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rPr>
        <mc:AlternateContent>
          <mc:Choice Requires="wpg">
            <w:drawing>
              <wp:anchor distT="0" distB="0" distL="114300" distR="114300" simplePos="0" relativeHeight="251659264" behindDoc="0" locked="0" layoutInCell="1" allowOverlap="1" wp14:anchorId="7BEB517B" wp14:editId="72F25082">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14BC5823" id="Groupe 1" o:spid="_x0000_s1026" style="position:absolute;margin-left:-9.35pt;margin-top:9.35pt;width:473.5pt;height:54.8pt;z-index:251659264;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6DD2D249" w14:textId="77777777" w:rsidR="00694478" w:rsidRDefault="00694478" w:rsidP="00694478">
      <w:pPr>
        <w:pStyle w:val="Titre"/>
        <w:jc w:val="center"/>
      </w:pPr>
      <w:r>
        <w:t>Rapport de contrat intermédiaire</w:t>
      </w:r>
    </w:p>
    <w:p w14:paraId="4BDA3A0C" w14:textId="77777777" w:rsidR="00694478" w:rsidRDefault="00694478" w:rsidP="00694478"/>
    <w:p w14:paraId="377A3792" w14:textId="77777777" w:rsidR="00694478" w:rsidRPr="00481ECF" w:rsidRDefault="00694478" w:rsidP="00694478"/>
    <w:p w14:paraId="0DF1C996" w14:textId="77777777" w:rsidR="00694478" w:rsidRDefault="00694478" w:rsidP="00694478"/>
    <w:p w14:paraId="0FCF3033" w14:textId="77777777" w:rsidR="00694478" w:rsidRPr="000C545A" w:rsidRDefault="00694478" w:rsidP="00694478">
      <w:pPr>
        <w:pStyle w:val="Titredudocument"/>
      </w:pPr>
      <w:r w:rsidRPr="000C545A">
        <w:t>Analyse de l’effet Morton dans les turbines à vapeur</w:t>
      </w:r>
    </w:p>
    <w:p w14:paraId="1A78CA8E" w14:textId="77777777" w:rsidR="00694478" w:rsidRDefault="00694478" w:rsidP="00694478"/>
    <w:p w14:paraId="26FF5BA4" w14:textId="77777777" w:rsidR="00694478" w:rsidRPr="00481ECF" w:rsidRDefault="00694478" w:rsidP="00694478">
      <w:pPr>
        <w:jc w:val="center"/>
        <w:rPr>
          <w:b/>
          <w:sz w:val="36"/>
        </w:rPr>
      </w:pPr>
      <w:r w:rsidRPr="00481ECF">
        <w:rPr>
          <w:b/>
          <w:sz w:val="36"/>
        </w:rPr>
        <w:t>Livrable : Mémoire de thèse</w:t>
      </w:r>
    </w:p>
    <w:p w14:paraId="2D6B62F1" w14:textId="77777777" w:rsidR="00694478" w:rsidRDefault="00694478" w:rsidP="00694478">
      <w:pPr>
        <w:jc w:val="right"/>
        <w:rPr>
          <w:sz w:val="28"/>
        </w:rPr>
      </w:pPr>
    </w:p>
    <w:p w14:paraId="0BBF9284" w14:textId="77777777" w:rsidR="00694478" w:rsidRDefault="00694478" w:rsidP="00694478">
      <w:pPr>
        <w:jc w:val="right"/>
        <w:rPr>
          <w:sz w:val="28"/>
        </w:rPr>
      </w:pPr>
    </w:p>
    <w:p w14:paraId="4F64990F" w14:textId="77777777" w:rsidR="00694478" w:rsidRDefault="00694478" w:rsidP="00694478">
      <w:pPr>
        <w:jc w:val="right"/>
        <w:rPr>
          <w:sz w:val="28"/>
        </w:rPr>
      </w:pPr>
    </w:p>
    <w:p w14:paraId="6150BCBF" w14:textId="77777777" w:rsidR="00694478" w:rsidRPr="00481ECF" w:rsidRDefault="00694478" w:rsidP="00694478">
      <w:pPr>
        <w:jc w:val="right"/>
        <w:rPr>
          <w:sz w:val="28"/>
        </w:rPr>
      </w:pPr>
      <w:r w:rsidRPr="00481ECF">
        <w:rPr>
          <w:sz w:val="28"/>
        </w:rPr>
        <w:t>Doctorant : Silun ZHANG</w:t>
      </w:r>
    </w:p>
    <w:p w14:paraId="7165E598" w14:textId="77777777" w:rsidR="00694478" w:rsidRPr="00481ECF" w:rsidRDefault="00694478" w:rsidP="00694478">
      <w:pPr>
        <w:jc w:val="right"/>
        <w:rPr>
          <w:sz w:val="28"/>
        </w:rPr>
      </w:pPr>
      <w:r w:rsidRPr="00481ECF">
        <w:rPr>
          <w:sz w:val="28"/>
        </w:rPr>
        <w:t>Directeur de thèse : Mihai Arghir (Pprime)</w:t>
      </w:r>
    </w:p>
    <w:p w14:paraId="6D25DBDF" w14:textId="77777777" w:rsidR="00694478" w:rsidRDefault="00694478" w:rsidP="00694478">
      <w:pPr>
        <w:jc w:val="right"/>
        <w:rPr>
          <w:sz w:val="28"/>
        </w:rPr>
      </w:pPr>
      <w:r w:rsidRPr="00481ECF">
        <w:rPr>
          <w:sz w:val="28"/>
        </w:rPr>
        <w:t>Encadrant industriel : Mohamed-Amine Hassini (EDF)</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7E461593" w14:textId="77777777" w:rsidR="00694478" w:rsidRPr="00327F15" w:rsidRDefault="00694478" w:rsidP="00694478">
      <w:pPr>
        <w:rPr>
          <w:sz w:val="28"/>
          <w:u w:val="single"/>
        </w:rPr>
      </w:pPr>
      <w:r w:rsidRPr="00327F15">
        <w:rPr>
          <w:sz w:val="28"/>
          <w:u w:val="single"/>
        </w:rPr>
        <w:t>Contrat d’encadrement de thèse CIFRE,EDF/Pprime du 01 Mars 2016</w:t>
      </w:r>
    </w:p>
    <w:p w14:paraId="578DB31E" w14:textId="20DCED8D" w:rsidR="00C10B31" w:rsidRDefault="00694478" w:rsidP="00400579">
      <w:pPr>
        <w:rPr>
          <w:sz w:val="28"/>
        </w:rPr>
      </w:pPr>
      <w:r w:rsidRPr="00481ECF">
        <w:rPr>
          <w:sz w:val="28"/>
        </w:rPr>
        <w:t xml:space="preserve"> </w:t>
      </w:r>
    </w:p>
    <w:p w14:paraId="5692006F" w14:textId="77777777" w:rsidR="00C10B31" w:rsidRDefault="00C10B31">
      <w:pPr>
        <w:overflowPunct/>
        <w:autoSpaceDE/>
        <w:autoSpaceDN/>
        <w:adjustRightInd/>
        <w:spacing w:after="160" w:line="259" w:lineRule="auto"/>
        <w:jc w:val="left"/>
        <w:textAlignment w:val="auto"/>
        <w:rPr>
          <w:sz w:val="28"/>
        </w:rPr>
      </w:pPr>
      <w:r>
        <w:rPr>
          <w:sz w:val="28"/>
        </w:rPr>
        <w:br w:type="page"/>
      </w: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4E3B0739" w14:textId="77777777" w:rsidR="00C10B31" w:rsidRPr="00B356BF" w:rsidRDefault="00C10B31" w:rsidP="00C10B31">
      <w:pPr>
        <w:jc w:val="center"/>
        <w:rPr>
          <w:b/>
          <w:sz w:val="36"/>
        </w:rPr>
      </w:pPr>
      <w:r w:rsidRPr="00B356BF">
        <w:rPr>
          <w:b/>
          <w:sz w:val="36"/>
        </w:rPr>
        <w:t>THESE</w:t>
      </w:r>
    </w:p>
    <w:p w14:paraId="4990E355" w14:textId="77777777" w:rsidR="00C10B31" w:rsidRDefault="00C10B31" w:rsidP="00C10B31">
      <w:pPr>
        <w:jc w:val="center"/>
      </w:pPr>
      <w:r>
        <w:t>pour l’obtention du Grade de</w:t>
      </w:r>
    </w:p>
    <w:p w14:paraId="566E149C" w14:textId="77777777" w:rsidR="00C10B31" w:rsidRDefault="00C10B31" w:rsidP="00C10B31">
      <w:pPr>
        <w:jc w:val="center"/>
      </w:pPr>
      <w:r>
        <w:t>DOCTEUR DE L’UNIVERSITE DE POITIERS</w:t>
      </w:r>
    </w:p>
    <w:p w14:paraId="5819919E" w14:textId="77777777" w:rsidR="00C10B31" w:rsidRDefault="00C10B31" w:rsidP="00C10B31">
      <w:pPr>
        <w:jc w:val="center"/>
      </w:pPr>
      <w:r>
        <w:t>(Faculté des Sciences Fondamentales et Appliquées)</w:t>
      </w:r>
    </w:p>
    <w:p w14:paraId="67F43848" w14:textId="77777777" w:rsidR="00C10B31" w:rsidRDefault="00C10B31" w:rsidP="00C10B31">
      <w:pPr>
        <w:jc w:val="center"/>
      </w:pPr>
      <w:r>
        <w:t>(Diplôme National - Arrêté du 7 août 2006)</w:t>
      </w:r>
    </w:p>
    <w:p w14:paraId="1F2012DA" w14:textId="77777777" w:rsidR="00C10B31" w:rsidRDefault="00C10B31" w:rsidP="00C10B31">
      <w:pPr>
        <w:jc w:val="center"/>
      </w:pPr>
    </w:p>
    <w:p w14:paraId="2C7FEFDE" w14:textId="77777777" w:rsidR="00C10B31" w:rsidRDefault="00C10B31" w:rsidP="00C10B31">
      <w:pPr>
        <w:jc w:val="center"/>
      </w:pPr>
      <w:r>
        <w:t>Ecole Doctorale : Sciences et ingénierie en matériaux, mécanique,</w:t>
      </w:r>
    </w:p>
    <w:p w14:paraId="4321D3BE" w14:textId="77777777" w:rsidR="00C10B31" w:rsidRDefault="00C10B31" w:rsidP="00C10B31">
      <w:pPr>
        <w:jc w:val="center"/>
      </w:pPr>
      <w:r>
        <w:t>énergétique et aéronautique - SIMMEA</w:t>
      </w:r>
    </w:p>
    <w:p w14:paraId="03C4ED6E" w14:textId="77777777" w:rsidR="00C10B31" w:rsidRDefault="00C10B31" w:rsidP="00C10B31">
      <w:pPr>
        <w:jc w:val="center"/>
      </w:pPr>
      <w:r>
        <w:t>Secteur de Recherche : Génie mécanique</w:t>
      </w:r>
    </w:p>
    <w:p w14:paraId="34D53A6D" w14:textId="77777777" w:rsidR="00C10B31" w:rsidRDefault="00C10B31" w:rsidP="00C10B31">
      <w:pPr>
        <w:jc w:val="center"/>
      </w:pPr>
    </w:p>
    <w:p w14:paraId="732F3A8A" w14:textId="77777777" w:rsidR="00C10B31" w:rsidRDefault="00C10B31" w:rsidP="00C10B31">
      <w:pPr>
        <w:jc w:val="center"/>
      </w:pPr>
      <w:r>
        <w:t>Présentée par :</w:t>
      </w:r>
    </w:p>
    <w:p w14:paraId="75E5C341" w14:textId="77777777" w:rsidR="00C10B31" w:rsidRDefault="00C10B31" w:rsidP="00C10B31">
      <w:pPr>
        <w:jc w:val="center"/>
      </w:pPr>
      <w:r>
        <w:t>Silun ZHANG</w:t>
      </w:r>
    </w:p>
    <w:p w14:paraId="0A809006" w14:textId="77777777" w:rsidR="00C10B31" w:rsidRDefault="00C10B31" w:rsidP="00C10B31">
      <w:pPr>
        <w:jc w:val="center"/>
      </w:pPr>
    </w:p>
    <w:p w14:paraId="0121EFF4" w14:textId="77777777" w:rsidR="00C10B31" w:rsidRDefault="00C10B31" w:rsidP="00C10B31">
      <w:pPr>
        <w:jc w:val="center"/>
      </w:pPr>
      <w:r>
        <w:t>************************</w:t>
      </w:r>
    </w:p>
    <w:p w14:paraId="0DFF18D8" w14:textId="77777777" w:rsidR="00C10B31" w:rsidRPr="00010F95" w:rsidRDefault="00C10B31" w:rsidP="00C10B31">
      <w:pPr>
        <w:jc w:val="center"/>
        <w:rPr>
          <w:sz w:val="32"/>
        </w:rPr>
      </w:pPr>
      <w:r w:rsidRPr="00010F95">
        <w:rPr>
          <w:sz w:val="32"/>
        </w:rPr>
        <w:t xml:space="preserve">Analyse de l’effet Morton dans les turbines à vapeur </w:t>
      </w:r>
    </w:p>
    <w:p w14:paraId="0E68C89A" w14:textId="77777777" w:rsidR="00C10B31" w:rsidRDefault="00C10B31" w:rsidP="00C10B31">
      <w:pPr>
        <w:jc w:val="center"/>
      </w:pPr>
      <w:r>
        <w:t>************************</w:t>
      </w:r>
    </w:p>
    <w:p w14:paraId="64E4686A" w14:textId="77777777" w:rsidR="00C10B31" w:rsidRDefault="00C10B31" w:rsidP="00C10B31">
      <w:pPr>
        <w:jc w:val="center"/>
      </w:pPr>
      <w:r w:rsidRPr="00010F95">
        <w:rPr>
          <w:b/>
        </w:rPr>
        <w:t>Directeur de Thèse</w:t>
      </w:r>
      <w:r>
        <w:t xml:space="preserve"> : Mihai Arghir</w:t>
      </w:r>
    </w:p>
    <w:p w14:paraId="29869000" w14:textId="77777777" w:rsidR="00C10B31" w:rsidRDefault="00C10B31" w:rsidP="00C10B31">
      <w:pPr>
        <w:jc w:val="center"/>
      </w:pPr>
      <w:r w:rsidRPr="00010F95">
        <w:rPr>
          <w:b/>
        </w:rPr>
        <w:t>Encadrant industriel</w:t>
      </w:r>
      <w:r>
        <w:t xml:space="preserve"> : Mohamed-Amine Hassini</w:t>
      </w:r>
    </w:p>
    <w:p w14:paraId="2A4F17EF" w14:textId="77777777" w:rsidR="00C10B31" w:rsidRDefault="00C10B31" w:rsidP="00C10B31">
      <w:pPr>
        <w:jc w:val="center"/>
      </w:pPr>
      <w:r>
        <w:t>Soutenue le 28 Novembre 2016 devant la Commission d’Examen</w:t>
      </w:r>
    </w:p>
    <w:p w14:paraId="3755EDB0" w14:textId="77777777" w:rsidR="00C10B31" w:rsidRPr="004E16A2" w:rsidRDefault="00C10B31" w:rsidP="00C10B31">
      <w:pPr>
        <w:jc w:val="center"/>
      </w:pPr>
      <w:r w:rsidRPr="004E16A2">
        <w:t>************************</w:t>
      </w:r>
    </w:p>
    <w:p w14:paraId="020BFC5B" w14:textId="77777777" w:rsidR="00784816" w:rsidRDefault="00784816" w:rsidP="00400579">
      <w:pPr>
        <w:rPr>
          <w:sz w:val="28"/>
        </w:rPr>
      </w:pPr>
    </w:p>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985C3E">
      <w:pPr>
        <w:pStyle w:val="Titre1"/>
        <w:numPr>
          <w:ilvl w:val="0"/>
          <w:numId w:val="0"/>
        </w:numPr>
        <w:ind w:left="567" w:hanging="567"/>
      </w:pPr>
      <w:bookmarkStart w:id="0" w:name="_Toc532821725"/>
      <w:r w:rsidRPr="00A22761">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3F365960" w14:textId="77777777" w:rsidR="004D2AB6" w:rsidRDefault="00604E07" w:rsidP="00E634AC">
      <w:pPr>
        <w:pStyle w:val="Corpsdetexte"/>
        <w:spacing w:line="360" w:lineRule="auto"/>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 xml:space="preserve">l’amplitude et la phase de la vibration du rotor évolue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l’influence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n’est pas nuisible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7735A8">
        <w:rPr>
          <w:rFonts w:asciiTheme="minorHAnsi" w:eastAsiaTheme="minorEastAsia" w:hAnsiTheme="minorHAnsi" w:cstheme="minorBidi"/>
          <w:sz w:val="22"/>
          <w:szCs w:val="22"/>
          <w:lang w:eastAsia="en-US" w:bidi="en-US"/>
        </w:rPr>
        <w:t xml:space="preserve"> instable et le phénomène de l’effet Morton instable </w:t>
      </w:r>
      <w:r w:rsidR="003A534F">
        <w:rPr>
          <w:rFonts w:asciiTheme="minorHAnsi" w:eastAsiaTheme="minorEastAsia" w:hAnsiTheme="minorHAnsi" w:cstheme="minorBidi"/>
          <w:sz w:val="22"/>
          <w:szCs w:val="22"/>
          <w:lang w:eastAsia="en-US" w:bidi="en-US"/>
        </w:rPr>
        <w:t xml:space="preserve">pourrait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77777777" w:rsidR="004D2AB6" w:rsidRDefault="003324A0" w:rsidP="00E634AC">
      <w:pPr>
        <w:pStyle w:val="Corpsdetexte"/>
        <w:spacing w:line="360" w:lineRule="auto"/>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B77683">
        <w:rPr>
          <w:rFonts w:asciiTheme="minorHAnsi" w:eastAsiaTheme="minorEastAsia" w:hAnsiTheme="minorHAnsi" w:cstheme="minorBidi"/>
          <w:sz w:val="22"/>
          <w:szCs w:val="22"/>
          <w:lang w:eastAsia="en-US" w:bidi="en-US"/>
        </w:rPr>
        <w:t xml:space="preserve">coupler plusieurs </w:t>
      </w:r>
      <w:r w:rsidR="00723E18">
        <w:rPr>
          <w:rFonts w:asciiTheme="minorHAnsi" w:eastAsiaTheme="minorEastAsia" w:hAnsiTheme="minorHAnsi" w:cstheme="minorBidi"/>
          <w:sz w:val="22"/>
          <w:szCs w:val="22"/>
          <w:lang w:eastAsia="en-US" w:bidi="en-US"/>
        </w:rPr>
        <w:t xml:space="preserve">modèles qui traitent les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F25FCB">
        <w:rPr>
          <w:rFonts w:asciiTheme="minorHAnsi" w:eastAsiaTheme="minorEastAsia" w:hAnsiTheme="minorHAnsi" w:cstheme="minorBidi"/>
          <w:b/>
          <w:sz w:val="22"/>
          <w:szCs w:val="22"/>
          <w:lang w:eastAsia="en-US" w:bidi="en-US"/>
        </w:rPr>
        <w:t>le modèle de la lubrification hydrodynamique</w:t>
      </w:r>
      <w:r w:rsidR="00723E18">
        <w:rPr>
          <w:rFonts w:asciiTheme="minorHAnsi" w:eastAsiaTheme="minorEastAsia" w:hAnsiTheme="minorHAnsi" w:cstheme="minorBidi"/>
          <w:sz w:val="22"/>
          <w:szCs w:val="22"/>
          <w:lang w:eastAsia="en-US" w:bidi="en-US"/>
        </w:rPr>
        <w:t xml:space="preserve">, </w:t>
      </w:r>
      <w:r w:rsidR="00D03F3D" w:rsidRPr="00F25FCB">
        <w:rPr>
          <w:rFonts w:asciiTheme="minorHAnsi" w:eastAsiaTheme="minorEastAsia" w:hAnsiTheme="minorHAnsi" w:cstheme="minorBidi"/>
          <w:b/>
          <w:sz w:val="22"/>
          <w:szCs w:val="22"/>
          <w:lang w:eastAsia="en-US" w:bidi="en-US"/>
        </w:rPr>
        <w:t>le modèle thermomécanique du rotor</w:t>
      </w:r>
      <w:r w:rsidR="00D03F3D" w:rsidRPr="00F25FCB">
        <w:rPr>
          <w:rFonts w:asciiTheme="minorHAnsi" w:eastAsiaTheme="minorEastAsia" w:hAnsiTheme="minorHAnsi" w:cstheme="minorBidi"/>
          <w:b/>
          <w:sz w:val="22"/>
          <w:szCs w:val="22"/>
          <w:lang w:eastAsia="en-US" w:bidi="en-US"/>
        </w:rPr>
        <w:t xml:space="preserve"> </w:t>
      </w:r>
      <w:r w:rsidR="00723E18">
        <w:rPr>
          <w:rFonts w:asciiTheme="minorHAnsi" w:eastAsiaTheme="minorEastAsia" w:hAnsiTheme="minorHAnsi" w:cstheme="minorBidi"/>
          <w:sz w:val="22"/>
          <w:szCs w:val="22"/>
          <w:lang w:eastAsia="en-US" w:bidi="en-US"/>
        </w:rPr>
        <w:t>ainsi que</w:t>
      </w:r>
      <w:r w:rsidR="00D03F3D">
        <w:rPr>
          <w:rFonts w:asciiTheme="minorHAnsi" w:eastAsiaTheme="minorEastAsia" w:hAnsiTheme="minorHAnsi" w:cstheme="minorBidi"/>
          <w:sz w:val="22"/>
          <w:szCs w:val="22"/>
          <w:lang w:eastAsia="en-US" w:bidi="en-US"/>
        </w:rPr>
        <w:t xml:space="preserve"> </w:t>
      </w:r>
      <w:r w:rsidR="00D03F3D" w:rsidRPr="00F25FCB">
        <w:rPr>
          <w:rFonts w:asciiTheme="minorHAnsi" w:eastAsiaTheme="minorEastAsia" w:hAnsiTheme="minorHAnsi" w:cstheme="minorBidi"/>
          <w:b/>
          <w:sz w:val="22"/>
          <w:szCs w:val="22"/>
          <w:lang w:eastAsia="en-US" w:bidi="en-US"/>
        </w:rPr>
        <w:t>le modèle de la dynamique du rotor</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w:t>
      </w:r>
      <w:r w:rsidR="00803985">
        <w:rPr>
          <w:rFonts w:asciiTheme="minorHAnsi" w:eastAsiaTheme="minorEastAsia" w:hAnsiTheme="minorHAnsi" w:cstheme="minorBidi"/>
          <w:sz w:val="22"/>
          <w:szCs w:val="22"/>
          <w:lang w:eastAsia="en-US" w:bidi="en-US"/>
        </w:rPr>
        <w:t>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73B1A696" w:rsidR="00F25FCB" w:rsidRDefault="00E234AB" w:rsidP="00E634AC">
      <w:pPr>
        <w:pStyle w:val="Corpsdetexte"/>
        <w:spacing w:line="360" w:lineRule="auto"/>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932FCC">
        <w:rPr>
          <w:rFonts w:asciiTheme="minorHAnsi" w:eastAsiaTheme="minorEastAsia" w:hAnsiTheme="minorHAnsi" w:cstheme="minorBidi"/>
          <w:sz w:val="22"/>
          <w:szCs w:val="22"/>
          <w:lang w:eastAsia="en-US" w:bidi="en-US"/>
        </w:rPr>
        <w:t>pour analyser de 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167C61BA" w:rsidR="00C10B31" w:rsidRDefault="00286BBF" w:rsidP="005B62DD">
      <w:pPr>
        <w:spacing w:line="360" w:lineRule="auto"/>
        <w:rPr>
          <w:rFonts w:eastAsiaTheme="majorEastAsia"/>
        </w:rPr>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4C006F">
        <w:rPr>
          <w:rFonts w:eastAsiaTheme="majorEastAsia"/>
        </w:rPr>
        <w:t xml:space="preserve">, </w:t>
      </w:r>
      <w:r w:rsidR="00B26F86">
        <w:t>instabilité vibratoire</w:t>
      </w:r>
      <w:r>
        <w:t>,</w:t>
      </w:r>
      <w:r w:rsidR="00B26F86">
        <w:t xml:space="preserve"> </w:t>
      </w:r>
      <w:r w:rsidR="00575D84">
        <w:t>déformation</w:t>
      </w:r>
      <w:r w:rsidR="0084496B">
        <w:t xml:space="preserve"> thermique du rotor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77777777" w:rsidR="00F52200" w:rsidRDefault="00F52200" w:rsidP="00953A9F"/>
    <w:p w14:paraId="4C079081" w14:textId="65283FD5" w:rsidR="00312E77" w:rsidRDefault="00382ADB" w:rsidP="00985C3E">
      <w:pPr>
        <w:pStyle w:val="Titre1"/>
        <w:numPr>
          <w:ilvl w:val="0"/>
          <w:numId w:val="0"/>
        </w:numPr>
        <w:ind w:left="567" w:hanging="567"/>
      </w:pPr>
      <w:bookmarkStart w:id="1" w:name="_Toc532821726"/>
      <w:r w:rsidRPr="00510B8D">
        <w:t>Remerciements</w:t>
      </w:r>
      <w:bookmarkEnd w:id="1"/>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CE32CA">
      <w:pPr>
        <w:spacing w:line="360" w:lineRule="auto"/>
      </w:pPr>
      <w:r>
        <w:t>Ce travail a été réalisé dans le cadre d’un partenariat entre le Laboratoire Pprime</w:t>
      </w:r>
      <w:r>
        <w:t xml:space="preserve"> </w:t>
      </w:r>
      <w:r>
        <w:t xml:space="preserve">(Département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bookmarkStart w:id="2" w:name="_GoBack"/>
      <w:bookmarkEnd w:id="2"/>
    </w:p>
    <w:p w14:paraId="6530AD83" w14:textId="48865989" w:rsidR="00FC5053" w:rsidRDefault="007449B1" w:rsidP="00CE32CA">
      <w:pPr>
        <w:spacing w:line="360" w:lineRule="auto"/>
      </w:pPr>
      <w:r>
        <w:t>Je</w:t>
      </w:r>
      <w:r w:rsidR="003D657A">
        <w:t xml:space="preserve"> voudrais </w:t>
      </w:r>
      <w:r>
        <w:t>d’abord</w:t>
      </w:r>
      <w:r>
        <w:t xml:space="preserve">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CE32CA">
      <w:pPr>
        <w:spacing w:line="360" w:lineRule="auto"/>
      </w:pPr>
      <w:r>
        <w:t xml:space="preserve">Je tiens </w:t>
      </w:r>
      <w:r>
        <w:t xml:space="preserve">à exprimer ma gratitude envers </w:t>
      </w:r>
      <w:r>
        <w:t>mon encadrant chez EDF</w:t>
      </w:r>
      <w:r>
        <w:t xml:space="preserve">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CE32CA">
      <w:pPr>
        <w:spacing w:line="360" w:lineRule="auto"/>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30DAC003" w:rsidR="00084C42" w:rsidRPr="00084C42" w:rsidRDefault="00F75630" w:rsidP="00CE32CA">
      <w:pPr>
        <w:spacing w:line="360" w:lineRule="auto"/>
      </w:pPr>
      <w:r>
        <w:t>Merci à tous les membres de l’équipe Machines tournantes avec qui j’ai passé la majeure partie</w:t>
      </w:r>
      <w:r>
        <w:t xml:space="preserve"> </w:t>
      </w:r>
      <w:r>
        <w:t>de mon temps. Merci de m’avoir aussi bien intégrée à l’équipe et aux discussions. Une pensée</w:t>
      </w:r>
      <w:r>
        <w:t xml:space="preserve"> </w:t>
      </w:r>
      <w:r>
        <w:t xml:space="preserve">particulière pour </w:t>
      </w:r>
      <w:r>
        <w:t xml:space="preserve">mon chef du groupe Fabrice </w:t>
      </w:r>
      <w:r w:rsidR="00221247">
        <w:t xml:space="preserve">Junker </w:t>
      </w:r>
      <w:r>
        <w:t>qui</w:t>
      </w:r>
      <w:r w:rsidR="00221247">
        <w:t xml:space="preserve"> m’a</w:t>
      </w:r>
      <w:r w:rsidR="00221247">
        <w:t xml:space="preserve"> </w:t>
      </w:r>
      <w:r w:rsidR="00221247">
        <w:t xml:space="preserve">beaucoup </w:t>
      </w:r>
      <w:r w:rsidR="00221247">
        <w:t>sout</w:t>
      </w:r>
      <w:r w:rsidR="00221247">
        <w:t>enu</w:t>
      </w:r>
      <w:r w:rsidR="00221247">
        <w:t xml:space="preserve"> durant ces trois</w:t>
      </w:r>
      <w:r w:rsidR="00221247">
        <w:t xml:space="preserve">. </w:t>
      </w:r>
      <w:r w:rsidR="007C7241">
        <w:t xml:space="preserve"> </w:t>
      </w:r>
      <w:r>
        <w:t xml:space="preserve">Merci également aux </w:t>
      </w:r>
      <w:r w:rsidR="007C7241">
        <w:t>collègues</w:t>
      </w:r>
      <w:r>
        <w:t xml:space="preserve"> du</w:t>
      </w:r>
      <w:r>
        <w:t xml:space="preserve"> </w:t>
      </w:r>
      <w:r>
        <w:t>Laboratoire.</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2821727" w:displacedByCustomXml="next"/>
    <w:sdt>
      <w:sdtPr>
        <w:id w:val="1158811609"/>
        <w:docPartObj>
          <w:docPartGallery w:val="Table of Contents"/>
          <w:docPartUnique/>
        </w:docPartObj>
      </w:sdtPr>
      <w:sdtEndPr>
        <w:rPr>
          <w:bCs/>
          <w:caps w:val="0"/>
          <w:sz w:val="22"/>
          <w:szCs w:val="20"/>
        </w:rPr>
      </w:sdtEndPr>
      <w:sdtContent>
        <w:p w14:paraId="69C8291E" w14:textId="5946021C" w:rsidR="00162B5B" w:rsidRPr="004E16A2" w:rsidRDefault="00162B5B" w:rsidP="004E16A2">
          <w:pPr>
            <w:pStyle w:val="Titre1"/>
            <w:numPr>
              <w:ilvl w:val="0"/>
              <w:numId w:val="0"/>
            </w:numPr>
            <w:ind w:left="567" w:hanging="567"/>
            <w:rPr>
              <w:rStyle w:val="Titre1Car"/>
              <w:rFonts w:eastAsiaTheme="majorEastAsia"/>
              <w:b/>
              <w:color w:val="000000" w:themeColor="text1"/>
            </w:rPr>
          </w:pPr>
          <w:r w:rsidRPr="004E16A2">
            <w:rPr>
              <w:rStyle w:val="Titre1Car"/>
              <w:b/>
              <w:color w:val="000000" w:themeColor="text1"/>
            </w:rPr>
            <w:t>Table des matières</w:t>
          </w:r>
          <w:bookmarkEnd w:id="3"/>
        </w:p>
        <w:p w14:paraId="26ACB8A7" w14:textId="77777777" w:rsidR="00A07FD0" w:rsidRDefault="00162B5B">
          <w:pPr>
            <w:pStyle w:val="TM1"/>
            <w:tabs>
              <w:tab w:val="right" w:leader="dot" w:pos="9062"/>
            </w:tabs>
            <w:rPr>
              <w:rFonts w:asciiTheme="minorHAnsi" w:eastAsiaTheme="minorEastAsia" w:hAnsiTheme="minorHAnsi" w:cstheme="minorBidi"/>
              <w:noProof/>
              <w:szCs w:val="22"/>
              <w:lang w:eastAsia="zh-CN"/>
            </w:rPr>
          </w:pPr>
          <w:r>
            <w:rPr>
              <w:b/>
              <w:bCs/>
            </w:rPr>
            <w:fldChar w:fldCharType="begin"/>
          </w:r>
          <w:r>
            <w:rPr>
              <w:b/>
              <w:bCs/>
            </w:rPr>
            <w:instrText xml:space="preserve"> TOC \o "1-3" \h \z \u </w:instrText>
          </w:r>
          <w:r>
            <w:rPr>
              <w:b/>
              <w:bCs/>
            </w:rPr>
            <w:fldChar w:fldCharType="separate"/>
          </w:r>
          <w:hyperlink w:anchor="_Toc532821725" w:history="1">
            <w:r w:rsidR="00A07FD0" w:rsidRPr="005C356D">
              <w:rPr>
                <w:rStyle w:val="Lienhypertexte"/>
                <w:noProof/>
              </w:rPr>
              <w:t>Résumé</w:t>
            </w:r>
            <w:r w:rsidR="00A07FD0">
              <w:rPr>
                <w:noProof/>
                <w:webHidden/>
              </w:rPr>
              <w:tab/>
            </w:r>
            <w:r w:rsidR="00A07FD0">
              <w:rPr>
                <w:noProof/>
                <w:webHidden/>
              </w:rPr>
              <w:fldChar w:fldCharType="begin"/>
            </w:r>
            <w:r w:rsidR="00A07FD0">
              <w:rPr>
                <w:noProof/>
                <w:webHidden/>
              </w:rPr>
              <w:instrText xml:space="preserve"> PAGEREF _Toc532821725 \h </w:instrText>
            </w:r>
            <w:r w:rsidR="00A07FD0">
              <w:rPr>
                <w:noProof/>
                <w:webHidden/>
              </w:rPr>
            </w:r>
            <w:r w:rsidR="00A07FD0">
              <w:rPr>
                <w:noProof/>
                <w:webHidden/>
              </w:rPr>
              <w:fldChar w:fldCharType="separate"/>
            </w:r>
            <w:r w:rsidR="00A07FD0">
              <w:rPr>
                <w:noProof/>
                <w:webHidden/>
              </w:rPr>
              <w:t>3</w:t>
            </w:r>
            <w:r w:rsidR="00A07FD0">
              <w:rPr>
                <w:noProof/>
                <w:webHidden/>
              </w:rPr>
              <w:fldChar w:fldCharType="end"/>
            </w:r>
          </w:hyperlink>
        </w:p>
        <w:p w14:paraId="4B34B0DD" w14:textId="77777777" w:rsidR="00A07FD0" w:rsidRDefault="00A07FD0">
          <w:pPr>
            <w:pStyle w:val="TM1"/>
            <w:tabs>
              <w:tab w:val="right" w:leader="dot" w:pos="9062"/>
            </w:tabs>
            <w:rPr>
              <w:rFonts w:asciiTheme="minorHAnsi" w:eastAsiaTheme="minorEastAsia" w:hAnsiTheme="minorHAnsi" w:cstheme="minorBidi"/>
              <w:noProof/>
              <w:szCs w:val="22"/>
              <w:lang w:eastAsia="zh-CN"/>
            </w:rPr>
          </w:pPr>
          <w:hyperlink w:anchor="_Toc532821726" w:history="1">
            <w:r w:rsidRPr="005C356D">
              <w:rPr>
                <w:rStyle w:val="Lienhypertexte"/>
                <w:noProof/>
              </w:rPr>
              <w:t>Remerciements</w:t>
            </w:r>
            <w:r>
              <w:rPr>
                <w:noProof/>
                <w:webHidden/>
              </w:rPr>
              <w:tab/>
            </w:r>
            <w:r>
              <w:rPr>
                <w:noProof/>
                <w:webHidden/>
              </w:rPr>
              <w:fldChar w:fldCharType="begin"/>
            </w:r>
            <w:r>
              <w:rPr>
                <w:noProof/>
                <w:webHidden/>
              </w:rPr>
              <w:instrText xml:space="preserve"> PAGEREF _Toc532821726 \h </w:instrText>
            </w:r>
            <w:r>
              <w:rPr>
                <w:noProof/>
                <w:webHidden/>
              </w:rPr>
            </w:r>
            <w:r>
              <w:rPr>
                <w:noProof/>
                <w:webHidden/>
              </w:rPr>
              <w:fldChar w:fldCharType="separate"/>
            </w:r>
            <w:r>
              <w:rPr>
                <w:noProof/>
                <w:webHidden/>
              </w:rPr>
              <w:t>4</w:t>
            </w:r>
            <w:r>
              <w:rPr>
                <w:noProof/>
                <w:webHidden/>
              </w:rPr>
              <w:fldChar w:fldCharType="end"/>
            </w:r>
          </w:hyperlink>
        </w:p>
        <w:p w14:paraId="3F71F217" w14:textId="77777777" w:rsidR="00A07FD0" w:rsidRDefault="00A07FD0">
          <w:pPr>
            <w:pStyle w:val="TM1"/>
            <w:tabs>
              <w:tab w:val="right" w:leader="dot" w:pos="9062"/>
            </w:tabs>
            <w:rPr>
              <w:rFonts w:asciiTheme="minorHAnsi" w:eastAsiaTheme="minorEastAsia" w:hAnsiTheme="minorHAnsi" w:cstheme="minorBidi"/>
              <w:noProof/>
              <w:szCs w:val="22"/>
              <w:lang w:eastAsia="zh-CN"/>
            </w:rPr>
          </w:pPr>
          <w:hyperlink w:anchor="_Toc532821727" w:history="1">
            <w:r w:rsidRPr="005C356D">
              <w:rPr>
                <w:rStyle w:val="Lienhypertexte"/>
                <w:noProof/>
              </w:rPr>
              <w:t>Table des matières</w:t>
            </w:r>
            <w:r>
              <w:rPr>
                <w:noProof/>
                <w:webHidden/>
              </w:rPr>
              <w:tab/>
            </w:r>
            <w:r>
              <w:rPr>
                <w:noProof/>
                <w:webHidden/>
              </w:rPr>
              <w:fldChar w:fldCharType="begin"/>
            </w:r>
            <w:r>
              <w:rPr>
                <w:noProof/>
                <w:webHidden/>
              </w:rPr>
              <w:instrText xml:space="preserve"> PAGEREF _Toc532821727 \h </w:instrText>
            </w:r>
            <w:r>
              <w:rPr>
                <w:noProof/>
                <w:webHidden/>
              </w:rPr>
            </w:r>
            <w:r>
              <w:rPr>
                <w:noProof/>
                <w:webHidden/>
              </w:rPr>
              <w:fldChar w:fldCharType="separate"/>
            </w:r>
            <w:r>
              <w:rPr>
                <w:noProof/>
                <w:webHidden/>
              </w:rPr>
              <w:t>5</w:t>
            </w:r>
            <w:r>
              <w:rPr>
                <w:noProof/>
                <w:webHidden/>
              </w:rPr>
              <w:fldChar w:fldCharType="end"/>
            </w:r>
          </w:hyperlink>
        </w:p>
        <w:p w14:paraId="1161341A" w14:textId="77777777" w:rsidR="00A07FD0" w:rsidRDefault="00A07FD0">
          <w:pPr>
            <w:pStyle w:val="TM1"/>
            <w:tabs>
              <w:tab w:val="right" w:leader="dot" w:pos="9062"/>
            </w:tabs>
            <w:rPr>
              <w:rFonts w:asciiTheme="minorHAnsi" w:eastAsiaTheme="minorEastAsia" w:hAnsiTheme="minorHAnsi" w:cstheme="minorBidi"/>
              <w:noProof/>
              <w:szCs w:val="22"/>
              <w:lang w:eastAsia="zh-CN"/>
            </w:rPr>
          </w:pPr>
          <w:hyperlink w:anchor="_Toc532821728" w:history="1">
            <w:r w:rsidRPr="005C356D">
              <w:rPr>
                <w:rStyle w:val="Lienhypertexte"/>
                <w:noProof/>
              </w:rPr>
              <w:t>Nomenclature</w:t>
            </w:r>
            <w:r>
              <w:rPr>
                <w:noProof/>
                <w:webHidden/>
              </w:rPr>
              <w:tab/>
            </w:r>
            <w:r>
              <w:rPr>
                <w:noProof/>
                <w:webHidden/>
              </w:rPr>
              <w:fldChar w:fldCharType="begin"/>
            </w:r>
            <w:r>
              <w:rPr>
                <w:noProof/>
                <w:webHidden/>
              </w:rPr>
              <w:instrText xml:space="preserve"> PAGEREF _Toc532821728 \h </w:instrText>
            </w:r>
            <w:r>
              <w:rPr>
                <w:noProof/>
                <w:webHidden/>
              </w:rPr>
            </w:r>
            <w:r>
              <w:rPr>
                <w:noProof/>
                <w:webHidden/>
              </w:rPr>
              <w:fldChar w:fldCharType="separate"/>
            </w:r>
            <w:r>
              <w:rPr>
                <w:noProof/>
                <w:webHidden/>
              </w:rPr>
              <w:t>8</w:t>
            </w:r>
            <w:r>
              <w:rPr>
                <w:noProof/>
                <w:webHidden/>
              </w:rPr>
              <w:fldChar w:fldCharType="end"/>
            </w:r>
          </w:hyperlink>
        </w:p>
        <w:p w14:paraId="59187175" w14:textId="77777777" w:rsidR="00A07FD0" w:rsidRDefault="00A07FD0">
          <w:pPr>
            <w:pStyle w:val="TM1"/>
            <w:tabs>
              <w:tab w:val="right" w:leader="dot" w:pos="9062"/>
            </w:tabs>
            <w:rPr>
              <w:rFonts w:asciiTheme="minorHAnsi" w:eastAsiaTheme="minorEastAsia" w:hAnsiTheme="minorHAnsi" w:cstheme="minorBidi"/>
              <w:noProof/>
              <w:szCs w:val="22"/>
              <w:lang w:eastAsia="zh-CN"/>
            </w:rPr>
          </w:pPr>
          <w:hyperlink w:anchor="_Toc532821729" w:history="1">
            <w:r w:rsidRPr="005C356D">
              <w:rPr>
                <w:rStyle w:val="Lienhypertexte"/>
                <w:noProof/>
              </w:rPr>
              <w:t>Introduction générale</w:t>
            </w:r>
            <w:r>
              <w:rPr>
                <w:noProof/>
                <w:webHidden/>
              </w:rPr>
              <w:tab/>
            </w:r>
            <w:r>
              <w:rPr>
                <w:noProof/>
                <w:webHidden/>
              </w:rPr>
              <w:fldChar w:fldCharType="begin"/>
            </w:r>
            <w:r>
              <w:rPr>
                <w:noProof/>
                <w:webHidden/>
              </w:rPr>
              <w:instrText xml:space="preserve"> PAGEREF _Toc532821729 \h </w:instrText>
            </w:r>
            <w:r>
              <w:rPr>
                <w:noProof/>
                <w:webHidden/>
              </w:rPr>
            </w:r>
            <w:r>
              <w:rPr>
                <w:noProof/>
                <w:webHidden/>
              </w:rPr>
              <w:fldChar w:fldCharType="separate"/>
            </w:r>
            <w:r>
              <w:rPr>
                <w:noProof/>
                <w:webHidden/>
              </w:rPr>
              <w:t>11</w:t>
            </w:r>
            <w:r>
              <w:rPr>
                <w:noProof/>
                <w:webHidden/>
              </w:rPr>
              <w:fldChar w:fldCharType="end"/>
            </w:r>
          </w:hyperlink>
        </w:p>
        <w:p w14:paraId="19C56F32" w14:textId="77777777" w:rsidR="00A07FD0" w:rsidRDefault="00A07FD0">
          <w:pPr>
            <w:pStyle w:val="TM1"/>
            <w:tabs>
              <w:tab w:val="right" w:leader="dot" w:pos="9062"/>
            </w:tabs>
            <w:rPr>
              <w:rFonts w:asciiTheme="minorHAnsi" w:eastAsiaTheme="minorEastAsia" w:hAnsiTheme="minorHAnsi" w:cstheme="minorBidi"/>
              <w:noProof/>
              <w:szCs w:val="22"/>
              <w:lang w:eastAsia="zh-CN"/>
            </w:rPr>
          </w:pPr>
          <w:hyperlink w:anchor="_Toc532821730" w:history="1">
            <w:r w:rsidRPr="005C356D">
              <w:rPr>
                <w:rStyle w:val="Lienhypertexte"/>
                <w:noProof/>
              </w:rPr>
              <w:t>Chapitre I : Etude bibliographique</w:t>
            </w:r>
            <w:r>
              <w:rPr>
                <w:noProof/>
                <w:webHidden/>
              </w:rPr>
              <w:tab/>
            </w:r>
            <w:r>
              <w:rPr>
                <w:noProof/>
                <w:webHidden/>
              </w:rPr>
              <w:fldChar w:fldCharType="begin"/>
            </w:r>
            <w:r>
              <w:rPr>
                <w:noProof/>
                <w:webHidden/>
              </w:rPr>
              <w:instrText xml:space="preserve"> PAGEREF _Toc532821730 \h </w:instrText>
            </w:r>
            <w:r>
              <w:rPr>
                <w:noProof/>
                <w:webHidden/>
              </w:rPr>
            </w:r>
            <w:r>
              <w:rPr>
                <w:noProof/>
                <w:webHidden/>
              </w:rPr>
              <w:fldChar w:fldCharType="separate"/>
            </w:r>
            <w:r>
              <w:rPr>
                <w:noProof/>
                <w:webHidden/>
              </w:rPr>
              <w:t>12</w:t>
            </w:r>
            <w:r>
              <w:rPr>
                <w:noProof/>
                <w:webHidden/>
              </w:rPr>
              <w:fldChar w:fldCharType="end"/>
            </w:r>
          </w:hyperlink>
        </w:p>
        <w:p w14:paraId="464794E6"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31" w:history="1">
            <w:r w:rsidRPr="005C356D">
              <w:rPr>
                <w:rStyle w:val="Lienhypertexte"/>
                <w:noProof/>
              </w:rPr>
              <w:t>1.1.</w:t>
            </w:r>
            <w:r>
              <w:rPr>
                <w:rFonts w:asciiTheme="minorHAnsi" w:eastAsiaTheme="minorEastAsia" w:hAnsiTheme="minorHAnsi" w:cstheme="minorBidi"/>
                <w:noProof/>
                <w:szCs w:val="22"/>
                <w:lang w:eastAsia="zh-CN"/>
              </w:rPr>
              <w:tab/>
            </w:r>
            <w:r w:rsidRPr="005C356D">
              <w:rPr>
                <w:rStyle w:val="Lienhypertexte"/>
                <w:noProof/>
              </w:rPr>
              <w:t>Introduction</w:t>
            </w:r>
            <w:r>
              <w:rPr>
                <w:noProof/>
                <w:webHidden/>
              </w:rPr>
              <w:tab/>
            </w:r>
            <w:r>
              <w:rPr>
                <w:noProof/>
                <w:webHidden/>
              </w:rPr>
              <w:fldChar w:fldCharType="begin"/>
            </w:r>
            <w:r>
              <w:rPr>
                <w:noProof/>
                <w:webHidden/>
              </w:rPr>
              <w:instrText xml:space="preserve"> PAGEREF _Toc532821731 \h </w:instrText>
            </w:r>
            <w:r>
              <w:rPr>
                <w:noProof/>
                <w:webHidden/>
              </w:rPr>
            </w:r>
            <w:r>
              <w:rPr>
                <w:noProof/>
                <w:webHidden/>
              </w:rPr>
              <w:fldChar w:fldCharType="separate"/>
            </w:r>
            <w:r>
              <w:rPr>
                <w:noProof/>
                <w:webHidden/>
              </w:rPr>
              <w:t>12</w:t>
            </w:r>
            <w:r>
              <w:rPr>
                <w:noProof/>
                <w:webHidden/>
              </w:rPr>
              <w:fldChar w:fldCharType="end"/>
            </w:r>
          </w:hyperlink>
        </w:p>
        <w:p w14:paraId="43281D30"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32" w:history="1">
            <w:r w:rsidRPr="005C356D">
              <w:rPr>
                <w:rStyle w:val="Lienhypertexte"/>
                <w:noProof/>
              </w:rPr>
              <w:t>1.2.</w:t>
            </w:r>
            <w:r>
              <w:rPr>
                <w:rFonts w:asciiTheme="minorHAnsi" w:eastAsiaTheme="minorEastAsia" w:hAnsiTheme="minorHAnsi" w:cstheme="minorBidi"/>
                <w:noProof/>
                <w:szCs w:val="22"/>
                <w:lang w:eastAsia="zh-CN"/>
              </w:rPr>
              <w:tab/>
            </w:r>
            <w:r w:rsidRPr="005C356D">
              <w:rPr>
                <w:rStyle w:val="Lienhypertexte"/>
                <w:noProof/>
              </w:rPr>
              <w:t>Mise en évidence par cas industriel</w:t>
            </w:r>
            <w:r>
              <w:rPr>
                <w:noProof/>
                <w:webHidden/>
              </w:rPr>
              <w:tab/>
            </w:r>
            <w:r>
              <w:rPr>
                <w:noProof/>
                <w:webHidden/>
              </w:rPr>
              <w:fldChar w:fldCharType="begin"/>
            </w:r>
            <w:r>
              <w:rPr>
                <w:noProof/>
                <w:webHidden/>
              </w:rPr>
              <w:instrText xml:space="preserve"> PAGEREF _Toc532821732 \h </w:instrText>
            </w:r>
            <w:r>
              <w:rPr>
                <w:noProof/>
                <w:webHidden/>
              </w:rPr>
            </w:r>
            <w:r>
              <w:rPr>
                <w:noProof/>
                <w:webHidden/>
              </w:rPr>
              <w:fldChar w:fldCharType="separate"/>
            </w:r>
            <w:r>
              <w:rPr>
                <w:noProof/>
                <w:webHidden/>
              </w:rPr>
              <w:t>12</w:t>
            </w:r>
            <w:r>
              <w:rPr>
                <w:noProof/>
                <w:webHidden/>
              </w:rPr>
              <w:fldChar w:fldCharType="end"/>
            </w:r>
          </w:hyperlink>
        </w:p>
        <w:p w14:paraId="74F487E9"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33" w:history="1">
            <w:r w:rsidRPr="005C356D">
              <w:rPr>
                <w:rStyle w:val="Lienhypertexte"/>
                <w:noProof/>
              </w:rPr>
              <w:t>1.3.</w:t>
            </w:r>
            <w:r>
              <w:rPr>
                <w:rFonts w:asciiTheme="minorHAnsi" w:eastAsiaTheme="minorEastAsia" w:hAnsiTheme="minorHAnsi" w:cstheme="minorBidi"/>
                <w:noProof/>
                <w:szCs w:val="22"/>
                <w:lang w:eastAsia="zh-CN"/>
              </w:rPr>
              <w:tab/>
            </w:r>
            <w:r w:rsidRPr="005C356D">
              <w:rPr>
                <w:rStyle w:val="Lienhypertexte"/>
                <w:noProof/>
              </w:rPr>
              <w:t>Description de l’effet Newkirk</w:t>
            </w:r>
            <w:r>
              <w:rPr>
                <w:noProof/>
                <w:webHidden/>
              </w:rPr>
              <w:tab/>
            </w:r>
            <w:r>
              <w:rPr>
                <w:noProof/>
                <w:webHidden/>
              </w:rPr>
              <w:fldChar w:fldCharType="begin"/>
            </w:r>
            <w:r>
              <w:rPr>
                <w:noProof/>
                <w:webHidden/>
              </w:rPr>
              <w:instrText xml:space="preserve"> PAGEREF _Toc532821733 \h </w:instrText>
            </w:r>
            <w:r>
              <w:rPr>
                <w:noProof/>
                <w:webHidden/>
              </w:rPr>
            </w:r>
            <w:r>
              <w:rPr>
                <w:noProof/>
                <w:webHidden/>
              </w:rPr>
              <w:fldChar w:fldCharType="separate"/>
            </w:r>
            <w:r>
              <w:rPr>
                <w:noProof/>
                <w:webHidden/>
              </w:rPr>
              <w:t>16</w:t>
            </w:r>
            <w:r>
              <w:rPr>
                <w:noProof/>
                <w:webHidden/>
              </w:rPr>
              <w:fldChar w:fldCharType="end"/>
            </w:r>
          </w:hyperlink>
        </w:p>
        <w:p w14:paraId="640EEECD"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34" w:history="1">
            <w:r w:rsidRPr="005C356D">
              <w:rPr>
                <w:rStyle w:val="Lienhypertexte"/>
                <w:noProof/>
              </w:rPr>
              <w:t>1.4.</w:t>
            </w:r>
            <w:r>
              <w:rPr>
                <w:rFonts w:asciiTheme="minorHAnsi" w:eastAsiaTheme="minorEastAsia" w:hAnsiTheme="minorHAnsi" w:cstheme="minorBidi"/>
                <w:noProof/>
                <w:szCs w:val="22"/>
                <w:lang w:eastAsia="zh-CN"/>
              </w:rPr>
              <w:tab/>
            </w:r>
            <w:r w:rsidRPr="005C356D">
              <w:rPr>
                <w:rStyle w:val="Lienhypertexte"/>
                <w:noProof/>
              </w:rPr>
              <w:t>Description de l’effet Morton</w:t>
            </w:r>
            <w:r>
              <w:rPr>
                <w:noProof/>
                <w:webHidden/>
              </w:rPr>
              <w:tab/>
            </w:r>
            <w:r>
              <w:rPr>
                <w:noProof/>
                <w:webHidden/>
              </w:rPr>
              <w:fldChar w:fldCharType="begin"/>
            </w:r>
            <w:r>
              <w:rPr>
                <w:noProof/>
                <w:webHidden/>
              </w:rPr>
              <w:instrText xml:space="preserve"> PAGEREF _Toc532821734 \h </w:instrText>
            </w:r>
            <w:r>
              <w:rPr>
                <w:noProof/>
                <w:webHidden/>
              </w:rPr>
            </w:r>
            <w:r>
              <w:rPr>
                <w:noProof/>
                <w:webHidden/>
              </w:rPr>
              <w:fldChar w:fldCharType="separate"/>
            </w:r>
            <w:r>
              <w:rPr>
                <w:noProof/>
                <w:webHidden/>
              </w:rPr>
              <w:t>17</w:t>
            </w:r>
            <w:r>
              <w:rPr>
                <w:noProof/>
                <w:webHidden/>
              </w:rPr>
              <w:fldChar w:fldCharType="end"/>
            </w:r>
          </w:hyperlink>
        </w:p>
        <w:p w14:paraId="2BEC23BD"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35" w:history="1">
            <w:r w:rsidRPr="005C356D">
              <w:rPr>
                <w:rStyle w:val="Lienhypertexte"/>
                <w:noProof/>
              </w:rPr>
              <w:t>1.5.</w:t>
            </w:r>
            <w:r>
              <w:rPr>
                <w:rFonts w:asciiTheme="minorHAnsi" w:eastAsiaTheme="minorEastAsia" w:hAnsiTheme="minorHAnsi" w:cstheme="minorBidi"/>
                <w:noProof/>
                <w:szCs w:val="22"/>
                <w:lang w:eastAsia="zh-CN"/>
              </w:rPr>
              <w:tab/>
            </w:r>
            <w:r w:rsidRPr="005C356D">
              <w:rPr>
                <w:rStyle w:val="Lienhypertexte"/>
                <w:noProof/>
              </w:rPr>
              <w:t>Mise en évidence par cas expérimentaux</w:t>
            </w:r>
            <w:r>
              <w:rPr>
                <w:noProof/>
                <w:webHidden/>
              </w:rPr>
              <w:tab/>
            </w:r>
            <w:r>
              <w:rPr>
                <w:noProof/>
                <w:webHidden/>
              </w:rPr>
              <w:fldChar w:fldCharType="begin"/>
            </w:r>
            <w:r>
              <w:rPr>
                <w:noProof/>
                <w:webHidden/>
              </w:rPr>
              <w:instrText xml:space="preserve"> PAGEREF _Toc532821735 \h </w:instrText>
            </w:r>
            <w:r>
              <w:rPr>
                <w:noProof/>
                <w:webHidden/>
              </w:rPr>
            </w:r>
            <w:r>
              <w:rPr>
                <w:noProof/>
                <w:webHidden/>
              </w:rPr>
              <w:fldChar w:fldCharType="separate"/>
            </w:r>
            <w:r>
              <w:rPr>
                <w:noProof/>
                <w:webHidden/>
              </w:rPr>
              <w:t>19</w:t>
            </w:r>
            <w:r>
              <w:rPr>
                <w:noProof/>
                <w:webHidden/>
              </w:rPr>
              <w:fldChar w:fldCharType="end"/>
            </w:r>
          </w:hyperlink>
        </w:p>
        <w:p w14:paraId="1D23C767"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36" w:history="1">
            <w:r w:rsidRPr="005C356D">
              <w:rPr>
                <w:rStyle w:val="Lienhypertexte"/>
                <w:noProof/>
              </w:rPr>
              <w:t>1.6.</w:t>
            </w:r>
            <w:r>
              <w:rPr>
                <w:rFonts w:asciiTheme="minorHAnsi" w:eastAsiaTheme="minorEastAsia" w:hAnsiTheme="minorHAnsi" w:cstheme="minorBidi"/>
                <w:noProof/>
                <w:szCs w:val="22"/>
                <w:lang w:eastAsia="zh-CN"/>
              </w:rPr>
              <w:tab/>
            </w:r>
            <w:r w:rsidRPr="005C356D">
              <w:rPr>
                <w:rStyle w:val="Lienhypertexte"/>
                <w:noProof/>
              </w:rPr>
              <w:t>Stratégie de modélisation numérique de l’effet Morton</w:t>
            </w:r>
            <w:r>
              <w:rPr>
                <w:noProof/>
                <w:webHidden/>
              </w:rPr>
              <w:tab/>
            </w:r>
            <w:r>
              <w:rPr>
                <w:noProof/>
                <w:webHidden/>
              </w:rPr>
              <w:fldChar w:fldCharType="begin"/>
            </w:r>
            <w:r>
              <w:rPr>
                <w:noProof/>
                <w:webHidden/>
              </w:rPr>
              <w:instrText xml:space="preserve"> PAGEREF _Toc532821736 \h </w:instrText>
            </w:r>
            <w:r>
              <w:rPr>
                <w:noProof/>
                <w:webHidden/>
              </w:rPr>
            </w:r>
            <w:r>
              <w:rPr>
                <w:noProof/>
                <w:webHidden/>
              </w:rPr>
              <w:fldChar w:fldCharType="separate"/>
            </w:r>
            <w:r>
              <w:rPr>
                <w:noProof/>
                <w:webHidden/>
              </w:rPr>
              <w:t>21</w:t>
            </w:r>
            <w:r>
              <w:rPr>
                <w:noProof/>
                <w:webHidden/>
              </w:rPr>
              <w:fldChar w:fldCharType="end"/>
            </w:r>
          </w:hyperlink>
        </w:p>
        <w:p w14:paraId="00A587AC"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37" w:history="1">
            <w:r w:rsidRPr="005C356D">
              <w:rPr>
                <w:rStyle w:val="Lienhypertexte"/>
                <w:noProof/>
              </w:rPr>
              <w:t>1.6.1.</w:t>
            </w:r>
            <w:r>
              <w:rPr>
                <w:rFonts w:asciiTheme="minorHAnsi" w:eastAsiaTheme="minorEastAsia" w:hAnsiTheme="minorHAnsi" w:cstheme="minorBidi"/>
                <w:noProof/>
                <w:szCs w:val="22"/>
                <w:lang w:eastAsia="zh-CN"/>
              </w:rPr>
              <w:tab/>
            </w:r>
            <w:r w:rsidRPr="005C356D">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_Toc532821737 \h </w:instrText>
            </w:r>
            <w:r>
              <w:rPr>
                <w:noProof/>
                <w:webHidden/>
              </w:rPr>
            </w:r>
            <w:r>
              <w:rPr>
                <w:noProof/>
                <w:webHidden/>
              </w:rPr>
              <w:fldChar w:fldCharType="separate"/>
            </w:r>
            <w:r>
              <w:rPr>
                <w:noProof/>
                <w:webHidden/>
              </w:rPr>
              <w:t>21</w:t>
            </w:r>
            <w:r>
              <w:rPr>
                <w:noProof/>
                <w:webHidden/>
              </w:rPr>
              <w:fldChar w:fldCharType="end"/>
            </w:r>
          </w:hyperlink>
        </w:p>
        <w:p w14:paraId="69528F5F"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38" w:history="1">
            <w:r w:rsidRPr="005C356D">
              <w:rPr>
                <w:rStyle w:val="Lienhypertexte"/>
                <w:noProof/>
              </w:rPr>
              <w:t>1.6.2.</w:t>
            </w:r>
            <w:r>
              <w:rPr>
                <w:rFonts w:asciiTheme="minorHAnsi" w:eastAsiaTheme="minorEastAsia" w:hAnsiTheme="minorHAnsi" w:cstheme="minorBidi"/>
                <w:noProof/>
                <w:szCs w:val="22"/>
                <w:lang w:eastAsia="zh-CN"/>
              </w:rPr>
              <w:tab/>
            </w:r>
            <w:r w:rsidRPr="005C356D">
              <w:rPr>
                <w:rStyle w:val="Lienhypertexte"/>
                <w:noProof/>
              </w:rPr>
              <w:t>Méthodes du balourd critique prédéfini</w:t>
            </w:r>
            <w:r>
              <w:rPr>
                <w:noProof/>
                <w:webHidden/>
              </w:rPr>
              <w:tab/>
            </w:r>
            <w:r>
              <w:rPr>
                <w:noProof/>
                <w:webHidden/>
              </w:rPr>
              <w:fldChar w:fldCharType="begin"/>
            </w:r>
            <w:r>
              <w:rPr>
                <w:noProof/>
                <w:webHidden/>
              </w:rPr>
              <w:instrText xml:space="preserve"> PAGEREF _Toc532821738 \h </w:instrText>
            </w:r>
            <w:r>
              <w:rPr>
                <w:noProof/>
                <w:webHidden/>
              </w:rPr>
            </w:r>
            <w:r>
              <w:rPr>
                <w:noProof/>
                <w:webHidden/>
              </w:rPr>
              <w:fldChar w:fldCharType="separate"/>
            </w:r>
            <w:r>
              <w:rPr>
                <w:noProof/>
                <w:webHidden/>
              </w:rPr>
              <w:t>25</w:t>
            </w:r>
            <w:r>
              <w:rPr>
                <w:noProof/>
                <w:webHidden/>
              </w:rPr>
              <w:fldChar w:fldCharType="end"/>
            </w:r>
          </w:hyperlink>
        </w:p>
        <w:p w14:paraId="1F533111"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39" w:history="1">
            <w:r w:rsidRPr="005C356D">
              <w:rPr>
                <w:rStyle w:val="Lienhypertexte"/>
                <w:noProof/>
              </w:rPr>
              <w:t>1.6.3.</w:t>
            </w:r>
            <w:r>
              <w:rPr>
                <w:rFonts w:asciiTheme="minorHAnsi" w:eastAsiaTheme="minorEastAsia" w:hAnsiTheme="minorHAnsi" w:cstheme="minorBidi"/>
                <w:noProof/>
                <w:szCs w:val="22"/>
                <w:lang w:eastAsia="zh-CN"/>
              </w:rPr>
              <w:tab/>
            </w:r>
            <w:r w:rsidRPr="005C356D">
              <w:rPr>
                <w:rStyle w:val="Lienhypertexte"/>
                <w:noProof/>
              </w:rPr>
              <w:t>Méthodes du rapport thermique</w:t>
            </w:r>
            <w:r>
              <w:rPr>
                <w:noProof/>
                <w:webHidden/>
              </w:rPr>
              <w:tab/>
            </w:r>
            <w:r>
              <w:rPr>
                <w:noProof/>
                <w:webHidden/>
              </w:rPr>
              <w:fldChar w:fldCharType="begin"/>
            </w:r>
            <w:r>
              <w:rPr>
                <w:noProof/>
                <w:webHidden/>
              </w:rPr>
              <w:instrText xml:space="preserve"> PAGEREF _Toc532821739 \h </w:instrText>
            </w:r>
            <w:r>
              <w:rPr>
                <w:noProof/>
                <w:webHidden/>
              </w:rPr>
            </w:r>
            <w:r>
              <w:rPr>
                <w:noProof/>
                <w:webHidden/>
              </w:rPr>
              <w:fldChar w:fldCharType="separate"/>
            </w:r>
            <w:r>
              <w:rPr>
                <w:noProof/>
                <w:webHidden/>
              </w:rPr>
              <w:t>26</w:t>
            </w:r>
            <w:r>
              <w:rPr>
                <w:noProof/>
                <w:webHidden/>
              </w:rPr>
              <w:fldChar w:fldCharType="end"/>
            </w:r>
          </w:hyperlink>
        </w:p>
        <w:p w14:paraId="558E1A4A"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40" w:history="1">
            <w:r w:rsidRPr="005C356D">
              <w:rPr>
                <w:rStyle w:val="Lienhypertexte"/>
                <w:noProof/>
              </w:rPr>
              <w:t>1.6.4.</w:t>
            </w:r>
            <w:r>
              <w:rPr>
                <w:rFonts w:asciiTheme="minorHAnsi" w:eastAsiaTheme="minorEastAsia" w:hAnsiTheme="minorHAnsi" w:cstheme="minorBidi"/>
                <w:noProof/>
                <w:szCs w:val="22"/>
                <w:lang w:eastAsia="zh-CN"/>
              </w:rPr>
              <w:tab/>
            </w:r>
            <w:r w:rsidRPr="005C356D">
              <w:rPr>
                <w:rStyle w:val="Lienhypertexte"/>
                <w:noProof/>
              </w:rPr>
              <w:t>Méthodes non-linéaire en régime transitoire</w:t>
            </w:r>
            <w:r>
              <w:rPr>
                <w:noProof/>
                <w:webHidden/>
              </w:rPr>
              <w:tab/>
            </w:r>
            <w:r>
              <w:rPr>
                <w:noProof/>
                <w:webHidden/>
              </w:rPr>
              <w:fldChar w:fldCharType="begin"/>
            </w:r>
            <w:r>
              <w:rPr>
                <w:noProof/>
                <w:webHidden/>
              </w:rPr>
              <w:instrText xml:space="preserve"> PAGEREF _Toc532821740 \h </w:instrText>
            </w:r>
            <w:r>
              <w:rPr>
                <w:noProof/>
                <w:webHidden/>
              </w:rPr>
            </w:r>
            <w:r>
              <w:rPr>
                <w:noProof/>
                <w:webHidden/>
              </w:rPr>
              <w:fldChar w:fldCharType="separate"/>
            </w:r>
            <w:r>
              <w:rPr>
                <w:noProof/>
                <w:webHidden/>
              </w:rPr>
              <w:t>27</w:t>
            </w:r>
            <w:r>
              <w:rPr>
                <w:noProof/>
                <w:webHidden/>
              </w:rPr>
              <w:fldChar w:fldCharType="end"/>
            </w:r>
          </w:hyperlink>
        </w:p>
        <w:p w14:paraId="47935CCD"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41" w:history="1">
            <w:r w:rsidRPr="005C356D">
              <w:rPr>
                <w:rStyle w:val="Lienhypertexte"/>
                <w:noProof/>
              </w:rPr>
              <w:t>1.6.5.</w:t>
            </w:r>
            <w:r>
              <w:rPr>
                <w:rFonts w:asciiTheme="minorHAnsi" w:eastAsiaTheme="minorEastAsia" w:hAnsiTheme="minorHAnsi" w:cstheme="minorBidi"/>
                <w:noProof/>
                <w:szCs w:val="22"/>
                <w:lang w:eastAsia="zh-CN"/>
              </w:rPr>
              <w:tab/>
            </w:r>
            <w:r w:rsidRPr="005C356D">
              <w:rPr>
                <w:rStyle w:val="Lienhypertexte"/>
                <w:noProof/>
              </w:rPr>
              <w:t>Synthèse de la modélisation de l’effet Morton</w:t>
            </w:r>
            <w:r>
              <w:rPr>
                <w:noProof/>
                <w:webHidden/>
              </w:rPr>
              <w:tab/>
            </w:r>
            <w:r>
              <w:rPr>
                <w:noProof/>
                <w:webHidden/>
              </w:rPr>
              <w:fldChar w:fldCharType="begin"/>
            </w:r>
            <w:r>
              <w:rPr>
                <w:noProof/>
                <w:webHidden/>
              </w:rPr>
              <w:instrText xml:space="preserve"> PAGEREF _Toc532821741 \h </w:instrText>
            </w:r>
            <w:r>
              <w:rPr>
                <w:noProof/>
                <w:webHidden/>
              </w:rPr>
            </w:r>
            <w:r>
              <w:rPr>
                <w:noProof/>
                <w:webHidden/>
              </w:rPr>
              <w:fldChar w:fldCharType="separate"/>
            </w:r>
            <w:r>
              <w:rPr>
                <w:noProof/>
                <w:webHidden/>
              </w:rPr>
              <w:t>29</w:t>
            </w:r>
            <w:r>
              <w:rPr>
                <w:noProof/>
                <w:webHidden/>
              </w:rPr>
              <w:fldChar w:fldCharType="end"/>
            </w:r>
          </w:hyperlink>
        </w:p>
        <w:p w14:paraId="7B5C0F18"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42" w:history="1">
            <w:r w:rsidRPr="005C356D">
              <w:rPr>
                <w:rStyle w:val="Lienhypertexte"/>
                <w:noProof/>
              </w:rPr>
              <w:t>1.7.</w:t>
            </w:r>
            <w:r>
              <w:rPr>
                <w:rFonts w:asciiTheme="minorHAnsi" w:eastAsiaTheme="minorEastAsia" w:hAnsiTheme="minorHAnsi" w:cstheme="minorBidi"/>
                <w:noProof/>
                <w:szCs w:val="22"/>
                <w:lang w:eastAsia="zh-CN"/>
              </w:rPr>
              <w:tab/>
            </w:r>
            <w:r w:rsidRPr="005C356D">
              <w:rPr>
                <w:rStyle w:val="Lienhypertexte"/>
                <w:noProof/>
              </w:rPr>
              <w:t>Définition des systèmes de référecnce</w:t>
            </w:r>
            <w:r>
              <w:rPr>
                <w:noProof/>
                <w:webHidden/>
              </w:rPr>
              <w:tab/>
            </w:r>
            <w:r>
              <w:rPr>
                <w:noProof/>
                <w:webHidden/>
              </w:rPr>
              <w:fldChar w:fldCharType="begin"/>
            </w:r>
            <w:r>
              <w:rPr>
                <w:noProof/>
                <w:webHidden/>
              </w:rPr>
              <w:instrText xml:space="preserve"> PAGEREF _Toc532821742 \h </w:instrText>
            </w:r>
            <w:r>
              <w:rPr>
                <w:noProof/>
                <w:webHidden/>
              </w:rPr>
            </w:r>
            <w:r>
              <w:rPr>
                <w:noProof/>
                <w:webHidden/>
              </w:rPr>
              <w:fldChar w:fldCharType="separate"/>
            </w:r>
            <w:r>
              <w:rPr>
                <w:noProof/>
                <w:webHidden/>
              </w:rPr>
              <w:t>32</w:t>
            </w:r>
            <w:r>
              <w:rPr>
                <w:noProof/>
                <w:webHidden/>
              </w:rPr>
              <w:fldChar w:fldCharType="end"/>
            </w:r>
          </w:hyperlink>
        </w:p>
        <w:p w14:paraId="15BBF7C5"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43" w:history="1">
            <w:r w:rsidRPr="005C356D">
              <w:rPr>
                <w:rStyle w:val="Lienhypertexte"/>
                <w:noProof/>
              </w:rPr>
              <w:t>1.8.</w:t>
            </w:r>
            <w:r>
              <w:rPr>
                <w:rFonts w:asciiTheme="minorHAnsi" w:eastAsiaTheme="minorEastAsia" w:hAnsiTheme="minorHAnsi" w:cstheme="minorBidi"/>
                <w:noProof/>
                <w:szCs w:val="22"/>
                <w:lang w:eastAsia="zh-CN"/>
              </w:rPr>
              <w:tab/>
            </w:r>
            <w:r w:rsidRPr="005C356D">
              <w:rPr>
                <w:rStyle w:val="Lienhypertexte"/>
                <w:noProof/>
              </w:rPr>
              <w:t>Référence</w:t>
            </w:r>
            <w:r>
              <w:rPr>
                <w:noProof/>
                <w:webHidden/>
              </w:rPr>
              <w:tab/>
            </w:r>
            <w:r>
              <w:rPr>
                <w:noProof/>
                <w:webHidden/>
              </w:rPr>
              <w:fldChar w:fldCharType="begin"/>
            </w:r>
            <w:r>
              <w:rPr>
                <w:noProof/>
                <w:webHidden/>
              </w:rPr>
              <w:instrText xml:space="preserve"> PAGEREF _Toc532821743 \h </w:instrText>
            </w:r>
            <w:r>
              <w:rPr>
                <w:noProof/>
                <w:webHidden/>
              </w:rPr>
            </w:r>
            <w:r>
              <w:rPr>
                <w:noProof/>
                <w:webHidden/>
              </w:rPr>
              <w:fldChar w:fldCharType="separate"/>
            </w:r>
            <w:r>
              <w:rPr>
                <w:noProof/>
                <w:webHidden/>
              </w:rPr>
              <w:t>32</w:t>
            </w:r>
            <w:r>
              <w:rPr>
                <w:noProof/>
                <w:webHidden/>
              </w:rPr>
              <w:fldChar w:fldCharType="end"/>
            </w:r>
          </w:hyperlink>
        </w:p>
        <w:p w14:paraId="671CF158" w14:textId="77777777" w:rsidR="00A07FD0" w:rsidRDefault="00A07FD0">
          <w:pPr>
            <w:pStyle w:val="TM1"/>
            <w:tabs>
              <w:tab w:val="right" w:leader="dot" w:pos="9062"/>
            </w:tabs>
            <w:rPr>
              <w:rFonts w:asciiTheme="minorHAnsi" w:eastAsiaTheme="minorEastAsia" w:hAnsiTheme="minorHAnsi" w:cstheme="minorBidi"/>
              <w:noProof/>
              <w:szCs w:val="22"/>
              <w:lang w:eastAsia="zh-CN"/>
            </w:rPr>
          </w:pPr>
          <w:hyperlink w:anchor="_Toc532821744" w:history="1">
            <w:r w:rsidRPr="005C356D">
              <w:rPr>
                <w:rStyle w:val="Lienhypertexte"/>
                <w:noProof/>
              </w:rPr>
              <w:t>Chapitre II : Modélisation de paliers hydrodynamiques</w:t>
            </w:r>
            <w:r>
              <w:rPr>
                <w:noProof/>
                <w:webHidden/>
              </w:rPr>
              <w:tab/>
            </w:r>
            <w:r>
              <w:rPr>
                <w:noProof/>
                <w:webHidden/>
              </w:rPr>
              <w:fldChar w:fldCharType="begin"/>
            </w:r>
            <w:r>
              <w:rPr>
                <w:noProof/>
                <w:webHidden/>
              </w:rPr>
              <w:instrText xml:space="preserve"> PAGEREF _Toc532821744 \h </w:instrText>
            </w:r>
            <w:r>
              <w:rPr>
                <w:noProof/>
                <w:webHidden/>
              </w:rPr>
            </w:r>
            <w:r>
              <w:rPr>
                <w:noProof/>
                <w:webHidden/>
              </w:rPr>
              <w:fldChar w:fldCharType="separate"/>
            </w:r>
            <w:r>
              <w:rPr>
                <w:noProof/>
                <w:webHidden/>
              </w:rPr>
              <w:t>35</w:t>
            </w:r>
            <w:r>
              <w:rPr>
                <w:noProof/>
                <w:webHidden/>
              </w:rPr>
              <w:fldChar w:fldCharType="end"/>
            </w:r>
          </w:hyperlink>
        </w:p>
        <w:p w14:paraId="5C63A052"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46" w:history="1">
            <w:r w:rsidRPr="005C356D">
              <w:rPr>
                <w:rStyle w:val="Lienhypertexte"/>
                <w:noProof/>
              </w:rPr>
              <w:t>2.1.</w:t>
            </w:r>
            <w:r>
              <w:rPr>
                <w:rFonts w:asciiTheme="minorHAnsi" w:eastAsiaTheme="minorEastAsia" w:hAnsiTheme="minorHAnsi" w:cstheme="minorBidi"/>
                <w:noProof/>
                <w:szCs w:val="22"/>
                <w:lang w:eastAsia="zh-CN"/>
              </w:rPr>
              <w:tab/>
            </w:r>
            <w:r w:rsidRPr="005C356D">
              <w:rPr>
                <w:rStyle w:val="Lienhypertexte"/>
                <w:noProof/>
              </w:rPr>
              <w:t>Introduction</w:t>
            </w:r>
            <w:r>
              <w:rPr>
                <w:noProof/>
                <w:webHidden/>
              </w:rPr>
              <w:tab/>
            </w:r>
            <w:r>
              <w:rPr>
                <w:noProof/>
                <w:webHidden/>
              </w:rPr>
              <w:fldChar w:fldCharType="begin"/>
            </w:r>
            <w:r>
              <w:rPr>
                <w:noProof/>
                <w:webHidden/>
              </w:rPr>
              <w:instrText xml:space="preserve"> PAGEREF _Toc532821746 \h </w:instrText>
            </w:r>
            <w:r>
              <w:rPr>
                <w:noProof/>
                <w:webHidden/>
              </w:rPr>
            </w:r>
            <w:r>
              <w:rPr>
                <w:noProof/>
                <w:webHidden/>
              </w:rPr>
              <w:fldChar w:fldCharType="separate"/>
            </w:r>
            <w:r>
              <w:rPr>
                <w:noProof/>
                <w:webHidden/>
              </w:rPr>
              <w:t>35</w:t>
            </w:r>
            <w:r>
              <w:rPr>
                <w:noProof/>
                <w:webHidden/>
              </w:rPr>
              <w:fldChar w:fldCharType="end"/>
            </w:r>
          </w:hyperlink>
        </w:p>
        <w:p w14:paraId="750A6472"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47" w:history="1">
            <w:r w:rsidRPr="005C356D">
              <w:rPr>
                <w:rStyle w:val="Lienhypertexte"/>
                <w:noProof/>
              </w:rPr>
              <w:t>2.2.</w:t>
            </w:r>
            <w:r>
              <w:rPr>
                <w:rFonts w:asciiTheme="minorHAnsi" w:eastAsiaTheme="minorEastAsia" w:hAnsiTheme="minorHAnsi" w:cstheme="minorBidi"/>
                <w:noProof/>
                <w:szCs w:val="22"/>
                <w:lang w:eastAsia="zh-CN"/>
              </w:rPr>
              <w:tab/>
            </w:r>
            <w:r w:rsidRPr="005C356D">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_Toc532821747 \h </w:instrText>
            </w:r>
            <w:r>
              <w:rPr>
                <w:noProof/>
                <w:webHidden/>
              </w:rPr>
            </w:r>
            <w:r>
              <w:rPr>
                <w:noProof/>
                <w:webHidden/>
              </w:rPr>
              <w:fldChar w:fldCharType="separate"/>
            </w:r>
            <w:r>
              <w:rPr>
                <w:noProof/>
                <w:webHidden/>
              </w:rPr>
              <w:t>36</w:t>
            </w:r>
            <w:r>
              <w:rPr>
                <w:noProof/>
                <w:webHidden/>
              </w:rPr>
              <w:fldChar w:fldCharType="end"/>
            </w:r>
          </w:hyperlink>
        </w:p>
        <w:p w14:paraId="2ABC5084"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48" w:history="1">
            <w:r w:rsidRPr="005C356D">
              <w:rPr>
                <w:rStyle w:val="Lienhypertexte"/>
                <w:noProof/>
              </w:rPr>
              <w:t>2.3.</w:t>
            </w:r>
            <w:r>
              <w:rPr>
                <w:rFonts w:asciiTheme="minorHAnsi" w:eastAsiaTheme="minorEastAsia" w:hAnsiTheme="minorHAnsi" w:cstheme="minorBidi"/>
                <w:noProof/>
                <w:szCs w:val="22"/>
                <w:lang w:eastAsia="zh-CN"/>
              </w:rPr>
              <w:tab/>
            </w:r>
            <w:r w:rsidRPr="005C356D">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_Toc532821748 \h </w:instrText>
            </w:r>
            <w:r>
              <w:rPr>
                <w:noProof/>
                <w:webHidden/>
              </w:rPr>
            </w:r>
            <w:r>
              <w:rPr>
                <w:noProof/>
                <w:webHidden/>
              </w:rPr>
              <w:fldChar w:fldCharType="separate"/>
            </w:r>
            <w:r>
              <w:rPr>
                <w:noProof/>
                <w:webHidden/>
              </w:rPr>
              <w:t>38</w:t>
            </w:r>
            <w:r>
              <w:rPr>
                <w:noProof/>
                <w:webHidden/>
              </w:rPr>
              <w:fldChar w:fldCharType="end"/>
            </w:r>
          </w:hyperlink>
        </w:p>
        <w:p w14:paraId="1569AF66"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49" w:history="1">
            <w:r w:rsidRPr="005C356D">
              <w:rPr>
                <w:rStyle w:val="Lienhypertexte"/>
                <w:noProof/>
              </w:rPr>
              <w:t>2.3.1.</w:t>
            </w:r>
            <w:r>
              <w:rPr>
                <w:rFonts w:asciiTheme="minorHAnsi" w:eastAsiaTheme="minorEastAsia" w:hAnsiTheme="minorHAnsi" w:cstheme="minorBidi"/>
                <w:noProof/>
                <w:szCs w:val="22"/>
                <w:lang w:eastAsia="zh-CN"/>
              </w:rPr>
              <w:tab/>
            </w:r>
            <w:r w:rsidRPr="005C356D">
              <w:rPr>
                <w:rStyle w:val="Lienhypertexte"/>
                <w:noProof/>
              </w:rPr>
              <w:t>Equation de Reynolds généralisée</w:t>
            </w:r>
            <w:r>
              <w:rPr>
                <w:noProof/>
                <w:webHidden/>
              </w:rPr>
              <w:tab/>
            </w:r>
            <w:r>
              <w:rPr>
                <w:noProof/>
                <w:webHidden/>
              </w:rPr>
              <w:fldChar w:fldCharType="begin"/>
            </w:r>
            <w:r>
              <w:rPr>
                <w:noProof/>
                <w:webHidden/>
              </w:rPr>
              <w:instrText xml:space="preserve"> PAGEREF _Toc532821749 \h </w:instrText>
            </w:r>
            <w:r>
              <w:rPr>
                <w:noProof/>
                <w:webHidden/>
              </w:rPr>
            </w:r>
            <w:r>
              <w:rPr>
                <w:noProof/>
                <w:webHidden/>
              </w:rPr>
              <w:fldChar w:fldCharType="separate"/>
            </w:r>
            <w:r>
              <w:rPr>
                <w:noProof/>
                <w:webHidden/>
              </w:rPr>
              <w:t>38</w:t>
            </w:r>
            <w:r>
              <w:rPr>
                <w:noProof/>
                <w:webHidden/>
              </w:rPr>
              <w:fldChar w:fldCharType="end"/>
            </w:r>
          </w:hyperlink>
        </w:p>
        <w:p w14:paraId="127A8E8F"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50" w:history="1">
            <w:r w:rsidRPr="005C356D">
              <w:rPr>
                <w:rStyle w:val="Lienhypertexte"/>
                <w:noProof/>
              </w:rPr>
              <w:t>2.3.2.</w:t>
            </w:r>
            <w:r>
              <w:rPr>
                <w:rFonts w:asciiTheme="minorHAnsi" w:eastAsiaTheme="minorEastAsia" w:hAnsiTheme="minorHAnsi" w:cstheme="minorBidi"/>
                <w:noProof/>
                <w:szCs w:val="22"/>
                <w:lang w:eastAsia="zh-CN"/>
              </w:rPr>
              <w:tab/>
            </w:r>
            <w:r w:rsidRPr="005C356D">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_Toc532821750 \h </w:instrText>
            </w:r>
            <w:r>
              <w:rPr>
                <w:noProof/>
                <w:webHidden/>
              </w:rPr>
            </w:r>
            <w:r>
              <w:rPr>
                <w:noProof/>
                <w:webHidden/>
              </w:rPr>
              <w:fldChar w:fldCharType="separate"/>
            </w:r>
            <w:r>
              <w:rPr>
                <w:noProof/>
                <w:webHidden/>
              </w:rPr>
              <w:t>41</w:t>
            </w:r>
            <w:r>
              <w:rPr>
                <w:noProof/>
                <w:webHidden/>
              </w:rPr>
              <w:fldChar w:fldCharType="end"/>
            </w:r>
          </w:hyperlink>
        </w:p>
        <w:p w14:paraId="02BBC7C3"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51" w:history="1">
            <w:r w:rsidRPr="005C356D">
              <w:rPr>
                <w:rStyle w:val="Lienhypertexte"/>
                <w:noProof/>
              </w:rPr>
              <w:t>2.3.3.</w:t>
            </w:r>
            <w:r>
              <w:rPr>
                <w:rFonts w:asciiTheme="minorHAnsi" w:eastAsiaTheme="minorEastAsia" w:hAnsiTheme="minorHAnsi" w:cstheme="minorBidi"/>
                <w:noProof/>
                <w:szCs w:val="22"/>
                <w:lang w:eastAsia="zh-CN"/>
              </w:rPr>
              <w:tab/>
            </w:r>
            <w:r w:rsidRPr="005C356D">
              <w:rPr>
                <w:rStyle w:val="Lienhypertexte"/>
                <w:noProof/>
              </w:rPr>
              <w:t>Equation de l’énergie</w:t>
            </w:r>
            <w:r>
              <w:rPr>
                <w:noProof/>
                <w:webHidden/>
              </w:rPr>
              <w:tab/>
            </w:r>
            <w:r>
              <w:rPr>
                <w:noProof/>
                <w:webHidden/>
              </w:rPr>
              <w:fldChar w:fldCharType="begin"/>
            </w:r>
            <w:r>
              <w:rPr>
                <w:noProof/>
                <w:webHidden/>
              </w:rPr>
              <w:instrText xml:space="preserve"> PAGEREF _Toc532821751 \h </w:instrText>
            </w:r>
            <w:r>
              <w:rPr>
                <w:noProof/>
                <w:webHidden/>
              </w:rPr>
            </w:r>
            <w:r>
              <w:rPr>
                <w:noProof/>
                <w:webHidden/>
              </w:rPr>
              <w:fldChar w:fldCharType="separate"/>
            </w:r>
            <w:r>
              <w:rPr>
                <w:noProof/>
                <w:webHidden/>
              </w:rPr>
              <w:t>43</w:t>
            </w:r>
            <w:r>
              <w:rPr>
                <w:noProof/>
                <w:webHidden/>
              </w:rPr>
              <w:fldChar w:fldCharType="end"/>
            </w:r>
          </w:hyperlink>
        </w:p>
        <w:p w14:paraId="78EB4613"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52" w:history="1">
            <w:r w:rsidRPr="005C356D">
              <w:rPr>
                <w:rStyle w:val="Lienhypertexte"/>
                <w:noProof/>
              </w:rPr>
              <w:t>2.3.4.</w:t>
            </w:r>
            <w:r>
              <w:rPr>
                <w:rFonts w:asciiTheme="minorHAnsi" w:eastAsiaTheme="minorEastAsia" w:hAnsiTheme="minorHAnsi" w:cstheme="minorBidi"/>
                <w:noProof/>
                <w:szCs w:val="22"/>
                <w:lang w:eastAsia="zh-CN"/>
              </w:rPr>
              <w:tab/>
            </w:r>
            <w:r w:rsidRPr="005C356D">
              <w:rPr>
                <w:rStyle w:val="Lienhypertexte"/>
                <w:noProof/>
              </w:rPr>
              <w:t>Résolution des équations couplées</w:t>
            </w:r>
            <w:r>
              <w:rPr>
                <w:noProof/>
                <w:webHidden/>
              </w:rPr>
              <w:tab/>
            </w:r>
            <w:r>
              <w:rPr>
                <w:noProof/>
                <w:webHidden/>
              </w:rPr>
              <w:fldChar w:fldCharType="begin"/>
            </w:r>
            <w:r>
              <w:rPr>
                <w:noProof/>
                <w:webHidden/>
              </w:rPr>
              <w:instrText xml:space="preserve"> PAGEREF _Toc532821752 \h </w:instrText>
            </w:r>
            <w:r>
              <w:rPr>
                <w:noProof/>
                <w:webHidden/>
              </w:rPr>
            </w:r>
            <w:r>
              <w:rPr>
                <w:noProof/>
                <w:webHidden/>
              </w:rPr>
              <w:fldChar w:fldCharType="separate"/>
            </w:r>
            <w:r>
              <w:rPr>
                <w:noProof/>
                <w:webHidden/>
              </w:rPr>
              <w:t>43</w:t>
            </w:r>
            <w:r>
              <w:rPr>
                <w:noProof/>
                <w:webHidden/>
              </w:rPr>
              <w:fldChar w:fldCharType="end"/>
            </w:r>
          </w:hyperlink>
        </w:p>
        <w:p w14:paraId="74EC369F"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53" w:history="1">
            <w:r w:rsidRPr="005C356D">
              <w:rPr>
                <w:rStyle w:val="Lienhypertexte"/>
                <w:noProof/>
              </w:rPr>
              <w:t>2.3.5.</w:t>
            </w:r>
            <w:r>
              <w:rPr>
                <w:rFonts w:asciiTheme="minorHAnsi" w:eastAsiaTheme="minorEastAsia" w:hAnsiTheme="minorHAnsi" w:cstheme="minorBidi"/>
                <w:noProof/>
                <w:szCs w:val="22"/>
                <w:lang w:eastAsia="zh-CN"/>
              </w:rPr>
              <w:tab/>
            </w:r>
            <w:r w:rsidRPr="005C356D">
              <w:rPr>
                <w:rStyle w:val="Lienhypertexte"/>
                <w:noProof/>
              </w:rPr>
              <w:t>Méthode de colocation des points de Lobatto</w:t>
            </w:r>
            <w:r>
              <w:rPr>
                <w:noProof/>
                <w:webHidden/>
              </w:rPr>
              <w:tab/>
            </w:r>
            <w:r>
              <w:rPr>
                <w:noProof/>
                <w:webHidden/>
              </w:rPr>
              <w:fldChar w:fldCharType="begin"/>
            </w:r>
            <w:r>
              <w:rPr>
                <w:noProof/>
                <w:webHidden/>
              </w:rPr>
              <w:instrText xml:space="preserve"> PAGEREF _Toc532821753 \h </w:instrText>
            </w:r>
            <w:r>
              <w:rPr>
                <w:noProof/>
                <w:webHidden/>
              </w:rPr>
            </w:r>
            <w:r>
              <w:rPr>
                <w:noProof/>
                <w:webHidden/>
              </w:rPr>
              <w:fldChar w:fldCharType="separate"/>
            </w:r>
            <w:r>
              <w:rPr>
                <w:noProof/>
                <w:webHidden/>
              </w:rPr>
              <w:t>47</w:t>
            </w:r>
            <w:r>
              <w:rPr>
                <w:noProof/>
                <w:webHidden/>
              </w:rPr>
              <w:fldChar w:fldCharType="end"/>
            </w:r>
          </w:hyperlink>
        </w:p>
        <w:p w14:paraId="24F85BF0"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54" w:history="1">
            <w:r w:rsidRPr="005C356D">
              <w:rPr>
                <w:rStyle w:val="Lienhypertexte"/>
                <w:noProof/>
              </w:rPr>
              <w:t>2.4.</w:t>
            </w:r>
            <w:r>
              <w:rPr>
                <w:rFonts w:asciiTheme="minorHAnsi" w:eastAsiaTheme="minorEastAsia" w:hAnsiTheme="minorHAnsi" w:cstheme="minorBidi"/>
                <w:noProof/>
                <w:szCs w:val="22"/>
                <w:lang w:eastAsia="zh-CN"/>
              </w:rPr>
              <w:tab/>
            </w:r>
            <w:r w:rsidRPr="005C356D">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_Toc532821754 \h </w:instrText>
            </w:r>
            <w:r>
              <w:rPr>
                <w:noProof/>
                <w:webHidden/>
              </w:rPr>
            </w:r>
            <w:r>
              <w:rPr>
                <w:noProof/>
                <w:webHidden/>
              </w:rPr>
              <w:fldChar w:fldCharType="separate"/>
            </w:r>
            <w:r>
              <w:rPr>
                <w:noProof/>
                <w:webHidden/>
              </w:rPr>
              <w:t>50</w:t>
            </w:r>
            <w:r>
              <w:rPr>
                <w:noProof/>
                <w:webHidden/>
              </w:rPr>
              <w:fldChar w:fldCharType="end"/>
            </w:r>
          </w:hyperlink>
        </w:p>
        <w:p w14:paraId="66EBC87F"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55" w:history="1">
            <w:r w:rsidRPr="005C356D">
              <w:rPr>
                <w:rStyle w:val="Lienhypertexte"/>
                <w:noProof/>
              </w:rPr>
              <w:t>2.5.</w:t>
            </w:r>
            <w:r>
              <w:rPr>
                <w:rFonts w:asciiTheme="minorHAnsi" w:eastAsiaTheme="minorEastAsia" w:hAnsiTheme="minorHAnsi" w:cstheme="minorBidi"/>
                <w:noProof/>
                <w:szCs w:val="22"/>
                <w:lang w:eastAsia="zh-CN"/>
              </w:rPr>
              <w:tab/>
            </w:r>
            <w:r w:rsidRPr="005C356D">
              <w:rPr>
                <w:rStyle w:val="Lienhypertexte"/>
                <w:noProof/>
              </w:rPr>
              <w:t>Études de cas d’un palier avec deux lobes</w:t>
            </w:r>
            <w:r>
              <w:rPr>
                <w:noProof/>
                <w:webHidden/>
              </w:rPr>
              <w:tab/>
            </w:r>
            <w:r>
              <w:rPr>
                <w:noProof/>
                <w:webHidden/>
              </w:rPr>
              <w:fldChar w:fldCharType="begin"/>
            </w:r>
            <w:r>
              <w:rPr>
                <w:noProof/>
                <w:webHidden/>
              </w:rPr>
              <w:instrText xml:space="preserve"> PAGEREF _Toc532821755 \h </w:instrText>
            </w:r>
            <w:r>
              <w:rPr>
                <w:noProof/>
                <w:webHidden/>
              </w:rPr>
            </w:r>
            <w:r>
              <w:rPr>
                <w:noProof/>
                <w:webHidden/>
              </w:rPr>
              <w:fldChar w:fldCharType="separate"/>
            </w:r>
            <w:r>
              <w:rPr>
                <w:noProof/>
                <w:webHidden/>
              </w:rPr>
              <w:t>51</w:t>
            </w:r>
            <w:r>
              <w:rPr>
                <w:noProof/>
                <w:webHidden/>
              </w:rPr>
              <w:fldChar w:fldCharType="end"/>
            </w:r>
          </w:hyperlink>
        </w:p>
        <w:p w14:paraId="7E77A6D2"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56" w:history="1">
            <w:r w:rsidRPr="005C356D">
              <w:rPr>
                <w:rStyle w:val="Lienhypertexte"/>
                <w:noProof/>
              </w:rPr>
              <w:t>2.6.</w:t>
            </w:r>
            <w:r>
              <w:rPr>
                <w:rFonts w:asciiTheme="minorHAnsi" w:eastAsiaTheme="minorEastAsia" w:hAnsiTheme="minorHAnsi" w:cstheme="minorBidi"/>
                <w:noProof/>
                <w:szCs w:val="22"/>
                <w:lang w:eastAsia="zh-CN"/>
              </w:rPr>
              <w:tab/>
            </w:r>
            <w:r w:rsidRPr="005C356D">
              <w:rPr>
                <w:rStyle w:val="Lienhypertexte"/>
                <w:noProof/>
              </w:rPr>
              <w:t>Conclusion</w:t>
            </w:r>
            <w:r>
              <w:rPr>
                <w:noProof/>
                <w:webHidden/>
              </w:rPr>
              <w:tab/>
            </w:r>
            <w:r>
              <w:rPr>
                <w:noProof/>
                <w:webHidden/>
              </w:rPr>
              <w:fldChar w:fldCharType="begin"/>
            </w:r>
            <w:r>
              <w:rPr>
                <w:noProof/>
                <w:webHidden/>
              </w:rPr>
              <w:instrText xml:space="preserve"> PAGEREF _Toc532821756 \h </w:instrText>
            </w:r>
            <w:r>
              <w:rPr>
                <w:noProof/>
                <w:webHidden/>
              </w:rPr>
            </w:r>
            <w:r>
              <w:rPr>
                <w:noProof/>
                <w:webHidden/>
              </w:rPr>
              <w:fldChar w:fldCharType="separate"/>
            </w:r>
            <w:r>
              <w:rPr>
                <w:noProof/>
                <w:webHidden/>
              </w:rPr>
              <w:t>54</w:t>
            </w:r>
            <w:r>
              <w:rPr>
                <w:noProof/>
                <w:webHidden/>
              </w:rPr>
              <w:fldChar w:fldCharType="end"/>
            </w:r>
          </w:hyperlink>
        </w:p>
        <w:p w14:paraId="4F47BBB3"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57" w:history="1">
            <w:r w:rsidRPr="005C356D">
              <w:rPr>
                <w:rStyle w:val="Lienhypertexte"/>
                <w:noProof/>
              </w:rPr>
              <w:t>2.7.</w:t>
            </w:r>
            <w:r>
              <w:rPr>
                <w:rFonts w:asciiTheme="minorHAnsi" w:eastAsiaTheme="minorEastAsia" w:hAnsiTheme="minorHAnsi" w:cstheme="minorBidi"/>
                <w:noProof/>
                <w:szCs w:val="22"/>
                <w:lang w:eastAsia="zh-CN"/>
              </w:rPr>
              <w:tab/>
            </w:r>
            <w:r w:rsidRPr="005C356D">
              <w:rPr>
                <w:rStyle w:val="Lienhypertexte"/>
                <w:noProof/>
              </w:rPr>
              <w:t>Référence</w:t>
            </w:r>
            <w:r>
              <w:rPr>
                <w:noProof/>
                <w:webHidden/>
              </w:rPr>
              <w:tab/>
            </w:r>
            <w:r>
              <w:rPr>
                <w:noProof/>
                <w:webHidden/>
              </w:rPr>
              <w:fldChar w:fldCharType="begin"/>
            </w:r>
            <w:r>
              <w:rPr>
                <w:noProof/>
                <w:webHidden/>
              </w:rPr>
              <w:instrText xml:space="preserve"> PAGEREF _Toc532821757 \h </w:instrText>
            </w:r>
            <w:r>
              <w:rPr>
                <w:noProof/>
                <w:webHidden/>
              </w:rPr>
            </w:r>
            <w:r>
              <w:rPr>
                <w:noProof/>
                <w:webHidden/>
              </w:rPr>
              <w:fldChar w:fldCharType="separate"/>
            </w:r>
            <w:r>
              <w:rPr>
                <w:noProof/>
                <w:webHidden/>
              </w:rPr>
              <w:t>55</w:t>
            </w:r>
            <w:r>
              <w:rPr>
                <w:noProof/>
                <w:webHidden/>
              </w:rPr>
              <w:fldChar w:fldCharType="end"/>
            </w:r>
          </w:hyperlink>
        </w:p>
        <w:p w14:paraId="0DF8B426" w14:textId="77777777" w:rsidR="00A07FD0" w:rsidRDefault="00A07FD0">
          <w:pPr>
            <w:pStyle w:val="TM1"/>
            <w:tabs>
              <w:tab w:val="right" w:leader="dot" w:pos="9062"/>
            </w:tabs>
            <w:rPr>
              <w:rFonts w:asciiTheme="minorHAnsi" w:eastAsiaTheme="minorEastAsia" w:hAnsiTheme="minorHAnsi" w:cstheme="minorBidi"/>
              <w:noProof/>
              <w:szCs w:val="22"/>
              <w:lang w:eastAsia="zh-CN"/>
            </w:rPr>
          </w:pPr>
          <w:hyperlink w:anchor="_Toc532821758" w:history="1">
            <w:r w:rsidRPr="005C356D">
              <w:rPr>
                <w:rStyle w:val="Lienhypertexte"/>
                <w:noProof/>
              </w:rPr>
              <w:t>Chapitre III : Modélisation des rotors</w:t>
            </w:r>
            <w:r>
              <w:rPr>
                <w:noProof/>
                <w:webHidden/>
              </w:rPr>
              <w:tab/>
            </w:r>
            <w:r>
              <w:rPr>
                <w:noProof/>
                <w:webHidden/>
              </w:rPr>
              <w:fldChar w:fldCharType="begin"/>
            </w:r>
            <w:r>
              <w:rPr>
                <w:noProof/>
                <w:webHidden/>
              </w:rPr>
              <w:instrText xml:space="preserve"> PAGEREF _Toc532821758 \h </w:instrText>
            </w:r>
            <w:r>
              <w:rPr>
                <w:noProof/>
                <w:webHidden/>
              </w:rPr>
            </w:r>
            <w:r>
              <w:rPr>
                <w:noProof/>
                <w:webHidden/>
              </w:rPr>
              <w:fldChar w:fldCharType="separate"/>
            </w:r>
            <w:r>
              <w:rPr>
                <w:noProof/>
                <w:webHidden/>
              </w:rPr>
              <w:t>57</w:t>
            </w:r>
            <w:r>
              <w:rPr>
                <w:noProof/>
                <w:webHidden/>
              </w:rPr>
              <w:fldChar w:fldCharType="end"/>
            </w:r>
          </w:hyperlink>
        </w:p>
        <w:p w14:paraId="1923BB6C"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60" w:history="1">
            <w:r w:rsidRPr="005C356D">
              <w:rPr>
                <w:rStyle w:val="Lienhypertexte"/>
                <w:noProof/>
              </w:rPr>
              <w:t>3.1.</w:t>
            </w:r>
            <w:r>
              <w:rPr>
                <w:rFonts w:asciiTheme="minorHAnsi" w:eastAsiaTheme="minorEastAsia" w:hAnsiTheme="minorHAnsi" w:cstheme="minorBidi"/>
                <w:noProof/>
                <w:szCs w:val="22"/>
                <w:lang w:eastAsia="zh-CN"/>
              </w:rPr>
              <w:tab/>
            </w:r>
            <w:r w:rsidRPr="005C356D">
              <w:rPr>
                <w:rStyle w:val="Lienhypertexte"/>
                <w:noProof/>
              </w:rPr>
              <w:t>Introduction</w:t>
            </w:r>
            <w:r>
              <w:rPr>
                <w:noProof/>
                <w:webHidden/>
              </w:rPr>
              <w:tab/>
            </w:r>
            <w:r>
              <w:rPr>
                <w:noProof/>
                <w:webHidden/>
              </w:rPr>
              <w:fldChar w:fldCharType="begin"/>
            </w:r>
            <w:r>
              <w:rPr>
                <w:noProof/>
                <w:webHidden/>
              </w:rPr>
              <w:instrText xml:space="preserve"> PAGEREF _Toc532821760 \h </w:instrText>
            </w:r>
            <w:r>
              <w:rPr>
                <w:noProof/>
                <w:webHidden/>
              </w:rPr>
            </w:r>
            <w:r>
              <w:rPr>
                <w:noProof/>
                <w:webHidden/>
              </w:rPr>
              <w:fldChar w:fldCharType="separate"/>
            </w:r>
            <w:r>
              <w:rPr>
                <w:noProof/>
                <w:webHidden/>
              </w:rPr>
              <w:t>57</w:t>
            </w:r>
            <w:r>
              <w:rPr>
                <w:noProof/>
                <w:webHidden/>
              </w:rPr>
              <w:fldChar w:fldCharType="end"/>
            </w:r>
          </w:hyperlink>
        </w:p>
        <w:p w14:paraId="0AD9D8C2"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61" w:history="1">
            <w:r w:rsidRPr="005C356D">
              <w:rPr>
                <w:rStyle w:val="Lienhypertexte"/>
                <w:noProof/>
              </w:rPr>
              <w:t>3.2.</w:t>
            </w:r>
            <w:r>
              <w:rPr>
                <w:rFonts w:asciiTheme="minorHAnsi" w:eastAsiaTheme="minorEastAsia" w:hAnsiTheme="minorHAnsi" w:cstheme="minorBidi"/>
                <w:noProof/>
                <w:szCs w:val="22"/>
                <w:lang w:eastAsia="zh-CN"/>
              </w:rPr>
              <w:tab/>
            </w:r>
            <w:r w:rsidRPr="005C356D">
              <w:rPr>
                <w:rStyle w:val="Lienhypertexte"/>
                <w:noProof/>
              </w:rPr>
              <w:t>modèle thermomécanique des rotors</w:t>
            </w:r>
            <w:r>
              <w:rPr>
                <w:noProof/>
                <w:webHidden/>
              </w:rPr>
              <w:tab/>
            </w:r>
            <w:r>
              <w:rPr>
                <w:noProof/>
                <w:webHidden/>
              </w:rPr>
              <w:fldChar w:fldCharType="begin"/>
            </w:r>
            <w:r>
              <w:rPr>
                <w:noProof/>
                <w:webHidden/>
              </w:rPr>
              <w:instrText xml:space="preserve"> PAGEREF _Toc532821761 \h </w:instrText>
            </w:r>
            <w:r>
              <w:rPr>
                <w:noProof/>
                <w:webHidden/>
              </w:rPr>
            </w:r>
            <w:r>
              <w:rPr>
                <w:noProof/>
                <w:webHidden/>
              </w:rPr>
              <w:fldChar w:fldCharType="separate"/>
            </w:r>
            <w:r>
              <w:rPr>
                <w:noProof/>
                <w:webHidden/>
              </w:rPr>
              <w:t>57</w:t>
            </w:r>
            <w:r>
              <w:rPr>
                <w:noProof/>
                <w:webHidden/>
              </w:rPr>
              <w:fldChar w:fldCharType="end"/>
            </w:r>
          </w:hyperlink>
        </w:p>
        <w:p w14:paraId="625D38A1"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62" w:history="1">
            <w:r w:rsidRPr="005C356D">
              <w:rPr>
                <w:rStyle w:val="Lienhypertexte"/>
                <w:noProof/>
              </w:rPr>
              <w:t>3.2.1.</w:t>
            </w:r>
            <w:r>
              <w:rPr>
                <w:rFonts w:asciiTheme="minorHAnsi" w:eastAsiaTheme="minorEastAsia" w:hAnsiTheme="minorHAnsi" w:cstheme="minorBidi"/>
                <w:noProof/>
                <w:szCs w:val="22"/>
                <w:lang w:eastAsia="zh-CN"/>
              </w:rPr>
              <w:tab/>
            </w:r>
            <w:r w:rsidRPr="005C356D">
              <w:rPr>
                <w:rStyle w:val="Lienhypertexte"/>
                <w:noProof/>
              </w:rPr>
              <w:t>modèle thermique linéaire</w:t>
            </w:r>
            <w:r>
              <w:rPr>
                <w:noProof/>
                <w:webHidden/>
              </w:rPr>
              <w:tab/>
            </w:r>
            <w:r>
              <w:rPr>
                <w:noProof/>
                <w:webHidden/>
              </w:rPr>
              <w:fldChar w:fldCharType="begin"/>
            </w:r>
            <w:r>
              <w:rPr>
                <w:noProof/>
                <w:webHidden/>
              </w:rPr>
              <w:instrText xml:space="preserve"> PAGEREF _Toc532821762 \h </w:instrText>
            </w:r>
            <w:r>
              <w:rPr>
                <w:noProof/>
                <w:webHidden/>
              </w:rPr>
            </w:r>
            <w:r>
              <w:rPr>
                <w:noProof/>
                <w:webHidden/>
              </w:rPr>
              <w:fldChar w:fldCharType="separate"/>
            </w:r>
            <w:r>
              <w:rPr>
                <w:noProof/>
                <w:webHidden/>
              </w:rPr>
              <w:t>58</w:t>
            </w:r>
            <w:r>
              <w:rPr>
                <w:noProof/>
                <w:webHidden/>
              </w:rPr>
              <w:fldChar w:fldCharType="end"/>
            </w:r>
          </w:hyperlink>
        </w:p>
        <w:p w14:paraId="2D52747F"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63" w:history="1">
            <w:r w:rsidRPr="005C356D">
              <w:rPr>
                <w:rStyle w:val="Lienhypertexte"/>
                <w:noProof/>
              </w:rPr>
              <w:t>3.2.2.</w:t>
            </w:r>
            <w:r>
              <w:rPr>
                <w:rFonts w:asciiTheme="minorHAnsi" w:eastAsiaTheme="minorEastAsia" w:hAnsiTheme="minorHAnsi" w:cstheme="minorBidi"/>
                <w:noProof/>
                <w:szCs w:val="22"/>
                <w:lang w:eastAsia="zh-CN"/>
              </w:rPr>
              <w:tab/>
            </w:r>
            <w:r w:rsidRPr="005C356D">
              <w:rPr>
                <w:rStyle w:val="Lienhypertexte"/>
                <w:noProof/>
              </w:rPr>
              <w:t>modèle de déformation thermique</w:t>
            </w:r>
            <w:r>
              <w:rPr>
                <w:noProof/>
                <w:webHidden/>
              </w:rPr>
              <w:tab/>
            </w:r>
            <w:r>
              <w:rPr>
                <w:noProof/>
                <w:webHidden/>
              </w:rPr>
              <w:fldChar w:fldCharType="begin"/>
            </w:r>
            <w:r>
              <w:rPr>
                <w:noProof/>
                <w:webHidden/>
              </w:rPr>
              <w:instrText xml:space="preserve"> PAGEREF _Toc532821763 \h </w:instrText>
            </w:r>
            <w:r>
              <w:rPr>
                <w:noProof/>
                <w:webHidden/>
              </w:rPr>
            </w:r>
            <w:r>
              <w:rPr>
                <w:noProof/>
                <w:webHidden/>
              </w:rPr>
              <w:fldChar w:fldCharType="separate"/>
            </w:r>
            <w:r>
              <w:rPr>
                <w:noProof/>
                <w:webHidden/>
              </w:rPr>
              <w:t>60</w:t>
            </w:r>
            <w:r>
              <w:rPr>
                <w:noProof/>
                <w:webHidden/>
              </w:rPr>
              <w:fldChar w:fldCharType="end"/>
            </w:r>
          </w:hyperlink>
        </w:p>
        <w:p w14:paraId="4F4BF737"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64" w:history="1">
            <w:r w:rsidRPr="005C356D">
              <w:rPr>
                <w:rStyle w:val="Lienhypertexte"/>
                <w:noProof/>
              </w:rPr>
              <w:t>3.3.</w:t>
            </w:r>
            <w:r>
              <w:rPr>
                <w:rFonts w:asciiTheme="minorHAnsi" w:eastAsiaTheme="minorEastAsia" w:hAnsiTheme="minorHAnsi" w:cstheme="minorBidi"/>
                <w:noProof/>
                <w:szCs w:val="22"/>
                <w:lang w:eastAsia="zh-CN"/>
              </w:rPr>
              <w:tab/>
            </w:r>
            <w:r w:rsidRPr="005C356D">
              <w:rPr>
                <w:rStyle w:val="Lienhypertexte"/>
                <w:noProof/>
              </w:rPr>
              <w:t>modèles dynamiques des rotors</w:t>
            </w:r>
            <w:r>
              <w:rPr>
                <w:noProof/>
                <w:webHidden/>
              </w:rPr>
              <w:tab/>
            </w:r>
            <w:r>
              <w:rPr>
                <w:noProof/>
                <w:webHidden/>
              </w:rPr>
              <w:fldChar w:fldCharType="begin"/>
            </w:r>
            <w:r>
              <w:rPr>
                <w:noProof/>
                <w:webHidden/>
              </w:rPr>
              <w:instrText xml:space="preserve"> PAGEREF _Toc532821764 \h </w:instrText>
            </w:r>
            <w:r>
              <w:rPr>
                <w:noProof/>
                <w:webHidden/>
              </w:rPr>
            </w:r>
            <w:r>
              <w:rPr>
                <w:noProof/>
                <w:webHidden/>
              </w:rPr>
              <w:fldChar w:fldCharType="separate"/>
            </w:r>
            <w:r>
              <w:rPr>
                <w:noProof/>
                <w:webHidden/>
              </w:rPr>
              <w:t>63</w:t>
            </w:r>
            <w:r>
              <w:rPr>
                <w:noProof/>
                <w:webHidden/>
              </w:rPr>
              <w:fldChar w:fldCharType="end"/>
            </w:r>
          </w:hyperlink>
        </w:p>
        <w:p w14:paraId="3057D2F8"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65" w:history="1">
            <w:r w:rsidRPr="005C356D">
              <w:rPr>
                <w:rStyle w:val="Lienhypertexte"/>
                <w:noProof/>
              </w:rPr>
              <w:t>3.3.1.</w:t>
            </w:r>
            <w:r>
              <w:rPr>
                <w:rFonts w:asciiTheme="minorHAnsi" w:eastAsiaTheme="minorEastAsia" w:hAnsiTheme="minorHAnsi" w:cstheme="minorBidi"/>
                <w:noProof/>
                <w:szCs w:val="22"/>
                <w:lang w:eastAsia="zh-CN"/>
              </w:rPr>
              <w:tab/>
            </w:r>
            <w:r w:rsidRPr="005C356D">
              <w:rPr>
                <w:rStyle w:val="Lienhypertexte"/>
                <w:noProof/>
              </w:rPr>
              <w:t>Rotor rigide à 4DDL</w:t>
            </w:r>
            <w:r>
              <w:rPr>
                <w:noProof/>
                <w:webHidden/>
              </w:rPr>
              <w:tab/>
            </w:r>
            <w:r>
              <w:rPr>
                <w:noProof/>
                <w:webHidden/>
              </w:rPr>
              <w:fldChar w:fldCharType="begin"/>
            </w:r>
            <w:r>
              <w:rPr>
                <w:noProof/>
                <w:webHidden/>
              </w:rPr>
              <w:instrText xml:space="preserve"> PAGEREF _Toc532821765 \h </w:instrText>
            </w:r>
            <w:r>
              <w:rPr>
                <w:noProof/>
                <w:webHidden/>
              </w:rPr>
            </w:r>
            <w:r>
              <w:rPr>
                <w:noProof/>
                <w:webHidden/>
              </w:rPr>
              <w:fldChar w:fldCharType="separate"/>
            </w:r>
            <w:r>
              <w:rPr>
                <w:noProof/>
                <w:webHidden/>
              </w:rPr>
              <w:t>63</w:t>
            </w:r>
            <w:r>
              <w:rPr>
                <w:noProof/>
                <w:webHidden/>
              </w:rPr>
              <w:fldChar w:fldCharType="end"/>
            </w:r>
          </w:hyperlink>
        </w:p>
        <w:p w14:paraId="344553B4"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66" w:history="1">
            <w:r w:rsidRPr="005C356D">
              <w:rPr>
                <w:rStyle w:val="Lienhypertexte"/>
                <w:noProof/>
              </w:rPr>
              <w:t>3.3.2.</w:t>
            </w:r>
            <w:r>
              <w:rPr>
                <w:rFonts w:asciiTheme="minorHAnsi" w:eastAsiaTheme="minorEastAsia" w:hAnsiTheme="minorHAnsi" w:cstheme="minorBidi"/>
                <w:noProof/>
                <w:szCs w:val="22"/>
                <w:lang w:eastAsia="zh-CN"/>
              </w:rPr>
              <w:tab/>
            </w:r>
            <w:r w:rsidRPr="005C356D">
              <w:rPr>
                <w:rStyle w:val="Lienhypertexte"/>
                <w:noProof/>
              </w:rPr>
              <w:t>Rotor flexible à NDDL</w:t>
            </w:r>
            <w:r>
              <w:rPr>
                <w:noProof/>
                <w:webHidden/>
              </w:rPr>
              <w:tab/>
            </w:r>
            <w:r>
              <w:rPr>
                <w:noProof/>
                <w:webHidden/>
              </w:rPr>
              <w:fldChar w:fldCharType="begin"/>
            </w:r>
            <w:r>
              <w:rPr>
                <w:noProof/>
                <w:webHidden/>
              </w:rPr>
              <w:instrText xml:space="preserve"> PAGEREF _Toc532821766 \h </w:instrText>
            </w:r>
            <w:r>
              <w:rPr>
                <w:noProof/>
                <w:webHidden/>
              </w:rPr>
            </w:r>
            <w:r>
              <w:rPr>
                <w:noProof/>
                <w:webHidden/>
              </w:rPr>
              <w:fldChar w:fldCharType="separate"/>
            </w:r>
            <w:r>
              <w:rPr>
                <w:noProof/>
                <w:webHidden/>
              </w:rPr>
              <w:t>65</w:t>
            </w:r>
            <w:r>
              <w:rPr>
                <w:noProof/>
                <w:webHidden/>
              </w:rPr>
              <w:fldChar w:fldCharType="end"/>
            </w:r>
          </w:hyperlink>
        </w:p>
        <w:p w14:paraId="62A8F189"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67" w:history="1">
            <w:r w:rsidRPr="005C356D">
              <w:rPr>
                <w:rStyle w:val="Lienhypertexte"/>
                <w:noProof/>
              </w:rPr>
              <w:t>3.3.3.</w:t>
            </w:r>
            <w:r>
              <w:rPr>
                <w:rFonts w:asciiTheme="minorHAnsi" w:eastAsiaTheme="minorEastAsia" w:hAnsiTheme="minorHAnsi" w:cstheme="minorBidi"/>
                <w:noProof/>
                <w:szCs w:val="22"/>
                <w:lang w:eastAsia="zh-CN"/>
              </w:rPr>
              <w:tab/>
            </w:r>
            <w:r w:rsidRPr="005C356D">
              <w:rPr>
                <w:rStyle w:val="Lienhypertexte"/>
                <w:noProof/>
              </w:rPr>
              <w:t>Méthode numérique d’intégration temporelles</w:t>
            </w:r>
            <w:r>
              <w:rPr>
                <w:noProof/>
                <w:webHidden/>
              </w:rPr>
              <w:tab/>
            </w:r>
            <w:r>
              <w:rPr>
                <w:noProof/>
                <w:webHidden/>
              </w:rPr>
              <w:fldChar w:fldCharType="begin"/>
            </w:r>
            <w:r>
              <w:rPr>
                <w:noProof/>
                <w:webHidden/>
              </w:rPr>
              <w:instrText xml:space="preserve"> PAGEREF _Toc532821767 \h </w:instrText>
            </w:r>
            <w:r>
              <w:rPr>
                <w:noProof/>
                <w:webHidden/>
              </w:rPr>
            </w:r>
            <w:r>
              <w:rPr>
                <w:noProof/>
                <w:webHidden/>
              </w:rPr>
              <w:fldChar w:fldCharType="separate"/>
            </w:r>
            <w:r>
              <w:rPr>
                <w:noProof/>
                <w:webHidden/>
              </w:rPr>
              <w:t>65</w:t>
            </w:r>
            <w:r>
              <w:rPr>
                <w:noProof/>
                <w:webHidden/>
              </w:rPr>
              <w:fldChar w:fldCharType="end"/>
            </w:r>
          </w:hyperlink>
        </w:p>
        <w:p w14:paraId="06470A1C"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68" w:history="1">
            <w:r w:rsidRPr="005C356D">
              <w:rPr>
                <w:rStyle w:val="Lienhypertexte"/>
                <w:noProof/>
              </w:rPr>
              <w:t>3.3.4.</w:t>
            </w:r>
            <w:r>
              <w:rPr>
                <w:rFonts w:asciiTheme="minorHAnsi" w:eastAsiaTheme="minorEastAsia" w:hAnsiTheme="minorHAnsi" w:cstheme="minorBidi"/>
                <w:noProof/>
                <w:szCs w:val="22"/>
                <w:lang w:eastAsia="zh-CN"/>
              </w:rPr>
              <w:tab/>
            </w:r>
            <w:r w:rsidRPr="005C356D">
              <w:rPr>
                <w:rStyle w:val="Lienhypertexte"/>
                <w:noProof/>
              </w:rPr>
              <w:t>Vibration synchrone et sa solution périodique</w:t>
            </w:r>
            <w:r>
              <w:rPr>
                <w:noProof/>
                <w:webHidden/>
              </w:rPr>
              <w:tab/>
            </w:r>
            <w:r>
              <w:rPr>
                <w:noProof/>
                <w:webHidden/>
              </w:rPr>
              <w:fldChar w:fldCharType="begin"/>
            </w:r>
            <w:r>
              <w:rPr>
                <w:noProof/>
                <w:webHidden/>
              </w:rPr>
              <w:instrText xml:space="preserve"> PAGEREF _Toc532821768 \h </w:instrText>
            </w:r>
            <w:r>
              <w:rPr>
                <w:noProof/>
                <w:webHidden/>
              </w:rPr>
            </w:r>
            <w:r>
              <w:rPr>
                <w:noProof/>
                <w:webHidden/>
              </w:rPr>
              <w:fldChar w:fldCharType="separate"/>
            </w:r>
            <w:r>
              <w:rPr>
                <w:noProof/>
                <w:webHidden/>
              </w:rPr>
              <w:t>68</w:t>
            </w:r>
            <w:r>
              <w:rPr>
                <w:noProof/>
                <w:webHidden/>
              </w:rPr>
              <w:fldChar w:fldCharType="end"/>
            </w:r>
          </w:hyperlink>
        </w:p>
        <w:p w14:paraId="6E5B98E1"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69" w:history="1">
            <w:r w:rsidRPr="005C356D">
              <w:rPr>
                <w:rStyle w:val="Lienhypertexte"/>
                <w:noProof/>
              </w:rPr>
              <w:t>3.4.</w:t>
            </w:r>
            <w:r>
              <w:rPr>
                <w:rFonts w:asciiTheme="minorHAnsi" w:eastAsiaTheme="minorEastAsia" w:hAnsiTheme="minorHAnsi" w:cstheme="minorBidi"/>
                <w:noProof/>
                <w:szCs w:val="22"/>
                <w:lang w:eastAsia="zh-CN"/>
              </w:rPr>
              <w:tab/>
            </w:r>
            <w:r w:rsidRPr="005C356D">
              <w:rPr>
                <w:rStyle w:val="Lienhypertexte"/>
                <w:noProof/>
              </w:rPr>
              <w:t>Influence de déformation thermique sur le comportement dynamique</w:t>
            </w:r>
            <w:r>
              <w:rPr>
                <w:noProof/>
                <w:webHidden/>
              </w:rPr>
              <w:tab/>
            </w:r>
            <w:r>
              <w:rPr>
                <w:noProof/>
                <w:webHidden/>
              </w:rPr>
              <w:fldChar w:fldCharType="begin"/>
            </w:r>
            <w:r>
              <w:rPr>
                <w:noProof/>
                <w:webHidden/>
              </w:rPr>
              <w:instrText xml:space="preserve"> PAGEREF _Toc532821769 \h </w:instrText>
            </w:r>
            <w:r>
              <w:rPr>
                <w:noProof/>
                <w:webHidden/>
              </w:rPr>
            </w:r>
            <w:r>
              <w:rPr>
                <w:noProof/>
                <w:webHidden/>
              </w:rPr>
              <w:fldChar w:fldCharType="separate"/>
            </w:r>
            <w:r>
              <w:rPr>
                <w:noProof/>
                <w:webHidden/>
              </w:rPr>
              <w:t>72</w:t>
            </w:r>
            <w:r>
              <w:rPr>
                <w:noProof/>
                <w:webHidden/>
              </w:rPr>
              <w:fldChar w:fldCharType="end"/>
            </w:r>
          </w:hyperlink>
        </w:p>
        <w:p w14:paraId="4B04DF3B"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70" w:history="1">
            <w:r w:rsidRPr="005C356D">
              <w:rPr>
                <w:rStyle w:val="Lienhypertexte"/>
                <w:noProof/>
              </w:rPr>
              <w:t>3.4.1.</w:t>
            </w:r>
            <w:r>
              <w:rPr>
                <w:rFonts w:asciiTheme="minorHAnsi" w:eastAsiaTheme="minorEastAsia" w:hAnsiTheme="minorHAnsi" w:cstheme="minorBidi"/>
                <w:noProof/>
                <w:szCs w:val="22"/>
                <w:lang w:eastAsia="zh-CN"/>
              </w:rPr>
              <w:tab/>
            </w:r>
            <w:r w:rsidRPr="005C356D">
              <w:rPr>
                <w:rStyle w:val="Lienhypertexte"/>
                <w:noProof/>
              </w:rPr>
              <w:t>Approche des masses conconcentrées</w:t>
            </w:r>
            <w:r>
              <w:rPr>
                <w:noProof/>
                <w:webHidden/>
              </w:rPr>
              <w:tab/>
            </w:r>
            <w:r>
              <w:rPr>
                <w:noProof/>
                <w:webHidden/>
              </w:rPr>
              <w:fldChar w:fldCharType="begin"/>
            </w:r>
            <w:r>
              <w:rPr>
                <w:noProof/>
                <w:webHidden/>
              </w:rPr>
              <w:instrText xml:space="preserve"> PAGEREF _Toc532821770 \h </w:instrText>
            </w:r>
            <w:r>
              <w:rPr>
                <w:noProof/>
                <w:webHidden/>
              </w:rPr>
            </w:r>
            <w:r>
              <w:rPr>
                <w:noProof/>
                <w:webHidden/>
              </w:rPr>
              <w:fldChar w:fldCharType="separate"/>
            </w:r>
            <w:r>
              <w:rPr>
                <w:noProof/>
                <w:webHidden/>
              </w:rPr>
              <w:t>72</w:t>
            </w:r>
            <w:r>
              <w:rPr>
                <w:noProof/>
                <w:webHidden/>
              </w:rPr>
              <w:fldChar w:fldCharType="end"/>
            </w:r>
          </w:hyperlink>
        </w:p>
        <w:p w14:paraId="14F4BF11"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71" w:history="1">
            <w:r w:rsidRPr="005C356D">
              <w:rPr>
                <w:rStyle w:val="Lienhypertexte"/>
                <w:noProof/>
              </w:rPr>
              <w:t>3.4.2.</w:t>
            </w:r>
            <w:r>
              <w:rPr>
                <w:rFonts w:asciiTheme="minorHAnsi" w:eastAsiaTheme="minorEastAsia" w:hAnsiTheme="minorHAnsi" w:cstheme="minorBidi"/>
                <w:noProof/>
                <w:szCs w:val="22"/>
                <w:lang w:eastAsia="zh-CN"/>
              </w:rPr>
              <w:tab/>
            </w:r>
            <w:r w:rsidRPr="005C356D">
              <w:rPr>
                <w:rStyle w:val="Lienhypertexte"/>
                <w:noProof/>
              </w:rPr>
              <w:t>Approche de défauts de la fibre neutre</w:t>
            </w:r>
            <w:r>
              <w:rPr>
                <w:noProof/>
                <w:webHidden/>
              </w:rPr>
              <w:tab/>
            </w:r>
            <w:r>
              <w:rPr>
                <w:noProof/>
                <w:webHidden/>
              </w:rPr>
              <w:fldChar w:fldCharType="begin"/>
            </w:r>
            <w:r>
              <w:rPr>
                <w:noProof/>
                <w:webHidden/>
              </w:rPr>
              <w:instrText xml:space="preserve"> PAGEREF _Toc532821771 \h </w:instrText>
            </w:r>
            <w:r>
              <w:rPr>
                <w:noProof/>
                <w:webHidden/>
              </w:rPr>
            </w:r>
            <w:r>
              <w:rPr>
                <w:noProof/>
                <w:webHidden/>
              </w:rPr>
              <w:fldChar w:fldCharType="separate"/>
            </w:r>
            <w:r>
              <w:rPr>
                <w:noProof/>
                <w:webHidden/>
              </w:rPr>
              <w:t>73</w:t>
            </w:r>
            <w:r>
              <w:rPr>
                <w:noProof/>
                <w:webHidden/>
              </w:rPr>
              <w:fldChar w:fldCharType="end"/>
            </w:r>
          </w:hyperlink>
        </w:p>
        <w:p w14:paraId="0C52A07B"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72" w:history="1">
            <w:r w:rsidRPr="005C356D">
              <w:rPr>
                <w:rStyle w:val="Lienhypertexte"/>
                <w:noProof/>
              </w:rPr>
              <w:t>3.5.</w:t>
            </w:r>
            <w:r>
              <w:rPr>
                <w:rFonts w:asciiTheme="minorHAnsi" w:eastAsiaTheme="minorEastAsia" w:hAnsiTheme="minorHAnsi" w:cstheme="minorBidi"/>
                <w:noProof/>
                <w:szCs w:val="22"/>
                <w:lang w:eastAsia="zh-CN"/>
              </w:rPr>
              <w:tab/>
            </w:r>
            <w:r w:rsidRPr="005C356D">
              <w:rPr>
                <w:rStyle w:val="Lienhypertexte"/>
                <w:noProof/>
              </w:rPr>
              <w:t>Conclusion</w:t>
            </w:r>
            <w:r>
              <w:rPr>
                <w:noProof/>
                <w:webHidden/>
              </w:rPr>
              <w:tab/>
            </w:r>
            <w:r>
              <w:rPr>
                <w:noProof/>
                <w:webHidden/>
              </w:rPr>
              <w:fldChar w:fldCharType="begin"/>
            </w:r>
            <w:r>
              <w:rPr>
                <w:noProof/>
                <w:webHidden/>
              </w:rPr>
              <w:instrText xml:space="preserve"> PAGEREF _Toc532821772 \h </w:instrText>
            </w:r>
            <w:r>
              <w:rPr>
                <w:noProof/>
                <w:webHidden/>
              </w:rPr>
            </w:r>
            <w:r>
              <w:rPr>
                <w:noProof/>
                <w:webHidden/>
              </w:rPr>
              <w:fldChar w:fldCharType="separate"/>
            </w:r>
            <w:r>
              <w:rPr>
                <w:noProof/>
                <w:webHidden/>
              </w:rPr>
              <w:t>74</w:t>
            </w:r>
            <w:r>
              <w:rPr>
                <w:noProof/>
                <w:webHidden/>
              </w:rPr>
              <w:fldChar w:fldCharType="end"/>
            </w:r>
          </w:hyperlink>
        </w:p>
        <w:p w14:paraId="58E35617"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73" w:history="1">
            <w:r w:rsidRPr="005C356D">
              <w:rPr>
                <w:rStyle w:val="Lienhypertexte"/>
                <w:noProof/>
              </w:rPr>
              <w:t>3.6.</w:t>
            </w:r>
            <w:r>
              <w:rPr>
                <w:rFonts w:asciiTheme="minorHAnsi" w:eastAsiaTheme="minorEastAsia" w:hAnsiTheme="minorHAnsi" w:cstheme="minorBidi"/>
                <w:noProof/>
                <w:szCs w:val="22"/>
                <w:lang w:eastAsia="zh-CN"/>
              </w:rPr>
              <w:tab/>
            </w:r>
            <w:r w:rsidRPr="005C356D">
              <w:rPr>
                <w:rStyle w:val="Lienhypertexte"/>
                <w:noProof/>
              </w:rPr>
              <w:t>Référence</w:t>
            </w:r>
            <w:r>
              <w:rPr>
                <w:noProof/>
                <w:webHidden/>
              </w:rPr>
              <w:tab/>
            </w:r>
            <w:r>
              <w:rPr>
                <w:noProof/>
                <w:webHidden/>
              </w:rPr>
              <w:fldChar w:fldCharType="begin"/>
            </w:r>
            <w:r>
              <w:rPr>
                <w:noProof/>
                <w:webHidden/>
              </w:rPr>
              <w:instrText xml:space="preserve"> PAGEREF _Toc532821773 \h </w:instrText>
            </w:r>
            <w:r>
              <w:rPr>
                <w:noProof/>
                <w:webHidden/>
              </w:rPr>
            </w:r>
            <w:r>
              <w:rPr>
                <w:noProof/>
                <w:webHidden/>
              </w:rPr>
              <w:fldChar w:fldCharType="separate"/>
            </w:r>
            <w:r>
              <w:rPr>
                <w:noProof/>
                <w:webHidden/>
              </w:rPr>
              <w:t>75</w:t>
            </w:r>
            <w:r>
              <w:rPr>
                <w:noProof/>
                <w:webHidden/>
              </w:rPr>
              <w:fldChar w:fldCharType="end"/>
            </w:r>
          </w:hyperlink>
        </w:p>
        <w:p w14:paraId="246A8E2B" w14:textId="77777777" w:rsidR="00A07FD0" w:rsidRDefault="00A07FD0">
          <w:pPr>
            <w:pStyle w:val="TM1"/>
            <w:tabs>
              <w:tab w:val="right" w:leader="dot" w:pos="9062"/>
            </w:tabs>
            <w:rPr>
              <w:rFonts w:asciiTheme="minorHAnsi" w:eastAsiaTheme="minorEastAsia" w:hAnsiTheme="minorHAnsi" w:cstheme="minorBidi"/>
              <w:noProof/>
              <w:szCs w:val="22"/>
              <w:lang w:eastAsia="zh-CN"/>
            </w:rPr>
          </w:pPr>
          <w:hyperlink w:anchor="_Toc532821774" w:history="1">
            <w:r w:rsidRPr="005C356D">
              <w:rPr>
                <w:rStyle w:val="Lienhypertexte"/>
                <w:noProof/>
              </w:rPr>
              <w:t>Chapitre IV : Confrontation numérique et expérimentale</w:t>
            </w:r>
            <w:r>
              <w:rPr>
                <w:noProof/>
                <w:webHidden/>
              </w:rPr>
              <w:tab/>
            </w:r>
            <w:r>
              <w:rPr>
                <w:noProof/>
                <w:webHidden/>
              </w:rPr>
              <w:fldChar w:fldCharType="begin"/>
            </w:r>
            <w:r>
              <w:rPr>
                <w:noProof/>
                <w:webHidden/>
              </w:rPr>
              <w:instrText xml:space="preserve"> PAGEREF _Toc532821774 \h </w:instrText>
            </w:r>
            <w:r>
              <w:rPr>
                <w:noProof/>
                <w:webHidden/>
              </w:rPr>
            </w:r>
            <w:r>
              <w:rPr>
                <w:noProof/>
                <w:webHidden/>
              </w:rPr>
              <w:fldChar w:fldCharType="separate"/>
            </w:r>
            <w:r>
              <w:rPr>
                <w:noProof/>
                <w:webHidden/>
              </w:rPr>
              <w:t>77</w:t>
            </w:r>
            <w:r>
              <w:rPr>
                <w:noProof/>
                <w:webHidden/>
              </w:rPr>
              <w:fldChar w:fldCharType="end"/>
            </w:r>
          </w:hyperlink>
        </w:p>
        <w:p w14:paraId="26DCCAFC"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76" w:history="1">
            <w:r w:rsidRPr="005C356D">
              <w:rPr>
                <w:rStyle w:val="Lienhypertexte"/>
                <w:noProof/>
              </w:rPr>
              <w:t>4.1.</w:t>
            </w:r>
            <w:r>
              <w:rPr>
                <w:rFonts w:asciiTheme="minorHAnsi" w:eastAsiaTheme="minorEastAsia" w:hAnsiTheme="minorHAnsi" w:cstheme="minorBidi"/>
                <w:noProof/>
                <w:szCs w:val="22"/>
                <w:lang w:eastAsia="zh-CN"/>
              </w:rPr>
              <w:tab/>
            </w:r>
            <w:r w:rsidRPr="005C356D">
              <w:rPr>
                <w:rStyle w:val="Lienhypertexte"/>
                <w:noProof/>
              </w:rPr>
              <w:t>Introduction</w:t>
            </w:r>
            <w:r>
              <w:rPr>
                <w:noProof/>
                <w:webHidden/>
              </w:rPr>
              <w:tab/>
            </w:r>
            <w:r>
              <w:rPr>
                <w:noProof/>
                <w:webHidden/>
              </w:rPr>
              <w:fldChar w:fldCharType="begin"/>
            </w:r>
            <w:r>
              <w:rPr>
                <w:noProof/>
                <w:webHidden/>
              </w:rPr>
              <w:instrText xml:space="preserve"> PAGEREF _Toc532821776 \h </w:instrText>
            </w:r>
            <w:r>
              <w:rPr>
                <w:noProof/>
                <w:webHidden/>
              </w:rPr>
            </w:r>
            <w:r>
              <w:rPr>
                <w:noProof/>
                <w:webHidden/>
              </w:rPr>
              <w:fldChar w:fldCharType="separate"/>
            </w:r>
            <w:r>
              <w:rPr>
                <w:noProof/>
                <w:webHidden/>
              </w:rPr>
              <w:t>77</w:t>
            </w:r>
            <w:r>
              <w:rPr>
                <w:noProof/>
                <w:webHidden/>
              </w:rPr>
              <w:fldChar w:fldCharType="end"/>
            </w:r>
          </w:hyperlink>
        </w:p>
        <w:p w14:paraId="7F63E455"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77" w:history="1">
            <w:r w:rsidRPr="005C356D">
              <w:rPr>
                <w:rStyle w:val="Lienhypertexte"/>
                <w:noProof/>
              </w:rPr>
              <w:t>4.2.</w:t>
            </w:r>
            <w:r>
              <w:rPr>
                <w:rFonts w:asciiTheme="minorHAnsi" w:eastAsiaTheme="minorEastAsia" w:hAnsiTheme="minorHAnsi" w:cstheme="minorBidi"/>
                <w:noProof/>
                <w:szCs w:val="22"/>
                <w:lang w:eastAsia="zh-CN"/>
              </w:rPr>
              <w:tab/>
            </w:r>
            <w:r w:rsidRPr="005C356D">
              <w:rPr>
                <w:rStyle w:val="Lienhypertexte"/>
                <w:noProof/>
              </w:rPr>
              <w:t>Description du banc de l’effet Morton</w:t>
            </w:r>
            <w:r>
              <w:rPr>
                <w:noProof/>
                <w:webHidden/>
              </w:rPr>
              <w:tab/>
            </w:r>
            <w:r>
              <w:rPr>
                <w:noProof/>
                <w:webHidden/>
              </w:rPr>
              <w:fldChar w:fldCharType="begin"/>
            </w:r>
            <w:r>
              <w:rPr>
                <w:noProof/>
                <w:webHidden/>
              </w:rPr>
              <w:instrText xml:space="preserve"> PAGEREF _Toc532821777 \h </w:instrText>
            </w:r>
            <w:r>
              <w:rPr>
                <w:noProof/>
                <w:webHidden/>
              </w:rPr>
            </w:r>
            <w:r>
              <w:rPr>
                <w:noProof/>
                <w:webHidden/>
              </w:rPr>
              <w:fldChar w:fldCharType="separate"/>
            </w:r>
            <w:r>
              <w:rPr>
                <w:noProof/>
                <w:webHidden/>
              </w:rPr>
              <w:t>77</w:t>
            </w:r>
            <w:r>
              <w:rPr>
                <w:noProof/>
                <w:webHidden/>
              </w:rPr>
              <w:fldChar w:fldCharType="end"/>
            </w:r>
          </w:hyperlink>
        </w:p>
        <w:p w14:paraId="363B9953"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78" w:history="1">
            <w:r w:rsidRPr="005C356D">
              <w:rPr>
                <w:rStyle w:val="Lienhypertexte"/>
                <w:noProof/>
              </w:rPr>
              <w:t>4.3.</w:t>
            </w:r>
            <w:r>
              <w:rPr>
                <w:rFonts w:asciiTheme="minorHAnsi" w:eastAsiaTheme="minorEastAsia" w:hAnsiTheme="minorHAnsi" w:cstheme="minorBidi"/>
                <w:noProof/>
                <w:szCs w:val="22"/>
                <w:lang w:eastAsia="zh-CN"/>
              </w:rPr>
              <w:tab/>
            </w:r>
            <w:r w:rsidRPr="005C356D">
              <w:rPr>
                <w:rStyle w:val="Lienhypertexte"/>
                <w:noProof/>
              </w:rPr>
              <w:t>Analyse des résultats du rotor 430mm</w:t>
            </w:r>
            <w:r>
              <w:rPr>
                <w:noProof/>
                <w:webHidden/>
              </w:rPr>
              <w:tab/>
            </w:r>
            <w:r>
              <w:rPr>
                <w:noProof/>
                <w:webHidden/>
              </w:rPr>
              <w:fldChar w:fldCharType="begin"/>
            </w:r>
            <w:r>
              <w:rPr>
                <w:noProof/>
                <w:webHidden/>
              </w:rPr>
              <w:instrText xml:space="preserve"> PAGEREF _Toc532821778 \h </w:instrText>
            </w:r>
            <w:r>
              <w:rPr>
                <w:noProof/>
                <w:webHidden/>
              </w:rPr>
            </w:r>
            <w:r>
              <w:rPr>
                <w:noProof/>
                <w:webHidden/>
              </w:rPr>
              <w:fldChar w:fldCharType="separate"/>
            </w:r>
            <w:r>
              <w:rPr>
                <w:noProof/>
                <w:webHidden/>
              </w:rPr>
              <w:t>77</w:t>
            </w:r>
            <w:r>
              <w:rPr>
                <w:noProof/>
                <w:webHidden/>
              </w:rPr>
              <w:fldChar w:fldCharType="end"/>
            </w:r>
          </w:hyperlink>
        </w:p>
        <w:p w14:paraId="2775D627"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79" w:history="1">
            <w:r w:rsidRPr="005C356D">
              <w:rPr>
                <w:rStyle w:val="Lienhypertexte"/>
                <w:noProof/>
              </w:rPr>
              <w:t>4.4.</w:t>
            </w:r>
            <w:r>
              <w:rPr>
                <w:rFonts w:asciiTheme="minorHAnsi" w:eastAsiaTheme="minorEastAsia" w:hAnsiTheme="minorHAnsi" w:cstheme="minorBidi"/>
                <w:noProof/>
                <w:szCs w:val="22"/>
                <w:lang w:eastAsia="zh-CN"/>
              </w:rPr>
              <w:tab/>
            </w:r>
            <w:r w:rsidRPr="005C356D">
              <w:rPr>
                <w:rStyle w:val="Lienhypertexte"/>
                <w:noProof/>
              </w:rPr>
              <w:t>Analyse des résultat du rotor 700mm</w:t>
            </w:r>
            <w:r>
              <w:rPr>
                <w:noProof/>
                <w:webHidden/>
              </w:rPr>
              <w:tab/>
            </w:r>
            <w:r>
              <w:rPr>
                <w:noProof/>
                <w:webHidden/>
              </w:rPr>
              <w:fldChar w:fldCharType="begin"/>
            </w:r>
            <w:r>
              <w:rPr>
                <w:noProof/>
                <w:webHidden/>
              </w:rPr>
              <w:instrText xml:space="preserve"> PAGEREF _Toc532821779 \h </w:instrText>
            </w:r>
            <w:r>
              <w:rPr>
                <w:noProof/>
                <w:webHidden/>
              </w:rPr>
            </w:r>
            <w:r>
              <w:rPr>
                <w:noProof/>
                <w:webHidden/>
              </w:rPr>
              <w:fldChar w:fldCharType="separate"/>
            </w:r>
            <w:r>
              <w:rPr>
                <w:noProof/>
                <w:webHidden/>
              </w:rPr>
              <w:t>77</w:t>
            </w:r>
            <w:r>
              <w:rPr>
                <w:noProof/>
                <w:webHidden/>
              </w:rPr>
              <w:fldChar w:fldCharType="end"/>
            </w:r>
          </w:hyperlink>
        </w:p>
        <w:p w14:paraId="6EA55734"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80" w:history="1">
            <w:r w:rsidRPr="005C356D">
              <w:rPr>
                <w:rStyle w:val="Lienhypertexte"/>
                <w:noProof/>
              </w:rPr>
              <w:t>4.5.</w:t>
            </w:r>
            <w:r>
              <w:rPr>
                <w:rFonts w:asciiTheme="minorHAnsi" w:eastAsiaTheme="minorEastAsia" w:hAnsiTheme="minorHAnsi" w:cstheme="minorBidi"/>
                <w:noProof/>
                <w:szCs w:val="22"/>
                <w:lang w:eastAsia="zh-CN"/>
              </w:rPr>
              <w:tab/>
            </w:r>
            <w:r w:rsidRPr="005C356D">
              <w:rPr>
                <w:rStyle w:val="Lienhypertexte"/>
                <w:noProof/>
              </w:rPr>
              <w:t>Conclusion</w:t>
            </w:r>
            <w:r>
              <w:rPr>
                <w:noProof/>
                <w:webHidden/>
              </w:rPr>
              <w:tab/>
            </w:r>
            <w:r>
              <w:rPr>
                <w:noProof/>
                <w:webHidden/>
              </w:rPr>
              <w:fldChar w:fldCharType="begin"/>
            </w:r>
            <w:r>
              <w:rPr>
                <w:noProof/>
                <w:webHidden/>
              </w:rPr>
              <w:instrText xml:space="preserve"> PAGEREF _Toc532821780 \h </w:instrText>
            </w:r>
            <w:r>
              <w:rPr>
                <w:noProof/>
                <w:webHidden/>
              </w:rPr>
            </w:r>
            <w:r>
              <w:rPr>
                <w:noProof/>
                <w:webHidden/>
              </w:rPr>
              <w:fldChar w:fldCharType="separate"/>
            </w:r>
            <w:r>
              <w:rPr>
                <w:noProof/>
                <w:webHidden/>
              </w:rPr>
              <w:t>77</w:t>
            </w:r>
            <w:r>
              <w:rPr>
                <w:noProof/>
                <w:webHidden/>
              </w:rPr>
              <w:fldChar w:fldCharType="end"/>
            </w:r>
          </w:hyperlink>
        </w:p>
        <w:p w14:paraId="580F5934" w14:textId="77777777" w:rsidR="00A07FD0" w:rsidRDefault="00A07FD0">
          <w:pPr>
            <w:pStyle w:val="TM1"/>
            <w:tabs>
              <w:tab w:val="right" w:leader="dot" w:pos="9062"/>
            </w:tabs>
            <w:rPr>
              <w:rFonts w:asciiTheme="minorHAnsi" w:eastAsiaTheme="minorEastAsia" w:hAnsiTheme="minorHAnsi" w:cstheme="minorBidi"/>
              <w:noProof/>
              <w:szCs w:val="22"/>
              <w:lang w:eastAsia="zh-CN"/>
            </w:rPr>
          </w:pPr>
          <w:hyperlink w:anchor="_Toc532821781" w:history="1">
            <w:r w:rsidRPr="005C356D">
              <w:rPr>
                <w:rStyle w:val="Lienhypertexte"/>
                <w:noProof/>
              </w:rPr>
              <w:t>Chapitre IV : Analyse numérique de l’effet Morton</w:t>
            </w:r>
            <w:r>
              <w:rPr>
                <w:noProof/>
                <w:webHidden/>
              </w:rPr>
              <w:tab/>
            </w:r>
            <w:r>
              <w:rPr>
                <w:noProof/>
                <w:webHidden/>
              </w:rPr>
              <w:fldChar w:fldCharType="begin"/>
            </w:r>
            <w:r>
              <w:rPr>
                <w:noProof/>
                <w:webHidden/>
              </w:rPr>
              <w:instrText xml:space="preserve"> PAGEREF _Toc532821781 \h </w:instrText>
            </w:r>
            <w:r>
              <w:rPr>
                <w:noProof/>
                <w:webHidden/>
              </w:rPr>
            </w:r>
            <w:r>
              <w:rPr>
                <w:noProof/>
                <w:webHidden/>
              </w:rPr>
              <w:fldChar w:fldCharType="separate"/>
            </w:r>
            <w:r>
              <w:rPr>
                <w:noProof/>
                <w:webHidden/>
              </w:rPr>
              <w:t>78</w:t>
            </w:r>
            <w:r>
              <w:rPr>
                <w:noProof/>
                <w:webHidden/>
              </w:rPr>
              <w:fldChar w:fldCharType="end"/>
            </w:r>
          </w:hyperlink>
        </w:p>
        <w:p w14:paraId="5FDE0EB5"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83" w:history="1">
            <w:r w:rsidRPr="005C356D">
              <w:rPr>
                <w:rStyle w:val="Lienhypertexte"/>
                <w:noProof/>
              </w:rPr>
              <w:t>5.1.</w:t>
            </w:r>
            <w:r>
              <w:rPr>
                <w:rFonts w:asciiTheme="minorHAnsi" w:eastAsiaTheme="minorEastAsia" w:hAnsiTheme="minorHAnsi" w:cstheme="minorBidi"/>
                <w:noProof/>
                <w:szCs w:val="22"/>
                <w:lang w:eastAsia="zh-CN"/>
              </w:rPr>
              <w:tab/>
            </w:r>
            <w:r w:rsidRPr="005C356D">
              <w:rPr>
                <w:rStyle w:val="Lienhypertexte"/>
                <w:noProof/>
              </w:rPr>
              <w:t>Introduction</w:t>
            </w:r>
            <w:r>
              <w:rPr>
                <w:noProof/>
                <w:webHidden/>
              </w:rPr>
              <w:tab/>
            </w:r>
            <w:r>
              <w:rPr>
                <w:noProof/>
                <w:webHidden/>
              </w:rPr>
              <w:fldChar w:fldCharType="begin"/>
            </w:r>
            <w:r>
              <w:rPr>
                <w:noProof/>
                <w:webHidden/>
              </w:rPr>
              <w:instrText xml:space="preserve"> PAGEREF _Toc532821783 \h </w:instrText>
            </w:r>
            <w:r>
              <w:rPr>
                <w:noProof/>
                <w:webHidden/>
              </w:rPr>
            </w:r>
            <w:r>
              <w:rPr>
                <w:noProof/>
                <w:webHidden/>
              </w:rPr>
              <w:fldChar w:fldCharType="separate"/>
            </w:r>
            <w:r>
              <w:rPr>
                <w:noProof/>
                <w:webHidden/>
              </w:rPr>
              <w:t>78</w:t>
            </w:r>
            <w:r>
              <w:rPr>
                <w:noProof/>
                <w:webHidden/>
              </w:rPr>
              <w:fldChar w:fldCharType="end"/>
            </w:r>
          </w:hyperlink>
        </w:p>
        <w:p w14:paraId="64E72864"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84" w:history="1">
            <w:r w:rsidRPr="005C356D">
              <w:rPr>
                <w:rStyle w:val="Lienhypertexte"/>
                <w:noProof/>
              </w:rPr>
              <w:t>5.2.</w:t>
            </w:r>
            <w:r>
              <w:rPr>
                <w:rFonts w:asciiTheme="minorHAnsi" w:eastAsiaTheme="minorEastAsia" w:hAnsiTheme="minorHAnsi" w:cstheme="minorBidi"/>
                <w:noProof/>
                <w:szCs w:val="22"/>
                <w:lang w:eastAsia="zh-CN"/>
              </w:rPr>
              <w:tab/>
            </w:r>
            <w:r w:rsidRPr="005C356D">
              <w:rPr>
                <w:rStyle w:val="Lienhypertexte"/>
                <w:noProof/>
              </w:rPr>
              <w:t>Méthodes d’analyse de l’effet Morton</w:t>
            </w:r>
            <w:r>
              <w:rPr>
                <w:noProof/>
                <w:webHidden/>
              </w:rPr>
              <w:tab/>
            </w:r>
            <w:r>
              <w:rPr>
                <w:noProof/>
                <w:webHidden/>
              </w:rPr>
              <w:fldChar w:fldCharType="begin"/>
            </w:r>
            <w:r>
              <w:rPr>
                <w:noProof/>
                <w:webHidden/>
              </w:rPr>
              <w:instrText xml:space="preserve"> PAGEREF _Toc532821784 \h </w:instrText>
            </w:r>
            <w:r>
              <w:rPr>
                <w:noProof/>
                <w:webHidden/>
              </w:rPr>
            </w:r>
            <w:r>
              <w:rPr>
                <w:noProof/>
                <w:webHidden/>
              </w:rPr>
              <w:fldChar w:fldCharType="separate"/>
            </w:r>
            <w:r>
              <w:rPr>
                <w:noProof/>
                <w:webHidden/>
              </w:rPr>
              <w:t>78</w:t>
            </w:r>
            <w:r>
              <w:rPr>
                <w:noProof/>
                <w:webHidden/>
              </w:rPr>
              <w:fldChar w:fldCharType="end"/>
            </w:r>
          </w:hyperlink>
        </w:p>
        <w:p w14:paraId="13058116"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85" w:history="1">
            <w:r w:rsidRPr="005C356D">
              <w:rPr>
                <w:rStyle w:val="Lienhypertexte"/>
                <w:noProof/>
              </w:rPr>
              <w:t>5.2.1.</w:t>
            </w:r>
            <w:r>
              <w:rPr>
                <w:rFonts w:asciiTheme="minorHAnsi" w:eastAsiaTheme="minorEastAsia" w:hAnsiTheme="minorHAnsi" w:cstheme="minorBidi"/>
                <w:noProof/>
                <w:szCs w:val="22"/>
                <w:lang w:eastAsia="zh-CN"/>
              </w:rPr>
              <w:tab/>
            </w:r>
            <w:r w:rsidRPr="005C356D">
              <w:rPr>
                <w:rStyle w:val="Lienhypertexte"/>
                <w:noProof/>
              </w:rPr>
              <w:t>Forme matricielle des coefficients d’influence</w:t>
            </w:r>
            <w:r>
              <w:rPr>
                <w:noProof/>
                <w:webHidden/>
              </w:rPr>
              <w:tab/>
            </w:r>
            <w:r>
              <w:rPr>
                <w:noProof/>
                <w:webHidden/>
              </w:rPr>
              <w:fldChar w:fldCharType="begin"/>
            </w:r>
            <w:r>
              <w:rPr>
                <w:noProof/>
                <w:webHidden/>
              </w:rPr>
              <w:instrText xml:space="preserve"> PAGEREF _Toc532821785 \h </w:instrText>
            </w:r>
            <w:r>
              <w:rPr>
                <w:noProof/>
                <w:webHidden/>
              </w:rPr>
            </w:r>
            <w:r>
              <w:rPr>
                <w:noProof/>
                <w:webHidden/>
              </w:rPr>
              <w:fldChar w:fldCharType="separate"/>
            </w:r>
            <w:r>
              <w:rPr>
                <w:noProof/>
                <w:webHidden/>
              </w:rPr>
              <w:t>78</w:t>
            </w:r>
            <w:r>
              <w:rPr>
                <w:noProof/>
                <w:webHidden/>
              </w:rPr>
              <w:fldChar w:fldCharType="end"/>
            </w:r>
          </w:hyperlink>
        </w:p>
        <w:p w14:paraId="5535ED07"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86" w:history="1">
            <w:r w:rsidRPr="005C356D">
              <w:rPr>
                <w:rStyle w:val="Lienhypertexte"/>
                <w:noProof/>
              </w:rPr>
              <w:t>5.2.2.</w:t>
            </w:r>
            <w:r>
              <w:rPr>
                <w:rFonts w:asciiTheme="minorHAnsi" w:eastAsiaTheme="minorEastAsia" w:hAnsiTheme="minorHAnsi" w:cstheme="minorBidi"/>
                <w:noProof/>
                <w:szCs w:val="22"/>
                <w:lang w:eastAsia="zh-CN"/>
              </w:rPr>
              <w:tab/>
            </w:r>
            <w:r w:rsidRPr="005C356D">
              <w:rPr>
                <w:rStyle w:val="Lienhypertexte"/>
                <w:noProof/>
              </w:rPr>
              <w:t>Critère de stabilité</w:t>
            </w:r>
            <w:r>
              <w:rPr>
                <w:noProof/>
                <w:webHidden/>
              </w:rPr>
              <w:tab/>
            </w:r>
            <w:r>
              <w:rPr>
                <w:noProof/>
                <w:webHidden/>
              </w:rPr>
              <w:fldChar w:fldCharType="begin"/>
            </w:r>
            <w:r>
              <w:rPr>
                <w:noProof/>
                <w:webHidden/>
              </w:rPr>
              <w:instrText xml:space="preserve"> PAGEREF _Toc532821786 \h </w:instrText>
            </w:r>
            <w:r>
              <w:rPr>
                <w:noProof/>
                <w:webHidden/>
              </w:rPr>
            </w:r>
            <w:r>
              <w:rPr>
                <w:noProof/>
                <w:webHidden/>
              </w:rPr>
              <w:fldChar w:fldCharType="separate"/>
            </w:r>
            <w:r>
              <w:rPr>
                <w:noProof/>
                <w:webHidden/>
              </w:rPr>
              <w:t>78</w:t>
            </w:r>
            <w:r>
              <w:rPr>
                <w:noProof/>
                <w:webHidden/>
              </w:rPr>
              <w:fldChar w:fldCharType="end"/>
            </w:r>
          </w:hyperlink>
        </w:p>
        <w:p w14:paraId="10D2FCB0"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87" w:history="1">
            <w:r w:rsidRPr="005C356D">
              <w:rPr>
                <w:rStyle w:val="Lienhypertexte"/>
                <w:noProof/>
              </w:rPr>
              <w:t>5.2.3.</w:t>
            </w:r>
            <w:r>
              <w:rPr>
                <w:rFonts w:asciiTheme="minorHAnsi" w:eastAsiaTheme="minorEastAsia" w:hAnsiTheme="minorHAnsi" w:cstheme="minorBidi"/>
                <w:noProof/>
                <w:szCs w:val="22"/>
                <w:lang w:eastAsia="zh-CN"/>
              </w:rPr>
              <w:tab/>
            </w:r>
            <w:r w:rsidRPr="005C356D">
              <w:rPr>
                <w:rStyle w:val="Lienhypertexte"/>
                <w:noProof/>
              </w:rPr>
              <w:t>Approche Lorenz et Murphy</w:t>
            </w:r>
            <w:r>
              <w:rPr>
                <w:noProof/>
                <w:webHidden/>
              </w:rPr>
              <w:tab/>
            </w:r>
            <w:r>
              <w:rPr>
                <w:noProof/>
                <w:webHidden/>
              </w:rPr>
              <w:fldChar w:fldCharType="begin"/>
            </w:r>
            <w:r>
              <w:rPr>
                <w:noProof/>
                <w:webHidden/>
              </w:rPr>
              <w:instrText xml:space="preserve"> PAGEREF _Toc532821787 \h </w:instrText>
            </w:r>
            <w:r>
              <w:rPr>
                <w:noProof/>
                <w:webHidden/>
              </w:rPr>
            </w:r>
            <w:r>
              <w:rPr>
                <w:noProof/>
                <w:webHidden/>
              </w:rPr>
              <w:fldChar w:fldCharType="separate"/>
            </w:r>
            <w:r>
              <w:rPr>
                <w:noProof/>
                <w:webHidden/>
              </w:rPr>
              <w:t>80</w:t>
            </w:r>
            <w:r>
              <w:rPr>
                <w:noProof/>
                <w:webHidden/>
              </w:rPr>
              <w:fldChar w:fldCharType="end"/>
            </w:r>
          </w:hyperlink>
        </w:p>
        <w:p w14:paraId="0934A8EF"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88" w:history="1">
            <w:r w:rsidRPr="005C356D">
              <w:rPr>
                <w:rStyle w:val="Lienhypertexte"/>
                <w:noProof/>
              </w:rPr>
              <w:t>5.2.4.</w:t>
            </w:r>
            <w:r>
              <w:rPr>
                <w:rFonts w:asciiTheme="minorHAnsi" w:eastAsiaTheme="minorEastAsia" w:hAnsiTheme="minorHAnsi" w:cstheme="minorBidi"/>
                <w:noProof/>
                <w:szCs w:val="22"/>
                <w:lang w:eastAsia="zh-CN"/>
              </w:rPr>
              <w:tab/>
            </w:r>
            <w:r w:rsidRPr="005C356D">
              <w:rPr>
                <w:rStyle w:val="Lienhypertexte"/>
                <w:noProof/>
              </w:rPr>
              <w:t>Approche analytique améliorée</w:t>
            </w:r>
            <w:r>
              <w:rPr>
                <w:noProof/>
                <w:webHidden/>
              </w:rPr>
              <w:tab/>
            </w:r>
            <w:r>
              <w:rPr>
                <w:noProof/>
                <w:webHidden/>
              </w:rPr>
              <w:fldChar w:fldCharType="begin"/>
            </w:r>
            <w:r>
              <w:rPr>
                <w:noProof/>
                <w:webHidden/>
              </w:rPr>
              <w:instrText xml:space="preserve"> PAGEREF _Toc532821788 \h </w:instrText>
            </w:r>
            <w:r>
              <w:rPr>
                <w:noProof/>
                <w:webHidden/>
              </w:rPr>
            </w:r>
            <w:r>
              <w:rPr>
                <w:noProof/>
                <w:webHidden/>
              </w:rPr>
              <w:fldChar w:fldCharType="separate"/>
            </w:r>
            <w:r>
              <w:rPr>
                <w:noProof/>
                <w:webHidden/>
              </w:rPr>
              <w:t>82</w:t>
            </w:r>
            <w:r>
              <w:rPr>
                <w:noProof/>
                <w:webHidden/>
              </w:rPr>
              <w:fldChar w:fldCharType="end"/>
            </w:r>
          </w:hyperlink>
        </w:p>
        <w:p w14:paraId="444186C1"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89" w:history="1">
            <w:r w:rsidRPr="005C356D">
              <w:rPr>
                <w:rStyle w:val="Lienhypertexte"/>
                <w:noProof/>
              </w:rPr>
              <w:t>5.3.</w:t>
            </w:r>
            <w:r>
              <w:rPr>
                <w:rFonts w:asciiTheme="minorHAnsi" w:eastAsiaTheme="minorEastAsia" w:hAnsiTheme="minorHAnsi" w:cstheme="minorBidi"/>
                <w:noProof/>
                <w:szCs w:val="22"/>
                <w:lang w:eastAsia="zh-CN"/>
              </w:rPr>
              <w:tab/>
            </w:r>
            <w:r w:rsidRPr="005C356D">
              <w:rPr>
                <w:rStyle w:val="Lienhypertexte"/>
                <w:noProof/>
              </w:rPr>
              <w:t>Application au Banc de l’effet Morton (BEM)</w:t>
            </w:r>
            <w:r>
              <w:rPr>
                <w:noProof/>
                <w:webHidden/>
              </w:rPr>
              <w:tab/>
            </w:r>
            <w:r>
              <w:rPr>
                <w:noProof/>
                <w:webHidden/>
              </w:rPr>
              <w:fldChar w:fldCharType="begin"/>
            </w:r>
            <w:r>
              <w:rPr>
                <w:noProof/>
                <w:webHidden/>
              </w:rPr>
              <w:instrText xml:space="preserve"> PAGEREF _Toc532821789 \h </w:instrText>
            </w:r>
            <w:r>
              <w:rPr>
                <w:noProof/>
                <w:webHidden/>
              </w:rPr>
            </w:r>
            <w:r>
              <w:rPr>
                <w:noProof/>
                <w:webHidden/>
              </w:rPr>
              <w:fldChar w:fldCharType="separate"/>
            </w:r>
            <w:r>
              <w:rPr>
                <w:noProof/>
                <w:webHidden/>
              </w:rPr>
              <w:t>82</w:t>
            </w:r>
            <w:r>
              <w:rPr>
                <w:noProof/>
                <w:webHidden/>
              </w:rPr>
              <w:fldChar w:fldCharType="end"/>
            </w:r>
          </w:hyperlink>
        </w:p>
        <w:p w14:paraId="20DB8138"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90" w:history="1">
            <w:r w:rsidRPr="005C356D">
              <w:rPr>
                <w:rStyle w:val="Lienhypertexte"/>
                <w:noProof/>
              </w:rPr>
              <w:t>5.3.1.</w:t>
            </w:r>
            <w:r>
              <w:rPr>
                <w:rFonts w:asciiTheme="minorHAnsi" w:eastAsiaTheme="minorEastAsia" w:hAnsiTheme="minorHAnsi" w:cstheme="minorBidi"/>
                <w:noProof/>
                <w:szCs w:val="22"/>
                <w:lang w:eastAsia="zh-CN"/>
              </w:rPr>
              <w:tab/>
            </w:r>
            <w:r w:rsidRPr="005C356D">
              <w:rPr>
                <w:rStyle w:val="Lienhypertexte"/>
                <w:noProof/>
              </w:rPr>
              <w:t>Configuration courte du rotor 430mm</w:t>
            </w:r>
            <w:r>
              <w:rPr>
                <w:noProof/>
                <w:webHidden/>
              </w:rPr>
              <w:tab/>
            </w:r>
            <w:r>
              <w:rPr>
                <w:noProof/>
                <w:webHidden/>
              </w:rPr>
              <w:fldChar w:fldCharType="begin"/>
            </w:r>
            <w:r>
              <w:rPr>
                <w:noProof/>
                <w:webHidden/>
              </w:rPr>
              <w:instrText xml:space="preserve"> PAGEREF _Toc532821790 \h </w:instrText>
            </w:r>
            <w:r>
              <w:rPr>
                <w:noProof/>
                <w:webHidden/>
              </w:rPr>
            </w:r>
            <w:r>
              <w:rPr>
                <w:noProof/>
                <w:webHidden/>
              </w:rPr>
              <w:fldChar w:fldCharType="separate"/>
            </w:r>
            <w:r>
              <w:rPr>
                <w:noProof/>
                <w:webHidden/>
              </w:rPr>
              <w:t>83</w:t>
            </w:r>
            <w:r>
              <w:rPr>
                <w:noProof/>
                <w:webHidden/>
              </w:rPr>
              <w:fldChar w:fldCharType="end"/>
            </w:r>
          </w:hyperlink>
        </w:p>
        <w:p w14:paraId="1FF8F26D"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91" w:history="1">
            <w:r w:rsidRPr="005C356D">
              <w:rPr>
                <w:rStyle w:val="Lienhypertexte"/>
                <w:noProof/>
              </w:rPr>
              <w:t>5.3.2.</w:t>
            </w:r>
            <w:r>
              <w:rPr>
                <w:rFonts w:asciiTheme="minorHAnsi" w:eastAsiaTheme="minorEastAsia" w:hAnsiTheme="minorHAnsi" w:cstheme="minorBidi"/>
                <w:noProof/>
                <w:szCs w:val="22"/>
                <w:lang w:eastAsia="zh-CN"/>
              </w:rPr>
              <w:tab/>
            </w:r>
            <w:r w:rsidRPr="005C356D">
              <w:rPr>
                <w:rStyle w:val="Lienhypertexte"/>
                <w:noProof/>
              </w:rPr>
              <w:t>Configuration du rotor long 700mm</w:t>
            </w:r>
            <w:r>
              <w:rPr>
                <w:noProof/>
                <w:webHidden/>
              </w:rPr>
              <w:tab/>
            </w:r>
            <w:r>
              <w:rPr>
                <w:noProof/>
                <w:webHidden/>
              </w:rPr>
              <w:fldChar w:fldCharType="begin"/>
            </w:r>
            <w:r>
              <w:rPr>
                <w:noProof/>
                <w:webHidden/>
              </w:rPr>
              <w:instrText xml:space="preserve"> PAGEREF _Toc532821791 \h </w:instrText>
            </w:r>
            <w:r>
              <w:rPr>
                <w:noProof/>
                <w:webHidden/>
              </w:rPr>
            </w:r>
            <w:r>
              <w:rPr>
                <w:noProof/>
                <w:webHidden/>
              </w:rPr>
              <w:fldChar w:fldCharType="separate"/>
            </w:r>
            <w:r>
              <w:rPr>
                <w:noProof/>
                <w:webHidden/>
              </w:rPr>
              <w:t>91</w:t>
            </w:r>
            <w:r>
              <w:rPr>
                <w:noProof/>
                <w:webHidden/>
              </w:rPr>
              <w:fldChar w:fldCharType="end"/>
            </w:r>
          </w:hyperlink>
        </w:p>
        <w:p w14:paraId="2C78F21A"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92" w:history="1">
            <w:r w:rsidRPr="005C356D">
              <w:rPr>
                <w:rStyle w:val="Lienhypertexte"/>
                <w:noProof/>
              </w:rPr>
              <w:t>5.4.</w:t>
            </w:r>
            <w:r>
              <w:rPr>
                <w:rFonts w:asciiTheme="minorHAnsi" w:eastAsiaTheme="minorEastAsia" w:hAnsiTheme="minorHAnsi" w:cstheme="minorBidi"/>
                <w:noProof/>
                <w:szCs w:val="22"/>
                <w:lang w:eastAsia="zh-CN"/>
              </w:rPr>
              <w:tab/>
            </w:r>
            <w:r w:rsidRPr="005C356D">
              <w:rPr>
                <w:rStyle w:val="Lienhypertexte"/>
                <w:noProof/>
              </w:rPr>
              <w:t>Application du cas historique: Rotor Faulkner, Strong et Kirk</w:t>
            </w:r>
            <w:r>
              <w:rPr>
                <w:noProof/>
                <w:webHidden/>
              </w:rPr>
              <w:tab/>
            </w:r>
            <w:r>
              <w:rPr>
                <w:noProof/>
                <w:webHidden/>
              </w:rPr>
              <w:fldChar w:fldCharType="begin"/>
            </w:r>
            <w:r>
              <w:rPr>
                <w:noProof/>
                <w:webHidden/>
              </w:rPr>
              <w:instrText xml:space="preserve"> PAGEREF _Toc532821792 \h </w:instrText>
            </w:r>
            <w:r>
              <w:rPr>
                <w:noProof/>
                <w:webHidden/>
              </w:rPr>
            </w:r>
            <w:r>
              <w:rPr>
                <w:noProof/>
                <w:webHidden/>
              </w:rPr>
              <w:fldChar w:fldCharType="separate"/>
            </w:r>
            <w:r>
              <w:rPr>
                <w:noProof/>
                <w:webHidden/>
              </w:rPr>
              <w:t>98</w:t>
            </w:r>
            <w:r>
              <w:rPr>
                <w:noProof/>
                <w:webHidden/>
              </w:rPr>
              <w:fldChar w:fldCharType="end"/>
            </w:r>
          </w:hyperlink>
        </w:p>
        <w:p w14:paraId="36EC9342"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93" w:history="1">
            <w:r w:rsidRPr="005C356D">
              <w:rPr>
                <w:rStyle w:val="Lienhypertexte"/>
                <w:noProof/>
              </w:rPr>
              <w:t>5.4.1.</w:t>
            </w:r>
            <w:r>
              <w:rPr>
                <w:rFonts w:asciiTheme="minorHAnsi" w:eastAsiaTheme="minorEastAsia" w:hAnsiTheme="minorHAnsi" w:cstheme="minorBidi"/>
                <w:noProof/>
                <w:szCs w:val="22"/>
                <w:lang w:eastAsia="zh-CN"/>
              </w:rPr>
              <w:tab/>
            </w:r>
            <w:r w:rsidRPr="005C356D">
              <w:rPr>
                <w:rStyle w:val="Lienhypertexte"/>
                <w:noProof/>
              </w:rPr>
              <w:t>Analyse modale</w:t>
            </w:r>
            <w:r>
              <w:rPr>
                <w:noProof/>
                <w:webHidden/>
              </w:rPr>
              <w:tab/>
            </w:r>
            <w:r>
              <w:rPr>
                <w:noProof/>
                <w:webHidden/>
              </w:rPr>
              <w:fldChar w:fldCharType="begin"/>
            </w:r>
            <w:r>
              <w:rPr>
                <w:noProof/>
                <w:webHidden/>
              </w:rPr>
              <w:instrText xml:space="preserve"> PAGEREF _Toc532821793 \h </w:instrText>
            </w:r>
            <w:r>
              <w:rPr>
                <w:noProof/>
                <w:webHidden/>
              </w:rPr>
            </w:r>
            <w:r>
              <w:rPr>
                <w:noProof/>
                <w:webHidden/>
              </w:rPr>
              <w:fldChar w:fldCharType="separate"/>
            </w:r>
            <w:r>
              <w:rPr>
                <w:noProof/>
                <w:webHidden/>
              </w:rPr>
              <w:t>99</w:t>
            </w:r>
            <w:r>
              <w:rPr>
                <w:noProof/>
                <w:webHidden/>
              </w:rPr>
              <w:fldChar w:fldCharType="end"/>
            </w:r>
          </w:hyperlink>
        </w:p>
        <w:p w14:paraId="2CDA0D37"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94" w:history="1">
            <w:r w:rsidRPr="005C356D">
              <w:rPr>
                <w:rStyle w:val="Lienhypertexte"/>
                <w:noProof/>
              </w:rPr>
              <w:t>5.4.2.</w:t>
            </w:r>
            <w:r>
              <w:rPr>
                <w:rFonts w:asciiTheme="minorHAnsi" w:eastAsiaTheme="minorEastAsia" w:hAnsiTheme="minorHAnsi" w:cstheme="minorBidi"/>
                <w:noProof/>
                <w:szCs w:val="22"/>
                <w:lang w:eastAsia="zh-CN"/>
              </w:rPr>
              <w:tab/>
            </w:r>
            <w:r w:rsidRPr="005C356D">
              <w:rPr>
                <w:rStyle w:val="Lienhypertexte"/>
                <w:noProof/>
              </w:rPr>
              <w:t>Analyse de l’effet Morton</w:t>
            </w:r>
            <w:r>
              <w:rPr>
                <w:noProof/>
                <w:webHidden/>
              </w:rPr>
              <w:tab/>
            </w:r>
            <w:r>
              <w:rPr>
                <w:noProof/>
                <w:webHidden/>
              </w:rPr>
              <w:fldChar w:fldCharType="begin"/>
            </w:r>
            <w:r>
              <w:rPr>
                <w:noProof/>
                <w:webHidden/>
              </w:rPr>
              <w:instrText xml:space="preserve"> PAGEREF _Toc532821794 \h </w:instrText>
            </w:r>
            <w:r>
              <w:rPr>
                <w:noProof/>
                <w:webHidden/>
              </w:rPr>
            </w:r>
            <w:r>
              <w:rPr>
                <w:noProof/>
                <w:webHidden/>
              </w:rPr>
              <w:fldChar w:fldCharType="separate"/>
            </w:r>
            <w:r>
              <w:rPr>
                <w:noProof/>
                <w:webHidden/>
              </w:rPr>
              <w:t>101</w:t>
            </w:r>
            <w:r>
              <w:rPr>
                <w:noProof/>
                <w:webHidden/>
              </w:rPr>
              <w:fldChar w:fldCharType="end"/>
            </w:r>
          </w:hyperlink>
        </w:p>
        <w:p w14:paraId="4439C056"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95" w:history="1">
            <w:r w:rsidRPr="005C356D">
              <w:rPr>
                <w:rStyle w:val="Lienhypertexte"/>
                <w:noProof/>
                <w:lang w:eastAsia="zh-CN"/>
              </w:rPr>
              <w:t>5.5.</w:t>
            </w:r>
            <w:r>
              <w:rPr>
                <w:rFonts w:asciiTheme="minorHAnsi" w:eastAsiaTheme="minorEastAsia" w:hAnsiTheme="minorHAnsi" w:cstheme="minorBidi"/>
                <w:noProof/>
                <w:szCs w:val="22"/>
                <w:lang w:eastAsia="zh-CN"/>
              </w:rPr>
              <w:tab/>
            </w:r>
            <w:r w:rsidRPr="005C356D">
              <w:rPr>
                <w:rStyle w:val="Lienhypertexte"/>
                <w:noProof/>
                <w:lang w:eastAsia="zh-CN"/>
              </w:rPr>
              <w:t>Solutions de l’effet Morton instable</w:t>
            </w:r>
            <w:r>
              <w:rPr>
                <w:noProof/>
                <w:webHidden/>
              </w:rPr>
              <w:tab/>
            </w:r>
            <w:r>
              <w:rPr>
                <w:noProof/>
                <w:webHidden/>
              </w:rPr>
              <w:fldChar w:fldCharType="begin"/>
            </w:r>
            <w:r>
              <w:rPr>
                <w:noProof/>
                <w:webHidden/>
              </w:rPr>
              <w:instrText xml:space="preserve"> PAGEREF _Toc532821795 \h </w:instrText>
            </w:r>
            <w:r>
              <w:rPr>
                <w:noProof/>
                <w:webHidden/>
              </w:rPr>
            </w:r>
            <w:r>
              <w:rPr>
                <w:noProof/>
                <w:webHidden/>
              </w:rPr>
              <w:fldChar w:fldCharType="separate"/>
            </w:r>
            <w:r>
              <w:rPr>
                <w:noProof/>
                <w:webHidden/>
              </w:rPr>
              <w:t>104</w:t>
            </w:r>
            <w:r>
              <w:rPr>
                <w:noProof/>
                <w:webHidden/>
              </w:rPr>
              <w:fldChar w:fldCharType="end"/>
            </w:r>
          </w:hyperlink>
        </w:p>
        <w:p w14:paraId="76947669"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96" w:history="1">
            <w:r w:rsidRPr="005C356D">
              <w:rPr>
                <w:rStyle w:val="Lienhypertexte"/>
                <w:noProof/>
                <w:lang w:eastAsia="zh-CN"/>
              </w:rPr>
              <w:t>5.5.1.</w:t>
            </w:r>
            <w:r>
              <w:rPr>
                <w:rFonts w:asciiTheme="minorHAnsi" w:eastAsiaTheme="minorEastAsia" w:hAnsiTheme="minorHAnsi" w:cstheme="minorBidi"/>
                <w:noProof/>
                <w:szCs w:val="22"/>
                <w:lang w:eastAsia="zh-CN"/>
              </w:rPr>
              <w:tab/>
            </w:r>
            <w:r w:rsidRPr="005C356D">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_Toc532821796 \h </w:instrText>
            </w:r>
            <w:r>
              <w:rPr>
                <w:noProof/>
                <w:webHidden/>
              </w:rPr>
            </w:r>
            <w:r>
              <w:rPr>
                <w:noProof/>
                <w:webHidden/>
              </w:rPr>
              <w:fldChar w:fldCharType="separate"/>
            </w:r>
            <w:r>
              <w:rPr>
                <w:noProof/>
                <w:webHidden/>
              </w:rPr>
              <w:t>105</w:t>
            </w:r>
            <w:r>
              <w:rPr>
                <w:noProof/>
                <w:webHidden/>
              </w:rPr>
              <w:fldChar w:fldCharType="end"/>
            </w:r>
          </w:hyperlink>
        </w:p>
        <w:p w14:paraId="388F8BD0"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97" w:history="1">
            <w:r w:rsidRPr="005C356D">
              <w:rPr>
                <w:rStyle w:val="Lienhypertexte"/>
                <w:noProof/>
                <w:lang w:eastAsia="zh-CN"/>
              </w:rPr>
              <w:t>5.5.2.</w:t>
            </w:r>
            <w:r>
              <w:rPr>
                <w:rFonts w:asciiTheme="minorHAnsi" w:eastAsiaTheme="minorEastAsia" w:hAnsiTheme="minorHAnsi" w:cstheme="minorBidi"/>
                <w:noProof/>
                <w:szCs w:val="22"/>
                <w:lang w:eastAsia="zh-CN"/>
              </w:rPr>
              <w:tab/>
            </w:r>
            <w:r w:rsidRPr="005C356D">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_Toc532821797 \h </w:instrText>
            </w:r>
            <w:r>
              <w:rPr>
                <w:noProof/>
                <w:webHidden/>
              </w:rPr>
            </w:r>
            <w:r>
              <w:rPr>
                <w:noProof/>
                <w:webHidden/>
              </w:rPr>
              <w:fldChar w:fldCharType="separate"/>
            </w:r>
            <w:r>
              <w:rPr>
                <w:noProof/>
                <w:webHidden/>
              </w:rPr>
              <w:t>107</w:t>
            </w:r>
            <w:r>
              <w:rPr>
                <w:noProof/>
                <w:webHidden/>
              </w:rPr>
              <w:fldChar w:fldCharType="end"/>
            </w:r>
          </w:hyperlink>
        </w:p>
        <w:p w14:paraId="75F3732A" w14:textId="77777777" w:rsidR="00A07FD0" w:rsidRDefault="00A07FD0">
          <w:pPr>
            <w:pStyle w:val="TM3"/>
            <w:tabs>
              <w:tab w:val="left" w:pos="1320"/>
              <w:tab w:val="right" w:leader="dot" w:pos="9062"/>
            </w:tabs>
            <w:rPr>
              <w:rFonts w:asciiTheme="minorHAnsi" w:eastAsiaTheme="minorEastAsia" w:hAnsiTheme="minorHAnsi" w:cstheme="minorBidi"/>
              <w:noProof/>
              <w:szCs w:val="22"/>
              <w:lang w:eastAsia="zh-CN"/>
            </w:rPr>
          </w:pPr>
          <w:hyperlink w:anchor="_Toc532821798" w:history="1">
            <w:r w:rsidRPr="005C356D">
              <w:rPr>
                <w:rStyle w:val="Lienhypertexte"/>
                <w:noProof/>
                <w:lang w:eastAsia="zh-CN"/>
              </w:rPr>
              <w:t>5.5.3.</w:t>
            </w:r>
            <w:r>
              <w:rPr>
                <w:rFonts w:asciiTheme="minorHAnsi" w:eastAsiaTheme="minorEastAsia" w:hAnsiTheme="minorHAnsi" w:cstheme="minorBidi"/>
                <w:noProof/>
                <w:szCs w:val="22"/>
                <w:lang w:eastAsia="zh-CN"/>
              </w:rPr>
              <w:tab/>
            </w:r>
            <w:r w:rsidRPr="005C356D">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Pr="005C356D">
              <w:rPr>
                <w:rStyle w:val="Lienhypertexte"/>
                <w:noProof/>
                <w:lang w:eastAsia="zh-CN"/>
              </w:rPr>
              <w:t xml:space="preserve"> et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_Toc532821798 \h </w:instrText>
            </w:r>
            <w:r>
              <w:rPr>
                <w:noProof/>
                <w:webHidden/>
              </w:rPr>
            </w:r>
            <w:r>
              <w:rPr>
                <w:noProof/>
                <w:webHidden/>
              </w:rPr>
              <w:fldChar w:fldCharType="separate"/>
            </w:r>
            <w:r>
              <w:rPr>
                <w:noProof/>
                <w:webHidden/>
              </w:rPr>
              <w:t>107</w:t>
            </w:r>
            <w:r>
              <w:rPr>
                <w:noProof/>
                <w:webHidden/>
              </w:rPr>
              <w:fldChar w:fldCharType="end"/>
            </w:r>
          </w:hyperlink>
        </w:p>
        <w:p w14:paraId="179612D6"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799" w:history="1">
            <w:r w:rsidRPr="005C356D">
              <w:rPr>
                <w:rStyle w:val="Lienhypertexte"/>
                <w:noProof/>
              </w:rPr>
              <w:t>5.6.</w:t>
            </w:r>
            <w:r>
              <w:rPr>
                <w:rFonts w:asciiTheme="minorHAnsi" w:eastAsiaTheme="minorEastAsia" w:hAnsiTheme="minorHAnsi" w:cstheme="minorBidi"/>
                <w:noProof/>
                <w:szCs w:val="22"/>
                <w:lang w:eastAsia="zh-CN"/>
              </w:rPr>
              <w:tab/>
            </w:r>
            <w:r w:rsidRPr="005C356D">
              <w:rPr>
                <w:rStyle w:val="Lienhypertexte"/>
                <w:noProof/>
              </w:rPr>
              <w:t>Conclusion</w:t>
            </w:r>
            <w:r>
              <w:rPr>
                <w:noProof/>
                <w:webHidden/>
              </w:rPr>
              <w:tab/>
            </w:r>
            <w:r>
              <w:rPr>
                <w:noProof/>
                <w:webHidden/>
              </w:rPr>
              <w:fldChar w:fldCharType="begin"/>
            </w:r>
            <w:r>
              <w:rPr>
                <w:noProof/>
                <w:webHidden/>
              </w:rPr>
              <w:instrText xml:space="preserve"> PAGEREF _Toc532821799 \h </w:instrText>
            </w:r>
            <w:r>
              <w:rPr>
                <w:noProof/>
                <w:webHidden/>
              </w:rPr>
            </w:r>
            <w:r>
              <w:rPr>
                <w:noProof/>
                <w:webHidden/>
              </w:rPr>
              <w:fldChar w:fldCharType="separate"/>
            </w:r>
            <w:r>
              <w:rPr>
                <w:noProof/>
                <w:webHidden/>
              </w:rPr>
              <w:t>110</w:t>
            </w:r>
            <w:r>
              <w:rPr>
                <w:noProof/>
                <w:webHidden/>
              </w:rPr>
              <w:fldChar w:fldCharType="end"/>
            </w:r>
          </w:hyperlink>
        </w:p>
        <w:p w14:paraId="735D69E4"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800" w:history="1">
            <w:r w:rsidRPr="005C356D">
              <w:rPr>
                <w:rStyle w:val="Lienhypertexte"/>
                <w:noProof/>
              </w:rPr>
              <w:t>5.7.</w:t>
            </w:r>
            <w:r>
              <w:rPr>
                <w:rFonts w:asciiTheme="minorHAnsi" w:eastAsiaTheme="minorEastAsia" w:hAnsiTheme="minorHAnsi" w:cstheme="minorBidi"/>
                <w:noProof/>
                <w:szCs w:val="22"/>
                <w:lang w:eastAsia="zh-CN"/>
              </w:rPr>
              <w:tab/>
            </w:r>
            <w:r w:rsidRPr="005C356D">
              <w:rPr>
                <w:rStyle w:val="Lienhypertexte"/>
                <w:noProof/>
              </w:rPr>
              <w:t>Référence</w:t>
            </w:r>
            <w:r>
              <w:rPr>
                <w:noProof/>
                <w:webHidden/>
              </w:rPr>
              <w:tab/>
            </w:r>
            <w:r>
              <w:rPr>
                <w:noProof/>
                <w:webHidden/>
              </w:rPr>
              <w:fldChar w:fldCharType="begin"/>
            </w:r>
            <w:r>
              <w:rPr>
                <w:noProof/>
                <w:webHidden/>
              </w:rPr>
              <w:instrText xml:space="preserve"> PAGEREF _Toc532821800 \h </w:instrText>
            </w:r>
            <w:r>
              <w:rPr>
                <w:noProof/>
                <w:webHidden/>
              </w:rPr>
            </w:r>
            <w:r>
              <w:rPr>
                <w:noProof/>
                <w:webHidden/>
              </w:rPr>
              <w:fldChar w:fldCharType="separate"/>
            </w:r>
            <w:r>
              <w:rPr>
                <w:noProof/>
                <w:webHidden/>
              </w:rPr>
              <w:t>111</w:t>
            </w:r>
            <w:r>
              <w:rPr>
                <w:noProof/>
                <w:webHidden/>
              </w:rPr>
              <w:fldChar w:fldCharType="end"/>
            </w:r>
          </w:hyperlink>
        </w:p>
        <w:p w14:paraId="61B43AF9" w14:textId="77777777" w:rsidR="00A07FD0" w:rsidRDefault="00A07FD0">
          <w:pPr>
            <w:pStyle w:val="TM1"/>
            <w:tabs>
              <w:tab w:val="right" w:leader="dot" w:pos="9062"/>
            </w:tabs>
            <w:rPr>
              <w:rFonts w:asciiTheme="minorHAnsi" w:eastAsiaTheme="minorEastAsia" w:hAnsiTheme="minorHAnsi" w:cstheme="minorBidi"/>
              <w:noProof/>
              <w:szCs w:val="22"/>
              <w:lang w:eastAsia="zh-CN"/>
            </w:rPr>
          </w:pPr>
          <w:hyperlink w:anchor="_Toc532821801" w:history="1">
            <w:r w:rsidRPr="005C356D">
              <w:rPr>
                <w:rStyle w:val="Lienhypertexte"/>
                <w:noProof/>
              </w:rPr>
              <w:t>Conclusion générale</w:t>
            </w:r>
            <w:r>
              <w:rPr>
                <w:noProof/>
                <w:webHidden/>
              </w:rPr>
              <w:tab/>
            </w:r>
            <w:r>
              <w:rPr>
                <w:noProof/>
                <w:webHidden/>
              </w:rPr>
              <w:fldChar w:fldCharType="begin"/>
            </w:r>
            <w:r>
              <w:rPr>
                <w:noProof/>
                <w:webHidden/>
              </w:rPr>
              <w:instrText xml:space="preserve"> PAGEREF _Toc532821801 \h </w:instrText>
            </w:r>
            <w:r>
              <w:rPr>
                <w:noProof/>
                <w:webHidden/>
              </w:rPr>
            </w:r>
            <w:r>
              <w:rPr>
                <w:noProof/>
                <w:webHidden/>
              </w:rPr>
              <w:fldChar w:fldCharType="separate"/>
            </w:r>
            <w:r>
              <w:rPr>
                <w:noProof/>
                <w:webHidden/>
              </w:rPr>
              <w:t>113</w:t>
            </w:r>
            <w:r>
              <w:rPr>
                <w:noProof/>
                <w:webHidden/>
              </w:rPr>
              <w:fldChar w:fldCharType="end"/>
            </w:r>
          </w:hyperlink>
        </w:p>
        <w:p w14:paraId="5A475911" w14:textId="77777777" w:rsidR="00A07FD0" w:rsidRDefault="00A07FD0">
          <w:pPr>
            <w:pStyle w:val="TM1"/>
            <w:tabs>
              <w:tab w:val="right" w:leader="dot" w:pos="9062"/>
            </w:tabs>
            <w:rPr>
              <w:rFonts w:asciiTheme="minorHAnsi" w:eastAsiaTheme="minorEastAsia" w:hAnsiTheme="minorHAnsi" w:cstheme="minorBidi"/>
              <w:noProof/>
              <w:szCs w:val="22"/>
              <w:lang w:eastAsia="zh-CN"/>
            </w:rPr>
          </w:pPr>
          <w:hyperlink w:anchor="_Toc532821802" w:history="1">
            <w:r w:rsidRPr="005C356D">
              <w:rPr>
                <w:rStyle w:val="Lienhypertexte"/>
                <w:noProof/>
              </w:rPr>
              <w:t>Annexe : Méthode des éléments finis pour la conduction thermique</w:t>
            </w:r>
            <w:r>
              <w:rPr>
                <w:noProof/>
                <w:webHidden/>
              </w:rPr>
              <w:tab/>
            </w:r>
            <w:r>
              <w:rPr>
                <w:noProof/>
                <w:webHidden/>
              </w:rPr>
              <w:fldChar w:fldCharType="begin"/>
            </w:r>
            <w:r>
              <w:rPr>
                <w:noProof/>
                <w:webHidden/>
              </w:rPr>
              <w:instrText xml:space="preserve"> PAGEREF _Toc532821802 \h </w:instrText>
            </w:r>
            <w:r>
              <w:rPr>
                <w:noProof/>
                <w:webHidden/>
              </w:rPr>
            </w:r>
            <w:r>
              <w:rPr>
                <w:noProof/>
                <w:webHidden/>
              </w:rPr>
              <w:fldChar w:fldCharType="separate"/>
            </w:r>
            <w:r>
              <w:rPr>
                <w:noProof/>
                <w:webHidden/>
              </w:rPr>
              <w:t>114</w:t>
            </w:r>
            <w:r>
              <w:rPr>
                <w:noProof/>
                <w:webHidden/>
              </w:rPr>
              <w:fldChar w:fldCharType="end"/>
            </w:r>
          </w:hyperlink>
        </w:p>
        <w:p w14:paraId="7E30CF9E"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803" w:history="1">
            <w:r w:rsidRPr="005C356D">
              <w:rPr>
                <w:rStyle w:val="Lienhypertexte"/>
                <w:noProof/>
              </w:rPr>
              <w:t>A.1.</w:t>
            </w:r>
            <w:r>
              <w:rPr>
                <w:rFonts w:asciiTheme="minorHAnsi" w:eastAsiaTheme="minorEastAsia" w:hAnsiTheme="minorHAnsi" w:cstheme="minorBidi"/>
                <w:noProof/>
                <w:szCs w:val="22"/>
                <w:lang w:eastAsia="zh-CN"/>
              </w:rPr>
              <w:tab/>
            </w:r>
            <w:r w:rsidRPr="005C356D">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_Toc532821803 \h </w:instrText>
            </w:r>
            <w:r>
              <w:rPr>
                <w:noProof/>
                <w:webHidden/>
              </w:rPr>
            </w:r>
            <w:r>
              <w:rPr>
                <w:noProof/>
                <w:webHidden/>
              </w:rPr>
              <w:fldChar w:fldCharType="separate"/>
            </w:r>
            <w:r>
              <w:rPr>
                <w:noProof/>
                <w:webHidden/>
              </w:rPr>
              <w:t>114</w:t>
            </w:r>
            <w:r>
              <w:rPr>
                <w:noProof/>
                <w:webHidden/>
              </w:rPr>
              <w:fldChar w:fldCharType="end"/>
            </w:r>
          </w:hyperlink>
        </w:p>
        <w:p w14:paraId="3199D690" w14:textId="77777777" w:rsidR="00A07FD0" w:rsidRDefault="00A07FD0">
          <w:pPr>
            <w:pStyle w:val="TM2"/>
            <w:tabs>
              <w:tab w:val="left" w:pos="880"/>
              <w:tab w:val="right" w:leader="dot" w:pos="9062"/>
            </w:tabs>
            <w:rPr>
              <w:rFonts w:asciiTheme="minorHAnsi" w:eastAsiaTheme="minorEastAsia" w:hAnsiTheme="minorHAnsi" w:cstheme="minorBidi"/>
              <w:noProof/>
              <w:szCs w:val="22"/>
              <w:lang w:eastAsia="zh-CN"/>
            </w:rPr>
          </w:pPr>
          <w:hyperlink w:anchor="_Toc532821804" w:history="1">
            <w:r w:rsidRPr="005C356D">
              <w:rPr>
                <w:rStyle w:val="Lienhypertexte"/>
                <w:noProof/>
              </w:rPr>
              <w:t>A.2.</w:t>
            </w:r>
            <w:r>
              <w:rPr>
                <w:rFonts w:asciiTheme="minorHAnsi" w:eastAsiaTheme="minorEastAsia" w:hAnsiTheme="minorHAnsi" w:cstheme="minorBidi"/>
                <w:noProof/>
                <w:szCs w:val="22"/>
                <w:lang w:eastAsia="zh-CN"/>
              </w:rPr>
              <w:tab/>
            </w:r>
            <w:r w:rsidRPr="005C356D">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_Toc532821804 \h </w:instrText>
            </w:r>
            <w:r>
              <w:rPr>
                <w:noProof/>
                <w:webHidden/>
              </w:rPr>
            </w:r>
            <w:r>
              <w:rPr>
                <w:noProof/>
                <w:webHidden/>
              </w:rPr>
              <w:fldChar w:fldCharType="separate"/>
            </w:r>
            <w:r>
              <w:rPr>
                <w:noProof/>
                <w:webHidden/>
              </w:rPr>
              <w:t>114</w:t>
            </w:r>
            <w:r>
              <w:rPr>
                <w:noProof/>
                <w:webHidden/>
              </w:rPr>
              <w:fldChar w:fldCharType="end"/>
            </w:r>
          </w:hyperlink>
        </w:p>
        <w:p w14:paraId="3EDE5DE2" w14:textId="69D2DBC5" w:rsidR="00162B5B" w:rsidRDefault="00162B5B">
          <w:r>
            <w:rPr>
              <w:b/>
              <w:bCs/>
            </w:rPr>
            <w:fldChar w:fldCharType="end"/>
          </w:r>
        </w:p>
      </w:sdtContent>
    </w:sdt>
    <w:p w14:paraId="3CE608E7" w14:textId="77777777" w:rsidR="00985C3E" w:rsidRDefault="00985C3E" w:rsidP="00985C3E"/>
    <w:p w14:paraId="5FF04C46" w14:textId="77777777" w:rsidR="00985C3E" w:rsidRDefault="00985C3E" w:rsidP="00985C3E"/>
    <w:p w14:paraId="20AB08C6" w14:textId="77777777" w:rsidR="00985C3E" w:rsidRDefault="00985C3E" w:rsidP="00985C3E"/>
    <w:p w14:paraId="5C7C6A9F" w14:textId="77777777" w:rsidR="00985C3E" w:rsidRDefault="00985C3E" w:rsidP="00985C3E"/>
    <w:p w14:paraId="2C1335AC" w14:textId="77777777" w:rsidR="00985C3E" w:rsidRDefault="00985C3E" w:rsidP="00985C3E"/>
    <w:p w14:paraId="77FECE23" w14:textId="77777777" w:rsidR="00985C3E" w:rsidRDefault="00985C3E" w:rsidP="00985C3E"/>
    <w:tbl>
      <w:tblPr>
        <w:tblStyle w:val="Grilledutableau"/>
        <w:tblpPr w:leftFromText="141" w:rightFromText="141" w:horzAnchor="margin" w:tblpY="538"/>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94"/>
        <w:gridCol w:w="6878"/>
      </w:tblGrid>
      <w:tr w:rsidR="000112A3" w:rsidRPr="00AA3E05" w14:paraId="2D6227D3" w14:textId="77777777" w:rsidTr="00985C3E">
        <w:trPr>
          <w:trHeight w:val="340"/>
          <w:tblHeader/>
        </w:trPr>
        <w:tc>
          <w:tcPr>
            <w:tcW w:w="9072" w:type="dxa"/>
            <w:gridSpan w:val="2"/>
            <w:vAlign w:val="center"/>
          </w:tcPr>
          <w:p w14:paraId="0DA27B55" w14:textId="123EF65B" w:rsidR="000112A3" w:rsidRPr="00985C3E" w:rsidRDefault="000112A3" w:rsidP="00985C3E">
            <w:pPr>
              <w:pStyle w:val="Titre1"/>
              <w:numPr>
                <w:ilvl w:val="0"/>
                <w:numId w:val="0"/>
              </w:numPr>
              <w:ind w:left="567" w:hanging="567"/>
              <w:outlineLvl w:val="0"/>
            </w:pPr>
            <w:bookmarkStart w:id="4" w:name="_Toc532821728"/>
            <w:r w:rsidRPr="00985C3E">
              <w:lastRenderedPageBreak/>
              <w:t>Nomenclature</w:t>
            </w:r>
            <w:bookmarkEnd w:id="4"/>
          </w:p>
        </w:tc>
      </w:tr>
      <w:tr w:rsidR="008D1588" w:rsidRPr="00AA3E05" w14:paraId="76AAF2C0" w14:textId="77777777" w:rsidTr="00985C3E">
        <w:trPr>
          <w:trHeight w:val="340"/>
          <w:tblHeader/>
        </w:trPr>
        <w:tc>
          <w:tcPr>
            <w:tcW w:w="9072" w:type="dxa"/>
            <w:gridSpan w:val="2"/>
            <w:vAlign w:val="center"/>
          </w:tcPr>
          <w:p w14:paraId="1A4F7E3F" w14:textId="77777777" w:rsidR="008D1588" w:rsidRDefault="008D1588" w:rsidP="00985C3E">
            <w:pPr>
              <w:spacing w:line="276" w:lineRule="auto"/>
              <w:jc w:val="left"/>
            </w:pPr>
          </w:p>
        </w:tc>
      </w:tr>
      <w:tr w:rsidR="008D1588" w:rsidRPr="00AA3E05" w14:paraId="4DD68134" w14:textId="77777777" w:rsidTr="00985C3E">
        <w:trPr>
          <w:trHeight w:val="340"/>
          <w:tblHeader/>
        </w:trPr>
        <w:tc>
          <w:tcPr>
            <w:tcW w:w="9072" w:type="dxa"/>
            <w:gridSpan w:val="2"/>
            <w:vAlign w:val="center"/>
          </w:tcPr>
          <w:p w14:paraId="3E9C6E44" w14:textId="77777777" w:rsidR="008D1588" w:rsidRDefault="008D1588" w:rsidP="00985C3E">
            <w:pPr>
              <w:spacing w:line="276" w:lineRule="auto"/>
              <w:jc w:val="left"/>
            </w:pPr>
            <w:r>
              <w:t>Chapitre I</w:t>
            </w:r>
          </w:p>
          <w:p w14:paraId="71A7CFA9" w14:textId="6DC1CB2D" w:rsidR="008D1588" w:rsidRDefault="008D1588" w:rsidP="00985C3E">
            <w:pPr>
              <w:spacing w:line="276" w:lineRule="auto"/>
              <w:jc w:val="left"/>
            </w:pPr>
          </w:p>
        </w:tc>
      </w:tr>
      <w:tr w:rsidR="008D1588" w:rsidRPr="00AA3E05" w14:paraId="5B6811B2" w14:textId="77777777" w:rsidTr="00985C3E">
        <w:trPr>
          <w:trHeight w:val="340"/>
          <w:tblHeader/>
        </w:trPr>
        <w:tc>
          <w:tcPr>
            <w:tcW w:w="2194" w:type="dxa"/>
            <w:vAlign w:val="center"/>
          </w:tcPr>
          <w:p w14:paraId="14FEC1DD" w14:textId="77777777" w:rsidR="008D1588" w:rsidRDefault="008D1588" w:rsidP="00985C3E">
            <w:pPr>
              <w:jc w:val="left"/>
            </w:pPr>
          </w:p>
        </w:tc>
        <w:tc>
          <w:tcPr>
            <w:tcW w:w="6878" w:type="dxa"/>
            <w:vAlign w:val="center"/>
          </w:tcPr>
          <w:p w14:paraId="0C6009E3" w14:textId="77777777" w:rsidR="008D1588" w:rsidRDefault="008D1588" w:rsidP="00985C3E">
            <w:pPr>
              <w:spacing w:line="276" w:lineRule="auto"/>
              <w:jc w:val="left"/>
            </w:pPr>
          </w:p>
        </w:tc>
      </w:tr>
      <w:tr w:rsidR="008D1588" w:rsidRPr="00AA3E05" w14:paraId="14EFB143" w14:textId="77777777" w:rsidTr="00985C3E">
        <w:trPr>
          <w:trHeight w:val="340"/>
          <w:tblHeader/>
        </w:trPr>
        <w:tc>
          <w:tcPr>
            <w:tcW w:w="2194" w:type="dxa"/>
            <w:vAlign w:val="center"/>
          </w:tcPr>
          <w:p w14:paraId="15FCBE5F" w14:textId="77777777" w:rsidR="008D1588" w:rsidRDefault="008D1588" w:rsidP="00985C3E">
            <w:pPr>
              <w:jc w:val="left"/>
            </w:pPr>
          </w:p>
        </w:tc>
        <w:tc>
          <w:tcPr>
            <w:tcW w:w="6878" w:type="dxa"/>
            <w:vAlign w:val="center"/>
          </w:tcPr>
          <w:p w14:paraId="1C200F17" w14:textId="77777777" w:rsidR="008D1588" w:rsidRDefault="008D1588" w:rsidP="00985C3E">
            <w:pPr>
              <w:spacing w:line="276" w:lineRule="auto"/>
              <w:jc w:val="left"/>
            </w:pPr>
          </w:p>
        </w:tc>
      </w:tr>
      <w:tr w:rsidR="008D1588" w:rsidRPr="00AA3E05" w14:paraId="628AF57B" w14:textId="77777777" w:rsidTr="00985C3E">
        <w:trPr>
          <w:trHeight w:val="340"/>
          <w:tblHeader/>
        </w:trPr>
        <w:tc>
          <w:tcPr>
            <w:tcW w:w="9072" w:type="dxa"/>
            <w:gridSpan w:val="2"/>
            <w:vAlign w:val="center"/>
          </w:tcPr>
          <w:p w14:paraId="46303A0E" w14:textId="77777777" w:rsidR="008D1588" w:rsidRDefault="008D1588" w:rsidP="00985C3E">
            <w:pPr>
              <w:spacing w:line="276" w:lineRule="auto"/>
              <w:jc w:val="left"/>
            </w:pPr>
            <w:r>
              <w:t>Chapitre II</w:t>
            </w:r>
          </w:p>
          <w:p w14:paraId="2F9AD931" w14:textId="393BFE6A" w:rsidR="00A559B2" w:rsidRDefault="00A559B2" w:rsidP="00985C3E">
            <w:pPr>
              <w:spacing w:line="276" w:lineRule="auto"/>
              <w:jc w:val="left"/>
            </w:pPr>
          </w:p>
        </w:tc>
      </w:tr>
      <w:tr w:rsidR="008D1588" w:rsidRPr="00AA3E05" w14:paraId="35B61724" w14:textId="77777777" w:rsidTr="00985C3E">
        <w:trPr>
          <w:trHeight w:val="340"/>
          <w:tblHeader/>
        </w:trPr>
        <w:tc>
          <w:tcPr>
            <w:tcW w:w="2194" w:type="dxa"/>
            <w:vAlign w:val="center"/>
          </w:tcPr>
          <w:p w14:paraId="3BDCC781" w14:textId="77777777" w:rsidR="008D1588" w:rsidRDefault="008D1588" w:rsidP="00985C3E">
            <w:pPr>
              <w:jc w:val="left"/>
            </w:pPr>
          </w:p>
        </w:tc>
        <w:tc>
          <w:tcPr>
            <w:tcW w:w="6878" w:type="dxa"/>
            <w:vAlign w:val="center"/>
          </w:tcPr>
          <w:p w14:paraId="1FDE7EE0" w14:textId="77777777" w:rsidR="008D1588" w:rsidRDefault="008D1588" w:rsidP="00985C3E">
            <w:pPr>
              <w:spacing w:line="276" w:lineRule="auto"/>
              <w:jc w:val="left"/>
            </w:pPr>
          </w:p>
        </w:tc>
      </w:tr>
      <w:tr w:rsidR="008D1588" w:rsidRPr="00AA3E05" w14:paraId="45D477C3" w14:textId="77777777" w:rsidTr="00985C3E">
        <w:trPr>
          <w:trHeight w:val="340"/>
          <w:tblHeader/>
        </w:trPr>
        <w:tc>
          <w:tcPr>
            <w:tcW w:w="2194" w:type="dxa"/>
            <w:vAlign w:val="center"/>
          </w:tcPr>
          <w:p w14:paraId="77633CFC" w14:textId="77777777" w:rsidR="008D1588" w:rsidRDefault="008D1588" w:rsidP="00985C3E">
            <w:pPr>
              <w:jc w:val="left"/>
            </w:pPr>
          </w:p>
        </w:tc>
        <w:tc>
          <w:tcPr>
            <w:tcW w:w="6878" w:type="dxa"/>
            <w:vAlign w:val="center"/>
          </w:tcPr>
          <w:p w14:paraId="35277586" w14:textId="77777777" w:rsidR="008D1588" w:rsidRDefault="008D1588" w:rsidP="00985C3E">
            <w:pPr>
              <w:spacing w:line="276" w:lineRule="auto"/>
              <w:jc w:val="left"/>
            </w:pPr>
          </w:p>
        </w:tc>
      </w:tr>
      <w:tr w:rsidR="00A559B2" w:rsidRPr="00AA3E05" w14:paraId="2EC11902" w14:textId="77777777" w:rsidTr="00985C3E">
        <w:trPr>
          <w:trHeight w:val="340"/>
          <w:tblHeader/>
        </w:trPr>
        <w:tc>
          <w:tcPr>
            <w:tcW w:w="9072" w:type="dxa"/>
            <w:gridSpan w:val="2"/>
            <w:vAlign w:val="center"/>
          </w:tcPr>
          <w:p w14:paraId="094B7480" w14:textId="677025D4" w:rsidR="00A559B2" w:rsidRDefault="00A559B2" w:rsidP="00985C3E">
            <w:pPr>
              <w:spacing w:line="276" w:lineRule="auto"/>
              <w:jc w:val="left"/>
            </w:pPr>
            <w:r>
              <w:t>Chapitre III</w:t>
            </w:r>
          </w:p>
        </w:tc>
      </w:tr>
      <w:tr w:rsidR="00A559B2" w:rsidRPr="00AA3E05" w14:paraId="1806202A" w14:textId="77777777" w:rsidTr="00985C3E">
        <w:trPr>
          <w:trHeight w:val="340"/>
          <w:tblHeader/>
        </w:trPr>
        <w:tc>
          <w:tcPr>
            <w:tcW w:w="2194" w:type="dxa"/>
            <w:vAlign w:val="center"/>
          </w:tcPr>
          <w:p w14:paraId="21C9A938" w14:textId="3BB4AE2A" w:rsidR="00A559B2" w:rsidRDefault="00A559B2" w:rsidP="00985C3E">
            <w:pPr>
              <w:jc w:val="left"/>
            </w:pPr>
            <m:oMathPara>
              <m:oMath>
                <m:r>
                  <w:rPr>
                    <w:rFonts w:ascii="Cambria Math" w:hAnsi="Cambria Math"/>
                  </w:rPr>
                  <m:t>ρ</m:t>
                </m:r>
              </m:oMath>
            </m:oMathPara>
          </w:p>
        </w:tc>
        <w:tc>
          <w:tcPr>
            <w:tcW w:w="6878" w:type="dxa"/>
            <w:vAlign w:val="center"/>
          </w:tcPr>
          <w:p w14:paraId="506D9BFD" w14:textId="1D8A5BEC" w:rsidR="00A559B2" w:rsidRDefault="00A559B2" w:rsidP="00985C3E">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A559B2" w:rsidRPr="00AA3E05" w14:paraId="2405A87B" w14:textId="77777777" w:rsidTr="00985C3E">
        <w:trPr>
          <w:trHeight w:val="340"/>
          <w:tblHeader/>
        </w:trPr>
        <w:tc>
          <w:tcPr>
            <w:tcW w:w="2194" w:type="dxa"/>
            <w:vAlign w:val="center"/>
          </w:tcPr>
          <w:p w14:paraId="582F018A" w14:textId="5E65154C" w:rsidR="00A559B2" w:rsidRPr="005600FC" w:rsidRDefault="00A559B2" w:rsidP="00985C3E">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6878" w:type="dxa"/>
            <w:vAlign w:val="center"/>
          </w:tcPr>
          <w:p w14:paraId="1E5AFF6D" w14:textId="7978FE2A" w:rsidR="00A559B2" w:rsidRPr="007379B0" w:rsidRDefault="00A559B2" w:rsidP="00985C3E">
            <w:pPr>
              <w:spacing w:line="276" w:lineRule="auto"/>
              <w:jc w:val="left"/>
            </w:pPr>
            <w:bookmarkStart w:id="5" w:name="_Ref529546849"/>
            <w:bookmarkEnd w:id="5"/>
            <w:r>
              <w:t xml:space="preserve">capacité thermique massive </w:t>
            </w:r>
            <m:oMath>
              <m:r>
                <m:rPr>
                  <m:sty m:val="p"/>
                </m:rPr>
                <w:rPr>
                  <w:rFonts w:ascii="Cambria Math" w:hAnsi="Cambria Math"/>
                </w:rPr>
                <m:t>[J/(kg∙°C)]</m:t>
              </m:r>
            </m:oMath>
          </w:p>
        </w:tc>
      </w:tr>
      <w:tr w:rsidR="00A559B2" w:rsidRPr="00AA3E05" w14:paraId="1212663E" w14:textId="77777777" w:rsidTr="00985C3E">
        <w:trPr>
          <w:trHeight w:val="340"/>
          <w:tblHeader/>
        </w:trPr>
        <w:tc>
          <w:tcPr>
            <w:tcW w:w="2194" w:type="dxa"/>
            <w:vAlign w:val="center"/>
          </w:tcPr>
          <w:p w14:paraId="081D2CC9" w14:textId="023B7F77" w:rsidR="00A559B2" w:rsidRPr="005600FC" w:rsidRDefault="00A559B2" w:rsidP="00985C3E">
            <w:pPr>
              <w:jc w:val="left"/>
            </w:pPr>
            <m:oMathPara>
              <m:oMath>
                <m:r>
                  <w:rPr>
                    <w:rFonts w:ascii="Cambria Math" w:hAnsi="Cambria Math"/>
                  </w:rPr>
                  <m:t>λ </m:t>
                </m:r>
              </m:oMath>
            </m:oMathPara>
          </w:p>
        </w:tc>
        <w:tc>
          <w:tcPr>
            <w:tcW w:w="6878" w:type="dxa"/>
            <w:vAlign w:val="center"/>
          </w:tcPr>
          <w:p w14:paraId="624BD40A" w14:textId="6BE070D0" w:rsidR="00A559B2" w:rsidRPr="005600FC" w:rsidRDefault="00A559B2" w:rsidP="00985C3E">
            <w:pPr>
              <w:jc w:val="left"/>
              <w:rPr>
                <w:rFonts w:ascii="Times New Roman" w:hAnsi="Times New Roman"/>
                <w:b/>
                <w:iCs/>
                <w:szCs w:val="22"/>
              </w:rPr>
            </w:pPr>
            <w:r>
              <w:t xml:space="preserve">conductivité thermique </w:t>
            </w:r>
            <m:oMath>
              <m:r>
                <m:rPr>
                  <m:sty m:val="p"/>
                </m:rPr>
                <w:rPr>
                  <w:rFonts w:ascii="Cambria Math" w:hAnsi="Cambria Math"/>
                </w:rPr>
                <m:t>[W/(m∙°C)]</m:t>
              </m:r>
            </m:oMath>
          </w:p>
        </w:tc>
      </w:tr>
      <w:tr w:rsidR="00A559B2" w:rsidRPr="00AA3E05" w14:paraId="422B3EB0" w14:textId="77777777" w:rsidTr="00985C3E">
        <w:trPr>
          <w:trHeight w:val="340"/>
          <w:tblHeader/>
        </w:trPr>
        <w:tc>
          <w:tcPr>
            <w:tcW w:w="2194" w:type="dxa"/>
            <w:vAlign w:val="center"/>
          </w:tcPr>
          <w:p w14:paraId="66E90D7F" w14:textId="7DFB85E5" w:rsidR="00A559B2" w:rsidRDefault="00A559B2" w:rsidP="00985C3E">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6878" w:type="dxa"/>
            <w:vAlign w:val="center"/>
          </w:tcPr>
          <w:p w14:paraId="15B7AB17" w14:textId="58A2A6FE" w:rsidR="00A559B2" w:rsidRDefault="00A559B2" w:rsidP="00985C3E">
            <w:pPr>
              <w:spacing w:line="276" w:lineRule="auto"/>
            </w:pPr>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A559B2" w:rsidRPr="00AA3E05" w14:paraId="17E94B23" w14:textId="77777777" w:rsidTr="00985C3E">
        <w:trPr>
          <w:trHeight w:val="340"/>
          <w:tblHeader/>
        </w:trPr>
        <w:tc>
          <w:tcPr>
            <w:tcW w:w="2194" w:type="dxa"/>
            <w:vAlign w:val="center"/>
          </w:tcPr>
          <w:p w14:paraId="1010BBA9" w14:textId="10C82B22" w:rsidR="00A559B2" w:rsidRDefault="00A559B2" w:rsidP="00985C3E">
            <w:pPr>
              <w:jc w:val="left"/>
            </w:pPr>
            <m:oMathPara>
              <m:oMath>
                <m:acc>
                  <m:accPr>
                    <m:chr m:val="⃗"/>
                    <m:ctrlPr>
                      <w:rPr>
                        <w:rFonts w:ascii="Cambria Math" w:hAnsi="Cambria Math"/>
                        <w:i/>
                      </w:rPr>
                    </m:ctrlPr>
                  </m:accPr>
                  <m:e>
                    <m:r>
                      <w:rPr>
                        <w:rFonts w:ascii="Cambria Math" w:hAnsi="Cambria Math"/>
                      </w:rPr>
                      <m:t>n</m:t>
                    </m:r>
                  </m:e>
                </m:acc>
              </m:oMath>
            </m:oMathPara>
          </w:p>
        </w:tc>
        <w:tc>
          <w:tcPr>
            <w:tcW w:w="6878" w:type="dxa"/>
            <w:vAlign w:val="center"/>
          </w:tcPr>
          <w:p w14:paraId="6CFBEE13" w14:textId="20FE3E0C" w:rsidR="00A559B2" w:rsidRDefault="00A559B2" w:rsidP="00985C3E">
            <w:pPr>
              <w:spacing w:line="276" w:lineRule="auto"/>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A559B2" w:rsidRPr="00AA3E05" w14:paraId="388A1850" w14:textId="77777777" w:rsidTr="00985C3E">
        <w:trPr>
          <w:trHeight w:val="340"/>
          <w:tblHeader/>
        </w:trPr>
        <w:tc>
          <w:tcPr>
            <w:tcW w:w="2194" w:type="dxa"/>
            <w:vAlign w:val="center"/>
          </w:tcPr>
          <w:p w14:paraId="6BF4377B" w14:textId="78A07B82" w:rsidR="00A559B2" w:rsidRDefault="00A559B2" w:rsidP="00985C3E">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6878" w:type="dxa"/>
            <w:vAlign w:val="center"/>
          </w:tcPr>
          <w:p w14:paraId="13016B9D" w14:textId="3C636213" w:rsidR="00A559B2" w:rsidRDefault="00A559B2" w:rsidP="00985C3E">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A559B2" w:rsidRPr="00AA3E05" w14:paraId="4B020FEA" w14:textId="77777777" w:rsidTr="00985C3E">
        <w:trPr>
          <w:trHeight w:val="340"/>
          <w:tblHeader/>
        </w:trPr>
        <w:tc>
          <w:tcPr>
            <w:tcW w:w="2194" w:type="dxa"/>
            <w:vAlign w:val="center"/>
          </w:tcPr>
          <w:p w14:paraId="24D38A55" w14:textId="285AECD9" w:rsidR="00A559B2" w:rsidRDefault="00A559B2" w:rsidP="00985C3E">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6878" w:type="dxa"/>
            <w:vAlign w:val="center"/>
          </w:tcPr>
          <w:p w14:paraId="626EAD7A" w14:textId="185ABF7F" w:rsidR="00A559B2" w:rsidRDefault="00A559B2" w:rsidP="00985C3E">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A559B2" w:rsidRPr="00AA3E05" w14:paraId="59CCF391" w14:textId="77777777" w:rsidTr="00985C3E">
        <w:trPr>
          <w:trHeight w:val="340"/>
          <w:tblHeader/>
        </w:trPr>
        <w:tc>
          <w:tcPr>
            <w:tcW w:w="2194" w:type="dxa"/>
            <w:vAlign w:val="center"/>
          </w:tcPr>
          <w:p w14:paraId="292961BF" w14:textId="4EC96F81" w:rsidR="00A559B2" w:rsidRDefault="00A559B2" w:rsidP="00985C3E">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6878" w:type="dxa"/>
            <w:vAlign w:val="center"/>
          </w:tcPr>
          <w:p w14:paraId="339798C8" w14:textId="1F85B68D" w:rsidR="00A559B2" w:rsidRDefault="00A559B2" w:rsidP="00985C3E">
            <w:pPr>
              <w:spacing w:line="276" w:lineRule="auto"/>
            </w:pPr>
            <w:r>
              <w:t>surfaces de convection thermique, adiabatique, flux thermique, température</w:t>
            </w:r>
          </w:p>
        </w:tc>
      </w:tr>
      <w:tr w:rsidR="00A559B2" w:rsidRPr="00AA3E05" w14:paraId="70D6CA08" w14:textId="77777777" w:rsidTr="00985C3E">
        <w:trPr>
          <w:trHeight w:val="340"/>
          <w:tblHeader/>
        </w:trPr>
        <w:tc>
          <w:tcPr>
            <w:tcW w:w="2194" w:type="dxa"/>
            <w:vAlign w:val="center"/>
          </w:tcPr>
          <w:p w14:paraId="26A8E362" w14:textId="3D604D68" w:rsidR="00A559B2" w:rsidRDefault="00A559B2" w:rsidP="00985C3E">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6878" w:type="dxa"/>
            <w:vAlign w:val="center"/>
          </w:tcPr>
          <w:p w14:paraId="3827FB0C" w14:textId="68E9F31F" w:rsidR="00A559B2" w:rsidRDefault="00A559B2" w:rsidP="00985C3E">
            <w:pPr>
              <w:spacing w:line="276" w:lineRule="auto"/>
            </w:pPr>
            <w:r w:rsidRPr="00010676">
              <w:t>vecteur des températures nodales</w:t>
            </w:r>
          </w:p>
        </w:tc>
      </w:tr>
      <w:tr w:rsidR="00A559B2" w:rsidRPr="00AA3E05" w14:paraId="12906F55" w14:textId="77777777" w:rsidTr="00985C3E">
        <w:trPr>
          <w:trHeight w:val="340"/>
          <w:tblHeader/>
        </w:trPr>
        <w:tc>
          <w:tcPr>
            <w:tcW w:w="2194" w:type="dxa"/>
            <w:vAlign w:val="center"/>
          </w:tcPr>
          <w:p w14:paraId="7B118A77" w14:textId="7278B5C8" w:rsidR="00A559B2" w:rsidRDefault="00A559B2" w:rsidP="00985C3E">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6878" w:type="dxa"/>
            <w:vAlign w:val="center"/>
          </w:tcPr>
          <w:p w14:paraId="6AF9F748" w14:textId="621E1465" w:rsidR="00A559B2" w:rsidRDefault="00A559B2" w:rsidP="00985C3E">
            <w:pPr>
              <w:spacing w:line="276" w:lineRule="auto"/>
            </w:pPr>
            <w:r>
              <w:t>matrice de masse thermique</w:t>
            </w:r>
          </w:p>
        </w:tc>
      </w:tr>
      <w:tr w:rsidR="00A559B2" w:rsidRPr="00AA3E05" w14:paraId="7AA604AC" w14:textId="77777777" w:rsidTr="00985C3E">
        <w:trPr>
          <w:trHeight w:val="340"/>
          <w:tblHeader/>
        </w:trPr>
        <w:tc>
          <w:tcPr>
            <w:tcW w:w="2194" w:type="dxa"/>
            <w:vAlign w:val="center"/>
          </w:tcPr>
          <w:p w14:paraId="4A0BD231" w14:textId="475484B9" w:rsidR="00A559B2" w:rsidRDefault="00A559B2" w:rsidP="00985C3E">
            <w:pPr>
              <w:jc w:val="left"/>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6878" w:type="dxa"/>
            <w:vAlign w:val="center"/>
          </w:tcPr>
          <w:p w14:paraId="428B7220" w14:textId="61CC84C3" w:rsidR="00A559B2" w:rsidRPr="00010676" w:rsidRDefault="00A559B2" w:rsidP="00985C3E">
            <w:pPr>
              <w:spacing w:line="276" w:lineRule="auto"/>
            </w:pPr>
            <w:r>
              <w:t>matrice de rigidité thermique</w:t>
            </w:r>
          </w:p>
        </w:tc>
      </w:tr>
      <w:tr w:rsidR="00A559B2" w:rsidRPr="00AA3E05" w14:paraId="6FAE2377" w14:textId="77777777" w:rsidTr="00985C3E">
        <w:trPr>
          <w:trHeight w:val="340"/>
          <w:tblHeader/>
        </w:trPr>
        <w:tc>
          <w:tcPr>
            <w:tcW w:w="2194" w:type="dxa"/>
            <w:vAlign w:val="center"/>
          </w:tcPr>
          <w:p w14:paraId="4E0E2C86" w14:textId="7DAF9586" w:rsidR="00A559B2" w:rsidRDefault="00A559B2" w:rsidP="00985C3E">
            <w:pPr>
              <w:jc w:val="left"/>
              <w:rPr>
                <w:b/>
              </w:rPr>
            </w:pPr>
            <m:oMathPara>
              <m:oMath>
                <m:r>
                  <m:rPr>
                    <m:sty m:val="bi"/>
                  </m:rPr>
                  <w:rPr>
                    <w:rFonts w:ascii="Cambria Math" w:hAnsi="Cambria Math"/>
                  </w:rPr>
                  <m:t>ϕ</m:t>
                </m:r>
                <m:r>
                  <w:rPr>
                    <w:rFonts w:ascii="Cambria Math" w:hAnsi="Cambria Math"/>
                  </w:rPr>
                  <m:t>(t)</m:t>
                </m:r>
              </m:oMath>
            </m:oMathPara>
          </w:p>
        </w:tc>
        <w:tc>
          <w:tcPr>
            <w:tcW w:w="6878" w:type="dxa"/>
            <w:vAlign w:val="center"/>
          </w:tcPr>
          <w:p w14:paraId="10CEFC34" w14:textId="57C34AF9" w:rsidR="00A559B2" w:rsidRPr="00010676" w:rsidRDefault="00A559B2" w:rsidP="00985C3E">
            <w:pPr>
              <w:spacing w:line="276" w:lineRule="auto"/>
            </w:pPr>
            <w:r>
              <w:t>vecteur du second membre</w:t>
            </w:r>
          </w:p>
        </w:tc>
      </w:tr>
      <w:tr w:rsidR="00A559B2" w:rsidRPr="00AA3E05" w14:paraId="4106B33C" w14:textId="77777777" w:rsidTr="00985C3E">
        <w:trPr>
          <w:trHeight w:val="340"/>
          <w:tblHeader/>
        </w:trPr>
        <w:tc>
          <w:tcPr>
            <w:tcW w:w="2194" w:type="dxa"/>
            <w:vAlign w:val="center"/>
          </w:tcPr>
          <w:p w14:paraId="06937E80" w14:textId="39C3F9F2" w:rsidR="00A559B2" w:rsidRDefault="00A559B2" w:rsidP="00985C3E">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6878" w:type="dxa"/>
            <w:vAlign w:val="center"/>
          </w:tcPr>
          <w:p w14:paraId="6368A820" w14:textId="1816BB5F" w:rsidR="00A559B2" w:rsidRPr="00010676" w:rsidRDefault="00A559B2" w:rsidP="00985C3E">
            <w:r>
              <w:t>instant temporel</w:t>
            </w:r>
          </w:p>
        </w:tc>
      </w:tr>
      <w:tr w:rsidR="00A559B2" w:rsidRPr="00AA3E05" w14:paraId="5DDCB689" w14:textId="77777777" w:rsidTr="00985C3E">
        <w:trPr>
          <w:trHeight w:val="340"/>
          <w:tblHeader/>
        </w:trPr>
        <w:tc>
          <w:tcPr>
            <w:tcW w:w="2194" w:type="dxa"/>
            <w:vAlign w:val="center"/>
          </w:tcPr>
          <w:p w14:paraId="3916D5F2" w14:textId="2E3FF4D6" w:rsidR="00A559B2" w:rsidRDefault="00A559B2" w:rsidP="00985C3E">
            <w:pPr>
              <w:jc w:val="left"/>
              <w:rPr>
                <w:b/>
              </w:rPr>
            </w:pPr>
            <m:oMathPara>
              <m:oMath>
                <m:r>
                  <m:rPr>
                    <m:sty m:val="p"/>
                  </m:rPr>
                  <w:rPr>
                    <w:rFonts w:ascii="Cambria Math" w:hAnsi="Cambria Math"/>
                  </w:rPr>
                  <m:t>∆</m:t>
                </m:r>
                <m:r>
                  <w:rPr>
                    <w:rFonts w:ascii="Cambria Math" w:hAnsi="Cambria Math"/>
                  </w:rPr>
                  <m:t>t</m:t>
                </m:r>
              </m:oMath>
            </m:oMathPara>
          </w:p>
        </w:tc>
        <w:tc>
          <w:tcPr>
            <w:tcW w:w="6878" w:type="dxa"/>
            <w:vAlign w:val="center"/>
          </w:tcPr>
          <w:p w14:paraId="3C1A73E4" w14:textId="37A8A4B3" w:rsidR="00A559B2" w:rsidRPr="00010676" w:rsidRDefault="00A559B2" w:rsidP="00985C3E">
            <w:pPr>
              <w:spacing w:line="276" w:lineRule="auto"/>
            </w:pPr>
            <w:r>
              <w:t>pas de temps temporel</w:t>
            </w:r>
          </w:p>
        </w:tc>
      </w:tr>
      <w:tr w:rsidR="00A559B2" w:rsidRPr="00AA3E05" w14:paraId="6A7B74D5" w14:textId="77777777" w:rsidTr="00985C3E">
        <w:trPr>
          <w:trHeight w:val="340"/>
          <w:tblHeader/>
        </w:trPr>
        <w:tc>
          <w:tcPr>
            <w:tcW w:w="2194" w:type="dxa"/>
            <w:vAlign w:val="center"/>
          </w:tcPr>
          <w:p w14:paraId="77539543" w14:textId="6BDE9EDA" w:rsidR="00A559B2" w:rsidRPr="005A5FF9" w:rsidRDefault="00A559B2" w:rsidP="00985C3E">
            <w:pPr>
              <w:jc w:val="left"/>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6878" w:type="dxa"/>
            <w:vAlign w:val="center"/>
          </w:tcPr>
          <w:p w14:paraId="5C920FF8" w14:textId="30F842A1" w:rsidR="00A559B2" w:rsidRPr="00010676" w:rsidRDefault="00A559B2" w:rsidP="00985C3E">
            <w:pPr>
              <w:spacing w:line="276" w:lineRule="auto"/>
            </w:pPr>
            <w:r>
              <w:t>vecteur des valeurs propre et la plus grande valeur propre dans ce vecteur</w:t>
            </w:r>
          </w:p>
        </w:tc>
      </w:tr>
      <w:tr w:rsidR="00A559B2" w:rsidRPr="00AA3E05" w14:paraId="3E258097" w14:textId="77777777" w:rsidTr="00985C3E">
        <w:trPr>
          <w:trHeight w:val="340"/>
          <w:tblHeader/>
        </w:trPr>
        <w:tc>
          <w:tcPr>
            <w:tcW w:w="2194" w:type="dxa"/>
            <w:vAlign w:val="center"/>
          </w:tcPr>
          <w:p w14:paraId="1D3E041F" w14:textId="6D8F3497" w:rsidR="00A559B2" w:rsidRPr="00F03A84" w:rsidRDefault="00A559B2" w:rsidP="00985C3E">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6878" w:type="dxa"/>
            <w:vAlign w:val="center"/>
          </w:tcPr>
          <w:p w14:paraId="6F30CC96" w14:textId="4B8F4410" w:rsidR="00A559B2" w:rsidRPr="00010676" w:rsidRDefault="00A559B2" w:rsidP="00985C3E">
            <w:pPr>
              <w:spacing w:line="276" w:lineRule="auto"/>
            </w:pPr>
            <w:r>
              <w:t>matrice du comportement élastique</w:t>
            </w:r>
          </w:p>
        </w:tc>
      </w:tr>
      <w:tr w:rsidR="00A559B2" w:rsidRPr="00AA3E05" w14:paraId="2A69D143" w14:textId="77777777" w:rsidTr="00985C3E">
        <w:trPr>
          <w:trHeight w:val="340"/>
          <w:tblHeader/>
        </w:trPr>
        <w:tc>
          <w:tcPr>
            <w:tcW w:w="2194" w:type="dxa"/>
            <w:vAlign w:val="center"/>
          </w:tcPr>
          <w:p w14:paraId="3FC3027D" w14:textId="056CD9DB" w:rsidR="00A559B2" w:rsidRDefault="00A559B2" w:rsidP="00985C3E">
            <w:pPr>
              <w:jc w:val="left"/>
              <w:rPr>
                <w:b/>
              </w:rPr>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6878" w:type="dxa"/>
            <w:vAlign w:val="center"/>
          </w:tcPr>
          <w:p w14:paraId="374342E3" w14:textId="420F3C4C" w:rsidR="00A559B2" w:rsidRPr="00010676" w:rsidRDefault="00A559B2" w:rsidP="00985C3E">
            <w:pPr>
              <w:spacing w:line="276" w:lineRule="auto"/>
            </w:pPr>
            <w:r>
              <w:t xml:space="preserve">coefficient de Lamé </w:t>
            </w:r>
          </w:p>
        </w:tc>
      </w:tr>
      <w:tr w:rsidR="00A559B2" w:rsidRPr="00AA3E05" w14:paraId="157FF211" w14:textId="77777777" w:rsidTr="00985C3E">
        <w:trPr>
          <w:trHeight w:val="340"/>
          <w:tblHeader/>
        </w:trPr>
        <w:tc>
          <w:tcPr>
            <w:tcW w:w="2194" w:type="dxa"/>
            <w:vAlign w:val="center"/>
          </w:tcPr>
          <w:p w14:paraId="388DC62A" w14:textId="6A1496CA" w:rsidR="00A559B2" w:rsidRDefault="00A559B2" w:rsidP="00985C3E">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6878" w:type="dxa"/>
            <w:vAlign w:val="center"/>
          </w:tcPr>
          <w:p w14:paraId="31F81665" w14:textId="484139DE" w:rsidR="00A559B2" w:rsidRPr="00010676" w:rsidRDefault="00A559B2" w:rsidP="00985C3E">
            <w:pPr>
              <w:spacing w:line="276" w:lineRule="auto"/>
            </w:pPr>
            <w:r>
              <w:t>module de cisaillement</w:t>
            </w:r>
          </w:p>
        </w:tc>
      </w:tr>
      <w:tr w:rsidR="00A559B2" w:rsidRPr="00AA3E05" w14:paraId="26CFF958" w14:textId="77777777" w:rsidTr="00985C3E">
        <w:trPr>
          <w:trHeight w:val="340"/>
          <w:tblHeader/>
        </w:trPr>
        <w:tc>
          <w:tcPr>
            <w:tcW w:w="2194" w:type="dxa"/>
            <w:vAlign w:val="center"/>
          </w:tcPr>
          <w:p w14:paraId="687633B1" w14:textId="3F14B7C3" w:rsidR="00A559B2" w:rsidRDefault="00A559B2" w:rsidP="00985C3E">
            <w:pPr>
              <w:jc w:val="left"/>
              <w:rPr>
                <w:b/>
              </w:rPr>
            </w:pPr>
            <m:oMathPara>
              <m:oMath>
                <m:r>
                  <w:rPr>
                    <w:rFonts w:ascii="Cambria Math" w:hAnsi="Cambria Math"/>
                  </w:rPr>
                  <m:t>E</m:t>
                </m:r>
              </m:oMath>
            </m:oMathPara>
          </w:p>
        </w:tc>
        <w:tc>
          <w:tcPr>
            <w:tcW w:w="6878" w:type="dxa"/>
            <w:vAlign w:val="center"/>
          </w:tcPr>
          <w:p w14:paraId="19A9EC03" w14:textId="1063A173" w:rsidR="00A559B2" w:rsidRPr="00010676" w:rsidRDefault="00A559B2" w:rsidP="00985C3E">
            <w:pPr>
              <w:spacing w:line="276" w:lineRule="auto"/>
            </w:pPr>
            <w:r>
              <w:t>module de Young</w:t>
            </w:r>
          </w:p>
        </w:tc>
      </w:tr>
      <w:tr w:rsidR="00A559B2" w:rsidRPr="00AA3E05" w14:paraId="75602E12" w14:textId="77777777" w:rsidTr="00985C3E">
        <w:trPr>
          <w:trHeight w:val="340"/>
          <w:tblHeader/>
        </w:trPr>
        <w:tc>
          <w:tcPr>
            <w:tcW w:w="2194" w:type="dxa"/>
            <w:vAlign w:val="center"/>
          </w:tcPr>
          <w:p w14:paraId="139D7F09" w14:textId="7491C83C" w:rsidR="00A559B2" w:rsidRDefault="00A559B2" w:rsidP="00985C3E">
            <w:pPr>
              <w:jc w:val="left"/>
              <w:rPr>
                <w:b/>
              </w:rPr>
            </w:pPr>
            <m:oMathPara>
              <m:oMath>
                <m:r>
                  <w:rPr>
                    <w:rFonts w:ascii="Cambria Math" w:hAnsi="Cambria Math"/>
                  </w:rPr>
                  <m:t>v</m:t>
                </m:r>
              </m:oMath>
            </m:oMathPara>
          </w:p>
        </w:tc>
        <w:tc>
          <w:tcPr>
            <w:tcW w:w="6878" w:type="dxa"/>
            <w:vAlign w:val="center"/>
          </w:tcPr>
          <w:p w14:paraId="1C1F3C7C" w14:textId="142707D3" w:rsidR="00A559B2" w:rsidRPr="00010676" w:rsidRDefault="00A559B2" w:rsidP="00985C3E">
            <w:pPr>
              <w:spacing w:line="276" w:lineRule="auto"/>
            </w:pPr>
            <w:r>
              <w:t>coefficient de Poisson</w:t>
            </w:r>
          </w:p>
        </w:tc>
      </w:tr>
      <w:tr w:rsidR="00A559B2" w:rsidRPr="00AA3E05" w14:paraId="4832073B" w14:textId="77777777" w:rsidTr="00985C3E">
        <w:trPr>
          <w:trHeight w:val="340"/>
          <w:tblHeader/>
        </w:trPr>
        <w:tc>
          <w:tcPr>
            <w:tcW w:w="2194" w:type="dxa"/>
            <w:vAlign w:val="center"/>
          </w:tcPr>
          <w:p w14:paraId="05D45E41" w14:textId="68BFBCD3" w:rsidR="00A559B2" w:rsidRDefault="00A559B2" w:rsidP="00985C3E">
            <w:pPr>
              <w:jc w:val="left"/>
              <w:rPr>
                <w:b/>
              </w:rPr>
            </w:pPr>
            <m:oMathPara>
              <m:oMath>
                <m:r>
                  <m:rPr>
                    <m:sty m:val="bi"/>
                  </m:rPr>
                  <w:rPr>
                    <w:rFonts w:ascii="Cambria Math" w:hAnsi="Cambria Math"/>
                  </w:rPr>
                  <m:t>σ</m:t>
                </m:r>
              </m:oMath>
            </m:oMathPara>
          </w:p>
        </w:tc>
        <w:tc>
          <w:tcPr>
            <w:tcW w:w="6878" w:type="dxa"/>
            <w:vAlign w:val="center"/>
          </w:tcPr>
          <w:p w14:paraId="3F30A4E0" w14:textId="26D22BE7" w:rsidR="00A559B2" w:rsidRPr="00010676" w:rsidRDefault="00A559B2" w:rsidP="00985C3E">
            <w:pPr>
              <w:spacing w:line="276" w:lineRule="auto"/>
            </w:pPr>
            <w:r>
              <w:t>vecteur de contrainte</w:t>
            </w:r>
          </w:p>
        </w:tc>
      </w:tr>
      <w:tr w:rsidR="00A559B2" w:rsidRPr="00AA3E05" w14:paraId="1DC4B55F" w14:textId="77777777" w:rsidTr="00985C3E">
        <w:trPr>
          <w:trHeight w:val="340"/>
          <w:tblHeader/>
        </w:trPr>
        <w:tc>
          <w:tcPr>
            <w:tcW w:w="2194" w:type="dxa"/>
            <w:vAlign w:val="center"/>
          </w:tcPr>
          <w:p w14:paraId="424C44D1" w14:textId="3BB33D40" w:rsidR="00A559B2" w:rsidRPr="00F81D17" w:rsidRDefault="00A559B2" w:rsidP="00985C3E">
            <w:pPr>
              <w:jc w:val="left"/>
              <w:rPr>
                <w:b/>
              </w:rPr>
            </w:pPr>
            <m:oMathPara>
              <m:oMath>
                <m:r>
                  <m:rPr>
                    <m:sty m:val="bi"/>
                  </m:rPr>
                  <w:rPr>
                    <w:rFonts w:ascii="Cambria Math" w:hAnsi="Cambria Math"/>
                  </w:rPr>
                  <m:t>ϵ</m:t>
                </m:r>
              </m:oMath>
            </m:oMathPara>
          </w:p>
        </w:tc>
        <w:tc>
          <w:tcPr>
            <w:tcW w:w="6878" w:type="dxa"/>
            <w:vAlign w:val="center"/>
          </w:tcPr>
          <w:p w14:paraId="02F8CC5D" w14:textId="7E3710B9" w:rsidR="00A559B2" w:rsidRPr="00010676" w:rsidRDefault="00A559B2" w:rsidP="00985C3E">
            <w:pPr>
              <w:spacing w:line="276" w:lineRule="auto"/>
            </w:pPr>
            <w:r>
              <w:t>vecteur de déformation</w:t>
            </w:r>
          </w:p>
        </w:tc>
      </w:tr>
      <w:tr w:rsidR="00A559B2" w:rsidRPr="00AA3E05" w14:paraId="38C36D71" w14:textId="77777777" w:rsidTr="00985C3E">
        <w:trPr>
          <w:trHeight w:val="340"/>
          <w:tblHeader/>
        </w:trPr>
        <w:tc>
          <w:tcPr>
            <w:tcW w:w="2194" w:type="dxa"/>
            <w:vAlign w:val="center"/>
          </w:tcPr>
          <w:p w14:paraId="1E6ED016" w14:textId="32050E84" w:rsidR="00A559B2" w:rsidRPr="00F81D17" w:rsidRDefault="00A559B2" w:rsidP="00985C3E">
            <w:pPr>
              <w:jc w:val="left"/>
              <w:rPr>
                <w:b/>
              </w:rPr>
            </w:pPr>
            <m:oMathPara>
              <m:oMath>
                <m:r>
                  <m:rPr>
                    <m:sty m:val="bi"/>
                  </m:rPr>
                  <w:rPr>
                    <w:rFonts w:ascii="Cambria Math" w:hAnsi="Cambria Math"/>
                  </w:rPr>
                  <m:t>α</m:t>
                </m:r>
              </m:oMath>
            </m:oMathPara>
          </w:p>
        </w:tc>
        <w:tc>
          <w:tcPr>
            <w:tcW w:w="6878" w:type="dxa"/>
            <w:vAlign w:val="center"/>
          </w:tcPr>
          <w:p w14:paraId="1C31ACEB" w14:textId="3CD00B3E" w:rsidR="00A559B2" w:rsidRDefault="00A559B2" w:rsidP="00985C3E">
            <w:pPr>
              <w:spacing w:line="276" w:lineRule="auto"/>
            </w:pPr>
            <w:r>
              <w:t>vecteur du coefficient de dilatation thermique</w:t>
            </w:r>
          </w:p>
        </w:tc>
      </w:tr>
      <w:tr w:rsidR="00A559B2" w:rsidRPr="00AA3E05" w14:paraId="2D6E57AF" w14:textId="77777777" w:rsidTr="00985C3E">
        <w:trPr>
          <w:trHeight w:val="340"/>
          <w:tblHeader/>
        </w:trPr>
        <w:tc>
          <w:tcPr>
            <w:tcW w:w="2194" w:type="dxa"/>
            <w:vAlign w:val="center"/>
          </w:tcPr>
          <w:p w14:paraId="3C4A5920" w14:textId="49234AE1" w:rsidR="00A559B2" w:rsidRPr="00D276F0" w:rsidRDefault="00A559B2" w:rsidP="00985C3E">
            <w:pPr>
              <w:jc w:val="left"/>
              <w:rPr>
                <w:b/>
              </w:rPr>
            </w:pPr>
            <m:oMathPara>
              <m:oMath>
                <m:r>
                  <m:rPr>
                    <m:sty m:val="p"/>
                  </m:rPr>
                  <w:rPr>
                    <w:rFonts w:ascii="Cambria Math" w:hAnsi="Cambria Math"/>
                  </w:rPr>
                  <m:t>Δ</m:t>
                </m:r>
                <m:r>
                  <m:rPr>
                    <m:sty m:val="bi"/>
                  </m:rPr>
                  <w:rPr>
                    <w:rFonts w:ascii="Cambria Math" w:hAnsi="Cambria Math"/>
                  </w:rPr>
                  <m:t>T</m:t>
                </m:r>
              </m:oMath>
            </m:oMathPara>
          </w:p>
        </w:tc>
        <w:tc>
          <w:tcPr>
            <w:tcW w:w="6878" w:type="dxa"/>
            <w:vAlign w:val="center"/>
          </w:tcPr>
          <w:p w14:paraId="0B49E8A2" w14:textId="133E79B6" w:rsidR="00A559B2" w:rsidRDefault="00A559B2" w:rsidP="00985C3E">
            <w:pPr>
              <w:spacing w:line="276" w:lineRule="auto"/>
            </w:pPr>
            <w:r>
              <w:t>différence de la température à la surface du rotor dans le palier</w:t>
            </w:r>
          </w:p>
        </w:tc>
      </w:tr>
      <w:tr w:rsidR="00A559B2" w:rsidRPr="00AA3E05" w14:paraId="2457712E" w14:textId="77777777" w:rsidTr="00985C3E">
        <w:trPr>
          <w:trHeight w:val="340"/>
          <w:tblHeader/>
        </w:trPr>
        <w:tc>
          <w:tcPr>
            <w:tcW w:w="2194" w:type="dxa"/>
            <w:vAlign w:val="center"/>
          </w:tcPr>
          <w:p w14:paraId="7D269D54" w14:textId="69F86F47" w:rsidR="00A559B2" w:rsidRPr="00D276F0" w:rsidRDefault="00A559B2" w:rsidP="00985C3E">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6878" w:type="dxa"/>
            <w:vAlign w:val="center"/>
          </w:tcPr>
          <w:p w14:paraId="4D6E87AA" w14:textId="6006B3F5" w:rsidR="00A559B2" w:rsidRDefault="00A559B2" w:rsidP="00985C3E">
            <w:pPr>
              <w:spacing w:line="276" w:lineRule="auto"/>
            </w:pPr>
            <w:r>
              <w:t>déplacement et rotation d’un point sur la fibre neutre du rotor homogène</w:t>
            </w:r>
          </w:p>
        </w:tc>
      </w:tr>
      <w:tr w:rsidR="00A559B2" w:rsidRPr="00AA3E05" w14:paraId="23D24EE0" w14:textId="77777777" w:rsidTr="00985C3E">
        <w:trPr>
          <w:trHeight w:val="340"/>
          <w:tblHeader/>
        </w:trPr>
        <w:tc>
          <w:tcPr>
            <w:tcW w:w="2194" w:type="dxa"/>
            <w:vAlign w:val="center"/>
          </w:tcPr>
          <w:p w14:paraId="499DC52E" w14:textId="41338EE0" w:rsidR="00A559B2" w:rsidRPr="00D276F0" w:rsidRDefault="00A559B2" w:rsidP="00985C3E">
            <w:pPr>
              <w:jc w:val="left"/>
              <w:rPr>
                <w:b/>
              </w:rPr>
            </w:pPr>
            <m:oMathPara>
              <m:oMath>
                <m:r>
                  <w:rPr>
                    <w:rFonts w:ascii="Cambria Math" w:hAnsi="Cambria Math"/>
                  </w:rPr>
                  <m:t>u, v</m:t>
                </m:r>
              </m:oMath>
            </m:oMathPara>
          </w:p>
        </w:tc>
        <w:tc>
          <w:tcPr>
            <w:tcW w:w="6878" w:type="dxa"/>
            <w:vAlign w:val="center"/>
          </w:tcPr>
          <w:p w14:paraId="44A25CE3" w14:textId="11BCF150" w:rsidR="00A559B2" w:rsidRDefault="00A559B2" w:rsidP="00985C3E">
            <w:pPr>
              <w:spacing w:line="276" w:lineRule="auto"/>
            </w:pPr>
            <w:r>
              <w:t>translation dans les directions X et Y</w:t>
            </w:r>
          </w:p>
        </w:tc>
      </w:tr>
      <w:tr w:rsidR="00A559B2" w:rsidRPr="00AA3E05" w14:paraId="02CEBB7F" w14:textId="77777777" w:rsidTr="00985C3E">
        <w:trPr>
          <w:trHeight w:val="340"/>
          <w:tblHeader/>
        </w:trPr>
        <w:tc>
          <w:tcPr>
            <w:tcW w:w="2194" w:type="dxa"/>
            <w:vAlign w:val="center"/>
          </w:tcPr>
          <w:p w14:paraId="5628BC1E" w14:textId="56B0B21D" w:rsidR="00A559B2" w:rsidRPr="00D276F0" w:rsidRDefault="00A559B2" w:rsidP="00985C3E">
            <w:pPr>
              <w:jc w:val="left"/>
              <w:rPr>
                <w:b/>
              </w:rPr>
            </w:pPr>
            <m:oMathPara>
              <m:oMath>
                <m:r>
                  <w:rPr>
                    <w:rFonts w:ascii="Cambria Math" w:hAnsi="Cambria Math"/>
                  </w:rPr>
                  <m:t>θ, ψ </m:t>
                </m:r>
              </m:oMath>
            </m:oMathPara>
          </w:p>
        </w:tc>
        <w:tc>
          <w:tcPr>
            <w:tcW w:w="6878" w:type="dxa"/>
            <w:vAlign w:val="center"/>
          </w:tcPr>
          <w:p w14:paraId="73C5B572" w14:textId="5413B0B2" w:rsidR="00A559B2" w:rsidRDefault="00A559B2" w:rsidP="00985C3E">
            <w:pPr>
              <w:spacing w:line="276" w:lineRule="auto"/>
            </w:pPr>
            <w:r>
              <w:t>rotations autour de l’axe X et de l’axe Y</w:t>
            </w:r>
          </w:p>
        </w:tc>
      </w:tr>
      <w:tr w:rsidR="00A559B2" w:rsidRPr="00AA3E05" w14:paraId="0C79F42F" w14:textId="77777777" w:rsidTr="00985C3E">
        <w:trPr>
          <w:trHeight w:val="340"/>
          <w:tblHeader/>
        </w:trPr>
        <w:tc>
          <w:tcPr>
            <w:tcW w:w="2194" w:type="dxa"/>
            <w:vAlign w:val="center"/>
          </w:tcPr>
          <w:p w14:paraId="4FFBABF6" w14:textId="34297480" w:rsidR="00A559B2" w:rsidRPr="00D276F0" w:rsidRDefault="00A559B2" w:rsidP="00985C3E">
            <w:pPr>
              <w:jc w:val="left"/>
              <w:rPr>
                <w:b/>
              </w:rPr>
            </w:pPr>
            <m:oMathPara>
              <m:oMath>
                <m:r>
                  <m:rPr>
                    <m:sty m:val="p"/>
                  </m:rPr>
                  <w:rPr>
                    <w:rFonts w:ascii="Cambria Math" w:hAnsi="Cambria Math"/>
                  </w:rPr>
                  <w:lastRenderedPageBreak/>
                  <m:t>Ω</m:t>
                </m:r>
              </m:oMath>
            </m:oMathPara>
          </w:p>
        </w:tc>
        <w:tc>
          <w:tcPr>
            <w:tcW w:w="6878" w:type="dxa"/>
            <w:vAlign w:val="center"/>
          </w:tcPr>
          <w:p w14:paraId="0500D863" w14:textId="50342D43" w:rsidR="00A559B2" w:rsidRDefault="00A559B2" w:rsidP="00985C3E">
            <w:pPr>
              <w:spacing w:line="276" w:lineRule="auto"/>
            </w:pPr>
            <w:r>
              <w:t>vitesse de rotation du rotor en tr/min</w:t>
            </w:r>
          </w:p>
        </w:tc>
      </w:tr>
      <w:tr w:rsidR="00A559B2" w:rsidRPr="00AA3E05" w14:paraId="1A0F16EC" w14:textId="77777777" w:rsidTr="00985C3E">
        <w:trPr>
          <w:trHeight w:val="340"/>
          <w:tblHeader/>
        </w:trPr>
        <w:tc>
          <w:tcPr>
            <w:tcW w:w="2194" w:type="dxa"/>
            <w:vAlign w:val="center"/>
          </w:tcPr>
          <w:p w14:paraId="3D99549D" w14:textId="6ADCCED4" w:rsidR="00A559B2" w:rsidRDefault="00A559B2" w:rsidP="00985C3E">
            <w:pPr>
              <w:jc w:val="left"/>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6878" w:type="dxa"/>
            <w:vAlign w:val="center"/>
          </w:tcPr>
          <w:p w14:paraId="3E4FE4F3" w14:textId="38AF3745" w:rsidR="00A559B2" w:rsidRDefault="00A559B2" w:rsidP="00985C3E">
            <w:pPr>
              <w:spacing w:line="276" w:lineRule="auto"/>
            </w:pPr>
            <w:r>
              <w:t xml:space="preserve">moment d’inertie </w:t>
            </w:r>
            <w:r w:rsidRPr="000C4E9F">
              <w:t>diamétral</w:t>
            </w:r>
            <w:r>
              <w:t xml:space="preserve"> du rotor</w:t>
            </w:r>
          </w:p>
        </w:tc>
      </w:tr>
      <w:tr w:rsidR="00A559B2" w:rsidRPr="00AA3E05" w14:paraId="374520F1" w14:textId="77777777" w:rsidTr="00985C3E">
        <w:trPr>
          <w:trHeight w:val="340"/>
          <w:tblHeader/>
        </w:trPr>
        <w:tc>
          <w:tcPr>
            <w:tcW w:w="2194" w:type="dxa"/>
            <w:vAlign w:val="center"/>
          </w:tcPr>
          <w:p w14:paraId="4FEF0AA4" w14:textId="490BDEE9" w:rsidR="00A559B2" w:rsidRPr="00D276F0" w:rsidRDefault="00A559B2" w:rsidP="00985C3E">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6878" w:type="dxa"/>
            <w:vAlign w:val="center"/>
          </w:tcPr>
          <w:p w14:paraId="2078042E" w14:textId="53473784" w:rsidR="00A559B2" w:rsidRDefault="00A559B2" w:rsidP="00985C3E">
            <w:pPr>
              <w:spacing w:line="276" w:lineRule="auto"/>
            </w:pPr>
            <w:r>
              <w:t>moment d’inertie polaire du rotor</w:t>
            </w:r>
          </w:p>
        </w:tc>
      </w:tr>
      <w:tr w:rsidR="00A559B2" w:rsidRPr="00AA3E05" w14:paraId="392EC0DB" w14:textId="77777777" w:rsidTr="00985C3E">
        <w:trPr>
          <w:trHeight w:val="340"/>
          <w:tblHeader/>
        </w:trPr>
        <w:tc>
          <w:tcPr>
            <w:tcW w:w="2194" w:type="dxa"/>
            <w:vAlign w:val="center"/>
          </w:tcPr>
          <w:p w14:paraId="720D9B49" w14:textId="5178DAFD" w:rsidR="00A559B2" w:rsidRDefault="00A559B2" w:rsidP="00985C3E">
            <w:pPr>
              <w:jc w:val="left"/>
            </w:pPr>
            <m:oMathPara>
              <m:oMath>
                <m:r>
                  <w:rPr>
                    <w:rFonts w:ascii="Cambria Math" w:hAnsi="Cambria Math"/>
                  </w:rPr>
                  <m:t>k</m:t>
                </m:r>
              </m:oMath>
            </m:oMathPara>
          </w:p>
        </w:tc>
        <w:tc>
          <w:tcPr>
            <w:tcW w:w="6878" w:type="dxa"/>
            <w:vAlign w:val="center"/>
          </w:tcPr>
          <w:p w14:paraId="0F0B2247" w14:textId="5ED43C3A" w:rsidR="00A559B2" w:rsidRPr="004B21BE" w:rsidRDefault="00A559B2" w:rsidP="00985C3E">
            <w:pPr>
              <w:spacing w:line="276" w:lineRule="auto"/>
            </w:pPr>
            <w:r>
              <w:t xml:space="preserve">Indice algébrique qui remplace les numéros 1 et 2 pour désigner le palier  </w:t>
            </w:r>
          </w:p>
        </w:tc>
      </w:tr>
      <w:tr w:rsidR="00A559B2" w:rsidRPr="00AA3E05" w14:paraId="7474C41F" w14:textId="77777777" w:rsidTr="00985C3E">
        <w:trPr>
          <w:trHeight w:val="340"/>
          <w:tblHeader/>
        </w:trPr>
        <w:tc>
          <w:tcPr>
            <w:tcW w:w="2194" w:type="dxa"/>
            <w:vAlign w:val="center"/>
          </w:tcPr>
          <w:p w14:paraId="51A95AD6" w14:textId="10B5548E" w:rsidR="00A559B2" w:rsidRDefault="00A559B2" w:rsidP="00985C3E">
            <w:pPr>
              <w:jc w:val="left"/>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6878" w:type="dxa"/>
            <w:vAlign w:val="center"/>
          </w:tcPr>
          <w:p w14:paraId="690EB64E" w14:textId="2E9E715C" w:rsidR="00A559B2" w:rsidRDefault="00A559B2" w:rsidP="00985C3E">
            <w:pPr>
              <w:spacing w:line="276" w:lineRule="auto"/>
            </w:pPr>
            <w:r>
              <w:t>forces fluides générées au niveau du palier</w:t>
            </w:r>
          </w:p>
        </w:tc>
      </w:tr>
      <w:tr w:rsidR="00A559B2" w:rsidRPr="00AA3E05" w14:paraId="472267FB" w14:textId="77777777" w:rsidTr="00985C3E">
        <w:trPr>
          <w:trHeight w:val="340"/>
          <w:tblHeader/>
        </w:trPr>
        <w:tc>
          <w:tcPr>
            <w:tcW w:w="2194" w:type="dxa"/>
            <w:vAlign w:val="center"/>
          </w:tcPr>
          <w:p w14:paraId="3E94C7C8" w14:textId="49CCD764" w:rsidR="00A559B2" w:rsidRDefault="00A559B2" w:rsidP="00985C3E">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6878" w:type="dxa"/>
            <w:vAlign w:val="center"/>
          </w:tcPr>
          <w:p w14:paraId="6CC11A7F" w14:textId="2E0D7311" w:rsidR="00A559B2" w:rsidRDefault="00A559B2" w:rsidP="00985C3E">
            <w:pPr>
              <w:spacing w:line="276" w:lineRule="auto"/>
            </w:pPr>
            <w:r>
              <w:t>force du balourd positionné au disque.</w:t>
            </w:r>
          </w:p>
        </w:tc>
      </w:tr>
      <w:tr w:rsidR="00A559B2" w:rsidRPr="00AA3E05" w14:paraId="47A6A967" w14:textId="77777777" w:rsidTr="00985C3E">
        <w:trPr>
          <w:trHeight w:val="340"/>
          <w:tblHeader/>
        </w:trPr>
        <w:tc>
          <w:tcPr>
            <w:tcW w:w="2194" w:type="dxa"/>
            <w:vAlign w:val="center"/>
          </w:tcPr>
          <w:p w14:paraId="0DFBED1E" w14:textId="1A965745" w:rsidR="00A559B2" w:rsidRDefault="00A559B2" w:rsidP="00985C3E">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6878" w:type="dxa"/>
            <w:vAlign w:val="center"/>
          </w:tcPr>
          <w:p w14:paraId="14C43EB7" w14:textId="249ADEAC" w:rsidR="00A559B2" w:rsidRDefault="00A559B2" w:rsidP="00985C3E">
            <w:pPr>
              <w:spacing w:line="276" w:lineRule="auto"/>
            </w:pPr>
            <w:r>
              <w:t xml:space="preserve">raideurs de palier  </w:t>
            </w:r>
          </w:p>
        </w:tc>
      </w:tr>
      <w:tr w:rsidR="00A559B2" w:rsidRPr="00AA3E05" w14:paraId="4ABB4AB6" w14:textId="77777777" w:rsidTr="00985C3E">
        <w:trPr>
          <w:trHeight w:val="340"/>
          <w:tblHeader/>
        </w:trPr>
        <w:tc>
          <w:tcPr>
            <w:tcW w:w="2194" w:type="dxa"/>
            <w:vAlign w:val="center"/>
          </w:tcPr>
          <w:p w14:paraId="5FBDB3BA" w14:textId="64E1E38D" w:rsidR="00A559B2" w:rsidRDefault="00A559B2" w:rsidP="00985C3E">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6878" w:type="dxa"/>
            <w:vAlign w:val="center"/>
          </w:tcPr>
          <w:p w14:paraId="0BA4C236" w14:textId="5E1C221D" w:rsidR="00A559B2" w:rsidRDefault="00A559B2" w:rsidP="00985C3E">
            <w:pPr>
              <w:spacing w:line="276" w:lineRule="auto"/>
            </w:pPr>
            <w:r>
              <w:t xml:space="preserve">amortissements de palier  </w:t>
            </w:r>
          </w:p>
        </w:tc>
      </w:tr>
      <w:tr w:rsidR="00A559B2" w:rsidRPr="00AA3E05" w14:paraId="23F3D447" w14:textId="77777777" w:rsidTr="00985C3E">
        <w:trPr>
          <w:trHeight w:val="340"/>
          <w:tblHeader/>
        </w:trPr>
        <w:tc>
          <w:tcPr>
            <w:tcW w:w="2194" w:type="dxa"/>
            <w:vAlign w:val="center"/>
          </w:tcPr>
          <w:p w14:paraId="0E2E11B2" w14:textId="06FC7946" w:rsidR="00A559B2" w:rsidRDefault="00A559B2" w:rsidP="00985C3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18698A85" w14:textId="0A521DB8" w:rsidR="00A559B2" w:rsidRDefault="00A559B2" w:rsidP="00985C3E">
            <w:pPr>
              <w:spacing w:line="276" w:lineRule="auto"/>
            </w:pPr>
            <w:r>
              <w:t>les vecteurs de déplacement, de vitesse et d’accélération globaux</w:t>
            </w:r>
          </w:p>
        </w:tc>
      </w:tr>
      <w:tr w:rsidR="00A559B2" w:rsidRPr="00AA3E05" w14:paraId="34CC932D" w14:textId="77777777" w:rsidTr="00985C3E">
        <w:trPr>
          <w:trHeight w:val="340"/>
          <w:tblHeader/>
        </w:trPr>
        <w:tc>
          <w:tcPr>
            <w:tcW w:w="2194" w:type="dxa"/>
            <w:vAlign w:val="center"/>
          </w:tcPr>
          <w:p w14:paraId="5C2377F7" w14:textId="4F651572" w:rsidR="00A559B2" w:rsidRDefault="00A559B2" w:rsidP="00985C3E">
            <w:pPr>
              <w:jc w:val="left"/>
            </w:pPr>
            <m:oMathPara>
              <m:oMath>
                <m:r>
                  <m:rPr>
                    <m:sty m:val="bi"/>
                  </m:rPr>
                  <w:rPr>
                    <w:rFonts w:ascii="Cambria Math" w:hAnsi="Cambria Math"/>
                  </w:rPr>
                  <m:t>M</m:t>
                </m:r>
              </m:oMath>
            </m:oMathPara>
          </w:p>
        </w:tc>
        <w:tc>
          <w:tcPr>
            <w:tcW w:w="6878" w:type="dxa"/>
            <w:vAlign w:val="center"/>
          </w:tcPr>
          <w:p w14:paraId="57BE2635" w14:textId="07186D42" w:rsidR="00A559B2" w:rsidRDefault="00A559B2" w:rsidP="00985C3E">
            <w:pPr>
              <w:spacing w:line="276" w:lineRule="auto"/>
            </w:pPr>
            <w:r>
              <w:t>matrice de masse</w:t>
            </w:r>
          </w:p>
        </w:tc>
      </w:tr>
      <w:tr w:rsidR="00A559B2" w:rsidRPr="00AA3E05" w14:paraId="0002390E" w14:textId="77777777" w:rsidTr="00985C3E">
        <w:trPr>
          <w:trHeight w:val="340"/>
          <w:tblHeader/>
        </w:trPr>
        <w:tc>
          <w:tcPr>
            <w:tcW w:w="2194" w:type="dxa"/>
            <w:vAlign w:val="center"/>
          </w:tcPr>
          <w:p w14:paraId="2736E99C" w14:textId="380DBEB7" w:rsidR="00A559B2" w:rsidRDefault="00A559B2" w:rsidP="00985C3E">
            <w:pPr>
              <w:jc w:val="left"/>
            </w:pPr>
            <m:oMathPara>
              <m:oMath>
                <m:r>
                  <m:rPr>
                    <m:sty m:val="bi"/>
                  </m:rPr>
                  <w:rPr>
                    <w:rFonts w:ascii="Cambria Math" w:hAnsi="Cambria Math"/>
                  </w:rPr>
                  <m:t>K</m:t>
                </m:r>
              </m:oMath>
            </m:oMathPara>
          </w:p>
        </w:tc>
        <w:tc>
          <w:tcPr>
            <w:tcW w:w="6878" w:type="dxa"/>
            <w:vAlign w:val="center"/>
          </w:tcPr>
          <w:p w14:paraId="00ACCB5C" w14:textId="5957A3B0" w:rsidR="00A559B2" w:rsidRDefault="00A559B2" w:rsidP="00985C3E">
            <w:pPr>
              <w:spacing w:line="276" w:lineRule="auto"/>
            </w:pPr>
            <w:r>
              <w:t>matrice de raideur</w:t>
            </w:r>
          </w:p>
        </w:tc>
      </w:tr>
      <w:tr w:rsidR="00A559B2" w:rsidRPr="00AA3E05" w14:paraId="3FFB56F8" w14:textId="77777777" w:rsidTr="00985C3E">
        <w:trPr>
          <w:trHeight w:val="340"/>
          <w:tblHeader/>
        </w:trPr>
        <w:tc>
          <w:tcPr>
            <w:tcW w:w="2194" w:type="dxa"/>
            <w:vAlign w:val="center"/>
          </w:tcPr>
          <w:p w14:paraId="70537D24" w14:textId="4533BADC" w:rsidR="00A559B2" w:rsidRDefault="00A559B2" w:rsidP="00985C3E">
            <w:pPr>
              <w:jc w:val="left"/>
              <w:rPr>
                <w:b/>
              </w:rPr>
            </w:pPr>
            <m:oMathPara>
              <m:oMath>
                <m:r>
                  <m:rPr>
                    <m:sty m:val="bi"/>
                  </m:rPr>
                  <w:rPr>
                    <w:rFonts w:ascii="Cambria Math" w:hAnsi="Cambria Math"/>
                  </w:rPr>
                  <m:t>C</m:t>
                </m:r>
              </m:oMath>
            </m:oMathPara>
          </w:p>
        </w:tc>
        <w:tc>
          <w:tcPr>
            <w:tcW w:w="6878" w:type="dxa"/>
            <w:vAlign w:val="center"/>
          </w:tcPr>
          <w:p w14:paraId="4DF4B61D" w14:textId="12906F5A" w:rsidR="00A559B2" w:rsidRDefault="00A559B2" w:rsidP="00985C3E">
            <w:pPr>
              <w:spacing w:line="276" w:lineRule="auto"/>
            </w:pPr>
            <w:r>
              <w:t>matrice d’amortissement</w:t>
            </w:r>
          </w:p>
        </w:tc>
      </w:tr>
      <w:tr w:rsidR="00A559B2" w:rsidRPr="00AA3E05" w14:paraId="4E3C5F51" w14:textId="77777777" w:rsidTr="00985C3E">
        <w:trPr>
          <w:trHeight w:val="340"/>
          <w:tblHeader/>
        </w:trPr>
        <w:tc>
          <w:tcPr>
            <w:tcW w:w="2194" w:type="dxa"/>
            <w:vAlign w:val="center"/>
          </w:tcPr>
          <w:p w14:paraId="2844392B" w14:textId="5FD9E095" w:rsidR="00A559B2" w:rsidRDefault="00A559B2" w:rsidP="00985C3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6878" w:type="dxa"/>
            <w:vAlign w:val="center"/>
          </w:tcPr>
          <w:p w14:paraId="5C51EEA0" w14:textId="6E17DDBE" w:rsidR="00A559B2" w:rsidRDefault="00A559B2" w:rsidP="00985C3E">
            <w:pPr>
              <w:spacing w:line="276" w:lineRule="auto"/>
            </w:pPr>
            <w:r>
              <w:t>matrice gyroscope</w:t>
            </w:r>
          </w:p>
        </w:tc>
      </w:tr>
      <w:tr w:rsidR="00A559B2" w:rsidRPr="00AA3E05" w14:paraId="2DADEF5D" w14:textId="77777777" w:rsidTr="00985C3E">
        <w:trPr>
          <w:trHeight w:val="340"/>
          <w:tblHeader/>
        </w:trPr>
        <w:tc>
          <w:tcPr>
            <w:tcW w:w="2194" w:type="dxa"/>
            <w:vAlign w:val="center"/>
          </w:tcPr>
          <w:p w14:paraId="7D21958B" w14:textId="123E859D" w:rsidR="00A559B2" w:rsidRDefault="00A559B2" w:rsidP="00985C3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6878" w:type="dxa"/>
            <w:vAlign w:val="center"/>
          </w:tcPr>
          <w:p w14:paraId="0C72DDA6" w14:textId="10E772D7" w:rsidR="00A559B2" w:rsidRDefault="00A559B2" w:rsidP="00985C3E">
            <w:pPr>
              <w:spacing w:line="276" w:lineRule="auto"/>
            </w:pPr>
            <w:r>
              <w:t>vecteur de force des balourds</w:t>
            </w:r>
          </w:p>
        </w:tc>
      </w:tr>
      <w:tr w:rsidR="00A559B2" w:rsidRPr="00AA3E05" w14:paraId="19D47DCC" w14:textId="77777777" w:rsidTr="00985C3E">
        <w:trPr>
          <w:trHeight w:val="340"/>
          <w:tblHeader/>
        </w:trPr>
        <w:tc>
          <w:tcPr>
            <w:tcW w:w="2194" w:type="dxa"/>
            <w:vAlign w:val="center"/>
          </w:tcPr>
          <w:p w14:paraId="04C49642" w14:textId="578F6E6E" w:rsidR="00A559B2" w:rsidRDefault="00A559B2" w:rsidP="00985C3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6878" w:type="dxa"/>
            <w:vAlign w:val="center"/>
          </w:tcPr>
          <w:p w14:paraId="04C522CB" w14:textId="0724D38D" w:rsidR="00A559B2" w:rsidRDefault="00A559B2" w:rsidP="00985C3E">
            <w:pPr>
              <w:spacing w:line="276" w:lineRule="auto"/>
            </w:pPr>
            <w:r>
              <w:t>vecteur de force de la gravité</w:t>
            </w:r>
          </w:p>
        </w:tc>
      </w:tr>
      <w:tr w:rsidR="00A559B2" w:rsidRPr="00AA3E05" w14:paraId="35323E15" w14:textId="77777777" w:rsidTr="00985C3E">
        <w:trPr>
          <w:trHeight w:val="340"/>
          <w:tblHeader/>
        </w:trPr>
        <w:tc>
          <w:tcPr>
            <w:tcW w:w="2194" w:type="dxa"/>
            <w:vAlign w:val="center"/>
          </w:tcPr>
          <w:p w14:paraId="07EAA97E" w14:textId="34E23078" w:rsidR="00A559B2" w:rsidRDefault="00A559B2" w:rsidP="00985C3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6878" w:type="dxa"/>
            <w:vAlign w:val="center"/>
          </w:tcPr>
          <w:p w14:paraId="50750AF5" w14:textId="57F4532A" w:rsidR="00A559B2" w:rsidRDefault="00A559B2" w:rsidP="00985C3E">
            <w:pPr>
              <w:spacing w:line="276" w:lineRule="auto"/>
            </w:pPr>
            <w:r>
              <w:t>vecteur de force aux paliers</w:t>
            </w:r>
          </w:p>
        </w:tc>
      </w:tr>
      <w:tr w:rsidR="00A559B2" w:rsidRPr="00AA3E05" w14:paraId="0E9FF83D" w14:textId="77777777" w:rsidTr="00985C3E">
        <w:trPr>
          <w:trHeight w:val="340"/>
          <w:tblHeader/>
        </w:trPr>
        <w:tc>
          <w:tcPr>
            <w:tcW w:w="2194" w:type="dxa"/>
            <w:vAlign w:val="center"/>
          </w:tcPr>
          <w:p w14:paraId="638486BD" w14:textId="27907662" w:rsidR="00A559B2" w:rsidRDefault="00A559B2" w:rsidP="00985C3E">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6878" w:type="dxa"/>
            <w:vAlign w:val="center"/>
          </w:tcPr>
          <w:p w14:paraId="6E31FC11" w14:textId="4892732B" w:rsidR="00A559B2" w:rsidRPr="00C06B42" w:rsidRDefault="00A559B2" w:rsidP="00985C3E">
            <w:pPr>
              <w:spacing w:line="276" w:lineRule="auto"/>
              <w:rPr>
                <w:b/>
              </w:rPr>
            </w:pPr>
            <w:r>
              <w:t>nombre du pas de temps pour réaliser l’intégration temporelle</w:t>
            </w:r>
          </w:p>
        </w:tc>
      </w:tr>
      <w:tr w:rsidR="00A559B2" w:rsidRPr="00AA3E05" w14:paraId="2BF6EA4A" w14:textId="77777777" w:rsidTr="00985C3E">
        <w:trPr>
          <w:trHeight w:val="340"/>
          <w:tblHeader/>
        </w:trPr>
        <w:tc>
          <w:tcPr>
            <w:tcW w:w="2194" w:type="dxa"/>
            <w:vAlign w:val="center"/>
          </w:tcPr>
          <w:p w14:paraId="2A02EA8B" w14:textId="33BBDAD6" w:rsidR="00A559B2" w:rsidRDefault="00A559B2" w:rsidP="00985C3E">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6878" w:type="dxa"/>
            <w:vAlign w:val="center"/>
          </w:tcPr>
          <w:p w14:paraId="4CEC9AAE" w14:textId="17094E5C" w:rsidR="00A559B2" w:rsidRDefault="00A559B2" w:rsidP="00985C3E">
            <w:pPr>
              <w:spacing w:line="276" w:lineRule="auto"/>
            </w:pPr>
            <w:r>
              <w:t xml:space="preserve">vecteurs résiduels du variable d’état, du déplacement, de la vitesse </w:t>
            </w:r>
          </w:p>
        </w:tc>
      </w:tr>
      <w:tr w:rsidR="00A559B2" w:rsidRPr="00AA3E05" w14:paraId="72AFBD44" w14:textId="77777777" w:rsidTr="00985C3E">
        <w:trPr>
          <w:trHeight w:val="340"/>
          <w:tblHeader/>
        </w:trPr>
        <w:tc>
          <w:tcPr>
            <w:tcW w:w="2194" w:type="dxa"/>
            <w:vAlign w:val="center"/>
          </w:tcPr>
          <w:p w14:paraId="3A86F3FF" w14:textId="0A3FC60A" w:rsidR="00A559B2" w:rsidRDefault="00A559B2" w:rsidP="00985C3E">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6878" w:type="dxa"/>
            <w:vAlign w:val="center"/>
          </w:tcPr>
          <w:p w14:paraId="664B52AE" w14:textId="6639FEC6" w:rsidR="00A559B2" w:rsidRDefault="00A559B2" w:rsidP="00985C3E">
            <w:pPr>
              <w:spacing w:line="276" w:lineRule="auto"/>
            </w:pPr>
            <w:r>
              <w:t xml:space="preserve">matrice jacobienne de la méthode d’intégration temporelle </w:t>
            </w:r>
          </w:p>
        </w:tc>
      </w:tr>
      <w:tr w:rsidR="00A559B2" w:rsidRPr="00AA3E05" w14:paraId="6815D78D" w14:textId="77777777" w:rsidTr="00985C3E">
        <w:trPr>
          <w:trHeight w:val="340"/>
          <w:tblHeader/>
        </w:trPr>
        <w:tc>
          <w:tcPr>
            <w:tcW w:w="2194" w:type="dxa"/>
            <w:vAlign w:val="center"/>
          </w:tcPr>
          <w:p w14:paraId="5AFCD4A9" w14:textId="60F5C464" w:rsidR="00A559B2" w:rsidRDefault="00A559B2" w:rsidP="00985C3E">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30773415" w14:textId="65905A6D" w:rsidR="00A559B2" w:rsidRDefault="00A559B2" w:rsidP="00985C3E">
            <w:pPr>
              <w:spacing w:line="276" w:lineRule="auto"/>
            </w:pPr>
            <w:r>
              <w:t>vecteur de l’incrément de correction sur le déplacement et la vitesse</w:t>
            </w:r>
          </w:p>
        </w:tc>
      </w:tr>
      <w:tr w:rsidR="00A559B2" w:rsidRPr="00AA3E05" w14:paraId="07D29CB5" w14:textId="77777777" w:rsidTr="00985C3E">
        <w:trPr>
          <w:trHeight w:val="340"/>
          <w:tblHeader/>
        </w:trPr>
        <w:tc>
          <w:tcPr>
            <w:tcW w:w="2194" w:type="dxa"/>
            <w:vAlign w:val="center"/>
          </w:tcPr>
          <w:p w14:paraId="28FB38D5" w14:textId="46065779" w:rsidR="00A559B2" w:rsidRDefault="00A559B2" w:rsidP="00985C3E">
            <w:pPr>
              <w:jc w:val="left"/>
              <w:rPr>
                <w:b/>
              </w:rPr>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6878" w:type="dxa"/>
            <w:vAlign w:val="center"/>
          </w:tcPr>
          <w:p w14:paraId="48BFF97A" w14:textId="2070E6F5" w:rsidR="00A559B2" w:rsidRDefault="00A559B2" w:rsidP="00985C3E">
            <w:pPr>
              <w:spacing w:line="276" w:lineRule="auto"/>
            </w:pPr>
            <w:r>
              <w:rPr>
                <w:noProof/>
              </w:rPr>
              <w:t>vecteur residuel entre la solution initale et la solution périodique</w:t>
            </w:r>
          </w:p>
        </w:tc>
      </w:tr>
      <w:tr w:rsidR="00A559B2" w:rsidRPr="00AA3E05" w14:paraId="7A3C6667" w14:textId="77777777" w:rsidTr="00985C3E">
        <w:trPr>
          <w:trHeight w:val="340"/>
          <w:tblHeader/>
        </w:trPr>
        <w:tc>
          <w:tcPr>
            <w:tcW w:w="2194" w:type="dxa"/>
            <w:vAlign w:val="center"/>
          </w:tcPr>
          <w:p w14:paraId="35D287FF" w14:textId="3FEAC537" w:rsidR="00A559B2" w:rsidRDefault="00A559B2" w:rsidP="00985C3E">
            <w:pPr>
              <w:jc w:val="left"/>
              <w:rPr>
                <w:b/>
              </w:rPr>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6878" w:type="dxa"/>
            <w:vAlign w:val="center"/>
          </w:tcPr>
          <w:p w14:paraId="68B81CF9" w14:textId="11898C04" w:rsidR="00A559B2" w:rsidRDefault="00A559B2" w:rsidP="00985C3E">
            <w:pPr>
              <w:spacing w:line="276" w:lineRule="auto"/>
            </w:pPr>
            <w:r>
              <w:t>vecteur de l’état</w:t>
            </w:r>
            <w:r>
              <w:rPr>
                <w:noProof/>
              </w:rPr>
              <w:t xml:space="preserve"> qui </w:t>
            </w:r>
            <w:r w:rsidRPr="00DE111A">
              <w:rPr>
                <w:noProof/>
              </w:rPr>
              <w:t>repré</w:t>
            </w:r>
            <w:r>
              <w:rPr>
                <w:noProof/>
              </w:rPr>
              <w:t>sente la solution de l’équation du mouvement</w:t>
            </w:r>
          </w:p>
        </w:tc>
      </w:tr>
      <w:tr w:rsidR="00A559B2" w:rsidRPr="00AA3E05" w14:paraId="528486A0" w14:textId="77777777" w:rsidTr="00985C3E">
        <w:trPr>
          <w:trHeight w:val="340"/>
          <w:tblHeader/>
        </w:trPr>
        <w:tc>
          <w:tcPr>
            <w:tcW w:w="2194" w:type="dxa"/>
            <w:vAlign w:val="center"/>
          </w:tcPr>
          <w:p w14:paraId="7A317779" w14:textId="2DED0108" w:rsidR="00A559B2" w:rsidRDefault="00A559B2" w:rsidP="00985C3E">
            <w:pPr>
              <w:jc w:val="left"/>
              <w:rPr>
                <w:b/>
              </w:rPr>
            </w:pPr>
            <m:oMathPara>
              <m:oMath>
                <m:r>
                  <w:rPr>
                    <w:rFonts w:ascii="Cambria Math" w:hAnsi="Cambria Math"/>
                    <w:noProof/>
                  </w:rPr>
                  <m:t>T</m:t>
                </m:r>
              </m:oMath>
            </m:oMathPara>
          </w:p>
        </w:tc>
        <w:tc>
          <w:tcPr>
            <w:tcW w:w="6878" w:type="dxa"/>
            <w:vAlign w:val="center"/>
          </w:tcPr>
          <w:p w14:paraId="56C1591D" w14:textId="497A7D1D" w:rsidR="00A559B2" w:rsidRDefault="00A559B2" w:rsidP="00985C3E">
            <w:pPr>
              <w:spacing w:line="276" w:lineRule="auto"/>
            </w:pPr>
            <w:r>
              <w:rPr>
                <w:noProof/>
              </w:rPr>
              <w:t>période de la rotation</w:t>
            </w:r>
          </w:p>
        </w:tc>
      </w:tr>
      <w:tr w:rsidR="00A559B2" w:rsidRPr="00AA3E05" w14:paraId="6FABBE72" w14:textId="77777777" w:rsidTr="00985C3E">
        <w:trPr>
          <w:trHeight w:val="340"/>
          <w:tblHeader/>
        </w:trPr>
        <w:tc>
          <w:tcPr>
            <w:tcW w:w="2194" w:type="dxa"/>
            <w:vAlign w:val="center"/>
          </w:tcPr>
          <w:p w14:paraId="412D80D7" w14:textId="62B3E718" w:rsidR="00A559B2" w:rsidRDefault="00A559B2" w:rsidP="00985C3E">
            <w:pPr>
              <w:jc w:val="left"/>
              <w:rPr>
                <w:b/>
              </w:rPr>
            </w:pPr>
            <m:oMathPara>
              <m:oMath>
                <m:r>
                  <w:rPr>
                    <w:rFonts w:ascii="Cambria Math" w:hAnsi="Cambria Math"/>
                    <w:noProof/>
                  </w:rPr>
                  <m:t>k</m:t>
                </m:r>
              </m:oMath>
            </m:oMathPara>
          </w:p>
        </w:tc>
        <w:tc>
          <w:tcPr>
            <w:tcW w:w="6878" w:type="dxa"/>
            <w:vAlign w:val="center"/>
          </w:tcPr>
          <w:p w14:paraId="09B49459" w14:textId="0CE3F0D4" w:rsidR="00A559B2" w:rsidRDefault="00A559B2" w:rsidP="00985C3E">
            <w:pPr>
              <w:spacing w:line="276" w:lineRule="auto"/>
            </w:pPr>
            <w:r>
              <w:rPr>
                <w:noProof/>
              </w:rPr>
              <w:t>itération de Newton-Raphson ou itération de nombre de période</w:t>
            </w:r>
          </w:p>
        </w:tc>
      </w:tr>
      <w:tr w:rsidR="00A559B2" w:rsidRPr="00AA3E05" w14:paraId="6ED59EF2" w14:textId="77777777" w:rsidTr="00985C3E">
        <w:trPr>
          <w:trHeight w:val="340"/>
          <w:tblHeader/>
        </w:trPr>
        <w:tc>
          <w:tcPr>
            <w:tcW w:w="2194" w:type="dxa"/>
            <w:vAlign w:val="center"/>
          </w:tcPr>
          <w:p w14:paraId="2AB60A62" w14:textId="0C866CB5" w:rsidR="00A559B2" w:rsidRDefault="00A559B2" w:rsidP="00985C3E">
            <w:pPr>
              <w:jc w:val="left"/>
              <w:rPr>
                <w:noProof/>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6878" w:type="dxa"/>
            <w:vAlign w:val="center"/>
          </w:tcPr>
          <w:p w14:paraId="24B92BE4" w14:textId="07AAAD2E" w:rsidR="00A559B2" w:rsidRDefault="00A559B2" w:rsidP="00985C3E">
            <w:pPr>
              <w:spacing w:line="276" w:lineRule="auto"/>
              <w:rPr>
                <w:noProof/>
              </w:rPr>
            </w:pPr>
            <w:r>
              <w:rPr>
                <w:noProof/>
              </w:rPr>
              <w:t>vecteur de l’état ou solution initiale (position et vitesse initiales)</w:t>
            </w:r>
          </w:p>
        </w:tc>
      </w:tr>
      <w:tr w:rsidR="00A559B2" w:rsidRPr="00AA3E05" w14:paraId="0263290A" w14:textId="77777777" w:rsidTr="00985C3E">
        <w:trPr>
          <w:trHeight w:val="340"/>
          <w:tblHeader/>
        </w:trPr>
        <w:tc>
          <w:tcPr>
            <w:tcW w:w="2194" w:type="dxa"/>
            <w:vAlign w:val="center"/>
          </w:tcPr>
          <w:p w14:paraId="143F90F2" w14:textId="747444FC" w:rsidR="00A559B2" w:rsidRDefault="00A559B2" w:rsidP="00985C3E">
            <w:pPr>
              <w:jc w:val="left"/>
              <w:rPr>
                <w:noProof/>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6878" w:type="dxa"/>
            <w:vAlign w:val="center"/>
          </w:tcPr>
          <w:p w14:paraId="65A83E19" w14:textId="0599E30E" w:rsidR="00A559B2" w:rsidRDefault="00A559B2" w:rsidP="00985C3E">
            <w:pPr>
              <w:spacing w:line="276" w:lineRule="auto"/>
              <w:rPr>
                <w:noProof/>
              </w:rPr>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A559B2" w:rsidRPr="00AA3E05" w14:paraId="1C079897" w14:textId="77777777" w:rsidTr="00985C3E">
        <w:trPr>
          <w:trHeight w:val="340"/>
          <w:tblHeader/>
        </w:trPr>
        <w:tc>
          <w:tcPr>
            <w:tcW w:w="2194" w:type="dxa"/>
            <w:vAlign w:val="center"/>
          </w:tcPr>
          <w:p w14:paraId="312A23F3" w14:textId="00BEE24A" w:rsidR="00A559B2" w:rsidRDefault="00A559B2" w:rsidP="00985C3E">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6878" w:type="dxa"/>
            <w:vAlign w:val="center"/>
          </w:tcPr>
          <w:p w14:paraId="38B1E76A" w14:textId="1DB914F9" w:rsidR="00A559B2" w:rsidRDefault="00A559B2" w:rsidP="00985C3E">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A559B2" w:rsidRPr="00AA3E05" w14:paraId="6DB25064" w14:textId="77777777" w:rsidTr="00985C3E">
        <w:trPr>
          <w:trHeight w:val="340"/>
          <w:tblHeader/>
        </w:trPr>
        <w:tc>
          <w:tcPr>
            <w:tcW w:w="2194" w:type="dxa"/>
            <w:vAlign w:val="center"/>
          </w:tcPr>
          <w:p w14:paraId="6A758C7B" w14:textId="5243A691" w:rsidR="00A559B2" w:rsidRDefault="00A559B2" w:rsidP="00985C3E">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6878" w:type="dxa"/>
            <w:vAlign w:val="center"/>
          </w:tcPr>
          <w:p w14:paraId="3A9B2A4B" w14:textId="7F16A84C" w:rsidR="00A559B2" w:rsidRDefault="00A559B2" w:rsidP="00985C3E">
            <w:pPr>
              <w:spacing w:line="276" w:lineRule="auto"/>
              <w:rPr>
                <w:noProof/>
              </w:rPr>
            </w:pPr>
            <w:r>
              <w:rPr>
                <w:noProof/>
              </w:rPr>
              <w:t>vecteur des petites perturbations</w:t>
            </w:r>
          </w:p>
        </w:tc>
      </w:tr>
      <w:tr w:rsidR="00A559B2" w:rsidRPr="00AA3E05" w14:paraId="46D59153" w14:textId="77777777" w:rsidTr="00985C3E">
        <w:trPr>
          <w:trHeight w:val="340"/>
          <w:tblHeader/>
        </w:trPr>
        <w:tc>
          <w:tcPr>
            <w:tcW w:w="2194" w:type="dxa"/>
            <w:vAlign w:val="center"/>
          </w:tcPr>
          <w:p w14:paraId="6CC301AA" w14:textId="6C8EBC1A" w:rsidR="00A559B2" w:rsidRDefault="00A559B2" w:rsidP="00985C3E">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6878" w:type="dxa"/>
            <w:vAlign w:val="center"/>
          </w:tcPr>
          <w:p w14:paraId="1023C1FC" w14:textId="52752704" w:rsidR="00A559B2" w:rsidRDefault="00A559B2" w:rsidP="00985C3E">
            <w:pPr>
              <w:spacing w:line="276" w:lineRule="auto"/>
              <w:rPr>
                <w:noProof/>
              </w:rPr>
            </w:pPr>
            <w:r>
              <w:t>matrice jacobienne de la méthode de shooting</w:t>
            </w:r>
          </w:p>
        </w:tc>
      </w:tr>
      <w:tr w:rsidR="00A559B2" w:rsidRPr="00AA3E05" w14:paraId="6634886A" w14:textId="77777777" w:rsidTr="00985C3E">
        <w:trPr>
          <w:trHeight w:val="340"/>
          <w:tblHeader/>
        </w:trPr>
        <w:tc>
          <w:tcPr>
            <w:tcW w:w="2194" w:type="dxa"/>
            <w:vAlign w:val="center"/>
          </w:tcPr>
          <w:p w14:paraId="0A350083" w14:textId="42469B41" w:rsidR="00A559B2" w:rsidRDefault="00A559B2" w:rsidP="00985C3E">
            <w:pPr>
              <w:jc w:val="left"/>
              <w:rPr>
                <w:noProof/>
              </w:rPr>
            </w:pPr>
            <m:oMathPara>
              <m:oMath>
                <m:r>
                  <m:rPr>
                    <m:sty m:val="bi"/>
                  </m:rPr>
                  <w:rPr>
                    <w:rFonts w:ascii="Cambria Math" w:hAnsi="Cambria Math"/>
                  </w:rPr>
                  <m:t>I</m:t>
                </m:r>
              </m:oMath>
            </m:oMathPara>
          </w:p>
        </w:tc>
        <w:tc>
          <w:tcPr>
            <w:tcW w:w="6878" w:type="dxa"/>
            <w:vAlign w:val="center"/>
          </w:tcPr>
          <w:p w14:paraId="2E614F86" w14:textId="1D117101" w:rsidR="00A559B2" w:rsidRDefault="00A559B2" w:rsidP="00985C3E">
            <w:pPr>
              <w:spacing w:line="276" w:lineRule="auto"/>
              <w:rPr>
                <w:noProof/>
              </w:rPr>
            </w:pPr>
            <w:r>
              <w:rPr>
                <w:noProof/>
              </w:rPr>
              <w:t>matrice identité</w:t>
            </w:r>
          </w:p>
        </w:tc>
      </w:tr>
      <w:tr w:rsidR="00A559B2" w:rsidRPr="00AA3E05" w14:paraId="7F265744" w14:textId="77777777" w:rsidTr="00985C3E">
        <w:trPr>
          <w:trHeight w:val="340"/>
          <w:tblHeader/>
        </w:trPr>
        <w:tc>
          <w:tcPr>
            <w:tcW w:w="2194" w:type="dxa"/>
            <w:vAlign w:val="center"/>
          </w:tcPr>
          <w:p w14:paraId="08624851" w14:textId="594F1639" w:rsidR="00A559B2" w:rsidRDefault="00A559B2" w:rsidP="00985C3E">
            <w:pPr>
              <w:jc w:val="left"/>
              <w:rPr>
                <w:noProof/>
              </w:rPr>
            </w:pPr>
            <m:oMathPara>
              <m:oMath>
                <m:r>
                  <m:rPr>
                    <m:sty m:val="b"/>
                  </m:rPr>
                  <w:rPr>
                    <w:rFonts w:ascii="Cambria Math" w:hAnsi="Cambria Math"/>
                  </w:rPr>
                  <m:t>Φ</m:t>
                </m:r>
              </m:oMath>
            </m:oMathPara>
          </w:p>
        </w:tc>
        <w:tc>
          <w:tcPr>
            <w:tcW w:w="6878" w:type="dxa"/>
            <w:vAlign w:val="center"/>
          </w:tcPr>
          <w:p w14:paraId="3D7CFDEE" w14:textId="0F1A783C" w:rsidR="00A559B2" w:rsidRDefault="00A559B2" w:rsidP="00985C3E">
            <w:pPr>
              <w:spacing w:line="276" w:lineRule="auto"/>
              <w:rPr>
                <w:noProof/>
              </w:rPr>
            </w:pPr>
            <w:r>
              <w:rPr>
                <w:noProof/>
              </w:rPr>
              <w:t xml:space="preserve">matrice de monodromie </w:t>
            </w:r>
          </w:p>
        </w:tc>
      </w:tr>
      <w:tr w:rsidR="00A559B2" w:rsidRPr="00AA3E05" w14:paraId="40246A91" w14:textId="77777777" w:rsidTr="00985C3E">
        <w:trPr>
          <w:trHeight w:val="340"/>
          <w:tblHeader/>
        </w:trPr>
        <w:tc>
          <w:tcPr>
            <w:tcW w:w="2194" w:type="dxa"/>
            <w:vAlign w:val="center"/>
          </w:tcPr>
          <w:p w14:paraId="7CEEDAAA" w14:textId="1BACB0ED" w:rsidR="00A559B2" w:rsidRDefault="00A559B2" w:rsidP="00985C3E">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6878" w:type="dxa"/>
            <w:vAlign w:val="center"/>
          </w:tcPr>
          <w:p w14:paraId="72479B79" w14:textId="30C3911F" w:rsidR="00A559B2" w:rsidRDefault="00A559B2" w:rsidP="00985C3E">
            <w:pPr>
              <w:spacing w:line="276" w:lineRule="auto"/>
              <w:rPr>
                <w:noProof/>
              </w:rPr>
            </w:pPr>
            <w:r>
              <w:rPr>
                <w:noProof/>
              </w:rPr>
              <w:t>tolérences de convergence</w:t>
            </w:r>
          </w:p>
        </w:tc>
      </w:tr>
      <w:tr w:rsidR="00A559B2" w:rsidRPr="00AA3E05" w14:paraId="0C215174" w14:textId="77777777" w:rsidTr="00985C3E">
        <w:trPr>
          <w:trHeight w:val="340"/>
          <w:tblHeader/>
        </w:trPr>
        <w:tc>
          <w:tcPr>
            <w:tcW w:w="2194" w:type="dxa"/>
            <w:vAlign w:val="center"/>
          </w:tcPr>
          <w:p w14:paraId="50190F05" w14:textId="61F1495C" w:rsidR="00A559B2" w:rsidRDefault="00A559B2" w:rsidP="00985C3E">
            <w:pPr>
              <w:jc w:val="left"/>
              <w:rPr>
                <w:b/>
              </w:rPr>
            </w:pPr>
            <m:oMathPara>
              <m:oMath>
                <m:r>
                  <w:rPr>
                    <w:rFonts w:ascii="Cambria Math" w:hAnsi="Cambria Math"/>
                  </w:rPr>
                  <m:t>m</m:t>
                </m:r>
              </m:oMath>
            </m:oMathPara>
          </w:p>
        </w:tc>
        <w:tc>
          <w:tcPr>
            <w:tcW w:w="6878" w:type="dxa"/>
            <w:vAlign w:val="center"/>
          </w:tcPr>
          <w:p w14:paraId="6C62248E" w14:textId="6AF9853B" w:rsidR="00A559B2" w:rsidRDefault="00A559B2" w:rsidP="00985C3E">
            <w:pPr>
              <w:spacing w:line="276" w:lineRule="auto"/>
              <w:rPr>
                <w:noProof/>
              </w:rPr>
            </w:pPr>
            <w:r>
              <w:rPr>
                <w:noProof/>
              </w:rPr>
              <w:t>masse du balourd</w:t>
            </w:r>
          </w:p>
        </w:tc>
      </w:tr>
      <w:tr w:rsidR="00A559B2" w:rsidRPr="00AA3E05" w14:paraId="692B0474" w14:textId="77777777" w:rsidTr="00985C3E">
        <w:trPr>
          <w:trHeight w:val="340"/>
          <w:tblHeader/>
        </w:trPr>
        <w:tc>
          <w:tcPr>
            <w:tcW w:w="2194" w:type="dxa"/>
            <w:vAlign w:val="center"/>
          </w:tcPr>
          <w:p w14:paraId="753E77F9" w14:textId="1CC5F8C9" w:rsidR="00A559B2" w:rsidRPr="00012073" w:rsidRDefault="00A559B2" w:rsidP="00985C3E">
            <w:pPr>
              <w:jc w:val="left"/>
            </w:pPr>
            <m:oMathPara>
              <m:oMath>
                <m:r>
                  <w:rPr>
                    <w:rFonts w:ascii="Cambria Math" w:hAnsi="Cambria Math"/>
                  </w:rPr>
                  <m:t>d</m:t>
                </m:r>
              </m:oMath>
            </m:oMathPara>
          </w:p>
        </w:tc>
        <w:tc>
          <w:tcPr>
            <w:tcW w:w="6878" w:type="dxa"/>
            <w:vAlign w:val="center"/>
          </w:tcPr>
          <w:p w14:paraId="788D8B6E" w14:textId="1C08CB52" w:rsidR="00A559B2" w:rsidRDefault="00A559B2" w:rsidP="00985C3E">
            <w:pPr>
              <w:spacing w:line="276" w:lineRule="auto"/>
              <w:rPr>
                <w:noProof/>
              </w:rPr>
            </w:pPr>
            <w:r>
              <w:rPr>
                <w:noProof/>
              </w:rPr>
              <w:t>distance du balourd</w:t>
            </w:r>
          </w:p>
        </w:tc>
      </w:tr>
      <w:tr w:rsidR="00A559B2" w:rsidRPr="00AA3E05" w14:paraId="7B183673" w14:textId="77777777" w:rsidTr="00985C3E">
        <w:trPr>
          <w:trHeight w:val="340"/>
          <w:tblHeader/>
        </w:trPr>
        <w:tc>
          <w:tcPr>
            <w:tcW w:w="2194" w:type="dxa"/>
            <w:vAlign w:val="center"/>
          </w:tcPr>
          <w:p w14:paraId="3256BBF8" w14:textId="228A1FD2" w:rsidR="00A559B2" w:rsidRPr="00FD26CB" w:rsidRDefault="00A559B2" w:rsidP="00985C3E">
            <w:pPr>
              <w:jc w:val="left"/>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6878" w:type="dxa"/>
            <w:vAlign w:val="center"/>
          </w:tcPr>
          <w:p w14:paraId="4475ED2A" w14:textId="42BED1ED" w:rsidR="00A559B2" w:rsidRDefault="00A559B2" w:rsidP="00985C3E">
            <w:pPr>
              <w:spacing w:line="276" w:lineRule="auto"/>
              <w:rPr>
                <w:noProof/>
              </w:rPr>
            </w:pPr>
            <w:r>
              <w:rPr>
                <w:noProof/>
              </w:rPr>
              <w:t>Phase du balourd</w:t>
            </w:r>
          </w:p>
        </w:tc>
      </w:tr>
      <w:tr w:rsidR="00A559B2" w:rsidRPr="00AA3E05" w14:paraId="385D057B" w14:textId="77777777" w:rsidTr="00985C3E">
        <w:trPr>
          <w:trHeight w:val="340"/>
          <w:tblHeader/>
        </w:trPr>
        <w:tc>
          <w:tcPr>
            <w:tcW w:w="2194" w:type="dxa"/>
            <w:vAlign w:val="center"/>
          </w:tcPr>
          <w:p w14:paraId="6AEDE3F1" w14:textId="5E4E4646" w:rsidR="00A559B2" w:rsidRPr="00FD26CB" w:rsidRDefault="00A559B2" w:rsidP="00985C3E">
            <w:pPr>
              <w:jc w:val="left"/>
            </w:pPr>
            <m:oMathPara>
              <m:oMath>
                <m:r>
                  <w:rPr>
                    <w:rFonts w:ascii="Cambria Math" w:hAnsi="Cambria Math"/>
                  </w:rPr>
                  <m:t>ω</m:t>
                </m:r>
              </m:oMath>
            </m:oMathPara>
          </w:p>
        </w:tc>
        <w:tc>
          <w:tcPr>
            <w:tcW w:w="6878" w:type="dxa"/>
            <w:vAlign w:val="center"/>
          </w:tcPr>
          <w:p w14:paraId="434E92A8" w14:textId="7CFFC74C" w:rsidR="00A559B2" w:rsidRDefault="00A559B2" w:rsidP="00985C3E">
            <w:pPr>
              <w:spacing w:line="276" w:lineRule="auto"/>
              <w:rPr>
                <w:noProof/>
              </w:rPr>
            </w:pPr>
            <w:r>
              <w:rPr>
                <w:noProof/>
              </w:rPr>
              <w:t>vitesse de rotation en rad/s</w:t>
            </w:r>
          </w:p>
        </w:tc>
      </w:tr>
      <w:tr w:rsidR="00A559B2" w:rsidRPr="00AA3E05" w14:paraId="0BAA2923" w14:textId="77777777" w:rsidTr="00985C3E">
        <w:trPr>
          <w:trHeight w:val="340"/>
          <w:tblHeader/>
        </w:trPr>
        <w:tc>
          <w:tcPr>
            <w:tcW w:w="2194" w:type="dxa"/>
            <w:vAlign w:val="center"/>
          </w:tcPr>
          <w:p w14:paraId="63A82057" w14:textId="06022D1B" w:rsidR="00A559B2" w:rsidRPr="00FD26CB" w:rsidRDefault="00A559B2" w:rsidP="00985C3E">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6878" w:type="dxa"/>
            <w:vAlign w:val="center"/>
          </w:tcPr>
          <w:p w14:paraId="43ED8F95" w14:textId="528C7928" w:rsidR="00A559B2" w:rsidRDefault="00A559B2" w:rsidP="00985C3E">
            <w:pPr>
              <w:spacing w:line="276" w:lineRule="auto"/>
              <w:rPr>
                <w:noProof/>
              </w:rPr>
            </w:pPr>
            <w:r>
              <w:rPr>
                <w:noProof/>
              </w:rPr>
              <w:t xml:space="preserve">balourd thermique </w:t>
            </w:r>
          </w:p>
        </w:tc>
      </w:tr>
      <w:tr w:rsidR="00A559B2" w:rsidRPr="00AA3E05" w14:paraId="2E27C68C" w14:textId="77777777" w:rsidTr="00985C3E">
        <w:trPr>
          <w:trHeight w:val="340"/>
          <w:tblHeader/>
        </w:trPr>
        <w:tc>
          <w:tcPr>
            <w:tcW w:w="2194" w:type="dxa"/>
            <w:vAlign w:val="center"/>
          </w:tcPr>
          <w:p w14:paraId="19F8EDAC" w14:textId="0A613EA7" w:rsidR="00A559B2" w:rsidRPr="00FD26CB" w:rsidRDefault="00A559B2" w:rsidP="00985C3E">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6878" w:type="dxa"/>
            <w:vAlign w:val="center"/>
          </w:tcPr>
          <w:p w14:paraId="7DC29DAC" w14:textId="43ED23D7" w:rsidR="00A559B2" w:rsidRDefault="00A559B2" w:rsidP="00985C3E">
            <w:pPr>
              <w:spacing w:line="276" w:lineRule="auto"/>
              <w:rPr>
                <w:noProof/>
              </w:rPr>
            </w:pPr>
            <w:r>
              <w:rPr>
                <w:noProof/>
              </w:rPr>
              <w:t>force du balourd thermique exprimé au repère du rotor</w:t>
            </w:r>
          </w:p>
        </w:tc>
      </w:tr>
      <w:tr w:rsidR="00A559B2" w:rsidRPr="00AA3E05" w14:paraId="212DFB31" w14:textId="77777777" w:rsidTr="00985C3E">
        <w:trPr>
          <w:trHeight w:val="340"/>
          <w:tblHeader/>
        </w:trPr>
        <w:tc>
          <w:tcPr>
            <w:tcW w:w="2194" w:type="dxa"/>
            <w:vAlign w:val="center"/>
          </w:tcPr>
          <w:p w14:paraId="46F8B476" w14:textId="2DAB19C8" w:rsidR="00A559B2" w:rsidRPr="001913CF" w:rsidRDefault="00A559B2" w:rsidP="00985C3E">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6878" w:type="dxa"/>
            <w:vAlign w:val="center"/>
          </w:tcPr>
          <w:p w14:paraId="4E2FF745" w14:textId="253BEC20" w:rsidR="00A559B2" w:rsidRDefault="00A559B2" w:rsidP="00985C3E">
            <w:pPr>
              <w:spacing w:line="276" w:lineRule="auto"/>
              <w:rPr>
                <w:noProof/>
              </w:rPr>
            </w:pPr>
            <w:r>
              <w:t xml:space="preserve">translation dans les directions X et Y </w:t>
            </w:r>
            <w:r>
              <w:rPr>
                <w:noProof/>
              </w:rPr>
              <w:t>exprimé au repère du rotor</w:t>
            </w:r>
          </w:p>
        </w:tc>
      </w:tr>
      <w:tr w:rsidR="00A559B2" w:rsidRPr="00AA3E05" w14:paraId="4D680092" w14:textId="77777777" w:rsidTr="00985C3E">
        <w:trPr>
          <w:trHeight w:val="340"/>
          <w:tblHeader/>
        </w:trPr>
        <w:tc>
          <w:tcPr>
            <w:tcW w:w="2194" w:type="dxa"/>
            <w:vAlign w:val="center"/>
          </w:tcPr>
          <w:p w14:paraId="7C0A5A91" w14:textId="1A42BB71" w:rsidR="00A559B2" w:rsidRPr="00D276F0" w:rsidRDefault="00A559B2" w:rsidP="00985C3E">
            <w:pPr>
              <w:jc w:val="left"/>
              <w:rPr>
                <w:b/>
              </w:rPr>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6878" w:type="dxa"/>
            <w:vAlign w:val="center"/>
          </w:tcPr>
          <w:p w14:paraId="34416FBA" w14:textId="457E1605" w:rsidR="00A559B2" w:rsidRDefault="00A559B2" w:rsidP="00985C3E">
            <w:pPr>
              <w:spacing w:line="276" w:lineRule="auto"/>
            </w:pPr>
            <w:r>
              <w:t xml:space="preserve">rotations autour de l’axe X et de l’axe Y </w:t>
            </w:r>
            <w:r>
              <w:rPr>
                <w:noProof/>
              </w:rPr>
              <w:t>exprimé au repère du rotor</w:t>
            </w:r>
          </w:p>
        </w:tc>
      </w:tr>
      <w:tr w:rsidR="00A559B2" w:rsidRPr="00AA3E05" w14:paraId="4059019D" w14:textId="77777777" w:rsidTr="00985C3E">
        <w:trPr>
          <w:trHeight w:val="340"/>
          <w:tblHeader/>
        </w:trPr>
        <w:tc>
          <w:tcPr>
            <w:tcW w:w="2194" w:type="dxa"/>
            <w:vAlign w:val="center"/>
          </w:tcPr>
          <w:p w14:paraId="29EABE40" w14:textId="05FE0334" w:rsidR="00A559B2" w:rsidRPr="00D276F0" w:rsidRDefault="00A559B2" w:rsidP="00985C3E">
            <w:pPr>
              <w:jc w:val="left"/>
              <w:rPr>
                <w:b/>
              </w:rPr>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6878" w:type="dxa"/>
            <w:vAlign w:val="center"/>
          </w:tcPr>
          <w:p w14:paraId="2D917598" w14:textId="779CF529" w:rsidR="00A559B2" w:rsidRDefault="00A559B2" w:rsidP="00985C3E">
            <w:pPr>
              <w:spacing w:line="276" w:lineRule="auto"/>
            </w:pPr>
            <w:r>
              <w:t>matrice de rotation</w:t>
            </w:r>
          </w:p>
        </w:tc>
      </w:tr>
      <w:tr w:rsidR="00A559B2" w:rsidRPr="00AA3E05" w14:paraId="6CCFF618" w14:textId="77777777" w:rsidTr="00985C3E">
        <w:trPr>
          <w:trHeight w:val="340"/>
          <w:tblHeader/>
        </w:trPr>
        <w:tc>
          <w:tcPr>
            <w:tcW w:w="2194" w:type="dxa"/>
            <w:vAlign w:val="center"/>
          </w:tcPr>
          <w:p w14:paraId="319FC31F" w14:textId="5CB1F512" w:rsidR="00A559B2" w:rsidRPr="00BC1293" w:rsidRDefault="00A559B2" w:rsidP="00985C3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6878" w:type="dxa"/>
            <w:vAlign w:val="center"/>
          </w:tcPr>
          <w:p w14:paraId="590D42FE" w14:textId="36DB091B" w:rsidR="00A559B2" w:rsidRDefault="00A559B2" w:rsidP="00985C3E">
            <w:pPr>
              <w:spacing w:line="276" w:lineRule="auto"/>
            </w:pPr>
            <w:r>
              <w:t>force du balourd thermique modélisé par le défaut de la fibre neutre</w:t>
            </w:r>
          </w:p>
        </w:tc>
      </w:tr>
      <w:tr w:rsidR="00A559B2" w:rsidRPr="00AA3E05" w14:paraId="57EB4892" w14:textId="77777777" w:rsidTr="00985C3E">
        <w:trPr>
          <w:trHeight w:val="340"/>
          <w:tblHeader/>
        </w:trPr>
        <w:tc>
          <w:tcPr>
            <w:tcW w:w="2194" w:type="dxa"/>
            <w:vAlign w:val="center"/>
          </w:tcPr>
          <w:p w14:paraId="0120DF2C" w14:textId="0BF914D9" w:rsidR="00A559B2" w:rsidRPr="00BC1293" w:rsidRDefault="00A559B2" w:rsidP="00985C3E">
            <w:pPr>
              <w:jc w:val="left"/>
            </w:pPr>
          </w:p>
        </w:tc>
        <w:tc>
          <w:tcPr>
            <w:tcW w:w="6878" w:type="dxa"/>
            <w:vAlign w:val="center"/>
          </w:tcPr>
          <w:p w14:paraId="651E568D" w14:textId="6DA1799C" w:rsidR="00A559B2" w:rsidRDefault="00A559B2" w:rsidP="00985C3E">
            <w:pPr>
              <w:spacing w:line="276" w:lineRule="auto"/>
            </w:pPr>
          </w:p>
        </w:tc>
      </w:tr>
      <w:tr w:rsidR="00A559B2" w:rsidRPr="00AA3E05" w14:paraId="42900E98" w14:textId="77777777" w:rsidTr="00985C3E">
        <w:trPr>
          <w:trHeight w:val="340"/>
          <w:tblHeader/>
        </w:trPr>
        <w:tc>
          <w:tcPr>
            <w:tcW w:w="9072" w:type="dxa"/>
            <w:gridSpan w:val="2"/>
            <w:vAlign w:val="center"/>
          </w:tcPr>
          <w:p w14:paraId="69B79305" w14:textId="7EA3F577" w:rsidR="00A559B2" w:rsidRDefault="00A559B2" w:rsidP="00985C3E">
            <w:pPr>
              <w:spacing w:line="276" w:lineRule="auto"/>
            </w:pPr>
            <w:r>
              <w:t>Chapitre VI</w:t>
            </w:r>
          </w:p>
        </w:tc>
      </w:tr>
      <w:tr w:rsidR="00A559B2" w:rsidRPr="00AA3E05" w14:paraId="51CFED07" w14:textId="77777777" w:rsidTr="00985C3E">
        <w:trPr>
          <w:trHeight w:val="340"/>
          <w:tblHeader/>
        </w:trPr>
        <w:tc>
          <w:tcPr>
            <w:tcW w:w="2194" w:type="dxa"/>
            <w:vAlign w:val="center"/>
          </w:tcPr>
          <w:p w14:paraId="16787A11" w14:textId="77777777" w:rsidR="00A559B2" w:rsidRPr="00BC1293" w:rsidRDefault="00A559B2" w:rsidP="00985C3E">
            <w:pPr>
              <w:jc w:val="left"/>
            </w:pPr>
          </w:p>
        </w:tc>
        <w:tc>
          <w:tcPr>
            <w:tcW w:w="6878" w:type="dxa"/>
            <w:vAlign w:val="center"/>
          </w:tcPr>
          <w:p w14:paraId="26EF9FBD" w14:textId="77777777" w:rsidR="00A559B2" w:rsidRDefault="00A559B2" w:rsidP="00985C3E">
            <w:pPr>
              <w:spacing w:line="276" w:lineRule="auto"/>
            </w:pPr>
          </w:p>
        </w:tc>
      </w:tr>
      <w:tr w:rsidR="00A559B2" w:rsidRPr="00AA3E05" w14:paraId="2D53FC3C" w14:textId="77777777" w:rsidTr="00985C3E">
        <w:trPr>
          <w:trHeight w:val="340"/>
          <w:tblHeader/>
        </w:trPr>
        <w:tc>
          <w:tcPr>
            <w:tcW w:w="2194" w:type="dxa"/>
            <w:vAlign w:val="center"/>
          </w:tcPr>
          <w:p w14:paraId="784BFD2D" w14:textId="77777777" w:rsidR="00A559B2" w:rsidRPr="00BC1293" w:rsidRDefault="00A559B2" w:rsidP="00985C3E">
            <w:pPr>
              <w:jc w:val="left"/>
            </w:pPr>
          </w:p>
        </w:tc>
        <w:tc>
          <w:tcPr>
            <w:tcW w:w="6878" w:type="dxa"/>
            <w:vAlign w:val="center"/>
          </w:tcPr>
          <w:p w14:paraId="163C9605" w14:textId="77777777" w:rsidR="00A559B2" w:rsidRDefault="00A559B2" w:rsidP="00985C3E">
            <w:pPr>
              <w:spacing w:line="276" w:lineRule="auto"/>
            </w:pPr>
          </w:p>
        </w:tc>
      </w:tr>
      <w:tr w:rsidR="00B142A5" w:rsidRPr="00AA3E05" w14:paraId="50F47ABB" w14:textId="77777777" w:rsidTr="00985C3E">
        <w:trPr>
          <w:trHeight w:val="340"/>
          <w:tblHeader/>
        </w:trPr>
        <w:tc>
          <w:tcPr>
            <w:tcW w:w="9072" w:type="dxa"/>
            <w:gridSpan w:val="2"/>
            <w:vAlign w:val="center"/>
          </w:tcPr>
          <w:p w14:paraId="150737CD" w14:textId="448A2EC3" w:rsidR="00B142A5" w:rsidRDefault="00B142A5" w:rsidP="00985C3E">
            <w:pPr>
              <w:spacing w:line="276" w:lineRule="auto"/>
            </w:pPr>
            <w:r>
              <w:t>Chapitre V</w:t>
            </w:r>
          </w:p>
        </w:tc>
      </w:tr>
      <w:tr w:rsidR="00B142A5" w:rsidRPr="00AA3E05" w14:paraId="20D8B746" w14:textId="77777777" w:rsidTr="00985C3E">
        <w:trPr>
          <w:trHeight w:val="340"/>
          <w:tblHeader/>
        </w:trPr>
        <w:tc>
          <w:tcPr>
            <w:tcW w:w="2194" w:type="dxa"/>
            <w:vAlign w:val="center"/>
          </w:tcPr>
          <w:p w14:paraId="005CCBE1" w14:textId="77777777" w:rsidR="00B142A5" w:rsidRPr="00BC1293" w:rsidRDefault="00B142A5" w:rsidP="00985C3E">
            <w:pPr>
              <w:jc w:val="left"/>
            </w:pPr>
          </w:p>
        </w:tc>
        <w:tc>
          <w:tcPr>
            <w:tcW w:w="6878" w:type="dxa"/>
            <w:vAlign w:val="center"/>
          </w:tcPr>
          <w:p w14:paraId="03063981" w14:textId="77777777" w:rsidR="00B142A5" w:rsidRDefault="00B142A5" w:rsidP="00985C3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77777777" w:rsidR="00DE2BCD" w:rsidRDefault="00DE2BCD" w:rsidP="00DE2BCD">
      <w:pPr>
        <w:pStyle w:val="Titre1"/>
        <w:numPr>
          <w:ilvl w:val="0"/>
          <w:numId w:val="0"/>
        </w:numPr>
        <w:ind w:left="567" w:hanging="567"/>
      </w:pPr>
      <w:bookmarkStart w:id="6" w:name="_Toc532821729"/>
      <w:r>
        <w:t>Introduction générale</w:t>
      </w:r>
      <w:bookmarkEnd w:id="6"/>
    </w:p>
    <w:p w14:paraId="2841EAE2" w14:textId="77777777" w:rsidR="00DE2BCD" w:rsidRDefault="00DE2BCD" w:rsidP="00DE2BCD">
      <w:r>
        <w:t xml:space="preserve">A rédiger  </w:t>
      </w:r>
    </w:p>
    <w:p w14:paraId="25A2F738" w14:textId="03DCAF01" w:rsidR="00DE2BCD" w:rsidRDefault="00DE2BCD">
      <w:pPr>
        <w:overflowPunct/>
        <w:autoSpaceDE/>
        <w:autoSpaceDN/>
        <w:adjustRightInd/>
        <w:spacing w:after="160" w:line="259" w:lineRule="auto"/>
        <w:jc w:val="left"/>
        <w:textAlignment w:val="auto"/>
      </w:pPr>
      <w:r>
        <w:br w:type="page"/>
      </w:r>
    </w:p>
    <w:p w14:paraId="4E9792E7" w14:textId="592AEC71" w:rsidR="00113E7B" w:rsidRDefault="00113E7B" w:rsidP="00113E7B">
      <w:pPr>
        <w:pStyle w:val="Titre1"/>
        <w:numPr>
          <w:ilvl w:val="0"/>
          <w:numId w:val="0"/>
        </w:numPr>
        <w:ind w:left="567" w:hanging="567"/>
      </w:pPr>
      <w:bookmarkStart w:id="7" w:name="_Toc532821730"/>
      <w:r>
        <w:t xml:space="preserve">Chapitre </w:t>
      </w:r>
      <w:r w:rsidR="00511AC5">
        <w:t>I</w:t>
      </w:r>
      <w:r>
        <w:t> : Etude bibliographique</w:t>
      </w:r>
      <w:bookmarkEnd w:id="7"/>
    </w:p>
    <w:p w14:paraId="383DB482" w14:textId="77777777" w:rsidR="00985C3E" w:rsidRDefault="00985C3E" w:rsidP="00985C3E"/>
    <w:p w14:paraId="27EB78C4" w14:textId="77777777" w:rsidR="00113E7B" w:rsidRDefault="00113E7B" w:rsidP="00113E7B">
      <w:pPr>
        <w:pStyle w:val="Titre2"/>
      </w:pPr>
      <w:bookmarkStart w:id="8" w:name="_Toc532821731"/>
      <w:r>
        <w:t>Introduction</w:t>
      </w:r>
      <w:bookmarkEnd w:id="8"/>
    </w:p>
    <w:p w14:paraId="0F84D0AC" w14:textId="77777777" w:rsidR="00113E7B" w:rsidRDefault="00113E7B" w:rsidP="00113E7B">
      <w:pPr>
        <w:spacing w:line="360" w:lineRule="auto"/>
        <w:ind w:firstLine="567"/>
      </w:pPr>
      <w:r>
        <w:t xml:space="preserve">Dans le domaine de turbomachine (ex. turbine, compresseur, turbodétendeur etc.), le palier hydrodynamique est largement utilisé grâce à sa capacité de charge et sa capacité de puissance. Lors de son fonctionnement, le film mince de lubrifiant à l’intérieur de palier produit une pression hydrodynamique importante pour supporter les organes de machine et génère la chaleur dû au cisaillement visqueux. L’augmentation de la température diminue la viscosité de lubrifiant et chauffe le rotor et le coussinet à l’interface fluide-structure, ce qui provoque la dilatation thermique des organes et affecte les conditions du fonctionnement de la machine, tel que le jeu radial de palier et les sources d’excitation du rotor etc. Bien que la température non homogène à la surface du rotor ait été constatée expérimentalement depuis quelques décennies </w:t>
      </w:r>
      <w:r w:rsidRPr="00A84A0E">
        <w:rPr>
          <w:b/>
        </w:rPr>
        <w:fldChar w:fldCharType="begin"/>
      </w:r>
      <w:r w:rsidRPr="00A84A0E">
        <w:rPr>
          <w:b/>
        </w:rPr>
        <w:instrText xml:space="preserve"> REF _Ref523133849 \r \h </w:instrText>
      </w:r>
      <w:r>
        <w:rPr>
          <w:b/>
        </w:rPr>
        <w:instrText xml:space="preserve"> \* MERGEFORMAT </w:instrText>
      </w:r>
      <w:r w:rsidRPr="00A84A0E">
        <w:rPr>
          <w:b/>
        </w:rPr>
      </w:r>
      <w:r w:rsidRPr="00A84A0E">
        <w:rPr>
          <w:b/>
        </w:rPr>
        <w:fldChar w:fldCharType="separate"/>
      </w:r>
      <w:r w:rsidR="00A07FD0">
        <w:rPr>
          <w:b/>
        </w:rPr>
        <w:t>[1]</w:t>
      </w:r>
      <w:r w:rsidRPr="00A84A0E">
        <w:rPr>
          <w:b/>
        </w:rPr>
        <w:fldChar w:fldCharType="end"/>
      </w:r>
      <w:r>
        <w:t>, du fait que dans la plupart d’application la variation de la différence de la température (</w:t>
      </w:r>
      <m:oMath>
        <m:r>
          <w:rPr>
            <w:rFonts w:ascii="Cambria Math" w:hAnsi="Cambria Math"/>
          </w:rPr>
          <m:t>∆T)</m:t>
        </m:r>
      </m:oMath>
      <w:r>
        <w:t xml:space="preserve"> restait petite (entre 1°C et 2°C), le rotor était supposé isotherme à l’intérieur du palier pour longtemps. </w:t>
      </w:r>
    </w:p>
    <w:p w14:paraId="75460550" w14:textId="77777777" w:rsidR="00113E7B" w:rsidRDefault="00113E7B" w:rsidP="00113E7B">
      <w:pPr>
        <w:spacing w:line="360" w:lineRule="auto"/>
        <w:ind w:firstLine="567"/>
      </w:pPr>
      <w:r>
        <w:t xml:space="preserve">Avec la demande de la puissance et l’efficacité sur turbomachines dans le temps moderne, les ingénieurs se consacre à concevoir les machines qui fonctionnent avec la vitesse plus élevée et la charge plus importante. A cause de l’augmentation de la vitesse, la dissipation visqueuse de fluide au niveau de palier hydrodynamique provoque des effets thermiques de plus en plus remarquables qui ne peuvent plus être négligés. Grâce aux travaux des pionniers Morton </w:t>
      </w:r>
      <w:r w:rsidRPr="00AE4ED8">
        <w:rPr>
          <w:b/>
        </w:rPr>
        <w:fldChar w:fldCharType="begin"/>
      </w:r>
      <w:r w:rsidRPr="00AE4ED8">
        <w:rPr>
          <w:b/>
        </w:rPr>
        <w:instrText xml:space="preserve"> REF _Ref523133967 \r \h </w:instrText>
      </w:r>
      <w:r>
        <w:rPr>
          <w:b/>
        </w:rPr>
        <w:instrText xml:space="preserve"> \* MERGEFORMAT </w:instrText>
      </w:r>
      <w:r w:rsidRPr="00AE4ED8">
        <w:rPr>
          <w:b/>
        </w:rPr>
      </w:r>
      <w:r w:rsidRPr="00AE4ED8">
        <w:rPr>
          <w:b/>
        </w:rPr>
        <w:fldChar w:fldCharType="separate"/>
      </w:r>
      <w:r w:rsidR="00A07FD0">
        <w:rPr>
          <w:b/>
        </w:rPr>
        <w:t>[2]</w:t>
      </w:r>
      <w:r w:rsidRPr="00AE4ED8">
        <w:rPr>
          <w:b/>
        </w:rPr>
        <w:fldChar w:fldCharType="end"/>
      </w:r>
      <w:r>
        <w:t xml:space="preserve"> </w:t>
      </w:r>
      <w:r w:rsidRPr="00BE7C1B">
        <w:t>en 1975</w:t>
      </w:r>
      <w:r>
        <w:t xml:space="preserve"> et Hesseborn en 1978 </w:t>
      </w:r>
      <w:r w:rsidRPr="000F198D">
        <w:rPr>
          <w:b/>
        </w:rPr>
        <w:fldChar w:fldCharType="begin"/>
      </w:r>
      <w:r w:rsidRPr="000F198D">
        <w:rPr>
          <w:b/>
        </w:rPr>
        <w:instrText xml:space="preserve"> REF _Ref523143829 \r \h </w:instrText>
      </w:r>
      <w:r>
        <w:rPr>
          <w:b/>
        </w:rPr>
        <w:instrText xml:space="preserve"> \* MERGEFORMAT </w:instrText>
      </w:r>
      <w:r w:rsidRPr="000F198D">
        <w:rPr>
          <w:b/>
        </w:rPr>
      </w:r>
      <w:r w:rsidRPr="000F198D">
        <w:rPr>
          <w:b/>
        </w:rPr>
        <w:fldChar w:fldCharType="separate"/>
      </w:r>
      <w:r w:rsidR="00A07FD0">
        <w:rPr>
          <w:b/>
        </w:rPr>
        <w:t>[4]</w:t>
      </w:r>
      <w:r w:rsidRPr="000F198D">
        <w:rPr>
          <w:b/>
        </w:rPr>
        <w:fldChar w:fldCharType="end"/>
      </w:r>
      <w:r w:rsidRPr="00BE7C1B">
        <w:t>,</w:t>
      </w:r>
      <w:r>
        <w:t xml:space="preserve"> ils ont été découverts que</w:t>
      </w:r>
      <w:r w:rsidRPr="00BE7C1B">
        <w:t xml:space="preserve"> </w:t>
      </w:r>
      <w:r>
        <w:t xml:space="preserve">l’influence de cet effet thermique développait un champ de température asymétrique à la surface du rotor qui entrainait une déformation thermique non homogène qui influençait le comportement dynamique du rotor. Sous certaines conditions, le niveau de la vibration synchrone de rotor devenait progressivement excessif au cours du temps et une instabilité vibratoire du rotor pouvait être produite. Afin d’honorer la mémoire de la découverte et les travaux de M. Morton sur cette instabilité, le monde d’académie et d’industrie baptise cette instabilité vibratoire de l’effet Morton.  </w:t>
      </w:r>
    </w:p>
    <w:p w14:paraId="1A46BC0F" w14:textId="77777777" w:rsidR="00113E7B" w:rsidRPr="00DE7318" w:rsidRDefault="00113E7B" w:rsidP="00113E7B">
      <w:pPr>
        <w:pStyle w:val="Titre2"/>
      </w:pPr>
      <w:bookmarkStart w:id="9" w:name="_Toc532821732"/>
      <w:r w:rsidRPr="00DE7318">
        <w:t>Mise en évidence</w:t>
      </w:r>
      <w:r>
        <w:t xml:space="preserve"> par cas</w:t>
      </w:r>
      <w:r w:rsidRPr="00DE7318">
        <w:t xml:space="preserve"> industriel</w:t>
      </w:r>
      <w:bookmarkEnd w:id="9"/>
      <w:r w:rsidRPr="00DE7318">
        <w:t xml:space="preserve"> </w:t>
      </w:r>
    </w:p>
    <w:p w14:paraId="26A957CE" w14:textId="77777777" w:rsidR="00113E7B" w:rsidRPr="00A22718" w:rsidRDefault="00113E7B" w:rsidP="00113E7B">
      <w:pPr>
        <w:spacing w:line="360" w:lineRule="auto"/>
      </w:pPr>
      <w:r w:rsidRPr="00A22718">
        <w:rPr>
          <w:b/>
        </w:rPr>
        <w:t>En 1998,</w:t>
      </w:r>
      <w:r w:rsidRPr="00A22718">
        <w:t xml:space="preserve"> de Jongh et Van der Hoeven</w:t>
      </w:r>
      <w:r w:rsidRPr="00A22718">
        <w:rPr>
          <w:b/>
        </w:rPr>
        <w:t xml:space="preserve"> </w:t>
      </w:r>
      <w:r w:rsidRPr="00D82BE9">
        <w:rPr>
          <w:b/>
        </w:rPr>
        <w:fldChar w:fldCharType="begin"/>
      </w:r>
      <w:r w:rsidRPr="00D82BE9">
        <w:rPr>
          <w:b/>
        </w:rPr>
        <w:instrText xml:space="preserve"> REF _Ref444179903 \r \h  \* MERGEFORMAT </w:instrText>
      </w:r>
      <w:r w:rsidRPr="00D82BE9">
        <w:rPr>
          <w:b/>
        </w:rPr>
      </w:r>
      <w:r w:rsidRPr="00D82BE9">
        <w:rPr>
          <w:b/>
        </w:rPr>
        <w:fldChar w:fldCharType="separate"/>
      </w:r>
      <w:r w:rsidR="00A07FD0">
        <w:rPr>
          <w:b/>
        </w:rPr>
        <w:t>[11]</w:t>
      </w:r>
      <w:r w:rsidRPr="00D82BE9">
        <w:rPr>
          <w:b/>
        </w:rPr>
        <w:fldChar w:fldCharType="end"/>
      </w:r>
      <w:r w:rsidRPr="00A22718">
        <w:t xml:space="preserve"> ont examiné un compresseur de pipeline qui exhibait des vibrations spirales instables. Avant d’être livré</w:t>
      </w:r>
      <w:r>
        <w:t>s</w:t>
      </w:r>
      <w:r w:rsidRPr="00A22718">
        <w:t xml:space="preserve"> sur le site d’exploitation, ces compresseurs </w:t>
      </w:r>
      <w:r>
        <w:t>avaient</w:t>
      </w:r>
      <w:r w:rsidRPr="00A22718">
        <w:t xml:space="preserve"> passé un test mécanique sous la norme API 617. Cependant, après l’installation, le comportement de ces machines n’était pas du tout stable. En effet, l’amplitude vibratoire synchrone du compresseur augmentait rapidement au-delà d’une vitesse de rotation de 7600 tr/min passant de 12µm crête-à-crête à 75µm. La </w:t>
      </w:r>
      <w:r w:rsidRPr="00A22718">
        <w:rPr>
          <w:b/>
        </w:rPr>
        <w:fldChar w:fldCharType="begin"/>
      </w:r>
      <w:r w:rsidRPr="00A22718">
        <w:rPr>
          <w:b/>
        </w:rPr>
        <w:instrText xml:space="preserve"> REF _Ref444682101 \h  \* MERGEFORMAT </w:instrText>
      </w:r>
      <w:r w:rsidRPr="00A22718">
        <w:rPr>
          <w:b/>
        </w:rPr>
      </w:r>
      <w:r w:rsidRPr="00A22718">
        <w:rPr>
          <w:b/>
        </w:rPr>
        <w:fldChar w:fldCharType="separate"/>
      </w:r>
      <w:r w:rsidR="00A07FD0" w:rsidRPr="00A07FD0">
        <w:rPr>
          <w:b/>
        </w:rPr>
        <w:t>Figure 1</w:t>
      </w:r>
      <w:r w:rsidRPr="00A22718">
        <w:rPr>
          <w:b/>
        </w:rPr>
        <w:fldChar w:fldCharType="end"/>
      </w:r>
      <w:r w:rsidRPr="00A22718">
        <w:t xml:space="preserve"> </w:t>
      </w:r>
      <w:r>
        <w:t xml:space="preserve">illustre la </w:t>
      </w:r>
      <w:r w:rsidRPr="00A22718">
        <w:fldChar w:fldCharType="begin"/>
      </w:r>
      <w:r w:rsidRPr="00A22718">
        <w:instrText xml:space="preserve"> REF _Ref444682082 \h </w:instrText>
      </w:r>
      <w:r>
        <w:instrText xml:space="preserve"> \* MERGEFORMAT </w:instrText>
      </w:r>
      <w:r w:rsidRPr="00A22718">
        <w:fldChar w:fldCharType="separate"/>
      </w:r>
      <w:r w:rsidR="00A07FD0" w:rsidRPr="00A07FD0">
        <w:t>Composante H1 des vibrations synchrones durant une montée-descente en vitesse</w:t>
      </w:r>
      <w:r w:rsidRPr="00A22718">
        <w:fldChar w:fldCharType="end"/>
      </w:r>
      <w:r>
        <w:t xml:space="preserve">. Cette figure </w:t>
      </w:r>
      <w:r w:rsidRPr="00A22718">
        <w:t xml:space="preserve">illustre l’hystérésis vibratoire durant une montée-descente en vitesse. Cette courbe montre que le niveau élevé de vibrations persiste malgré la réduction de vitesse en-deçà </w:t>
      </w:r>
      <w:r w:rsidRPr="00A22718">
        <w:lastRenderedPageBreak/>
        <w:t xml:space="preserve">du seuil de stabilité de 7600 tr/min. Une telle hystérésis est souvent décrite par les auteurs comme une signature vibratoire de l’effet Morton. </w:t>
      </w:r>
    </w:p>
    <w:p w14:paraId="499A30D5" w14:textId="77777777" w:rsidR="00113E7B" w:rsidRPr="00A22718" w:rsidRDefault="00113E7B" w:rsidP="00113E7B">
      <w:pPr>
        <w:keepNext/>
        <w:spacing w:line="360" w:lineRule="auto"/>
        <w:jc w:val="center"/>
        <w:rPr>
          <w:rFonts w:asciiTheme="minorHAnsi" w:hAnsiTheme="minorHAnsi"/>
        </w:rPr>
      </w:pPr>
      <w:r w:rsidRPr="00A22718">
        <w:rPr>
          <w:rFonts w:asciiTheme="minorHAnsi" w:hAnsiTheme="minorHAnsi"/>
          <w:noProof/>
          <w:lang w:eastAsia="zh-CN"/>
        </w:rPr>
        <w:drawing>
          <wp:inline distT="0" distB="0" distL="0" distR="0" wp14:anchorId="5903599D" wp14:editId="7091B400">
            <wp:extent cx="4388400" cy="1515600"/>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8400" cy="1515600"/>
                    </a:xfrm>
                    <a:prstGeom prst="rect">
                      <a:avLst/>
                    </a:prstGeom>
                  </pic:spPr>
                </pic:pic>
              </a:graphicData>
            </a:graphic>
          </wp:inline>
        </w:drawing>
      </w:r>
    </w:p>
    <w:p w14:paraId="3B5041A8" w14:textId="77777777" w:rsidR="00113E7B" w:rsidRDefault="00113E7B" w:rsidP="00113E7B">
      <w:pPr>
        <w:pStyle w:val="Lgende"/>
        <w:spacing w:line="360" w:lineRule="auto"/>
        <w:jc w:val="center"/>
        <w:rPr>
          <w:rStyle w:val="shorttext"/>
          <w:rFonts w:ascii="Calibri" w:eastAsia="Times New Roman" w:hAnsi="Calibri" w:cs="Times New Roman"/>
          <w:i w:val="0"/>
          <w:iCs w:val="0"/>
          <w:color w:val="auto"/>
          <w:sz w:val="22"/>
          <w:szCs w:val="20"/>
          <w:lang w:eastAsia="fr-FR"/>
        </w:rPr>
      </w:pPr>
      <w:bookmarkStart w:id="10" w:name="_Ref444682101"/>
      <w:r w:rsidRPr="004F3F9F">
        <w:rPr>
          <w:rStyle w:val="shorttext"/>
          <w:rFonts w:ascii="Calibri" w:eastAsia="Times New Roman" w:hAnsi="Calibri" w:cs="Times New Roman"/>
          <w:i w:val="0"/>
          <w:iCs w:val="0"/>
          <w:color w:val="auto"/>
          <w:sz w:val="22"/>
          <w:szCs w:val="20"/>
          <w:lang w:eastAsia="fr-FR"/>
        </w:rPr>
        <w:t xml:space="preserve">Figure </w:t>
      </w:r>
      <w:r w:rsidRPr="004F3F9F">
        <w:rPr>
          <w:rStyle w:val="shorttext"/>
          <w:rFonts w:ascii="Calibri" w:eastAsia="Times New Roman" w:hAnsi="Calibri" w:cs="Times New Roman"/>
          <w:i w:val="0"/>
          <w:iCs w:val="0"/>
          <w:color w:val="auto"/>
          <w:sz w:val="22"/>
          <w:szCs w:val="20"/>
          <w:lang w:eastAsia="fr-FR"/>
        </w:rPr>
        <w:fldChar w:fldCharType="begin"/>
      </w:r>
      <w:r w:rsidRPr="004F3F9F">
        <w:rPr>
          <w:rStyle w:val="shorttext"/>
          <w:rFonts w:ascii="Calibri" w:eastAsia="Times New Roman" w:hAnsi="Calibri" w:cs="Times New Roman"/>
          <w:i w:val="0"/>
          <w:iCs w:val="0"/>
          <w:color w:val="auto"/>
          <w:sz w:val="22"/>
          <w:szCs w:val="20"/>
          <w:lang w:eastAsia="fr-FR"/>
        </w:rPr>
        <w:instrText xml:space="preserve"> SEQ Figure \* ARABIC </w:instrText>
      </w:r>
      <w:r w:rsidRPr="004F3F9F">
        <w:rPr>
          <w:rStyle w:val="shorttext"/>
          <w:rFonts w:ascii="Calibri" w:eastAsia="Times New Roman" w:hAnsi="Calibri" w:cs="Times New Roman"/>
          <w:i w:val="0"/>
          <w:iCs w:val="0"/>
          <w:color w:val="auto"/>
          <w:sz w:val="22"/>
          <w:szCs w:val="20"/>
          <w:lang w:eastAsia="fr-FR"/>
        </w:rPr>
        <w:fldChar w:fldCharType="separate"/>
      </w:r>
      <w:r w:rsidR="00A07FD0">
        <w:rPr>
          <w:rStyle w:val="shorttext"/>
          <w:rFonts w:ascii="Calibri" w:eastAsia="Times New Roman" w:hAnsi="Calibri" w:cs="Times New Roman"/>
          <w:i w:val="0"/>
          <w:iCs w:val="0"/>
          <w:noProof/>
          <w:color w:val="auto"/>
          <w:sz w:val="22"/>
          <w:szCs w:val="20"/>
          <w:lang w:eastAsia="fr-FR"/>
        </w:rPr>
        <w:t>1</w:t>
      </w:r>
      <w:r w:rsidRPr="004F3F9F">
        <w:rPr>
          <w:rStyle w:val="shorttext"/>
          <w:rFonts w:ascii="Calibri" w:eastAsia="Times New Roman" w:hAnsi="Calibri" w:cs="Times New Roman"/>
          <w:i w:val="0"/>
          <w:iCs w:val="0"/>
          <w:color w:val="auto"/>
          <w:sz w:val="22"/>
          <w:szCs w:val="20"/>
          <w:lang w:eastAsia="fr-FR"/>
        </w:rPr>
        <w:fldChar w:fldCharType="end"/>
      </w:r>
      <w:bookmarkEnd w:id="10"/>
      <w:r w:rsidRPr="004F3F9F">
        <w:rPr>
          <w:rStyle w:val="shorttext"/>
          <w:rFonts w:ascii="Calibri" w:eastAsia="Times New Roman" w:hAnsi="Calibri" w:cs="Times New Roman"/>
          <w:i w:val="0"/>
          <w:iCs w:val="0"/>
          <w:color w:val="auto"/>
          <w:sz w:val="22"/>
          <w:szCs w:val="20"/>
          <w:lang w:eastAsia="fr-FR"/>
        </w:rPr>
        <w:t xml:space="preserve"> - </w:t>
      </w:r>
      <w:bookmarkStart w:id="11" w:name="_Ref444682082"/>
      <w:r w:rsidRPr="004F3F9F">
        <w:rPr>
          <w:rStyle w:val="shorttext"/>
          <w:rFonts w:ascii="Calibri" w:eastAsia="Times New Roman" w:hAnsi="Calibri" w:cs="Times New Roman"/>
          <w:i w:val="0"/>
          <w:iCs w:val="0"/>
          <w:color w:val="auto"/>
          <w:sz w:val="22"/>
          <w:szCs w:val="20"/>
          <w:lang w:eastAsia="fr-FR"/>
        </w:rPr>
        <w:t>Composante H1 des vibrations synchrones durant une montée-descente en vitesse</w:t>
      </w:r>
      <w:bookmarkEnd w:id="11"/>
      <w:r w:rsidRPr="004F3F9F">
        <w:rPr>
          <w:rStyle w:val="shorttext"/>
          <w:rFonts w:ascii="Calibri" w:eastAsia="Times New Roman" w:hAnsi="Calibri" w:cs="Times New Roman"/>
          <w:i w:val="0"/>
          <w:iCs w:val="0"/>
          <w:color w:val="auto"/>
          <w:sz w:val="22"/>
          <w:szCs w:val="20"/>
          <w:lang w:eastAsia="fr-FR"/>
        </w:rPr>
        <w:t>.</w:t>
      </w:r>
    </w:p>
    <w:p w14:paraId="10F3A18D" w14:textId="77777777" w:rsidR="00113E7B" w:rsidRDefault="00113E7B" w:rsidP="00113E7B">
      <w:pPr>
        <w:spacing w:line="360" w:lineRule="auto"/>
        <w:ind w:firstLine="708"/>
      </w:pPr>
      <w:r w:rsidRPr="0088427B">
        <w:rPr>
          <w:b/>
        </w:rPr>
        <w:t>En 2000</w:t>
      </w:r>
      <w:r w:rsidRPr="0088427B">
        <w:t>, Kocur and de Jongh [5] ont présenté le cas d’un compresseur à gaz exhibant une instabilité vibratoire dû à l’Effet Morton. Afin d’augmenter la pression du gaz naturel de 65.5 bar à 186 bar, le compresseur nécessitait une puissance importante fournie par une turbine à gaz. La transmission d’une telle puissance exigeait un accouplement ayant une taille conséquente et présentant une masse importante en porte-à-faux. En phase de conception de cette machine, l’effet Morton n’était pas pris en compte. Une fois la conception terminée, une méthode de prédiction de l’instabilité vibratoire a été utilisée et a montré l’existence d’une instabilité aux alentours de la vitesse maximale. Cette prédiction était vérifiée par un essai de protocole de la machine. L’ajout d’une barrière thermique était connu à l’époque comme étant un remède au problème. Cependant, et pour des raisons d’encombrement et d’avancement du projet, cette solution n’a pas été retenue. La réduction du jeu radial du palier était aussi une possibilité mais cette solution entraînait le non-respect de la marge de sécurité. Enfin, le design des parties d’accouplement a été modifié dans le but de réduire les masses en porte-à-faux. Cette solution technique confirme que l’effet Morton est intimement lié aux masses en porte-à-faux.</w:t>
      </w:r>
    </w:p>
    <w:p w14:paraId="6D8957B1" w14:textId="77777777" w:rsidR="00113E7B" w:rsidRDefault="00113E7B" w:rsidP="00113E7B">
      <w:pPr>
        <w:spacing w:line="360" w:lineRule="auto"/>
        <w:ind w:firstLine="708"/>
      </w:pPr>
      <w:r w:rsidRPr="00413573">
        <w:rPr>
          <w:b/>
        </w:rPr>
        <w:t>En 2008,</w:t>
      </w:r>
      <w:r w:rsidRPr="00620A4B">
        <w:t xml:space="preserve"> Schmied, Pozivil et al. </w:t>
      </w:r>
      <w:r w:rsidRPr="00067A77">
        <w:rPr>
          <w:b/>
        </w:rPr>
        <w:fldChar w:fldCharType="begin"/>
      </w:r>
      <w:r w:rsidRPr="00067A77">
        <w:rPr>
          <w:b/>
        </w:rPr>
        <w:instrText xml:space="preserve"> REF _Ref523090891 \r \h  \* MERGEFORMAT </w:instrText>
      </w:r>
      <w:r w:rsidRPr="00067A77">
        <w:rPr>
          <w:b/>
        </w:rPr>
      </w:r>
      <w:r w:rsidRPr="00067A77">
        <w:rPr>
          <w:b/>
        </w:rPr>
        <w:fldChar w:fldCharType="separate"/>
      </w:r>
      <w:r w:rsidR="00A07FD0">
        <w:rPr>
          <w:b/>
        </w:rPr>
        <w:t>[18]</w:t>
      </w:r>
      <w:r w:rsidRPr="00067A77">
        <w:rPr>
          <w:b/>
        </w:rPr>
        <w:fldChar w:fldCharType="end"/>
      </w:r>
      <w:r>
        <w:rPr>
          <w:b/>
        </w:rPr>
        <w:t xml:space="preserve"> </w:t>
      </w:r>
      <w:r w:rsidRPr="00620A4B">
        <w:t>ont publié une étude du cas concernant un turbo-détenteur</w:t>
      </w:r>
      <w:r>
        <w:t xml:space="preserve"> accouplé avec un compresseur</w:t>
      </w:r>
      <w:r w:rsidRPr="00620A4B">
        <w:t xml:space="preserve"> utilisé en industrie cryogénique</w:t>
      </w:r>
      <w:r>
        <w:t xml:space="preserve">. Cette machine sert à </w:t>
      </w:r>
      <w:r w:rsidRPr="0050638E">
        <w:t xml:space="preserve">fournir </w:t>
      </w:r>
      <w:r>
        <w:t>la</w:t>
      </w:r>
      <w:r w:rsidRPr="0050638E">
        <w:t xml:space="preserve"> réfrigérat</w:t>
      </w:r>
      <w:r>
        <w:t>ion</w:t>
      </w:r>
      <w:r w:rsidRPr="0050638E">
        <w:t xml:space="preserve"> pour le procédé de purification des gaz résiduaires dans une usine de traitement de l'éthylène</w:t>
      </w:r>
      <w:r>
        <w:t xml:space="preserve">. Le turbo-détenteur possédait une configuration des disques en porte-à-faux et un rotor très rigide qui permettait de fonctionner à une vitesse très élevée vers 18600 tr/min. Pendant le test interne, </w:t>
      </w:r>
      <w:r w:rsidRPr="007C07AF">
        <w:t>la vibration</w:t>
      </w:r>
      <w:r>
        <w:t xml:space="preserve"> synchrone prépondérante a été</w:t>
      </w:r>
      <w:r w:rsidRPr="007C07AF">
        <w:t xml:space="preserve"> mesurée </w:t>
      </w:r>
      <w:r>
        <w:t>et elle</w:t>
      </w:r>
      <w:r w:rsidRPr="007C07AF">
        <w:t xml:space="preserve"> a commencé à monter brusquement juste au-dessus de la vitesse nominale</w:t>
      </w:r>
      <w:r>
        <w:t xml:space="preserve">. Les diagrammes polars de la mesure de vibration synchrone à la vitesse 18600tr/min est illustré à la </w:t>
      </w:r>
      <w:r w:rsidRPr="00493454">
        <w:rPr>
          <w:b/>
        </w:rPr>
        <w:fldChar w:fldCharType="begin"/>
      </w:r>
      <w:r w:rsidRPr="00493454">
        <w:rPr>
          <w:b/>
        </w:rPr>
        <w:instrText xml:space="preserve"> REF _Ref523325056 \h  \* MERGEFORMAT </w:instrText>
      </w:r>
      <w:r w:rsidRPr="00493454">
        <w:rPr>
          <w:b/>
        </w:rPr>
      </w:r>
      <w:r w:rsidRPr="00493454">
        <w:rPr>
          <w:b/>
        </w:rPr>
        <w:fldChar w:fldCharType="separate"/>
      </w:r>
      <w:r w:rsidR="00A07FD0" w:rsidRPr="00A07FD0">
        <w:rPr>
          <w:b/>
        </w:rPr>
        <w:t>Figure 2</w:t>
      </w:r>
      <w:r w:rsidRPr="00493454">
        <w:rPr>
          <w:b/>
        </w:rPr>
        <w:fldChar w:fldCharType="end"/>
      </w:r>
      <w:r>
        <w:t xml:space="preserve">. Ils montrent </w:t>
      </w:r>
      <w:r w:rsidRPr="00A90D7C">
        <w:t>une</w:t>
      </w:r>
      <w:r>
        <w:rPr>
          <w:rStyle w:val="shorttext"/>
        </w:rPr>
        <w:t xml:space="preserve"> ligne divergente en suivant une forme spirale. Ce phénomène est nommé la vibration spirale divergente. Le phénomène de l’hystérésis a été également constaté pendant le test de montée en vitesse et décente en vitesse à la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A07FD0" w:rsidRPr="00A07FD0">
        <w:rPr>
          <w:rStyle w:val="shorttext"/>
          <w:b/>
        </w:rPr>
        <w:t xml:space="preserve">Figure </w:t>
      </w:r>
      <w:r w:rsidR="00A07FD0" w:rsidRPr="00A07FD0">
        <w:rPr>
          <w:rStyle w:val="shorttext"/>
          <w:b/>
          <w:noProof/>
        </w:rPr>
        <w:t>3</w:t>
      </w:r>
      <w:r w:rsidRPr="00A2508B">
        <w:rPr>
          <w:rStyle w:val="shorttext"/>
          <w:b/>
        </w:rPr>
        <w:fldChar w:fldCharType="end"/>
      </w:r>
      <w:r>
        <w:rPr>
          <w:rStyle w:val="shorttext"/>
        </w:rPr>
        <w:t>.</w:t>
      </w:r>
    </w:p>
    <w:p w14:paraId="48F6075A" w14:textId="77777777" w:rsidR="00113E7B" w:rsidRDefault="00113E7B" w:rsidP="00113E7B">
      <w:pPr>
        <w:keepNext/>
        <w:spacing w:line="360" w:lineRule="auto"/>
        <w:jc w:val="center"/>
      </w:pPr>
      <w:r>
        <w:rPr>
          <w:noProof/>
          <w:lang w:eastAsia="zh-CN"/>
        </w:rPr>
        <w:lastRenderedPageBreak/>
        <w:drawing>
          <wp:inline distT="0" distB="0" distL="0" distR="0" wp14:anchorId="20B34748" wp14:editId="18C2628F">
            <wp:extent cx="5058000" cy="23328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000" cy="2332800"/>
                    </a:xfrm>
                    <a:prstGeom prst="rect">
                      <a:avLst/>
                    </a:prstGeom>
                  </pic:spPr>
                </pic:pic>
              </a:graphicData>
            </a:graphic>
          </wp:inline>
        </w:drawing>
      </w:r>
    </w:p>
    <w:p w14:paraId="2184F0D2" w14:textId="77777777" w:rsidR="00113E7B" w:rsidRDefault="00113E7B" w:rsidP="00113E7B">
      <w:pPr>
        <w:pStyle w:val="Lgende"/>
        <w:jc w:val="center"/>
        <w:rPr>
          <w:rStyle w:val="shorttext"/>
          <w:rFonts w:ascii="Calibri" w:eastAsia="Times New Roman" w:hAnsi="Calibri" w:cs="Times New Roman"/>
          <w:i w:val="0"/>
          <w:iCs w:val="0"/>
          <w:color w:val="auto"/>
          <w:sz w:val="22"/>
          <w:szCs w:val="20"/>
          <w:lang w:eastAsia="fr-FR"/>
        </w:rPr>
      </w:pPr>
      <w:bookmarkStart w:id="12" w:name="_Ref523325056"/>
      <w:r w:rsidRPr="002F0CE0">
        <w:rPr>
          <w:rStyle w:val="shorttext"/>
          <w:rFonts w:ascii="Calibri" w:eastAsia="Times New Roman" w:hAnsi="Calibri" w:cs="Times New Roman"/>
          <w:i w:val="0"/>
          <w:iCs w:val="0"/>
          <w:color w:val="auto"/>
          <w:sz w:val="22"/>
          <w:szCs w:val="20"/>
          <w:lang w:eastAsia="fr-FR"/>
        </w:rPr>
        <w:t xml:space="preserve">Figure </w:t>
      </w:r>
      <w:r w:rsidRPr="002F0CE0">
        <w:rPr>
          <w:rStyle w:val="shorttext"/>
          <w:rFonts w:ascii="Calibri" w:eastAsia="Times New Roman" w:hAnsi="Calibri" w:cs="Times New Roman"/>
          <w:i w:val="0"/>
          <w:iCs w:val="0"/>
          <w:color w:val="auto"/>
          <w:sz w:val="22"/>
          <w:szCs w:val="20"/>
          <w:lang w:eastAsia="fr-FR"/>
        </w:rPr>
        <w:fldChar w:fldCharType="begin"/>
      </w:r>
      <w:r w:rsidRPr="002F0CE0">
        <w:rPr>
          <w:rStyle w:val="shorttext"/>
          <w:rFonts w:ascii="Calibri" w:eastAsia="Times New Roman" w:hAnsi="Calibri" w:cs="Times New Roman"/>
          <w:i w:val="0"/>
          <w:iCs w:val="0"/>
          <w:color w:val="auto"/>
          <w:sz w:val="22"/>
          <w:szCs w:val="20"/>
          <w:lang w:eastAsia="fr-FR"/>
        </w:rPr>
        <w:instrText xml:space="preserve"> SEQ Figure \* ARABIC </w:instrText>
      </w:r>
      <w:r w:rsidRPr="002F0CE0">
        <w:rPr>
          <w:rStyle w:val="shorttext"/>
          <w:rFonts w:ascii="Calibri" w:eastAsia="Times New Roman" w:hAnsi="Calibri" w:cs="Times New Roman"/>
          <w:i w:val="0"/>
          <w:iCs w:val="0"/>
          <w:color w:val="auto"/>
          <w:sz w:val="22"/>
          <w:szCs w:val="20"/>
          <w:lang w:eastAsia="fr-FR"/>
        </w:rPr>
        <w:fldChar w:fldCharType="separate"/>
      </w:r>
      <w:r w:rsidR="00A07FD0">
        <w:rPr>
          <w:rStyle w:val="shorttext"/>
          <w:rFonts w:ascii="Calibri" w:eastAsia="Times New Roman" w:hAnsi="Calibri" w:cs="Times New Roman"/>
          <w:i w:val="0"/>
          <w:iCs w:val="0"/>
          <w:noProof/>
          <w:color w:val="auto"/>
          <w:sz w:val="22"/>
          <w:szCs w:val="20"/>
          <w:lang w:eastAsia="fr-FR"/>
        </w:rPr>
        <w:t>2</w:t>
      </w:r>
      <w:r w:rsidRPr="002F0CE0">
        <w:rPr>
          <w:rStyle w:val="shorttext"/>
          <w:rFonts w:ascii="Calibri" w:eastAsia="Times New Roman" w:hAnsi="Calibri" w:cs="Times New Roman"/>
          <w:i w:val="0"/>
          <w:iCs w:val="0"/>
          <w:color w:val="auto"/>
          <w:sz w:val="22"/>
          <w:szCs w:val="20"/>
          <w:lang w:eastAsia="fr-FR"/>
        </w:rPr>
        <w:fldChar w:fldCharType="end"/>
      </w:r>
      <w:bookmarkEnd w:id="12"/>
      <w:r>
        <w:rPr>
          <w:rStyle w:val="shorttext"/>
          <w:rFonts w:ascii="Calibri" w:eastAsia="Times New Roman" w:hAnsi="Calibri" w:cs="Times New Roman"/>
          <w:i w:val="0"/>
          <w:iCs w:val="0"/>
          <w:color w:val="auto"/>
          <w:sz w:val="22"/>
          <w:szCs w:val="20"/>
          <w:lang w:eastAsia="fr-FR"/>
        </w:rPr>
        <w:t> : Vibration spirale constaté sur le côté compresseur</w:t>
      </w:r>
    </w:p>
    <w:p w14:paraId="04177C10" w14:textId="77777777" w:rsidR="00113E7B" w:rsidRDefault="00113E7B" w:rsidP="00113E7B"/>
    <w:p w14:paraId="13FF2823" w14:textId="77777777" w:rsidR="00113E7B" w:rsidRDefault="00113E7B" w:rsidP="00113E7B">
      <w:pPr>
        <w:keepNext/>
        <w:jc w:val="center"/>
      </w:pPr>
      <w:r>
        <w:rPr>
          <w:noProof/>
          <w:lang w:eastAsia="zh-CN"/>
        </w:rPr>
        <w:drawing>
          <wp:inline distT="0" distB="0" distL="0" distR="0" wp14:anchorId="744BD3C6" wp14:editId="1C084C3E">
            <wp:extent cx="4320000" cy="2642400"/>
            <wp:effectExtent l="0" t="0" r="444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2642400"/>
                    </a:xfrm>
                    <a:prstGeom prst="rect">
                      <a:avLst/>
                    </a:prstGeom>
                  </pic:spPr>
                </pic:pic>
              </a:graphicData>
            </a:graphic>
          </wp:inline>
        </w:drawing>
      </w:r>
    </w:p>
    <w:p w14:paraId="3EB394A4" w14:textId="77777777" w:rsidR="00113E7B" w:rsidRPr="00E407B8" w:rsidRDefault="00113E7B" w:rsidP="00113E7B">
      <w:pPr>
        <w:pStyle w:val="Lgende"/>
        <w:jc w:val="center"/>
        <w:rPr>
          <w:rStyle w:val="shorttext"/>
          <w:rFonts w:ascii="Calibri" w:eastAsia="Times New Roman" w:hAnsi="Calibri" w:cs="Times New Roman"/>
          <w:i w:val="0"/>
          <w:iCs w:val="0"/>
          <w:color w:val="auto"/>
          <w:sz w:val="22"/>
          <w:szCs w:val="20"/>
          <w:lang w:eastAsia="fr-FR"/>
        </w:rPr>
      </w:pPr>
      <w:bookmarkStart w:id="13" w:name="_Ref523734709"/>
      <w:r w:rsidRPr="00E407B8">
        <w:rPr>
          <w:rStyle w:val="shorttext"/>
          <w:rFonts w:ascii="Calibri" w:eastAsia="Times New Roman" w:hAnsi="Calibri" w:cs="Times New Roman"/>
          <w:i w:val="0"/>
          <w:iCs w:val="0"/>
          <w:color w:val="auto"/>
          <w:sz w:val="22"/>
          <w:szCs w:val="20"/>
          <w:lang w:eastAsia="fr-FR"/>
        </w:rPr>
        <w:t xml:space="preserve">Figure </w:t>
      </w:r>
      <w:r w:rsidRPr="00E407B8">
        <w:rPr>
          <w:rStyle w:val="shorttext"/>
          <w:rFonts w:ascii="Calibri" w:eastAsia="Times New Roman" w:hAnsi="Calibri" w:cs="Times New Roman"/>
          <w:i w:val="0"/>
          <w:iCs w:val="0"/>
          <w:color w:val="auto"/>
          <w:sz w:val="22"/>
          <w:szCs w:val="20"/>
          <w:lang w:eastAsia="fr-FR"/>
        </w:rPr>
        <w:fldChar w:fldCharType="begin"/>
      </w:r>
      <w:r w:rsidRPr="00E407B8">
        <w:rPr>
          <w:rStyle w:val="shorttext"/>
          <w:rFonts w:ascii="Calibri" w:eastAsia="Times New Roman" w:hAnsi="Calibri" w:cs="Times New Roman"/>
          <w:i w:val="0"/>
          <w:iCs w:val="0"/>
          <w:color w:val="auto"/>
          <w:sz w:val="22"/>
          <w:szCs w:val="20"/>
          <w:lang w:eastAsia="fr-FR"/>
        </w:rPr>
        <w:instrText xml:space="preserve"> SEQ Figure \* ARABIC </w:instrText>
      </w:r>
      <w:r w:rsidRPr="00E407B8">
        <w:rPr>
          <w:rStyle w:val="shorttext"/>
          <w:rFonts w:ascii="Calibri" w:eastAsia="Times New Roman" w:hAnsi="Calibri" w:cs="Times New Roman"/>
          <w:i w:val="0"/>
          <w:iCs w:val="0"/>
          <w:color w:val="auto"/>
          <w:sz w:val="22"/>
          <w:szCs w:val="20"/>
          <w:lang w:eastAsia="fr-FR"/>
        </w:rPr>
        <w:fldChar w:fldCharType="separate"/>
      </w:r>
      <w:r w:rsidR="00A07FD0">
        <w:rPr>
          <w:rStyle w:val="shorttext"/>
          <w:rFonts w:ascii="Calibri" w:eastAsia="Times New Roman" w:hAnsi="Calibri" w:cs="Times New Roman"/>
          <w:i w:val="0"/>
          <w:iCs w:val="0"/>
          <w:noProof/>
          <w:color w:val="auto"/>
          <w:sz w:val="22"/>
          <w:szCs w:val="20"/>
          <w:lang w:eastAsia="fr-FR"/>
        </w:rPr>
        <w:t>3</w:t>
      </w:r>
      <w:r w:rsidRPr="00E407B8">
        <w:rPr>
          <w:rStyle w:val="shorttext"/>
          <w:rFonts w:ascii="Calibri" w:eastAsia="Times New Roman" w:hAnsi="Calibri" w:cs="Times New Roman"/>
          <w:i w:val="0"/>
          <w:iCs w:val="0"/>
          <w:color w:val="auto"/>
          <w:sz w:val="22"/>
          <w:szCs w:val="20"/>
          <w:lang w:eastAsia="fr-FR"/>
        </w:rPr>
        <w:fldChar w:fldCharType="end"/>
      </w:r>
      <w:bookmarkEnd w:id="13"/>
      <w:r w:rsidRPr="00E407B8">
        <w:rPr>
          <w:rStyle w:val="shorttext"/>
          <w:rFonts w:ascii="Calibri" w:eastAsia="Times New Roman" w:hAnsi="Calibri" w:cs="Times New Roman"/>
          <w:i w:val="0"/>
          <w:iCs w:val="0"/>
          <w:color w:val="auto"/>
          <w:sz w:val="22"/>
          <w:szCs w:val="20"/>
          <w:lang w:eastAsia="fr-FR"/>
        </w:rPr>
        <w:t xml:space="preserve"> : Phénomène d’hystérésis sur le turbo-détenteur </w:t>
      </w:r>
    </w:p>
    <w:p w14:paraId="0A5A2DD3" w14:textId="77777777" w:rsidR="00113E7B" w:rsidRPr="00BE04F9" w:rsidRDefault="00113E7B" w:rsidP="00113E7B">
      <w:pPr>
        <w:spacing w:line="360" w:lineRule="auto"/>
        <w:ind w:firstLine="708"/>
        <w:rPr>
          <w:rStyle w:val="shorttext"/>
          <w:szCs w:val="22"/>
        </w:rPr>
      </w:pPr>
      <w:r w:rsidRPr="00C2510F">
        <w:rPr>
          <w:b/>
        </w:rPr>
        <w:t>En 2011,</w:t>
      </w:r>
      <w:r>
        <w:t xml:space="preserve"> Lorenz et Murphy </w:t>
      </w:r>
      <w:r w:rsidRPr="00E607AB">
        <w:rPr>
          <w:b/>
        </w:rPr>
        <w:fldChar w:fldCharType="begin"/>
      </w:r>
      <w:r w:rsidRPr="00E607AB">
        <w:rPr>
          <w:b/>
        </w:rPr>
        <w:instrText xml:space="preserve"> REF _Ref523086492 \r \h </w:instrText>
      </w:r>
      <w:r>
        <w:rPr>
          <w:b/>
        </w:rPr>
        <w:instrText xml:space="preserve"> \* MERGEFORMAT </w:instrText>
      </w:r>
      <w:r w:rsidRPr="00E607AB">
        <w:rPr>
          <w:b/>
        </w:rPr>
      </w:r>
      <w:r w:rsidRPr="00E607AB">
        <w:rPr>
          <w:b/>
        </w:rPr>
        <w:fldChar w:fldCharType="separate"/>
      </w:r>
      <w:r w:rsidR="00A07FD0">
        <w:rPr>
          <w:b/>
        </w:rPr>
        <w:t>[13]</w:t>
      </w:r>
      <w:r w:rsidRPr="00E607AB">
        <w:rPr>
          <w:b/>
        </w:rPr>
        <w:fldChar w:fldCharType="end"/>
      </w:r>
      <w:r>
        <w:t xml:space="preserve"> ont investigué un prototype d’une </w:t>
      </w:r>
      <w:r>
        <w:rPr>
          <w:rStyle w:val="shorttext"/>
        </w:rPr>
        <w:t xml:space="preserve">machine électrique tournante à vitesse variable qui comportait significativement les symptômes de l’effet Morton. Cette machine possède une configuration du disque avec une masse importante en porte-à-faux. Pendant un </w:t>
      </w:r>
      <w:r w:rsidRPr="006F4AC6">
        <w:rPr>
          <w:rStyle w:val="shorttext"/>
        </w:rPr>
        <w:t>test</w:t>
      </w:r>
      <w:r>
        <w:rPr>
          <w:rStyle w:val="shorttext"/>
        </w:rPr>
        <w:t xml:space="preserve"> de vitesse constante, la machine fonctionnait à la vitesse 4150 tr/min. Les déplacements du rotor étaient mesurés sur deux plans par deux capteurs montés à 90 degrés : un plan de mesure pour un palier. Le niveau de vibration synchrone (1X) mesuré au cours du temps est illustré dans la </w:t>
      </w:r>
      <w:r w:rsidRPr="00BA235A">
        <w:rPr>
          <w:rStyle w:val="shorttext"/>
          <w:b/>
        </w:rPr>
        <w:fldChar w:fldCharType="begin"/>
      </w:r>
      <w:r w:rsidRPr="00BA235A">
        <w:rPr>
          <w:rStyle w:val="shorttext"/>
          <w:b/>
        </w:rPr>
        <w:instrText xml:space="preserve"> REF _Ref523317204 \h  \* MERGEFORMAT </w:instrText>
      </w:r>
      <w:r w:rsidRPr="00BA235A">
        <w:rPr>
          <w:rStyle w:val="shorttext"/>
          <w:b/>
        </w:rPr>
      </w:r>
      <w:r w:rsidRPr="00BA235A">
        <w:rPr>
          <w:rStyle w:val="shorttext"/>
          <w:b/>
        </w:rPr>
        <w:fldChar w:fldCharType="separate"/>
      </w:r>
      <w:r w:rsidR="00A07FD0" w:rsidRPr="00A07FD0">
        <w:rPr>
          <w:rStyle w:val="shorttext"/>
          <w:b/>
        </w:rPr>
        <w:t>Figure 4</w:t>
      </w:r>
      <w:r w:rsidRPr="00BA235A">
        <w:rPr>
          <w:rStyle w:val="shorttext"/>
          <w:b/>
        </w:rPr>
        <w:fldChar w:fldCharType="end"/>
      </w:r>
      <w:r>
        <w:rPr>
          <w:rStyle w:val="shorttext"/>
        </w:rPr>
        <w:t xml:space="preserve">. </w:t>
      </w:r>
      <w:r w:rsidRPr="00343837">
        <w:rPr>
          <w:rStyle w:val="shorttext"/>
        </w:rPr>
        <w:t xml:space="preserve">Les diagrammes polaires de la vibration synchrone </w:t>
      </w:r>
      <w:r>
        <w:rPr>
          <w:rStyle w:val="shorttext"/>
        </w:rPr>
        <w:t>issus des mesures</w:t>
      </w:r>
      <w:r w:rsidRPr="00343837">
        <w:rPr>
          <w:rStyle w:val="shorttext"/>
        </w:rPr>
        <w:t xml:space="preserve"> sont illustrés 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A07FD0" w:rsidRPr="00A07FD0">
        <w:rPr>
          <w:rStyle w:val="shorttext"/>
          <w:b/>
        </w:rPr>
        <w:t>Figure 5</w:t>
      </w:r>
      <w:r w:rsidRPr="00BA235A">
        <w:rPr>
          <w:rStyle w:val="shorttext"/>
          <w:b/>
        </w:rPr>
        <w:fldChar w:fldCharType="end"/>
      </w:r>
      <w:r w:rsidRPr="00343837">
        <w:rPr>
          <w:rStyle w:val="shorttext"/>
        </w:rPr>
        <w:t>.</w:t>
      </w:r>
      <w:r>
        <w:rPr>
          <w:rStyle w:val="shorttext"/>
        </w:rPr>
        <w:t xml:space="preserve"> Selon ces figures, l’amplitude de vibration augmente lentement pendant les premières deux heures de fonctionnement et devient soudain excessive, ce qui entrainait un arrêt du fonctionnement de la machine. Les diagrammes polaires des composants synchrones qui contiennent l’information de ses amplitudes et ses phases montrent la vibration spirale divergente. </w:t>
      </w:r>
      <w:r>
        <w:rPr>
          <w:szCs w:val="22"/>
        </w:rPr>
        <w:t xml:space="preserve">Il faut noter que la vibration spirale </w:t>
      </w:r>
      <w:r w:rsidRPr="00343837">
        <w:rPr>
          <w:rStyle w:val="shorttext"/>
        </w:rPr>
        <w:t xml:space="preserve">peut également être causée par l'effet Newkirk, qui est une autre forme de </w:t>
      </w:r>
      <w:r>
        <w:rPr>
          <w:rStyle w:val="shorttext"/>
        </w:rPr>
        <w:t>l’échauffement non-</w:t>
      </w:r>
      <w:r>
        <w:rPr>
          <w:rStyle w:val="shorttext"/>
        </w:rPr>
        <w:lastRenderedPageBreak/>
        <w:t xml:space="preserve">homogène similaire </w:t>
      </w:r>
      <w:r w:rsidRPr="00343837">
        <w:rPr>
          <w:rStyle w:val="shorttext"/>
        </w:rPr>
        <w:t xml:space="preserve">à l'effet Morton, mais qui est dû au </w:t>
      </w:r>
      <w:r>
        <w:rPr>
          <w:rStyle w:val="shorttext"/>
        </w:rPr>
        <w:t>contact rotor-stator</w:t>
      </w:r>
      <w:r w:rsidRPr="00343837">
        <w:rPr>
          <w:rStyle w:val="shorttext"/>
        </w:rPr>
        <w:t xml:space="preserve"> au lieu du cisaillement</w:t>
      </w:r>
      <w:r>
        <w:rPr>
          <w:rStyle w:val="shorttext"/>
        </w:rPr>
        <w:t xml:space="preserve"> visqueux</w:t>
      </w:r>
      <w:r w:rsidRPr="00343837">
        <w:rPr>
          <w:rStyle w:val="shorttext"/>
        </w:rPr>
        <w:t xml:space="preserve"> dans un film d'huile. Dans </w:t>
      </w:r>
      <w:r>
        <w:rPr>
          <w:rStyle w:val="shorttext"/>
        </w:rPr>
        <w:t>ce</w:t>
      </w:r>
      <w:r w:rsidRPr="00343837">
        <w:rPr>
          <w:rStyle w:val="shorttext"/>
        </w:rPr>
        <w:t xml:space="preserve"> cas, </w:t>
      </w:r>
      <w:r>
        <w:rPr>
          <w:rStyle w:val="shorttext"/>
        </w:rPr>
        <w:t xml:space="preserve">cette possibilité a été éliminée lors de la phase de diagnostic. En outre, le </w:t>
      </w:r>
      <w:r>
        <w:rPr>
          <w:szCs w:val="22"/>
        </w:rPr>
        <w:t xml:space="preserve">phénomène de cyclage des vibrations a été également constaté sur la mesure avant que l’instabilité vibratoire apparaisse. </w:t>
      </w:r>
    </w:p>
    <w:p w14:paraId="409CADC0" w14:textId="77777777" w:rsidR="00113E7B" w:rsidRDefault="00113E7B" w:rsidP="00113E7B">
      <w:pPr>
        <w:keepNext/>
        <w:spacing w:line="360" w:lineRule="auto"/>
        <w:jc w:val="center"/>
      </w:pPr>
      <w:r w:rsidRPr="00910663">
        <w:rPr>
          <w:rStyle w:val="shorttext"/>
          <w:noProof/>
          <w:lang w:eastAsia="zh-CN"/>
        </w:rPr>
        <w:drawing>
          <wp:inline distT="0" distB="0" distL="0" distR="0" wp14:anchorId="05619D00" wp14:editId="0CD0BE81">
            <wp:extent cx="4238659" cy="2693782"/>
            <wp:effectExtent l="0" t="0" r="0" b="0"/>
            <wp:docPr id="8" name="Image 8"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757" cy="2701470"/>
                    </a:xfrm>
                    <a:prstGeom prst="rect">
                      <a:avLst/>
                    </a:prstGeom>
                    <a:noFill/>
                    <a:ln>
                      <a:noFill/>
                    </a:ln>
                  </pic:spPr>
                </pic:pic>
              </a:graphicData>
            </a:graphic>
          </wp:inline>
        </w:drawing>
      </w:r>
    </w:p>
    <w:p w14:paraId="55C27E22" w14:textId="77777777" w:rsidR="00113E7B" w:rsidRDefault="00113E7B" w:rsidP="00113E7B">
      <w:pPr>
        <w:pStyle w:val="Lgende"/>
        <w:jc w:val="center"/>
        <w:rPr>
          <w:rStyle w:val="shorttext"/>
        </w:rPr>
      </w:pPr>
      <w:bookmarkStart w:id="14" w:name="_Ref523317204"/>
      <w:r w:rsidRPr="00B94278">
        <w:rPr>
          <w:rStyle w:val="shorttext"/>
          <w:rFonts w:ascii="Calibri" w:eastAsia="Times New Roman" w:hAnsi="Calibri" w:cs="Times New Roman"/>
          <w:i w:val="0"/>
          <w:iCs w:val="0"/>
          <w:color w:val="auto"/>
          <w:sz w:val="22"/>
          <w:szCs w:val="20"/>
          <w:lang w:eastAsia="fr-FR"/>
        </w:rPr>
        <w:t xml:space="preserve">Figure </w:t>
      </w:r>
      <w:r w:rsidRPr="00B94278">
        <w:rPr>
          <w:rStyle w:val="shorttext"/>
          <w:rFonts w:ascii="Calibri" w:eastAsia="Times New Roman" w:hAnsi="Calibri" w:cs="Times New Roman"/>
          <w:i w:val="0"/>
          <w:iCs w:val="0"/>
          <w:color w:val="auto"/>
          <w:sz w:val="22"/>
          <w:szCs w:val="20"/>
          <w:lang w:eastAsia="fr-FR"/>
        </w:rPr>
        <w:fldChar w:fldCharType="begin"/>
      </w:r>
      <w:r w:rsidRPr="00B94278">
        <w:rPr>
          <w:rStyle w:val="shorttext"/>
          <w:rFonts w:ascii="Calibri" w:eastAsia="Times New Roman" w:hAnsi="Calibri" w:cs="Times New Roman"/>
          <w:i w:val="0"/>
          <w:iCs w:val="0"/>
          <w:color w:val="auto"/>
          <w:sz w:val="22"/>
          <w:szCs w:val="20"/>
          <w:lang w:eastAsia="fr-FR"/>
        </w:rPr>
        <w:instrText xml:space="preserve"> SEQ Figure \* ARABIC </w:instrText>
      </w:r>
      <w:r w:rsidRPr="00B94278">
        <w:rPr>
          <w:rStyle w:val="shorttext"/>
          <w:rFonts w:ascii="Calibri" w:eastAsia="Times New Roman" w:hAnsi="Calibri" w:cs="Times New Roman"/>
          <w:i w:val="0"/>
          <w:iCs w:val="0"/>
          <w:color w:val="auto"/>
          <w:sz w:val="22"/>
          <w:szCs w:val="20"/>
          <w:lang w:eastAsia="fr-FR"/>
        </w:rPr>
        <w:fldChar w:fldCharType="separate"/>
      </w:r>
      <w:r w:rsidR="00A07FD0">
        <w:rPr>
          <w:rStyle w:val="shorttext"/>
          <w:rFonts w:ascii="Calibri" w:eastAsia="Times New Roman" w:hAnsi="Calibri" w:cs="Times New Roman"/>
          <w:i w:val="0"/>
          <w:iCs w:val="0"/>
          <w:noProof/>
          <w:color w:val="auto"/>
          <w:sz w:val="22"/>
          <w:szCs w:val="20"/>
          <w:lang w:eastAsia="fr-FR"/>
        </w:rPr>
        <w:t>4</w:t>
      </w:r>
      <w:r w:rsidRPr="00B94278">
        <w:rPr>
          <w:rStyle w:val="shorttext"/>
          <w:rFonts w:ascii="Calibri" w:eastAsia="Times New Roman" w:hAnsi="Calibri" w:cs="Times New Roman"/>
          <w:i w:val="0"/>
          <w:iCs w:val="0"/>
          <w:color w:val="auto"/>
          <w:sz w:val="22"/>
          <w:szCs w:val="20"/>
          <w:lang w:eastAsia="fr-FR"/>
        </w:rPr>
        <w:fldChar w:fldCharType="end"/>
      </w:r>
      <w:bookmarkEnd w:id="14"/>
      <w:r w:rsidRPr="00B94278">
        <w:rPr>
          <w:rStyle w:val="shorttext"/>
          <w:rFonts w:ascii="Calibri" w:eastAsia="Times New Roman" w:hAnsi="Calibri" w:cs="Times New Roman"/>
          <w:i w:val="0"/>
          <w:iCs w:val="0"/>
          <w:color w:val="auto"/>
          <w:sz w:val="22"/>
          <w:szCs w:val="20"/>
          <w:lang w:eastAsia="fr-FR"/>
        </w:rPr>
        <w:t> : Niveau de vibration synchrone mesuré pendant le test de vitesse constante à 4150 tr/min</w:t>
      </w:r>
      <w:r>
        <w:rPr>
          <w:rStyle w:val="shorttext"/>
        </w:rPr>
        <w:t xml:space="preserve"> </w:t>
      </w:r>
    </w:p>
    <w:p w14:paraId="216DC0F6" w14:textId="77777777" w:rsidR="00113E7B" w:rsidRDefault="00113E7B" w:rsidP="00113E7B">
      <w:pPr>
        <w:keepNext/>
        <w:spacing w:line="360" w:lineRule="auto"/>
        <w:jc w:val="center"/>
      </w:pPr>
      <w:r w:rsidRPr="00CC5642">
        <w:rPr>
          <w:rStyle w:val="shorttext"/>
          <w:noProof/>
          <w:lang w:eastAsia="zh-CN"/>
        </w:rPr>
        <w:drawing>
          <wp:inline distT="0" distB="0" distL="0" distR="0" wp14:anchorId="3F290280" wp14:editId="2351C5B6">
            <wp:extent cx="4039178" cy="3588390"/>
            <wp:effectExtent l="0" t="0" r="0" b="0"/>
            <wp:docPr id="5" name="Image 5"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5063" cy="3602502"/>
                    </a:xfrm>
                    <a:prstGeom prst="rect">
                      <a:avLst/>
                    </a:prstGeom>
                    <a:noFill/>
                    <a:ln>
                      <a:noFill/>
                    </a:ln>
                  </pic:spPr>
                </pic:pic>
              </a:graphicData>
            </a:graphic>
          </wp:inline>
        </w:drawing>
      </w:r>
    </w:p>
    <w:p w14:paraId="0A905258" w14:textId="77777777" w:rsidR="00113E7B" w:rsidRDefault="00113E7B" w:rsidP="00113E7B">
      <w:pPr>
        <w:pStyle w:val="Lgende"/>
        <w:jc w:val="center"/>
        <w:rPr>
          <w:rStyle w:val="shorttext"/>
          <w:rFonts w:ascii="Calibri" w:eastAsia="Times New Roman" w:hAnsi="Calibri" w:cs="Times New Roman"/>
          <w:i w:val="0"/>
          <w:iCs w:val="0"/>
          <w:color w:val="auto"/>
          <w:sz w:val="22"/>
          <w:szCs w:val="20"/>
          <w:lang w:eastAsia="fr-FR"/>
        </w:rPr>
      </w:pPr>
      <w:bookmarkStart w:id="15" w:name="_Ref523318350"/>
      <w:r w:rsidRPr="00F6370B">
        <w:rPr>
          <w:rStyle w:val="shorttext"/>
          <w:rFonts w:ascii="Calibri" w:eastAsia="Times New Roman" w:hAnsi="Calibri" w:cs="Times New Roman"/>
          <w:i w:val="0"/>
          <w:iCs w:val="0"/>
          <w:color w:val="auto"/>
          <w:sz w:val="22"/>
          <w:szCs w:val="20"/>
          <w:lang w:eastAsia="fr-FR"/>
        </w:rPr>
        <w:t xml:space="preserve">Figure </w:t>
      </w:r>
      <w:r w:rsidRPr="00F6370B">
        <w:rPr>
          <w:rStyle w:val="shorttext"/>
          <w:rFonts w:ascii="Calibri" w:eastAsia="Times New Roman" w:hAnsi="Calibri" w:cs="Times New Roman"/>
          <w:i w:val="0"/>
          <w:iCs w:val="0"/>
          <w:color w:val="auto"/>
          <w:sz w:val="22"/>
          <w:szCs w:val="20"/>
          <w:lang w:eastAsia="fr-FR"/>
        </w:rPr>
        <w:fldChar w:fldCharType="begin"/>
      </w:r>
      <w:r w:rsidRPr="00F6370B">
        <w:rPr>
          <w:rStyle w:val="shorttext"/>
          <w:rFonts w:ascii="Calibri" w:eastAsia="Times New Roman" w:hAnsi="Calibri" w:cs="Times New Roman"/>
          <w:i w:val="0"/>
          <w:iCs w:val="0"/>
          <w:color w:val="auto"/>
          <w:sz w:val="22"/>
          <w:szCs w:val="20"/>
          <w:lang w:eastAsia="fr-FR"/>
        </w:rPr>
        <w:instrText xml:space="preserve"> SEQ Figure \* ARABIC </w:instrText>
      </w:r>
      <w:r w:rsidRPr="00F6370B">
        <w:rPr>
          <w:rStyle w:val="shorttext"/>
          <w:rFonts w:ascii="Calibri" w:eastAsia="Times New Roman" w:hAnsi="Calibri" w:cs="Times New Roman"/>
          <w:i w:val="0"/>
          <w:iCs w:val="0"/>
          <w:color w:val="auto"/>
          <w:sz w:val="22"/>
          <w:szCs w:val="20"/>
          <w:lang w:eastAsia="fr-FR"/>
        </w:rPr>
        <w:fldChar w:fldCharType="separate"/>
      </w:r>
      <w:r w:rsidR="00A07FD0">
        <w:rPr>
          <w:rStyle w:val="shorttext"/>
          <w:rFonts w:ascii="Calibri" w:eastAsia="Times New Roman" w:hAnsi="Calibri" w:cs="Times New Roman"/>
          <w:i w:val="0"/>
          <w:iCs w:val="0"/>
          <w:noProof/>
          <w:color w:val="auto"/>
          <w:sz w:val="22"/>
          <w:szCs w:val="20"/>
          <w:lang w:eastAsia="fr-FR"/>
        </w:rPr>
        <w:t>5</w:t>
      </w:r>
      <w:r w:rsidRPr="00F6370B">
        <w:rPr>
          <w:rStyle w:val="shorttext"/>
          <w:rFonts w:ascii="Calibri" w:eastAsia="Times New Roman" w:hAnsi="Calibri" w:cs="Times New Roman"/>
          <w:i w:val="0"/>
          <w:iCs w:val="0"/>
          <w:color w:val="auto"/>
          <w:sz w:val="22"/>
          <w:szCs w:val="20"/>
          <w:lang w:eastAsia="fr-FR"/>
        </w:rPr>
        <w:fldChar w:fldCharType="end"/>
      </w:r>
      <w:bookmarkEnd w:id="1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 xml:space="preserve">iagrammes polaires de la vibration synchrone correspondent </w:t>
      </w:r>
      <w:r>
        <w:rPr>
          <w:rStyle w:val="shorttext"/>
          <w:rFonts w:ascii="Calibri" w:eastAsia="Times New Roman" w:hAnsi="Calibri" w:cs="Times New Roman"/>
          <w:i w:val="0"/>
          <w:iCs w:val="0"/>
          <w:color w:val="auto"/>
          <w:sz w:val="22"/>
          <w:szCs w:val="20"/>
          <w:lang w:eastAsia="fr-FR"/>
        </w:rPr>
        <w:t>à la</w:t>
      </w:r>
      <w:r w:rsidRPr="00F6370B">
        <w:rPr>
          <w:rStyle w:val="shorttext"/>
          <w:rFonts w:ascii="Calibri" w:eastAsia="Times New Roman" w:hAnsi="Calibri" w:cs="Times New Roman"/>
          <w:i w:val="0"/>
          <w:iCs w:val="0"/>
          <w:color w:val="auto"/>
          <w:sz w:val="22"/>
          <w:szCs w:val="20"/>
          <w:lang w:eastAsia="fr-FR"/>
        </w:rPr>
        <w:t xml:space="preserve"> mesure</w:t>
      </w:r>
    </w:p>
    <w:p w14:paraId="5DB3BD8D" w14:textId="77777777" w:rsidR="00113E7B" w:rsidRDefault="00113E7B" w:rsidP="00113E7B">
      <w:pPr>
        <w:spacing w:line="360" w:lineRule="auto"/>
        <w:rPr>
          <w:szCs w:val="22"/>
        </w:rPr>
      </w:pPr>
      <w:r>
        <w:rPr>
          <w:szCs w:val="22"/>
        </w:rPr>
        <w:t xml:space="preserve">En concluant des 4 investigations industrielles,  la configuration d’une masse importante en porte-à-faux est très favorisant le déclenchement de l’instabilité du type l’effet Morton qui possèdes les comportements représentatifs suivants : </w:t>
      </w:r>
    </w:p>
    <w:p w14:paraId="537BC448" w14:textId="77777777" w:rsidR="00113E7B" w:rsidRDefault="00113E7B" w:rsidP="00BD2B69">
      <w:pPr>
        <w:pStyle w:val="Paragraphedeliste"/>
        <w:numPr>
          <w:ilvl w:val="0"/>
          <w:numId w:val="9"/>
        </w:numPr>
        <w:spacing w:line="360" w:lineRule="auto"/>
        <w:rPr>
          <w:szCs w:val="22"/>
        </w:rPr>
      </w:pPr>
      <w:r>
        <w:rPr>
          <w:szCs w:val="22"/>
        </w:rPr>
        <w:lastRenderedPageBreak/>
        <w:t xml:space="preserve">Le phénomène d’hystérésis </w:t>
      </w:r>
    </w:p>
    <w:p w14:paraId="4E25D3E0" w14:textId="77777777" w:rsidR="00113E7B" w:rsidRDefault="00113E7B" w:rsidP="00BD2B69">
      <w:pPr>
        <w:pStyle w:val="Paragraphedeliste"/>
        <w:numPr>
          <w:ilvl w:val="0"/>
          <w:numId w:val="9"/>
        </w:numPr>
        <w:spacing w:line="360" w:lineRule="auto"/>
        <w:rPr>
          <w:szCs w:val="22"/>
        </w:rPr>
      </w:pPr>
      <w:r>
        <w:rPr>
          <w:szCs w:val="22"/>
        </w:rPr>
        <w:t xml:space="preserve">La vibration spirale </w:t>
      </w:r>
    </w:p>
    <w:p w14:paraId="1C3E0A6D" w14:textId="77777777" w:rsidR="00113E7B" w:rsidRPr="00BE04F9" w:rsidRDefault="00113E7B" w:rsidP="00BD2B69">
      <w:pPr>
        <w:pStyle w:val="Paragraphedeliste"/>
        <w:numPr>
          <w:ilvl w:val="0"/>
          <w:numId w:val="9"/>
        </w:numPr>
        <w:spacing w:line="360" w:lineRule="auto"/>
        <w:rPr>
          <w:szCs w:val="22"/>
        </w:rPr>
      </w:pPr>
      <w:r>
        <w:rPr>
          <w:szCs w:val="22"/>
        </w:rPr>
        <w:t>Le phénomène de cyclage</w:t>
      </w:r>
    </w:p>
    <w:p w14:paraId="1322A71B" w14:textId="77777777" w:rsidR="00113E7B" w:rsidRDefault="00113E7B" w:rsidP="00113E7B">
      <w:pPr>
        <w:spacing w:line="360" w:lineRule="auto"/>
      </w:pPr>
    </w:p>
    <w:p w14:paraId="3371706E" w14:textId="77777777" w:rsidR="00113E7B" w:rsidRDefault="00113E7B" w:rsidP="00AF7677">
      <w:pPr>
        <w:pStyle w:val="Titre2"/>
      </w:pPr>
      <w:bookmarkStart w:id="16" w:name="_Toc532821733"/>
      <w:r w:rsidRPr="00814672">
        <w:t xml:space="preserve">Description de l’effet </w:t>
      </w:r>
      <w:r>
        <w:t>Newkirk</w:t>
      </w:r>
      <w:bookmarkEnd w:id="16"/>
    </w:p>
    <w:p w14:paraId="21F2F997" w14:textId="77777777" w:rsidR="00113E7B" w:rsidRDefault="00113E7B" w:rsidP="00113E7B">
      <w:pPr>
        <w:spacing w:line="360" w:lineRule="auto"/>
      </w:pPr>
      <w:r>
        <w:t xml:space="preserve">L’instabilité du type l’effet Morton n’est pas la seule instabilité vibratoire déduit par l’effet thermique. Bien avant sa découverture, </w:t>
      </w:r>
      <w:r w:rsidRPr="00253A1E">
        <w:t xml:space="preserve">Newkirk a publié un article </w:t>
      </w:r>
      <w:r w:rsidRPr="00FC6824">
        <w:rPr>
          <w:b/>
        </w:rPr>
        <w:fldChar w:fldCharType="begin"/>
      </w:r>
      <w:r w:rsidRPr="00FC6824">
        <w:rPr>
          <w:b/>
        </w:rPr>
        <w:instrText xml:space="preserve"> REF _Ref523233679 \r \h </w:instrText>
      </w:r>
      <w:r>
        <w:rPr>
          <w:b/>
        </w:rPr>
        <w:instrText xml:space="preserve"> \* MERGEFORMAT </w:instrText>
      </w:r>
      <w:r w:rsidRPr="00FC6824">
        <w:rPr>
          <w:b/>
        </w:rPr>
      </w:r>
      <w:r w:rsidRPr="00FC6824">
        <w:rPr>
          <w:b/>
        </w:rPr>
        <w:fldChar w:fldCharType="separate"/>
      </w:r>
      <w:r w:rsidR="00A07FD0">
        <w:rPr>
          <w:b/>
        </w:rPr>
        <w:t>[27]</w:t>
      </w:r>
      <w:r w:rsidRPr="00FC6824">
        <w:rPr>
          <w:b/>
        </w:rPr>
        <w:fldChar w:fldCharType="end"/>
      </w:r>
      <w:r w:rsidRPr="00253A1E">
        <w:t xml:space="preserve"> sur un problème </w:t>
      </w:r>
      <w:r>
        <w:t>provoqué par l’effet thermique</w:t>
      </w:r>
      <w:r w:rsidRPr="00253A1E">
        <w:t xml:space="preserve"> qui a été observé dans le rotor d'un générateur à roue hydraulique.</w:t>
      </w:r>
      <w:r>
        <w:t xml:space="preserve"> L’origine de ce problème était le contact entre un élément du stator et le rotor, ce qui a produit un point chaud à la surface du rotor. </w:t>
      </w:r>
    </w:p>
    <w:p w14:paraId="015DD03B" w14:textId="77777777" w:rsidR="00113E7B" w:rsidRDefault="00113E7B" w:rsidP="00113E7B">
      <w:pPr>
        <w:spacing w:line="360" w:lineRule="auto"/>
      </w:pPr>
      <w:r>
        <w:t>Dans la pratique, comme tous les rotors ne sont pas parfaitement équilibrés, le rotor comporte la vibration synchrone lors de son fonctionnement et son niveau pourrait être très varié, de plus petit jusqu’à très grand. Cette vibration synchrone assure qu’une partie à</w:t>
      </w:r>
      <w:r w:rsidRPr="005F47AC">
        <w:t xml:space="preserve"> la surface d</w:t>
      </w:r>
      <w:r>
        <w:t xml:space="preserve">u rotor </w:t>
      </w:r>
      <w:r w:rsidRPr="005F47AC">
        <w:t>frotte contre la pièce de stator pour créer un point chaud, t</w:t>
      </w:r>
      <w:r>
        <w:t>andis que celle</w:t>
      </w:r>
      <w:r w:rsidRPr="005F47AC">
        <w:t xml:space="preserve"> </w:t>
      </w:r>
      <w:r>
        <w:t>à l’</w:t>
      </w:r>
      <w:r w:rsidRPr="005F47AC">
        <w:t>oppos</w:t>
      </w:r>
      <w:r>
        <w:t xml:space="preserve">ition diamétrale </w:t>
      </w:r>
      <w:r w:rsidRPr="005F47AC">
        <w:t>ne subit jamais ce contact de friction et reste à la température ambiante.</w:t>
      </w:r>
      <w:r>
        <w:t xml:space="preserve"> </w:t>
      </w:r>
      <w:r w:rsidRPr="00450FB1">
        <w:t xml:space="preserve">Une telle différence de température entraîne le développement d'un gradient </w:t>
      </w:r>
      <w:r>
        <w:t>de température</w:t>
      </w:r>
      <w:r w:rsidRPr="00450FB1">
        <w:t xml:space="preserve"> à travers </w:t>
      </w:r>
      <w:r>
        <w:t>du rotor</w:t>
      </w:r>
      <w:r w:rsidRPr="00450FB1">
        <w:t xml:space="preserve"> et conduit finalement à une flexion thermique.</w:t>
      </w:r>
      <w:r>
        <w:t xml:space="preserve"> D’après </w:t>
      </w:r>
      <w:r w:rsidRPr="00FC6824">
        <w:rPr>
          <w:b/>
        </w:rPr>
        <w:fldChar w:fldCharType="begin"/>
      </w:r>
      <w:r w:rsidRPr="00FC6824">
        <w:rPr>
          <w:b/>
        </w:rPr>
        <w:instrText xml:space="preserve"> REF _Ref523233679 \r \h  \* MERGEFORMAT </w:instrText>
      </w:r>
      <w:r w:rsidRPr="00FC6824">
        <w:rPr>
          <w:b/>
        </w:rPr>
      </w:r>
      <w:r w:rsidRPr="00FC6824">
        <w:rPr>
          <w:b/>
        </w:rPr>
        <w:fldChar w:fldCharType="separate"/>
      </w:r>
      <w:r w:rsidR="00A07FD0">
        <w:rPr>
          <w:b/>
        </w:rPr>
        <w:t>[27]</w:t>
      </w:r>
      <w:r w:rsidRPr="00FC6824">
        <w:rPr>
          <w:b/>
        </w:rPr>
        <w:fldChar w:fldCharType="end"/>
      </w:r>
      <w:r>
        <w:t>, Newkirk a observé que si la machine fonctionnait</w:t>
      </w:r>
      <w:r w:rsidRPr="00450FB1">
        <w:t xml:space="preserve"> en dessous de sa première vitesse critique, le </w:t>
      </w:r>
      <w:r>
        <w:t xml:space="preserve">balourd </w:t>
      </w:r>
      <w:r w:rsidRPr="00450FB1">
        <w:t xml:space="preserve">mécanique </w:t>
      </w:r>
      <w:r>
        <w:t xml:space="preserve">accroissait </w:t>
      </w:r>
      <w:r w:rsidRPr="00450FB1">
        <w:t xml:space="preserve">la courbure </w:t>
      </w:r>
      <w:r>
        <w:t>de flexion</w:t>
      </w:r>
      <w:r w:rsidRPr="00450FB1">
        <w:t xml:space="preserve"> </w:t>
      </w:r>
      <w:r>
        <w:t xml:space="preserve">causée par le point chaud. </w:t>
      </w:r>
      <w:r w:rsidRPr="0011420D">
        <w:t>Cela augmentai</w:t>
      </w:r>
      <w:r>
        <w:t>t</w:t>
      </w:r>
      <w:r w:rsidRPr="0011420D">
        <w:t xml:space="preserve"> </w:t>
      </w:r>
      <w:r>
        <w:t xml:space="preserve">le niveau </w:t>
      </w:r>
      <w:r w:rsidRPr="0011420D">
        <w:t>de vibrations, ce qui favorise un contact accru avec le stator.</w:t>
      </w:r>
      <w:r>
        <w:t xml:space="preserve"> </w:t>
      </w:r>
      <w:r w:rsidRPr="00D942CF">
        <w:t xml:space="preserve">En conséquence, le système devient instable </w:t>
      </w:r>
      <w:r>
        <w:t>à travers d’un</w:t>
      </w:r>
      <w:r w:rsidRPr="00D942CF">
        <w:t xml:space="preserve"> mécanisme </w:t>
      </w:r>
      <w:r>
        <w:t>rétroactif</w:t>
      </w:r>
      <w:r w:rsidRPr="00D942CF">
        <w:t>.</w:t>
      </w:r>
      <w:r>
        <w:t xml:space="preserve">  D'autre part, si le rotor tourne au-dessus de la première vitesse critique, le balourd mécanique est approximativement déphasé par rapport au point chaud et inhibe le balourd produit par la déformation thermique du rotor. Par conséquent, le système est stable, ce qui correspond à l’observation de Newkirk. </w:t>
      </w:r>
      <w:r w:rsidRPr="00A50EB6">
        <w:t xml:space="preserve">Il </w:t>
      </w:r>
      <w:r>
        <w:t xml:space="preserve">faut noter </w:t>
      </w:r>
      <w:r w:rsidRPr="00A50EB6">
        <w:t>que l'effet Newkirk ne se limite pas à se produire en dessous de l</w:t>
      </w:r>
      <w:r>
        <w:t xml:space="preserve">a première vitesse critique. Les travaux suivants </w:t>
      </w:r>
      <w:r w:rsidRPr="00A50EB6">
        <w:t xml:space="preserve">ont </w:t>
      </w:r>
      <w:r>
        <w:t>mise en évidence de ce</w:t>
      </w:r>
      <w:r w:rsidRPr="00A50EB6">
        <w:t xml:space="preserve"> problème dans les turbomachines à grande vitesse.</w:t>
      </w:r>
    </w:p>
    <w:p w14:paraId="070A07A8" w14:textId="77777777" w:rsidR="00113E7B" w:rsidRDefault="00113E7B" w:rsidP="00113E7B">
      <w:pPr>
        <w:spacing w:line="360" w:lineRule="auto"/>
      </w:pPr>
      <w:r w:rsidRPr="003A0138">
        <w:rPr>
          <w:b/>
        </w:rPr>
        <w:t>Dans les années 1970s,</w:t>
      </w:r>
      <w:r>
        <w:t xml:space="preserve"> Dimarogonas </w:t>
      </w:r>
      <w:r>
        <w:fldChar w:fldCharType="begin"/>
      </w:r>
      <w:r>
        <w:instrText xml:space="preserve"> REF _Ref444180595 \r \h  \* MERGEFORMAT </w:instrText>
      </w:r>
      <w:r>
        <w:fldChar w:fldCharType="separate"/>
      </w:r>
      <w:r w:rsidR="00A07FD0">
        <w:t>[8]</w:t>
      </w:r>
      <w:r>
        <w:fldChar w:fldCharType="end"/>
      </w:r>
      <w:r>
        <w:t xml:space="preserve"> a publié un modèle théorique pour analyser cet effet. Il a calculé la flexion</w:t>
      </w:r>
      <w:r w:rsidRPr="00AE00E8">
        <w:t xml:space="preserve"> thermique </w:t>
      </w:r>
      <w:r>
        <w:t xml:space="preserve">statique avec un flux thermique arbitraire. Cette flexion thermique était ensuite introduite dans le système dynamique, ce qui permettait d’avoir une flexion thermique du rotor en prenant en compte l’aspect dynamique. </w:t>
      </w:r>
      <w:r w:rsidRPr="00AD3FE8">
        <w:t xml:space="preserve">Le modèle final consistait </w:t>
      </w:r>
      <w:r>
        <w:t>des</w:t>
      </w:r>
      <w:r w:rsidRPr="00AD3FE8">
        <w:t xml:space="preserve"> deux équations différentielles non linéaires qui devaient être résolues numériquement.</w:t>
      </w:r>
      <w:r>
        <w:t xml:space="preserve"> </w:t>
      </w:r>
      <w:r w:rsidRPr="00AD3FE8">
        <w:t xml:space="preserve">La solution publiée par Dimarogonas indiquait que l’effet Newkirk comportait 3 </w:t>
      </w:r>
      <w:r>
        <w:t xml:space="preserve">types de réponse </w:t>
      </w:r>
      <w:r w:rsidRPr="00AD3FE8">
        <w:t>:</w:t>
      </w:r>
      <w:r>
        <w:t xml:space="preserve"> </w:t>
      </w:r>
    </w:p>
    <w:p w14:paraId="26D46F8E" w14:textId="77777777" w:rsidR="00113E7B" w:rsidRDefault="00113E7B" w:rsidP="00BD2B69">
      <w:pPr>
        <w:pStyle w:val="Paragraphedeliste"/>
        <w:numPr>
          <w:ilvl w:val="0"/>
          <w:numId w:val="8"/>
        </w:numPr>
        <w:spacing w:line="360" w:lineRule="auto"/>
        <w:jc w:val="both"/>
      </w:pPr>
      <w:r>
        <w:t>réponse de vibration spirale divergée où l’amplitude de vibration augmente et la phase de vibration évolue au cours du temps</w:t>
      </w:r>
    </w:p>
    <w:p w14:paraId="3EC8706B" w14:textId="77777777" w:rsidR="00113E7B" w:rsidRDefault="00113E7B" w:rsidP="00BD2B69">
      <w:pPr>
        <w:pStyle w:val="Paragraphedeliste"/>
        <w:numPr>
          <w:ilvl w:val="0"/>
          <w:numId w:val="8"/>
        </w:numPr>
        <w:spacing w:line="360" w:lineRule="auto"/>
        <w:jc w:val="both"/>
      </w:pPr>
      <w:r>
        <w:lastRenderedPageBreak/>
        <w:t>réponse de vibration cyclique où le niveau de vibration oscille autour d’une amplitude constante dans le temps</w:t>
      </w:r>
    </w:p>
    <w:p w14:paraId="2A8D8231" w14:textId="77777777" w:rsidR="00113E7B" w:rsidRDefault="00113E7B" w:rsidP="00BD2B69">
      <w:pPr>
        <w:pStyle w:val="Paragraphedeliste"/>
        <w:numPr>
          <w:ilvl w:val="0"/>
          <w:numId w:val="8"/>
        </w:numPr>
        <w:spacing w:line="360" w:lineRule="auto"/>
        <w:jc w:val="both"/>
      </w:pPr>
      <w:r>
        <w:t xml:space="preserve">réponse de vibration constante où l’amplitude de vibration n’évolue plus et  ne dépend plus du temps.  </w:t>
      </w:r>
    </w:p>
    <w:p w14:paraId="11C84E59" w14:textId="77777777" w:rsidR="00113E7B" w:rsidRDefault="00113E7B" w:rsidP="00113E7B">
      <w:pPr>
        <w:spacing w:line="360" w:lineRule="auto"/>
      </w:pPr>
      <w:r w:rsidRPr="00075D6B">
        <w:rPr>
          <w:b/>
        </w:rPr>
        <w:t>En 1980</w:t>
      </w:r>
      <w:r>
        <w:t xml:space="preserve">, </w:t>
      </w:r>
      <w:r w:rsidRPr="00107542">
        <w:t>Kellenberger</w:t>
      </w:r>
      <w:r>
        <w:t xml:space="preserve"> </w:t>
      </w:r>
      <w:r w:rsidRPr="002A160D">
        <w:rPr>
          <w:b/>
        </w:rPr>
        <w:fldChar w:fldCharType="begin"/>
      </w:r>
      <w:r w:rsidRPr="002A160D">
        <w:rPr>
          <w:b/>
        </w:rPr>
        <w:instrText xml:space="preserve"> REF _Ref523091105 \r \h </w:instrText>
      </w:r>
      <w:r>
        <w:rPr>
          <w:b/>
        </w:rPr>
        <w:instrText xml:space="preserve"> \* MERGEFORMAT </w:instrText>
      </w:r>
      <w:r w:rsidRPr="002A160D">
        <w:rPr>
          <w:b/>
        </w:rPr>
      </w:r>
      <w:r w:rsidRPr="002A160D">
        <w:rPr>
          <w:b/>
        </w:rPr>
        <w:fldChar w:fldCharType="separate"/>
      </w:r>
      <w:r w:rsidR="00A07FD0">
        <w:rPr>
          <w:b/>
        </w:rPr>
        <w:t>[20]</w:t>
      </w:r>
      <w:r w:rsidRPr="002A160D">
        <w:rPr>
          <w:b/>
        </w:rPr>
        <w:fldChar w:fldCharType="end"/>
      </w:r>
      <w:r>
        <w:t xml:space="preserve"> a constaté l’effet Newkirk sur les </w:t>
      </w:r>
      <w:r w:rsidRPr="00107542">
        <w:t>turbogénérateurs refroidis au gaz</w:t>
      </w:r>
      <w:r>
        <w:t>. Le</w:t>
      </w:r>
      <w:r w:rsidRPr="005749BF">
        <w:t xml:space="preserve"> frottement</w:t>
      </w:r>
      <w:r>
        <w:t xml:space="preserve"> </w:t>
      </w:r>
      <w:r w:rsidRPr="005749BF">
        <w:t xml:space="preserve">entre le rotor </w:t>
      </w:r>
      <w:r>
        <w:t>et le stator du turbogénérateur avait lieu à travers d’</w:t>
      </w:r>
      <w:r w:rsidRPr="005749BF">
        <w:t xml:space="preserve"> </w:t>
      </w:r>
      <w:r>
        <w:t xml:space="preserve">d’un </w:t>
      </w:r>
      <w:r w:rsidRPr="005749BF">
        <w:t>joint torique,</w:t>
      </w:r>
      <w:r>
        <w:t xml:space="preserve"> ce qui</w:t>
      </w:r>
      <w:r w:rsidRPr="005749BF">
        <w:t xml:space="preserve"> a produit </w:t>
      </w:r>
      <w:r>
        <w:t>l</w:t>
      </w:r>
      <w:r w:rsidRPr="005749BF">
        <w:t>a flexion thermique.</w:t>
      </w:r>
      <w:r>
        <w:t xml:space="preserve"> </w:t>
      </w:r>
      <w:r w:rsidRPr="00075D6B">
        <w:t xml:space="preserve">Contrairement à </w:t>
      </w:r>
      <w:r>
        <w:t xml:space="preserve">la démarche de </w:t>
      </w:r>
      <w:r w:rsidRPr="00075D6B">
        <w:t xml:space="preserve">Dimarogonas, Kellenberger a obtenu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 à la</w:t>
      </w:r>
      <w:r>
        <w:t xml:space="preserve"> différence de la</w:t>
      </w:r>
      <w:r w:rsidRPr="00075D6B">
        <w:t xml:space="preserve"> température </w:t>
      </w:r>
      <w:r>
        <w:t xml:space="preserve">à la surface de l’arbre. </w:t>
      </w:r>
      <w:r w:rsidRPr="00CC2371">
        <w:t>Il a également const</w:t>
      </w:r>
      <w:r>
        <w:t xml:space="preserve">até que l'interaction entre les balourds </w:t>
      </w:r>
      <w:r w:rsidRPr="00CC2371">
        <w:t xml:space="preserve">thermiques et mécaniques </w:t>
      </w:r>
      <w:r>
        <w:t>jouait un rôle</w:t>
      </w:r>
      <w:r w:rsidRPr="00CC2371">
        <w:t xml:space="preserve"> essentiel </w:t>
      </w:r>
      <w:r>
        <w:t xml:space="preserve">dans </w:t>
      </w:r>
      <w:r w:rsidRPr="00CC2371">
        <w:t>l'effet Newkirk.</w:t>
      </w:r>
    </w:p>
    <w:p w14:paraId="4C7256D1" w14:textId="77777777" w:rsidR="00113E7B" w:rsidRDefault="00113E7B" w:rsidP="00113E7B">
      <w:pPr>
        <w:spacing w:line="360" w:lineRule="auto"/>
      </w:pPr>
      <w:r w:rsidRPr="00F024FD">
        <w:rPr>
          <w:b/>
        </w:rPr>
        <w:t>En 1987</w:t>
      </w:r>
      <w:r>
        <w:t xml:space="preserve">, </w:t>
      </w:r>
      <w:r w:rsidRPr="00195FD5">
        <w:t xml:space="preserve">Schmied </w:t>
      </w:r>
      <w:r w:rsidRPr="00D43E2F">
        <w:rPr>
          <w:b/>
          <w:lang w:val="en-US"/>
        </w:rPr>
        <w:fldChar w:fldCharType="begin"/>
      </w:r>
      <w:r w:rsidRPr="00D43E2F">
        <w:rPr>
          <w:b/>
        </w:rPr>
        <w:instrText xml:space="preserve"> REF _Ref523091267 \r \h  \* MERGEFORMAT </w:instrText>
      </w:r>
      <w:r w:rsidRPr="00D43E2F">
        <w:rPr>
          <w:b/>
          <w:lang w:val="en-US"/>
        </w:rPr>
      </w:r>
      <w:r w:rsidRPr="00D43E2F">
        <w:rPr>
          <w:b/>
          <w:lang w:val="en-US"/>
        </w:rPr>
        <w:fldChar w:fldCharType="separate"/>
      </w:r>
      <w:r w:rsidR="00A07FD0">
        <w:rPr>
          <w:b/>
        </w:rPr>
        <w:t>[19]</w:t>
      </w:r>
      <w:r w:rsidRPr="00D43E2F">
        <w:rPr>
          <w:b/>
          <w:lang w:val="en-US"/>
        </w:rPr>
        <w:fldChar w:fldCharType="end"/>
      </w:r>
      <w:r w:rsidRPr="00195FD5">
        <w:t xml:space="preserve"> a indiqué que </w:t>
      </w:r>
      <w:r>
        <w:t>les</w:t>
      </w:r>
      <w:r w:rsidRPr="00195FD5">
        <w:t xml:space="preserve"> vibration</w:t>
      </w:r>
      <w:r>
        <w:t>s</w:t>
      </w:r>
      <w:r w:rsidRPr="00195FD5">
        <w:t xml:space="preserve"> spirale</w:t>
      </w:r>
      <w:r>
        <w:t>s</w:t>
      </w:r>
      <w:r w:rsidRPr="00195FD5">
        <w:t xml:space="preserve"> </w:t>
      </w:r>
      <w:r>
        <w:t>divergées</w:t>
      </w:r>
      <w:r w:rsidRPr="00195FD5">
        <w:t xml:space="preserve"> pouvaient également provenir de points chauds se développant dans le </w:t>
      </w:r>
      <w:r>
        <w:t>palier hydrodynamique</w:t>
      </w:r>
      <w:r w:rsidRPr="00195FD5">
        <w:t>.</w:t>
      </w:r>
      <w:r>
        <w:t xml:space="preserve"> En fonction des sources de chaleur qui produit le point chaud, à savoir le contact rotor-stator et le cisaillement visqueux dans le palier hydrodynamique, l’effet Newkirk s’est distingué de l’effet Morton. Cependant, les méthodes concernant la modélisation de la flexion thermique du rotor utilisé dans le cas de l’effet Newkirk peut être partage dans le travail actuel.    </w:t>
      </w:r>
    </w:p>
    <w:p w14:paraId="59796964" w14:textId="77777777" w:rsidR="00113E7B" w:rsidRDefault="00113E7B" w:rsidP="00AF7677">
      <w:pPr>
        <w:pStyle w:val="Titre2"/>
      </w:pPr>
      <w:bookmarkStart w:id="17" w:name="_Toc532821734"/>
      <w:r w:rsidRPr="00814672">
        <w:t>Description de l’effet Morton</w:t>
      </w:r>
      <w:bookmarkEnd w:id="17"/>
    </w:p>
    <w:p w14:paraId="21CCF686" w14:textId="77777777" w:rsidR="00113E7B" w:rsidRDefault="00113E7B" w:rsidP="00113E7B">
      <w:pPr>
        <w:spacing w:line="360" w:lineRule="auto"/>
      </w:pPr>
      <w:r>
        <w:t>Similaire à l’effet Newkirk, l</w:t>
      </w:r>
      <w:r w:rsidRPr="002D0FC0">
        <w:t>’effet Morton</w:t>
      </w:r>
      <w:r>
        <w:t xml:space="preserve"> est engendré également par l’échauffement non uniforme à la surface du rotor, mais la source de chaleur n’est pas la même : le contact rotor-stator pour l’effet Newkirk et le cisaillement visqueux au sein du palier pour l’effet Morton.  Comme l’effet Newkirk, il est nécessaire que</w:t>
      </w:r>
      <w:r w:rsidRPr="002D0FC0">
        <w:t xml:space="preserve"> le </w:t>
      </w:r>
      <w:r>
        <w:t>rotor</w:t>
      </w:r>
      <w:r w:rsidRPr="002D0FC0">
        <w:t xml:space="preserve"> exécute une </w:t>
      </w:r>
      <w:r>
        <w:t xml:space="preserve">vibration synchrone pour que l’effet Morton </w:t>
      </w:r>
      <w:r w:rsidRPr="002D0FC0">
        <w:t>se produise</w:t>
      </w:r>
      <w:r>
        <w:t xml:space="preserve"> et cette vibration provoque l’échauffement non-uniforme du rotor au niveau du palier.</w:t>
      </w:r>
    </w:p>
    <w:p w14:paraId="4F1A3A4F" w14:textId="77777777" w:rsidR="00113E7B" w:rsidRDefault="00113E7B" w:rsidP="00113E7B">
      <w:pPr>
        <w:keepNext/>
        <w:spacing w:line="360" w:lineRule="auto"/>
        <w:jc w:val="center"/>
      </w:pPr>
      <w:r>
        <w:rPr>
          <w:noProof/>
          <w:lang w:eastAsia="zh-CN"/>
        </w:rPr>
        <w:drawing>
          <wp:inline distT="0" distB="0" distL="0" distR="0" wp14:anchorId="131AAF76" wp14:editId="01C9FB44">
            <wp:extent cx="5173290" cy="2474455"/>
            <wp:effectExtent l="0" t="0" r="8890" b="2540"/>
            <wp:docPr id="4" name="Image 4"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3C3BDB6A" w14:textId="77777777" w:rsidR="00113E7B" w:rsidRPr="00674296" w:rsidRDefault="00113E7B" w:rsidP="00113E7B">
      <w:pPr>
        <w:pStyle w:val="Lgende"/>
        <w:jc w:val="center"/>
        <w:rPr>
          <w:rStyle w:val="shorttext"/>
          <w:rFonts w:ascii="Calibri" w:eastAsia="Times New Roman" w:hAnsi="Calibri" w:cs="Times New Roman"/>
          <w:i w:val="0"/>
          <w:iCs w:val="0"/>
          <w:color w:val="auto"/>
          <w:sz w:val="22"/>
          <w:szCs w:val="20"/>
          <w:lang w:eastAsia="fr-FR"/>
        </w:rPr>
      </w:pPr>
      <w:bookmarkStart w:id="18" w:name="_Ref523238925"/>
      <w:r w:rsidRPr="00674296">
        <w:rPr>
          <w:rStyle w:val="shorttext"/>
          <w:rFonts w:ascii="Calibri" w:eastAsia="Times New Roman" w:hAnsi="Calibri" w:cs="Times New Roman"/>
          <w:i w:val="0"/>
          <w:iCs w:val="0"/>
          <w:color w:val="auto"/>
          <w:sz w:val="22"/>
          <w:szCs w:val="20"/>
          <w:lang w:eastAsia="fr-FR"/>
        </w:rPr>
        <w:t xml:space="preserve">Figure </w:t>
      </w:r>
      <w:r w:rsidRPr="00674296">
        <w:rPr>
          <w:rStyle w:val="shorttext"/>
          <w:rFonts w:ascii="Calibri" w:eastAsia="Times New Roman" w:hAnsi="Calibri" w:cs="Times New Roman"/>
          <w:i w:val="0"/>
          <w:iCs w:val="0"/>
          <w:color w:val="auto"/>
          <w:sz w:val="22"/>
          <w:szCs w:val="20"/>
          <w:lang w:eastAsia="fr-FR"/>
        </w:rPr>
        <w:fldChar w:fldCharType="begin"/>
      </w:r>
      <w:r w:rsidRPr="00674296">
        <w:rPr>
          <w:rStyle w:val="shorttext"/>
          <w:rFonts w:ascii="Calibri" w:eastAsia="Times New Roman" w:hAnsi="Calibri" w:cs="Times New Roman"/>
          <w:i w:val="0"/>
          <w:iCs w:val="0"/>
          <w:color w:val="auto"/>
          <w:sz w:val="22"/>
          <w:szCs w:val="20"/>
          <w:lang w:eastAsia="fr-FR"/>
        </w:rPr>
        <w:instrText xml:space="preserve"> SEQ Figure \* ARABIC </w:instrText>
      </w:r>
      <w:r w:rsidRPr="00674296">
        <w:rPr>
          <w:rStyle w:val="shorttext"/>
          <w:rFonts w:ascii="Calibri" w:eastAsia="Times New Roman" w:hAnsi="Calibri" w:cs="Times New Roman"/>
          <w:i w:val="0"/>
          <w:iCs w:val="0"/>
          <w:color w:val="auto"/>
          <w:sz w:val="22"/>
          <w:szCs w:val="20"/>
          <w:lang w:eastAsia="fr-FR"/>
        </w:rPr>
        <w:fldChar w:fldCharType="separate"/>
      </w:r>
      <w:r w:rsidR="00A07FD0">
        <w:rPr>
          <w:rStyle w:val="shorttext"/>
          <w:rFonts w:ascii="Calibri" w:eastAsia="Times New Roman" w:hAnsi="Calibri" w:cs="Times New Roman"/>
          <w:i w:val="0"/>
          <w:iCs w:val="0"/>
          <w:noProof/>
          <w:color w:val="auto"/>
          <w:sz w:val="22"/>
          <w:szCs w:val="20"/>
          <w:lang w:eastAsia="fr-FR"/>
        </w:rPr>
        <w:t>6</w:t>
      </w:r>
      <w:r w:rsidRPr="00674296">
        <w:rPr>
          <w:rStyle w:val="shorttext"/>
          <w:rFonts w:ascii="Calibri" w:eastAsia="Times New Roman" w:hAnsi="Calibri" w:cs="Times New Roman"/>
          <w:i w:val="0"/>
          <w:iCs w:val="0"/>
          <w:color w:val="auto"/>
          <w:sz w:val="22"/>
          <w:szCs w:val="20"/>
          <w:lang w:eastAsia="fr-FR"/>
        </w:rPr>
        <w:fldChar w:fldCharType="end"/>
      </w:r>
      <w:bookmarkEnd w:id="18"/>
      <w:r w:rsidRPr="00674296">
        <w:rPr>
          <w:rStyle w:val="shorttext"/>
          <w:rFonts w:ascii="Calibri" w:eastAsia="Times New Roman" w:hAnsi="Calibri" w:cs="Times New Roman"/>
          <w:i w:val="0"/>
          <w:iCs w:val="0"/>
          <w:color w:val="auto"/>
          <w:sz w:val="22"/>
          <w:szCs w:val="20"/>
          <w:lang w:eastAsia="fr-FR"/>
        </w:rPr>
        <w:t> : origine de la distribution non-uniforme de la température à la surface du rotor</w:t>
      </w:r>
    </w:p>
    <w:p w14:paraId="5F5D4EDE" w14:textId="77777777" w:rsidR="00113E7B" w:rsidRDefault="00113E7B" w:rsidP="00113E7B">
      <w:pPr>
        <w:spacing w:line="360" w:lineRule="auto"/>
      </w:pPr>
      <w:r>
        <w:lastRenderedPageBreak/>
        <w:t xml:space="preserve">La </w:t>
      </w:r>
      <w:r w:rsidRPr="002011DA">
        <w:rPr>
          <w:b/>
        </w:rPr>
        <w:fldChar w:fldCharType="begin"/>
      </w:r>
      <w:r w:rsidRPr="002011DA">
        <w:rPr>
          <w:b/>
        </w:rPr>
        <w:instrText xml:space="preserve"> REF _Ref523238925 \h </w:instrText>
      </w:r>
      <w:r>
        <w:rPr>
          <w:b/>
        </w:rPr>
        <w:instrText xml:space="preserve"> \* MERGEFORMAT </w:instrText>
      </w:r>
      <w:r w:rsidRPr="002011DA">
        <w:rPr>
          <w:b/>
        </w:rPr>
      </w:r>
      <w:r w:rsidRPr="002011DA">
        <w:rPr>
          <w:b/>
        </w:rPr>
        <w:fldChar w:fldCharType="separate"/>
      </w:r>
      <w:r w:rsidR="00A07FD0" w:rsidRPr="00A07FD0">
        <w:rPr>
          <w:b/>
        </w:rPr>
        <w:t>Figure 6</w:t>
      </w:r>
      <w:r w:rsidRPr="002011DA">
        <w:rPr>
          <w:b/>
        </w:rPr>
        <w:fldChar w:fldCharType="end"/>
      </w:r>
      <w:r>
        <w:t xml:space="preserve"> illustre une orbite circulaire et un rotor tourne à une vitesse constante en précession directe. Un nœud particulier à la surface du rotor est toujours à l’extérieur de l’orbite nommé "point haut". La distance moyennée pendant une période de rotation entre ce point à la surface du rotor et le coussinet (h2), autrement dit l’épaisseur du film moyenné pendant une période</w:t>
      </w:r>
      <w:r w:rsidRPr="006B41B6">
        <w:t xml:space="preserve"> </w:t>
      </w:r>
      <w:r>
        <w:t xml:space="preserve">de rotation (h2),  est tout le temps plus petite que celle à l’opposition diamétrale (h1). Puisque la chaleur générée par le cisaillement visqueux est proportionnel au gradient de la vitesse au carré, l’échauffement du rotor n’est pas uniforme dans la direction circonférentielle. Par conséquent, une distribution non uniforme de la température se développe à la surface du rotor et une différence de la température est ainsi créée. Il faut noter que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xml:space="preserve">. En outre, prenant en compte la convection du fluide autour du rotor, le point où la température est la plus élevée, nommé "point chaud", sera déphasée du point haut où l’épaisseur du film moyenné h est minimum. D’après [article de review de palazzolo], plusieurs études expérimentales confirment que le point chaud est retardé par rapport à le point haut et ce déphasage est compris entre 0° et 60°. </w:t>
      </w:r>
    </w:p>
    <w:p w14:paraId="19A780EE" w14:textId="77777777" w:rsidR="00113E7B" w:rsidRDefault="00113E7B" w:rsidP="00113E7B">
      <w:pPr>
        <w:keepNext/>
        <w:spacing w:line="360" w:lineRule="auto"/>
        <w:jc w:val="center"/>
      </w:pPr>
      <w:r w:rsidRPr="00FC2D7F">
        <w:rPr>
          <w:noProof/>
          <w:lang w:eastAsia="zh-CN"/>
        </w:rPr>
        <w:drawing>
          <wp:inline distT="0" distB="0" distL="0" distR="0" wp14:anchorId="3CB9186D" wp14:editId="23EAD456">
            <wp:extent cx="2745877" cy="1666240"/>
            <wp:effectExtent l="0" t="0" r="0" b="0"/>
            <wp:docPr id="17" name="Image 17"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6244" cy="1678599"/>
                    </a:xfrm>
                    <a:prstGeom prst="rect">
                      <a:avLst/>
                    </a:prstGeom>
                    <a:noFill/>
                    <a:ln>
                      <a:noFill/>
                    </a:ln>
                  </pic:spPr>
                </pic:pic>
              </a:graphicData>
            </a:graphic>
          </wp:inline>
        </w:drawing>
      </w:r>
    </w:p>
    <w:p w14:paraId="4A09DB9D" w14:textId="77777777" w:rsidR="00113E7B" w:rsidRPr="00FC2D7F" w:rsidRDefault="00113E7B" w:rsidP="00113E7B">
      <w:pPr>
        <w:pStyle w:val="Lgende"/>
        <w:jc w:val="center"/>
        <w:rPr>
          <w:rStyle w:val="shorttext"/>
          <w:rFonts w:ascii="Calibri" w:eastAsia="Times New Roman" w:hAnsi="Calibri" w:cs="Times New Roman"/>
          <w:i w:val="0"/>
          <w:iCs w:val="0"/>
          <w:color w:val="auto"/>
          <w:sz w:val="22"/>
          <w:szCs w:val="20"/>
          <w:lang w:eastAsia="fr-FR"/>
        </w:rPr>
      </w:pPr>
      <w:bookmarkStart w:id="19" w:name="_Ref523401813"/>
      <w:r w:rsidRPr="00FC2D7F">
        <w:rPr>
          <w:rStyle w:val="shorttext"/>
          <w:rFonts w:ascii="Calibri" w:eastAsia="Times New Roman" w:hAnsi="Calibri" w:cs="Times New Roman"/>
          <w:i w:val="0"/>
          <w:iCs w:val="0"/>
          <w:color w:val="auto"/>
          <w:sz w:val="22"/>
          <w:szCs w:val="20"/>
          <w:lang w:eastAsia="fr-FR"/>
        </w:rPr>
        <w:t xml:space="preserve">Figure </w:t>
      </w:r>
      <w:r w:rsidRPr="00FC2D7F">
        <w:rPr>
          <w:rStyle w:val="shorttext"/>
          <w:rFonts w:ascii="Calibri" w:eastAsia="Times New Roman" w:hAnsi="Calibri" w:cs="Times New Roman"/>
          <w:i w:val="0"/>
          <w:iCs w:val="0"/>
          <w:color w:val="auto"/>
          <w:sz w:val="22"/>
          <w:szCs w:val="20"/>
          <w:lang w:eastAsia="fr-FR"/>
        </w:rPr>
        <w:fldChar w:fldCharType="begin"/>
      </w:r>
      <w:r w:rsidRPr="00FC2D7F">
        <w:rPr>
          <w:rStyle w:val="shorttext"/>
          <w:rFonts w:ascii="Calibri" w:eastAsia="Times New Roman" w:hAnsi="Calibri" w:cs="Times New Roman"/>
          <w:i w:val="0"/>
          <w:iCs w:val="0"/>
          <w:color w:val="auto"/>
          <w:sz w:val="22"/>
          <w:szCs w:val="20"/>
          <w:lang w:eastAsia="fr-FR"/>
        </w:rPr>
        <w:instrText xml:space="preserve"> SEQ Figure \* ARABIC </w:instrText>
      </w:r>
      <w:r w:rsidRPr="00FC2D7F">
        <w:rPr>
          <w:rStyle w:val="shorttext"/>
          <w:rFonts w:ascii="Calibri" w:eastAsia="Times New Roman" w:hAnsi="Calibri" w:cs="Times New Roman"/>
          <w:i w:val="0"/>
          <w:iCs w:val="0"/>
          <w:color w:val="auto"/>
          <w:sz w:val="22"/>
          <w:szCs w:val="20"/>
          <w:lang w:eastAsia="fr-FR"/>
        </w:rPr>
        <w:fldChar w:fldCharType="separate"/>
      </w:r>
      <w:r w:rsidR="00A07FD0">
        <w:rPr>
          <w:rStyle w:val="shorttext"/>
          <w:rFonts w:ascii="Calibri" w:eastAsia="Times New Roman" w:hAnsi="Calibri" w:cs="Times New Roman"/>
          <w:i w:val="0"/>
          <w:iCs w:val="0"/>
          <w:noProof/>
          <w:color w:val="auto"/>
          <w:sz w:val="22"/>
          <w:szCs w:val="20"/>
          <w:lang w:eastAsia="fr-FR"/>
        </w:rPr>
        <w:t>7</w:t>
      </w:r>
      <w:r w:rsidRPr="00FC2D7F">
        <w:rPr>
          <w:rStyle w:val="shorttext"/>
          <w:rFonts w:ascii="Calibri" w:eastAsia="Times New Roman" w:hAnsi="Calibri" w:cs="Times New Roman"/>
          <w:i w:val="0"/>
          <w:iCs w:val="0"/>
          <w:color w:val="auto"/>
          <w:sz w:val="22"/>
          <w:szCs w:val="20"/>
          <w:lang w:eastAsia="fr-FR"/>
        </w:rPr>
        <w:fldChar w:fldCharType="end"/>
      </w:r>
      <w:bookmarkEnd w:id="19"/>
      <w:r w:rsidRPr="00FC2D7F">
        <w:rPr>
          <w:rStyle w:val="shorttext"/>
          <w:rFonts w:ascii="Calibri" w:eastAsia="Times New Roman" w:hAnsi="Calibri" w:cs="Times New Roman"/>
          <w:i w:val="0"/>
          <w:iCs w:val="0"/>
          <w:color w:val="auto"/>
          <w:sz w:val="22"/>
          <w:szCs w:val="20"/>
          <w:lang w:eastAsia="fr-FR"/>
        </w:rPr>
        <w:t> : Rotor déformé thermiquement</w:t>
      </w:r>
    </w:p>
    <w:p w14:paraId="773AF5DE" w14:textId="77777777" w:rsidR="00113E7B" w:rsidRDefault="00113E7B" w:rsidP="00113E7B">
      <w:pPr>
        <w:spacing w:line="360" w:lineRule="auto"/>
      </w:pPr>
      <w:r>
        <w:t>Suite à la distribution non-uniforme de la température engendrée à la surface du rotor, la déformation thermique non uniforme développe une flexion thermique et la dilatation thermique (</w:t>
      </w:r>
      <w:r w:rsidRPr="00FC2D7F">
        <w:rPr>
          <w:b/>
        </w:rPr>
        <w:fldChar w:fldCharType="begin"/>
      </w:r>
      <w:r w:rsidRPr="00FC2D7F">
        <w:rPr>
          <w:b/>
        </w:rPr>
        <w:instrText xml:space="preserve"> REF _Ref523401813 \h  \* MERGEFORMAT </w:instrText>
      </w:r>
      <w:r w:rsidRPr="00FC2D7F">
        <w:rPr>
          <w:b/>
        </w:rPr>
      </w:r>
      <w:r w:rsidRPr="00FC2D7F">
        <w:rPr>
          <w:b/>
        </w:rPr>
        <w:fldChar w:fldCharType="separate"/>
      </w:r>
      <w:r w:rsidR="00A07FD0" w:rsidRPr="00A07FD0">
        <w:rPr>
          <w:b/>
        </w:rPr>
        <w:t>Figure 7</w:t>
      </w:r>
      <w:r w:rsidRPr="00FC2D7F">
        <w:rPr>
          <w:b/>
        </w:rPr>
        <w:fldChar w:fldCharType="end"/>
      </w:r>
      <w:r>
        <w:t xml:space="preserve">). Sous la configuration de masse importante en porte-à-faux, la flexion thermique génère un balourd géométrique à l’origine thermique qui peut influencer considérablement le comportement dynamique de la ligne d’arbre au cours du temps. En autre, la dilatation thermique change le jeu radial dans le palier qui influence également le fonctionnement. Quand la condition de fonctionnement favorise le déclenchement de l’instabilité de l’effet Morton, le balourd généré thermiquement est très sensible à la vibration.  Sous l’effet du balourd généré, le niveau de la vibration sera évolué, ce qui modifie la différence de la température ainsi influence de nouveau la déformation thermique du rotor. Ce processus pourrait être rétroactive qui produit une instabilité vibratoire. Ce processus de rétroaction peut illustrer à la </w:t>
      </w:r>
      <w:r w:rsidRPr="005114D7">
        <w:rPr>
          <w:b/>
        </w:rPr>
        <w:fldChar w:fldCharType="begin"/>
      </w:r>
      <w:r w:rsidRPr="005114D7">
        <w:rPr>
          <w:b/>
        </w:rPr>
        <w:instrText xml:space="preserve"> REF _Ref523407041 \h  \* MERGEFORMAT </w:instrText>
      </w:r>
      <w:r w:rsidRPr="005114D7">
        <w:rPr>
          <w:b/>
        </w:rPr>
      </w:r>
      <w:r w:rsidRPr="005114D7">
        <w:rPr>
          <w:b/>
        </w:rPr>
        <w:fldChar w:fldCharType="separate"/>
      </w:r>
      <w:r w:rsidR="00A07FD0" w:rsidRPr="00A07FD0">
        <w:rPr>
          <w:b/>
        </w:rPr>
        <w:t>Figure 8</w:t>
      </w:r>
      <w:r w:rsidRPr="005114D7">
        <w:rPr>
          <w:b/>
        </w:rPr>
        <w:fldChar w:fldCharType="end"/>
      </w:r>
      <w:r>
        <w:t>.</w:t>
      </w:r>
    </w:p>
    <w:p w14:paraId="2BF72BB4" w14:textId="77777777" w:rsidR="00113E7B" w:rsidRDefault="00113E7B" w:rsidP="00113E7B">
      <w:pPr>
        <w:keepNext/>
        <w:spacing w:line="360" w:lineRule="auto"/>
      </w:pPr>
      <w:r w:rsidRPr="003427F0">
        <w:rPr>
          <w:noProof/>
          <w:lang w:eastAsia="zh-CN"/>
        </w:rPr>
        <w:lastRenderedPageBreak/>
        <w:drawing>
          <wp:inline distT="0" distB="0" distL="0" distR="0" wp14:anchorId="02E09D58" wp14:editId="7E00F1FC">
            <wp:extent cx="5838297" cy="1613356"/>
            <wp:effectExtent l="0" t="0" r="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local\1_tout_travail\99_Manusrite_Thèse\99_Memoire thèse\Introduction\Figures\Diagramme figure M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38297" cy="1613356"/>
                    </a:xfrm>
                    <a:prstGeom prst="rect">
                      <a:avLst/>
                    </a:prstGeom>
                    <a:noFill/>
                    <a:ln>
                      <a:noFill/>
                    </a:ln>
                  </pic:spPr>
                </pic:pic>
              </a:graphicData>
            </a:graphic>
          </wp:inline>
        </w:drawing>
      </w:r>
    </w:p>
    <w:p w14:paraId="44545B27" w14:textId="77777777" w:rsidR="00113E7B" w:rsidRPr="00D374A1" w:rsidRDefault="00113E7B" w:rsidP="00113E7B">
      <w:pPr>
        <w:pStyle w:val="Lgende"/>
        <w:jc w:val="center"/>
        <w:rPr>
          <w:rStyle w:val="shorttext"/>
          <w:rFonts w:ascii="Calibri" w:eastAsia="Times New Roman" w:hAnsi="Calibri" w:cs="Times New Roman"/>
          <w:i w:val="0"/>
          <w:iCs w:val="0"/>
          <w:color w:val="auto"/>
          <w:sz w:val="22"/>
          <w:szCs w:val="20"/>
          <w:lang w:eastAsia="fr-FR"/>
        </w:rPr>
      </w:pPr>
      <w:bookmarkStart w:id="20" w:name="_Ref523407041"/>
      <w:r w:rsidRPr="00D374A1">
        <w:rPr>
          <w:rStyle w:val="shorttext"/>
          <w:rFonts w:ascii="Calibri" w:eastAsia="Times New Roman" w:hAnsi="Calibri" w:cs="Times New Roman"/>
          <w:i w:val="0"/>
          <w:iCs w:val="0"/>
          <w:color w:val="auto"/>
          <w:sz w:val="22"/>
          <w:szCs w:val="20"/>
          <w:lang w:eastAsia="fr-FR"/>
        </w:rPr>
        <w:t xml:space="preserve">Figure </w:t>
      </w:r>
      <w:r w:rsidRPr="00D374A1">
        <w:rPr>
          <w:rStyle w:val="shorttext"/>
          <w:rFonts w:ascii="Calibri" w:eastAsia="Times New Roman" w:hAnsi="Calibri" w:cs="Times New Roman"/>
          <w:i w:val="0"/>
          <w:iCs w:val="0"/>
          <w:color w:val="auto"/>
          <w:sz w:val="22"/>
          <w:szCs w:val="20"/>
          <w:lang w:eastAsia="fr-FR"/>
        </w:rPr>
        <w:fldChar w:fldCharType="begin"/>
      </w:r>
      <w:r w:rsidRPr="00D374A1">
        <w:rPr>
          <w:rStyle w:val="shorttext"/>
          <w:rFonts w:ascii="Calibri" w:eastAsia="Times New Roman" w:hAnsi="Calibri" w:cs="Times New Roman"/>
          <w:i w:val="0"/>
          <w:iCs w:val="0"/>
          <w:color w:val="auto"/>
          <w:sz w:val="22"/>
          <w:szCs w:val="20"/>
          <w:lang w:eastAsia="fr-FR"/>
        </w:rPr>
        <w:instrText xml:space="preserve"> SEQ Figure \* ARABIC </w:instrText>
      </w:r>
      <w:r w:rsidRPr="00D374A1">
        <w:rPr>
          <w:rStyle w:val="shorttext"/>
          <w:rFonts w:ascii="Calibri" w:eastAsia="Times New Roman" w:hAnsi="Calibri" w:cs="Times New Roman"/>
          <w:i w:val="0"/>
          <w:iCs w:val="0"/>
          <w:color w:val="auto"/>
          <w:sz w:val="22"/>
          <w:szCs w:val="20"/>
          <w:lang w:eastAsia="fr-FR"/>
        </w:rPr>
        <w:fldChar w:fldCharType="separate"/>
      </w:r>
      <w:r w:rsidR="00A07FD0">
        <w:rPr>
          <w:rStyle w:val="shorttext"/>
          <w:rFonts w:ascii="Calibri" w:eastAsia="Times New Roman" w:hAnsi="Calibri" w:cs="Times New Roman"/>
          <w:i w:val="0"/>
          <w:iCs w:val="0"/>
          <w:noProof/>
          <w:color w:val="auto"/>
          <w:sz w:val="22"/>
          <w:szCs w:val="20"/>
          <w:lang w:eastAsia="fr-FR"/>
        </w:rPr>
        <w:t>8</w:t>
      </w:r>
      <w:r w:rsidRPr="00D374A1">
        <w:rPr>
          <w:rStyle w:val="shorttext"/>
          <w:rFonts w:ascii="Calibri" w:eastAsia="Times New Roman" w:hAnsi="Calibri" w:cs="Times New Roman"/>
          <w:i w:val="0"/>
          <w:iCs w:val="0"/>
          <w:color w:val="auto"/>
          <w:sz w:val="22"/>
          <w:szCs w:val="20"/>
          <w:lang w:eastAsia="fr-FR"/>
        </w:rPr>
        <w:fldChar w:fldCharType="end"/>
      </w:r>
      <w:bookmarkEnd w:id="20"/>
      <w:r w:rsidRPr="00D374A1">
        <w:rPr>
          <w:rStyle w:val="shorttext"/>
          <w:rFonts w:ascii="Calibri" w:eastAsia="Times New Roman" w:hAnsi="Calibri" w:cs="Times New Roman"/>
          <w:i w:val="0"/>
          <w:iCs w:val="0"/>
          <w:color w:val="auto"/>
          <w:sz w:val="22"/>
          <w:szCs w:val="20"/>
          <w:lang w:eastAsia="fr-FR"/>
        </w:rPr>
        <w:t> : Diagramme concis de l’effet Morton</w:t>
      </w:r>
    </w:p>
    <w:p w14:paraId="7339BAEF" w14:textId="77777777" w:rsidR="00113E7B" w:rsidRDefault="00113E7B" w:rsidP="00113E7B">
      <w:pPr>
        <w:spacing w:line="360" w:lineRule="auto"/>
      </w:pPr>
      <w:r>
        <w:t xml:space="preserve">Il faut noter qu’en réalité, l’effet Morton existe sur toutes les machines tournantes supportées par les paliers hydrodynamiques du fait qu’aucune machine n’est parfaitement équilibrée et le balourd est reconnu comme l’origine de la vibration synchrone. Par la </w:t>
      </w:r>
      <w:r w:rsidRPr="002572DD">
        <w:t xml:space="preserve">nature inhérente </w:t>
      </w:r>
      <w:r>
        <w:t xml:space="preserve">de la vibration </w:t>
      </w:r>
      <w:r w:rsidRPr="002572DD">
        <w:t>synchrone, l</w:t>
      </w:r>
      <w:r>
        <w:t>’échauffement non-homogène fait l’effet Morton un phénomène ubiquitaire.  La plus part de machine ne subissent pas à l’endommagement causé par ce phénomène, nommé l’effet Morton stable. Cependant, sous certaines conditions où le balourd thermique et la différence de la température sont très sensibles à la vibration, l’instabilité pourrait être produite. Dans ce cas-là, le phénomène appelé l’effet Morton instable est nuisible à la machine, ce qui devrait être prévenu et évité pendant le fonctionnement normal de la machine.</w:t>
      </w:r>
    </w:p>
    <w:p w14:paraId="08C565E1" w14:textId="77777777" w:rsidR="00113E7B" w:rsidRDefault="00113E7B" w:rsidP="00AF7677">
      <w:pPr>
        <w:pStyle w:val="Titre2"/>
      </w:pPr>
      <w:bookmarkStart w:id="21" w:name="_Toc532821735"/>
      <w:r w:rsidRPr="00DE7318">
        <w:t xml:space="preserve">Mise en évidence par </w:t>
      </w:r>
      <w:r>
        <w:t>cas</w:t>
      </w:r>
      <w:r w:rsidRPr="00DE7318">
        <w:t xml:space="preserve"> </w:t>
      </w:r>
      <w:r>
        <w:t>expérimentaux</w:t>
      </w:r>
      <w:bookmarkEnd w:id="21"/>
    </w:p>
    <w:p w14:paraId="17E21061" w14:textId="77777777" w:rsidR="00113E7B" w:rsidRDefault="00113E7B" w:rsidP="00113E7B">
      <w:pPr>
        <w:spacing w:line="360" w:lineRule="auto"/>
      </w:pPr>
      <w:r>
        <w:t xml:space="preserve">Comme illustré dans les cas industriels précédemment, le fait que cette instabilité potentielle se cache dans la plus part du temps du fonctionnement, mais surgit après un certain temps de fonctionnement sur la machine, le diagnostic de cette instabilité sur machines est comme « chasser un fantôme  » et assez compliqué. En 2008, </w:t>
      </w:r>
      <w:r w:rsidRPr="009B7754">
        <w:rPr>
          <w:rFonts w:asciiTheme="minorHAnsi" w:hAnsiTheme="minorHAnsi"/>
        </w:rPr>
        <w:t xml:space="preserve">de Jongh </w:t>
      </w:r>
      <w:r w:rsidRPr="00A711DD">
        <w:rPr>
          <w:rFonts w:asciiTheme="minorHAnsi" w:hAnsiTheme="minorHAnsi"/>
          <w:b/>
          <w:lang w:val="en-US"/>
        </w:rPr>
        <w:fldChar w:fldCharType="begin"/>
      </w:r>
      <w:r w:rsidRPr="009B7754">
        <w:rPr>
          <w:rFonts w:asciiTheme="minorHAnsi" w:hAnsiTheme="minorHAnsi"/>
          <w:b/>
        </w:rPr>
        <w:instrText xml:space="preserve"> REF _Ref444178326 \r \h  \* MERGEFORMAT </w:instrText>
      </w:r>
      <w:r w:rsidRPr="00A711DD">
        <w:rPr>
          <w:rFonts w:asciiTheme="minorHAnsi" w:hAnsiTheme="minorHAnsi"/>
          <w:b/>
          <w:lang w:val="en-US"/>
        </w:rPr>
      </w:r>
      <w:r w:rsidRPr="00A711DD">
        <w:rPr>
          <w:rFonts w:asciiTheme="minorHAnsi" w:hAnsiTheme="minorHAnsi"/>
          <w:b/>
          <w:lang w:val="en-US"/>
        </w:rPr>
        <w:fldChar w:fldCharType="separate"/>
      </w:r>
      <w:r w:rsidR="00A07FD0">
        <w:rPr>
          <w:rFonts w:asciiTheme="minorHAnsi" w:hAnsiTheme="minorHAnsi"/>
          <w:b/>
        </w:rPr>
        <w:t>[3]</w:t>
      </w:r>
      <w:r w:rsidRPr="00A711DD">
        <w:rPr>
          <w:rFonts w:asciiTheme="minorHAnsi" w:hAnsiTheme="minorHAnsi"/>
          <w:b/>
          <w:lang w:val="en-US"/>
        </w:rPr>
        <w:fldChar w:fldCharType="end"/>
      </w:r>
      <w:r w:rsidRPr="009B7754">
        <w:rPr>
          <w:rFonts w:asciiTheme="minorHAnsi" w:hAnsiTheme="minorHAnsi"/>
        </w:rPr>
        <w:t xml:space="preserve"> a publié un article de review qui récapitul</w:t>
      </w:r>
      <w:r>
        <w:rPr>
          <w:rFonts w:asciiTheme="minorHAnsi" w:hAnsiTheme="minorHAnsi"/>
        </w:rPr>
        <w:t xml:space="preserve">ait les premières recherches sur cette instabilité de vibration synchrone. Il a introduit l’effet Morton comme un phénomène non maitrisé et a fourni des explications qualitatives, des cas test et des solutions industrielles concernant cette instabilité vibratoire. </w:t>
      </w:r>
      <w:r>
        <w:t>Face au défi du développement de turbomachines de nos jours, cette instabilité apporte de plus en plus d’attention de l’industrie et l’académie depuis la fin du 20</w:t>
      </w:r>
      <w:r w:rsidRPr="009F1BC4">
        <w:rPr>
          <w:vertAlign w:val="superscript"/>
        </w:rPr>
        <w:t>ième</w:t>
      </w:r>
      <w:r>
        <w:t xml:space="preserve"> siècle. </w:t>
      </w:r>
    </w:p>
    <w:p w14:paraId="569B1016" w14:textId="77777777" w:rsidR="00113E7B" w:rsidRDefault="00113E7B" w:rsidP="00113E7B">
      <w:pPr>
        <w:spacing w:line="360" w:lineRule="auto"/>
      </w:pPr>
      <w:r>
        <w:rPr>
          <w:lang w:eastAsia="zh-CN"/>
        </w:rPr>
        <w:t xml:space="preserve">Les premiers travaux de recherches à propos de l’effet Morton ont conclu que la température non uniforme dans la direction circonférentielle joue un rôle important sur cette instabilité. </w:t>
      </w:r>
      <w:r w:rsidRPr="004B6801">
        <w:rPr>
          <w:b/>
          <w:lang w:eastAsia="zh-CN"/>
        </w:rPr>
        <w:t>En 1975</w:t>
      </w:r>
      <w:r>
        <w:rPr>
          <w:lang w:eastAsia="zh-CN"/>
        </w:rPr>
        <w:t xml:space="preserve">, </w:t>
      </w:r>
      <w:r w:rsidRPr="00A22718">
        <w:t>Morton</w:t>
      </w:r>
      <w:r>
        <w:t xml:space="preserve"> </w:t>
      </w:r>
      <w:r w:rsidRPr="004B6801">
        <w:rPr>
          <w:b/>
        </w:rPr>
        <w:fldChar w:fldCharType="begin"/>
      </w:r>
      <w:r w:rsidRPr="004B6801">
        <w:rPr>
          <w:b/>
        </w:rPr>
        <w:instrText xml:space="preserve"> REF _Ref523133967 \r \h </w:instrText>
      </w:r>
      <w:r>
        <w:rPr>
          <w:b/>
        </w:rPr>
        <w:instrText xml:space="preserve"> \* MERGEFORMAT </w:instrText>
      </w:r>
      <w:r w:rsidRPr="004B6801">
        <w:rPr>
          <w:b/>
        </w:rPr>
      </w:r>
      <w:r w:rsidRPr="004B6801">
        <w:rPr>
          <w:b/>
        </w:rPr>
        <w:fldChar w:fldCharType="separate"/>
      </w:r>
      <w:r w:rsidR="00A07FD0">
        <w:rPr>
          <w:b/>
        </w:rPr>
        <w:t>[2]</w:t>
      </w:r>
      <w:r w:rsidRPr="004B6801">
        <w:rPr>
          <w:b/>
        </w:rPr>
        <w:fldChar w:fldCharType="end"/>
      </w:r>
      <w:r w:rsidRPr="00A22718">
        <w:t xml:space="preserve"> a construit un banc d’essai</w:t>
      </w:r>
      <w:r>
        <w:t xml:space="preserve"> équipé d’un disque (diamètre 711 mm)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 </w:t>
      </w:r>
      <w:r w:rsidRPr="005142B2">
        <w:t>En 1978</w:t>
      </w:r>
      <w:r>
        <w:rPr>
          <w:b/>
        </w:rPr>
        <w:t xml:space="preserve"> </w:t>
      </w:r>
      <w:r>
        <w:rPr>
          <w:b/>
        </w:rPr>
        <w:fldChar w:fldCharType="begin"/>
      </w:r>
      <w:r>
        <w:rPr>
          <w:b/>
        </w:rPr>
        <w:instrText xml:space="preserve"> REF _Ref523143829 \r \h  \* MERGEFORMAT </w:instrText>
      </w:r>
      <w:r>
        <w:rPr>
          <w:b/>
        </w:rPr>
      </w:r>
      <w:r>
        <w:rPr>
          <w:b/>
        </w:rPr>
        <w:fldChar w:fldCharType="separate"/>
      </w:r>
      <w:r w:rsidR="00A07FD0">
        <w:rPr>
          <w:b/>
        </w:rPr>
        <w:t>[4]</w:t>
      </w:r>
      <w:r>
        <w:rPr>
          <w:b/>
        </w:rPr>
        <w:fldChar w:fldCharType="end"/>
      </w:r>
      <w:r>
        <w:rPr>
          <w:b/>
        </w:rPr>
        <w:t xml:space="preserve">, </w:t>
      </w:r>
      <w:r w:rsidRPr="00E81C93">
        <w:t xml:space="preserve">Hesseborn a continué à investiguer cette différence de la température </w:t>
      </w:r>
      <w:r>
        <w:t xml:space="preserve">et a découvert </w:t>
      </w:r>
      <w:r>
        <w:lastRenderedPageBreak/>
        <w:t>expérimentalement que cette différence de température pouvait augmenter le niveau de vibration sous certaines conditions.</w:t>
      </w:r>
    </w:p>
    <w:p w14:paraId="15C4F456" w14:textId="77777777" w:rsidR="00113E7B" w:rsidRDefault="00113E7B" w:rsidP="00113E7B">
      <w:pPr>
        <w:spacing w:line="360" w:lineRule="auto"/>
      </w:pPr>
      <w:r w:rsidRPr="00A22718">
        <w:rPr>
          <w:b/>
        </w:rPr>
        <w:t>En 1994,</w:t>
      </w:r>
      <w:r w:rsidRPr="00A22718">
        <w:t xml:space="preserve"> De Jongh et Morton </w:t>
      </w:r>
      <w:r w:rsidRPr="00A22718">
        <w:rPr>
          <w:b/>
        </w:rPr>
        <w:fldChar w:fldCharType="begin"/>
      </w:r>
      <w:r w:rsidRPr="00A22718">
        <w:rPr>
          <w:b/>
        </w:rPr>
        <w:instrText xml:space="preserve"> REF _Ref444179456 \r \h  \* MERGEFORMAT </w:instrText>
      </w:r>
      <w:r w:rsidRPr="00A22718">
        <w:rPr>
          <w:b/>
        </w:rPr>
      </w:r>
      <w:r w:rsidRPr="00A22718">
        <w:rPr>
          <w:b/>
        </w:rPr>
        <w:fldChar w:fldCharType="separate"/>
      </w:r>
      <w:r w:rsidR="00A07FD0">
        <w:rPr>
          <w:b/>
        </w:rPr>
        <w:t>[5]</w:t>
      </w:r>
      <w:r w:rsidRPr="00A22718">
        <w:rPr>
          <w:b/>
        </w:rPr>
        <w:fldChar w:fldCharType="end"/>
      </w:r>
      <w:r w:rsidRPr="00A22718">
        <w:t xml:space="preserve"> ont étudié le problème d’une vibration </w:t>
      </w:r>
      <w:r>
        <w:t>spirale</w:t>
      </w:r>
      <w:r w:rsidRPr="00A22718">
        <w:t xml:space="preserve"> dans</w:t>
      </w:r>
      <w:r>
        <w:t xml:space="preserve"> un compresseur centrifuge utilisé</w:t>
      </w:r>
      <w:r w:rsidRPr="00A22718">
        <w:t xml:space="preserve"> </w:t>
      </w:r>
      <w:r>
        <w:t>dans l’exploitation du</w:t>
      </w:r>
      <w:r w:rsidRPr="00A22718">
        <w:t xml:space="preserve"> gaz offshore. Ce compresseur est monté sur deux paliers à patins oscillants et possède une partie en porte-à-faux. </w:t>
      </w:r>
      <w:r>
        <w:t xml:space="preserve">Le compresseur exhibait un comportement vibratoire instable (avec une composante synchrone importante) </w:t>
      </w:r>
      <w:r w:rsidRPr="00A22718">
        <w:t xml:space="preserve">autour de 11500 tr/min alors que la machine </w:t>
      </w:r>
      <w:r>
        <w:t>était</w:t>
      </w:r>
      <w:r w:rsidRPr="00A22718">
        <w:t xml:space="preserve"> conçue pour atteindre 13142 tr/min. Dans un essai, même si les joints labyrinthes sont démontés, l’instabilité vibratoire persiste, ce qui montre que la cause de l’instabilité ne provient</w:t>
      </w:r>
      <w:r>
        <w:t xml:space="preserve"> pas du contact entre le rotor et le stator (l’effet Newkirk)</w:t>
      </w:r>
      <w:r w:rsidRPr="00A22718">
        <w:t xml:space="preserve">. Enfin, la solution technique trouvée pour cette instabilité est d’alléger la partie en porte-à-faux et l’accouplement du compresseur en remplaçant les composants en acier par </w:t>
      </w:r>
      <w:r>
        <w:t>d’autres en</w:t>
      </w:r>
      <w:r w:rsidRPr="00A22718">
        <w:t xml:space="preserve"> titane. </w:t>
      </w:r>
    </w:p>
    <w:p w14:paraId="3FDE40A3" w14:textId="77777777" w:rsidR="00113E7B" w:rsidRDefault="00113E7B" w:rsidP="00113E7B">
      <w:pPr>
        <w:spacing w:line="360" w:lineRule="auto"/>
      </w:pPr>
      <w:r>
        <w:t xml:space="preserve">Afin de reproduire le comportement vibratoire instable du compresseur, </w:t>
      </w:r>
      <w:r w:rsidRPr="00A22718">
        <w:t xml:space="preserve">De Jongh </w:t>
      </w:r>
      <w:r>
        <w:t xml:space="preserve">et Morton ont fabriqué un banc d’essai inspiré du compresseur existant et identifié la source du problème comme étant le palier. Cette hypothèse a été </w:t>
      </w:r>
      <w:r w:rsidRPr="00A22718">
        <w:t xml:space="preserve">vérifiée par </w:t>
      </w:r>
      <w:r>
        <w:t>des mesures de température réalisées sur ce banc d’essai. Ils ont</w:t>
      </w:r>
      <w:r w:rsidRPr="00A22718">
        <w:t xml:space="preserve"> mesuré la température de la portion du rotor dans le palier</w:t>
      </w:r>
      <w:r>
        <w:t xml:space="preserve"> de l’extrémité non-motrice du rotor</w:t>
      </w:r>
      <w:r w:rsidRPr="00A22718">
        <w:t>. En supposant que la température varie</w:t>
      </w:r>
      <w:r>
        <w:t xml:space="preserve"> de manière</w:t>
      </w:r>
      <w:r w:rsidRPr="00A22718">
        <w:t xml:space="preserve"> sinusoïdal</w:t>
      </w:r>
      <w:r>
        <w:t>e</w:t>
      </w:r>
      <w:r w:rsidRPr="00A22718">
        <w:t xml:space="preserve">, 4 capteurs de température </w:t>
      </w:r>
      <w:r>
        <w:t xml:space="preserve">ont été placés sur </w:t>
      </w:r>
      <w:r w:rsidRPr="00A22718">
        <w:t>le rotor. Afin d’envoy</w:t>
      </w:r>
      <w:r>
        <w:t xml:space="preserve">er les signaux, un </w:t>
      </w:r>
      <w:r w:rsidRPr="00A22718">
        <w:t>collecteur à bague rotatif</w:t>
      </w:r>
      <w:r>
        <w:t xml:space="preserve"> sans glissement</w:t>
      </w:r>
      <w:r w:rsidRPr="00A22718">
        <w:t xml:space="preserve"> (en anglais slipringless transmitter) est utilisé.</w:t>
      </w:r>
      <w:r>
        <w:t xml:space="preserve"> La donnée expérimentale montrait que le banc était stable avec une différence de la température de 3°C. Cependant, cette différence devenait grande quand l’accélération de la vitesse de rotation du banc vers la limitation de la vitesse de fonctionnement. Ainsi, l’instabilité apparaissait de manière non répétitive. En conclusion, ce banc d’essai montrait bien que la variation de la différence de la température correspondait à l’apparition de l’effet Morton instable.</w:t>
      </w:r>
    </w:p>
    <w:p w14:paraId="4C628C4C" w14:textId="77777777" w:rsidR="00113E7B" w:rsidRDefault="00113E7B" w:rsidP="00113E7B">
      <w:pPr>
        <w:spacing w:line="360" w:lineRule="auto"/>
      </w:pPr>
      <w:r w:rsidRPr="00A451A4">
        <w:rPr>
          <w:b/>
        </w:rPr>
        <w:t>En 2015</w:t>
      </w:r>
      <w:r w:rsidRPr="001B37F5">
        <w:t xml:space="preserve">, Panara et </w:t>
      </w:r>
      <w:r>
        <w:t xml:space="preserve">al. </w:t>
      </w:r>
      <w:r w:rsidRPr="00EB7584">
        <w:rPr>
          <w:b/>
        </w:rPr>
        <w:fldChar w:fldCharType="begin"/>
      </w:r>
      <w:r w:rsidRPr="00EB7584">
        <w:rPr>
          <w:b/>
        </w:rPr>
        <w:instrText xml:space="preserve"> REF _Ref523415513 \r \h </w:instrText>
      </w:r>
      <w:r>
        <w:rPr>
          <w:b/>
        </w:rPr>
        <w:instrText xml:space="preserve"> \* MERGEFORMAT </w:instrText>
      </w:r>
      <w:r w:rsidRPr="00EB7584">
        <w:rPr>
          <w:b/>
        </w:rPr>
      </w:r>
      <w:r w:rsidRPr="00EB7584">
        <w:rPr>
          <w:b/>
        </w:rPr>
        <w:fldChar w:fldCharType="separate"/>
      </w:r>
      <w:r w:rsidR="00A07FD0">
        <w:rPr>
          <w:b/>
        </w:rPr>
        <w:t>[28]</w:t>
      </w:r>
      <w:r w:rsidRPr="00EB7584">
        <w:rPr>
          <w:b/>
        </w:rPr>
        <w:fldChar w:fldCharType="end"/>
      </w:r>
      <w:r>
        <w:t xml:space="preserve"> ont construit un banc d’essai </w:t>
      </w:r>
      <w:r w:rsidRPr="001B37F5">
        <w:t>pour vérifier l'approche de stabilité simplifiée proposée par Murphy</w:t>
      </w:r>
      <w:r>
        <w:t xml:space="preserve"> et Lorenz </w:t>
      </w:r>
      <w:r w:rsidRPr="00E354B4">
        <w:rPr>
          <w:b/>
        </w:rPr>
        <w:fldChar w:fldCharType="begin"/>
      </w:r>
      <w:r w:rsidRPr="00E354B4">
        <w:rPr>
          <w:b/>
        </w:rPr>
        <w:instrText xml:space="preserve"> REF _Ref523086107 \r \h </w:instrText>
      </w:r>
      <w:r>
        <w:rPr>
          <w:b/>
        </w:rPr>
        <w:instrText xml:space="preserve"> \* MERGEFORMAT </w:instrText>
      </w:r>
      <w:r w:rsidRPr="00E354B4">
        <w:rPr>
          <w:b/>
        </w:rPr>
      </w:r>
      <w:r w:rsidRPr="00E354B4">
        <w:rPr>
          <w:b/>
        </w:rPr>
        <w:fldChar w:fldCharType="separate"/>
      </w:r>
      <w:r w:rsidR="00A07FD0">
        <w:rPr>
          <w:b/>
        </w:rPr>
        <w:t>[12]</w:t>
      </w:r>
      <w:r w:rsidRPr="00E354B4">
        <w:rPr>
          <w:b/>
        </w:rPr>
        <w:fldChar w:fldCharType="end"/>
      </w:r>
      <w:r w:rsidRPr="001B37F5">
        <w:t>.</w:t>
      </w:r>
      <w:r>
        <w:t xml:space="preserve"> Dans cette </w:t>
      </w:r>
      <w:r w:rsidRPr="00124FD8">
        <w:t>approche, le coefficient de sensibilité entr</w:t>
      </w:r>
      <w:r>
        <w:t xml:space="preserve">e le vecteur de vibration et la différence de la température </w:t>
      </w:r>
      <w:r w:rsidRPr="00124FD8">
        <w:t xml:space="preserve"> ∆T</w:t>
      </w:r>
      <w:r>
        <w:t xml:space="preserve"> à la surface du rotor</w:t>
      </w:r>
      <w:r w:rsidRPr="00124FD8">
        <w:t xml:space="preserve"> </w:t>
      </w:r>
      <w:r>
        <w:t xml:space="preserve">est très critique, mais difficile d’obtenir à partir du calcul.  </w:t>
      </w:r>
      <w:r w:rsidRPr="00124FD8">
        <w:t>Panara et al.</w:t>
      </w:r>
      <w:r>
        <w:t xml:space="preserve"> l’ont obtenu au travers des données expérimentales.  Concernant l’installation de l’équipement de mesure, huit thermocouples étaient</w:t>
      </w:r>
      <w:r w:rsidRPr="005556DC">
        <w:t xml:space="preserve"> </w:t>
      </w:r>
      <w:r>
        <w:t>positionnés de manière équidistance dans la direction circonférentielle</w:t>
      </w:r>
      <w:r w:rsidRPr="005556DC">
        <w:t xml:space="preserve"> afin de mesurer l</w:t>
      </w:r>
      <w:r>
        <w:t>a distribution de la température non-uniforme, ainsi que le déphasage</w:t>
      </w:r>
      <w:r w:rsidRPr="005556DC">
        <w:t xml:space="preserve"> du point chaud par rapport au point haut.</w:t>
      </w:r>
      <w:r>
        <w:t xml:space="preserve">  </w:t>
      </w:r>
      <w:r w:rsidRPr="00AF6740">
        <w:t xml:space="preserve">Les signaux de température </w:t>
      </w:r>
      <w:r>
        <w:t>mesurée à la surface du rotor</w:t>
      </w:r>
      <w:r w:rsidRPr="00AF6740">
        <w:t xml:space="preserve"> ont été </w:t>
      </w:r>
      <w:r>
        <w:t xml:space="preserve">acquis </w:t>
      </w:r>
      <w:r w:rsidRPr="00AF6740">
        <w:t>via un</w:t>
      </w:r>
      <w:r>
        <w:t xml:space="preserve"> collecteur tournant</w:t>
      </w:r>
      <w:r w:rsidRPr="00AF6740">
        <w:t xml:space="preserve"> sans fil</w:t>
      </w:r>
      <w:r>
        <w:t>.</w:t>
      </w:r>
      <w:r w:rsidRPr="00AF6740">
        <w:t xml:space="preserve"> </w:t>
      </w:r>
      <w:r>
        <w:t xml:space="preserve">La masse en porte-à-faux à l’extrémité non motrice était variable grâce aux adaptateurs de masse différente. Pendant l’essai, 3 masses différentes en porte-à-faux (7.3%, 8.4%, 12.4% de la masse du rotor) étaient étudiés et les auteurs ont observé que la vitesse d’amorçage de l’effet Morton diminuait de 13600 tr/min à 10200tr/min puis moins de 10000 tr/min.  Ils ont conclu que la masse en porte-à-faux du rotor pouvait être directement liée à l’instabilité vibratoire du type l’effet Morton. En plus, </w:t>
      </w:r>
      <w:r>
        <w:lastRenderedPageBreak/>
        <w:t xml:space="preserve">Panara et al ont découvert que la stabilité pouvait être réacquise quand la vitesse au fonctionnement dépasse un certain niveau de la vitesse critique. </w:t>
      </w:r>
    </w:p>
    <w:p w14:paraId="7BAD2CB4" w14:textId="77777777" w:rsidR="00113E7B" w:rsidRPr="001D5711" w:rsidRDefault="00113E7B" w:rsidP="00113E7B">
      <w:pPr>
        <w:spacing w:line="360" w:lineRule="auto"/>
        <w:rPr>
          <w:b/>
        </w:rPr>
      </w:pPr>
      <w:r w:rsidRPr="001D5711">
        <w:rPr>
          <w:b/>
        </w:rPr>
        <w:t xml:space="preserve">[Autres cas expérimentaux qui ont mis en évidence l’effet Morton] </w:t>
      </w:r>
    </w:p>
    <w:p w14:paraId="3D98E137" w14:textId="77777777" w:rsidR="00113E7B" w:rsidRDefault="00113E7B" w:rsidP="00AF7677">
      <w:pPr>
        <w:pStyle w:val="Titre2"/>
      </w:pPr>
      <w:bookmarkStart w:id="22" w:name="_Toc532821736"/>
      <w:r>
        <w:t>Stratégie de modélisation numérique de l’effet Morton</w:t>
      </w:r>
      <w:bookmarkEnd w:id="22"/>
    </w:p>
    <w:p w14:paraId="2D04BD25" w14:textId="77777777" w:rsidR="00113E7B" w:rsidRDefault="00113E7B" w:rsidP="00113E7B">
      <w:pPr>
        <w:spacing w:line="360" w:lineRule="auto"/>
        <w:rPr>
          <w:b/>
          <w:u w:val="single"/>
        </w:rPr>
      </w:pPr>
    </w:p>
    <w:p w14:paraId="29D8F6D4" w14:textId="77777777" w:rsidR="00113E7B" w:rsidRPr="004B4CB9" w:rsidRDefault="00113E7B" w:rsidP="00113E7B">
      <w:pPr>
        <w:spacing w:line="360" w:lineRule="auto"/>
      </w:pPr>
      <w:r>
        <w:t>En combinaison des études expérimentales, l</w:t>
      </w:r>
      <w:r w:rsidRPr="004B4CB9">
        <w:t>es chercheurs et les ingénieurs se consacrent à l'amélioration du modèle</w:t>
      </w:r>
      <w:r>
        <w:t xml:space="preserve"> numérique</w:t>
      </w:r>
      <w:r w:rsidRPr="004B4CB9">
        <w:t xml:space="preserve"> de prédiction </w:t>
      </w:r>
      <w:r>
        <w:t>de l’effet Morton</w:t>
      </w:r>
      <w:r w:rsidRPr="004B4CB9">
        <w:t>, qui implique souvent la résolution du probl</w:t>
      </w:r>
      <w:r>
        <w:t>ème multi-physique concernant</w:t>
      </w:r>
      <w:r w:rsidRPr="004B4CB9">
        <w:t xml:space="preserve"> la thermo</w:t>
      </w:r>
      <w:r>
        <w:t>-hydrodynamique de la lubrification</w:t>
      </w:r>
      <w:r w:rsidRPr="004B4CB9">
        <w:t>, la dynamique de</w:t>
      </w:r>
      <w:r>
        <w:t>s</w:t>
      </w:r>
      <w:r w:rsidRPr="004B4CB9">
        <w:t xml:space="preserve"> rot</w:t>
      </w:r>
      <w:r>
        <w:t>ors</w:t>
      </w:r>
      <w:r w:rsidRPr="004B4CB9">
        <w:t xml:space="preserve"> et la </w:t>
      </w:r>
      <w:r>
        <w:t>thermo</w:t>
      </w:r>
      <w:r w:rsidRPr="004B4CB9">
        <w:t xml:space="preserve">mécanique </w:t>
      </w:r>
      <w:r>
        <w:t>des solides. Ces modèles de prédiction peuvent globalement regroupés par 4 catégories suivantes.</w:t>
      </w:r>
      <w:r w:rsidRPr="004B4CB9">
        <w:rPr>
          <w:rFonts w:eastAsiaTheme="minorEastAsia"/>
          <w:lang w:eastAsia="zh-CN"/>
        </w:rPr>
        <w:t xml:space="preserve">                                                                      </w:t>
      </w:r>
    </w:p>
    <w:p w14:paraId="0381FA50" w14:textId="77777777" w:rsidR="00113E7B" w:rsidRPr="00675419" w:rsidRDefault="00113E7B" w:rsidP="00AF7677">
      <w:pPr>
        <w:pStyle w:val="Titre3"/>
      </w:pPr>
      <w:bookmarkStart w:id="23" w:name="_Toc532821737"/>
      <w:r w:rsidRPr="00675419">
        <w:t xml:space="preserve">Méthodes inspirées </w:t>
      </w:r>
      <w:r>
        <w:t>de</w:t>
      </w:r>
      <w:r w:rsidRPr="00675419">
        <w:t xml:space="preserve"> la théorie du contrôle</w:t>
      </w:r>
      <w:bookmarkEnd w:id="23"/>
    </w:p>
    <w:p w14:paraId="2C6C73A1" w14:textId="77777777" w:rsidR="00113E7B" w:rsidRDefault="00113E7B" w:rsidP="00113E7B">
      <w:pPr>
        <w:spacing w:line="360" w:lineRule="auto"/>
      </w:pPr>
    </w:p>
    <w:p w14:paraId="579CB38A" w14:textId="77777777" w:rsidR="00113E7B" w:rsidRDefault="00113E7B" w:rsidP="00113E7B">
      <w:pPr>
        <w:spacing w:line="360" w:lineRule="auto"/>
      </w:pPr>
      <w:r w:rsidRPr="00A22718">
        <w:rPr>
          <w:b/>
        </w:rPr>
        <w:t>En 1993</w:t>
      </w:r>
      <w:r w:rsidRPr="00A22718">
        <w:t xml:space="preserve">, Koegh et Morton </w:t>
      </w:r>
      <w:r w:rsidRPr="00A22718">
        <w:rPr>
          <w:b/>
        </w:rPr>
        <w:fldChar w:fldCharType="begin"/>
      </w:r>
      <w:r w:rsidRPr="00A22718">
        <w:rPr>
          <w:b/>
        </w:rPr>
        <w:instrText xml:space="preserve"> REF _Ref444178598 \r \h  \* MERGEFORMAT </w:instrText>
      </w:r>
      <w:r w:rsidRPr="00A22718">
        <w:rPr>
          <w:b/>
        </w:rPr>
      </w:r>
      <w:r w:rsidRPr="00A22718">
        <w:rPr>
          <w:b/>
        </w:rPr>
        <w:fldChar w:fldCharType="separate"/>
      </w:r>
      <w:r w:rsidR="00A07FD0">
        <w:rPr>
          <w:b/>
        </w:rPr>
        <w:t>[6]</w:t>
      </w:r>
      <w:r w:rsidRPr="00A22718">
        <w:rPr>
          <w:b/>
        </w:rPr>
        <w:fldChar w:fldCharType="end"/>
      </w:r>
      <w:r w:rsidRPr="00A22718">
        <w:t xml:space="preserve"> proposent une approche analytique</w:t>
      </w:r>
      <w:r>
        <w:t xml:space="preserve"> </w:t>
      </w:r>
      <w:r w:rsidRPr="00F11CBE">
        <w:t>avec mécanisme de rétroaction</w:t>
      </w:r>
      <w:r>
        <w:t xml:space="preserve"> </w:t>
      </w:r>
      <w:r w:rsidRPr="00A22718">
        <w:t>pour</w:t>
      </w:r>
      <w:r>
        <w:t xml:space="preserve"> prédire l’instabilité provoqué par l’effet Morton</w:t>
      </w:r>
      <w:r w:rsidRPr="00A22718">
        <w:t xml:space="preserve">. </w:t>
      </w:r>
      <w:r>
        <w:t xml:space="preserve">Cette méthode est reconnue comme le premier modèle complet dédié à l’analyse de l’effet Morton. </w:t>
      </w:r>
      <w:r w:rsidRPr="00A22718">
        <w:t>Dans leur modèle analytique, une orbite elliptique arbitraire est imposée au niveau du palier. Cette ellipse est décomposée en trois orbites circulaires : un cercle en position équilibrée et deux cercles de perturbation. Cette</w:t>
      </w:r>
      <w:r>
        <w:t xml:space="preserve"> technique a pour but d’écrire d</w:t>
      </w:r>
      <w:r w:rsidRPr="00A22718">
        <w:t>es relations mathématiques plus facilement et de voir les influences de précession directe et rétrograde séparément sur les paramètres du modèle tels que l’épaisseur de film (H), la température (T) et l’angle de flexion thermique (ψ). Ils utilisent l’approximation du palier court et supposent que le lubrifiant possède une viscosité constante afin de simplifier le</w:t>
      </w:r>
      <w:r>
        <w:t>s</w:t>
      </w:r>
      <w:r w:rsidRPr="00A22718">
        <w:t xml:space="preserve"> calcul</w:t>
      </w:r>
      <w:r>
        <w:t>s. Une fois</w:t>
      </w:r>
      <w:r w:rsidRPr="00A22718">
        <w:t xml:space="preserve"> la distribution de la température au sein du film lubrifiant obten</w:t>
      </w:r>
      <w:r>
        <w:t>ue, la conduction thermique dans le rotor est</w:t>
      </w:r>
      <w:r w:rsidRPr="00A22718">
        <w:t xml:space="preserve"> calculée. Le résultat de cette conduction permet d’avoir</w:t>
      </w:r>
      <w:r>
        <w:t xml:space="preserve"> la flexion</w:t>
      </w:r>
      <w:r w:rsidRPr="00A22718">
        <w:t xml:space="preserve"> du rotor grâce au travail de Dimoragonas en 1970</w:t>
      </w:r>
      <w:r>
        <w:rPr>
          <w:b/>
        </w:rPr>
        <w:t xml:space="preserve"> </w:t>
      </w:r>
      <w:r>
        <w:rPr>
          <w:b/>
        </w:rPr>
        <w:fldChar w:fldCharType="begin"/>
      </w:r>
      <w:r>
        <w:rPr>
          <w:b/>
        </w:rPr>
        <w:instrText xml:space="preserve"> REF _Ref444180595 \r \h  \* MERGEFORMAT </w:instrText>
      </w:r>
      <w:r>
        <w:rPr>
          <w:b/>
        </w:rPr>
      </w:r>
      <w:r>
        <w:rPr>
          <w:b/>
        </w:rPr>
        <w:fldChar w:fldCharType="separate"/>
      </w:r>
      <w:r w:rsidR="00A07FD0">
        <w:rPr>
          <w:b/>
        </w:rPr>
        <w:t>[8]</w:t>
      </w:r>
      <w:r>
        <w:rPr>
          <w:b/>
        </w:rPr>
        <w:fldChar w:fldCharType="end"/>
      </w:r>
      <w:r w:rsidRPr="00A22718">
        <w:t>. Enfin,</w:t>
      </w:r>
      <w:r>
        <w:t xml:space="preserve"> inspiré de la théorie de contrôle,</w:t>
      </w:r>
      <w:r w:rsidRPr="00A22718">
        <w:t xml:space="preserve"> la stabilité</w:t>
      </w:r>
      <w:r>
        <w:t xml:space="preserve"> du type l’effet Morton</w:t>
      </w:r>
      <w:r w:rsidRPr="00A22718">
        <w:t xml:space="preserve"> est étudiée en calculant le ratio G qui est un rapport entre la flexion initiale du rotor et celle due à la distribution de la température :</w:t>
      </w:r>
    </w:p>
    <w:p w14:paraId="31A09CFC" w14:textId="77777777" w:rsidR="00113E7B" w:rsidRDefault="00113E7B" w:rsidP="00113E7B">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113E7B" w:rsidRPr="0081010A" w14:paraId="00F2ECE7" w14:textId="77777777" w:rsidTr="00863B0F">
        <w:trPr>
          <w:trHeight w:val="635"/>
          <w:jc w:val="center"/>
        </w:trPr>
        <w:tc>
          <w:tcPr>
            <w:tcW w:w="7943" w:type="dxa"/>
            <w:vAlign w:val="center"/>
          </w:tcPr>
          <w:p w14:paraId="79B33FF1" w14:textId="77777777" w:rsidR="00113E7B" w:rsidRPr="000B40CA" w:rsidRDefault="00113E7B" w:rsidP="00863B0F">
            <w:pPr>
              <w:spacing w:before="120" w:after="120" w:line="360" w:lineRule="auto"/>
              <w:rPr>
                <w:rFonts w:eastAsia="SimSun"/>
                <w:i/>
                <w:sz w:val="24"/>
              </w:rPr>
            </w:pPr>
            <m:oMathPara>
              <m:oMathParaPr>
                <m:jc m:val="center"/>
              </m:oMathParaPr>
              <m:oMath>
                <m:r>
                  <w:rPr>
                    <w:rFonts w:ascii="Cambria Math" w:hAnsi="Cambria Math"/>
                    <w:sz w:val="24"/>
                  </w:rPr>
                  <m:t>G=</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β</m:t>
                        </m:r>
                      </m:e>
                      <m:sub>
                        <m:r>
                          <w:rPr>
                            <w:rFonts w:ascii="Cambria Math" w:hAnsi="Cambria Math"/>
                            <w:sz w:val="24"/>
                          </w:rPr>
                          <m:t>T</m:t>
                        </m:r>
                      </m:sub>
                    </m:sSub>
                  </m:num>
                  <m:den>
                    <m:sSub>
                      <m:sSubPr>
                        <m:ctrlPr>
                          <w:rPr>
                            <w:rFonts w:ascii="Cambria Math" w:hAnsi="Cambria Math"/>
                            <w:i/>
                            <w:sz w:val="24"/>
                          </w:rPr>
                        </m:ctrlPr>
                      </m:sSubPr>
                      <m:e>
                        <m:r>
                          <w:rPr>
                            <w:rFonts w:ascii="Cambria Math" w:hAnsi="Cambria Math"/>
                            <w:sz w:val="24"/>
                          </w:rPr>
                          <m:t>β</m:t>
                        </m:r>
                      </m:e>
                      <m:sub>
                        <m:r>
                          <w:rPr>
                            <w:rFonts w:ascii="Cambria Math" w:hAnsi="Cambria Math"/>
                            <w:sz w:val="24"/>
                          </w:rPr>
                          <m:t>0</m:t>
                        </m:r>
                      </m:sub>
                    </m:sSub>
                  </m:den>
                </m:f>
                <m:r>
                  <w:rPr>
                    <w:rFonts w:ascii="Cambria Math" w:hAnsi="Cambria Math"/>
                    <w:sz w:val="24"/>
                  </w:rPr>
                  <m:t xml:space="preserve"> </m:t>
                </m:r>
              </m:oMath>
            </m:oMathPara>
          </w:p>
          <w:p w14:paraId="6CA8FCEE" w14:textId="77777777" w:rsidR="00113E7B" w:rsidRPr="00A22718" w:rsidRDefault="00113E7B" w:rsidP="00863B0F">
            <w:pPr>
              <w:spacing w:line="360" w:lineRule="auto"/>
              <w:jc w:val="left"/>
              <w:rPr>
                <w:rFonts w:asciiTheme="minorHAnsi" w:hAnsiTheme="minorHAnsi"/>
                <w:i/>
                <w:sz w:val="20"/>
              </w:rPr>
            </w:pPr>
            <m:oMath>
              <m:sSub>
                <m:sSubPr>
                  <m:ctrlPr>
                    <w:rPr>
                      <w:rFonts w:ascii="Cambria Math" w:hAnsi="Cambria Math"/>
                      <w:i/>
                      <w:sz w:val="20"/>
                    </w:rPr>
                  </m:ctrlPr>
                </m:sSubPr>
                <m:e>
                  <m:r>
                    <w:rPr>
                      <w:rFonts w:ascii="Cambria Math" w:hAnsi="Cambria Math"/>
                      <w:sz w:val="20"/>
                    </w:rPr>
                    <m:t>β</m:t>
                  </m:r>
                </m:e>
                <m:sub>
                  <m:r>
                    <w:rPr>
                      <w:rFonts w:ascii="Cambria Math" w:hAnsi="Cambria Math"/>
                      <w:sz w:val="20"/>
                    </w:rPr>
                    <m:t>T</m:t>
                  </m:r>
                </m:sub>
              </m:sSub>
              <m:r>
                <w:rPr>
                  <w:rFonts w:ascii="Cambria Math" w:hAnsi="Cambria Math"/>
                  <w:sz w:val="20"/>
                </w:rPr>
                <m:t xml:space="preserve"> :angle de flexion dû à la chaleur non uniforme</m:t>
              </m:r>
            </m:oMath>
            <w:r w:rsidRPr="00A22718">
              <w:rPr>
                <w:rFonts w:asciiTheme="minorHAnsi" w:hAnsiTheme="minorHAnsi"/>
                <w:i/>
                <w:sz w:val="20"/>
              </w:rPr>
              <w:t xml:space="preserve"> </w:t>
            </w:r>
          </w:p>
          <w:p w14:paraId="29FC2462" w14:textId="77777777" w:rsidR="00113E7B" w:rsidRPr="009E33E3" w:rsidRDefault="00113E7B" w:rsidP="00863B0F">
            <w:pPr>
              <w:spacing w:line="360" w:lineRule="auto"/>
              <w:jc w:val="left"/>
              <w:rPr>
                <w:rFonts w:asciiTheme="minorHAnsi" w:hAnsiTheme="minorHAnsi"/>
                <w:i/>
                <w:sz w:val="20"/>
              </w:rPr>
            </w:pPr>
            <m:oMath>
              <m:sSub>
                <m:sSubPr>
                  <m:ctrlPr>
                    <w:rPr>
                      <w:rFonts w:ascii="Cambria Math" w:hAnsi="Cambria Math"/>
                      <w:i/>
                      <w:sz w:val="20"/>
                    </w:rPr>
                  </m:ctrlPr>
                </m:sSubPr>
                <m:e>
                  <m:r>
                    <w:rPr>
                      <w:rFonts w:ascii="Cambria Math" w:hAnsi="Cambria Math"/>
                      <w:sz w:val="20"/>
                    </w:rPr>
                    <m:t>β</m:t>
                  </m:r>
                </m:e>
                <m:sub>
                  <m:r>
                    <w:rPr>
                      <w:rFonts w:ascii="Cambria Math" w:hAnsi="Cambria Math"/>
                      <w:sz w:val="20"/>
                    </w:rPr>
                    <m:t>0</m:t>
                  </m:r>
                </m:sub>
              </m:sSub>
              <m:r>
                <w:rPr>
                  <w:rFonts w:ascii="Cambria Math" w:hAnsi="Cambria Math"/>
                  <w:sz w:val="20"/>
                </w:rPr>
                <m:t xml:space="preserve"> :angle de flexion initial</m:t>
              </m:r>
            </m:oMath>
            <w:r>
              <w:rPr>
                <w:rFonts w:asciiTheme="minorHAnsi" w:hAnsiTheme="minorHAnsi"/>
                <w:i/>
                <w:sz w:val="20"/>
              </w:rPr>
              <w:t xml:space="preserve"> </w:t>
            </w:r>
          </w:p>
        </w:tc>
        <w:tc>
          <w:tcPr>
            <w:tcW w:w="1096" w:type="dxa"/>
            <w:vAlign w:val="center"/>
          </w:tcPr>
          <w:p w14:paraId="490C890F" w14:textId="77777777" w:rsidR="00113E7B" w:rsidRPr="009E33E3"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r w:rsidRPr="009E33E3">
              <w:rPr>
                <w:rFonts w:ascii="Times New Roman" w:eastAsia="Times New Roman" w:hAnsi="Times New Roman"/>
                <w:b/>
                <w:iCs w:val="0"/>
                <w:color w:val="auto"/>
                <w:sz w:val="22"/>
                <w:szCs w:val="22"/>
                <w:lang w:eastAsia="fr-FR"/>
              </w:rPr>
              <w:t xml:space="preserve"> </w:t>
            </w:r>
          </w:p>
        </w:tc>
      </w:tr>
    </w:tbl>
    <w:p w14:paraId="02771557" w14:textId="77777777" w:rsidR="00113E7B" w:rsidRDefault="00113E7B" w:rsidP="00113E7B">
      <w:pPr>
        <w:spacing w:line="360" w:lineRule="auto"/>
      </w:pPr>
    </w:p>
    <w:p w14:paraId="2D7A5FA8" w14:textId="77777777" w:rsidR="00113E7B" w:rsidRDefault="00113E7B" w:rsidP="00113E7B">
      <w:pPr>
        <w:spacing w:line="360" w:lineRule="auto"/>
      </w:pPr>
      <w:r w:rsidRPr="00A22718">
        <w:t xml:space="preserve">Ils proposent que si Re(G)&gt;1, l’instabilité sera amplifiée alors que si Re(G) &lt;1, celle-ci sera atténuée. Cependant, le balourd thermique dû à la partie en porte-à-faux n’est pas pris en compte dans le calcul. </w:t>
      </w:r>
      <w:r w:rsidRPr="00A22718">
        <w:rPr>
          <w:b/>
        </w:rPr>
        <w:lastRenderedPageBreak/>
        <w:t>Un an après</w:t>
      </w:r>
      <w:r w:rsidRPr="00A22718">
        <w:t>, Koegh et Morton</w:t>
      </w:r>
      <w:r>
        <w:t xml:space="preserve"> </w:t>
      </w:r>
      <w:r w:rsidRPr="006D259E">
        <w:rPr>
          <w:b/>
        </w:rPr>
        <w:fldChar w:fldCharType="begin"/>
      </w:r>
      <w:r w:rsidRPr="006D259E">
        <w:rPr>
          <w:b/>
        </w:rPr>
        <w:instrText xml:space="preserve"> REF _Ref523082734 \r \h  \* MERGEFORMAT </w:instrText>
      </w:r>
      <w:r w:rsidRPr="006D259E">
        <w:rPr>
          <w:b/>
        </w:rPr>
      </w:r>
      <w:r w:rsidRPr="006D259E">
        <w:rPr>
          <w:b/>
        </w:rPr>
        <w:fldChar w:fldCharType="separate"/>
      </w:r>
      <w:r w:rsidR="00A07FD0">
        <w:rPr>
          <w:b/>
        </w:rPr>
        <w:t>[7]</w:t>
      </w:r>
      <w:r w:rsidRPr="006D259E">
        <w:rPr>
          <w:b/>
        </w:rPr>
        <w:fldChar w:fldCharType="end"/>
      </w:r>
      <w:r w:rsidRPr="00A22718">
        <w:t xml:space="preserve"> ont adapté le modèle pour étudier l’instabilité vibratoire engendrée par la distribution non-uniforme de la température en régime transitoire. Dans ce modèle amélioré, la flexion thermique </w:t>
      </w:r>
      <w:r>
        <w:t>dépend</w:t>
      </w:r>
      <w:r w:rsidRPr="00A22718">
        <w:t xml:space="preserve"> du temps. Cette flexion est calculée en combinant les équations du transfert de la chaleur vers le rotor et celles de la dynamique des rotors dans le domaine fréquentiel. Elle est également intégrée dans le modèle du rotor complet afin d’évaluer la stabilité du système. Les caractéristiques de la stabilité sont présentées par un diagramme de Nyquist. L’application de ce modèle sur un système de rotor avec un disque monté en porte-à-faux montre que l’instabilité vibratoire peut avoir lieu à grandes vitesses de rotation et autour des vitesses critiques. Les systèmes présentant des structures en porte-à faux sont plus à même d’engendrer ce type d’instabilité.</w:t>
      </w:r>
    </w:p>
    <w:p w14:paraId="4AB48615" w14:textId="77777777" w:rsidR="00113E7B" w:rsidRDefault="00113E7B" w:rsidP="00113E7B">
      <w:pPr>
        <w:keepNext/>
        <w:spacing w:line="360" w:lineRule="auto"/>
        <w:jc w:val="center"/>
      </w:pPr>
      <w:r>
        <w:rPr>
          <w:noProof/>
          <w:lang w:eastAsia="zh-CN"/>
        </w:rPr>
        <w:drawing>
          <wp:inline distT="0" distB="0" distL="0" distR="0" wp14:anchorId="05505986" wp14:editId="76870F5E">
            <wp:extent cx="2209800" cy="1502062"/>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6142" cy="1506373"/>
                    </a:xfrm>
                    <a:prstGeom prst="rect">
                      <a:avLst/>
                    </a:prstGeom>
                  </pic:spPr>
                </pic:pic>
              </a:graphicData>
            </a:graphic>
          </wp:inline>
        </w:drawing>
      </w:r>
    </w:p>
    <w:p w14:paraId="0A88C137" w14:textId="77777777" w:rsidR="00113E7B" w:rsidRPr="005E7081" w:rsidRDefault="00113E7B" w:rsidP="00113E7B">
      <w:pPr>
        <w:pStyle w:val="Lgende"/>
        <w:spacing w:line="360" w:lineRule="auto"/>
        <w:jc w:val="center"/>
        <w:rPr>
          <w:rStyle w:val="shorttext"/>
          <w:rFonts w:ascii="Calibri" w:eastAsia="Times New Roman" w:hAnsi="Calibri" w:cs="Times New Roman"/>
          <w:i w:val="0"/>
          <w:iCs w:val="0"/>
          <w:color w:val="auto"/>
          <w:sz w:val="22"/>
          <w:szCs w:val="20"/>
          <w:lang w:eastAsia="fr-FR"/>
        </w:rPr>
      </w:pPr>
      <w:bookmarkStart w:id="24" w:name="_Ref523084129"/>
      <w:r w:rsidRPr="005E7081">
        <w:rPr>
          <w:rStyle w:val="shorttext"/>
          <w:rFonts w:ascii="Calibri" w:eastAsia="Times New Roman" w:hAnsi="Calibri" w:cs="Times New Roman"/>
          <w:i w:val="0"/>
          <w:iCs w:val="0"/>
          <w:color w:val="auto"/>
          <w:sz w:val="22"/>
          <w:szCs w:val="20"/>
          <w:lang w:eastAsia="fr-FR"/>
        </w:rPr>
        <w:t xml:space="preserve">Figure </w:t>
      </w:r>
      <w:r w:rsidRPr="005E7081">
        <w:rPr>
          <w:rStyle w:val="shorttext"/>
          <w:rFonts w:ascii="Calibri" w:eastAsia="Times New Roman" w:hAnsi="Calibri" w:cs="Times New Roman"/>
          <w:i w:val="0"/>
          <w:iCs w:val="0"/>
          <w:color w:val="auto"/>
          <w:sz w:val="22"/>
          <w:szCs w:val="20"/>
          <w:lang w:eastAsia="fr-FR"/>
        </w:rPr>
        <w:fldChar w:fldCharType="begin"/>
      </w:r>
      <w:r w:rsidRPr="005E7081">
        <w:rPr>
          <w:rStyle w:val="shorttext"/>
          <w:rFonts w:ascii="Calibri" w:eastAsia="Times New Roman" w:hAnsi="Calibri" w:cs="Times New Roman"/>
          <w:i w:val="0"/>
          <w:iCs w:val="0"/>
          <w:color w:val="auto"/>
          <w:sz w:val="22"/>
          <w:szCs w:val="20"/>
          <w:lang w:eastAsia="fr-FR"/>
        </w:rPr>
        <w:instrText xml:space="preserve"> SEQ Figure \* ARABIC </w:instrText>
      </w:r>
      <w:r w:rsidRPr="005E7081">
        <w:rPr>
          <w:rStyle w:val="shorttext"/>
          <w:rFonts w:ascii="Calibri" w:eastAsia="Times New Roman" w:hAnsi="Calibri" w:cs="Times New Roman"/>
          <w:i w:val="0"/>
          <w:iCs w:val="0"/>
          <w:color w:val="auto"/>
          <w:sz w:val="22"/>
          <w:szCs w:val="20"/>
          <w:lang w:eastAsia="fr-FR"/>
        </w:rPr>
        <w:fldChar w:fldCharType="separate"/>
      </w:r>
      <w:r w:rsidR="00A07FD0">
        <w:rPr>
          <w:rStyle w:val="shorttext"/>
          <w:rFonts w:ascii="Calibri" w:eastAsia="Times New Roman" w:hAnsi="Calibri" w:cs="Times New Roman"/>
          <w:i w:val="0"/>
          <w:iCs w:val="0"/>
          <w:noProof/>
          <w:color w:val="auto"/>
          <w:sz w:val="22"/>
          <w:szCs w:val="20"/>
          <w:lang w:eastAsia="fr-FR"/>
        </w:rPr>
        <w:t>9</w:t>
      </w:r>
      <w:r w:rsidRPr="005E7081">
        <w:rPr>
          <w:rStyle w:val="shorttext"/>
          <w:rFonts w:ascii="Calibri" w:eastAsia="Times New Roman" w:hAnsi="Calibri" w:cs="Times New Roman"/>
          <w:i w:val="0"/>
          <w:iCs w:val="0"/>
          <w:color w:val="auto"/>
          <w:sz w:val="22"/>
          <w:szCs w:val="20"/>
          <w:lang w:eastAsia="fr-FR"/>
        </w:rPr>
        <w:fldChar w:fldCharType="end"/>
      </w:r>
      <w:bookmarkEnd w:id="24"/>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p>
    <w:p w14:paraId="3B69143A" w14:textId="77777777" w:rsidR="00113E7B" w:rsidRPr="0088710B" w:rsidRDefault="00113E7B" w:rsidP="00113E7B">
      <w:pPr>
        <w:spacing w:line="360" w:lineRule="auto"/>
      </w:pPr>
      <w:r w:rsidRPr="002E09BF">
        <w:rPr>
          <w:b/>
        </w:rPr>
        <w:t>En 1998</w:t>
      </w:r>
      <w:r>
        <w:t xml:space="preserve">, </w:t>
      </w:r>
      <w:r w:rsidRPr="00D86982">
        <w:t xml:space="preserve">de Jongh </w:t>
      </w:r>
      <w:r w:rsidRPr="007511C7">
        <w:rPr>
          <w:b/>
          <w:lang w:val="en-US"/>
        </w:rPr>
        <w:fldChar w:fldCharType="begin"/>
      </w:r>
      <w:r w:rsidRPr="00D86982">
        <w:rPr>
          <w:b/>
        </w:rPr>
        <w:instrText xml:space="preserve"> REF _Ref523083697 \r \h  \* MERGEFORMAT </w:instrText>
      </w:r>
      <w:r w:rsidRPr="007511C7">
        <w:rPr>
          <w:b/>
          <w:lang w:val="en-US"/>
        </w:rPr>
      </w:r>
      <w:r w:rsidRPr="007511C7">
        <w:rPr>
          <w:b/>
          <w:lang w:val="en-US"/>
        </w:rPr>
        <w:fldChar w:fldCharType="separate"/>
      </w:r>
      <w:r w:rsidR="00A07FD0">
        <w:rPr>
          <w:b/>
        </w:rPr>
        <w:t>[9]</w:t>
      </w:r>
      <w:r w:rsidRPr="007511C7">
        <w:rPr>
          <w:b/>
          <w:lang w:val="en-US"/>
        </w:rPr>
        <w:fldChar w:fldCharType="end"/>
      </w:r>
      <w:r w:rsidRPr="00D86982">
        <w:rPr>
          <w:b/>
        </w:rPr>
        <w:t xml:space="preserve"> </w:t>
      </w:r>
      <w:r w:rsidRPr="00D86982">
        <w:t xml:space="preserve">a adopté </w:t>
      </w:r>
      <w:r>
        <w:t>une stratégie similaire de modélisation. Il a modélisé la flexion thermique par un balourd thermique</w:t>
      </w:r>
      <w:r w:rsidRPr="00D86982">
        <w:t xml:space="preserve"> qui </w:t>
      </w:r>
      <w:r>
        <w:t>est</w:t>
      </w:r>
      <w:r w:rsidRPr="00D86982">
        <w:t xml:space="preserve"> le produit de la masse et de la distance </w:t>
      </w:r>
      <w:r>
        <w:t>déviée de l’axe de rotation</w:t>
      </w:r>
      <w:r w:rsidRPr="00D86982">
        <w:t>.</w:t>
      </w:r>
      <w:r>
        <w:t xml:space="preserve"> Le balourd total est la somme vectorielle du balourd mécanique initial et le balourd thermique généré. Il a utilisé les fonctions de transferts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w:r>
        <w:t xml:space="preserve"> pour présenter la contribution de l’effet thermique au niveau du palier hydrodynamique à l’instabilité, à</w:t>
      </w:r>
      <w:r w:rsidRPr="0021189E">
        <w:t xml:space="preserve"> savoir,</w:t>
      </w:r>
      <w:r w:rsidRPr="00556083">
        <w:rPr>
          <w:b/>
        </w:rPr>
        <w:t xml:space="preserve"> </w:t>
      </w:r>
      <m:oMath>
        <m:acc>
          <m:accPr>
            <m:chr m:val="̅"/>
            <m:ctrlPr>
              <w:rPr>
                <w:rFonts w:ascii="Cambria Math" w:hAnsi="Cambria Math"/>
                <w:b/>
                <w:i/>
              </w:rPr>
            </m:ctrlPr>
          </m:accPr>
          <m:e>
            <m:r>
              <m:rPr>
                <m:sty m:val="bi"/>
              </m:rPr>
              <w:rPr>
                <w:rFonts w:ascii="Cambria Math" w:hAnsi="Cambria Math"/>
              </w:rPr>
              <m:t>A</m:t>
            </m:r>
          </m:e>
        </m:acc>
      </m:oMath>
      <w:r w:rsidRPr="0021189E">
        <w:t xml:space="preserve">  </w:t>
      </w:r>
      <w:r>
        <w:t xml:space="preserve">décrit la relation entre la vibration et le balourd, </w:t>
      </w:r>
      <m:oMath>
        <m:acc>
          <m:accPr>
            <m:chr m:val="̅"/>
            <m:ctrlPr>
              <w:rPr>
                <w:rFonts w:ascii="Cambria Math" w:hAnsi="Cambria Math"/>
                <w:b/>
                <w:i/>
              </w:rPr>
            </m:ctrlPr>
          </m:accPr>
          <m:e>
            <m:r>
              <m:rPr>
                <m:sty m:val="bi"/>
              </m:rPr>
              <w:rPr>
                <w:rFonts w:ascii="Cambria Math" w:hAnsi="Cambria Math"/>
              </w:rPr>
              <m:t>B</m:t>
            </m:r>
          </m:e>
        </m:acc>
      </m:oMath>
      <w:r>
        <w:t xml:space="preserve"> </w:t>
      </w:r>
      <w:r w:rsidRPr="0021189E">
        <w:t>caractérise la sensibilité de la différence de la température</w:t>
      </w:r>
      <w:r>
        <w:t xml:space="preserve"> Δ</w:t>
      </w:r>
      <w:r>
        <w:rPr>
          <w:rFonts w:ascii="Cambria Math" w:hAnsi="Cambria Math" w:cs="Cambria Math"/>
        </w:rPr>
        <w:t>𝑇</w:t>
      </w:r>
      <w:r w:rsidRPr="0021189E">
        <w:t xml:space="preserve"> à la surface de rotor par rapport </w:t>
      </w:r>
      <w:r w:rsidRPr="0021189E">
        <w:rPr>
          <w:rFonts w:cs="Calibri"/>
        </w:rPr>
        <w:t>à</w:t>
      </w:r>
      <w:r>
        <w:t xml:space="preserve"> la vibration, </w:t>
      </w:r>
      <m:oMath>
        <m:acc>
          <m:accPr>
            <m:chr m:val="⃗"/>
            <m:ctrlPr>
              <w:rPr>
                <w:rFonts w:ascii="Cambria Math" w:hAnsi="Cambria Math"/>
                <w:b/>
                <w:i/>
              </w:rPr>
            </m:ctrlPr>
          </m:accPr>
          <m:e>
            <m:r>
              <m:rPr>
                <m:sty m:val="bi"/>
              </m:rPr>
              <w:rPr>
                <w:rFonts w:ascii="Cambria Math" w:hAnsi="Cambria Math"/>
              </w:rPr>
              <m:t>C</m:t>
            </m:r>
          </m:e>
        </m:acc>
      </m:oMath>
      <w:r>
        <w:t xml:space="preserve"> permet d’exprimer la sensibilité du balourd thermique généré par la déformation thermique de rotor par rapport à la différence de la température Δ</w:t>
      </w:r>
      <w:r>
        <w:rPr>
          <w:rFonts w:ascii="Cambria Math" w:hAnsi="Cambria Math" w:cs="Cambria Math"/>
        </w:rPr>
        <w:t>𝑇</w:t>
      </w:r>
      <w:r>
        <w:rPr>
          <w:lang w:eastAsia="en-US"/>
        </w:rPr>
        <w:t xml:space="preserve">.  </w:t>
      </w:r>
      <w:r>
        <w:t xml:space="preserve">Le niveau de vibration au niveau du palier est calculé à partir de cette somme du balourd. Comme illustré dans la "structure 2" dans la </w:t>
      </w:r>
      <w:r>
        <w:fldChar w:fldCharType="begin"/>
      </w:r>
      <w:r>
        <w:instrText xml:space="preserve"> REF _Ref523084129 \h  \* MERGEFORMAT </w:instrText>
      </w:r>
      <w:r>
        <w:fldChar w:fldCharType="separate"/>
      </w:r>
      <w:r w:rsidR="00A07FD0" w:rsidRPr="00A07FD0">
        <w:t>Figure 9</w:t>
      </w:r>
      <w:r>
        <w:fldChar w:fldCharType="end"/>
      </w:r>
      <w:r>
        <w:t xml:space="preserve">, le produit vectoriel </w:t>
      </w:r>
      <m:oMath>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C</m:t>
            </m:r>
          </m:e>
        </m:acc>
      </m:oMath>
      <w:r>
        <w:t xml:space="preserve"> est équivalent au ratio G dans la structure 1.</w:t>
      </w:r>
    </w:p>
    <w:p w14:paraId="4939C638" w14:textId="77777777" w:rsidR="00113E7B" w:rsidRDefault="00113E7B" w:rsidP="00113E7B">
      <w:pPr>
        <w:spacing w:line="360" w:lineRule="auto"/>
      </w:pPr>
      <w:r w:rsidRPr="00667148">
        <w:t xml:space="preserve">Les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ont été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a été </w:t>
      </w:r>
      <w:r>
        <w:t xml:space="preserve">acquise à partir des données d’essai </w:t>
      </w:r>
      <w:r w:rsidRPr="007511C7">
        <w:rPr>
          <w:b/>
          <w:lang w:val="en-US"/>
        </w:rPr>
        <w:fldChar w:fldCharType="begin"/>
      </w:r>
      <w:r w:rsidRPr="00D86982">
        <w:rPr>
          <w:b/>
        </w:rPr>
        <w:instrText xml:space="preserve"> REF _Ref523083697 \r \h  \* MERGEFORMAT </w:instrText>
      </w:r>
      <w:r w:rsidRPr="007511C7">
        <w:rPr>
          <w:b/>
          <w:lang w:val="en-US"/>
        </w:rPr>
      </w:r>
      <w:r w:rsidRPr="007511C7">
        <w:rPr>
          <w:b/>
          <w:lang w:val="en-US"/>
        </w:rPr>
        <w:fldChar w:fldCharType="separate"/>
      </w:r>
      <w:r w:rsidR="00A07FD0">
        <w:rPr>
          <w:b/>
        </w:rPr>
        <w:t>[9]</w:t>
      </w:r>
      <w:r w:rsidRPr="007511C7">
        <w:rPr>
          <w:b/>
          <w:lang w:val="en-US"/>
        </w:rPr>
        <w:fldChar w:fldCharType="end"/>
      </w:r>
      <w:r>
        <w:t xml:space="preserve">. </w:t>
      </w:r>
      <w:r w:rsidRPr="00A75749">
        <w:t xml:space="preserve">Cette méthode a été appliquée à un compresseur </w:t>
      </w:r>
      <w:r>
        <w:t>avec</w:t>
      </w:r>
      <w:r w:rsidRPr="00A75749">
        <w:t xml:space="preserve"> </w:t>
      </w:r>
      <w:r>
        <w:t>deux disques en porte à faux</w:t>
      </w:r>
      <w:r w:rsidRPr="00A75749">
        <w:t xml:space="preserve"> </w:t>
      </w:r>
      <w:r w:rsidRPr="002E09BF">
        <w:rPr>
          <w:b/>
        </w:rPr>
        <w:fldChar w:fldCharType="begin"/>
      </w:r>
      <w:r w:rsidRPr="002E09BF">
        <w:rPr>
          <w:b/>
        </w:rPr>
        <w:instrText xml:space="preserve"> REF _Ref523085716 \r \h </w:instrText>
      </w:r>
      <w:r>
        <w:rPr>
          <w:b/>
        </w:rPr>
        <w:instrText xml:space="preserve"> \* MERGEFORMAT </w:instrText>
      </w:r>
      <w:r w:rsidRPr="002E09BF">
        <w:rPr>
          <w:b/>
        </w:rPr>
      </w:r>
      <w:r w:rsidRPr="002E09BF">
        <w:rPr>
          <w:b/>
        </w:rPr>
        <w:fldChar w:fldCharType="separate"/>
      </w:r>
      <w:r w:rsidR="00A07FD0">
        <w:rPr>
          <w:b/>
        </w:rPr>
        <w:t>[10]</w:t>
      </w:r>
      <w:r w:rsidRPr="002E09BF">
        <w:rPr>
          <w:b/>
        </w:rPr>
        <w:fldChar w:fldCharType="end"/>
      </w:r>
      <w:r w:rsidRPr="00A75749">
        <w:t xml:space="preserve"> et la vitesse d'instabilité prédite était d'environ 10 500 tr / min, ce qui concordait avec l'observation.</w:t>
      </w:r>
    </w:p>
    <w:p w14:paraId="48762151" w14:textId="77777777" w:rsidR="00113E7B" w:rsidRDefault="00113E7B" w:rsidP="00113E7B">
      <w:pPr>
        <w:spacing w:line="360" w:lineRule="auto"/>
      </w:pPr>
    </w:p>
    <w:p w14:paraId="76E90B7F" w14:textId="77777777" w:rsidR="00113E7B" w:rsidRDefault="00113E7B" w:rsidP="00113E7B">
      <w:pPr>
        <w:spacing w:line="360" w:lineRule="auto"/>
      </w:pPr>
      <w:r w:rsidRPr="00214DA2">
        <w:rPr>
          <w:b/>
        </w:rPr>
        <w:t>En 2010</w:t>
      </w:r>
      <w:r>
        <w:rPr>
          <w:rFonts w:hint="eastAsia"/>
        </w:rPr>
        <w:t xml:space="preserve">, </w:t>
      </w:r>
      <w:r>
        <w:t xml:space="preserve">J.A. Lorentz et B.T. Murphy </w:t>
      </w:r>
      <w:r w:rsidRPr="00FF655A">
        <w:rPr>
          <w:b/>
        </w:rPr>
        <w:fldChar w:fldCharType="begin"/>
      </w:r>
      <w:r w:rsidRPr="00FF655A">
        <w:rPr>
          <w:b/>
        </w:rPr>
        <w:instrText xml:space="preserve"> REF _Ref523086107 \r \h </w:instrText>
      </w:r>
      <w:r>
        <w:rPr>
          <w:b/>
        </w:rPr>
        <w:instrText xml:space="preserve"> \* MERGEFORMAT </w:instrText>
      </w:r>
      <w:r w:rsidRPr="00FF655A">
        <w:rPr>
          <w:b/>
        </w:rPr>
      </w:r>
      <w:r w:rsidRPr="00FF655A">
        <w:rPr>
          <w:b/>
        </w:rPr>
        <w:fldChar w:fldCharType="separate"/>
      </w:r>
      <w:r w:rsidR="00A07FD0">
        <w:rPr>
          <w:b/>
        </w:rPr>
        <w:t>[12]</w:t>
      </w:r>
      <w:r w:rsidRPr="00FF655A">
        <w:rPr>
          <w:b/>
        </w:rPr>
        <w:fldChar w:fldCharType="end"/>
      </w:r>
      <w:r>
        <w:t xml:space="preserve"> ont complété la méthode de Jongh et traité les fonctions de transfert présenté en </w:t>
      </w:r>
      <w:r w:rsidRPr="00FF655A">
        <w:rPr>
          <w:b/>
        </w:rPr>
        <w:fldChar w:fldCharType="begin"/>
      </w:r>
      <w:r w:rsidRPr="00FF655A">
        <w:rPr>
          <w:b/>
        </w:rPr>
        <w:instrText xml:space="preserve"> REF _Ref523083697 \r \h </w:instrText>
      </w:r>
      <w:r>
        <w:rPr>
          <w:b/>
        </w:rPr>
        <w:instrText xml:space="preserve"> \* MERGEFORMAT </w:instrText>
      </w:r>
      <w:r w:rsidRPr="00FF655A">
        <w:rPr>
          <w:b/>
        </w:rPr>
      </w:r>
      <w:r w:rsidRPr="00FF655A">
        <w:rPr>
          <w:b/>
        </w:rPr>
        <w:fldChar w:fldCharType="separate"/>
      </w:r>
      <w:r w:rsidR="00A07FD0">
        <w:rPr>
          <w:b/>
        </w:rPr>
        <w:t>[9]</w:t>
      </w:r>
      <w:r w:rsidRPr="00FF655A">
        <w:rPr>
          <w:b/>
        </w:rPr>
        <w:fldChar w:fldCharType="end"/>
      </w:r>
      <w:r>
        <w:t xml:space="preserve"> comme des vecteur de coefficients d’influence pour analyser l’instabilité vibratoire provoquée par l’effet Morton. Cette approche suppose que la réponse thermique ne </w:t>
      </w:r>
      <w:r>
        <w:lastRenderedPageBreak/>
        <w:t xml:space="preserve">dépende que de la réponse dynamique en régime stationnaire, ainsi la vibration du rotor est assumée tous les temps en quasi-statique. </w:t>
      </w:r>
    </w:p>
    <w:p w14:paraId="656AF6A1" w14:textId="77777777" w:rsidR="00113E7B" w:rsidRDefault="00113E7B" w:rsidP="00113E7B">
      <w:pPr>
        <w:spacing w:line="360" w:lineRule="auto"/>
      </w:pPr>
      <w:r>
        <w:rPr>
          <w:rFonts w:hint="eastAsia"/>
        </w:rPr>
        <w:t xml:space="preserve">Cette approche </w:t>
      </w:r>
      <w:r>
        <w:t>décrit</w:t>
      </w:r>
      <w:r>
        <w:rPr>
          <w:rFonts w:hint="eastAsia"/>
        </w:rPr>
        <w:t xml:space="preserve"> </w:t>
      </w:r>
      <w:r>
        <w:t>l’effet Morton par trois coefficients d’influence</w:t>
      </w:r>
      <m:oMath>
        <m:r>
          <w:rPr>
            <w:rFonts w:ascii="Cambria Math" w:hAnsi="Cambria Math"/>
          </w:rPr>
          <m:t xml:space="preserve"> </m:t>
        </m:r>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B</m:t>
            </m:r>
          </m:e>
        </m:acc>
        <m:r>
          <w:rPr>
            <w:rFonts w:ascii="Cambria Math" w:hAnsi="Cambria Math"/>
          </w:rPr>
          <m:t xml:space="preserve">, </m:t>
        </m:r>
        <m:acc>
          <m:accPr>
            <m:chr m:val="⃗"/>
            <m:ctrlPr>
              <w:rPr>
                <w:rFonts w:ascii="Cambria Math" w:hAnsi="Cambria Math"/>
                <w:i/>
              </w:rPr>
            </m:ctrlPr>
          </m:accPr>
          <m:e>
            <m:r>
              <w:rPr>
                <w:rFonts w:ascii="Cambria Math" w:hAnsi="Cambria Math"/>
              </w:rPr>
              <m:t>C</m:t>
            </m:r>
          </m:e>
        </m:acc>
      </m:oMath>
      <w:r>
        <w:t>. Ces trois coefficients d’influence sont exprimés sous forme de vecteur et peuvent être représentés par le nombre complexe. Quantité des coefficients signifie une sensibilité qui contribue au déclenchement de l’instabilité vibratoire causée par l’effet Morton. Phase des coefficients décrit un déphasage entre deux vecteurs qui sont utilisés pour décrire les informations physiques concernés. Le détail de ces trois coefficients d’influence est présenté dans la partie suivante.</w:t>
      </w:r>
    </w:p>
    <w:p w14:paraId="5384631E" w14:textId="77777777" w:rsidR="00113E7B" w:rsidRDefault="00113E7B" w:rsidP="00BD2B69">
      <w:pPr>
        <w:pStyle w:val="Paragraphedeliste"/>
        <w:widowControl w:val="0"/>
        <w:numPr>
          <w:ilvl w:val="0"/>
          <w:numId w:val="5"/>
        </w:numPr>
        <w:overflowPunct/>
        <w:autoSpaceDE/>
        <w:autoSpaceDN/>
        <w:adjustRightInd/>
        <w:spacing w:line="360" w:lineRule="auto"/>
        <w:contextualSpacing w:val="0"/>
        <w:jc w:val="both"/>
        <w:textAlignment w:val="auto"/>
      </w:pPr>
      <w:r>
        <w:t>C</w:t>
      </w:r>
      <w:r>
        <w:rPr>
          <w:rFonts w:hint="eastAsia"/>
        </w:rPr>
        <w:t>oeff</w:t>
      </w:r>
      <w:r>
        <w:t xml:space="preserve">icient d’influence </w:t>
      </w:r>
      <m:oMath>
        <m:acc>
          <m:accPr>
            <m:chr m:val="⃗"/>
            <m:ctrlPr>
              <w:rPr>
                <w:rFonts w:ascii="Cambria Math" w:hAnsi="Cambria Math"/>
                <w:i/>
              </w:rPr>
            </m:ctrlPr>
          </m:accPr>
          <m:e>
            <m:r>
              <w:rPr>
                <w:rFonts w:ascii="Cambria Math" w:hAnsi="Cambria Math"/>
              </w:rPr>
              <m:t>A</m:t>
            </m:r>
          </m:e>
        </m:acc>
      </m:oMath>
    </w:p>
    <w:p w14:paraId="18DB4D91" w14:textId="77777777" w:rsidR="00113E7B" w:rsidRDefault="00113E7B" w:rsidP="00113E7B">
      <w:pPr>
        <w:spacing w:line="360" w:lineRule="auto"/>
      </w:pPr>
      <m:oMath>
        <m:acc>
          <m:accPr>
            <m:chr m:val="⃗"/>
            <m:ctrlPr>
              <w:rPr>
                <w:rFonts w:ascii="Cambria Math" w:hAnsi="Cambria Math"/>
                <w:i/>
              </w:rPr>
            </m:ctrlPr>
          </m:accPr>
          <m:e>
            <m:r>
              <w:rPr>
                <w:rFonts w:ascii="Cambria Math" w:hAnsi="Cambria Math"/>
              </w:rPr>
              <m:t>A</m:t>
            </m:r>
          </m:e>
        </m:acc>
      </m:oMath>
      <w:r>
        <w:t xml:space="preserve"> décrit la relation linéaire entre le vecteur de vibration </w:t>
      </w:r>
      <m:oMath>
        <m:acc>
          <m:accPr>
            <m:chr m:val="⃗"/>
            <m:ctrlPr>
              <w:rPr>
                <w:rFonts w:ascii="Cambria Math" w:hAnsi="Cambria Math"/>
                <w:i/>
              </w:rPr>
            </m:ctrlPr>
          </m:accPr>
          <m:e>
            <m:r>
              <w:rPr>
                <w:rFonts w:ascii="Cambria Math" w:hAnsi="Cambria Math"/>
              </w:rPr>
              <m:t>V</m:t>
            </m:r>
          </m:e>
        </m:acc>
      </m:oMath>
      <w:r>
        <w:t xml:space="preserve"> et le vecteur du balourd </w:t>
      </w:r>
      <m:oMath>
        <m:acc>
          <m:accPr>
            <m:chr m:val="⃗"/>
            <m:ctrlPr>
              <w:rPr>
                <w:rFonts w:ascii="Cambria Math" w:hAnsi="Cambria Math"/>
                <w:i/>
              </w:rPr>
            </m:ctrlPr>
          </m:accPr>
          <m:e>
            <m:r>
              <w:rPr>
                <w:rFonts w:ascii="Cambria Math" w:hAnsi="Cambria Math"/>
              </w:rPr>
              <m:t>U</m:t>
            </m:r>
          </m:e>
        </m:acc>
      </m:oMath>
      <w:r>
        <w:t xml:space="preserve"> (</w:t>
      </w:r>
      <w:r>
        <w:fldChar w:fldCharType="begin"/>
      </w:r>
      <w:r>
        <w:instrText xml:space="preserve"> REF _Ref478549772 \r \h  \* MERGEFORMAT </w:instrText>
      </w:r>
      <w:r>
        <w:fldChar w:fldCharType="separate"/>
      </w:r>
      <w:r w:rsidR="00A07FD0">
        <w:t>Eq.2</w:t>
      </w:r>
      <w: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113E7B" w:rsidRPr="0081010A" w14:paraId="5DE35C69" w14:textId="77777777" w:rsidTr="00863B0F">
        <w:trPr>
          <w:trHeight w:val="635"/>
          <w:jc w:val="center"/>
        </w:trPr>
        <w:tc>
          <w:tcPr>
            <w:tcW w:w="7943" w:type="dxa"/>
            <w:vAlign w:val="center"/>
          </w:tcPr>
          <w:p w14:paraId="303B7B15" w14:textId="77777777" w:rsidR="00113E7B" w:rsidRPr="000B40CA" w:rsidRDefault="00113E7B" w:rsidP="00863B0F">
            <w:pPr>
              <w:spacing w:before="120" w:after="120" w:line="360" w:lineRule="auto"/>
              <w:rPr>
                <w:rFonts w:eastAsia="SimSun"/>
                <w:i/>
              </w:rPr>
            </w:pPr>
            <m:oMathPara>
              <m:oMathParaPr>
                <m:jc m:val="center"/>
              </m:oMathParaPr>
              <m:oMath>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A</m:t>
                    </m:r>
                  </m:e>
                </m:acc>
                <m:r>
                  <w:rPr>
                    <w:rFonts w:ascii="Cambria Math" w:hAnsi="Cambria Math"/>
                  </w:rPr>
                  <m:t xml:space="preserve"> </m:t>
                </m:r>
                <m:acc>
                  <m:accPr>
                    <m:chr m:val="⃗"/>
                    <m:ctrlPr>
                      <w:rPr>
                        <w:rFonts w:ascii="Cambria Math" w:hAnsi="Cambria Math"/>
                        <w:i/>
                      </w:rPr>
                    </m:ctrlPr>
                  </m:accPr>
                  <m:e>
                    <m:r>
                      <w:rPr>
                        <w:rFonts w:ascii="Cambria Math" w:hAnsi="Cambria Math"/>
                      </w:rPr>
                      <m:t>U</m:t>
                    </m:r>
                  </m:e>
                </m:acc>
              </m:oMath>
            </m:oMathPara>
          </w:p>
        </w:tc>
        <w:tc>
          <w:tcPr>
            <w:tcW w:w="1096" w:type="dxa"/>
            <w:vAlign w:val="center"/>
          </w:tcPr>
          <w:p w14:paraId="74EDB270" w14:textId="77777777" w:rsidR="00113E7B" w:rsidRPr="0081010A"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5" w:name="_Ref478549772"/>
            <w:bookmarkStart w:id="26" w:name="_Ref478549690"/>
            <w:r>
              <w:rPr>
                <w:rFonts w:ascii="Times New Roman" w:eastAsia="Times New Roman" w:hAnsi="Times New Roman"/>
                <w:b/>
                <w:iCs w:val="0"/>
                <w:color w:val="auto"/>
                <w:sz w:val="22"/>
                <w:szCs w:val="22"/>
                <w:lang w:val="en-US" w:eastAsia="fr-FR"/>
              </w:rPr>
              <w:t xml:space="preserve"> </w:t>
            </w:r>
            <w:bookmarkEnd w:id="25"/>
          </w:p>
        </w:tc>
        <w:bookmarkEnd w:id="26"/>
      </w:tr>
    </w:tbl>
    <w:p w14:paraId="765D0D5F" w14:textId="77777777" w:rsidR="00113E7B" w:rsidRDefault="00113E7B" w:rsidP="00113E7B">
      <w:pPr>
        <w:spacing w:line="360" w:lineRule="auto"/>
      </w:pPr>
      <w:r>
        <w:t xml:space="preserve">La quantité du vecteur </w:t>
      </w:r>
      <m:oMath>
        <m:acc>
          <m:accPr>
            <m:chr m:val="⃗"/>
            <m:ctrlPr>
              <w:rPr>
                <w:rFonts w:ascii="Cambria Math" w:hAnsi="Cambria Math"/>
                <w:i/>
              </w:rPr>
            </m:ctrlPr>
          </m:accPr>
          <m:e>
            <m:r>
              <w:rPr>
                <w:rFonts w:ascii="Cambria Math" w:hAnsi="Cambria Math"/>
              </w:rPr>
              <m:t>V</m:t>
            </m:r>
          </m:e>
        </m:acc>
      </m:oMath>
      <w:r>
        <w:t xml:space="preserve"> présente le niveau de vibration crêt-à-crêt au niveau du palier et sa phase permet de positionner le point haut à la surface du rotor. Le vecteur du balourd </w:t>
      </w:r>
      <m:oMath>
        <m:acc>
          <m:accPr>
            <m:chr m:val="⃗"/>
            <m:ctrlPr>
              <w:rPr>
                <w:rFonts w:ascii="Cambria Math" w:eastAsia="Calibri" w:hAnsi="Cambria Math"/>
                <w:i/>
                <w:lang w:eastAsia="en-US"/>
              </w:rPr>
            </m:ctrlPr>
          </m:accPr>
          <m:e>
            <m:r>
              <w:rPr>
                <w:rFonts w:ascii="Cambria Math" w:hAnsi="Cambria Math"/>
              </w:rPr>
              <m:t>U</m:t>
            </m:r>
          </m:e>
        </m:acc>
      </m:oMath>
      <w:r>
        <w:rPr>
          <w:lang w:eastAsia="en-US"/>
        </w:rPr>
        <w:t xml:space="preserve"> </w:t>
      </w:r>
      <w:r>
        <w:t xml:space="preserve">permet de connaitre la quantité du balourd et l’endroit du balourd (le point lourd) dans la direction circonférentielle de rotor. La quantité du vecteur </w:t>
      </w:r>
      <m:oMath>
        <m:acc>
          <m:accPr>
            <m:chr m:val="⃗"/>
            <m:ctrlPr>
              <w:rPr>
                <w:rFonts w:ascii="Cambria Math" w:hAnsi="Cambria Math"/>
                <w:i/>
              </w:rPr>
            </m:ctrlPr>
          </m:accPr>
          <m:e>
            <m:r>
              <w:rPr>
                <w:rFonts w:ascii="Cambria Math" w:hAnsi="Cambria Math"/>
              </w:rPr>
              <m:t>A</m:t>
            </m:r>
          </m:e>
        </m:acc>
      </m:oMath>
      <w:r>
        <w:t xml:space="preserve"> montre une sensibilité du niveau de vibration par rapport au balourd présent sur le rotor. Sa phase définit le déphasage entre le point lourd et le point haut à la surface de rotor. La phase des vecteurs peut être déterminée en se référant à une position fixe marquée à la surface d’un rotor</w:t>
      </w:r>
      <m:oMath>
        <m:r>
          <w:rPr>
            <w:rFonts w:ascii="Cambria Math" w:hAnsi="Cambria Math"/>
          </w:rPr>
          <m:t xml:space="preserve"> </m:t>
        </m:r>
        <m:acc>
          <m:accPr>
            <m:chr m:val="⃗"/>
            <m:ctrlPr>
              <w:rPr>
                <w:rFonts w:ascii="Cambria Math" w:eastAsia="Calibri" w:hAnsi="Cambria Math"/>
                <w:i/>
                <w:lang w:eastAsia="en-US"/>
              </w:rPr>
            </m:ctrlPr>
          </m:accPr>
          <m:e>
            <m:r>
              <w:rPr>
                <w:rFonts w:ascii="Cambria Math" w:hAnsi="Cambria Math"/>
              </w:rPr>
              <m:t>V</m:t>
            </m:r>
          </m:e>
        </m:acc>
      </m:oMath>
      <w:r>
        <w:t>.</w:t>
      </w:r>
    </w:p>
    <w:p w14:paraId="6AD6DE8F" w14:textId="77777777" w:rsidR="00113E7B" w:rsidRDefault="00113E7B" w:rsidP="00BD2B69">
      <w:pPr>
        <w:pStyle w:val="Paragraphedeliste"/>
        <w:widowControl w:val="0"/>
        <w:numPr>
          <w:ilvl w:val="0"/>
          <w:numId w:val="5"/>
        </w:numPr>
        <w:overflowPunct/>
        <w:autoSpaceDE/>
        <w:autoSpaceDN/>
        <w:adjustRightInd/>
        <w:spacing w:line="360" w:lineRule="auto"/>
        <w:contextualSpacing w:val="0"/>
        <w:jc w:val="both"/>
        <w:textAlignment w:val="auto"/>
      </w:pPr>
      <w:r>
        <w:t xml:space="preserve">Coefficient d’influence </w:t>
      </w:r>
      <m:oMath>
        <m:acc>
          <m:accPr>
            <m:chr m:val="⃗"/>
            <m:ctrlPr>
              <w:rPr>
                <w:rFonts w:ascii="Cambria Math" w:hAnsi="Cambria Math"/>
                <w:i/>
              </w:rPr>
            </m:ctrlPr>
          </m:accPr>
          <m:e>
            <m:r>
              <w:rPr>
                <w:rFonts w:ascii="Cambria Math" w:hAnsi="Cambria Math"/>
              </w:rPr>
              <m:t>B</m:t>
            </m:r>
          </m:e>
        </m:acc>
      </m:oMath>
    </w:p>
    <w:p w14:paraId="50250743" w14:textId="77777777" w:rsidR="00113E7B" w:rsidRDefault="00113E7B" w:rsidP="00113E7B">
      <w:pPr>
        <w:spacing w:line="360" w:lineRule="auto"/>
      </w:pPr>
      <m:oMath>
        <m:acc>
          <m:accPr>
            <m:chr m:val="⃗"/>
            <m:ctrlPr>
              <w:rPr>
                <w:rFonts w:ascii="Cambria Math" w:hAnsi="Cambria Math"/>
                <w:i/>
              </w:rPr>
            </m:ctrlPr>
          </m:accPr>
          <m:e>
            <m:r>
              <w:rPr>
                <w:rFonts w:ascii="Cambria Math" w:hAnsi="Cambria Math"/>
              </w:rPr>
              <m:t>B</m:t>
            </m:r>
          </m:e>
        </m:acc>
      </m:oMath>
      <w:r>
        <w:t xml:space="preserve"> est un coefficient important pour détecter l’existence de l’instabilité provoquée par l’effet Morton. Il caractérise la sensibilité de la différence de la température à la surface de rotor </w:t>
      </w:r>
      <m:oMath>
        <m:acc>
          <m:accPr>
            <m:chr m:val="⃗"/>
            <m:ctrlPr>
              <w:rPr>
                <w:rFonts w:ascii="Cambria Math" w:hAnsi="Cambria Math"/>
                <w:i/>
              </w:rPr>
            </m:ctrlPr>
          </m:accPr>
          <m:e>
            <m:r>
              <w:rPr>
                <w:rFonts w:ascii="Cambria Math" w:hAnsi="Cambria Math"/>
              </w:rPr>
              <m:t>T</m:t>
            </m:r>
          </m:e>
        </m:acc>
      </m:oMath>
      <w:r>
        <w:t xml:space="preserve"> par rapport à la vibration</w:t>
      </w:r>
      <m:oMath>
        <m:r>
          <w:rPr>
            <w:rFonts w:ascii="Cambria Math" w:hAnsi="Cambria Math"/>
          </w:rPr>
          <m:t xml:space="preserve"> </m:t>
        </m:r>
        <m:acc>
          <m:accPr>
            <m:chr m:val="⃗"/>
            <m:ctrlPr>
              <w:rPr>
                <w:rFonts w:ascii="Cambria Math" w:eastAsia="Calibri" w:hAnsi="Cambria Math"/>
                <w:i/>
                <w:lang w:eastAsia="en-US"/>
              </w:rPr>
            </m:ctrlPr>
          </m:accPr>
          <m:e>
            <m:r>
              <w:rPr>
                <w:rFonts w:ascii="Cambria Math" w:hAnsi="Cambria Math"/>
              </w:rPr>
              <m:t>V</m:t>
            </m:r>
          </m:e>
        </m:acc>
      </m:oMath>
      <w:r>
        <w:t xml:space="preserve">. En régime stationnaire, il est assumé que cette différence de température varie linéairement en fonction de l’amplitude de vibration synchrone.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113E7B" w:rsidRPr="0081010A" w14:paraId="05CA9F61" w14:textId="77777777" w:rsidTr="00863B0F">
        <w:trPr>
          <w:trHeight w:val="635"/>
          <w:jc w:val="center"/>
        </w:trPr>
        <w:tc>
          <w:tcPr>
            <w:tcW w:w="7943" w:type="dxa"/>
            <w:vAlign w:val="center"/>
          </w:tcPr>
          <w:p w14:paraId="37948429" w14:textId="77777777" w:rsidR="00113E7B" w:rsidRPr="000B40CA" w:rsidRDefault="00113E7B" w:rsidP="00863B0F">
            <w:pPr>
              <w:spacing w:before="120" w:after="120" w:line="360" w:lineRule="auto"/>
              <w:rPr>
                <w:rFonts w:eastAsia="SimSun"/>
                <w:i/>
              </w:rPr>
            </w:pPr>
            <m:oMathPara>
              <m:oMathParaPr>
                <m:jc m:val="center"/>
              </m:oMathParaPr>
              <m:oMath>
                <m:acc>
                  <m:accPr>
                    <m:chr m:val="⃗"/>
                    <m:ctrlPr>
                      <w:rPr>
                        <w:rFonts w:ascii="Cambria Math" w:hAnsi="Cambria Math"/>
                        <w:i/>
                      </w:rPr>
                    </m:ctrlPr>
                  </m:accPr>
                  <m:e>
                    <m:r>
                      <w:rPr>
                        <w:rFonts w:ascii="Cambria Math" w:hAnsi="Cambria Math"/>
                      </w:rPr>
                      <m:t>T</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 xml:space="preserve"> </m:t>
                </m:r>
                <m:acc>
                  <m:accPr>
                    <m:chr m:val="⃗"/>
                    <m:ctrlPr>
                      <w:rPr>
                        <w:rFonts w:ascii="Cambria Math" w:hAnsi="Cambria Math"/>
                        <w:i/>
                      </w:rPr>
                    </m:ctrlPr>
                  </m:accPr>
                  <m:e>
                    <m:r>
                      <w:rPr>
                        <w:rFonts w:ascii="Cambria Math" w:hAnsi="Cambria Math"/>
                      </w:rPr>
                      <m:t>V</m:t>
                    </m:r>
                  </m:e>
                </m:acc>
              </m:oMath>
            </m:oMathPara>
          </w:p>
        </w:tc>
        <w:tc>
          <w:tcPr>
            <w:tcW w:w="1096" w:type="dxa"/>
            <w:vAlign w:val="center"/>
          </w:tcPr>
          <w:p w14:paraId="579EE52C" w14:textId="77777777" w:rsidR="00113E7B" w:rsidRPr="0081010A"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9511046" w14:textId="77777777" w:rsidR="00113E7B" w:rsidRDefault="00113E7B" w:rsidP="00113E7B">
      <w:pPr>
        <w:spacing w:line="360" w:lineRule="auto"/>
      </w:pPr>
      <w:r>
        <w:t xml:space="preserve">La phase du vecteur </w:t>
      </w:r>
      <m:oMath>
        <m:acc>
          <m:accPr>
            <m:chr m:val="⃗"/>
            <m:ctrlPr>
              <w:rPr>
                <w:rFonts w:ascii="Cambria Math" w:hAnsi="Cambria Math"/>
                <w:i/>
              </w:rPr>
            </m:ctrlPr>
          </m:accPr>
          <m:e>
            <m:r>
              <w:rPr>
                <w:rFonts w:ascii="Cambria Math" w:hAnsi="Cambria Math"/>
              </w:rPr>
              <m:t>T</m:t>
            </m:r>
          </m:e>
        </m:acc>
      </m:oMath>
      <w:r>
        <w:t xml:space="preserve"> donne la position du point chaud dans la direction circonférentielle du rotor. La phase donnée par le coefficient </w:t>
      </w:r>
      <m:oMath>
        <m:acc>
          <m:accPr>
            <m:chr m:val="⃗"/>
            <m:ctrlPr>
              <w:rPr>
                <w:rFonts w:ascii="Cambria Math" w:hAnsi="Cambria Math"/>
                <w:i/>
              </w:rPr>
            </m:ctrlPr>
          </m:accPr>
          <m:e>
            <m:r>
              <w:rPr>
                <w:rFonts w:ascii="Cambria Math" w:hAnsi="Cambria Math"/>
              </w:rPr>
              <m:t>B</m:t>
            </m:r>
          </m:e>
        </m:acc>
      </m:oMath>
      <w:r>
        <w:t xml:space="preserve"> montre le déphasage entre le point haut et le point chaud. Cette phase ne peut pas être déterminée par la méthode proposée ici, car l’approche n’a pas pris en compte l’effet en régime transitoire et ce déphasage dépende fortement la réponse thermique en transitoire. Ainsi, une valeur approximative et empirique de 30 dégrée (retard du point chaud par rapport à point haut) est proposée par les auteurs.</w:t>
      </w:r>
    </w:p>
    <w:p w14:paraId="45EA2492" w14:textId="77777777" w:rsidR="00113E7B" w:rsidRDefault="00113E7B" w:rsidP="00113E7B">
      <w:pPr>
        <w:spacing w:line="360" w:lineRule="auto"/>
      </w:pPr>
      <w:r>
        <w:lastRenderedPageBreak/>
        <w:t>En fait, selon les données mesurées publiée dans la littérature, cette valeur est reconnue d’être compris entre 0 à 60 dégrée (retard du point chaud) et la valeur médiane est utilisé pour approximer la valeur réelle.</w:t>
      </w:r>
    </w:p>
    <w:p w14:paraId="4289D865" w14:textId="77777777" w:rsidR="00113E7B" w:rsidRDefault="00113E7B" w:rsidP="00BD2B69">
      <w:pPr>
        <w:pStyle w:val="Paragraphedeliste"/>
        <w:widowControl w:val="0"/>
        <w:numPr>
          <w:ilvl w:val="0"/>
          <w:numId w:val="5"/>
        </w:numPr>
        <w:overflowPunct/>
        <w:autoSpaceDE/>
        <w:autoSpaceDN/>
        <w:adjustRightInd/>
        <w:spacing w:line="360" w:lineRule="auto"/>
        <w:contextualSpacing w:val="0"/>
        <w:jc w:val="both"/>
        <w:textAlignment w:val="auto"/>
      </w:pPr>
      <w:r w:rsidRPr="7DF59C87">
        <w:t xml:space="preserve">Coefficient d’influence </w:t>
      </w:r>
      <m:oMath>
        <m:acc>
          <m:accPr>
            <m:chr m:val="⃗"/>
            <m:ctrlPr>
              <w:rPr>
                <w:rFonts w:ascii="Cambria Math" w:hAnsi="Cambria Math"/>
                <w:i/>
              </w:rPr>
            </m:ctrlPr>
          </m:accPr>
          <m:e>
            <m:r>
              <w:rPr>
                <w:rFonts w:ascii="Cambria Math" w:hAnsi="Cambria Math"/>
              </w:rPr>
              <m:t>C</m:t>
            </m:r>
          </m:e>
        </m:acc>
      </m:oMath>
    </w:p>
    <w:p w14:paraId="3D3F6EFC" w14:textId="77777777" w:rsidR="00113E7B" w:rsidRDefault="00113E7B" w:rsidP="00113E7B">
      <w:pPr>
        <w:spacing w:line="360" w:lineRule="auto"/>
        <w:rPr>
          <w:lang w:eastAsia="en-US"/>
        </w:rPr>
      </w:pPr>
      <m:oMath>
        <m:acc>
          <m:accPr>
            <m:chr m:val="⃗"/>
            <m:ctrlPr>
              <w:rPr>
                <w:rFonts w:ascii="Cambria Math" w:hAnsi="Cambria Math"/>
                <w:i/>
              </w:rPr>
            </m:ctrlPr>
          </m:accPr>
          <m:e>
            <m:r>
              <w:rPr>
                <w:rFonts w:ascii="Cambria Math" w:hAnsi="Cambria Math"/>
              </w:rPr>
              <m:t>C</m:t>
            </m:r>
          </m:e>
        </m:acc>
      </m:oMath>
      <w:r>
        <w:t xml:space="preserve"> permet d’exprimer la sensibilité du balourd thermique</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 xml:space="preserve"> </m:t>
        </m:r>
      </m:oMath>
      <w:r>
        <w:t>généré par la déformation thermique de rotor par rapport à la différence de la température de rotor</w:t>
      </w:r>
      <m:oMath>
        <m:r>
          <w:rPr>
            <w:rFonts w:ascii="Cambria Math" w:hAnsi="Cambria Math"/>
          </w:rPr>
          <m:t xml:space="preserve"> </m:t>
        </m:r>
        <m:acc>
          <m:accPr>
            <m:chr m:val="⃗"/>
            <m:ctrlPr>
              <w:rPr>
                <w:rFonts w:ascii="Cambria Math" w:eastAsia="Calibri" w:hAnsi="Cambria Math"/>
                <w:i/>
                <w:lang w:eastAsia="en-US"/>
              </w:rPr>
            </m:ctrlPr>
          </m:accPr>
          <m:e>
            <m:r>
              <w:rPr>
                <w:rFonts w:ascii="Cambria Math" w:hAnsi="Cambria Math"/>
              </w:rPr>
              <m:t>T</m:t>
            </m:r>
          </m:e>
        </m:acc>
      </m:oMath>
      <w:r>
        <w:rPr>
          <w:lang w:eastAsia="en-US"/>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113E7B" w:rsidRPr="0081010A" w14:paraId="137D9341" w14:textId="77777777" w:rsidTr="00863B0F">
        <w:trPr>
          <w:trHeight w:val="635"/>
          <w:jc w:val="center"/>
        </w:trPr>
        <w:tc>
          <w:tcPr>
            <w:tcW w:w="7943" w:type="dxa"/>
            <w:vAlign w:val="center"/>
          </w:tcPr>
          <w:p w14:paraId="4591A0A6" w14:textId="77777777" w:rsidR="00113E7B" w:rsidRPr="000B40CA" w:rsidRDefault="00113E7B" w:rsidP="00863B0F">
            <w:pPr>
              <w:spacing w:before="120" w:after="120" w:line="360" w:lineRule="auto"/>
              <w:rPr>
                <w:rFonts w:eastAsia="SimSun"/>
                <w:i/>
              </w:rPr>
            </w:pPr>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acc>
                  <m:accPr>
                    <m:chr m:val="⃗"/>
                    <m:ctrlPr>
                      <w:rPr>
                        <w:rFonts w:ascii="Cambria Math" w:hAnsi="Cambria Math"/>
                        <w:i/>
                      </w:rPr>
                    </m:ctrlPr>
                  </m:accPr>
                  <m:e>
                    <m:r>
                      <w:rPr>
                        <w:rFonts w:ascii="Cambria Math" w:hAnsi="Cambria Math"/>
                      </w:rPr>
                      <m:t>C</m:t>
                    </m:r>
                  </m:e>
                </m:acc>
                <m:r>
                  <w:rPr>
                    <w:rFonts w:ascii="Cambria Math" w:hAnsi="Cambria Math"/>
                  </w:rPr>
                  <m:t xml:space="preserve"> </m:t>
                </m:r>
                <m:acc>
                  <m:accPr>
                    <m:chr m:val="⃗"/>
                    <m:ctrlPr>
                      <w:rPr>
                        <w:rFonts w:ascii="Cambria Math" w:hAnsi="Cambria Math"/>
                        <w:i/>
                      </w:rPr>
                    </m:ctrlPr>
                  </m:accPr>
                  <m:e>
                    <m:r>
                      <w:rPr>
                        <w:rFonts w:ascii="Cambria Math" w:hAnsi="Cambria Math"/>
                      </w:rPr>
                      <m:t>T</m:t>
                    </m:r>
                  </m:e>
                </m:acc>
              </m:oMath>
            </m:oMathPara>
          </w:p>
        </w:tc>
        <w:tc>
          <w:tcPr>
            <w:tcW w:w="1096" w:type="dxa"/>
            <w:vAlign w:val="center"/>
          </w:tcPr>
          <w:p w14:paraId="7ECCD7BE" w14:textId="77777777" w:rsidR="00113E7B" w:rsidRPr="0081010A"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7" w:name="_Ref518574219"/>
            <w:r>
              <w:rPr>
                <w:rFonts w:ascii="Times New Roman" w:eastAsia="Times New Roman" w:hAnsi="Times New Roman"/>
                <w:b/>
                <w:iCs w:val="0"/>
                <w:color w:val="auto"/>
                <w:sz w:val="22"/>
                <w:szCs w:val="22"/>
                <w:lang w:val="en-US" w:eastAsia="fr-FR"/>
              </w:rPr>
              <w:t xml:space="preserve"> </w:t>
            </w:r>
            <w:bookmarkEnd w:id="27"/>
          </w:p>
        </w:tc>
      </w:tr>
    </w:tbl>
    <w:p w14:paraId="5386E893" w14:textId="77777777" w:rsidR="00113E7B" w:rsidRDefault="00113E7B" w:rsidP="00113E7B">
      <w:pPr>
        <w:spacing w:line="360" w:lineRule="auto"/>
      </w:pPr>
      <w:r>
        <w:t xml:space="preserve">Le balourd thermique va être combiné avec le balourd mécanique </w:t>
      </w:r>
      <m:oMath>
        <m:acc>
          <m:accPr>
            <m:chr m:val="⃗"/>
            <m:ctrlPr>
              <w:rPr>
                <w:rFonts w:ascii="Cambria Math" w:eastAsia="Calibri" w:hAnsi="Cambria Math"/>
                <w:i/>
                <w:lang w:eastAsia="en-US"/>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oMath>
      <w:r>
        <w:t xml:space="preserve"> pour donner le balourd total qui contribue à la vibration synchrone.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113E7B" w:rsidRPr="0081010A" w14:paraId="552B58BB" w14:textId="77777777" w:rsidTr="00863B0F">
        <w:trPr>
          <w:trHeight w:val="635"/>
          <w:jc w:val="center"/>
        </w:trPr>
        <w:tc>
          <w:tcPr>
            <w:tcW w:w="7943" w:type="dxa"/>
            <w:vAlign w:val="center"/>
          </w:tcPr>
          <w:p w14:paraId="79951F93" w14:textId="77777777" w:rsidR="00113E7B" w:rsidRPr="007C7D68" w:rsidRDefault="00113E7B" w:rsidP="00863B0F">
            <w:pPr>
              <w:spacing w:before="120" w:after="120" w:line="360" w:lineRule="auto"/>
              <w:jc w:val="center"/>
              <w:rPr>
                <w:rFonts w:eastAsia="SimSun"/>
                <w:i/>
              </w:rPr>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0</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oMath>
            </m:oMathPara>
          </w:p>
        </w:tc>
        <w:tc>
          <w:tcPr>
            <w:tcW w:w="1096" w:type="dxa"/>
            <w:vAlign w:val="center"/>
          </w:tcPr>
          <w:p w14:paraId="68E931E0" w14:textId="77777777" w:rsidR="00113E7B" w:rsidRPr="0081010A"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7AF7EF86" w14:textId="77777777" w:rsidR="00113E7B" w:rsidRPr="0020525C" w:rsidRDefault="00113E7B" w:rsidP="00113E7B">
      <w:pPr>
        <w:spacing w:line="360" w:lineRule="auto"/>
        <w:rPr>
          <w:lang w:eastAsia="en-US"/>
        </w:rPr>
      </w:pPr>
      <w:r>
        <w:t xml:space="preserve">Contrairement aux deux autres coefficients, </w:t>
      </w:r>
      <m:oMath>
        <m:acc>
          <m:accPr>
            <m:chr m:val="⃗"/>
            <m:ctrlPr>
              <w:rPr>
                <w:rFonts w:ascii="Cambria Math" w:hAnsi="Cambria Math"/>
                <w:i/>
              </w:rPr>
            </m:ctrlPr>
          </m:accPr>
          <m:e>
            <m:r>
              <w:rPr>
                <w:rFonts w:ascii="Cambria Math" w:hAnsi="Cambria Math"/>
              </w:rPr>
              <m:t>C</m:t>
            </m:r>
          </m:e>
        </m:acc>
        <m:r>
          <w:rPr>
            <w:rFonts w:ascii="Cambria Math" w:hAnsi="Cambria Math"/>
          </w:rPr>
          <m:t xml:space="preserve"> </m:t>
        </m:r>
      </m:oMath>
      <w:r>
        <w:t>est indépendant de la vibration ainsi que de la vitesse de rotation. Pour déterminer</w:t>
      </w:r>
      <m:oMath>
        <m:r>
          <w:rPr>
            <w:rFonts w:ascii="Cambria Math" w:hAnsi="Cambria Math"/>
          </w:rPr>
          <m:t xml:space="preserve"> </m:t>
        </m:r>
        <m:acc>
          <m:accPr>
            <m:chr m:val="⃗"/>
            <m:ctrlPr>
              <w:rPr>
                <w:rFonts w:ascii="Cambria Math" w:eastAsia="Calibri" w:hAnsi="Cambria Math"/>
                <w:i/>
                <w:lang w:eastAsia="en-US"/>
              </w:rPr>
            </m:ctrlPr>
          </m:accPr>
          <m:e>
            <m:r>
              <w:rPr>
                <w:rFonts w:ascii="Cambria Math" w:hAnsi="Cambria Math"/>
              </w:rPr>
              <m:t>C</m:t>
            </m:r>
          </m:e>
        </m:acc>
      </m:oMath>
      <w:r>
        <w:rPr>
          <w:lang w:eastAsia="en-US"/>
        </w:rPr>
        <w:t>, il suffit de connaitre la configuration géométrique</w:t>
      </w:r>
      <w:r w:rsidRPr="008D6DC9">
        <w:rPr>
          <w:lang w:eastAsia="en-US"/>
        </w:rPr>
        <w:t xml:space="preserve"> </w:t>
      </w:r>
      <w:r>
        <w:rPr>
          <w:lang w:eastAsia="en-US"/>
        </w:rPr>
        <w:t xml:space="preserve">du banc et les caractéristiques du matériau de rotor. D’après </w:t>
      </w:r>
      <w:r>
        <w:rPr>
          <w:lang w:eastAsia="en-US"/>
        </w:rPr>
        <w:fldChar w:fldCharType="begin"/>
      </w:r>
      <w:r>
        <w:rPr>
          <w:lang w:eastAsia="en-US"/>
        </w:rPr>
        <w:instrText xml:space="preserve"> REF _Ref523086107 \r \h  \* MERGEFORMAT </w:instrText>
      </w:r>
      <w:r>
        <w:rPr>
          <w:lang w:eastAsia="en-US"/>
        </w:rPr>
      </w:r>
      <w:r>
        <w:rPr>
          <w:lang w:eastAsia="en-US"/>
        </w:rPr>
        <w:fldChar w:fldCharType="separate"/>
      </w:r>
      <w:r w:rsidR="00A07FD0">
        <w:rPr>
          <w:lang w:eastAsia="en-US"/>
        </w:rPr>
        <w:t>[12]</w:t>
      </w:r>
      <w:r>
        <w:rPr>
          <w:lang w:eastAsia="en-US"/>
        </w:rPr>
        <w:fldChar w:fldCharType="end"/>
      </w:r>
      <w:r>
        <w:rPr>
          <w:lang w:eastAsia="en-US"/>
        </w:rPr>
        <w:t xml:space="preserve"> et </w:t>
      </w:r>
      <w:r>
        <w:rPr>
          <w:lang w:eastAsia="en-US"/>
        </w:rPr>
        <w:fldChar w:fldCharType="begin"/>
      </w:r>
      <w:r>
        <w:rPr>
          <w:lang w:eastAsia="en-US"/>
        </w:rPr>
        <w:instrText xml:space="preserve"> REF _Ref518574219 \r \h  \* MERGEFORMAT </w:instrText>
      </w:r>
      <w:r>
        <w:rPr>
          <w:lang w:eastAsia="en-US"/>
        </w:rPr>
      </w:r>
      <w:r>
        <w:rPr>
          <w:lang w:eastAsia="en-US"/>
        </w:rPr>
        <w:fldChar w:fldCharType="separate"/>
      </w:r>
      <w:r w:rsidR="00A07FD0">
        <w:rPr>
          <w:lang w:eastAsia="en-US"/>
        </w:rPr>
        <w:t>Eq.4</w:t>
      </w:r>
      <w:r>
        <w:rPr>
          <w:lang w:eastAsia="en-US"/>
        </w:rPr>
        <w:fldChar w:fldCharType="end"/>
      </w:r>
      <w:r>
        <w:rPr>
          <w:lang w:eastAsia="en-US"/>
        </w:rPr>
        <w:t xml:space="preserve">, l’expression du vecteur </w:t>
      </w:r>
      <m:oMath>
        <m:acc>
          <m:accPr>
            <m:chr m:val="⃗"/>
            <m:ctrlPr>
              <w:rPr>
                <w:rFonts w:ascii="Cambria Math" w:hAnsi="Cambria Math"/>
                <w:i/>
              </w:rPr>
            </m:ctrlPr>
          </m:accPr>
          <m:e>
            <m:r>
              <w:rPr>
                <w:rFonts w:ascii="Cambria Math" w:hAnsi="Cambria Math"/>
              </w:rPr>
              <m:t>C</m:t>
            </m:r>
          </m:e>
        </m:acc>
      </m:oMath>
      <w:r>
        <w:t xml:space="preserv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5"/>
        <w:gridCol w:w="1091"/>
      </w:tblGrid>
      <w:tr w:rsidR="00113E7B" w:rsidRPr="008C024E" w14:paraId="4BAD3B35" w14:textId="77777777" w:rsidTr="00863B0F">
        <w:trPr>
          <w:trHeight w:val="635"/>
          <w:jc w:val="center"/>
        </w:trPr>
        <w:tc>
          <w:tcPr>
            <w:tcW w:w="7215" w:type="dxa"/>
            <w:vAlign w:val="center"/>
          </w:tcPr>
          <w:p w14:paraId="14ACCF9C" w14:textId="77777777" w:rsidR="00113E7B" w:rsidRPr="000B40CA" w:rsidRDefault="00113E7B" w:rsidP="00863B0F">
            <w:pPr>
              <w:spacing w:before="120" w:after="120" w:line="360" w:lineRule="auto"/>
              <w:rPr>
                <w:rFonts w:eastAsia="SimSun"/>
                <w:i/>
                <w:kern w:val="2"/>
                <w:sz w:val="21"/>
                <w:lang w:eastAsia="zh-CN"/>
              </w:rPr>
            </w:pPr>
            <m:oMathPara>
              <m:oMathParaPr>
                <m:jc m:val="center"/>
              </m:oMathParaPr>
              <m:oMath>
                <m:acc>
                  <m:accPr>
                    <m:chr m:val="⃗"/>
                    <m:ctrlPr>
                      <w:rPr>
                        <w:rFonts w:ascii="Cambria Math" w:eastAsiaTheme="minorEastAsia" w:hAnsi="Cambria Math" w:cstheme="minorBidi"/>
                        <w:i/>
                        <w:kern w:val="2"/>
                        <w:sz w:val="21"/>
                        <w:lang w:eastAsia="zh-CN"/>
                      </w:rPr>
                    </m:ctrlPr>
                  </m:accPr>
                  <m:e>
                    <m:r>
                      <w:rPr>
                        <w:rFonts w:ascii="Cambria Math" w:hAnsi="Cambria Math"/>
                      </w:rPr>
                      <m:t>C</m:t>
                    </m:r>
                  </m:e>
                </m:acc>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r>
                      <w:rPr>
                        <w:rFonts w:ascii="Cambria Math" w:eastAsia="SimSun" w:hAnsi="Cambria Math"/>
                        <w:kern w:val="2"/>
                        <w:sz w:val="21"/>
                        <w:lang w:eastAsia="zh-CN"/>
                      </w:rPr>
                      <m:t>R</m:t>
                    </m:r>
                  </m:den>
                </m:f>
                <m:sSup>
                  <m:sSupPr>
                    <m:ctrlPr>
                      <w:rPr>
                        <w:rFonts w:ascii="Cambria Math" w:eastAsia="SimSun" w:hAnsi="Cambria Math"/>
                        <w:i/>
                        <w:kern w:val="2"/>
                        <w:sz w:val="21"/>
                        <w:lang w:eastAsia="zh-CN"/>
                      </w:rPr>
                    </m:ctrlPr>
                  </m:sSupPr>
                  <m:e>
                    <m:r>
                      <w:rPr>
                        <w:rFonts w:ascii="Cambria Math" w:eastAsia="SimSun" w:hAnsi="Cambria Math"/>
                        <w:kern w:val="2"/>
                        <w:sz w:val="21"/>
                        <w:lang w:eastAsia="zh-CN"/>
                      </w:rPr>
                      <m:t>e</m:t>
                    </m:r>
                  </m:e>
                  <m:sup>
                    <m:r>
                      <w:rPr>
                        <w:rFonts w:ascii="Cambria Math" w:eastAsia="SimSun" w:hAnsi="Cambria Math"/>
                        <w:kern w:val="2"/>
                        <w:sz w:val="21"/>
                        <w:lang w:eastAsia="zh-CN"/>
                      </w:rPr>
                      <m:t>pha(</m:t>
                    </m:r>
                    <m:acc>
                      <m:accPr>
                        <m:chr m:val="⃗"/>
                        <m:ctrlPr>
                          <w:rPr>
                            <w:rFonts w:ascii="Cambria Math" w:eastAsia="SimSun" w:hAnsi="Cambria Math"/>
                            <w:i/>
                            <w:kern w:val="2"/>
                            <w:sz w:val="21"/>
                            <w:lang w:eastAsia="zh-CN"/>
                          </w:rPr>
                        </m:ctrlPr>
                      </m:accPr>
                      <m:e>
                        <m:r>
                          <w:rPr>
                            <w:rFonts w:ascii="Cambria Math" w:eastAsia="SimSun" w:hAnsi="Cambria Math"/>
                            <w:kern w:val="2"/>
                            <w:sz w:val="21"/>
                            <w:lang w:eastAsia="zh-CN"/>
                          </w:rPr>
                          <m:t>C</m:t>
                        </m:r>
                      </m:e>
                    </m:acc>
                    <m:r>
                      <w:rPr>
                        <w:rFonts w:ascii="Cambria Math" w:eastAsia="SimSun" w:hAnsi="Cambria Math"/>
                        <w:kern w:val="2"/>
                        <w:sz w:val="21"/>
                        <w:lang w:eastAsia="zh-CN"/>
                      </w:rPr>
                      <m:t>)j</m:t>
                    </m:r>
                  </m:sup>
                </m:sSup>
              </m:oMath>
            </m:oMathPara>
          </w:p>
          <w:p w14:paraId="44A544C0" w14:textId="77777777" w:rsidR="00113E7B" w:rsidRPr="007C7D68" w:rsidRDefault="00113E7B" w:rsidP="00863B0F">
            <w:pPr>
              <w:spacing w:before="120" w:after="120"/>
              <w:jc w:val="left"/>
              <w:rPr>
                <w:rFonts w:eastAsia="SimSun"/>
                <w:i/>
              </w:rPr>
            </w:pPr>
            <m:oMath>
              <m:r>
                <w:rPr>
                  <w:rFonts w:ascii="Cambria Math" w:eastAsia="SimSun" w:hAnsi="Cambria Math"/>
                </w:rPr>
                <m:t>M</m:t>
              </m:r>
            </m:oMath>
            <w:r w:rsidRPr="00250BB3">
              <w:rPr>
                <w:rFonts w:eastAsia="SimSun"/>
                <w:i/>
              </w:rPr>
              <w:t>:</w:t>
            </w:r>
            <w:r>
              <w:rPr>
                <w:rFonts w:eastAsia="SimSun"/>
                <w:i/>
              </w:rPr>
              <w:t xml:space="preserve"> </w:t>
            </w:r>
            <w:r w:rsidRPr="00250BB3">
              <w:rPr>
                <w:rFonts w:eastAsia="SimSun"/>
                <w:i/>
              </w:rPr>
              <w:t>masse du disque au porte-à-faux</w:t>
            </w:r>
            <w:r>
              <w:rPr>
                <w:rFonts w:eastAsia="SimSun"/>
                <w:i/>
              </w:rPr>
              <w:t xml:space="preserve"> en [g]</w:t>
            </w:r>
            <w:r>
              <w:rPr>
                <w:rFonts w:eastAsia="SimSun"/>
                <w:i/>
              </w:rPr>
              <w:br/>
            </w:r>
            <m:oMath>
              <m:r>
                <w:rPr>
                  <w:rFonts w:ascii="Cambria Math" w:eastAsia="SimSun" w:hAnsi="Cambria Math"/>
                </w:rPr>
                <m:t>α </m:t>
              </m:r>
            </m:oMath>
            <w:r>
              <w:rPr>
                <w:rFonts w:eastAsia="SimSun"/>
                <w:i/>
              </w:rPr>
              <w:t>: coefficient de dilatation thermique</w:t>
            </w:r>
            <w:r>
              <w:rPr>
                <w:rFonts w:eastAsia="SimSun"/>
                <w:i/>
              </w:rPr>
              <w:br/>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w:r>
              <w:rPr>
                <w:rFonts w:eastAsia="SimSun"/>
                <w:i/>
              </w:rPr>
              <w:t>: largeur du palier en [mm]</w:t>
            </w:r>
            <w:r>
              <w:rPr>
                <w:rFonts w:eastAsia="SimSun"/>
                <w:i/>
              </w:rPr>
              <w:br/>
            </w:r>
            <m:oMath>
              <m:r>
                <w:rPr>
                  <w:rFonts w:ascii="Cambria Math" w:eastAsia="SimSun" w:hAnsi="Cambria Math"/>
                </w:rPr>
                <m:t>L </m:t>
              </m:r>
            </m:oMath>
            <w:r>
              <w:rPr>
                <w:rFonts w:eastAsia="SimSun"/>
                <w:i/>
              </w:rPr>
              <w:t>: distance axiale entre le milieu du disque et le milieu du palier [mm]</w:t>
            </w:r>
            <w:r>
              <w:rPr>
                <w:rFonts w:eastAsia="SimSun"/>
                <w:i/>
              </w:rPr>
              <w:br/>
            </w:r>
            <m:oMath>
              <m:r>
                <w:rPr>
                  <w:rFonts w:ascii="Cambria Math" w:eastAsia="SimSun" w:hAnsi="Cambria Math"/>
                </w:rPr>
                <m:t>R </m:t>
              </m:r>
            </m:oMath>
            <w:r>
              <w:rPr>
                <w:rFonts w:eastAsia="SimSun"/>
                <w:i/>
              </w:rPr>
              <w:t>: Rayon de l’arbre [mm]</w:t>
            </w:r>
            <w:r>
              <w:rPr>
                <w:rFonts w:eastAsia="SimSun"/>
                <w:i/>
              </w:rPr>
              <w:br/>
            </w:r>
            <m:oMath>
              <m:r>
                <w:rPr>
                  <w:rFonts w:ascii="Cambria Math" w:eastAsia="SimSun" w:hAnsi="Cambria Math"/>
                </w:rPr>
                <m:t>pha(</m:t>
              </m:r>
              <m:acc>
                <m:accPr>
                  <m:chr m:val="⃗"/>
                  <m:ctrlPr>
                    <w:rPr>
                      <w:rFonts w:ascii="Cambria Math" w:eastAsia="SimSun" w:hAnsi="Cambria Math"/>
                      <w:i/>
                    </w:rPr>
                  </m:ctrlPr>
                </m:accPr>
                <m:e>
                  <m:r>
                    <w:rPr>
                      <w:rFonts w:ascii="Cambria Math" w:eastAsia="SimSun" w:hAnsi="Cambria Math"/>
                    </w:rPr>
                    <m:t>C</m:t>
                  </m:r>
                </m:e>
              </m:acc>
              <m:r>
                <w:rPr>
                  <w:rFonts w:ascii="Cambria Math" w:eastAsia="SimSun" w:hAnsi="Cambria Math"/>
                </w:rPr>
                <m:t>) </m:t>
              </m:r>
            </m:oMath>
            <w:r>
              <w:rPr>
                <w:rFonts w:eastAsia="SimSun"/>
                <w:i/>
              </w:rPr>
              <w:t xml:space="preserve">: 180 degré à cause de la courbure de rotor générée par </w:t>
            </w:r>
            <m:oMath>
              <m:acc>
                <m:accPr>
                  <m:chr m:val="⃗"/>
                  <m:ctrlPr>
                    <w:rPr>
                      <w:rFonts w:ascii="Cambria Math" w:eastAsia="SimSun" w:hAnsi="Cambria Math"/>
                      <w:i/>
                    </w:rPr>
                  </m:ctrlPr>
                </m:accPr>
                <m:e>
                  <m:r>
                    <w:rPr>
                      <w:rFonts w:ascii="Cambria Math" w:eastAsia="SimSun" w:hAnsi="Cambria Math"/>
                    </w:rPr>
                    <m:t>T</m:t>
                  </m:r>
                </m:e>
              </m:acc>
            </m:oMath>
            <w:r>
              <w:rPr>
                <w:rFonts w:eastAsia="SimSun"/>
                <w:i/>
              </w:rPr>
              <w:t xml:space="preserve"> </w:t>
            </w:r>
          </w:p>
        </w:tc>
        <w:tc>
          <w:tcPr>
            <w:tcW w:w="1091" w:type="dxa"/>
            <w:vAlign w:val="center"/>
          </w:tcPr>
          <w:p w14:paraId="134B529E" w14:textId="77777777" w:rsidR="00113E7B" w:rsidRPr="008C024E"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bookmarkStart w:id="28" w:name="_Ref518572565"/>
            <w:r w:rsidRPr="008C024E">
              <w:rPr>
                <w:rFonts w:ascii="Times New Roman" w:eastAsia="Times New Roman" w:hAnsi="Times New Roman"/>
                <w:b/>
                <w:iCs w:val="0"/>
                <w:color w:val="auto"/>
                <w:sz w:val="22"/>
                <w:szCs w:val="22"/>
                <w:lang w:eastAsia="fr-FR"/>
              </w:rPr>
              <w:t xml:space="preserve"> </w:t>
            </w:r>
            <w:bookmarkEnd w:id="28"/>
          </w:p>
        </w:tc>
      </w:tr>
    </w:tbl>
    <w:p w14:paraId="4FC548DA" w14:textId="77777777" w:rsidR="00113E7B" w:rsidRDefault="00113E7B" w:rsidP="00113E7B">
      <w:pPr>
        <w:spacing w:line="360" w:lineRule="auto"/>
      </w:pPr>
    </w:p>
    <w:p w14:paraId="5E88C2E9" w14:textId="77777777" w:rsidR="00113E7B" w:rsidRDefault="00113E7B" w:rsidP="00113E7B">
      <w:pPr>
        <w:spacing w:line="360" w:lineRule="auto"/>
      </w:pPr>
    </w:p>
    <w:p w14:paraId="3FAA5E2E" w14:textId="77777777" w:rsidR="00113E7B" w:rsidRDefault="00113E7B" w:rsidP="00113E7B">
      <w:pPr>
        <w:spacing w:line="360" w:lineRule="auto"/>
      </w:pPr>
    </w:p>
    <w:p w14:paraId="05EBD605" w14:textId="77777777" w:rsidR="00113E7B" w:rsidRDefault="00113E7B" w:rsidP="00113E7B">
      <w:pPr>
        <w:spacing w:line="360" w:lineRule="auto"/>
      </w:pPr>
    </w:p>
    <w:p w14:paraId="437E1FFC" w14:textId="77777777" w:rsidR="00113E7B" w:rsidRDefault="00113E7B" w:rsidP="00113E7B">
      <w:pPr>
        <w:spacing w:line="360" w:lineRule="auto"/>
      </w:pPr>
    </w:p>
    <w:p w14:paraId="589DD9CB" w14:textId="77777777" w:rsidR="00113E7B" w:rsidRDefault="00113E7B" w:rsidP="00113E7B">
      <w:pPr>
        <w:spacing w:line="360" w:lineRule="auto"/>
      </w:pPr>
    </w:p>
    <w:p w14:paraId="3AB91305" w14:textId="77777777" w:rsidR="00113E7B" w:rsidRDefault="00113E7B" w:rsidP="00113E7B">
      <w:pPr>
        <w:spacing w:line="360" w:lineRule="auto"/>
      </w:pPr>
    </w:p>
    <w:p w14:paraId="691B6B39" w14:textId="77777777" w:rsidR="00113E7B" w:rsidRDefault="00113E7B" w:rsidP="00113E7B">
      <w:pPr>
        <w:spacing w:line="360" w:lineRule="auto"/>
      </w:pPr>
      <w:r>
        <w:t>Un critère de stabilité (</w:t>
      </w:r>
      <w:r>
        <w:fldChar w:fldCharType="begin"/>
      </w:r>
      <w:r>
        <w:instrText xml:space="preserve"> REF _Ref518575657 \r \h  \* MERGEFORMAT </w:instrText>
      </w:r>
      <w:r>
        <w:fldChar w:fldCharType="separate"/>
      </w:r>
      <w:r w:rsidR="00A07FD0">
        <w:t>Eq.7</w:t>
      </w:r>
      <w:r>
        <w:fldChar w:fldCharType="end"/>
      </w:r>
      <w:r>
        <w:t xml:space="preserve">) est utilisé pour prédire si le système comporte une instabilité vibratoire provoquée par l’effet Morton.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113E7B" w:rsidRPr="005708CD" w14:paraId="1B7064E5" w14:textId="77777777" w:rsidTr="00863B0F">
        <w:trPr>
          <w:trHeight w:val="635"/>
          <w:jc w:val="center"/>
        </w:trPr>
        <w:tc>
          <w:tcPr>
            <w:tcW w:w="7214" w:type="dxa"/>
            <w:vAlign w:val="center"/>
          </w:tcPr>
          <w:p w14:paraId="5BED63B0" w14:textId="77777777" w:rsidR="00113E7B" w:rsidRPr="007C7D68" w:rsidRDefault="00113E7B" w:rsidP="00863B0F">
            <w:pPr>
              <w:spacing w:before="120" w:after="120" w:line="360" w:lineRule="auto"/>
              <w:jc w:val="center"/>
              <w:rPr>
                <w:rFonts w:eastAsia="SimSun"/>
                <w:i/>
              </w:rPr>
            </w:pPr>
            <m:oMath>
              <m:r>
                <w:rPr>
                  <w:rFonts w:ascii="Cambria Math" w:hAnsi="Cambria Math"/>
                </w:rPr>
                <m:t>Re</m:t>
              </m:r>
              <m:d>
                <m:dPr>
                  <m:ctrlPr>
                    <w:rPr>
                      <w:rFonts w:ascii="Cambria Math" w:hAnsi="Cambria Math"/>
                      <w:i/>
                    </w:rPr>
                  </m:ctrlPr>
                </m:dPr>
                <m:e>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C</m:t>
                      </m:r>
                    </m:e>
                  </m:acc>
                </m:e>
              </m:d>
              <m:r>
                <w:rPr>
                  <w:rFonts w:ascii="Cambria Math" w:hAnsi="Cambria Math"/>
                </w:rPr>
                <m:t>≤1</m:t>
              </m:r>
            </m:oMath>
            <w:r>
              <w:t xml:space="preserve">    stable</w:t>
            </w:r>
          </w:p>
        </w:tc>
        <w:tc>
          <w:tcPr>
            <w:tcW w:w="1092" w:type="dxa"/>
            <w:vAlign w:val="center"/>
          </w:tcPr>
          <w:p w14:paraId="3D164C0D" w14:textId="77777777" w:rsidR="00113E7B" w:rsidRPr="005708CD"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bookmarkStart w:id="29" w:name="_Ref518575657"/>
            <w:r w:rsidRPr="005708CD">
              <w:rPr>
                <w:rFonts w:ascii="Times New Roman" w:eastAsia="Times New Roman" w:hAnsi="Times New Roman"/>
                <w:b/>
                <w:iCs w:val="0"/>
                <w:color w:val="auto"/>
                <w:sz w:val="22"/>
                <w:szCs w:val="22"/>
                <w:lang w:eastAsia="fr-FR"/>
              </w:rPr>
              <w:t xml:space="preserve"> </w:t>
            </w:r>
            <w:bookmarkEnd w:id="29"/>
          </w:p>
        </w:tc>
      </w:tr>
    </w:tbl>
    <w:p w14:paraId="41DB5452" w14:textId="77777777" w:rsidR="00113E7B" w:rsidRDefault="00113E7B" w:rsidP="00113E7B">
      <w:pPr>
        <w:spacing w:line="360" w:lineRule="auto"/>
      </w:pPr>
      <w:r>
        <w:t xml:space="preserve">Le critère de stabilité montre que cette instabilité vibratoire dépend uniquement des trois vecteurs de coefficient d’influence. Plus la valeur de chaque vecteur est importante, plus le système pourrait être </w:t>
      </w:r>
      <w:r>
        <w:lastRenderedPageBreak/>
        <w:t xml:space="preserve">instable. Cependant, la phase associée avec ces coefficients joue aussi un rôle important. Malgré de valeur importante de ces trois vecteurs, le système du rotor pourrait rester stable si la partie réelle du produit vectoriel de </w:t>
      </w:r>
      <m:oMath>
        <m:acc>
          <m:accPr>
            <m:chr m:val="⃗"/>
            <m:ctrlPr>
              <w:rPr>
                <w:rFonts w:ascii="Cambria Math" w:eastAsia="Calibri" w:hAnsi="Cambria Math"/>
                <w:i/>
                <w:lang w:eastAsia="en-US"/>
              </w:rPr>
            </m:ctrlPr>
          </m:accPr>
          <m:e>
            <m:r>
              <w:rPr>
                <w:rFonts w:ascii="Cambria Math" w:hAnsi="Cambria Math"/>
              </w:rPr>
              <m:t>B</m:t>
            </m:r>
          </m:e>
        </m:acc>
        <m:acc>
          <m:accPr>
            <m:chr m:val="⃗"/>
            <m:ctrlPr>
              <w:rPr>
                <w:rFonts w:ascii="Cambria Math" w:eastAsia="Calibri" w:hAnsi="Cambria Math"/>
                <w:i/>
                <w:lang w:eastAsia="en-US"/>
              </w:rPr>
            </m:ctrlPr>
          </m:accPr>
          <m:e>
            <m:r>
              <w:rPr>
                <w:rFonts w:ascii="Cambria Math" w:hAnsi="Cambria Math"/>
              </w:rPr>
              <m:t>A</m:t>
            </m:r>
          </m:e>
        </m:acc>
        <m:acc>
          <m:accPr>
            <m:chr m:val="⃗"/>
            <m:ctrlPr>
              <w:rPr>
                <w:rFonts w:ascii="Cambria Math" w:eastAsia="Calibri" w:hAnsi="Cambria Math"/>
                <w:i/>
                <w:lang w:eastAsia="en-US"/>
              </w:rPr>
            </m:ctrlPr>
          </m:accPr>
          <m:e>
            <m:r>
              <w:rPr>
                <w:rFonts w:ascii="Cambria Math" w:hAnsi="Cambria Math"/>
              </w:rPr>
              <m:t>C</m:t>
            </m:r>
          </m:e>
        </m:acc>
      </m:oMath>
      <w:r>
        <w:rPr>
          <w:lang w:eastAsia="en-US"/>
        </w:rPr>
        <w:t xml:space="preserve"> ne dépasse pas 1.</w:t>
      </w:r>
    </w:p>
    <w:p w14:paraId="163EB14C" w14:textId="77777777" w:rsidR="00113E7B" w:rsidRDefault="00113E7B" w:rsidP="00113E7B">
      <w:pPr>
        <w:spacing w:line="360" w:lineRule="auto"/>
      </w:pPr>
      <w:r>
        <w:t>Grâce à cette approche simple, l’analyse simple de l’effet Morton devient possible avec les outils numériques universels en dynamique de rotor et en lubrification. Cependant, le fait que la méthode utilise seulement les informations en régime stationnaire, ce qui rend la méthode dédiée à prédire l’existence de l’effet Morton et ne permet pas de l’analyse de l’effet Morton en régime transitoire.</w:t>
      </w:r>
    </w:p>
    <w:p w14:paraId="7E246C79" w14:textId="77777777" w:rsidR="00113E7B" w:rsidRDefault="00113E7B" w:rsidP="00AF7677">
      <w:pPr>
        <w:pStyle w:val="Titre3"/>
      </w:pPr>
      <w:bookmarkStart w:id="30" w:name="_Toc532821738"/>
      <w:r>
        <w:t>Méthodes du balourd critique prédéfini</w:t>
      </w:r>
      <w:bookmarkEnd w:id="30"/>
    </w:p>
    <w:p w14:paraId="5662632E" w14:textId="77777777" w:rsidR="00113E7B" w:rsidRDefault="00113E7B" w:rsidP="00113E7B">
      <w:pPr>
        <w:spacing w:line="360" w:lineRule="auto"/>
      </w:pPr>
      <w:r w:rsidRPr="00A22718">
        <w:rPr>
          <w:b/>
        </w:rPr>
        <w:t>En 2004</w:t>
      </w:r>
      <w:r w:rsidRPr="00A22718">
        <w:t xml:space="preserve">, Kirk et Balbahadur </w:t>
      </w:r>
      <w:r w:rsidRPr="00A22718">
        <w:rPr>
          <w:b/>
        </w:rPr>
        <w:fldChar w:fldCharType="begin"/>
      </w:r>
      <w:r w:rsidRPr="00A22718">
        <w:rPr>
          <w:b/>
        </w:rPr>
        <w:instrText xml:space="preserve"> REF _Ref444181331 \r \h  \* MERGEFORMAT </w:instrText>
      </w:r>
      <w:r w:rsidRPr="00A22718">
        <w:rPr>
          <w:b/>
        </w:rPr>
      </w:r>
      <w:r w:rsidRPr="00A22718">
        <w:rPr>
          <w:b/>
        </w:rPr>
        <w:fldChar w:fldCharType="separate"/>
      </w:r>
      <w:r w:rsidR="00A07FD0">
        <w:rPr>
          <w:b/>
        </w:rPr>
        <w:t>[14]</w:t>
      </w:r>
      <w:r w:rsidRPr="00A22718">
        <w:rPr>
          <w:b/>
        </w:rPr>
        <w:fldChar w:fldCharType="end"/>
      </w:r>
      <w:r w:rsidRPr="00A22718">
        <w:t xml:space="preserve"> </w:t>
      </w:r>
      <w:r w:rsidRPr="00C64243">
        <w:t xml:space="preserve">ont </w:t>
      </w:r>
      <w:r>
        <w:t xml:space="preserve">proposé une méthode de balourd critique </w:t>
      </w:r>
      <w:r w:rsidRPr="00C64243">
        <w:t>pour la prédiction de l'</w:t>
      </w:r>
      <w:r>
        <w:t>effet Morton</w:t>
      </w:r>
      <w:r w:rsidRPr="00C64243">
        <w:t>.</w:t>
      </w:r>
      <w:r>
        <w:t xml:space="preserve"> </w:t>
      </w:r>
      <w:r w:rsidRPr="00A22718">
        <w:t>L’objectif de ce modèle simple était d’effectuer l’analyse en régime permanent et de prédire l’amorçage de</w:t>
      </w:r>
      <w:r>
        <w:t xml:space="preserve"> l’effet Morton</w:t>
      </w:r>
      <w:r w:rsidRPr="00A22718">
        <w:t xml:space="preserve">. </w:t>
      </w:r>
      <w:r>
        <w:t xml:space="preserve"> </w:t>
      </w:r>
      <w:r w:rsidRPr="00FB1C5C">
        <w:t xml:space="preserve">Dans cette méthode, le </w:t>
      </w:r>
      <w:r>
        <w:t>balourd</w:t>
      </w:r>
      <w:r w:rsidRPr="00FB1C5C">
        <w:t xml:space="preserve"> mécanique initial </w:t>
      </w:r>
      <w:r>
        <w:t>est imposé au centre de masse du disque en porte à faux et sa quantité est supposée égale à 10% de la masse total du rotor à la vitesse maximum de son fonctionnement.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113E7B" w:rsidRPr="005708CD" w14:paraId="20F9EBC5" w14:textId="77777777" w:rsidTr="00863B0F">
        <w:trPr>
          <w:trHeight w:val="635"/>
          <w:jc w:val="center"/>
        </w:trPr>
        <w:tc>
          <w:tcPr>
            <w:tcW w:w="7214" w:type="dxa"/>
            <w:vAlign w:val="center"/>
          </w:tcPr>
          <w:p w14:paraId="1783B40E" w14:textId="77777777" w:rsidR="00113E7B" w:rsidRPr="007C7D68" w:rsidRDefault="00113E7B" w:rsidP="00863B0F">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329F367B" w14:textId="77777777" w:rsidR="00113E7B" w:rsidRPr="005708CD"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r w:rsidRPr="005708CD">
              <w:rPr>
                <w:rFonts w:ascii="Times New Roman" w:eastAsia="Times New Roman" w:hAnsi="Times New Roman"/>
                <w:b/>
                <w:iCs w:val="0"/>
                <w:color w:val="auto"/>
                <w:sz w:val="22"/>
                <w:szCs w:val="22"/>
                <w:lang w:eastAsia="fr-FR"/>
              </w:rPr>
              <w:t xml:space="preserve"> </w:t>
            </w:r>
          </w:p>
        </w:tc>
      </w:tr>
    </w:tbl>
    <w:p w14:paraId="2ED6AB4D" w14:textId="77777777" w:rsidR="00113E7B" w:rsidRPr="00A22718" w:rsidRDefault="00113E7B" w:rsidP="00113E7B">
      <w:pPr>
        <w:spacing w:line="360" w:lineRule="auto"/>
      </w:pPr>
      <w:r w:rsidRPr="00093FB1">
        <w:t xml:space="preserve">Le </w:t>
      </w:r>
      <w:r>
        <w:t>balourd</w:t>
      </w:r>
      <w:r w:rsidRPr="00093FB1">
        <w:t xml:space="preserve"> mécanique </w:t>
      </w:r>
      <w:r>
        <w:t xml:space="preserve">initial </w:t>
      </w:r>
      <w:r w:rsidRPr="00093FB1">
        <w:t xml:space="preserve">a ensuite été utilisé pour prédire l’orbite à l’état stationnaire et </w:t>
      </w:r>
      <w:r>
        <w:t xml:space="preserve">la position </w:t>
      </w:r>
      <w:r w:rsidRPr="00093FB1">
        <w:t>du point haut</w:t>
      </w:r>
      <w:r>
        <w:t xml:space="preserve"> du rotor dans le palier</w:t>
      </w:r>
      <w:r w:rsidRPr="00093FB1">
        <w:t>.</w:t>
      </w:r>
      <w:r>
        <w:t xml:space="preserve"> En outre, le point chaud est supposé coïncident avec le point haut. La distribution non uniforme de la température à la surface du rotor dans le palier a été calculée en </w:t>
      </w:r>
      <w:r w:rsidRPr="00093FB1">
        <w:t xml:space="preserve">résolvant l’équation </w:t>
      </w:r>
      <w:r>
        <w:t>de l’énergie</w:t>
      </w:r>
      <w:r w:rsidRPr="00093FB1">
        <w:t xml:space="preserve"> simplifiée 1D, qui néglige l</w:t>
      </w:r>
      <w:r>
        <w:t>’effet transitoire et</w:t>
      </w:r>
      <w:r w:rsidRPr="00093FB1">
        <w:t xml:space="preserve"> le flux thermique axial.</w:t>
      </w:r>
      <w:r>
        <w:t xml:space="preserve"> </w:t>
      </w:r>
      <w:r w:rsidRPr="00093FB1">
        <w:t xml:space="preserve">Enfin, le </w:t>
      </w:r>
      <w:r>
        <w:t>balourd thermique</w:t>
      </w:r>
      <w:r w:rsidRPr="00093FB1">
        <w:t xml:space="preserve"> causé par la flexion thermique a été calculé en multipliant la masse </w:t>
      </w:r>
      <w:r>
        <w:t>concentrée du disque</w:t>
      </w:r>
      <w:r w:rsidRPr="00093FB1">
        <w:t xml:space="preserve"> </w:t>
      </w:r>
      <w:r w:rsidRPr="00093FB1">
        <w:rPr>
          <w:rFonts w:ascii="Cambria Math" w:hAnsi="Cambria Math" w:cs="Cambria Math"/>
        </w:rPr>
        <w:t>𝑀</w:t>
      </w:r>
      <w:r w:rsidRPr="00093FB1">
        <w:t xml:space="preserve"> et la distance</w:t>
      </w:r>
      <w:r>
        <w:t xml:space="preserve"> de déviation de l’axe de rotation</w:t>
      </w:r>
      <w:r w:rsidRPr="00093FB1">
        <w:t xml:space="preserve"> </w:t>
      </w:r>
      <w:r w:rsidRPr="00093FB1">
        <w:rPr>
          <w:rFonts w:ascii="Cambria Math" w:hAnsi="Cambria Math" w:cs="Cambria Math"/>
        </w:rPr>
        <w:t>𝑒</w:t>
      </w:r>
      <w:r>
        <w:t xml:space="preserve">. La phase de la flexion thermique correspondait à la déformation thermique au niveau du palier hydrodynamique. Cette modélisation du balourd thermique peut également être retrouvé dans les modèles de de Jong </w:t>
      </w:r>
      <w:r w:rsidRPr="00E5552C">
        <w:rPr>
          <w:b/>
        </w:rPr>
        <w:fldChar w:fldCharType="begin"/>
      </w:r>
      <w:r w:rsidRPr="00E5552C">
        <w:rPr>
          <w:b/>
        </w:rPr>
        <w:instrText xml:space="preserve"> REF _Ref523083697 \r \h </w:instrText>
      </w:r>
      <w:r>
        <w:rPr>
          <w:b/>
        </w:rPr>
        <w:instrText xml:space="preserve"> \* MERGEFORMAT </w:instrText>
      </w:r>
      <w:r w:rsidRPr="00E5552C">
        <w:rPr>
          <w:b/>
        </w:rPr>
      </w:r>
      <w:r w:rsidRPr="00E5552C">
        <w:rPr>
          <w:b/>
        </w:rPr>
        <w:fldChar w:fldCharType="separate"/>
      </w:r>
      <w:r w:rsidR="00A07FD0">
        <w:rPr>
          <w:b/>
        </w:rPr>
        <w:t>[9]</w:t>
      </w:r>
      <w:r w:rsidRPr="00E5552C">
        <w:rPr>
          <w:b/>
        </w:rPr>
        <w:fldChar w:fldCharType="end"/>
      </w:r>
      <w:r>
        <w:t xml:space="preserve"> and Murphy </w:t>
      </w:r>
      <w:r w:rsidRPr="00E5552C">
        <w:rPr>
          <w:b/>
        </w:rPr>
        <w:fldChar w:fldCharType="begin"/>
      </w:r>
      <w:r w:rsidRPr="00E5552C">
        <w:rPr>
          <w:b/>
        </w:rPr>
        <w:instrText xml:space="preserve"> REF _Ref523086107 \r \h </w:instrText>
      </w:r>
      <w:r>
        <w:rPr>
          <w:b/>
        </w:rPr>
        <w:instrText xml:space="preserve"> \* MERGEFORMAT </w:instrText>
      </w:r>
      <w:r w:rsidRPr="00E5552C">
        <w:rPr>
          <w:b/>
        </w:rPr>
      </w:r>
      <w:r w:rsidRPr="00E5552C">
        <w:rPr>
          <w:b/>
        </w:rPr>
        <w:fldChar w:fldCharType="separate"/>
      </w:r>
      <w:r w:rsidR="00A07FD0">
        <w:rPr>
          <w:b/>
        </w:rPr>
        <w:t>[12]</w:t>
      </w:r>
      <w:r w:rsidRPr="00E5552C">
        <w:rPr>
          <w:b/>
        </w:rPr>
        <w:fldChar w:fldCharType="end"/>
      </w:r>
      <w:r>
        <w:t xml:space="preserve">. </w:t>
      </w:r>
      <w:r w:rsidRPr="006042CB">
        <w:t xml:space="preserve">Le </w:t>
      </w:r>
      <w:r>
        <w:t>balourd total</w:t>
      </w:r>
      <w:r w:rsidRPr="006042CB">
        <w:t xml:space="preserve"> était la somme vectorielle du </w:t>
      </w:r>
      <w:r>
        <w:t xml:space="preserve">balourd </w:t>
      </w:r>
      <w:r w:rsidRPr="006042CB">
        <w:t xml:space="preserve">mécanique et thermique et s'il dépassait le </w:t>
      </w:r>
      <w:r>
        <w:t>balourd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le système était instable.</w:t>
      </w:r>
      <w:r>
        <w:t xml:space="preserve"> </w:t>
      </w:r>
      <w:r w:rsidRPr="00A22718">
        <w:t xml:space="preserve">Tout ce processus est </w:t>
      </w:r>
      <w:r>
        <w:t>re</w:t>
      </w:r>
      <w:r w:rsidRPr="00A22718">
        <w:t>présenté par</w:t>
      </w:r>
      <w:r>
        <w:t xml:space="preserve"> le diagramme dans la</w:t>
      </w:r>
      <w:r w:rsidRPr="00A22718">
        <w:t xml:space="preserve"> </w:t>
      </w:r>
      <w:r w:rsidRPr="006E2E22">
        <w:rPr>
          <w:b/>
        </w:rPr>
        <w:fldChar w:fldCharType="begin"/>
      </w:r>
      <w:r w:rsidRPr="006E2E22">
        <w:rPr>
          <w:b/>
        </w:rPr>
        <w:instrText xml:space="preserve"> REF _Ref442883320 \h  \* MERGEFORMAT </w:instrText>
      </w:r>
      <w:r w:rsidRPr="006E2E22">
        <w:rPr>
          <w:b/>
        </w:rPr>
      </w:r>
      <w:r w:rsidRPr="006E2E22">
        <w:rPr>
          <w:b/>
        </w:rPr>
        <w:fldChar w:fldCharType="separate"/>
      </w:r>
      <w:r w:rsidR="00A07FD0" w:rsidRPr="00A07FD0">
        <w:rPr>
          <w:b/>
        </w:rPr>
        <w:t>Figure 10</w:t>
      </w:r>
      <w:r w:rsidRPr="006E2E22">
        <w:rPr>
          <w:b/>
        </w:rPr>
        <w:fldChar w:fldCharType="end"/>
      </w:r>
      <w:r w:rsidRPr="00A22718">
        <w:t>.</w:t>
      </w:r>
    </w:p>
    <w:p w14:paraId="7C766E6E" w14:textId="77777777" w:rsidR="00113E7B" w:rsidRPr="00A22718" w:rsidRDefault="00113E7B" w:rsidP="00113E7B">
      <w:pPr>
        <w:spacing w:line="360" w:lineRule="auto"/>
        <w:rPr>
          <w:rFonts w:asciiTheme="minorHAnsi" w:hAnsiTheme="minorHAnsi"/>
          <w:sz w:val="20"/>
          <w:szCs w:val="18"/>
        </w:rPr>
      </w:pPr>
    </w:p>
    <w:p w14:paraId="66775A69" w14:textId="77777777" w:rsidR="00113E7B" w:rsidRPr="00A22718" w:rsidRDefault="00113E7B" w:rsidP="00113E7B">
      <w:pPr>
        <w:keepNext/>
        <w:spacing w:line="360" w:lineRule="auto"/>
        <w:rPr>
          <w:rFonts w:asciiTheme="minorHAnsi" w:hAnsiTheme="minorHAnsi"/>
          <w:sz w:val="24"/>
        </w:rPr>
      </w:pPr>
      <w:r w:rsidRPr="00A22718">
        <w:rPr>
          <w:rFonts w:asciiTheme="minorHAnsi" w:hAnsiTheme="minorHAnsi"/>
          <w:noProof/>
          <w:sz w:val="24"/>
          <w:lang w:eastAsia="zh-CN"/>
        </w:rPr>
        <w:drawing>
          <wp:inline distT="0" distB="0" distL="0" distR="0" wp14:anchorId="36657100" wp14:editId="6CACDD8C">
            <wp:extent cx="5760720" cy="8229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22960"/>
                    </a:xfrm>
                    <a:prstGeom prst="rect">
                      <a:avLst/>
                    </a:prstGeom>
                  </pic:spPr>
                </pic:pic>
              </a:graphicData>
            </a:graphic>
          </wp:inline>
        </w:drawing>
      </w:r>
    </w:p>
    <w:p w14:paraId="0BD45014" w14:textId="77777777" w:rsidR="00113E7B" w:rsidRPr="005E7081" w:rsidRDefault="00113E7B" w:rsidP="00113E7B">
      <w:pPr>
        <w:pStyle w:val="Lgende"/>
        <w:spacing w:line="360" w:lineRule="auto"/>
        <w:jc w:val="center"/>
        <w:rPr>
          <w:rStyle w:val="shorttext"/>
          <w:rFonts w:ascii="Calibri" w:eastAsia="Times New Roman" w:hAnsi="Calibri" w:cs="Times New Roman"/>
          <w:i w:val="0"/>
          <w:iCs w:val="0"/>
          <w:sz w:val="22"/>
          <w:szCs w:val="20"/>
          <w:lang w:eastAsia="fr-FR"/>
        </w:rPr>
      </w:pPr>
      <w:bookmarkStart w:id="31" w:name="_Ref442883320"/>
      <w:r w:rsidRPr="005E7081">
        <w:rPr>
          <w:rStyle w:val="shorttext"/>
          <w:rFonts w:ascii="Calibri" w:eastAsia="Times New Roman" w:hAnsi="Calibri" w:cs="Times New Roman"/>
          <w:i w:val="0"/>
          <w:iCs w:val="0"/>
          <w:sz w:val="22"/>
          <w:szCs w:val="20"/>
          <w:lang w:eastAsia="fr-FR"/>
        </w:rPr>
        <w:t xml:space="preserve">Figure </w:t>
      </w:r>
      <w:r w:rsidRPr="005E7081">
        <w:rPr>
          <w:rStyle w:val="shorttext"/>
          <w:rFonts w:ascii="Calibri" w:eastAsia="Times New Roman" w:hAnsi="Calibri" w:cs="Times New Roman"/>
          <w:i w:val="0"/>
          <w:iCs w:val="0"/>
          <w:sz w:val="22"/>
          <w:szCs w:val="20"/>
          <w:lang w:eastAsia="fr-FR"/>
        </w:rPr>
        <w:fldChar w:fldCharType="begin"/>
      </w:r>
      <w:r w:rsidRPr="005E7081">
        <w:rPr>
          <w:rStyle w:val="shorttext"/>
          <w:rFonts w:ascii="Calibri" w:eastAsia="Times New Roman" w:hAnsi="Calibri" w:cs="Times New Roman"/>
          <w:i w:val="0"/>
          <w:iCs w:val="0"/>
          <w:sz w:val="22"/>
          <w:szCs w:val="20"/>
          <w:lang w:eastAsia="fr-FR"/>
        </w:rPr>
        <w:instrText xml:space="preserve"> SEQ Figure \* ARABIC </w:instrText>
      </w:r>
      <w:r w:rsidRPr="005E7081">
        <w:rPr>
          <w:rStyle w:val="shorttext"/>
          <w:rFonts w:ascii="Calibri" w:eastAsia="Times New Roman" w:hAnsi="Calibri" w:cs="Times New Roman"/>
          <w:i w:val="0"/>
          <w:iCs w:val="0"/>
          <w:sz w:val="22"/>
          <w:szCs w:val="20"/>
          <w:lang w:eastAsia="fr-FR"/>
        </w:rPr>
        <w:fldChar w:fldCharType="separate"/>
      </w:r>
      <w:r w:rsidR="00A07FD0">
        <w:rPr>
          <w:rStyle w:val="shorttext"/>
          <w:rFonts w:ascii="Calibri" w:eastAsia="Times New Roman" w:hAnsi="Calibri" w:cs="Times New Roman"/>
          <w:i w:val="0"/>
          <w:iCs w:val="0"/>
          <w:noProof/>
          <w:sz w:val="22"/>
          <w:szCs w:val="20"/>
          <w:lang w:eastAsia="fr-FR"/>
        </w:rPr>
        <w:t>10</w:t>
      </w:r>
      <w:r w:rsidRPr="005E7081">
        <w:rPr>
          <w:rStyle w:val="shorttext"/>
          <w:rFonts w:ascii="Calibri" w:eastAsia="Times New Roman" w:hAnsi="Calibri" w:cs="Times New Roman"/>
          <w:i w:val="0"/>
          <w:iCs w:val="0"/>
          <w:sz w:val="22"/>
          <w:szCs w:val="20"/>
          <w:lang w:eastAsia="fr-FR"/>
        </w:rPr>
        <w:fldChar w:fldCharType="end"/>
      </w:r>
      <w:bookmarkEnd w:id="31"/>
      <w:r>
        <w:rPr>
          <w:rStyle w:val="shorttext"/>
          <w:rFonts w:ascii="Calibri" w:eastAsia="Times New Roman" w:hAnsi="Calibri" w:cs="Times New Roman"/>
          <w:i w:val="0"/>
          <w:iCs w:val="0"/>
          <w:sz w:val="22"/>
          <w:szCs w:val="20"/>
          <w:lang w:eastAsia="fr-FR"/>
        </w:rPr>
        <w:t> :</w:t>
      </w:r>
      <w:r w:rsidRPr="005E7081">
        <w:rPr>
          <w:rStyle w:val="shorttext"/>
          <w:rFonts w:ascii="Calibri" w:eastAsia="Times New Roman" w:hAnsi="Calibri" w:cs="Times New Roman"/>
          <w:i w:val="0"/>
          <w:iCs w:val="0"/>
          <w:sz w:val="22"/>
          <w:szCs w:val="20"/>
          <w:lang w:eastAsia="fr-FR"/>
        </w:rPr>
        <w:t xml:space="preserve"> Diagramme du processus complet du modèle proposé par Kirk et Balbahadur.</w:t>
      </w:r>
    </w:p>
    <w:p w14:paraId="6B10D240" w14:textId="77777777" w:rsidR="00113E7B" w:rsidRDefault="00113E7B" w:rsidP="00113E7B">
      <w:pPr>
        <w:spacing w:line="360" w:lineRule="auto"/>
      </w:pPr>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t xml:space="preserve"> </w:t>
      </w:r>
      <w:r w:rsidRPr="007D20E7">
        <w:t>d'abord a été défini</w:t>
      </w:r>
      <w:r>
        <w:t xml:space="preserve"> comme dépendant de la vitesse et sa valeur était de 15% du poids du rotor(</w:t>
      </w:r>
      <w:r>
        <w:fldChar w:fldCharType="begin"/>
      </w:r>
      <w:r>
        <w:instrText xml:space="preserve"> REF _Ref523090168 \r \h  \* MERGEFORMAT </w:instrText>
      </w:r>
      <w:r>
        <w:fldChar w:fldCharType="separate"/>
      </w:r>
      <w:r w:rsidR="00A07FD0">
        <w:t>Eq.9</w:t>
      </w:r>
      <w:r>
        <w:fldChar w:fldCharType="end"/>
      </w:r>
      <w:r>
        <w:t xml:space="preserve"> a.) . En 2013, Kirk </w:t>
      </w:r>
      <w:r>
        <w:fldChar w:fldCharType="begin"/>
      </w:r>
      <w:r>
        <w:instrText xml:space="preserve"> REF _Ref523089885 \r \h  \* MERGEFORMAT </w:instrText>
      </w:r>
      <w:r>
        <w:fldChar w:fldCharType="separate"/>
      </w:r>
      <w:r w:rsidR="00A07FD0">
        <w:t>[17]</w:t>
      </w:r>
      <w:r>
        <w:fldChar w:fldCharType="end"/>
      </w:r>
      <w:r w:rsidRPr="007D20E7">
        <w:t xml:space="preserve"> a adopté une version </w:t>
      </w:r>
      <w:r>
        <w:t>du balourd critique constant (</w:t>
      </w:r>
      <w:r>
        <w:fldChar w:fldCharType="begin"/>
      </w:r>
      <w:r>
        <w:instrText xml:space="preserve"> REF _Ref523090168 \r \h  \* MERGEFORMAT </w:instrText>
      </w:r>
      <w:r>
        <w:fldChar w:fldCharType="separate"/>
      </w:r>
      <w:r w:rsidR="00A07FD0">
        <w:t>Eq.9</w:t>
      </w:r>
      <w:r>
        <w:fldChar w:fldCharType="end"/>
      </w:r>
      <w:r>
        <w:t xml:space="preserve"> b.) car</w:t>
      </w:r>
      <w:r w:rsidRPr="007D20E7">
        <w:t xml:space="preserve"> </w:t>
      </w:r>
      <w:r>
        <w:t xml:space="preserve">les </w:t>
      </w:r>
      <w:r>
        <w:lastRenderedPageBreak/>
        <w:t>ingénieurs utilisant la version dépendant de la vitesse</w:t>
      </w:r>
      <w:r w:rsidRPr="007D20E7">
        <w:t xml:space="preserve"> peuvent observer une vit</w:t>
      </w:r>
      <w:r>
        <w:t>esse critique au-delà de celle de vitesse maximum de fonctionnement</w:t>
      </w:r>
      <w:r w:rsidRPr="007D20E7">
        <w:t xml:space="preserve">, même sans augmentation du </w:t>
      </w:r>
      <w:r>
        <w:t>balourd</w:t>
      </w:r>
      <w:r w:rsidRPr="007D20E7">
        <w:t xml:space="preserve"> thermique.</w:t>
      </w:r>
      <w:r>
        <w:t xml:space="preserve"> Cette valeur du balourd critique prédéfini a été optimisée en se basant sur plusieurs cas d’études de sorte que la</w:t>
      </w:r>
      <w:r w:rsidRPr="007D20E7">
        <w:t xml:space="preserve"> vitesse d’apparition de l’instabilité ME prédite puisse être cohérente avec la vitesse de départ observée</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113E7B" w:rsidRPr="00191289" w14:paraId="1AF7333B" w14:textId="77777777" w:rsidTr="00863B0F">
        <w:trPr>
          <w:trHeight w:val="635"/>
          <w:jc w:val="center"/>
        </w:trPr>
        <w:tc>
          <w:tcPr>
            <w:tcW w:w="7214" w:type="dxa"/>
            <w:vAlign w:val="center"/>
          </w:tcPr>
          <w:p w14:paraId="7F5EC9EC" w14:textId="77777777" w:rsidR="00113E7B" w:rsidRPr="00D14A90" w:rsidRDefault="00113E7B" w:rsidP="00863B0F">
            <w:pPr>
              <w:spacing w:before="120" w:after="120" w:line="360" w:lineRule="auto"/>
              <w:rPr>
                <w:rFonts w:eastAsia="SimSun"/>
                <w:i/>
                <w:sz w:val="24"/>
              </w:rPr>
            </w:pPr>
            <m:oMathPara>
              <m:oMathParaPr>
                <m:jc m:val="center"/>
              </m:oMathParaP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critique</m:t>
                    </m:r>
                  </m:sub>
                </m:sSub>
                <m:r>
                  <w:rPr>
                    <w:rFonts w:ascii="Cambria Math" w:hAnsi="Cambria Math"/>
                  </w:rPr>
                  <m:t xml:space="preserve"> =</m:t>
                </m:r>
                <m:f>
                  <m:fPr>
                    <m:ctrlPr>
                      <w:rPr>
                        <w:rFonts w:ascii="Cambria Math" w:hAnsi="Cambria Math"/>
                        <w:i/>
                      </w:rPr>
                    </m:ctrlPr>
                  </m:fPr>
                  <m:num>
                    <m:r>
                      <w:rPr>
                        <w:rFonts w:ascii="Cambria Math" w:hAnsi="Cambria Math"/>
                      </w:rPr>
                      <m:t>0.15</m:t>
                    </m:r>
                    <m:r>
                      <w:rPr>
                        <w:rFonts w:ascii="Cambria Math" w:hAnsi="Cambria Math" w:cs="Cambria Math"/>
                      </w:rPr>
                      <m:t>W</m:t>
                    </m:r>
                  </m:num>
                  <m:den>
                    <m:sSup>
                      <m:sSupPr>
                        <m:ctrlPr>
                          <w:rPr>
                            <w:rFonts w:ascii="Cambria Math" w:hAnsi="Cambria Math" w:cs="Cambria Math"/>
                            <w:i/>
                          </w:rPr>
                        </m:ctrlPr>
                      </m:sSupPr>
                      <m:e>
                        <m:r>
                          <w:rPr>
                            <w:rFonts w:ascii="Cambria Math" w:hAnsi="Cambria Math" w:cs="Cambria Math"/>
                          </w:rPr>
                          <m:t>ω</m:t>
                        </m:r>
                      </m:e>
                      <m:sup>
                        <m:r>
                          <w:rPr>
                            <w:rFonts w:ascii="Cambria Math" w:hAnsi="Cambria Math" w:cs="Cambria Math"/>
                          </w:rPr>
                          <m:t>2</m:t>
                        </m:r>
                      </m:sup>
                    </m:sSup>
                  </m:den>
                </m:f>
                <m:r>
                  <w:rPr>
                    <w:rFonts w:ascii="Cambria Math" w:eastAsia="SimSun" w:hAnsi="Cambria Math"/>
                  </w:rPr>
                  <m:t xml:space="preserve">     </m:t>
                </m:r>
                <m:r>
                  <w:rPr>
                    <w:rFonts w:ascii="Cambria Math" w:eastAsia="SimSun" w:hAnsi="Cambria Math"/>
                    <w:sz w:val="24"/>
                  </w:rPr>
                  <m:t>(</m:t>
                </m:r>
                <m:r>
                  <w:rPr>
                    <w:rFonts w:ascii="Cambria Math" w:eastAsia="SimSun" w:hAnsi="Cambria Math"/>
                    <w:sz w:val="24"/>
                    <w:lang w:val="en-US"/>
                  </w:rPr>
                  <m:t>a</m:t>
                </m:r>
                <m:r>
                  <w:rPr>
                    <w:rFonts w:ascii="Cambria Math" w:eastAsia="SimSun" w:hAnsi="Cambria Math"/>
                    <w:sz w:val="24"/>
                  </w:rPr>
                  <m:t>)</m:t>
                </m:r>
                <m:r>
                  <m:rPr>
                    <m:sty m:val="p"/>
                  </m:rPr>
                  <w:rPr>
                    <w:rFonts w:eastAsia="SimSun"/>
                    <w:sz w:val="24"/>
                  </w:rPr>
                  <w:br/>
                </m:r>
              </m:oMath>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critique</m:t>
                    </m:r>
                  </m:sub>
                </m:sSub>
                <m:r>
                  <w:rPr>
                    <w:rFonts w:ascii="Cambria Math" w:hAnsi="Cambria Math"/>
                  </w:rPr>
                  <m:t xml:space="preserve"> =</m:t>
                </m:r>
                <m:f>
                  <m:fPr>
                    <m:ctrlPr>
                      <w:rPr>
                        <w:rFonts w:ascii="Cambria Math" w:hAnsi="Cambria Math"/>
                        <w:i/>
                      </w:rPr>
                    </m:ctrlPr>
                  </m:fPr>
                  <m:num>
                    <m:r>
                      <w:rPr>
                        <w:rFonts w:ascii="Cambria Math" w:hAnsi="Cambria Math"/>
                      </w:rPr>
                      <m:t>0.15</m:t>
                    </m:r>
                    <m:r>
                      <w:rPr>
                        <w:rFonts w:ascii="Cambria Math" w:hAnsi="Cambria Math" w:cs="Cambria Math"/>
                      </w:rPr>
                      <m:t>W</m:t>
                    </m:r>
                  </m:num>
                  <m:den>
                    <m:sSup>
                      <m:sSupPr>
                        <m:ctrlPr>
                          <w:rPr>
                            <w:rFonts w:ascii="Cambria Math" w:hAnsi="Cambria Math" w:cs="Cambria Math"/>
                            <w:i/>
                          </w:rPr>
                        </m:ctrlPr>
                      </m:sSupPr>
                      <m:e>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e>
                      <m:sup>
                        <m:r>
                          <w:rPr>
                            <w:rFonts w:ascii="Cambria Math" w:hAnsi="Cambria Math" w:cs="Cambria Math"/>
                          </w:rPr>
                          <m:t>2</m:t>
                        </m:r>
                      </m:sup>
                    </m:sSup>
                  </m:den>
                </m:f>
                <m:r>
                  <w:rPr>
                    <w:rFonts w:ascii="Cambria Math" w:eastAsia="SimSun" w:hAnsi="Cambria Math"/>
                  </w:rPr>
                  <m:t xml:space="preserve">     </m:t>
                </m:r>
                <m:r>
                  <w:rPr>
                    <w:rFonts w:ascii="Cambria Math" w:eastAsia="SimSun" w:hAnsi="Cambria Math"/>
                    <w:sz w:val="24"/>
                  </w:rPr>
                  <m:t>(</m:t>
                </m:r>
                <m:r>
                  <w:rPr>
                    <w:rFonts w:ascii="Cambria Math" w:eastAsia="SimSun" w:hAnsi="Cambria Math"/>
                    <w:sz w:val="24"/>
                    <w:lang w:val="en-US"/>
                  </w:rPr>
                  <m:t>b</m:t>
                </m:r>
                <m:r>
                  <w:rPr>
                    <w:rFonts w:ascii="Cambria Math" w:eastAsia="SimSun" w:hAnsi="Cambria Math"/>
                    <w:sz w:val="24"/>
                  </w:rPr>
                  <m:t>)</m:t>
                </m:r>
              </m:oMath>
            </m:oMathPara>
          </w:p>
        </w:tc>
        <w:tc>
          <w:tcPr>
            <w:tcW w:w="1092" w:type="dxa"/>
            <w:vAlign w:val="center"/>
          </w:tcPr>
          <w:p w14:paraId="7275597E" w14:textId="77777777" w:rsidR="00113E7B" w:rsidRPr="00191289"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bookmarkStart w:id="32" w:name="_Ref523090168"/>
            <w:r w:rsidRPr="00191289">
              <w:rPr>
                <w:rFonts w:ascii="Times New Roman" w:eastAsia="Times New Roman" w:hAnsi="Times New Roman"/>
                <w:b/>
                <w:iCs w:val="0"/>
                <w:color w:val="auto"/>
                <w:sz w:val="22"/>
                <w:szCs w:val="22"/>
                <w:lang w:eastAsia="fr-FR"/>
              </w:rPr>
              <w:t xml:space="preserve"> </w:t>
            </w:r>
            <w:bookmarkEnd w:id="32"/>
          </w:p>
        </w:tc>
      </w:tr>
    </w:tbl>
    <w:p w14:paraId="18752D09" w14:textId="77777777" w:rsidR="00113E7B" w:rsidRDefault="00113E7B" w:rsidP="00113E7B">
      <w:pPr>
        <w:spacing w:line="360" w:lineRule="auto"/>
      </w:pPr>
    </w:p>
    <w:p w14:paraId="624D7A80" w14:textId="77777777" w:rsidR="00113E7B" w:rsidRDefault="00113E7B" w:rsidP="00113E7B">
      <w:pPr>
        <w:spacing w:line="360" w:lineRule="auto"/>
      </w:pPr>
      <w:r w:rsidRPr="00A22718">
        <w:t xml:space="preserve">En utilisant le modèle établi précédemment, Kirk et Balbahadur </w:t>
      </w:r>
      <w:r w:rsidRPr="00A22718">
        <w:rPr>
          <w:b/>
        </w:rPr>
        <w:fldChar w:fldCharType="begin"/>
      </w:r>
      <w:r w:rsidRPr="00A22718">
        <w:rPr>
          <w:b/>
        </w:rPr>
        <w:instrText xml:space="preserve"> REF _Ref444181446 \r \h  \* MERGEFORMAT </w:instrText>
      </w:r>
      <w:r w:rsidRPr="00A22718">
        <w:rPr>
          <w:b/>
        </w:rPr>
      </w:r>
      <w:r w:rsidRPr="00A22718">
        <w:rPr>
          <w:b/>
        </w:rPr>
        <w:fldChar w:fldCharType="separate"/>
      </w:r>
      <w:r w:rsidR="00A07FD0">
        <w:rPr>
          <w:b/>
        </w:rPr>
        <w:t>[15]</w:t>
      </w:r>
      <w:r w:rsidRPr="00A22718">
        <w:rPr>
          <w:b/>
        </w:rPr>
        <w:fldChar w:fldCharType="end"/>
      </w:r>
      <w:r w:rsidRPr="00A22718">
        <w:t xml:space="preserve"> ont réalisé des études de cas avec le palier circulaire et le palier à patins oscillants. Ils ont repris les cas classiques de l’effet Morton rencontrés dans l’industrie tel que le rotor d</w:t>
      </w:r>
      <w:r>
        <w:t>e</w:t>
      </w:r>
      <w:r w:rsidRPr="00A22718">
        <w:t xml:space="preserve"> l’article de Keogh et Morton </w:t>
      </w:r>
      <w:r w:rsidRPr="00AF0B35">
        <w:rPr>
          <w:b/>
        </w:rPr>
        <w:fldChar w:fldCharType="begin"/>
      </w:r>
      <w:r w:rsidRPr="00AF0B35">
        <w:rPr>
          <w:b/>
        </w:rPr>
        <w:instrText xml:space="preserve"> REF _Ref444178598 \r \h </w:instrText>
      </w:r>
      <w:r>
        <w:rPr>
          <w:b/>
        </w:rPr>
        <w:instrText xml:space="preserve"> \* MERGEFORMAT </w:instrText>
      </w:r>
      <w:r w:rsidRPr="00AF0B35">
        <w:rPr>
          <w:b/>
        </w:rPr>
      </w:r>
      <w:r w:rsidRPr="00AF0B35">
        <w:rPr>
          <w:b/>
        </w:rPr>
        <w:fldChar w:fldCharType="separate"/>
      </w:r>
      <w:r w:rsidR="00A07FD0">
        <w:rPr>
          <w:b/>
        </w:rPr>
        <w:t>[6]</w:t>
      </w:r>
      <w:r w:rsidRPr="00AF0B35">
        <w:rPr>
          <w:b/>
        </w:rPr>
        <w:fldChar w:fldCharType="end"/>
      </w:r>
      <w:r w:rsidRPr="00A22718">
        <w:t>, le compresseur de gaz présenté par de Jongh et Morton</w:t>
      </w:r>
      <w:r>
        <w:t xml:space="preserve"> </w:t>
      </w:r>
      <w:r w:rsidRPr="00AF0B35">
        <w:rPr>
          <w:b/>
        </w:rPr>
        <w:fldChar w:fldCharType="begin"/>
      </w:r>
      <w:r w:rsidRPr="00AF0B35">
        <w:rPr>
          <w:b/>
        </w:rPr>
        <w:instrText xml:space="preserve"> REF _Ref523082734 \r \h </w:instrText>
      </w:r>
      <w:r>
        <w:rPr>
          <w:b/>
        </w:rPr>
        <w:instrText xml:space="preserve"> \* MERGEFORMAT </w:instrText>
      </w:r>
      <w:r w:rsidRPr="00AF0B35">
        <w:rPr>
          <w:b/>
        </w:rPr>
      </w:r>
      <w:r w:rsidRPr="00AF0B35">
        <w:rPr>
          <w:b/>
        </w:rPr>
        <w:fldChar w:fldCharType="separate"/>
      </w:r>
      <w:r w:rsidR="00A07FD0">
        <w:rPr>
          <w:b/>
        </w:rPr>
        <w:t>[7]</w:t>
      </w:r>
      <w:r w:rsidRPr="00AF0B35">
        <w:rPr>
          <w:b/>
        </w:rPr>
        <w:fldChar w:fldCharType="end"/>
      </w:r>
      <w:r>
        <w:t xml:space="preserve"> </w:t>
      </w:r>
      <w:r w:rsidRPr="00A22718">
        <w:t>et le compresseur de pipe</w:t>
      </w:r>
      <w:r>
        <w:t>line rencontré par de Jongh et Van D</w:t>
      </w:r>
      <w:r w:rsidRPr="00A22718">
        <w:t>er Hoeven</w:t>
      </w:r>
      <w:r>
        <w:t xml:space="preserve"> </w:t>
      </w:r>
      <w:r w:rsidRPr="00942AAC">
        <w:rPr>
          <w:b/>
        </w:rPr>
        <w:fldChar w:fldCharType="begin"/>
      </w:r>
      <w:r w:rsidRPr="00942AAC">
        <w:rPr>
          <w:b/>
        </w:rPr>
        <w:instrText xml:space="preserve"> REF _Ref523083697 \r \h </w:instrText>
      </w:r>
      <w:r>
        <w:rPr>
          <w:b/>
        </w:rPr>
        <w:instrText xml:space="preserve"> \* MERGEFORMAT </w:instrText>
      </w:r>
      <w:r w:rsidRPr="00942AAC">
        <w:rPr>
          <w:b/>
        </w:rPr>
      </w:r>
      <w:r w:rsidRPr="00942AAC">
        <w:rPr>
          <w:b/>
        </w:rPr>
        <w:fldChar w:fldCharType="separate"/>
      </w:r>
      <w:r w:rsidR="00A07FD0">
        <w:rPr>
          <w:b/>
        </w:rPr>
        <w:t>[9]</w:t>
      </w:r>
      <w:r w:rsidRPr="00942AAC">
        <w:rPr>
          <w:b/>
        </w:rPr>
        <w:fldChar w:fldCharType="end"/>
      </w:r>
      <w:r w:rsidRPr="00A22718">
        <w:t xml:space="preserve">. Les comparaisons sont réalisées entre les résultats de simulation obtenus par ce modèle et les résultats expérimentaux cités dans les publications. D’une manière générale, ce modèle </w:t>
      </w:r>
      <w:r>
        <w:t>permet d’avoir</w:t>
      </w:r>
      <w:r w:rsidRPr="00A22718">
        <w:t xml:space="preserve"> une bonne cohérence avec les résultats expérimentaux. Ils concluent que l’effet Morton a une plus grande chance d’appara</w:t>
      </w:r>
      <w:r>
        <w:t>î</w:t>
      </w:r>
      <w:r w:rsidRPr="00A22718">
        <w:t>tre quand l’orbite de vibration est centrée, circulaire et</w:t>
      </w:r>
      <w:r>
        <w:t xml:space="preserve"> que</w:t>
      </w:r>
      <w:r w:rsidRPr="00A22718">
        <w:t xml:space="preserve"> l’amplitude de cette orbite est grande. La réduction de phase entre le balourd thermique et le balourd mécanique pourrait également augmenter la possibilité d’apparition du phénomène. </w:t>
      </w:r>
    </w:p>
    <w:p w14:paraId="51615E3C" w14:textId="77777777" w:rsidR="00113E7B" w:rsidRDefault="00113E7B" w:rsidP="00113E7B">
      <w:pPr>
        <w:spacing w:line="360" w:lineRule="auto"/>
      </w:pPr>
    </w:p>
    <w:p w14:paraId="1F69068E" w14:textId="77777777" w:rsidR="00113E7B" w:rsidRDefault="00113E7B" w:rsidP="00AF7677">
      <w:pPr>
        <w:pStyle w:val="Titre3"/>
      </w:pPr>
      <w:bookmarkStart w:id="33" w:name="_Toc532821739"/>
      <w:r w:rsidRPr="00E160FB">
        <w:t>Méthode</w:t>
      </w:r>
      <w:r>
        <w:t>s</w:t>
      </w:r>
      <w:r w:rsidRPr="00E160FB">
        <w:t xml:space="preserve"> du rapport thermique</w:t>
      </w:r>
      <w:bookmarkEnd w:id="33"/>
    </w:p>
    <w:p w14:paraId="1B2D3880" w14:textId="77777777" w:rsidR="00113E7B" w:rsidRDefault="00113E7B" w:rsidP="00113E7B">
      <w:pPr>
        <w:spacing w:line="360" w:lineRule="auto"/>
      </w:pPr>
      <w:r w:rsidRPr="00606480">
        <w:t>La méthode du rapport thermique a été introduite par Schmied</w:t>
      </w:r>
      <w:r>
        <w:t xml:space="preserve"> </w:t>
      </w:r>
      <w:r>
        <w:rPr>
          <w:lang w:val="en-US"/>
        </w:rPr>
        <w:fldChar w:fldCharType="begin"/>
      </w:r>
      <w:r>
        <w:instrText xml:space="preserve"> REF _Ref523091267 \r \h </w:instrText>
      </w:r>
      <w:r w:rsidRPr="00051B69">
        <w:instrText xml:space="preserve"> \* MERGEFORMAT </w:instrText>
      </w:r>
      <w:r>
        <w:rPr>
          <w:lang w:val="en-US"/>
        </w:rPr>
      </w:r>
      <w:r>
        <w:rPr>
          <w:lang w:val="en-US"/>
        </w:rPr>
        <w:fldChar w:fldCharType="separate"/>
      </w:r>
      <w:r w:rsidR="00A07FD0">
        <w:t>[19]</w:t>
      </w:r>
      <w:r>
        <w:rPr>
          <w:lang w:val="en-US"/>
        </w:rPr>
        <w:fldChar w:fldCharType="end"/>
      </w:r>
      <w:r w:rsidRPr="008D5D0E">
        <w:t xml:space="preserve"> </w:t>
      </w:r>
      <w:r w:rsidRPr="003A3710">
        <w:rPr>
          <w:b/>
        </w:rPr>
        <w:t xml:space="preserve">en </w:t>
      </w:r>
      <w:r>
        <w:rPr>
          <w:b/>
        </w:rPr>
        <w:t>1987</w:t>
      </w:r>
      <w:r w:rsidRPr="00606480">
        <w:t xml:space="preserve"> pour calculer la stabilité </w:t>
      </w:r>
      <w:r>
        <w:t>vibratoire déduit de la distribution non uniforme de la température à la surface du rotor sans distinguer les sources de l’échauffement du rotor, i.e. le contact entre le stator et le rotor ou le cisaillement visqueux de lubrifiant. Cette méthode s’est basée sur le</w:t>
      </w:r>
      <w:r w:rsidRPr="00606480">
        <w:t xml:space="preserve"> modèle </w:t>
      </w:r>
      <w:r>
        <w:t xml:space="preserve">du point chaud proposé par Kellenberger </w:t>
      </w:r>
      <w:r>
        <w:fldChar w:fldCharType="begin"/>
      </w:r>
      <w:r>
        <w:instrText xml:space="preserve"> REF _Ref523091105 \r \h  \* MERGEFORMAT </w:instrText>
      </w:r>
      <w:r>
        <w:fldChar w:fldCharType="separate"/>
      </w:r>
      <w:r w:rsidR="00A07FD0">
        <w:t>[20]</w:t>
      </w:r>
      <w:r>
        <w:fldChar w:fldCharType="end"/>
      </w:r>
      <w:r>
        <w:t xml:space="preserve"> qui </w:t>
      </w:r>
      <w:r w:rsidRPr="00606480">
        <w:t xml:space="preserve">a été initialement conçue pour analyser les vibrations spirale induites par le </w:t>
      </w:r>
      <w:r>
        <w:t>contact</w:t>
      </w:r>
      <w:r w:rsidRPr="00606480">
        <w:t xml:space="preserve"> ent</w:t>
      </w:r>
      <w:r>
        <w:t xml:space="preserve">re les rotors et les stators </w:t>
      </w:r>
      <w:r>
        <w:fldChar w:fldCharType="begin"/>
      </w:r>
      <w:r>
        <w:instrText xml:space="preserve"> REF _Ref523091267 \r \h  \* MERGEFORMAT </w:instrText>
      </w:r>
      <w:r>
        <w:fldChar w:fldCharType="separate"/>
      </w:r>
      <w:r w:rsidR="00A07FD0">
        <w:t>[19]</w:t>
      </w:r>
      <w:r>
        <w:fldChar w:fldCharType="end"/>
      </w:r>
      <w:r>
        <w:t>. Malgré la source de chaleur différente, cette méthode</w:t>
      </w:r>
      <w:r w:rsidRPr="00606480">
        <w:t xml:space="preserve"> pourrait également</w:t>
      </w:r>
      <w:r>
        <w:t xml:space="preserve"> être utilisée pour l’analyse de l’effet Morton</w:t>
      </w:r>
      <w:r w:rsidRPr="00606480">
        <w:t>.</w:t>
      </w:r>
    </w:p>
    <w:p w14:paraId="30DD41D8" w14:textId="77777777" w:rsidR="00113E7B" w:rsidRDefault="00113E7B" w:rsidP="00113E7B">
      <w:pPr>
        <w:spacing w:line="360" w:lineRule="auto"/>
      </w:pPr>
      <w:r w:rsidRPr="00681B56">
        <w:t>La modélisation du phénomène des points chauds était basée sur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113E7B" w:rsidRPr="005708CD" w14:paraId="7B2592C5" w14:textId="77777777" w:rsidTr="00863B0F">
        <w:trPr>
          <w:trHeight w:val="635"/>
          <w:jc w:val="center"/>
        </w:trPr>
        <w:tc>
          <w:tcPr>
            <w:tcW w:w="7214" w:type="dxa"/>
            <w:vAlign w:val="center"/>
          </w:tcPr>
          <w:p w14:paraId="3333CFEA" w14:textId="77777777" w:rsidR="00113E7B" w:rsidRPr="007C7D68" w:rsidRDefault="00113E7B" w:rsidP="00863B0F">
            <w:pPr>
              <w:spacing w:before="120" w:after="120" w:line="360" w:lineRule="auto"/>
              <w:jc w:val="center"/>
              <w:rPr>
                <w:rFonts w:eastAsia="SimSun"/>
                <w:i/>
              </w:rPr>
            </w:pPr>
            <m:oMathPara>
              <m:oMath>
                <m:r>
                  <w:rPr>
                    <w:rFonts w:ascii="Cambria Math" w:hAnsi="Cambria Math" w:cs="Cambria Math"/>
                  </w:rPr>
                  <m:t>x</m:t>
                </m:r>
                <m:r>
                  <w:rPr>
                    <w:rFonts w:ascii="Cambria Math" w:hAnsi="Cambria Math" w:cs="Calibri"/>
                    <w:lang w:val="en-US"/>
                  </w:rPr>
                  <m:t>̇</m:t>
                </m:r>
                <m:r>
                  <w:rPr>
                    <w:rFonts w:ascii="Cambria Math" w:hAnsi="Cambria Math" w:cs="Cambria Math"/>
                  </w:rPr>
                  <m:t>B</m:t>
                </m:r>
                <m:r>
                  <w:rPr>
                    <w:rFonts w:ascii="Cambria Math" w:hAnsi="Cambria Math"/>
                    <w:lang w:val="en-US"/>
                  </w:rPr>
                  <m:t xml:space="preserve"> = </m:t>
                </m:r>
                <m:r>
                  <w:rPr>
                    <w:rFonts w:ascii="Cambria Math" w:hAnsi="Cambria Math" w:cs="Cambria Math"/>
                  </w:rPr>
                  <m:t>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qxB</m:t>
                </m:r>
              </m:oMath>
            </m:oMathPara>
          </w:p>
        </w:tc>
        <w:tc>
          <w:tcPr>
            <w:tcW w:w="1092" w:type="dxa"/>
            <w:vAlign w:val="center"/>
          </w:tcPr>
          <w:p w14:paraId="65BC12AE" w14:textId="77777777" w:rsidR="00113E7B" w:rsidRPr="005708CD"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r w:rsidRPr="005708CD">
              <w:rPr>
                <w:rFonts w:ascii="Times New Roman" w:eastAsia="Times New Roman" w:hAnsi="Times New Roman"/>
                <w:b/>
                <w:iCs w:val="0"/>
                <w:color w:val="auto"/>
                <w:sz w:val="22"/>
                <w:szCs w:val="22"/>
                <w:lang w:eastAsia="fr-FR"/>
              </w:rPr>
              <w:t xml:space="preserve"> </w:t>
            </w:r>
          </w:p>
        </w:tc>
      </w:tr>
    </w:tbl>
    <w:p w14:paraId="6B7C8F8B" w14:textId="77777777" w:rsidR="00113E7B" w:rsidRDefault="00113E7B" w:rsidP="00113E7B">
      <w:pPr>
        <w:spacing w:line="360" w:lineRule="auto"/>
      </w:pPr>
      <m:oMath>
        <m:r>
          <w:rPr>
            <w:rFonts w:ascii="Cambria Math" w:hAnsi="Cambria Math"/>
          </w:rPr>
          <m:t xml:space="preserve">Où </m:t>
        </m:r>
      </m:oMath>
      <w:r>
        <w:t xml:space="preserve"> </w:t>
      </w:r>
    </w:p>
    <w:p w14:paraId="249BAAA1" w14:textId="77777777" w:rsidR="00113E7B" w:rsidRDefault="00113E7B" w:rsidP="00113E7B">
      <w:pPr>
        <w:spacing w:line="360" w:lineRule="auto"/>
      </w:pPr>
      <m:oMath>
        <m:r>
          <w:rPr>
            <w:rFonts w:ascii="Cambria Math" w:hAnsi="Cambria Math"/>
          </w:rPr>
          <m:t>x:déplacement du rotor au niveau du point chaud déduit par la dilatation thermique</m:t>
        </m:r>
      </m:oMath>
      <w:r>
        <w:t xml:space="preserve"> </w:t>
      </w:r>
    </w:p>
    <w:p w14:paraId="02EDA1F5" w14:textId="77777777" w:rsidR="00113E7B" w:rsidRDefault="00113E7B" w:rsidP="00113E7B">
      <w:pPr>
        <w:spacing w:line="360" w:lineRule="auto"/>
      </w:pPr>
      <m:oMath>
        <m:r>
          <w:rPr>
            <w:rFonts w:ascii="Cambria Math" w:hAnsi="Cambria Math" w:cs="Cambria Math"/>
          </w:rPr>
          <w:lastRenderedPageBreak/>
          <m:t>B: tenseur de déformation thermique</m:t>
        </m:r>
      </m:oMath>
      <w:r>
        <w:t xml:space="preserve"> </w:t>
      </w:r>
      <w:r>
        <w:br/>
      </w:r>
      <m:oMath>
        <m:r>
          <w:rPr>
            <w:rFonts w:ascii="Cambria Math" w:hAnsi="Cambria Math" w:cs="Cambria Math"/>
          </w:rPr>
          <m:t>p</m:t>
        </m:r>
        <m:r>
          <w:rPr>
            <w:rFonts w:ascii="Cambria Math" w:hAnsi="Cambria Math"/>
          </w:rPr>
          <m:t>Ω</m:t>
        </m:r>
        <m:r>
          <w:rPr>
            <w:rFonts w:ascii="Cambria Math" w:hAnsi="Cambria Math" w:cs="Cambria Math"/>
          </w:rPr>
          <m:t>x:le terme de la chaleur générée</m:t>
        </m:r>
      </m:oMath>
      <w:r>
        <w:t xml:space="preserve"> </w:t>
      </w:r>
      <w:r>
        <w:br/>
      </w:r>
      <m:oMath>
        <m:r>
          <w:rPr>
            <w:rFonts w:ascii="Cambria Math" w:hAnsi="Cambria Math" w:cs="Cambria Math"/>
          </w:rPr>
          <m:t>qxB:le terme de la chaleur dégagée</m:t>
        </m:r>
      </m:oMath>
      <w:r>
        <w:t xml:space="preserve"> </w:t>
      </w:r>
    </w:p>
    <w:p w14:paraId="716AE1B5" w14:textId="77777777" w:rsidR="00113E7B" w:rsidRDefault="00113E7B" w:rsidP="00113E7B">
      <w:pPr>
        <w:spacing w:line="360" w:lineRule="auto"/>
      </w:pPr>
      <m:oMath>
        <m:r>
          <w:rPr>
            <w:rFonts w:ascii="Cambria Math" w:hAnsi="Cambria Math"/>
          </w:rPr>
          <m:t>p et q : les coefficients de proportionnalité pour la chaleur générée et chaleur dégagée</m:t>
        </m:r>
      </m:oMath>
      <w:r>
        <w:t xml:space="preserve"> </w:t>
      </w:r>
    </w:p>
    <w:p w14:paraId="2C61D551" w14:textId="77777777" w:rsidR="00113E7B" w:rsidRDefault="00113E7B" w:rsidP="00113E7B">
      <w:pPr>
        <w:spacing w:line="360" w:lineRule="auto"/>
      </w:pPr>
      <w:r>
        <w:t xml:space="preserve">La chaleur générée dans le système est supposée proportionnelle à la vitesse de rotation </w:t>
      </w:r>
      <w:r w:rsidRPr="007A1102">
        <w:t>Ω</w:t>
      </w:r>
      <w:r>
        <w:t xml:space="preserve"> et à l’amplitude de vibration </w:t>
      </w:r>
      <m:oMath>
        <m:r>
          <w:rPr>
            <w:rFonts w:ascii="Cambria Math" w:hAnsi="Cambria Math"/>
          </w:rPr>
          <m:t>x</m:t>
        </m:r>
      </m:oMath>
      <w:r>
        <w:t xml:space="preserve"> à la position axiale du point chaud, alors que la chaleur dégagée est proportionnelle à la déformation thermique</w:t>
      </w:r>
      <m:oMath>
        <m:r>
          <m:rPr>
            <m:sty m:val="p"/>
          </m:rPr>
          <w:rPr>
            <w:rFonts w:ascii="Cambria Math" w:hAnsi="Cambria Math"/>
          </w:rPr>
          <m:t xml:space="preserve"> </m:t>
        </m:r>
        <m:r>
          <w:rPr>
            <w:rFonts w:ascii="Cambria Math" w:hAnsi="Cambria Math" w:cs="Cambria Math"/>
          </w:rPr>
          <m:t>xB</m:t>
        </m:r>
      </m:oMath>
      <w:r>
        <w:t>.</w:t>
      </w:r>
      <w:r w:rsidRPr="00902D1A">
        <w:t xml:space="preserve"> </w:t>
      </w:r>
      <w:r w:rsidRPr="0033798E">
        <w:t>La valeur critique</w:t>
      </w:r>
      <w:r>
        <w:t xml:space="preserve"> de la stabilité était le rapport</w:t>
      </w:r>
      <m:oMath>
        <m:r>
          <w:rPr>
            <w:rFonts w:ascii="Cambria Math" w:hAnsi="Cambria Math"/>
          </w:rPr>
          <m:t xml:space="preserve"> </m:t>
        </m:r>
        <m:r>
          <w:rPr>
            <w:rFonts w:ascii="Cambria Math" w:hAnsi="Cambria Math" w:cs="Cambria Math"/>
          </w:rPr>
          <m:t>p</m:t>
        </m:r>
        <m:r>
          <w:rPr>
            <w:rFonts w:ascii="Cambria Math" w:hAnsi="Cambria Math"/>
          </w:rPr>
          <m:t>Ω/</m:t>
        </m:r>
        <m:r>
          <w:rPr>
            <w:rFonts w:ascii="Cambria Math" w:hAnsi="Cambria Math" w:cs="Cambria Math"/>
          </w:rPr>
          <m:t>q</m:t>
        </m:r>
      </m:oMath>
      <w:r w:rsidRPr="00902D1A">
        <w:t>. Les coefficients de proportionnalité</w:t>
      </w:r>
      <w:r>
        <w:t xml:space="preserve"> </w:t>
      </w:r>
      <m:oMath>
        <m:r>
          <w:rPr>
            <w:rFonts w:ascii="Cambria Math" w:hAnsi="Cambria Math"/>
          </w:rPr>
          <m:t>p</m:t>
        </m:r>
        <m:r>
          <m:rPr>
            <m:sty m:val="p"/>
          </m:rPr>
          <w:rPr>
            <w:rFonts w:ascii="Cambria Math" w:hAnsi="Cambria Math"/>
          </w:rPr>
          <m:t xml:space="preserve"> </m:t>
        </m:r>
      </m:oMath>
      <w:r w:rsidRPr="00627C82">
        <w:t>et</w:t>
      </w:r>
      <m:oMath>
        <m:r>
          <m:rPr>
            <m:sty m:val="p"/>
          </m:rPr>
          <w:rPr>
            <w:rFonts w:ascii="Cambria Math" w:hAnsi="Cambria Math"/>
          </w:rPr>
          <m:t xml:space="preserve"> </m:t>
        </m:r>
        <m:r>
          <w:rPr>
            <w:rFonts w:ascii="Cambria Math" w:hAnsi="Cambria Math"/>
          </w:rPr>
          <m:t>q</m:t>
        </m:r>
      </m:oMath>
      <w:r w:rsidRPr="00902D1A">
        <w:t xml:space="preserve"> pour la chaleur générée et la chaleur dégagée devaient être calculés selon le mécanisme de l’échauffement du système.</w:t>
      </w:r>
      <w:r>
        <w:t xml:space="preserve"> La méthode de calcul est détaillée en annexe de </w:t>
      </w:r>
      <w:r w:rsidRPr="006458A2">
        <w:rPr>
          <w:b/>
        </w:rPr>
        <w:fldChar w:fldCharType="begin"/>
      </w:r>
      <w:r w:rsidRPr="006458A2">
        <w:rPr>
          <w:b/>
        </w:rPr>
        <w:instrText xml:space="preserve"> REF _Ref523090891 \r \h </w:instrText>
      </w:r>
      <w:r>
        <w:rPr>
          <w:b/>
        </w:rPr>
        <w:instrText xml:space="preserve"> \* MERGEFORMAT </w:instrText>
      </w:r>
      <w:r w:rsidRPr="006458A2">
        <w:rPr>
          <w:b/>
        </w:rPr>
      </w:r>
      <w:r w:rsidRPr="006458A2">
        <w:rPr>
          <w:b/>
        </w:rPr>
        <w:fldChar w:fldCharType="separate"/>
      </w:r>
      <w:r w:rsidR="00A07FD0">
        <w:rPr>
          <w:b/>
        </w:rPr>
        <w:t>[18]</w:t>
      </w:r>
      <w:r w:rsidRPr="006458A2">
        <w:rPr>
          <w:b/>
        </w:rPr>
        <w:fldChar w:fldCharType="end"/>
      </w:r>
      <w:r>
        <w:t xml:space="preserve">. </w:t>
      </w:r>
      <w:r w:rsidRPr="00DC63A7">
        <w:t>Si le rapport de la chaleur ajoutée à la chaleur éliminée était proche d</w:t>
      </w:r>
      <w:r>
        <w:t>e la valeur critique de stabilité</w:t>
      </w:r>
      <w:r w:rsidRPr="00DC63A7">
        <w:t xml:space="preserve"> ou même au-dessus d</w:t>
      </w:r>
      <w:r>
        <w:t>e cette valeur</w:t>
      </w:r>
      <w:r w:rsidRPr="00DC63A7">
        <w:t>, le rotor pourrait êt</w:t>
      </w:r>
      <w:r>
        <w:t>re considéré comme sensible à l’effet Morton.</w:t>
      </w:r>
    </w:p>
    <w:p w14:paraId="404158DF" w14:textId="77777777" w:rsidR="00113E7B" w:rsidRDefault="00113E7B" w:rsidP="00AF7677">
      <w:pPr>
        <w:pStyle w:val="Titre3"/>
      </w:pPr>
      <w:bookmarkStart w:id="34" w:name="_Toc532821740"/>
      <w:r>
        <w:rPr>
          <w:rFonts w:hint="eastAsia"/>
        </w:rPr>
        <w:t>M</w:t>
      </w:r>
      <w:r>
        <w:t>éthodes non-linéaire en régime transitoire</w:t>
      </w:r>
      <w:bookmarkEnd w:id="34"/>
      <w:r>
        <w:t xml:space="preserve"> </w:t>
      </w:r>
    </w:p>
    <w:p w14:paraId="25FB31B0" w14:textId="77777777" w:rsidR="00113E7B" w:rsidRDefault="00113E7B" w:rsidP="00113E7B">
      <w:pPr>
        <w:spacing w:line="360" w:lineRule="auto"/>
      </w:pPr>
      <w:r w:rsidRPr="005205D5">
        <w:t>Les approches précédentes se concentrent principalement sur l'analyse en régime permanent d</w:t>
      </w:r>
      <w:r>
        <w:t>e l’effet Morton</w:t>
      </w:r>
      <w:r w:rsidRPr="005205D5">
        <w:t>. Cependant, étant donné que l</w:t>
      </w:r>
      <w:r>
        <w:t>’effet Morton</w:t>
      </w:r>
      <w:r w:rsidRPr="005205D5">
        <w:t xml:space="preserve"> </w:t>
      </w:r>
      <w:r>
        <w:t xml:space="preserve">pourrait être un processus transitoire et très sensible à l’évolution de conditions de fonctionnement, </w:t>
      </w:r>
      <w:r w:rsidRPr="005205D5">
        <w:t xml:space="preserve">la prédiction transitoire entièrement non linéaire avec une modélisation haute-fidélité est nécessaire. </w:t>
      </w:r>
      <w:r>
        <w:t>Depuis 2009 [Article de review palazolo], les chercheurs</w:t>
      </w:r>
      <w:r w:rsidRPr="005205D5">
        <w:t xml:space="preserve"> se sont penchés sur l'analyse</w:t>
      </w:r>
      <w:r>
        <w:t xml:space="preserve"> transitoire de Morton</w:t>
      </w:r>
      <w:r w:rsidRPr="005205D5">
        <w:t>, visant à voir le profil de vibration et de température du rotor dans le domaine temporel.</w:t>
      </w:r>
    </w:p>
    <w:p w14:paraId="30ADFC23" w14:textId="77777777" w:rsidR="00113E7B" w:rsidRDefault="00113E7B" w:rsidP="00113E7B">
      <w:pPr>
        <w:spacing w:line="360" w:lineRule="auto"/>
      </w:pPr>
      <w:r w:rsidRPr="00A22718">
        <w:rPr>
          <w:b/>
        </w:rPr>
        <w:t>En 2013</w:t>
      </w:r>
      <w:r>
        <w:t>, Lee et</w:t>
      </w:r>
      <w:r w:rsidRPr="00A22718">
        <w:t xml:space="preserve"> Palazzolo</w:t>
      </w:r>
      <w:r w:rsidRPr="00A22718">
        <w:rPr>
          <w:b/>
        </w:rPr>
        <w:t xml:space="preserve"> </w:t>
      </w:r>
      <w:r w:rsidRPr="00A22718">
        <w:rPr>
          <w:b/>
        </w:rPr>
        <w:fldChar w:fldCharType="begin"/>
      </w:r>
      <w:r w:rsidRPr="00A22718">
        <w:rPr>
          <w:b/>
        </w:rPr>
        <w:instrText xml:space="preserve"> REF _Ref444182495 \r \h  \* MERGEFORMAT </w:instrText>
      </w:r>
      <w:r w:rsidRPr="00A22718">
        <w:rPr>
          <w:b/>
        </w:rPr>
      </w:r>
      <w:r w:rsidRPr="00A22718">
        <w:rPr>
          <w:b/>
        </w:rPr>
        <w:fldChar w:fldCharType="separate"/>
      </w:r>
      <w:r w:rsidR="00A07FD0">
        <w:rPr>
          <w:b/>
        </w:rPr>
        <w:t>[21]</w:t>
      </w:r>
      <w:r w:rsidRPr="00A22718">
        <w:rPr>
          <w:b/>
        </w:rPr>
        <w:fldChar w:fldCharType="end"/>
      </w:r>
      <w:r w:rsidRPr="00A22718">
        <w:t xml:space="preserve"> </w:t>
      </w:r>
      <w:r>
        <w:t xml:space="preserve">ont utilisé un modèle éléments finis pour résoudre l’équation de Reynolds couplée avec l’équation de l’énergie pour le fluide film ainsi que l’équation de conduction thermique pour le rotor. L’équation de l’énergie est limitée au cas 2D.  Les simulations ont porté sur un rotor flexible guidé en rotation par un palier à patins oscillants en régime transitoire. Les déformations thermomécaniques des patins n’ont pas été prises en compte dans ce modèle. Le balourd thermique a été modélisé par l’approche de masse concentrée du disque en porte-à-faux, qui est similaire à Murphy </w:t>
      </w:r>
      <w:r w:rsidRPr="00155DE8">
        <w:rPr>
          <w:b/>
        </w:rPr>
        <w:fldChar w:fldCharType="begin"/>
      </w:r>
      <w:r w:rsidRPr="00155DE8">
        <w:rPr>
          <w:b/>
        </w:rPr>
        <w:instrText xml:space="preserve"> REF _Ref523086107 \r \h </w:instrText>
      </w:r>
      <w:r>
        <w:rPr>
          <w:b/>
        </w:rPr>
        <w:instrText xml:space="preserve"> \* MERGEFORMAT </w:instrText>
      </w:r>
      <w:r w:rsidRPr="00155DE8">
        <w:rPr>
          <w:b/>
        </w:rPr>
      </w:r>
      <w:r w:rsidRPr="00155DE8">
        <w:rPr>
          <w:b/>
        </w:rPr>
        <w:fldChar w:fldCharType="separate"/>
      </w:r>
      <w:r w:rsidR="00A07FD0">
        <w:rPr>
          <w:b/>
        </w:rPr>
        <w:t>[12]</w:t>
      </w:r>
      <w:r w:rsidRPr="00155DE8">
        <w:rPr>
          <w:b/>
        </w:rPr>
        <w:fldChar w:fldCharType="end"/>
      </w:r>
      <w:r>
        <w:t xml:space="preserve"> et Kirk </w:t>
      </w:r>
      <w:r w:rsidRPr="00D62D5D">
        <w:rPr>
          <w:b/>
        </w:rPr>
        <w:fldChar w:fldCharType="begin"/>
      </w:r>
      <w:r w:rsidRPr="00D62D5D">
        <w:rPr>
          <w:b/>
        </w:rPr>
        <w:instrText xml:space="preserve"> REF _Ref444181331 \r \h </w:instrText>
      </w:r>
      <w:r>
        <w:rPr>
          <w:b/>
        </w:rPr>
        <w:instrText xml:space="preserve"> \* MERGEFORMAT </w:instrText>
      </w:r>
      <w:r w:rsidRPr="00D62D5D">
        <w:rPr>
          <w:b/>
        </w:rPr>
      </w:r>
      <w:r w:rsidRPr="00D62D5D">
        <w:rPr>
          <w:b/>
        </w:rPr>
        <w:fldChar w:fldCharType="separate"/>
      </w:r>
      <w:r w:rsidR="00A07FD0">
        <w:rPr>
          <w:b/>
        </w:rPr>
        <w:t>[14]</w:t>
      </w:r>
      <w:r w:rsidRPr="00D62D5D">
        <w:rPr>
          <w:b/>
        </w:rPr>
        <w:fldChar w:fldCharType="end"/>
      </w:r>
      <w:r>
        <w:t xml:space="preserve">.   </w:t>
      </w:r>
    </w:p>
    <w:p w14:paraId="1DAEA455" w14:textId="77777777" w:rsidR="00113E7B" w:rsidRDefault="00113E7B" w:rsidP="00113E7B">
      <w:pPr>
        <w:spacing w:line="360" w:lineRule="auto"/>
      </w:pPr>
      <w:r>
        <w:t xml:space="preserve">La simulation de l’effet Morton en transitoire nécessite de l’effort de calcul assez important à cause de la différence de l’échelle du temps entre le phénomène thermique et le phénomène dynamique. Afin de réduire le temps de calcul, un schéma en quinconce (staggered integration scheme) et une approche de moyennage dans le temps pour la température de rotor ont été utilisés. </w:t>
      </w:r>
      <w:r w:rsidRPr="00854F8B">
        <w:t>La</w:t>
      </w:r>
      <w:r>
        <w:t xml:space="preserve"> </w:t>
      </w:r>
      <w:r>
        <w:fldChar w:fldCharType="begin"/>
      </w:r>
      <w:r>
        <w:instrText xml:space="preserve"> REF _Ref523218453 \h  \* MERGEFORMAT </w:instrText>
      </w:r>
      <w:r>
        <w:fldChar w:fldCharType="separate"/>
      </w:r>
      <w:r w:rsidR="00A07FD0" w:rsidRPr="00A07FD0">
        <w:t>Figure 11</w:t>
      </w:r>
      <w:r>
        <w:fldChar w:fldCharType="end"/>
      </w:r>
      <w:r w:rsidRPr="00854F8B">
        <w:t xml:space="preserve"> montre le diagramme </w:t>
      </w:r>
      <w:r>
        <w:t xml:space="preserve">du schéma en quinconce, où chaque cycle </w:t>
      </w:r>
      <w:r w:rsidRPr="00854F8B">
        <w:t xml:space="preserve">comprend deux étapes. Au cours de la 1ère étape, les équations de Reynolds, d'énergie, de conduction thermique et </w:t>
      </w:r>
      <w:r>
        <w:t>de mouvement</w:t>
      </w:r>
      <w:r w:rsidRPr="00854F8B">
        <w:t xml:space="preserve"> d</w:t>
      </w:r>
      <w:r>
        <w:t>e</w:t>
      </w:r>
      <w:r w:rsidRPr="00854F8B">
        <w:t xml:space="preserve"> rotor sont résolues. La température et la viscosité sont ensuite stockées à la fin de l'étape 1 et utilisées pour l'étape 2, où </w:t>
      </w:r>
      <w:r>
        <w:t xml:space="preserve">seulement </w:t>
      </w:r>
      <w:r w:rsidRPr="00854F8B">
        <w:t xml:space="preserve">l'équation de conduction thermique transitoire est résolue pour </w:t>
      </w:r>
      <w:r w:rsidRPr="00854F8B">
        <w:lastRenderedPageBreak/>
        <w:t>actualiser la température du rotor et du palier. Le</w:t>
      </w:r>
      <w:r>
        <w:t xml:space="preserve"> pas de</w:t>
      </w:r>
      <w:r w:rsidRPr="00854F8B">
        <w:t xml:space="preserve"> temps d'intégration pour l'étape 2 est b</w:t>
      </w:r>
      <w:r>
        <w:t>eaucoup plus grand que l'étape 1 afin d’accélérer le calcul</w:t>
      </w:r>
      <w:r w:rsidRPr="00854F8B">
        <w:t>.</w:t>
      </w:r>
      <w:r>
        <w:t xml:space="preserve"> </w:t>
      </w:r>
    </w:p>
    <w:p w14:paraId="4FE30DA5" w14:textId="77777777" w:rsidR="00113E7B" w:rsidRDefault="00113E7B" w:rsidP="00113E7B">
      <w:pPr>
        <w:keepNext/>
        <w:spacing w:line="360" w:lineRule="auto"/>
        <w:jc w:val="center"/>
      </w:pPr>
      <w:r w:rsidRPr="004F4E02">
        <w:rPr>
          <w:noProof/>
          <w:lang w:eastAsia="zh-CN"/>
        </w:rPr>
        <w:drawing>
          <wp:inline distT="0" distB="0" distL="0" distR="0" wp14:anchorId="3EBC27D0" wp14:editId="53503C64">
            <wp:extent cx="4083218" cy="478087"/>
            <wp:effectExtent l="0" t="0" r="0" b="0"/>
            <wp:docPr id="19" name="Image 19"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48F58B1" w14:textId="77777777" w:rsidR="00113E7B" w:rsidRPr="005E7081" w:rsidRDefault="00113E7B" w:rsidP="00113E7B">
      <w:pPr>
        <w:pStyle w:val="Lgende"/>
        <w:spacing w:line="360" w:lineRule="auto"/>
        <w:jc w:val="center"/>
        <w:rPr>
          <w:rStyle w:val="shorttext"/>
          <w:rFonts w:ascii="Calibri" w:eastAsia="Times New Roman" w:hAnsi="Calibri" w:cs="Times New Roman"/>
          <w:i w:val="0"/>
          <w:iCs w:val="0"/>
          <w:sz w:val="22"/>
          <w:szCs w:val="20"/>
          <w:lang w:eastAsia="fr-FR"/>
        </w:rPr>
      </w:pPr>
      <w:bookmarkStart w:id="35" w:name="_Ref523218453"/>
      <w:r w:rsidRPr="005E7081">
        <w:rPr>
          <w:rStyle w:val="shorttext"/>
          <w:rFonts w:ascii="Calibri" w:eastAsia="Times New Roman" w:hAnsi="Calibri" w:cs="Times New Roman"/>
          <w:i w:val="0"/>
          <w:iCs w:val="0"/>
          <w:sz w:val="22"/>
          <w:szCs w:val="20"/>
          <w:lang w:eastAsia="fr-FR"/>
        </w:rPr>
        <w:t xml:space="preserve">Figure </w:t>
      </w:r>
      <w:r w:rsidRPr="005E7081">
        <w:rPr>
          <w:rStyle w:val="shorttext"/>
          <w:rFonts w:ascii="Calibri" w:eastAsia="Times New Roman" w:hAnsi="Calibri" w:cs="Times New Roman"/>
          <w:i w:val="0"/>
          <w:iCs w:val="0"/>
          <w:sz w:val="22"/>
          <w:szCs w:val="20"/>
          <w:lang w:eastAsia="fr-FR"/>
        </w:rPr>
        <w:fldChar w:fldCharType="begin"/>
      </w:r>
      <w:r w:rsidRPr="005E7081">
        <w:rPr>
          <w:rStyle w:val="shorttext"/>
          <w:rFonts w:ascii="Calibri" w:eastAsia="Times New Roman" w:hAnsi="Calibri" w:cs="Times New Roman"/>
          <w:i w:val="0"/>
          <w:iCs w:val="0"/>
          <w:sz w:val="22"/>
          <w:szCs w:val="20"/>
          <w:lang w:eastAsia="fr-FR"/>
        </w:rPr>
        <w:instrText xml:space="preserve"> SEQ Figure \* ARABIC </w:instrText>
      </w:r>
      <w:r w:rsidRPr="005E7081">
        <w:rPr>
          <w:rStyle w:val="shorttext"/>
          <w:rFonts w:ascii="Calibri" w:eastAsia="Times New Roman" w:hAnsi="Calibri" w:cs="Times New Roman"/>
          <w:i w:val="0"/>
          <w:iCs w:val="0"/>
          <w:sz w:val="22"/>
          <w:szCs w:val="20"/>
          <w:lang w:eastAsia="fr-FR"/>
        </w:rPr>
        <w:fldChar w:fldCharType="separate"/>
      </w:r>
      <w:r w:rsidR="00A07FD0">
        <w:rPr>
          <w:rStyle w:val="shorttext"/>
          <w:rFonts w:ascii="Calibri" w:eastAsia="Times New Roman" w:hAnsi="Calibri" w:cs="Times New Roman"/>
          <w:i w:val="0"/>
          <w:iCs w:val="0"/>
          <w:noProof/>
          <w:sz w:val="22"/>
          <w:szCs w:val="20"/>
          <w:lang w:eastAsia="fr-FR"/>
        </w:rPr>
        <w:t>11</w:t>
      </w:r>
      <w:r w:rsidRPr="005E7081">
        <w:rPr>
          <w:rStyle w:val="shorttext"/>
          <w:rFonts w:ascii="Calibri" w:eastAsia="Times New Roman" w:hAnsi="Calibri" w:cs="Times New Roman"/>
          <w:i w:val="0"/>
          <w:iCs w:val="0"/>
          <w:sz w:val="22"/>
          <w:szCs w:val="20"/>
          <w:lang w:eastAsia="fr-FR"/>
        </w:rPr>
        <w:fldChar w:fldCharType="end"/>
      </w:r>
      <w:bookmarkEnd w:id="35"/>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Diagramme du schéma en quinconce</w:t>
      </w:r>
    </w:p>
    <w:p w14:paraId="1A4A71C5" w14:textId="77777777" w:rsidR="00113E7B" w:rsidRPr="00854F8B" w:rsidRDefault="00113E7B" w:rsidP="00113E7B">
      <w:pPr>
        <w:spacing w:line="360" w:lineRule="auto"/>
      </w:pPr>
      <w:r>
        <w:t>Les auteurs ont utilisé ce modèle pour étudier</w:t>
      </w:r>
      <w:r w:rsidRPr="00A22718">
        <w:t xml:space="preserve"> le cas présenté dans l’article de Gomiciaga et Keogh </w:t>
      </w:r>
      <w:r w:rsidRPr="00A22718">
        <w:rPr>
          <w:b/>
        </w:rPr>
        <w:fldChar w:fldCharType="begin"/>
      </w:r>
      <w:r w:rsidRPr="00A22718">
        <w:rPr>
          <w:b/>
        </w:rPr>
        <w:instrText xml:space="preserve"> REF _Ref444181005 \r \h  \* MERGEFORMAT </w:instrText>
      </w:r>
      <w:r w:rsidRPr="00A22718">
        <w:rPr>
          <w:b/>
        </w:rPr>
      </w:r>
      <w:r w:rsidRPr="00A22718">
        <w:rPr>
          <w:b/>
        </w:rPr>
        <w:fldChar w:fldCharType="separate"/>
      </w:r>
      <w:r w:rsidR="00A07FD0">
        <w:rPr>
          <w:b/>
        </w:rPr>
        <w:t>[24]</w:t>
      </w:r>
      <w:r w:rsidRPr="00A22718">
        <w:rPr>
          <w:b/>
        </w:rPr>
        <w:fldChar w:fldCharType="end"/>
      </w:r>
      <w:r w:rsidRPr="00A22718">
        <w:t>. Les résultats montrent que le déphasage entre</w:t>
      </w:r>
      <w:r>
        <w:t xml:space="preserve"> le point chaud et le point haut </w:t>
      </w:r>
      <w:r w:rsidRPr="00A22718">
        <w:t>issu de la simulation correspond bien à celui</w:t>
      </w:r>
      <w:r>
        <w:t xml:space="preserve"> observé dans la réalité.</w:t>
      </w:r>
      <w:r w:rsidRPr="00A22718">
        <w:t xml:space="preserve"> Cependant, la différence de la température entre c</w:t>
      </w:r>
      <w:r>
        <w:t>es deux points</w:t>
      </w:r>
      <w:r w:rsidRPr="00A22718">
        <w:t xml:space="preserve"> est légèrement plus grande que celle issue de </w:t>
      </w:r>
      <w:r w:rsidRPr="00A22718">
        <w:rPr>
          <w:b/>
        </w:rPr>
        <w:fldChar w:fldCharType="begin"/>
      </w:r>
      <w:r w:rsidRPr="00A22718">
        <w:rPr>
          <w:b/>
        </w:rPr>
        <w:instrText xml:space="preserve"> REF _Ref444181005 \r \h  \* MERGEFORMAT </w:instrText>
      </w:r>
      <w:r w:rsidRPr="00A22718">
        <w:rPr>
          <w:b/>
        </w:rPr>
      </w:r>
      <w:r w:rsidRPr="00A22718">
        <w:rPr>
          <w:b/>
        </w:rPr>
        <w:fldChar w:fldCharType="separate"/>
      </w:r>
      <w:r w:rsidR="00A07FD0">
        <w:rPr>
          <w:b/>
        </w:rPr>
        <w:t>[24]</w:t>
      </w:r>
      <w:r w:rsidRPr="00A22718">
        <w:rPr>
          <w:b/>
        </w:rPr>
        <w:fldChar w:fldCharType="end"/>
      </w:r>
      <w:r w:rsidRPr="00A22718">
        <w:t xml:space="preserve">. Des explications possibles sont données : l’hypothèse de l’isolation thermique entre le film lubrifiant et le coussinet est à améliorer et la distribution non-uniforme de la température dans la direction axiale devrait être considérée. En général, ce modèle donne un très bon accord quantitatif avec les publications sur la prédiction de la distribution non-uniforme de la température dans le palier circulaire. En outre, les deux effets antagonistes suite à l’augmentation de la température (diminution de viscosité et </w:t>
      </w:r>
      <w:r w:rsidRPr="00A22718">
        <w:rPr>
          <w:bCs/>
        </w:rPr>
        <w:t>accentuation des balourds thermiques suite à l’augmentation de la température) ont été mentionnés et discutés.</w:t>
      </w:r>
    </w:p>
    <w:p w14:paraId="34FB4286" w14:textId="77777777" w:rsidR="00113E7B" w:rsidRDefault="00113E7B" w:rsidP="00113E7B">
      <w:pPr>
        <w:spacing w:line="360" w:lineRule="auto"/>
      </w:pPr>
      <w:r w:rsidRPr="00A22718">
        <w:rPr>
          <w:b/>
        </w:rPr>
        <w:t>En 2014</w:t>
      </w:r>
      <w:r w:rsidRPr="00A22718">
        <w:t xml:space="preserve">, Suh et Palazzolo </w:t>
      </w:r>
      <w:r w:rsidRPr="00A22718">
        <w:rPr>
          <w:b/>
        </w:rPr>
        <w:fldChar w:fldCharType="begin"/>
      </w:r>
      <w:r w:rsidRPr="00A22718">
        <w:rPr>
          <w:b/>
        </w:rPr>
        <w:instrText xml:space="preserve"> REF _Ref444184104 \r \h  \* MERGEFORMAT </w:instrText>
      </w:r>
      <w:r w:rsidRPr="00A22718">
        <w:rPr>
          <w:b/>
        </w:rPr>
      </w:r>
      <w:r w:rsidRPr="00A22718">
        <w:rPr>
          <w:b/>
        </w:rPr>
        <w:fldChar w:fldCharType="separate"/>
      </w:r>
      <w:r w:rsidR="00A07FD0">
        <w:rPr>
          <w:b/>
        </w:rPr>
        <w:t>[22]</w:t>
      </w:r>
      <w:r w:rsidRPr="00A22718">
        <w:rPr>
          <w:b/>
        </w:rPr>
        <w:fldChar w:fldCharType="end"/>
      </w:r>
      <w:r w:rsidRPr="00A22718">
        <w:t xml:space="preserve"> </w:t>
      </w:r>
      <w:r>
        <w:t xml:space="preserve">publient une amélioration significative du modèle précédent. Cette dernière combine principalement : (1) la résolution de l’équation de Reynolds dans le film et de l’équation de l’énergie en 3D; (2) un modèle éléments finis 3D pour évaluer la conduction thermique et la déformation thermomécanique au niveau du rotor et des patins. Les équations de conduction 3D du rotor et du coussinet sont couplées avec le film de fluide par la condition de transfert de chaleur conjugué. Le flux thermique et la température sont supposés continus à l’interface du fluide-structure, ce qui est différent de la condition de la paroi adiabatique pour l’interface fluide-coussinet dans </w:t>
      </w:r>
      <w:r w:rsidRPr="00A23F5E">
        <w:rPr>
          <w:b/>
        </w:rPr>
        <w:fldChar w:fldCharType="begin"/>
      </w:r>
      <w:r w:rsidRPr="00A23F5E">
        <w:rPr>
          <w:b/>
        </w:rPr>
        <w:instrText xml:space="preserve"> REF _Ref523220306 \r \h </w:instrText>
      </w:r>
      <w:r>
        <w:rPr>
          <w:b/>
        </w:rPr>
        <w:instrText xml:space="preserve"> \* MERGEFORMAT </w:instrText>
      </w:r>
      <w:r w:rsidRPr="00A23F5E">
        <w:rPr>
          <w:b/>
        </w:rPr>
      </w:r>
      <w:r w:rsidRPr="00A23F5E">
        <w:rPr>
          <w:b/>
        </w:rPr>
        <w:fldChar w:fldCharType="separate"/>
      </w:r>
      <w:r w:rsidR="00A07FD0">
        <w:rPr>
          <w:b/>
        </w:rPr>
        <w:t>[21]</w:t>
      </w:r>
      <w:r w:rsidRPr="00A23F5E">
        <w:rPr>
          <w:b/>
        </w:rPr>
        <w:fldChar w:fldCharType="end"/>
      </w:r>
      <w:r>
        <w:rPr>
          <w:b/>
        </w:rPr>
        <w:t xml:space="preserve">. </w:t>
      </w:r>
      <w:r>
        <w:t xml:space="preserve">Le </w:t>
      </w:r>
      <w:r w:rsidRPr="00B4203D">
        <w:t xml:space="preserve">flux thermique entre le </w:t>
      </w:r>
      <w:r>
        <w:t>fluide</w:t>
      </w:r>
      <w:r w:rsidRPr="00B4203D">
        <w:t xml:space="preserve"> et l'arbre ont été </w:t>
      </w:r>
      <w:r>
        <w:t>stocké</w:t>
      </w:r>
      <w:r w:rsidRPr="00B4203D">
        <w:t xml:space="preserve"> à chaque pas de temps et </w:t>
      </w:r>
      <w:r>
        <w:t>un flux thermique</w:t>
      </w:r>
      <w:r w:rsidRPr="00B4203D">
        <w:t xml:space="preserve"> moyenné</w:t>
      </w:r>
      <w:r>
        <w:t xml:space="preserve"> dans</w:t>
      </w:r>
      <w:r w:rsidRPr="00B4203D">
        <w:t xml:space="preserve"> le temps </w:t>
      </w:r>
      <w:r>
        <w:t xml:space="preserve">en se basant sur l’orbite convergée a été calculées. Ce dernier a été imposé </w:t>
      </w:r>
      <w:r w:rsidRPr="00B4203D">
        <w:t>à l</w:t>
      </w:r>
      <w:r>
        <w:t>a surface du rotor</w:t>
      </w:r>
      <w:r w:rsidRPr="00B4203D">
        <w:t xml:space="preserve"> pour mettre à jour la distribution de température transitoire du rotor. </w:t>
      </w:r>
      <w:r>
        <w:t>En outre, l</w:t>
      </w:r>
      <w:r w:rsidRPr="00B4203D">
        <w:t>a déformation thermique du rotor a été calculée par la 3D FEM au lieu d'utiliser la formule de Dimarogonas [6].</w:t>
      </w:r>
      <w:r>
        <w:t xml:space="preserve"> Un modèle du balourd </w:t>
      </w:r>
      <w:r w:rsidRPr="00AE7B92">
        <w:t xml:space="preserve">thermique réparti a été proposé pour inclure tous les </w:t>
      </w:r>
      <w:r>
        <w:t xml:space="preserve">balourds </w:t>
      </w:r>
      <w:r w:rsidRPr="00AE7B92">
        <w:t xml:space="preserve">thermiques nodaux </w:t>
      </w:r>
      <w:r>
        <w:t>le long de la ligne d’arbre</w:t>
      </w:r>
      <w:r w:rsidRPr="00AE7B92">
        <w:t xml:space="preserve">, tandis que d'autres méthodes ne tenaient compte que du </w:t>
      </w:r>
      <w:r>
        <w:t xml:space="preserve">balourd généré au niveau </w:t>
      </w:r>
      <w:r w:rsidRPr="00AE7B92">
        <w:t xml:space="preserve">du disque </w:t>
      </w:r>
      <w:r>
        <w:t>en porte-à-faux</w:t>
      </w:r>
      <w:r w:rsidRPr="00AE7B92">
        <w:t>.</w:t>
      </w:r>
    </w:p>
    <w:p w14:paraId="2633CBC0" w14:textId="77777777" w:rsidR="00113E7B" w:rsidRPr="005F763F" w:rsidRDefault="00113E7B" w:rsidP="00113E7B">
      <w:pPr>
        <w:spacing w:line="360" w:lineRule="auto"/>
      </w:pPr>
      <w:r w:rsidRPr="002B501B">
        <w:rPr>
          <w:b/>
        </w:rPr>
        <w:t>En 2016</w:t>
      </w:r>
      <w:r>
        <w:t xml:space="preserve">,  afin de trouver un bon compromis entre l’efficacité et la précision de la simulation de l’effet Morton avec le modèle présenté dans </w:t>
      </w:r>
      <w:r>
        <w:fldChar w:fldCharType="begin"/>
      </w:r>
      <w:r>
        <w:instrText xml:space="preserve"> REF _Ref523226789 \r \h  \* MERGEFORMAT </w:instrText>
      </w:r>
      <w:r>
        <w:fldChar w:fldCharType="separate"/>
      </w:r>
      <w:r w:rsidR="00A07FD0">
        <w:t>[22]</w:t>
      </w:r>
      <w:r>
        <w:fldChar w:fldCharType="end"/>
      </w:r>
      <w:r>
        <w:t xml:space="preserve">, Tong et Palazzolo ont amélioré la démarche de Suh en utilisant une maillage des éléments finis hybride. En considérant la conclusion de Guo et al. </w:t>
      </w:r>
      <w:r w:rsidRPr="00133B2E">
        <w:rPr>
          <w:b/>
        </w:rPr>
        <w:fldChar w:fldCharType="begin"/>
      </w:r>
      <w:r w:rsidRPr="00133B2E">
        <w:rPr>
          <w:b/>
        </w:rPr>
        <w:instrText xml:space="preserve"> REF _Ref523221472 \r \h </w:instrText>
      </w:r>
      <w:r>
        <w:rPr>
          <w:b/>
        </w:rPr>
        <w:instrText xml:space="preserve"> \* MERGEFORMAT </w:instrText>
      </w:r>
      <w:r w:rsidRPr="00133B2E">
        <w:rPr>
          <w:b/>
        </w:rPr>
      </w:r>
      <w:r w:rsidRPr="00133B2E">
        <w:rPr>
          <w:b/>
        </w:rPr>
        <w:fldChar w:fldCharType="separate"/>
      </w:r>
      <w:r w:rsidR="00A07FD0">
        <w:rPr>
          <w:b/>
        </w:rPr>
        <w:t>[25]</w:t>
      </w:r>
      <w:r w:rsidRPr="00133B2E">
        <w:rPr>
          <w:b/>
        </w:rPr>
        <w:fldChar w:fldCharType="end"/>
      </w:r>
      <w:r>
        <w:t xml:space="preserve"> qui présument que le rotor avec une masse prépondérante entre les paliers pouvait également comporter l’instabilité du type l’effet Morton, l’approche améliorée a prise en compte la flexion thermique dans </w:t>
      </w:r>
      <w:r>
        <w:lastRenderedPageBreak/>
        <w:t>la partie du rotor en porte-à-faux et celle entre les paliers. De plus, une autre modélisation du balourd thermique nommée rotor fléchi méthode (</w:t>
      </w:r>
      <w:r w:rsidRPr="00641C7D">
        <w:t>bowed rotor method</w:t>
      </w:r>
      <w:r>
        <w:t xml:space="preserve">) </w:t>
      </w:r>
      <w:r w:rsidRPr="00641C7D">
        <w:rPr>
          <w:b/>
          <w:u w:val="single"/>
        </w:rPr>
        <w:t>(méthode à détailler un peu ici)</w:t>
      </w:r>
      <w:r>
        <w:t xml:space="preserve"> a été proposée pour remplacer la démarche de la masse concentrée utilisé précédemment, qui peut surestimer la différence de la température </w:t>
      </w:r>
      <w:r w:rsidRPr="0044483E">
        <w:rPr>
          <w:b/>
        </w:rPr>
        <w:fldChar w:fldCharType="begin"/>
      </w:r>
      <w:r w:rsidRPr="0044483E">
        <w:rPr>
          <w:b/>
        </w:rPr>
        <w:instrText xml:space="preserve"> REF _Ref523227901 \r \h </w:instrText>
      </w:r>
      <w:r>
        <w:rPr>
          <w:b/>
        </w:rPr>
        <w:instrText xml:space="preserve"> \* MERGEFORMAT </w:instrText>
      </w:r>
      <w:r w:rsidRPr="0044483E">
        <w:rPr>
          <w:b/>
        </w:rPr>
      </w:r>
      <w:r w:rsidRPr="0044483E">
        <w:rPr>
          <w:b/>
        </w:rPr>
        <w:fldChar w:fldCharType="separate"/>
      </w:r>
      <w:r w:rsidR="00A07FD0">
        <w:rPr>
          <w:b/>
        </w:rPr>
        <w:t>[26]</w:t>
      </w:r>
      <w:r w:rsidRPr="0044483E">
        <w:rPr>
          <w:b/>
        </w:rPr>
        <w:fldChar w:fldCharType="end"/>
      </w:r>
      <w:r>
        <w:t xml:space="preserve">. Cette méthode a considéré le moment introduit par la rotation hors l’axe axiale. </w:t>
      </w:r>
    </w:p>
    <w:p w14:paraId="2C1C39A7" w14:textId="77777777" w:rsidR="00113E7B" w:rsidRPr="00FD44C7" w:rsidRDefault="00113E7B" w:rsidP="00AF7677">
      <w:pPr>
        <w:pStyle w:val="Titre3"/>
      </w:pPr>
      <w:bookmarkStart w:id="36" w:name="_Toc532821741"/>
      <w:r>
        <w:t>Synthèse de la modélisation de l’effet Morton</w:t>
      </w:r>
      <w:bookmarkEnd w:id="36"/>
    </w:p>
    <w:p w14:paraId="51DC7849" w14:textId="77777777" w:rsidR="00113E7B" w:rsidRDefault="00113E7B" w:rsidP="00113E7B">
      <w:pPr>
        <w:spacing w:line="360" w:lineRule="auto"/>
      </w:pPr>
      <w:r>
        <w:t>Considérant</w:t>
      </w:r>
      <w:r w:rsidRPr="001F6C7B">
        <w:t xml:space="preserve"> la variété des phénomènes </w:t>
      </w:r>
      <w:r>
        <w:t xml:space="preserve">physiques </w:t>
      </w:r>
      <w:r w:rsidRPr="001F6C7B">
        <w:t>impliqués</w:t>
      </w:r>
      <w:r>
        <w:t xml:space="preserve"> dans l’effet Morton</w:t>
      </w:r>
      <w:r w:rsidRPr="001F6C7B">
        <w:t>, différents modèles avec différents degrés de complexité ont été proposés</w:t>
      </w:r>
      <w:r>
        <w:t xml:space="preserve"> dans les sous-parties précédentes</w:t>
      </w:r>
      <w:r w:rsidRPr="001F6C7B">
        <w:t>.</w:t>
      </w:r>
      <w:r>
        <w:t xml:space="preserve"> En les synthétisant de manière générale, toutes les méthodes ont introduit les trois aspects physiques principaux dans une boucle de rétroaction pour modéliser l’effet Morton : </w:t>
      </w:r>
    </w:p>
    <w:p w14:paraId="11FF6057" w14:textId="77777777" w:rsidR="00113E7B" w:rsidRDefault="00113E7B" w:rsidP="00BD2B69">
      <w:pPr>
        <w:pStyle w:val="Paragraphedeliste"/>
        <w:numPr>
          <w:ilvl w:val="0"/>
          <w:numId w:val="10"/>
        </w:numPr>
        <w:spacing w:line="360" w:lineRule="auto"/>
        <w:jc w:val="both"/>
      </w:pPr>
      <w:r>
        <w:t>Le balourd entraine la vibration synchrone du rotor </w:t>
      </w:r>
    </w:p>
    <w:p w14:paraId="0D1F9897" w14:textId="77777777" w:rsidR="00113E7B" w:rsidRDefault="00113E7B" w:rsidP="00BD2B69">
      <w:pPr>
        <w:pStyle w:val="Paragraphedeliste"/>
        <w:numPr>
          <w:ilvl w:val="0"/>
          <w:numId w:val="10"/>
        </w:numPr>
        <w:spacing w:line="360" w:lineRule="auto"/>
        <w:jc w:val="both"/>
      </w:pPr>
      <w:r>
        <w:t>sous vibration synchrone,</w:t>
      </w:r>
      <w:r w:rsidRPr="00234530">
        <w:t xml:space="preserve"> </w:t>
      </w:r>
      <w:r>
        <w:t>l’échauffement du rotor par le cisaillement visqueux produit la distribution non uniforme de la température à la surface du rotor</w:t>
      </w:r>
    </w:p>
    <w:p w14:paraId="102D8810" w14:textId="77777777" w:rsidR="00113E7B" w:rsidRDefault="00113E7B" w:rsidP="00BD2B69">
      <w:pPr>
        <w:pStyle w:val="Paragraphedeliste"/>
        <w:numPr>
          <w:ilvl w:val="0"/>
          <w:numId w:val="10"/>
        </w:numPr>
        <w:spacing w:line="360" w:lineRule="auto"/>
      </w:pPr>
      <w:r>
        <w:t xml:space="preserve">la déformation thermique du rotor engendre le balourd thermique du rotor. </w:t>
      </w:r>
    </w:p>
    <w:p w14:paraId="3DC991EC" w14:textId="77777777" w:rsidR="00113E7B" w:rsidRDefault="00113E7B" w:rsidP="00113E7B">
      <w:pPr>
        <w:keepNext/>
        <w:spacing w:line="360" w:lineRule="auto"/>
        <w:jc w:val="center"/>
      </w:pPr>
      <w:r w:rsidRPr="00314E91">
        <w:rPr>
          <w:noProof/>
          <w:lang w:eastAsia="zh-CN"/>
        </w:rPr>
        <w:drawing>
          <wp:inline distT="0" distB="0" distL="0" distR="0" wp14:anchorId="48299C66" wp14:editId="7F61C73F">
            <wp:extent cx="4384800" cy="2034000"/>
            <wp:effectExtent l="0" t="0" r="0" b="4445"/>
            <wp:docPr id="9" name="Image 9" descr="Z:\local\1_tout_travail\99_Manusrite_Thèse\99_Memoire thèse\Introduction\Figures\Diagramme figure 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Diagramme figure M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4800" cy="2034000"/>
                    </a:xfrm>
                    <a:prstGeom prst="rect">
                      <a:avLst/>
                    </a:prstGeom>
                    <a:noFill/>
                    <a:ln>
                      <a:noFill/>
                    </a:ln>
                  </pic:spPr>
                </pic:pic>
              </a:graphicData>
            </a:graphic>
          </wp:inline>
        </w:drawing>
      </w:r>
    </w:p>
    <w:p w14:paraId="78EFE8D7" w14:textId="77777777" w:rsidR="00113E7B" w:rsidRPr="00186652" w:rsidRDefault="00113E7B" w:rsidP="00113E7B">
      <w:pPr>
        <w:pStyle w:val="Lgende"/>
        <w:spacing w:line="360" w:lineRule="auto"/>
        <w:jc w:val="center"/>
        <w:rPr>
          <w:rStyle w:val="shorttext"/>
          <w:rFonts w:ascii="Calibri" w:eastAsia="Times New Roman" w:hAnsi="Calibri" w:cs="Times New Roman"/>
          <w:i w:val="0"/>
          <w:iCs w:val="0"/>
          <w:sz w:val="22"/>
          <w:szCs w:val="20"/>
          <w:lang w:eastAsia="fr-FR"/>
        </w:rPr>
      </w:pPr>
      <w:r w:rsidRPr="00186652">
        <w:rPr>
          <w:rStyle w:val="shorttext"/>
          <w:rFonts w:ascii="Calibri" w:eastAsia="Times New Roman" w:hAnsi="Calibri" w:cs="Times New Roman"/>
          <w:i w:val="0"/>
          <w:iCs w:val="0"/>
          <w:sz w:val="22"/>
          <w:szCs w:val="20"/>
          <w:lang w:eastAsia="fr-FR"/>
        </w:rPr>
        <w:t xml:space="preserve">Figure </w:t>
      </w:r>
      <w:r w:rsidRPr="00186652">
        <w:rPr>
          <w:rStyle w:val="shorttext"/>
          <w:rFonts w:ascii="Calibri" w:eastAsia="Times New Roman" w:hAnsi="Calibri" w:cs="Times New Roman"/>
          <w:i w:val="0"/>
          <w:iCs w:val="0"/>
          <w:sz w:val="22"/>
          <w:szCs w:val="20"/>
          <w:lang w:eastAsia="fr-FR"/>
        </w:rPr>
        <w:fldChar w:fldCharType="begin"/>
      </w:r>
      <w:r w:rsidRPr="00186652">
        <w:rPr>
          <w:rStyle w:val="shorttext"/>
          <w:rFonts w:ascii="Calibri" w:eastAsia="Times New Roman" w:hAnsi="Calibri" w:cs="Times New Roman"/>
          <w:i w:val="0"/>
          <w:iCs w:val="0"/>
          <w:sz w:val="22"/>
          <w:szCs w:val="20"/>
          <w:lang w:eastAsia="fr-FR"/>
        </w:rPr>
        <w:instrText xml:space="preserve"> SEQ Figure \* ARABIC </w:instrText>
      </w:r>
      <w:r w:rsidRPr="00186652">
        <w:rPr>
          <w:rStyle w:val="shorttext"/>
          <w:rFonts w:ascii="Calibri" w:eastAsia="Times New Roman" w:hAnsi="Calibri" w:cs="Times New Roman"/>
          <w:i w:val="0"/>
          <w:iCs w:val="0"/>
          <w:sz w:val="22"/>
          <w:szCs w:val="20"/>
          <w:lang w:eastAsia="fr-FR"/>
        </w:rPr>
        <w:fldChar w:fldCharType="separate"/>
      </w:r>
      <w:r w:rsidR="00A07FD0">
        <w:rPr>
          <w:rStyle w:val="shorttext"/>
          <w:rFonts w:ascii="Calibri" w:eastAsia="Times New Roman" w:hAnsi="Calibri" w:cs="Times New Roman"/>
          <w:i w:val="0"/>
          <w:iCs w:val="0"/>
          <w:noProof/>
          <w:sz w:val="22"/>
          <w:szCs w:val="20"/>
          <w:lang w:eastAsia="fr-FR"/>
        </w:rPr>
        <w:t>12</w:t>
      </w:r>
      <w:r w:rsidRPr="00186652">
        <w:rPr>
          <w:rStyle w:val="shorttext"/>
          <w:rFonts w:ascii="Calibri" w:eastAsia="Times New Roman" w:hAnsi="Calibri" w:cs="Times New Roman"/>
          <w:i w:val="0"/>
          <w:iCs w:val="0"/>
          <w:sz w:val="22"/>
          <w:szCs w:val="20"/>
          <w:lang w:eastAsia="fr-FR"/>
        </w:rPr>
        <w:fldChar w:fldCharType="end"/>
      </w:r>
      <w:r w:rsidRPr="00186652">
        <w:rPr>
          <w:rStyle w:val="shorttext"/>
          <w:rFonts w:ascii="Calibri" w:eastAsia="Times New Roman" w:hAnsi="Calibri" w:cs="Times New Roman"/>
          <w:i w:val="0"/>
          <w:iCs w:val="0"/>
          <w:sz w:val="22"/>
          <w:szCs w:val="20"/>
          <w:lang w:eastAsia="fr-FR"/>
        </w:rPr>
        <w:t> : Modélisation globale de l’effet Morton et son mécanisme de rétroaction</w:t>
      </w:r>
    </w:p>
    <w:p w14:paraId="26C485B4" w14:textId="77777777" w:rsidR="00113E7B" w:rsidRDefault="00113E7B" w:rsidP="00113E7B">
      <w:pPr>
        <w:spacing w:line="360" w:lineRule="auto"/>
      </w:pPr>
      <w:r>
        <w:t xml:space="preserve">Ces trois aspects physiques sont délimités par les trois matrices de coefficients d’influences d’après Lorenz et Murphy </w:t>
      </w:r>
      <w:r>
        <w:fldChar w:fldCharType="begin"/>
      </w:r>
      <w:r>
        <w:instrText xml:space="preserve"> REF _Ref523086107 \r \h </w:instrText>
      </w:r>
      <w:r>
        <w:fldChar w:fldCharType="separate"/>
      </w:r>
      <w:r w:rsidR="00A07FD0">
        <w:t>[12]</w:t>
      </w:r>
      <w:r>
        <w:fldChar w:fldCharType="end"/>
      </w:r>
      <w:r>
        <w:t xml:space="preserve"> afin d’analyser l’instabilité concernée. D’une autre manière, ces trois aspects physiques ont été utilisé par Suh et Palazzolo </w:t>
      </w:r>
      <w:r>
        <w:fldChar w:fldCharType="begin"/>
      </w:r>
      <w:r>
        <w:instrText xml:space="preserve"> REF _Ref523226789 \r \h </w:instrText>
      </w:r>
      <w:r>
        <w:fldChar w:fldCharType="separate"/>
      </w:r>
      <w:r w:rsidR="00A07FD0">
        <w:t>[22]</w:t>
      </w:r>
      <w:r>
        <w:fldChar w:fldCharType="end"/>
      </w:r>
      <w:r>
        <w:t xml:space="preserve">  pour établir la stratégie de couplage de la simulation de l’effet Morton en transitoire. Dans la suite, la synthèse se développe autour des méthodes numériques utilisées pour connecter les trois aspects physiques principaux, autrement dit pour déterminer les matrices de coefficients d’influence ABC.</w:t>
      </w:r>
    </w:p>
    <w:p w14:paraId="5C4A1F22" w14:textId="77777777" w:rsidR="00113E7B" w:rsidRDefault="00113E7B" w:rsidP="00BD2B69">
      <w:pPr>
        <w:pStyle w:val="Paragraphedeliste"/>
        <w:numPr>
          <w:ilvl w:val="0"/>
          <w:numId w:val="11"/>
        </w:numPr>
        <w:spacing w:line="360" w:lineRule="auto"/>
      </w:pPr>
      <w:r>
        <w:t>Détermination de A</w:t>
      </w:r>
    </w:p>
    <w:p w14:paraId="229945E7" w14:textId="77777777" w:rsidR="00113E7B" w:rsidRDefault="00113E7B" w:rsidP="00113E7B">
      <w:pPr>
        <w:spacing w:line="360" w:lineRule="auto"/>
      </w:pPr>
      <w:r>
        <w:t xml:space="preserve">La méthode utilisée pour déterminer la matrice A n’est pas contesté. Il fait appeler l’approche classique en dynamiques des rotors pour réaliser un calcul de réponse au balourd. Pour rappel, le calcul de réponse au balourd nécessite de résoudre l’équation de mouvement du rotor </w:t>
      </w:r>
      <w:r w:rsidRPr="00140A51">
        <w:rPr>
          <w:b/>
        </w:rPr>
        <w:fldChar w:fldCharType="begin"/>
      </w:r>
      <w:r w:rsidRPr="00140A51">
        <w:rPr>
          <w:b/>
        </w:rPr>
        <w:instrText xml:space="preserve"> REF _Ref523487305 \r \h </w:instrText>
      </w:r>
      <w:r>
        <w:rPr>
          <w:b/>
        </w:rPr>
        <w:instrText xml:space="preserve"> \* MERGEFORMAT </w:instrText>
      </w:r>
      <w:r w:rsidRPr="00140A51">
        <w:rPr>
          <w:b/>
        </w:rPr>
      </w:r>
      <w:r w:rsidRPr="00140A51">
        <w:rPr>
          <w:b/>
        </w:rPr>
        <w:fldChar w:fldCharType="separate"/>
      </w:r>
      <w:r w:rsidR="00A07FD0">
        <w:rPr>
          <w:b/>
        </w:rPr>
        <w:t>Eq.11</w:t>
      </w:r>
      <w:r w:rsidRPr="00140A51">
        <w:rPr>
          <w:b/>
        </w:rPr>
        <w:fldChar w:fldCharType="end"/>
      </w:r>
      <w:r>
        <w:t>.  La solution de l’équation donne l’orbite de la vibration synchrone.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113E7B" w:rsidRPr="005708CD" w14:paraId="37966AC6" w14:textId="77777777" w:rsidTr="00863B0F">
        <w:trPr>
          <w:trHeight w:val="635"/>
          <w:jc w:val="center"/>
        </w:trPr>
        <w:tc>
          <w:tcPr>
            <w:tcW w:w="7214" w:type="dxa"/>
            <w:vAlign w:val="center"/>
          </w:tcPr>
          <w:p w14:paraId="6D1B6DA1" w14:textId="77777777" w:rsidR="00113E7B" w:rsidRPr="007C7D68" w:rsidRDefault="00113E7B" w:rsidP="00863B0F">
            <w:pPr>
              <w:spacing w:before="120" w:after="120" w:line="360" w:lineRule="auto"/>
              <w:jc w:val="center"/>
              <w:rPr>
                <w:rFonts w:eastAsia="SimSun"/>
                <w:i/>
              </w:rPr>
            </w:pPr>
            <m:oMathPara>
              <m:oMath>
                <m:sSub>
                  <m:sSubPr>
                    <m:ctrlPr>
                      <w:rPr>
                        <w:rFonts w:ascii="Cambria Math" w:hAnsi="Cambria Math" w:cs="Cambria Math"/>
                        <w:b/>
                        <w:i/>
                      </w:rPr>
                    </m:ctrlPr>
                  </m:sSubPr>
                  <m:e>
                    <m:r>
                      <m:rPr>
                        <m:sty m:val="bi"/>
                      </m:rPr>
                      <w:rPr>
                        <w:rFonts w:ascii="Cambria Math" w:hAnsi="Cambria Math" w:cs="Cambria Math"/>
                      </w:rPr>
                      <m:t>M</m:t>
                    </m:r>
                  </m:e>
                  <m:sub>
                    <m:r>
                      <m:rPr>
                        <m:sty m:val="bi"/>
                      </m:rPr>
                      <w:rPr>
                        <w:rFonts w:ascii="Cambria Math" w:hAnsi="Cambria Math" w:cs="Cambria Math"/>
                      </w:rPr>
                      <m:t>Rot</m:t>
                    </m:r>
                  </m:sub>
                </m:sSub>
                <m:acc>
                  <m:accPr>
                    <m:chr m:val="̈"/>
                    <m:ctrlPr>
                      <w:rPr>
                        <w:rFonts w:ascii="Cambria Math" w:hAnsi="Cambria Math"/>
                        <w:i/>
                        <w:lang w:val="en-US"/>
                      </w:rPr>
                    </m:ctrlPr>
                  </m:accPr>
                  <m:e>
                    <m:r>
                      <m:rPr>
                        <m:sty m:val="bi"/>
                      </m:rPr>
                      <w:rPr>
                        <w:rFonts w:ascii="Cambria Math" w:hAnsi="Cambria Math"/>
                        <w:lang w:val="en-US"/>
                      </w:rPr>
                      <m:t>Z</m:t>
                    </m:r>
                  </m:e>
                </m:acc>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G</m:t>
                    </m:r>
                  </m:e>
                  <m:sub>
                    <m:r>
                      <m:rPr>
                        <m:sty m:val="bi"/>
                      </m:rPr>
                      <w:rPr>
                        <w:rFonts w:ascii="Cambria Math" w:hAnsi="Cambria Math"/>
                        <w:lang w:val="en-US"/>
                      </w:rPr>
                      <m:t>Rot</m:t>
                    </m:r>
                  </m:sub>
                </m:sSub>
                <m:acc>
                  <m:accPr>
                    <m:chr m:val="̇"/>
                    <m:ctrlPr>
                      <w:rPr>
                        <w:rFonts w:ascii="Cambria Math" w:hAnsi="Cambria Math"/>
                        <w:i/>
                        <w:lang w:val="en-US"/>
                      </w:rPr>
                    </m:ctrlPr>
                  </m:accPr>
                  <m:e>
                    <m:r>
                      <m:rPr>
                        <m:sty m:val="bi"/>
                      </m:rPr>
                      <w:rPr>
                        <w:rFonts w:ascii="Cambria Math" w:hAnsi="Cambria Math"/>
                        <w:lang w:val="en-US"/>
                      </w:rPr>
                      <m:t>Z</m:t>
                    </m:r>
                  </m:e>
                </m:acc>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K</m:t>
                    </m:r>
                  </m:e>
                  <m:sub>
                    <m:r>
                      <m:rPr>
                        <m:sty m:val="bi"/>
                      </m:rPr>
                      <w:rPr>
                        <w:rFonts w:ascii="Cambria Math" w:hAnsi="Cambria Math"/>
                        <w:lang w:val="en-US"/>
                      </w:rPr>
                      <m:t>Rot</m:t>
                    </m:r>
                  </m:sub>
                </m:sSub>
                <m:r>
                  <m:rPr>
                    <m:sty m:val="bi"/>
                  </m:rPr>
                  <w:rPr>
                    <w:rFonts w:ascii="Cambria Math" w:hAnsi="Cambria Math"/>
                    <w:lang w:val="en-US"/>
                  </w:rPr>
                  <m:t>Z</m:t>
                </m:r>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F</m:t>
                    </m:r>
                  </m:e>
                  <m:sub>
                    <m:r>
                      <m:rPr>
                        <m:sty m:val="bi"/>
                      </m:rPr>
                      <w:rPr>
                        <w:rFonts w:ascii="Cambria Math" w:hAnsi="Cambria Math"/>
                        <w:lang w:val="en-US"/>
                      </w:rPr>
                      <m:t>Poids</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F</m:t>
                    </m:r>
                  </m:e>
                  <m:sub>
                    <m:r>
                      <m:rPr>
                        <m:sty m:val="bi"/>
                      </m:rPr>
                      <w:rPr>
                        <w:rFonts w:ascii="Cambria Math" w:hAnsi="Cambria Math"/>
                        <w:lang w:val="en-US"/>
                      </w:rPr>
                      <m:t>U</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F</m:t>
                    </m:r>
                  </m:e>
                  <m:sub>
                    <m:r>
                      <m:rPr>
                        <m:sty m:val="bi"/>
                      </m:rPr>
                      <w:rPr>
                        <w:rFonts w:ascii="Cambria Math" w:hAnsi="Cambria Math"/>
                        <w:lang w:val="en-US"/>
                      </w:rPr>
                      <m:t>Brg</m:t>
                    </m:r>
                  </m:sub>
                </m:sSub>
              </m:oMath>
            </m:oMathPara>
          </w:p>
        </w:tc>
        <w:tc>
          <w:tcPr>
            <w:tcW w:w="1092" w:type="dxa"/>
            <w:vAlign w:val="center"/>
          </w:tcPr>
          <w:p w14:paraId="5049BAF7" w14:textId="77777777" w:rsidR="00113E7B" w:rsidRPr="005708CD"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bookmarkStart w:id="37" w:name="_Ref523487305"/>
            <w:r w:rsidRPr="005708CD">
              <w:rPr>
                <w:rFonts w:ascii="Times New Roman" w:eastAsia="Times New Roman" w:hAnsi="Times New Roman"/>
                <w:b/>
                <w:iCs w:val="0"/>
                <w:color w:val="auto"/>
                <w:sz w:val="22"/>
                <w:szCs w:val="22"/>
                <w:lang w:eastAsia="fr-FR"/>
              </w:rPr>
              <w:t xml:space="preserve"> </w:t>
            </w:r>
            <w:bookmarkEnd w:id="37"/>
          </w:p>
        </w:tc>
      </w:tr>
    </w:tbl>
    <w:p w14:paraId="208B0DFD" w14:textId="77777777" w:rsidR="00113E7B" w:rsidRDefault="00113E7B" w:rsidP="00113E7B">
      <w:r>
        <w:t>Où :</w:t>
      </w:r>
    </w:p>
    <w:p w14:paraId="11A47782" w14:textId="77777777" w:rsidR="00113E7B" w:rsidRDefault="00113E7B" w:rsidP="00113E7B">
      <m:oMath>
        <m:r>
          <w:rPr>
            <w:rFonts w:ascii="Cambria Math" w:hAnsi="Cambria Math"/>
          </w:rPr>
          <m:t>M: matrice de masse</m:t>
        </m:r>
      </m:oMath>
      <w:r>
        <w:t xml:space="preserve"> </w:t>
      </w:r>
      <w:r w:rsidRPr="00A53D72">
        <w:br/>
      </w:r>
      <m:oMath>
        <m:r>
          <w:rPr>
            <w:rFonts w:ascii="Cambria Math" w:hAnsi="Cambria Math"/>
          </w:rPr>
          <m:t>C: matrice d'amortissement</m:t>
        </m:r>
      </m:oMath>
      <w:r>
        <w:t xml:space="preserve"> </w:t>
      </w:r>
    </w:p>
    <w:p w14:paraId="6D896C79" w14:textId="77777777" w:rsidR="00113E7B" w:rsidRDefault="00113E7B" w:rsidP="00113E7B">
      <m:oMath>
        <m:r>
          <w:rPr>
            <w:rFonts w:ascii="Cambria Math" w:hAnsi="Cambria Math"/>
          </w:rPr>
          <m:t xml:space="preserve">G:matrice de </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effet gyroscopique</m:t>
        </m:r>
      </m:oMath>
      <w:r>
        <w:t xml:space="preserve"> </w:t>
      </w:r>
    </w:p>
    <w:p w14:paraId="4C134B47" w14:textId="77777777" w:rsidR="00113E7B" w:rsidRDefault="00113E7B" w:rsidP="00113E7B">
      <m:oMath>
        <m:r>
          <w:rPr>
            <w:rFonts w:ascii="Cambria Math" w:hAnsi="Cambria Math"/>
          </w:rPr>
          <m:t>K:matrice de raideur</m:t>
        </m:r>
      </m:oMath>
      <w:r>
        <w:t xml:space="preserve"> </w:t>
      </w:r>
    </w:p>
    <w:p w14:paraId="1B3BBD3C" w14:textId="77777777" w:rsidR="00113E7B" w:rsidRDefault="00113E7B" w:rsidP="00113E7B">
      <m:oMath>
        <m:r>
          <w:rPr>
            <w:rFonts w:ascii="Cambria Math" w:hAnsi="Cambria Math"/>
          </w:rPr>
          <m:t xml:space="preserve">F:force </m:t>
        </m:r>
        <m:d>
          <m:dPr>
            <m:ctrlPr>
              <w:rPr>
                <w:rFonts w:ascii="Cambria Math" w:hAnsi="Cambria Math"/>
                <w:i/>
              </w:rPr>
            </m:ctrlPr>
          </m:dPr>
          <m:e>
            <m:r>
              <w:rPr>
                <w:rFonts w:ascii="Cambria Math" w:hAnsi="Cambria Math"/>
              </w:rPr>
              <m:t xml:space="preserve"> poids, balourd, palier etc.</m:t>
            </m:r>
          </m:e>
        </m:d>
      </m:oMath>
      <w:r>
        <w:t xml:space="preserve"> </w:t>
      </w:r>
    </w:p>
    <w:p w14:paraId="5DD7637D" w14:textId="77777777" w:rsidR="00113E7B" w:rsidRDefault="00113E7B" w:rsidP="00113E7B">
      <m:oMath>
        <m:r>
          <w:rPr>
            <w:rFonts w:ascii="Cambria Math" w:hAnsi="Cambria Math"/>
          </w:rPr>
          <m:t>Z:dépalcement</m:t>
        </m:r>
      </m:oMath>
      <w:r>
        <w:t xml:space="preserve">  </w:t>
      </w:r>
    </w:p>
    <w:p w14:paraId="2B109132" w14:textId="77777777" w:rsidR="00113E7B" w:rsidRDefault="00113E7B" w:rsidP="00113E7B">
      <w:pPr>
        <w:sectPr w:rsidR="00113E7B" w:rsidSect="007A00BB">
          <w:headerReference w:type="even" r:id="rId30"/>
          <w:headerReference w:type="default" r:id="rId31"/>
          <w:footerReference w:type="even" r:id="rId32"/>
          <w:footerReference w:type="default" r:id="rId33"/>
          <w:headerReference w:type="first" r:id="rId34"/>
          <w:footerReference w:type="first" r:id="rId35"/>
          <w:type w:val="continuous"/>
          <w:pgSz w:w="11906" w:h="16838"/>
          <w:pgMar w:top="1417" w:right="1417" w:bottom="1417" w:left="1417" w:header="708" w:footer="708" w:gutter="0"/>
          <w:cols w:space="708"/>
          <w:docGrid w:linePitch="360"/>
        </w:sectPr>
      </w:pPr>
    </w:p>
    <w:p w14:paraId="359EFC63" w14:textId="77777777" w:rsidR="00113E7B" w:rsidRDefault="00113E7B" w:rsidP="00113E7B">
      <w:r w:rsidRPr="00552B5D">
        <w:t>Les su</w:t>
      </w:r>
      <w:r>
        <w:t>b-indices Brg, Rot, Poids</w:t>
      </w:r>
      <w:r w:rsidRPr="00552B5D">
        <w:t xml:space="preserve"> et U représentent respectivement palier, rotor, poids, balourd. </w:t>
      </w:r>
    </w:p>
    <w:p w14:paraId="2F4537E9" w14:textId="77777777" w:rsidR="00113E7B" w:rsidRDefault="00113E7B" w:rsidP="00113E7B"/>
    <w:p w14:paraId="0D7EA63C" w14:textId="77777777" w:rsidR="00113E7B" w:rsidRDefault="00113E7B" w:rsidP="00113E7B">
      <w:pPr>
        <w:spacing w:line="360" w:lineRule="auto"/>
      </w:pPr>
      <w:r>
        <w:t>Les différences pour déterminer A entre chaque modèle se trouvent principalement sur la modélisation de l’effort au sein du palier hydrodynamique</w:t>
      </w:r>
      <m:oMath>
        <m:sSub>
          <m:sSubPr>
            <m:ctrlPr>
              <w:rPr>
                <w:rFonts w:ascii="Cambria Math" w:hAnsi="Cambria Math"/>
                <w:b/>
                <w:i/>
                <w:lang w:val="en-US"/>
              </w:rPr>
            </m:ctrlPr>
          </m:sSubPr>
          <m:e>
            <m:r>
              <m:rPr>
                <m:sty m:val="bi"/>
              </m:rPr>
              <w:rPr>
                <w:rFonts w:ascii="Cambria Math" w:hAnsi="Cambria Math"/>
              </w:rPr>
              <m:t xml:space="preserve"> </m:t>
            </m:r>
            <m:r>
              <m:rPr>
                <m:sty m:val="bi"/>
              </m:rPr>
              <w:rPr>
                <w:rFonts w:ascii="Cambria Math" w:hAnsi="Cambria Math"/>
                <w:lang w:val="en-US"/>
              </w:rPr>
              <m:t>F</m:t>
            </m:r>
          </m:e>
          <m:sub>
            <m:r>
              <m:rPr>
                <m:sty m:val="bi"/>
              </m:rPr>
              <w:rPr>
                <w:rFonts w:ascii="Cambria Math" w:hAnsi="Cambria Math"/>
                <w:lang w:val="en-US"/>
              </w:rPr>
              <m:t>Brg</m:t>
            </m:r>
          </m:sub>
        </m:sSub>
      </m:oMath>
      <w:r>
        <w:t xml:space="preserve">. La plus part des études telles que Koegh [], Kirk [] and Murphy [] se concentrent sur l’analyse de l’effet Morton en stationnaire et </w:t>
      </w:r>
      <w:r w:rsidRPr="006F0FF5">
        <w:rPr>
          <w:b/>
        </w:rPr>
        <w:t>l’approche</w:t>
      </w:r>
      <w:r>
        <w:rPr>
          <w:b/>
        </w:rPr>
        <w:t xml:space="preserve"> linéaire </w:t>
      </w:r>
      <w:r w:rsidRPr="006B7573">
        <w:t>en se basant sur les co</w:t>
      </w:r>
      <w:r>
        <w:t>efficients dynamiques de palier</w:t>
      </w:r>
      <w:r w:rsidRPr="006B7573">
        <w:t xml:space="preserve"> </w:t>
      </w:r>
      <w:r>
        <w:t xml:space="preserve">est choisie pour calculer cette force. L’avantage de l’utilisation des coefficients dynamiques pour déterminer A est  l’effort de calcul peu important pour une solution de précision raisonnable. Il permet d’obtenir rapidement l’orbite de la vibration synchrone pour enchainer le calcul ensuite.  Cependant, quand l’amplitude de vibration est importante et l’hypothèse de linéarisation n’est plus valable, l’erreur introduite par cette approche n’est pas négligeable. </w:t>
      </w:r>
      <w:r w:rsidRPr="006F0FF5">
        <w:rPr>
          <w:b/>
        </w:rPr>
        <w:t>L’approche non linéaire</w:t>
      </w:r>
      <w:r>
        <w:t xml:space="preserve"> utilisée par Palazzolo [] et Gigor_ev et al.[]  permet de prendre en compte le régime transitoire et de déterminer la trajectoire de la vibration synchrone de manière précise. Cette approche oblige la résolution de l’équation de Reynolds couplée avec l’équation de l’énergie pour obtenir la force du palier à chaque pas de temps d’intégration de l’équation de mouvement, ainsi il est très couteux en terme de temps de calcul. Le fait que le régime transitoire est pris en compte, il est possible de déterminer le déphasage entre le point chaud et le point haut par la simulation numérique.</w:t>
      </w:r>
    </w:p>
    <w:p w14:paraId="4EBC154D" w14:textId="77777777" w:rsidR="00113E7B" w:rsidRDefault="00113E7B" w:rsidP="00113E7B">
      <w:pPr>
        <w:spacing w:line="360" w:lineRule="auto"/>
      </w:pPr>
    </w:p>
    <w:p w14:paraId="208A0C15" w14:textId="77777777" w:rsidR="00113E7B" w:rsidRDefault="00113E7B" w:rsidP="00BD2B69">
      <w:pPr>
        <w:pStyle w:val="Paragraphedeliste"/>
        <w:numPr>
          <w:ilvl w:val="0"/>
          <w:numId w:val="11"/>
        </w:numPr>
        <w:spacing w:line="360" w:lineRule="auto"/>
      </w:pPr>
      <w:r>
        <w:t>Détermination de B</w:t>
      </w:r>
    </w:p>
    <w:p w14:paraId="6AFE44B0" w14:textId="77777777" w:rsidR="00113E7B" w:rsidRDefault="00113E7B" w:rsidP="00113E7B">
      <w:pPr>
        <w:spacing w:line="360" w:lineRule="auto"/>
      </w:pPr>
      <w:r>
        <w:t>La détermination de B, autrement dit le calcul de la différence de la température</w:t>
      </w:r>
      <m:oMath>
        <m:r>
          <w:rPr>
            <w:rFonts w:ascii="Cambria Math" w:hAnsi="Cambria Math"/>
          </w:rPr>
          <m:t xml:space="preserve"> ∆T</m:t>
        </m:r>
      </m:oMath>
      <w:r>
        <w:t>, est primordiale en simulation de l’effet Morton. Il s’agit de résoudre un problème des transferts de chaleur conjugué à l’interface rotor-lubrifiant. D’une manière générale, le calcul de cette différence de la température est en transitoire et il nécessite de faire intervenir deux échelles du temps différents. La dissipation due au cisaillement visqueux de lubrifiant à l’échelle dynamique (milliseconde) contribue à l’échauffement et au transfert de chaleur du rotor à l’échelle du temps thermique (minute, voir heure).  Ainsi, le coût de la simulation de l’effet Morton en régime transitoire est très onéreux. Dans la pratique, en fonction de l’objectif de l’étude et les critères de la modélisation (simplicité, efficacité et fiabilité),  plusieurs méthodes intéressantes étaient proposées pour approximer cette différence de la température.</w:t>
      </w:r>
    </w:p>
    <w:p w14:paraId="379E0395" w14:textId="77777777" w:rsidR="00113E7B" w:rsidRPr="00B25777" w:rsidRDefault="00113E7B" w:rsidP="00113E7B">
      <w:pPr>
        <w:spacing w:line="360" w:lineRule="auto"/>
      </w:pPr>
      <w:r w:rsidRPr="00DA2B66">
        <w:lastRenderedPageBreak/>
        <w:t>Koegh et Morton</w:t>
      </w:r>
      <w:r w:rsidRPr="00B25777">
        <w:rPr>
          <w:b/>
        </w:rPr>
        <w:t xml:space="preserve"> </w:t>
      </w:r>
      <w:r w:rsidRPr="00B25777">
        <w:rPr>
          <w:b/>
        </w:rPr>
        <w:fldChar w:fldCharType="begin"/>
      </w:r>
      <w:r w:rsidRPr="00B25777">
        <w:rPr>
          <w:b/>
        </w:rPr>
        <w:instrText xml:space="preserve"> REF _Ref444178598 \r \h </w:instrText>
      </w:r>
      <w:r>
        <w:rPr>
          <w:b/>
        </w:rPr>
        <w:instrText xml:space="preserve"> \* MERGEFORMAT </w:instrText>
      </w:r>
      <w:r w:rsidRPr="00B25777">
        <w:rPr>
          <w:b/>
        </w:rPr>
      </w:r>
      <w:r w:rsidRPr="00B25777">
        <w:rPr>
          <w:b/>
        </w:rPr>
        <w:fldChar w:fldCharType="separate"/>
      </w:r>
      <w:r w:rsidR="00A07FD0">
        <w:rPr>
          <w:b/>
        </w:rPr>
        <w:t>[6]</w:t>
      </w:r>
      <w:r w:rsidRPr="00B25777">
        <w:rPr>
          <w:b/>
        </w:rPr>
        <w:fldChar w:fldCharType="end"/>
      </w:r>
      <w:r w:rsidRPr="00B25777">
        <w:t xml:space="preserve"> résolvait l’équation de l’équation en se basant sur l’hypothèse de palier court. Ils ont utilisé la méthode de perturbation pour calculer la température. </w:t>
      </w:r>
      <w:r w:rsidRPr="00DA2B66">
        <w:t>Kirk et Balabaladur</w:t>
      </w:r>
      <w:r w:rsidRPr="00B25777">
        <w:rPr>
          <w:b/>
        </w:rPr>
        <w:t xml:space="preserve"> </w:t>
      </w:r>
      <w:r w:rsidRPr="00B25777">
        <w:rPr>
          <w:b/>
        </w:rPr>
        <w:fldChar w:fldCharType="begin"/>
      </w:r>
      <w:r w:rsidRPr="00B25777">
        <w:rPr>
          <w:b/>
        </w:rPr>
        <w:instrText xml:space="preserve"> REF _Ref444181331 \r \h </w:instrText>
      </w:r>
      <w:r>
        <w:rPr>
          <w:b/>
        </w:rPr>
        <w:instrText xml:space="preserve"> \* MERGEFORMAT </w:instrText>
      </w:r>
      <w:r w:rsidRPr="00B25777">
        <w:rPr>
          <w:b/>
        </w:rPr>
      </w:r>
      <w:r w:rsidRPr="00B25777">
        <w:rPr>
          <w:b/>
        </w:rPr>
        <w:fldChar w:fldCharType="separate"/>
      </w:r>
      <w:r w:rsidR="00A07FD0">
        <w:rPr>
          <w:b/>
        </w:rPr>
        <w:t>[14]</w:t>
      </w:r>
      <w:r w:rsidRPr="00B25777">
        <w:rPr>
          <w:b/>
        </w:rPr>
        <w:fldChar w:fldCharType="end"/>
      </w:r>
      <w:r w:rsidRPr="00B25777">
        <w:t xml:space="preserve"> ont résolu l’équation de l’énergie simplifié en 1D en se basant sur la relation géométrique pour approximer cette différence de la température. Murphy et Lorenz</w:t>
      </w:r>
      <w:r>
        <w:t xml:space="preserve"> </w:t>
      </w:r>
      <w:r>
        <w:fldChar w:fldCharType="begin"/>
      </w:r>
      <w:r>
        <w:instrText xml:space="preserve"> REF _Ref523086107 \r \h </w:instrText>
      </w:r>
      <w:r>
        <w:fldChar w:fldCharType="separate"/>
      </w:r>
      <w:r w:rsidR="00A07FD0">
        <w:t>[12]</w:t>
      </w:r>
      <w:r>
        <w:fldChar w:fldCharType="end"/>
      </w:r>
      <w:r w:rsidRPr="00B25777">
        <w:t xml:space="preserve"> ont utilisé une température de fluide moyennée selon l’épaisseur du film pour approximer la température à la surface du rotor. </w:t>
      </w:r>
      <w:r>
        <w:t xml:space="preserve"> </w:t>
      </w:r>
      <w:r w:rsidRPr="00DA2B66">
        <w:t>Gigor_ev et al.</w:t>
      </w:r>
      <w:r w:rsidRPr="00B25777">
        <w:rPr>
          <w:b/>
        </w:rPr>
        <w:t xml:space="preserve"> </w:t>
      </w:r>
      <w:r w:rsidRPr="00B25777">
        <w:rPr>
          <w:b/>
        </w:rPr>
        <w:fldChar w:fldCharType="begin"/>
      </w:r>
      <w:r w:rsidRPr="00B25777">
        <w:rPr>
          <w:b/>
        </w:rPr>
        <w:instrText xml:space="preserve"> REF _Ref523735243 \r \h </w:instrText>
      </w:r>
      <w:r>
        <w:rPr>
          <w:b/>
        </w:rPr>
        <w:instrText xml:space="preserve"> \* MERGEFORMAT </w:instrText>
      </w:r>
      <w:r w:rsidRPr="00B25777">
        <w:rPr>
          <w:b/>
        </w:rPr>
      </w:r>
      <w:r w:rsidRPr="00B25777">
        <w:rPr>
          <w:b/>
        </w:rPr>
        <w:fldChar w:fldCharType="separate"/>
      </w:r>
      <w:r w:rsidR="00A07FD0">
        <w:rPr>
          <w:b/>
        </w:rPr>
        <w:t>[29]</w:t>
      </w:r>
      <w:r w:rsidRPr="00B25777">
        <w:rPr>
          <w:b/>
        </w:rPr>
        <w:fldChar w:fldCharType="end"/>
      </w:r>
      <w:r w:rsidRPr="00B25777">
        <w:t xml:space="preserve"> ont utilisé la méthode de volume finis pour résoudre l’équation de l’énergie en 2D et la méthode des éléments finis pour résoudre l’équation de conduction thermique du rotor</w:t>
      </w:r>
      <w:r>
        <w:t xml:space="preserve"> afin de la déterminer</w:t>
      </w:r>
      <w:r w:rsidRPr="00B25777">
        <w:t>.</w:t>
      </w:r>
      <w:r>
        <w:t xml:space="preserve"> </w:t>
      </w:r>
      <w:r w:rsidRPr="00DA2B66">
        <w:t xml:space="preserve">Palazzolo et </w:t>
      </w:r>
      <w:r>
        <w:t>Suh</w:t>
      </w:r>
      <w:r w:rsidRPr="00B25777">
        <w:rPr>
          <w:b/>
        </w:rPr>
        <w:t xml:space="preserve"> </w:t>
      </w:r>
      <w:r>
        <w:rPr>
          <w:b/>
        </w:rPr>
        <w:fldChar w:fldCharType="begin"/>
      </w:r>
      <w:r>
        <w:rPr>
          <w:b/>
        </w:rPr>
        <w:instrText xml:space="preserve"> REF _Ref523226789 \r \h </w:instrText>
      </w:r>
      <w:r>
        <w:rPr>
          <w:b/>
        </w:rPr>
      </w:r>
      <w:r>
        <w:rPr>
          <w:b/>
        </w:rPr>
        <w:fldChar w:fldCharType="separate"/>
      </w:r>
      <w:r w:rsidR="00A07FD0">
        <w:rPr>
          <w:b/>
        </w:rPr>
        <w:t>[22]</w:t>
      </w:r>
      <w:r>
        <w:rPr>
          <w:b/>
        </w:rPr>
        <w:fldChar w:fldCharType="end"/>
      </w:r>
      <w:r>
        <w:rPr>
          <w:b/>
        </w:rPr>
        <w:t xml:space="preserve"> </w:t>
      </w:r>
      <w:r w:rsidRPr="00B25777">
        <w:t xml:space="preserve">ont utilisé la méthode des volumes finis pour résoudre l’équation de l’énergie en 3D couplé avec l’équation de Reynolds. En considérant la particularité de la vibration synchrone, i.e. sa trajectoire périodique reste quasiment la même pour une durée assez courte, la chaleur reçue par le rotor pendant une période ne change guère. Une approche de moyennage du flux thermique dans le temps </w:t>
      </w:r>
      <w:r>
        <w:t>et le schéma en quinconce</w:t>
      </w:r>
      <w:r w:rsidRPr="00B25777">
        <w:t xml:space="preserve"> </w:t>
      </w:r>
      <w:r>
        <w:t>ont été</w:t>
      </w:r>
      <w:r w:rsidRPr="00B25777">
        <w:t xml:space="preserve"> utilisé</w:t>
      </w:r>
      <w:r>
        <w:t>s pour réaliser l’intégration temporelle à l’échelle du temps thermique</w:t>
      </w:r>
      <w:r w:rsidRPr="00B25777">
        <w:t>.</w:t>
      </w:r>
      <w:r>
        <w:t xml:space="preserve"> La différence de la température était obtenue à la fin de chaque pas de temps de l’intégration thermique.</w:t>
      </w:r>
    </w:p>
    <w:p w14:paraId="43FC377B" w14:textId="77777777" w:rsidR="00113E7B" w:rsidRPr="009767C1" w:rsidRDefault="00113E7B" w:rsidP="00113E7B">
      <w:pPr>
        <w:spacing w:line="360" w:lineRule="auto"/>
        <w:rPr>
          <w:u w:val="single"/>
        </w:rPr>
      </w:pPr>
    </w:p>
    <w:p w14:paraId="3DE9470B" w14:textId="77777777" w:rsidR="00113E7B" w:rsidRDefault="00113E7B" w:rsidP="00BD2B69">
      <w:pPr>
        <w:pStyle w:val="Paragraphedeliste"/>
        <w:numPr>
          <w:ilvl w:val="0"/>
          <w:numId w:val="11"/>
        </w:numPr>
        <w:spacing w:line="360" w:lineRule="auto"/>
      </w:pPr>
      <w:r>
        <w:t>Détermination de C</w:t>
      </w:r>
    </w:p>
    <w:p w14:paraId="39575746" w14:textId="77777777" w:rsidR="00113E7B" w:rsidRDefault="00113E7B" w:rsidP="00113E7B">
      <w:pPr>
        <w:spacing w:line="360" w:lineRule="auto"/>
      </w:pPr>
      <w:r>
        <w:t xml:space="preserve">Cette partie du calcul nécessite de la modélisation de la source d’excitation synchrone à l’origine de la déformation thermique du rotor. Dans la littérature, les méthodes utilisées pour cette modélisation sont regroupées principalement en 2 catégories : </w:t>
      </w:r>
      <w:r w:rsidRPr="008C562B">
        <w:rPr>
          <w:b/>
        </w:rPr>
        <w:t>l’approche de masse concentrée</w:t>
      </w:r>
      <w:r>
        <w:t xml:space="preserve"> et </w:t>
      </w:r>
      <w:r w:rsidRPr="008C562B">
        <w:rPr>
          <w:b/>
        </w:rPr>
        <w:t>l’approche du défaut de la fibre neutre</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113E7B" w:rsidRPr="005708CD" w14:paraId="0136E371" w14:textId="77777777" w:rsidTr="00863B0F">
        <w:trPr>
          <w:trHeight w:val="635"/>
          <w:jc w:val="center"/>
        </w:trPr>
        <w:tc>
          <w:tcPr>
            <w:tcW w:w="7214" w:type="dxa"/>
            <w:vAlign w:val="center"/>
          </w:tcPr>
          <w:p w14:paraId="66BBEFF2" w14:textId="77777777" w:rsidR="00113E7B" w:rsidRPr="007C7D68" w:rsidRDefault="00113E7B" w:rsidP="00863B0F">
            <w:pPr>
              <w:spacing w:before="120" w:after="120" w:line="360" w:lineRule="auto"/>
              <w:jc w:val="center"/>
              <w:rPr>
                <w:rFonts w:eastAsia="SimSun"/>
                <w:i/>
              </w:rPr>
            </w:pPr>
            <m:oMathPara>
              <m:oMath>
                <m:sSub>
                  <m:sSubPr>
                    <m:ctrlPr>
                      <w:rPr>
                        <w:rFonts w:ascii="Cambria Math" w:hAnsi="Cambria Math"/>
                        <w:b/>
                        <w:i/>
                        <w:lang w:val="en-US"/>
                      </w:rPr>
                    </m:ctrlPr>
                  </m:sSubPr>
                  <m:e>
                    <m:r>
                      <m:rPr>
                        <m:sty m:val="bi"/>
                      </m:rPr>
                      <w:rPr>
                        <w:rFonts w:ascii="Cambria Math" w:hAnsi="Cambria Math"/>
                        <w:lang w:val="en-US"/>
                      </w:rPr>
                      <m:t>F</m:t>
                    </m:r>
                  </m:e>
                  <m:sub>
                    <m:r>
                      <m:rPr>
                        <m:sty m:val="bi"/>
                      </m:rPr>
                      <w:rPr>
                        <w:rFonts w:ascii="Cambria Math" w:hAnsi="Cambria Math"/>
                        <w:lang w:val="en-US"/>
                      </w:rPr>
                      <m:t>Uthermique</m:t>
                    </m:r>
                  </m:sub>
                </m:sSub>
                <m:r>
                  <m:rPr>
                    <m:sty m:val="bi"/>
                  </m:rPr>
                  <w:rPr>
                    <w:rFonts w:ascii="Cambria Math" w:hAnsi="Cambria Math"/>
                    <w:lang w:val="en-US"/>
                  </w:rPr>
                  <m:t>=</m:t>
                </m:r>
                <m:sSub>
                  <m:sSubPr>
                    <m:ctrlPr>
                      <w:rPr>
                        <w:rFonts w:ascii="Cambria Math" w:eastAsia="SimSun" w:hAnsi="Cambria Math"/>
                        <w:b/>
                        <w:i/>
                        <w:lang w:val="en-US"/>
                      </w:rPr>
                    </m:ctrlPr>
                  </m:sSubPr>
                  <m:e>
                    <m:r>
                      <m:rPr>
                        <m:sty m:val="bi"/>
                      </m:rPr>
                      <w:rPr>
                        <w:rFonts w:ascii="Cambria Math" w:eastAsia="SimSun" w:hAnsi="Cambria Math"/>
                        <w:lang w:val="en-US"/>
                      </w:rPr>
                      <m:t>M</m:t>
                    </m:r>
                  </m:e>
                  <m:sub>
                    <m:r>
                      <m:rPr>
                        <m:sty m:val="bi"/>
                      </m:rPr>
                      <w:rPr>
                        <w:rFonts w:ascii="Cambria Math" w:eastAsia="SimSun" w:hAnsi="Cambria Math"/>
                        <w:lang w:val="en-US"/>
                      </w:rPr>
                      <m:t>Rot</m:t>
                    </m:r>
                  </m:sub>
                </m:sSub>
                <m:sSub>
                  <m:sSubPr>
                    <m:ctrlPr>
                      <w:rPr>
                        <w:rFonts w:ascii="Cambria Math" w:eastAsia="SimSun" w:hAnsi="Cambria Math"/>
                        <w:b/>
                        <w:i/>
                        <w:lang w:val="en-US"/>
                      </w:rPr>
                    </m:ctrlPr>
                  </m:sSubPr>
                  <m:e>
                    <m:r>
                      <m:rPr>
                        <m:sty m:val="bi"/>
                      </m:rPr>
                      <w:rPr>
                        <w:rFonts w:ascii="Cambria Math" w:eastAsia="SimSun" w:hAnsi="Cambria Math"/>
                        <w:lang w:val="en-US"/>
                      </w:rPr>
                      <m:t>d</m:t>
                    </m:r>
                  </m:e>
                  <m:sub>
                    <m:r>
                      <m:rPr>
                        <m:sty m:val="bi"/>
                      </m:rPr>
                      <w:rPr>
                        <w:rFonts w:ascii="Cambria Math" w:eastAsia="SimSun" w:hAnsi="Cambria Math"/>
                        <w:lang w:val="en-US"/>
                      </w:rPr>
                      <m:t>T</m:t>
                    </m:r>
                  </m:sub>
                </m:sSub>
                <m:sSup>
                  <m:sSupPr>
                    <m:ctrlPr>
                      <w:rPr>
                        <w:rFonts w:ascii="Cambria Math" w:eastAsia="SimSun" w:hAnsi="Cambria Math"/>
                        <w:b/>
                        <w:i/>
                        <w:lang w:val="en-US"/>
                      </w:rPr>
                    </m:ctrlPr>
                  </m:sSupPr>
                  <m:e>
                    <m:r>
                      <m:rPr>
                        <m:sty m:val="b"/>
                      </m:rPr>
                      <w:rPr>
                        <w:rFonts w:ascii="Cambria Math" w:eastAsia="SimSun" w:hAnsi="Cambria Math"/>
                        <w:lang w:val="en-US"/>
                      </w:rPr>
                      <m:t>Ω</m:t>
                    </m:r>
                    <m:ctrlPr>
                      <w:rPr>
                        <w:rFonts w:ascii="Cambria Math" w:eastAsia="SimSun" w:hAnsi="Cambria Math"/>
                        <w:b/>
                        <w:lang w:val="en-US"/>
                      </w:rPr>
                    </m:ctrlPr>
                  </m:e>
                  <m:sup>
                    <m:r>
                      <m:rPr>
                        <m:sty m:val="bi"/>
                      </m:rPr>
                      <w:rPr>
                        <w:rFonts w:ascii="Cambria Math" w:eastAsia="SimSun" w:hAnsi="Cambria Math"/>
                        <w:lang w:val="en-US"/>
                      </w:rPr>
                      <m:t>2</m:t>
                    </m:r>
                  </m:sup>
                </m:sSup>
                <m:sSup>
                  <m:sSupPr>
                    <m:ctrlPr>
                      <w:rPr>
                        <w:rFonts w:ascii="Cambria Math" w:eastAsia="SimSun" w:hAnsi="Cambria Math"/>
                        <w:b/>
                        <w:i/>
                        <w:lang w:val="en-US"/>
                      </w:rPr>
                    </m:ctrlPr>
                  </m:sSupPr>
                  <m:e>
                    <m:r>
                      <m:rPr>
                        <m:sty m:val="bi"/>
                      </m:rPr>
                      <w:rPr>
                        <w:rFonts w:ascii="Cambria Math" w:eastAsia="SimSun" w:hAnsi="Cambria Math"/>
                        <w:lang w:val="en-US"/>
                      </w:rPr>
                      <m:t>e</m:t>
                    </m:r>
                  </m:e>
                  <m:sup>
                    <m:r>
                      <m:rPr>
                        <m:sty m:val="bi"/>
                      </m:rPr>
                      <w:rPr>
                        <w:rFonts w:ascii="Cambria Math" w:eastAsia="SimSun" w:hAnsi="Cambria Math"/>
                        <w:lang w:val="en-US"/>
                      </w:rPr>
                      <m:t>j</m:t>
                    </m:r>
                    <m:r>
                      <m:rPr>
                        <m:sty m:val="b"/>
                      </m:rPr>
                      <w:rPr>
                        <w:rFonts w:ascii="Cambria Math" w:eastAsia="SimSun" w:hAnsi="Cambria Math"/>
                        <w:lang w:val="en-US"/>
                      </w:rPr>
                      <m:t>Ω</m:t>
                    </m:r>
                    <m:r>
                      <m:rPr>
                        <m:sty m:val="bi"/>
                      </m:rPr>
                      <w:rPr>
                        <w:rFonts w:ascii="Cambria Math" w:eastAsia="SimSun" w:hAnsi="Cambria Math"/>
                        <w:lang w:val="en-US"/>
                      </w:rPr>
                      <m:t>t+</m:t>
                    </m:r>
                    <m:r>
                      <m:rPr>
                        <m:sty m:val="b"/>
                      </m:rPr>
                      <w:rPr>
                        <w:rFonts w:ascii="Cambria Math" w:eastAsia="SimSun" w:hAnsi="Cambria Math"/>
                        <w:lang w:val="en-US"/>
                      </w:rPr>
                      <m:t>β</m:t>
                    </m:r>
                  </m:sup>
                </m:sSup>
              </m:oMath>
            </m:oMathPara>
          </w:p>
        </w:tc>
        <w:tc>
          <w:tcPr>
            <w:tcW w:w="1092" w:type="dxa"/>
            <w:vAlign w:val="center"/>
          </w:tcPr>
          <w:p w14:paraId="52F0F6BF" w14:textId="77777777" w:rsidR="00113E7B" w:rsidRPr="005708CD"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r w:rsidRPr="005708CD">
              <w:rPr>
                <w:rFonts w:ascii="Times New Roman" w:eastAsia="Times New Roman" w:hAnsi="Times New Roman"/>
                <w:b/>
                <w:iCs w:val="0"/>
                <w:color w:val="auto"/>
                <w:sz w:val="22"/>
                <w:szCs w:val="22"/>
                <w:lang w:eastAsia="fr-FR"/>
              </w:rPr>
              <w:t xml:space="preserve"> </w:t>
            </w:r>
          </w:p>
        </w:tc>
      </w:tr>
    </w:tbl>
    <w:p w14:paraId="31C028AA" w14:textId="77777777" w:rsidR="00113E7B" w:rsidRDefault="00113E7B" w:rsidP="00113E7B">
      <w:pPr>
        <w:spacing w:line="360" w:lineRule="auto"/>
      </w:pPr>
    </w:p>
    <w:p w14:paraId="33E4C798" w14:textId="77777777" w:rsidR="00113E7B" w:rsidRDefault="00113E7B" w:rsidP="00113E7B">
      <w:pPr>
        <w:spacing w:line="360" w:lineRule="auto"/>
        <w:ind w:firstLine="708"/>
      </w:pPr>
      <w:r>
        <w:t xml:space="preserve">L’approche de masse concentrée modélise la contribution dynamique de la flexion thermique du rotor comme une addition au balourd mécanique. En considérant la masse de disque prépondérante située en porte à faux, la flexion thermique du rotor pourrait créer une source d’excitation synchrone au niveau du centre de masse du disque. Selon la définition de balourd, le produit entre le vecteur de la déviation du rotor de l’axe de rotation à cause de la déformation thermique et la masse du disque donne le balourd thermique modélisé par cette approche. La méthode est initialement mentionnée par Kirk </w:t>
      </w:r>
      <w:r w:rsidRPr="00A74CFB">
        <w:rPr>
          <w:b/>
        </w:rPr>
        <w:fldChar w:fldCharType="begin"/>
      </w:r>
      <w:r w:rsidRPr="00A74CFB">
        <w:rPr>
          <w:b/>
        </w:rPr>
        <w:instrText xml:space="preserve"> REF _Ref444181331 \r \h </w:instrText>
      </w:r>
      <w:r>
        <w:rPr>
          <w:b/>
        </w:rPr>
        <w:instrText xml:space="preserve"> \* MERGEFORMAT </w:instrText>
      </w:r>
      <w:r w:rsidRPr="00A74CFB">
        <w:rPr>
          <w:b/>
        </w:rPr>
      </w:r>
      <w:r w:rsidRPr="00A74CFB">
        <w:rPr>
          <w:b/>
        </w:rPr>
        <w:fldChar w:fldCharType="separate"/>
      </w:r>
      <w:r w:rsidR="00A07FD0">
        <w:rPr>
          <w:b/>
        </w:rPr>
        <w:t>[14]</w:t>
      </w:r>
      <w:r w:rsidRPr="00A74CFB">
        <w:rPr>
          <w:b/>
        </w:rPr>
        <w:fldChar w:fldCharType="end"/>
      </w:r>
      <w:r>
        <w:t xml:space="preserve"> et utilisée ensuite par Murphy </w:t>
      </w:r>
      <w:r w:rsidRPr="00A74CFB">
        <w:rPr>
          <w:b/>
        </w:rPr>
        <w:fldChar w:fldCharType="begin"/>
      </w:r>
      <w:r w:rsidRPr="00A74CFB">
        <w:rPr>
          <w:b/>
        </w:rPr>
        <w:instrText xml:space="preserve"> REF _Ref523086107 \r \h </w:instrText>
      </w:r>
      <w:r>
        <w:rPr>
          <w:b/>
        </w:rPr>
        <w:instrText xml:space="preserve"> \* MERGEFORMAT </w:instrText>
      </w:r>
      <w:r w:rsidRPr="00A74CFB">
        <w:rPr>
          <w:b/>
        </w:rPr>
      </w:r>
      <w:r w:rsidRPr="00A74CFB">
        <w:rPr>
          <w:b/>
        </w:rPr>
        <w:fldChar w:fldCharType="separate"/>
      </w:r>
      <w:r w:rsidR="00A07FD0">
        <w:rPr>
          <w:b/>
        </w:rPr>
        <w:t>[12]</w:t>
      </w:r>
      <w:r w:rsidRPr="00A74CFB">
        <w:rPr>
          <w:b/>
        </w:rPr>
        <w:fldChar w:fldCharType="end"/>
      </w:r>
      <w:r>
        <w:t xml:space="preserve">,  de Jongh </w:t>
      </w:r>
      <w:r w:rsidRPr="00A74CFB">
        <w:rPr>
          <w:b/>
        </w:rPr>
        <w:fldChar w:fldCharType="begin"/>
      </w:r>
      <w:r w:rsidRPr="00A74CFB">
        <w:rPr>
          <w:b/>
        </w:rPr>
        <w:instrText xml:space="preserve"> REF _Ref444178326 \r \h </w:instrText>
      </w:r>
      <w:r>
        <w:rPr>
          <w:b/>
        </w:rPr>
        <w:instrText xml:space="preserve"> \* MERGEFORMAT </w:instrText>
      </w:r>
      <w:r w:rsidRPr="00A74CFB">
        <w:rPr>
          <w:b/>
        </w:rPr>
      </w:r>
      <w:r w:rsidRPr="00A74CFB">
        <w:rPr>
          <w:b/>
        </w:rPr>
        <w:fldChar w:fldCharType="separate"/>
      </w:r>
      <w:r w:rsidR="00A07FD0">
        <w:rPr>
          <w:b/>
        </w:rPr>
        <w:t>[3]</w:t>
      </w:r>
      <w:r w:rsidRPr="00A74CFB">
        <w:rPr>
          <w:b/>
        </w:rPr>
        <w:fldChar w:fldCharType="end"/>
      </w:r>
      <w:r>
        <w:t xml:space="preserve"> et Lee </w:t>
      </w:r>
      <w:r w:rsidRPr="00A74CFB">
        <w:rPr>
          <w:b/>
        </w:rPr>
        <w:fldChar w:fldCharType="begin"/>
      </w:r>
      <w:r w:rsidRPr="00A74CFB">
        <w:rPr>
          <w:b/>
        </w:rPr>
        <w:instrText xml:space="preserve"> REF _Ref523220306 \r \h </w:instrText>
      </w:r>
      <w:r>
        <w:rPr>
          <w:b/>
        </w:rPr>
        <w:instrText xml:space="preserve"> \* MERGEFORMAT </w:instrText>
      </w:r>
      <w:r w:rsidRPr="00A74CFB">
        <w:rPr>
          <w:b/>
        </w:rPr>
      </w:r>
      <w:r w:rsidRPr="00A74CFB">
        <w:rPr>
          <w:b/>
        </w:rPr>
        <w:fldChar w:fldCharType="separate"/>
      </w:r>
      <w:r w:rsidR="00A07FD0">
        <w:rPr>
          <w:b/>
        </w:rPr>
        <w:t>[21]</w:t>
      </w:r>
      <w:r w:rsidRPr="00A74CFB">
        <w:rPr>
          <w:b/>
        </w:rPr>
        <w:fldChar w:fldCharType="end"/>
      </w:r>
      <w:r>
        <w:t xml:space="preserve">.  Palazzolo et Tong </w:t>
      </w:r>
      <w:r w:rsidRPr="00A74CFB">
        <w:rPr>
          <w:b/>
        </w:rPr>
        <w:fldChar w:fldCharType="begin"/>
      </w:r>
      <w:r w:rsidRPr="00A74CFB">
        <w:rPr>
          <w:b/>
        </w:rPr>
        <w:instrText xml:space="preserve"> REF _Ref523227901 \r \h </w:instrText>
      </w:r>
      <w:r>
        <w:rPr>
          <w:b/>
        </w:rPr>
        <w:instrText xml:space="preserve"> \* MERGEFORMAT </w:instrText>
      </w:r>
      <w:r w:rsidRPr="00A74CFB">
        <w:rPr>
          <w:b/>
        </w:rPr>
      </w:r>
      <w:r w:rsidRPr="00A74CFB">
        <w:rPr>
          <w:b/>
        </w:rPr>
        <w:fldChar w:fldCharType="separate"/>
      </w:r>
      <w:r w:rsidR="00A07FD0">
        <w:rPr>
          <w:b/>
        </w:rPr>
        <w:t>[26]</w:t>
      </w:r>
      <w:r w:rsidRPr="00A74CFB">
        <w:rPr>
          <w:b/>
        </w:rPr>
        <w:fldChar w:fldCharType="end"/>
      </w:r>
      <w:r>
        <w:t xml:space="preserve"> ont amélioré cette approche par l’application de l’approche sur tous les nœuds du rotor à la place de le seul nœud où se trouve la masse prépondérante en porte à faux. Les résultats obtenus seront ajouté au balourd mécanique initial qui va continuer à changer le niveau de vibration synchrone.</w:t>
      </w:r>
    </w:p>
    <w:p w14:paraId="6AC9DC48" w14:textId="77777777" w:rsidR="00113E7B" w:rsidRDefault="00113E7B" w:rsidP="00113E7B">
      <w:pPr>
        <w:spacing w:line="360" w:lineRule="auto"/>
        <w:ind w:firstLine="708"/>
      </w:pPr>
      <w:r>
        <w:lastRenderedPageBreak/>
        <w:t xml:space="preserve">L’approche du défaut de la fibre neutre était utilisé par Keogh et Morton </w:t>
      </w:r>
      <w:r w:rsidRPr="00A74CFB">
        <w:rPr>
          <w:b/>
        </w:rPr>
        <w:fldChar w:fldCharType="begin"/>
      </w:r>
      <w:r w:rsidRPr="00A74CFB">
        <w:rPr>
          <w:b/>
        </w:rPr>
        <w:instrText xml:space="preserve"> REF _Ref444178598 \r \h </w:instrText>
      </w:r>
      <w:r>
        <w:rPr>
          <w:b/>
        </w:rPr>
        <w:instrText xml:space="preserve"> \* MERGEFORMAT </w:instrText>
      </w:r>
      <w:r w:rsidRPr="00A74CFB">
        <w:rPr>
          <w:b/>
        </w:rPr>
      </w:r>
      <w:r w:rsidRPr="00A74CFB">
        <w:rPr>
          <w:b/>
        </w:rPr>
        <w:fldChar w:fldCharType="separate"/>
      </w:r>
      <w:r w:rsidR="00A07FD0">
        <w:rPr>
          <w:b/>
        </w:rPr>
        <w:t>[6]</w:t>
      </w:r>
      <w:r w:rsidRPr="00A74CFB">
        <w:rPr>
          <w:b/>
        </w:rPr>
        <w:fldChar w:fldCharType="end"/>
      </w:r>
      <w:r w:rsidRPr="00A74CFB">
        <w:rPr>
          <w:b/>
        </w:rPr>
        <w:fldChar w:fldCharType="begin"/>
      </w:r>
      <w:r w:rsidRPr="00A74CFB">
        <w:rPr>
          <w:b/>
        </w:rPr>
        <w:instrText xml:space="preserve"> REF _Ref523082734 \r \h </w:instrText>
      </w:r>
      <w:r>
        <w:rPr>
          <w:b/>
        </w:rPr>
        <w:instrText xml:space="preserve"> \* MERGEFORMAT </w:instrText>
      </w:r>
      <w:r w:rsidRPr="00A74CFB">
        <w:rPr>
          <w:b/>
        </w:rPr>
      </w:r>
      <w:r w:rsidRPr="00A74CFB">
        <w:rPr>
          <w:b/>
        </w:rPr>
        <w:fldChar w:fldCharType="separate"/>
      </w:r>
      <w:r w:rsidR="00A07FD0">
        <w:rPr>
          <w:b/>
        </w:rPr>
        <w:t>[7]</w:t>
      </w:r>
      <w:r w:rsidRPr="00A74CFB">
        <w:rPr>
          <w:b/>
        </w:rPr>
        <w:fldChar w:fldCharType="end"/>
      </w:r>
      <w:r>
        <w:t xml:space="preserve">, Schmied </w:t>
      </w:r>
      <w:r w:rsidRPr="00A74CFB">
        <w:rPr>
          <w:b/>
        </w:rPr>
        <w:fldChar w:fldCharType="begin"/>
      </w:r>
      <w:r w:rsidRPr="00A74CFB">
        <w:rPr>
          <w:b/>
        </w:rPr>
        <w:instrText xml:space="preserve"> REF _Ref523091267 \r \h </w:instrText>
      </w:r>
      <w:r>
        <w:rPr>
          <w:b/>
        </w:rPr>
        <w:instrText xml:space="preserve"> \* MERGEFORMAT </w:instrText>
      </w:r>
      <w:r w:rsidRPr="00A74CFB">
        <w:rPr>
          <w:b/>
        </w:rPr>
      </w:r>
      <w:r w:rsidRPr="00A74CFB">
        <w:rPr>
          <w:b/>
        </w:rPr>
        <w:fldChar w:fldCharType="separate"/>
      </w:r>
      <w:r w:rsidR="00A07FD0">
        <w:rPr>
          <w:b/>
        </w:rPr>
        <w:t>[19]</w:t>
      </w:r>
      <w:r w:rsidRPr="00A74CFB">
        <w:rPr>
          <w:b/>
        </w:rPr>
        <w:fldChar w:fldCharType="end"/>
      </w:r>
      <w:r>
        <w:t xml:space="preserve"> et Grigor’ev et al. </w:t>
      </w:r>
      <w:r w:rsidRPr="00A74CFB">
        <w:rPr>
          <w:b/>
        </w:rPr>
        <w:fldChar w:fldCharType="begin"/>
      </w:r>
      <w:r w:rsidRPr="00A74CFB">
        <w:rPr>
          <w:b/>
        </w:rPr>
        <w:instrText xml:space="preserve"> REF _Ref523735243 \r \h </w:instrText>
      </w:r>
      <w:r>
        <w:rPr>
          <w:b/>
        </w:rPr>
        <w:instrText xml:space="preserve"> \* MERGEFORMAT </w:instrText>
      </w:r>
      <w:r w:rsidRPr="00A74CFB">
        <w:rPr>
          <w:b/>
        </w:rPr>
      </w:r>
      <w:r w:rsidRPr="00A74CFB">
        <w:rPr>
          <w:b/>
        </w:rPr>
        <w:fldChar w:fldCharType="separate"/>
      </w:r>
      <w:r w:rsidR="00A07FD0">
        <w:rPr>
          <w:b/>
        </w:rPr>
        <w:t>[29]</w:t>
      </w:r>
      <w:r w:rsidRPr="00A74CFB">
        <w:rPr>
          <w:b/>
        </w:rPr>
        <w:fldChar w:fldCharType="end"/>
      </w:r>
      <w:r>
        <w:t xml:space="preserve"> dans le modèle du balourd thermique comme dans </w:t>
      </w:r>
      <w:r>
        <w:fldChar w:fldCharType="begin"/>
      </w:r>
      <w:r>
        <w:instrText xml:space="preserve"> REF _Ref523732637 \r \h </w:instrText>
      </w:r>
      <w:r>
        <w:fldChar w:fldCharType="separate"/>
      </w:r>
      <w:r w:rsidR="00A07FD0">
        <w:t>Eq.13</w:t>
      </w:r>
      <w:r>
        <w:fldChar w:fldCharType="end"/>
      </w:r>
      <w:r>
        <w:t xml:space="preserve">.  Contrairement à l’approche de masse concentrée qui n’ont considéré que la force centrifugée générée, cette approche a pris en compte le moment engendré dû à la flexion thermique de rotor. Il faut noter que le terme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(t)</m:t>
        </m:r>
      </m:oMath>
      <w:r>
        <w:t xml:space="preserve"> qui représente le déplacement de la fibre neutre de rotor après la déformation thermique est dépendant du temps à l’échelle thermique, ainsi il était nécessaire de prendre l’évolution de l’amplitude et sa phase de cette source d’excitation synchrone dans la simulation. </w:t>
      </w:r>
    </w:p>
    <w:p w14:paraId="5D14B858" w14:textId="77777777" w:rsidR="00113E7B" w:rsidRDefault="00113E7B" w:rsidP="00113E7B">
      <w:pPr>
        <w:spacing w:line="360" w:lineRule="auto"/>
        <w:ind w:firstLine="708"/>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113E7B" w:rsidRPr="005708CD" w14:paraId="426A2DDE" w14:textId="77777777" w:rsidTr="00863B0F">
        <w:trPr>
          <w:trHeight w:val="635"/>
          <w:jc w:val="center"/>
        </w:trPr>
        <w:tc>
          <w:tcPr>
            <w:tcW w:w="7214" w:type="dxa"/>
            <w:vAlign w:val="center"/>
          </w:tcPr>
          <w:p w14:paraId="7EF0E5B3" w14:textId="77777777" w:rsidR="00113E7B" w:rsidRPr="007C7D68" w:rsidRDefault="00113E7B" w:rsidP="00863B0F">
            <w:pPr>
              <w:spacing w:before="120" w:after="120" w:line="360" w:lineRule="auto"/>
              <w:jc w:val="center"/>
              <w:rPr>
                <w:rFonts w:eastAsia="SimSun"/>
                <w:i/>
              </w:rPr>
            </w:pPr>
            <m:oMathPara>
              <m:oMath>
                <m:sSub>
                  <m:sSubPr>
                    <m:ctrlPr>
                      <w:rPr>
                        <w:rFonts w:ascii="Cambria Math" w:hAnsi="Cambria Math"/>
                        <w:b/>
                        <w:i/>
                        <w:lang w:val="en-US"/>
                      </w:rPr>
                    </m:ctrlPr>
                  </m:sSubPr>
                  <m:e>
                    <m:r>
                      <m:rPr>
                        <m:sty m:val="bi"/>
                      </m:rPr>
                      <w:rPr>
                        <w:rFonts w:ascii="Cambria Math" w:hAnsi="Cambria Math"/>
                        <w:lang w:val="en-US"/>
                      </w:rPr>
                      <m:t>F</m:t>
                    </m:r>
                  </m:e>
                  <m:sub>
                    <m:r>
                      <m:rPr>
                        <m:sty m:val="bi"/>
                      </m:rPr>
                      <w:rPr>
                        <w:rFonts w:ascii="Cambria Math" w:hAnsi="Cambria Math"/>
                        <w:lang w:val="en-US"/>
                      </w:rPr>
                      <m:t>Uthermique</m:t>
                    </m:r>
                  </m:sub>
                </m:sSub>
                <m:r>
                  <m:rPr>
                    <m:sty m:val="bi"/>
                  </m:rPr>
                  <w:rPr>
                    <w:rFonts w:ascii="Cambria Math" w:hAnsi="Cambria Math"/>
                  </w:rPr>
                  <m:t>=</m:t>
                </m:r>
                <m:sSub>
                  <m:sSubPr>
                    <m:ctrlPr>
                      <w:rPr>
                        <w:rFonts w:ascii="Cambria Math" w:eastAsia="SimSun" w:hAnsi="Cambria Math"/>
                        <w:b/>
                        <w:i/>
                        <w:lang w:val="en-US"/>
                      </w:rPr>
                    </m:ctrlPr>
                  </m:sSubPr>
                  <m:e>
                    <m:r>
                      <m:rPr>
                        <m:sty m:val="bi"/>
                      </m:rPr>
                      <w:rPr>
                        <w:rFonts w:ascii="Cambria Math" w:eastAsia="SimSun" w:hAnsi="Cambria Math"/>
                        <w:lang w:val="en-US"/>
                      </w:rPr>
                      <m:t>K</m:t>
                    </m:r>
                  </m:e>
                  <m:sub>
                    <m:r>
                      <m:rPr>
                        <m:sty m:val="bi"/>
                      </m:rPr>
                      <w:rPr>
                        <w:rFonts w:ascii="Cambria Math" w:eastAsia="SimSun" w:hAnsi="Cambria Math"/>
                        <w:lang w:val="en-US"/>
                      </w:rPr>
                      <m:t>Rot</m:t>
                    </m:r>
                  </m:sub>
                </m:sSub>
                <m:sSub>
                  <m:sSubPr>
                    <m:ctrlPr>
                      <w:rPr>
                        <w:rFonts w:ascii="Cambria Math" w:eastAsia="SimSun" w:hAnsi="Cambria Math"/>
                        <w:b/>
                        <w:i/>
                        <w:lang w:val="en-US"/>
                      </w:rPr>
                    </m:ctrlPr>
                  </m:sSubPr>
                  <m:e>
                    <m:r>
                      <m:rPr>
                        <m:sty m:val="bi"/>
                      </m:rPr>
                      <w:rPr>
                        <w:rFonts w:ascii="Cambria Math" w:eastAsia="SimSun" w:hAnsi="Cambria Math"/>
                        <w:lang w:val="en-US"/>
                      </w:rPr>
                      <m:t>Z</m:t>
                    </m:r>
                  </m:e>
                  <m:sub>
                    <m:r>
                      <m:rPr>
                        <m:sty m:val="bi"/>
                      </m:rPr>
                      <w:rPr>
                        <w:rFonts w:ascii="Cambria Math" w:eastAsia="SimSun" w:hAnsi="Cambria Math"/>
                        <w:lang w:val="en-US"/>
                      </w:rPr>
                      <m:t>T</m:t>
                    </m:r>
                  </m:sub>
                </m:sSub>
                <m:r>
                  <m:rPr>
                    <m:sty m:val="bi"/>
                  </m:rPr>
                  <w:rPr>
                    <w:rFonts w:ascii="Cambria Math" w:eastAsia="SimSun" w:hAnsi="Cambria Math"/>
                  </w:rPr>
                  <m:t>(</m:t>
                </m:r>
                <m:r>
                  <m:rPr>
                    <m:sty m:val="bi"/>
                  </m:rPr>
                  <w:rPr>
                    <w:rFonts w:ascii="Cambria Math" w:eastAsia="SimSun" w:hAnsi="Cambria Math"/>
                    <w:lang w:val="en-US"/>
                  </w:rPr>
                  <m:t>t</m:t>
                </m:r>
                <m:r>
                  <m:rPr>
                    <m:sty m:val="bi"/>
                  </m:rPr>
                  <w:rPr>
                    <w:rFonts w:ascii="Cambria Math" w:eastAsia="SimSun" w:hAnsi="Cambria Math"/>
                  </w:rPr>
                  <m:t>)</m:t>
                </m:r>
              </m:oMath>
            </m:oMathPara>
          </w:p>
        </w:tc>
        <w:tc>
          <w:tcPr>
            <w:tcW w:w="1092" w:type="dxa"/>
            <w:vAlign w:val="center"/>
          </w:tcPr>
          <w:p w14:paraId="7AA90D25" w14:textId="77777777" w:rsidR="00113E7B" w:rsidRPr="005708CD" w:rsidRDefault="00113E7B" w:rsidP="00BD2B69">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bookmarkStart w:id="38" w:name="_Ref523732637"/>
            <w:r w:rsidRPr="005708CD">
              <w:rPr>
                <w:rFonts w:ascii="Times New Roman" w:eastAsia="Times New Roman" w:hAnsi="Times New Roman"/>
                <w:b/>
                <w:iCs w:val="0"/>
                <w:color w:val="auto"/>
                <w:sz w:val="22"/>
                <w:szCs w:val="22"/>
                <w:lang w:eastAsia="fr-FR"/>
              </w:rPr>
              <w:t xml:space="preserve"> </w:t>
            </w:r>
            <w:bookmarkEnd w:id="38"/>
          </w:p>
        </w:tc>
      </w:tr>
    </w:tbl>
    <w:p w14:paraId="7E6E6700" w14:textId="77777777" w:rsidR="00113E7B" w:rsidRDefault="00113E7B" w:rsidP="00113E7B">
      <w:r>
        <w:t>Où</w:t>
      </w:r>
      <w:r>
        <w:br/>
      </w:r>
      <m:oMath>
        <m:r>
          <w:rPr>
            <w:rFonts w:ascii="Cambria Math" w:hAnsi="Cambria Math"/>
          </w:rPr>
          <m:t>K:matrice de raideur du rotor</m:t>
        </m:r>
      </m:oMath>
      <w:r>
        <w:t xml:space="preserve"> </w:t>
      </w:r>
    </w:p>
    <w:p w14:paraId="6C726488" w14:textId="77777777" w:rsidR="00113E7B" w:rsidRDefault="00113E7B" w:rsidP="00113E7B">
      <m:oMath>
        <m:sSub>
          <m:sSubPr>
            <m:ctrlPr>
              <w:rPr>
                <w:rFonts w:ascii="Cambria Math" w:eastAsia="SimSun" w:hAnsi="Cambria Math"/>
                <w:b/>
                <w:i/>
                <w:lang w:val="en-US"/>
              </w:rPr>
            </m:ctrlPr>
          </m:sSubPr>
          <m:e>
            <m:r>
              <m:rPr>
                <m:sty m:val="bi"/>
              </m:rPr>
              <w:rPr>
                <w:rFonts w:ascii="Cambria Math" w:eastAsia="SimSun" w:hAnsi="Cambria Math"/>
                <w:lang w:val="en-US"/>
              </w:rPr>
              <m:t>Z</m:t>
            </m:r>
          </m:e>
          <m:sub>
            <m:r>
              <m:rPr>
                <m:sty m:val="bi"/>
              </m:rPr>
              <w:rPr>
                <w:rFonts w:ascii="Cambria Math" w:eastAsia="SimSun" w:hAnsi="Cambria Math"/>
                <w:lang w:val="en-US"/>
              </w:rPr>
              <m:t>T</m:t>
            </m:r>
          </m:sub>
        </m:sSub>
        <m:d>
          <m:dPr>
            <m:ctrlPr>
              <w:rPr>
                <w:rFonts w:ascii="Cambria Math" w:eastAsia="SimSun" w:hAnsi="Cambria Math"/>
                <w:b/>
                <w:i/>
              </w:rPr>
            </m:ctrlPr>
          </m:dPr>
          <m:e>
            <m:r>
              <m:rPr>
                <m:sty m:val="bi"/>
              </m:rPr>
              <w:rPr>
                <w:rFonts w:ascii="Cambria Math" w:eastAsia="SimSun" w:hAnsi="Cambria Math"/>
                <w:lang w:val="en-US"/>
              </w:rPr>
              <m:t>t</m:t>
            </m:r>
          </m:e>
        </m:d>
        <m:r>
          <w:rPr>
            <w:rFonts w:ascii="Cambria Math" w:eastAsia="SimSun" w:hAnsi="Cambria Math"/>
          </w:rPr>
          <m:t>:déplacement du à la flexion thermique dans le repère fix du palier.</m:t>
        </m:r>
      </m:oMath>
      <w:r>
        <w:rPr>
          <w:b/>
        </w:rPr>
        <w:t xml:space="preserve"> </w:t>
      </w:r>
    </w:p>
    <w:p w14:paraId="7B87A738" w14:textId="77777777" w:rsidR="00113E7B" w:rsidRDefault="00113E7B" w:rsidP="00113E7B">
      <w:pPr>
        <w:spacing w:line="360" w:lineRule="auto"/>
        <w:ind w:firstLine="708"/>
      </w:pPr>
    </w:p>
    <w:p w14:paraId="1E270C40" w14:textId="77777777" w:rsidR="00113E7B" w:rsidRDefault="00113E7B" w:rsidP="00113E7B">
      <w:pPr>
        <w:spacing w:line="360" w:lineRule="auto"/>
        <w:ind w:firstLine="708"/>
      </w:pPr>
      <w:r>
        <w:t>En 2016, Tong et Palazzolo</w:t>
      </w:r>
      <w:r w:rsidRPr="00A74CFB">
        <w:rPr>
          <w:b/>
        </w:rPr>
        <w:fldChar w:fldCharType="begin"/>
      </w:r>
      <w:r w:rsidRPr="00A74CFB">
        <w:rPr>
          <w:b/>
        </w:rPr>
        <w:instrText xml:space="preserve"> REF _Ref523227901 \r \h </w:instrText>
      </w:r>
      <w:r>
        <w:rPr>
          <w:b/>
        </w:rPr>
        <w:instrText xml:space="preserve"> \* MERGEFORMAT </w:instrText>
      </w:r>
      <w:r w:rsidRPr="00A74CFB">
        <w:rPr>
          <w:b/>
        </w:rPr>
      </w:r>
      <w:r w:rsidRPr="00A74CFB">
        <w:rPr>
          <w:b/>
        </w:rPr>
        <w:fldChar w:fldCharType="separate"/>
      </w:r>
      <w:r w:rsidR="00A07FD0">
        <w:rPr>
          <w:b/>
        </w:rPr>
        <w:t>[26]</w:t>
      </w:r>
      <w:r w:rsidRPr="00A74CFB">
        <w:rPr>
          <w:b/>
        </w:rPr>
        <w:fldChar w:fldCharType="end"/>
      </w:r>
      <w:r>
        <w:t xml:space="preserve"> ont comparé ces deux approches de modélisation et conclu que l’approche du défaut de la fibre neutre devait remplacer l’approche de masse concentrée. Car le dernier a négligé les moments engendrés par la rotation hors l’axe de rotation, qui pourrait surestimer le niveau de vibration et la différence de la température</w:t>
      </w:r>
      <m:oMath>
        <m:r>
          <w:rPr>
            <w:rFonts w:ascii="Cambria Math" w:hAnsi="Cambria Math"/>
          </w:rPr>
          <m:t xml:space="preserve"> ∆T</m:t>
        </m:r>
      </m:oMath>
      <w:r>
        <w:t>.</w:t>
      </w:r>
    </w:p>
    <w:p w14:paraId="5B0DC54C" w14:textId="77777777" w:rsidR="00113E7B" w:rsidRDefault="00113E7B" w:rsidP="00AF7677">
      <w:pPr>
        <w:pStyle w:val="Titre2"/>
      </w:pPr>
      <w:bookmarkStart w:id="39" w:name="_Toc532821742"/>
      <w:r>
        <w:t>Définition des systèmes de référecnce</w:t>
      </w:r>
      <w:bookmarkEnd w:id="39"/>
    </w:p>
    <w:p w14:paraId="3A56CA7A" w14:textId="77777777" w:rsidR="00113E7B" w:rsidRDefault="00113E7B" w:rsidP="00113E7B">
      <w:pPr>
        <w:spacing w:line="360" w:lineRule="auto"/>
      </w:pPr>
      <w:r>
        <w:t>A compléter</w:t>
      </w:r>
    </w:p>
    <w:p w14:paraId="2CA09FF7" w14:textId="77777777" w:rsidR="00113E7B" w:rsidRDefault="00113E7B" w:rsidP="00113E7B">
      <w:pPr>
        <w:spacing w:line="360" w:lineRule="auto"/>
      </w:pPr>
    </w:p>
    <w:p w14:paraId="2925811A" w14:textId="77777777" w:rsidR="00113E7B" w:rsidRPr="003F2BD5" w:rsidRDefault="00113E7B" w:rsidP="00AF7677">
      <w:pPr>
        <w:pStyle w:val="Titre2"/>
      </w:pPr>
      <w:bookmarkStart w:id="40" w:name="_Toc532821743"/>
      <w:r w:rsidRPr="003F2BD5">
        <w:t>Référence</w:t>
      </w:r>
      <w:bookmarkEnd w:id="40"/>
    </w:p>
    <w:p w14:paraId="1ED68908" w14:textId="77777777" w:rsidR="00113E7B" w:rsidRPr="003F2BD5" w:rsidRDefault="00113E7B" w:rsidP="00113E7B">
      <w:pPr>
        <w:spacing w:line="360" w:lineRule="auto"/>
      </w:pPr>
    </w:p>
    <w:p w14:paraId="2753AF6E" w14:textId="77777777" w:rsidR="00113E7B" w:rsidRDefault="00113E7B" w:rsidP="00BD2B69">
      <w:pPr>
        <w:pStyle w:val="Paragraphedeliste"/>
        <w:numPr>
          <w:ilvl w:val="0"/>
          <w:numId w:val="4"/>
        </w:numPr>
        <w:spacing w:line="360" w:lineRule="auto"/>
        <w:jc w:val="both"/>
        <w:rPr>
          <w:lang w:val="en-US"/>
        </w:rPr>
      </w:pPr>
      <w:bookmarkStart w:id="41" w:name="_Ref523133849"/>
      <w:r w:rsidRPr="00DA7DAA">
        <w:rPr>
          <w:lang w:val="en-US"/>
        </w:rPr>
        <w:t>D. Dowson, J. Hudson, B. Hunter, et al., "Paper 3: An Experimental Investigation of the Thermal E</w:t>
      </w:r>
      <w:r w:rsidRPr="007174EC">
        <w:rPr>
          <w:lang w:val="en-US"/>
        </w:rPr>
        <w:t>quilibrium of Steadily Loaded Journal Bearings," Proc. Inst. Mech. Eng., 181(2), pp. 70-80</w:t>
      </w:r>
      <w:bookmarkEnd w:id="41"/>
      <w:r>
        <w:rPr>
          <w:lang w:val="en-US"/>
        </w:rPr>
        <w:t>, 1966.</w:t>
      </w:r>
    </w:p>
    <w:p w14:paraId="507DD94A" w14:textId="77777777" w:rsidR="00113E7B" w:rsidRDefault="00113E7B" w:rsidP="00BD2B69">
      <w:pPr>
        <w:pStyle w:val="Paragraphedeliste"/>
        <w:numPr>
          <w:ilvl w:val="0"/>
          <w:numId w:val="4"/>
        </w:numPr>
        <w:spacing w:line="360" w:lineRule="auto"/>
        <w:jc w:val="both"/>
        <w:rPr>
          <w:lang w:val="en-US"/>
        </w:rPr>
      </w:pPr>
      <w:bookmarkStart w:id="42" w:name="_Ref523133967"/>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42"/>
    </w:p>
    <w:p w14:paraId="0705CCEB"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3"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43"/>
    </w:p>
    <w:p w14:paraId="04930F78" w14:textId="77777777" w:rsidR="00113E7B" w:rsidRDefault="00113E7B" w:rsidP="00BD2B69">
      <w:pPr>
        <w:pStyle w:val="Paragraphedeliste"/>
        <w:numPr>
          <w:ilvl w:val="0"/>
          <w:numId w:val="4"/>
        </w:numPr>
        <w:spacing w:line="360" w:lineRule="auto"/>
        <w:jc w:val="both"/>
        <w:rPr>
          <w:lang w:val="en-US"/>
        </w:rPr>
      </w:pPr>
      <w:bookmarkStart w:id="44" w:name="_Ref523143829"/>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44"/>
    </w:p>
    <w:p w14:paraId="18C515A2" w14:textId="77777777" w:rsidR="00113E7B" w:rsidRPr="00793550"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5" w:name="_Ref444179456"/>
      <w:r w:rsidRPr="00A22718">
        <w:rPr>
          <w:rFonts w:asciiTheme="minorHAnsi" w:hAnsiTheme="minorHAnsi"/>
          <w:lang w:val="en-US"/>
        </w:rPr>
        <w:t xml:space="preserve">F.M. De Jongh, and P.G. Morton, “The synchronous Instability of a Compressor Rotor Due to Bearing Journal Differential Heating”, ASME Paper No. 94-GT-35. Alson published in ASME </w:t>
      </w:r>
      <w:r w:rsidRPr="00A22718">
        <w:rPr>
          <w:rFonts w:asciiTheme="minorHAnsi" w:hAnsiTheme="minorHAnsi"/>
          <w:lang w:val="en-US"/>
        </w:rPr>
        <w:lastRenderedPageBreak/>
        <w:t>Transactions, Journal of Engineering for Gas Turbines and Power; 118, October 1994, pp.816-824</w:t>
      </w:r>
      <w:bookmarkEnd w:id="45"/>
    </w:p>
    <w:p w14:paraId="5BDBB3AD"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6" w:name="_Ref444178598"/>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46"/>
    </w:p>
    <w:p w14:paraId="1688ED29"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7"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7"/>
    </w:p>
    <w:p w14:paraId="1DFEF44B" w14:textId="77777777" w:rsidR="00113E7B" w:rsidRPr="00186667"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8" w:name="_Ref444180595"/>
      <w:r w:rsidRPr="00A22718">
        <w:rPr>
          <w:rFonts w:asciiTheme="minorHAnsi" w:hAnsiTheme="minorHAnsi"/>
          <w:lang w:val="en-US"/>
        </w:rPr>
        <w:t>A.Dimorgonas, “Packing Rub Effect in Rotating Machinery,” Ph.D. thesis, RPI, Troy, NY. 1970.</w:t>
      </w:r>
      <w:bookmarkEnd w:id="48"/>
    </w:p>
    <w:p w14:paraId="58EEB623"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9" w:name="_Ref523083697"/>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49"/>
    </w:p>
    <w:p w14:paraId="58CE5533"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50"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50"/>
    </w:p>
    <w:p w14:paraId="7EA7625C" w14:textId="77777777" w:rsidR="00113E7B" w:rsidRPr="00A22718" w:rsidRDefault="00113E7B" w:rsidP="00BD2B69">
      <w:pPr>
        <w:pStyle w:val="Paragraphedeliste"/>
        <w:numPr>
          <w:ilvl w:val="0"/>
          <w:numId w:val="4"/>
        </w:numPr>
        <w:overflowPunct/>
        <w:autoSpaceDE/>
        <w:autoSpaceDN/>
        <w:adjustRightInd/>
        <w:spacing w:after="160" w:line="276" w:lineRule="auto"/>
        <w:jc w:val="both"/>
        <w:textAlignment w:val="auto"/>
        <w:rPr>
          <w:rFonts w:asciiTheme="minorHAnsi" w:hAnsiTheme="minorHAnsi"/>
          <w:lang w:val="en-US"/>
        </w:rPr>
      </w:pPr>
      <w:bookmarkStart w:id="51" w:name="_Ref444179903"/>
      <w:r w:rsidRPr="00A22718">
        <w:rPr>
          <w:rFonts w:asciiTheme="minorHAnsi" w:hAnsiTheme="minorHAnsi"/>
          <w:lang w:val="en-US"/>
        </w:rPr>
        <w:t>F.</w:t>
      </w:r>
      <w:r>
        <w:rPr>
          <w:rFonts w:asciiTheme="minorHAnsi" w:hAnsiTheme="minorHAnsi"/>
          <w:lang w:val="en-US"/>
        </w:rPr>
        <w:t xml:space="preserve"> </w:t>
      </w:r>
      <w:r w:rsidRPr="00A22718">
        <w:rPr>
          <w:rFonts w:asciiTheme="minorHAnsi" w:hAnsiTheme="minorHAnsi"/>
          <w:lang w:val="en-US"/>
        </w:rPr>
        <w:t>de Jongh and P. van der Hoeven, “Application of a heat barrier sleeve to prevent synchronous rotor instability”, in Proceedings of the Twenty-seventh Turbomachinery Symposium, 1998, pp.17-26.</w:t>
      </w:r>
      <w:bookmarkEnd w:id="51"/>
    </w:p>
    <w:p w14:paraId="767565A5" w14:textId="77777777" w:rsidR="00113E7B" w:rsidRPr="00214DA2" w:rsidRDefault="00113E7B" w:rsidP="00BD2B69">
      <w:pPr>
        <w:pStyle w:val="Paragraphedeliste"/>
        <w:numPr>
          <w:ilvl w:val="0"/>
          <w:numId w:val="4"/>
        </w:numPr>
        <w:spacing w:line="360" w:lineRule="auto"/>
        <w:jc w:val="both"/>
        <w:rPr>
          <w:lang w:val="en-US" w:eastAsia="en-US"/>
        </w:rPr>
      </w:pPr>
      <w:bookmarkStart w:id="52" w:name="_Ref523086107"/>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52"/>
    </w:p>
    <w:p w14:paraId="10C95F75" w14:textId="77777777" w:rsidR="00113E7B" w:rsidRPr="00214DA2" w:rsidRDefault="00113E7B" w:rsidP="00BD2B69">
      <w:pPr>
        <w:pStyle w:val="Paragraphedeliste"/>
        <w:numPr>
          <w:ilvl w:val="0"/>
          <w:numId w:val="4"/>
        </w:numPr>
        <w:spacing w:line="360" w:lineRule="auto"/>
        <w:jc w:val="both"/>
        <w:rPr>
          <w:lang w:val="en-US" w:eastAsia="en-US"/>
        </w:rPr>
      </w:pPr>
      <w:bookmarkStart w:id="53"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53"/>
    </w:p>
    <w:p w14:paraId="185FD05E"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54" w:name="_Ref444181331"/>
      <w:r>
        <w:rPr>
          <w:rFonts w:asciiTheme="minorHAnsi" w:hAnsiTheme="minorHAnsi"/>
          <w:lang w:val="en-US"/>
        </w:rPr>
        <w:t>A.C. Balbahadur and G</w:t>
      </w:r>
      <w:r w:rsidRPr="00A22718">
        <w:rPr>
          <w:rFonts w:asciiTheme="minorHAnsi" w:hAnsiTheme="minorHAnsi"/>
          <w:lang w:val="en-US"/>
        </w:rPr>
        <w:t>.Kirk, “Part I-theoretical model for a synchronous thermal instability operating in overhung rotors”, International Journal of Rotating Machinery, vol. 10, pp.447-487, 2004.</w:t>
      </w:r>
      <w:bookmarkEnd w:id="54"/>
    </w:p>
    <w:p w14:paraId="2EC956DA"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55"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55"/>
    </w:p>
    <w:p w14:paraId="7D15C594"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56" w:name="_Ref442884527"/>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bookmarkEnd w:id="56"/>
    </w:p>
    <w:p w14:paraId="4749BD8B"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57" w:name="_Ref523089885"/>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57"/>
      <w:r>
        <w:rPr>
          <w:rFonts w:asciiTheme="minorHAnsi" w:hAnsiTheme="minorHAnsi"/>
          <w:lang w:val="en-US"/>
        </w:rPr>
        <w:t xml:space="preserve"> </w:t>
      </w:r>
    </w:p>
    <w:p w14:paraId="72F96438"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58"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58"/>
    </w:p>
    <w:p w14:paraId="6486B9AB" w14:textId="77777777" w:rsidR="00113E7B" w:rsidRPr="00BA2AB0"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59" w:name="_Ref523091267"/>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59"/>
    </w:p>
    <w:p w14:paraId="1F8DC2BE"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60" w:name="_Ref523091105"/>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60"/>
    </w:p>
    <w:p w14:paraId="1C74C2E6"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61" w:name="_Ref444182495"/>
      <w:r>
        <w:rPr>
          <w:rFonts w:asciiTheme="minorHAnsi" w:hAnsiTheme="minorHAnsi"/>
          <w:lang w:val="en-US"/>
        </w:rPr>
        <w:t xml:space="preserve"> </w:t>
      </w:r>
      <w:bookmarkStart w:id="62" w:name="_Ref523220306"/>
      <w:r w:rsidRPr="00A22718">
        <w:rPr>
          <w:rFonts w:asciiTheme="minorHAnsi" w:hAnsiTheme="minorHAnsi"/>
          <w:lang w:val="en-US"/>
        </w:rPr>
        <w:t>J.G.</w:t>
      </w:r>
      <w:r>
        <w:rPr>
          <w:rFonts w:asciiTheme="minorHAnsi" w:hAnsiTheme="minorHAnsi"/>
          <w:lang w:val="en-US"/>
        </w:rPr>
        <w:t xml:space="preserve"> </w:t>
      </w:r>
      <w:r w:rsidRPr="00A22718">
        <w:rPr>
          <w:rFonts w:asciiTheme="minorHAnsi" w:hAnsiTheme="minorHAnsi"/>
          <w:lang w:val="en-US"/>
        </w:rPr>
        <w:t>Lee and A.</w:t>
      </w:r>
      <w:r>
        <w:rPr>
          <w:rFonts w:asciiTheme="minorHAnsi" w:hAnsiTheme="minorHAnsi"/>
          <w:lang w:val="en-US"/>
        </w:rPr>
        <w:t xml:space="preserve"> </w:t>
      </w:r>
      <w:r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61"/>
      <w:bookmarkEnd w:id="62"/>
    </w:p>
    <w:p w14:paraId="4665BD28"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63" w:name="_Ref444184104"/>
      <w:r>
        <w:rPr>
          <w:rFonts w:asciiTheme="minorHAnsi" w:hAnsiTheme="minorHAnsi"/>
          <w:lang w:val="en-US"/>
        </w:rPr>
        <w:t xml:space="preserve"> </w:t>
      </w:r>
      <w:bookmarkStart w:id="64" w:name="_Ref523226789"/>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63"/>
      <w:bookmarkEnd w:id="64"/>
    </w:p>
    <w:p w14:paraId="48168BEF"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65" w:name="_Ref444700358"/>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bookmarkEnd w:id="65"/>
    </w:p>
    <w:p w14:paraId="240338F3"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66" w:name="_Ref444181005"/>
      <w:r>
        <w:rPr>
          <w:rFonts w:asciiTheme="minorHAnsi" w:hAnsiTheme="minorHAnsi"/>
          <w:lang w:val="en-US"/>
        </w:rPr>
        <w:t xml:space="preserve"> </w:t>
      </w:r>
      <w:r w:rsidRPr="00A22718">
        <w:rPr>
          <w:rFonts w:asciiTheme="minorHAnsi" w:hAnsiTheme="minorHAnsi"/>
          <w:lang w:val="en-US"/>
        </w:rPr>
        <w:t>R.Gomiciaga and P.S.Koegh, “ Orbit Inducced Journal Temperature Variation in Hydrodynamic Bearings,” ASME Journal of Tribology , 121, pp.77-84, 1999</w:t>
      </w:r>
      <w:bookmarkEnd w:id="66"/>
    </w:p>
    <w:p w14:paraId="2AAC960C"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sidRPr="00A06579">
        <w:rPr>
          <w:rFonts w:asciiTheme="minorHAnsi" w:hAnsiTheme="minorHAnsi"/>
          <w:lang w:val="en-US"/>
        </w:rPr>
        <w:t xml:space="preserve"> </w:t>
      </w:r>
      <w:bookmarkStart w:id="67" w:name="_Ref523221472"/>
      <w:r w:rsidRPr="00A06579">
        <w:rPr>
          <w:rFonts w:asciiTheme="minorHAnsi" w:hAnsiTheme="minorHAnsi"/>
          <w:lang w:val="en-US"/>
        </w:rPr>
        <w:t>Z. Guo, et G. Kirk, "Morton Effect Induced Synchronous Instability in Mid-Span Rotor–Bearing</w:t>
      </w:r>
      <w:r>
        <w:rPr>
          <w:rFonts w:asciiTheme="minorHAnsi" w:hAnsiTheme="minorHAnsi"/>
          <w:lang w:val="en-US"/>
        </w:rPr>
        <w:t xml:space="preserve"> </w:t>
      </w:r>
      <w:r w:rsidRPr="00A06579">
        <w:rPr>
          <w:rFonts w:asciiTheme="minorHAnsi" w:hAnsiTheme="minorHAnsi"/>
          <w:lang w:val="en-US"/>
        </w:rPr>
        <w:t>Systems—Part I: Mechanism Study," J. Vib. Acoust., 133(6), p. 061004</w:t>
      </w:r>
      <w:r>
        <w:rPr>
          <w:rFonts w:asciiTheme="minorHAnsi" w:hAnsiTheme="minorHAnsi"/>
          <w:lang w:val="en-US"/>
        </w:rPr>
        <w:t>,</w:t>
      </w:r>
      <w:r w:rsidRPr="00A06579">
        <w:rPr>
          <w:rFonts w:asciiTheme="minorHAnsi" w:hAnsiTheme="minorHAnsi"/>
          <w:lang w:val="en-US"/>
        </w:rPr>
        <w:t xml:space="preserve"> 2011</w:t>
      </w:r>
      <w:r>
        <w:rPr>
          <w:rFonts w:asciiTheme="minorHAnsi" w:hAnsiTheme="minorHAnsi"/>
          <w:lang w:val="en-US"/>
        </w:rPr>
        <w:t>.</w:t>
      </w:r>
      <w:bookmarkEnd w:id="67"/>
    </w:p>
    <w:p w14:paraId="3A05270C"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sidRPr="00476601">
        <w:rPr>
          <w:rFonts w:asciiTheme="minorHAnsi" w:hAnsiTheme="minorHAnsi"/>
          <w:lang w:val="en-US"/>
        </w:rPr>
        <w:t xml:space="preserve"> </w:t>
      </w:r>
      <w:bookmarkStart w:id="68" w:name="_Ref523227901"/>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68"/>
    </w:p>
    <w:p w14:paraId="72B7C548"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sidRPr="00613F0F">
        <w:rPr>
          <w:rFonts w:asciiTheme="minorHAnsi" w:hAnsiTheme="minorHAnsi"/>
          <w:lang w:val="en-US"/>
        </w:rPr>
        <w:t xml:space="preserve"> </w:t>
      </w:r>
      <w:bookmarkStart w:id="69" w:name="_Ref523233679"/>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69"/>
    </w:p>
    <w:p w14:paraId="0F1857C4"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sidRPr="006E521B">
        <w:rPr>
          <w:rFonts w:asciiTheme="minorHAnsi" w:hAnsiTheme="minorHAnsi"/>
          <w:lang w:val="en-US"/>
        </w:rPr>
        <w:t xml:space="preserve"> </w:t>
      </w:r>
      <w:bookmarkStart w:id="70"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70"/>
    </w:p>
    <w:p w14:paraId="33EBB061"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sidRPr="0015161B">
        <w:rPr>
          <w:rFonts w:asciiTheme="minorHAnsi" w:hAnsiTheme="minorHAnsi"/>
          <w:lang w:val="en-US"/>
        </w:rPr>
        <w:t xml:space="preserve"> </w:t>
      </w:r>
      <w:bookmarkStart w:id="71" w:name="_Ref523735243"/>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71"/>
    </w:p>
    <w:p w14:paraId="73DA3939"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376C9C">
        <w:rPr>
          <w:rFonts w:asciiTheme="minorHAnsi" w:hAnsiTheme="minorHAnsi"/>
          <w:lang w:val="en-US"/>
        </w:rPr>
        <w:t>Tong X, Palazzolo A, Suh J. A Review of the Rotordynamic Thermally Induced Synchronous Instability (Morton) Effect. ASME. Appl. Mech. Rev. 2017;69(6):060801-060801-13. doi:10.1115/1.4037216.</w:t>
      </w:r>
    </w:p>
    <w:p w14:paraId="15D2448F" w14:textId="77777777" w:rsidR="00113E7B" w:rsidRPr="0015161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Dimarogonas, A. D. and Paipetis, S. A., 1983, Analytical Rotordynamics, Applied Science Publishers, New York.</w:t>
      </w:r>
    </w:p>
    <w:p w14:paraId="62B488BA" w14:textId="6A1E200E" w:rsidR="00511AC5" w:rsidRDefault="00511AC5" w:rsidP="00511AC5">
      <w:pPr>
        <w:pStyle w:val="Titre1"/>
        <w:numPr>
          <w:ilvl w:val="0"/>
          <w:numId w:val="0"/>
        </w:numPr>
        <w:ind w:left="567" w:hanging="567"/>
      </w:pPr>
      <w:bookmarkStart w:id="72" w:name="_Toc532821744"/>
      <w:r w:rsidRPr="00493D1F">
        <w:lastRenderedPageBreak/>
        <w:t>Chapitre II : Modélisation de paliers hydrodynamiques</w:t>
      </w:r>
      <w:bookmarkEnd w:id="72"/>
    </w:p>
    <w:p w14:paraId="0C891E56" w14:textId="77777777" w:rsidR="00511AC5" w:rsidRPr="00511AC5" w:rsidRDefault="00511AC5" w:rsidP="00511AC5">
      <w:pPr>
        <w:pStyle w:val="Paragraphedeliste"/>
        <w:keepNext/>
        <w:keepLines/>
        <w:numPr>
          <w:ilvl w:val="0"/>
          <w:numId w:val="1"/>
        </w:numPr>
        <w:tabs>
          <w:tab w:val="clear" w:pos="0"/>
          <w:tab w:val="left" w:pos="567"/>
        </w:tabs>
        <w:spacing w:before="240"/>
        <w:ind w:hanging="567"/>
        <w:contextualSpacing w:val="0"/>
        <w:jc w:val="both"/>
        <w:outlineLvl w:val="0"/>
        <w:rPr>
          <w:b/>
          <w:caps/>
          <w:vanish/>
          <w:sz w:val="24"/>
          <w:szCs w:val="24"/>
        </w:rPr>
      </w:pPr>
      <w:bookmarkStart w:id="73" w:name="_Toc532808373"/>
      <w:bookmarkStart w:id="74" w:name="_Toc532808408"/>
      <w:bookmarkStart w:id="75" w:name="_Toc532808440"/>
      <w:bookmarkStart w:id="76" w:name="_Toc532809446"/>
      <w:bookmarkStart w:id="77" w:name="_Toc532809628"/>
      <w:bookmarkStart w:id="78" w:name="_Toc532821745"/>
      <w:bookmarkEnd w:id="73"/>
      <w:bookmarkEnd w:id="74"/>
      <w:bookmarkEnd w:id="75"/>
      <w:bookmarkEnd w:id="76"/>
      <w:bookmarkEnd w:id="77"/>
      <w:bookmarkEnd w:id="78"/>
    </w:p>
    <w:p w14:paraId="48BA7A52" w14:textId="676443C7" w:rsidR="00511AC5" w:rsidRDefault="00511AC5" w:rsidP="00511AC5">
      <w:pPr>
        <w:pStyle w:val="Titre2"/>
      </w:pPr>
      <w:bookmarkStart w:id="79" w:name="_Toc532821746"/>
      <w:r>
        <w:t>Introduction</w:t>
      </w:r>
      <w:bookmarkEnd w:id="79"/>
    </w:p>
    <w:p w14:paraId="34F36A51" w14:textId="77777777" w:rsidR="00511AC5" w:rsidRPr="00C52AE1" w:rsidRDefault="00511AC5" w:rsidP="00511AC5"/>
    <w:p w14:paraId="794266AF" w14:textId="77777777" w:rsidR="00511AC5" w:rsidRPr="005D4068" w:rsidRDefault="00511AC5" w:rsidP="00511AC5">
      <w:pPr>
        <w:pStyle w:val="Commentaire"/>
        <w:spacing w:line="360" w:lineRule="auto"/>
        <w:rPr>
          <w:sz w:val="22"/>
        </w:rPr>
      </w:pPr>
      <w:r w:rsidRPr="005D4068">
        <w:rPr>
          <w:sz w:val="22"/>
        </w:rPr>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5D4068">
        <w:rPr>
          <w:sz w:val="22"/>
        </w:rPr>
        <w:fldChar w:fldCharType="begin"/>
      </w:r>
      <w:r w:rsidRPr="005D4068">
        <w:rPr>
          <w:sz w:val="22"/>
        </w:rPr>
        <w:instrText xml:space="preserve"> REF _Ref525808327 \h  \* MERGEFORMAT </w:instrText>
      </w:r>
      <w:r w:rsidRPr="005D4068">
        <w:rPr>
          <w:sz w:val="22"/>
        </w:rPr>
      </w:r>
      <w:r w:rsidRPr="005D4068">
        <w:rPr>
          <w:sz w:val="22"/>
        </w:rPr>
        <w:fldChar w:fldCharType="separate"/>
      </w:r>
      <w:r w:rsidR="00A07FD0" w:rsidRPr="00A07FD0">
        <w:rPr>
          <w:sz w:val="22"/>
        </w:rPr>
        <w:t>Figure 13</w:t>
      </w:r>
      <w:r w:rsidRPr="005D4068">
        <w:rPr>
          <w:sz w:val="22"/>
        </w:rPr>
        <w:fldChar w:fldCharType="end"/>
      </w:r>
      <w:r w:rsidRPr="005D4068">
        <w:rPr>
          <w:sz w:val="22"/>
        </w:rPr>
        <w:t xml:space="preserve"> représente schématiquement un palier en fonctionnement  avec l’établissement d’un champ de pression dans la partie inférieure. La pression est due au cisaillement du film d’huile situé entre le rotor et le stator. Il est caractérisé de « fil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 l’effort dû à sa masse. </w:t>
      </w:r>
    </w:p>
    <w:p w14:paraId="036A4FCC" w14:textId="77777777" w:rsidR="00511AC5" w:rsidRDefault="00511AC5" w:rsidP="00511AC5">
      <w:pPr>
        <w:keepNext/>
        <w:spacing w:line="360" w:lineRule="auto"/>
        <w:ind w:firstLine="567"/>
        <w:jc w:val="center"/>
      </w:pPr>
      <w:r>
        <w:rPr>
          <w:noProof/>
          <w:lang w:eastAsia="zh-CN"/>
        </w:rPr>
        <w:drawing>
          <wp:inline distT="0" distB="0" distL="0" distR="0" wp14:anchorId="71ED4F48" wp14:editId="38077B56">
            <wp:extent cx="3909600" cy="2239200"/>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9600" cy="2239200"/>
                    </a:xfrm>
                    <a:prstGeom prst="rect">
                      <a:avLst/>
                    </a:prstGeom>
                  </pic:spPr>
                </pic:pic>
              </a:graphicData>
            </a:graphic>
          </wp:inline>
        </w:drawing>
      </w:r>
    </w:p>
    <w:p w14:paraId="20840147" w14:textId="77777777" w:rsidR="00511AC5" w:rsidRPr="00657B2B" w:rsidRDefault="00511AC5" w:rsidP="00511AC5">
      <w:pPr>
        <w:pStyle w:val="Lgende"/>
        <w:spacing w:line="360" w:lineRule="auto"/>
        <w:jc w:val="both"/>
        <w:rPr>
          <w:i w:val="0"/>
          <w:sz w:val="22"/>
        </w:rPr>
      </w:pPr>
      <w:bookmarkStart w:id="80" w:name="_Ref525808327"/>
      <w:r w:rsidRPr="00657B2B">
        <w:rPr>
          <w:i w:val="0"/>
          <w:sz w:val="22"/>
        </w:rPr>
        <w:t xml:space="preserve">Figure </w:t>
      </w:r>
      <w:r w:rsidRPr="00657B2B">
        <w:rPr>
          <w:i w:val="0"/>
          <w:sz w:val="22"/>
        </w:rPr>
        <w:fldChar w:fldCharType="begin"/>
      </w:r>
      <w:r w:rsidRPr="00657B2B">
        <w:rPr>
          <w:i w:val="0"/>
          <w:sz w:val="22"/>
        </w:rPr>
        <w:instrText xml:space="preserve"> SEQ Figure \* ARABIC </w:instrText>
      </w:r>
      <w:r w:rsidRPr="00657B2B">
        <w:rPr>
          <w:i w:val="0"/>
          <w:sz w:val="22"/>
        </w:rPr>
        <w:fldChar w:fldCharType="separate"/>
      </w:r>
      <w:r w:rsidR="00A07FD0">
        <w:rPr>
          <w:i w:val="0"/>
          <w:noProof/>
          <w:sz w:val="22"/>
        </w:rPr>
        <w:t>13</w:t>
      </w:r>
      <w:r w:rsidRPr="00657B2B">
        <w:rPr>
          <w:i w:val="0"/>
          <w:sz w:val="22"/>
        </w:rPr>
        <w:fldChar w:fldCharType="end"/>
      </w:r>
      <w:bookmarkEnd w:id="80"/>
      <w:r>
        <w:rPr>
          <w:i w:val="0"/>
          <w:sz w:val="22"/>
        </w:rPr>
        <w:t> :</w:t>
      </w:r>
      <w:r w:rsidRPr="00FD3405">
        <w:t xml:space="preserve"> </w:t>
      </w:r>
      <w:r w:rsidRPr="00FD3405">
        <w:rPr>
          <w:i w:val="0"/>
          <w:sz w:val="22"/>
        </w:rPr>
        <w:t>Représentation des forces hydrodynamiques et de la distribution de pression dans un palier</w:t>
      </w:r>
    </w:p>
    <w:p w14:paraId="0331D52B" w14:textId="77777777" w:rsidR="00511AC5" w:rsidRDefault="00511AC5" w:rsidP="00511AC5">
      <w:pPr>
        <w:spacing w:line="360" w:lineRule="auto"/>
      </w:pPr>
      <w:r>
        <w:t xml:space="preserve">En même temps que la génération de pression, le cisaillement visqueux du lubrifiant produit de la chaleur qui chauffe les organes solides en contact avec le lubrifiant. L’échauffement des solides et leur dilatation peut changer les conditions de fonctionnement du système tournant. </w:t>
      </w:r>
    </w:p>
    <w:p w14:paraId="29CB73F7" w14:textId="77777777" w:rsidR="00511AC5" w:rsidRDefault="00511AC5" w:rsidP="00511AC5">
      <w:pPr>
        <w:spacing w:line="360" w:lineRule="auto"/>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par l'équation de Reynolds </w:t>
      </w:r>
      <w:r>
        <w:t xml:space="preserve">en conditions isothermes </w:t>
      </w:r>
      <w:r>
        <w:fldChar w:fldCharType="begin"/>
      </w:r>
      <w:r>
        <w:instrText xml:space="preserve"> REF _Ref528660528 \r \h </w:instrText>
      </w:r>
      <w:r>
        <w:fldChar w:fldCharType="separate"/>
      </w:r>
      <w:r w:rsidR="00A07FD0">
        <w:t>[32]</w:t>
      </w:r>
      <w: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w:t>
      </w:r>
      <w:r w:rsidRPr="00D37236">
        <w:t>.</w:t>
      </w:r>
      <w:r>
        <w:t xml:space="preserve"> En outre</w:t>
      </w:r>
      <w:r w:rsidRPr="00F44F45">
        <w:t xml:space="preserve">, l'équation d'énergie </w:t>
      </w:r>
      <w:r>
        <w:t xml:space="preserve">dans le film mince </w:t>
      </w:r>
      <w:r w:rsidRPr="00F44F45">
        <w:t xml:space="preserve">doit être discrétisée. Le nombre de points de discrétisation dans cette direction doit être suffisamment grand pour capter les gradients de température </w:t>
      </w:r>
      <w:r>
        <w:t>aux parois</w:t>
      </w:r>
      <w:r w:rsidRPr="00F44F45">
        <w:t xml:space="preserve">. </w:t>
      </w:r>
    </w:p>
    <w:p w14:paraId="7D2C9E0D" w14:textId="77777777" w:rsidR="00511AC5" w:rsidRPr="0082282C" w:rsidRDefault="00511AC5" w:rsidP="00511AC5">
      <w:pPr>
        <w:spacing w:line="360" w:lineRule="auto"/>
      </w:pPr>
      <w:r w:rsidRPr="00F44F45">
        <w:t>Pour le régime turbulent</w:t>
      </w:r>
      <w:r>
        <w:t xml:space="preserve"> de l’écoulement</w:t>
      </w:r>
      <w:r w:rsidRPr="00F44F45">
        <w:t>, où ces gradients</w:t>
      </w:r>
      <w:r>
        <w:t xml:space="preserve"> de température</w:t>
      </w:r>
      <w:r w:rsidRPr="00F44F45">
        <w:t xml:space="preserve"> sont beaucoup plus </w:t>
      </w:r>
      <w:r>
        <w:t>forts</w:t>
      </w:r>
      <w:r w:rsidRPr="00F44F45">
        <w:t xml:space="preserve">, le nombre de points de discrétisation à travers le 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3B848F7" w14:textId="77777777" w:rsidR="00511AC5" w:rsidRDefault="00511AC5" w:rsidP="00511AC5">
      <w:pPr>
        <w:spacing w:line="360" w:lineRule="auto"/>
      </w:pPr>
      <w:r>
        <w:t xml:space="preserve">Afin de réduire l’effort de calcul lors de la résolution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fldChar w:fldCharType="begin"/>
      </w:r>
      <w:r>
        <w:instrText xml:space="preserve"> REF _Ref526263891 \r \h </w:instrText>
      </w:r>
      <w:r>
        <w:fldChar w:fldCharType="separate"/>
      </w:r>
      <w:r w:rsidR="00A07FD0">
        <w:t>[32]</w:t>
      </w:r>
      <w:r>
        <w:fldChar w:fldCharType="end"/>
      </w:r>
      <w:r>
        <w:t xml:space="preserve"> est utilisée. Celle-ci permet d’économiser le temps de calcul pour la simulation de l’effet Morton.  Cette méthode est également couplée avec un algorithme de cavitation </w:t>
      </w:r>
      <w:r>
        <w:fldChar w:fldCharType="begin"/>
      </w:r>
      <w:r>
        <w:instrText xml:space="preserve"> REF _Ref526263911 \r \h </w:instrText>
      </w:r>
      <w:r>
        <w:fldChar w:fldCharType="separate"/>
      </w:r>
      <w:r w:rsidR="00A07FD0">
        <w:t>[34]</w:t>
      </w:r>
      <w:r>
        <w:fldChar w:fldCharType="end"/>
      </w:r>
      <w:r>
        <w:t xml:space="preserve"> qui permet de traiter la zone de rupture de film lors du fonctionnement de palier hydrodynamique. </w:t>
      </w:r>
    </w:p>
    <w:p w14:paraId="3FD40977" w14:textId="77777777" w:rsidR="00511AC5" w:rsidRDefault="00511AC5" w:rsidP="00511AC5">
      <w:pPr>
        <w:spacing w:line="360" w:lineRule="auto"/>
      </w:pPr>
      <w:r>
        <w:t>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lubrification thermo-hydrodynamique pour palier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447BFCFC" w14:textId="77777777" w:rsidR="00511AC5" w:rsidRDefault="00511AC5" w:rsidP="00511AC5">
      <w:pPr>
        <w:pStyle w:val="Titre2"/>
      </w:pPr>
      <w:bookmarkStart w:id="81" w:name="_Toc532821747"/>
      <w:r>
        <w:t>Epaisseur du film mince en présence d’un désalignement</w:t>
      </w:r>
      <w:bookmarkEnd w:id="81"/>
    </w:p>
    <w:p w14:paraId="63A538D2" w14:textId="77777777" w:rsidR="00511AC5" w:rsidRDefault="00511AC5" w:rsidP="00511AC5"/>
    <w:p w14:paraId="5481B1FF" w14:textId="77777777" w:rsidR="00511AC5" w:rsidRDefault="00511AC5" w:rsidP="00511AC5">
      <w:pPr>
        <w:spacing w:line="360" w:lineRule="auto"/>
      </w:pPr>
      <w:r>
        <w:t xml:space="preserve">L’épaisseur du film mince est un paramètre capital pour la modélisation de la lubrification hydrodynamique. Elle est essentiellement déterminée par la géométrie du palier et la position du centre du rotor dans le palier. </w:t>
      </w:r>
      <w:r w:rsidRPr="00090D56">
        <w:t xml:space="preserve">La plupart des </w:t>
      </w:r>
      <w:r>
        <w:t xml:space="preserve">études </w:t>
      </w:r>
      <w:r w:rsidRPr="00090D56">
        <w:t xml:space="preserve">antérieures n'ont </w:t>
      </w:r>
      <w:r>
        <w:t>considéré</w:t>
      </w:r>
      <w:r w:rsidRPr="00090D56">
        <w:t xml:space="preserve"> que le mouvement 2D </w:t>
      </w:r>
      <w:r>
        <w:t>du rotor dans le plan médian de palier (</w:t>
      </w:r>
      <w:r>
        <w:fldChar w:fldCharType="begin"/>
      </w:r>
      <w:r>
        <w:instrText xml:space="preserve"> REF _Ref526328409 \h </w:instrText>
      </w:r>
      <w:r>
        <w:fldChar w:fldCharType="separate"/>
      </w:r>
      <w:r w:rsidR="00A07FD0" w:rsidRPr="001613E9">
        <w:rPr>
          <w:i/>
        </w:rPr>
        <w:t xml:space="preserve">Figure </w:t>
      </w:r>
      <w:r w:rsidR="00A07FD0">
        <w:rPr>
          <w:i/>
          <w:noProof/>
        </w:rPr>
        <w:t>14</w:t>
      </w:r>
      <w:r>
        <w:fldChar w:fldCharType="end"/>
      </w:r>
      <w:r>
        <w:t xml:space="preserve">). </w:t>
      </w:r>
    </w:p>
    <w:p w14:paraId="0E965816" w14:textId="77777777" w:rsidR="00511AC5" w:rsidRDefault="00511AC5" w:rsidP="00511AC5">
      <w:pPr>
        <w:spacing w:line="360" w:lineRule="auto"/>
      </w:pPr>
      <w:r>
        <w:t>Cependant, sous effet thermique et en présence d’un désalignement du rotor, le jeu en dehors du plan médian du palier peut être modifié ce qui influence l’épaisseur du film. Dans le cas de la simulation de l’effet Morton, afin d’obtenir l’épaisseur du film de manière plus précise,  le désalignement de rotor a été pris en compte au niveau du palier.</w:t>
      </w:r>
    </w:p>
    <w:p w14:paraId="38BDEC4E" w14:textId="77777777" w:rsidR="00511AC5" w:rsidRDefault="00511AC5" w:rsidP="00511AC5">
      <w:pPr>
        <w:spacing w:line="360" w:lineRule="auto"/>
      </w:pPr>
    </w:p>
    <w:p w14:paraId="691F3B88" w14:textId="77777777" w:rsidR="00511AC5" w:rsidRDefault="00511AC5" w:rsidP="00511AC5">
      <w:pPr>
        <w:keepNext/>
        <w:spacing w:line="360" w:lineRule="auto"/>
        <w:jc w:val="center"/>
      </w:pPr>
      <w:r w:rsidRPr="001613E9">
        <w:rPr>
          <w:noProof/>
          <w:lang w:eastAsia="zh-CN"/>
        </w:rPr>
        <w:drawing>
          <wp:inline distT="0" distB="0" distL="0" distR="0" wp14:anchorId="12136797" wp14:editId="0D79BB10">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7"/>
                    <a:stretch>
                      <a:fillRect/>
                    </a:stretch>
                  </pic:blipFill>
                  <pic:spPr>
                    <a:xfrm>
                      <a:off x="0" y="0"/>
                      <a:ext cx="2653200" cy="2700000"/>
                    </a:xfrm>
                    <a:prstGeom prst="rect">
                      <a:avLst/>
                    </a:prstGeom>
                  </pic:spPr>
                </pic:pic>
              </a:graphicData>
            </a:graphic>
          </wp:inline>
        </w:drawing>
      </w:r>
    </w:p>
    <w:p w14:paraId="6E3BD062" w14:textId="77777777" w:rsidR="00511AC5" w:rsidRDefault="00511AC5" w:rsidP="00511AC5">
      <w:pPr>
        <w:pStyle w:val="Lgende"/>
        <w:jc w:val="center"/>
      </w:pPr>
      <w:bookmarkStart w:id="82" w:name="_Ref526328409"/>
      <w:r w:rsidRPr="001613E9">
        <w:rPr>
          <w:i w:val="0"/>
          <w:sz w:val="22"/>
        </w:rPr>
        <w:t xml:space="preserve">Figure </w:t>
      </w:r>
      <w:r w:rsidRPr="001613E9">
        <w:rPr>
          <w:i w:val="0"/>
          <w:sz w:val="22"/>
        </w:rPr>
        <w:fldChar w:fldCharType="begin"/>
      </w:r>
      <w:r w:rsidRPr="001613E9">
        <w:rPr>
          <w:i w:val="0"/>
          <w:sz w:val="22"/>
        </w:rPr>
        <w:instrText xml:space="preserve"> SEQ Figure \* ARABIC </w:instrText>
      </w:r>
      <w:r w:rsidRPr="001613E9">
        <w:rPr>
          <w:i w:val="0"/>
          <w:sz w:val="22"/>
        </w:rPr>
        <w:fldChar w:fldCharType="separate"/>
      </w:r>
      <w:r w:rsidR="00A07FD0">
        <w:rPr>
          <w:i w:val="0"/>
          <w:noProof/>
          <w:sz w:val="22"/>
        </w:rPr>
        <w:t>14</w:t>
      </w:r>
      <w:r w:rsidRPr="001613E9">
        <w:rPr>
          <w:i w:val="0"/>
          <w:sz w:val="22"/>
        </w:rPr>
        <w:fldChar w:fldCharType="end"/>
      </w:r>
      <w:bookmarkEnd w:id="82"/>
      <w:r>
        <w:rPr>
          <w:i w:val="0"/>
          <w:sz w:val="22"/>
        </w:rPr>
        <w:t xml:space="preserve"> le mouvement du rotor au plan médian du palier</w:t>
      </w:r>
    </w:p>
    <w:p w14:paraId="07B622BC" w14:textId="77777777" w:rsidR="00511AC5" w:rsidRDefault="00511AC5" w:rsidP="00511AC5">
      <w:pPr>
        <w:spacing w:line="360" w:lineRule="auto"/>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L</m:t>
        </m:r>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fldChar w:fldCharType="begin"/>
      </w:r>
      <w:r>
        <w:instrText xml:space="preserve"> REF _Ref525744182 \r \h  \* MERGEFORMAT </w:instrText>
      </w:r>
      <w:r>
        <w:fldChar w:fldCharType="separate"/>
      </w:r>
      <w:r w:rsidR="00A07FD0">
        <w:t>Eq.14</w:t>
      </w:r>
      <w: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0BFC45FF" w14:textId="77777777" w:rsidTr="00863B0F">
        <w:trPr>
          <w:trHeight w:val="635"/>
          <w:tblHeader/>
          <w:jc w:val="center"/>
        </w:trPr>
        <w:tc>
          <w:tcPr>
            <w:tcW w:w="7943" w:type="dxa"/>
            <w:vAlign w:val="center"/>
          </w:tcPr>
          <w:p w14:paraId="715F45C2" w14:textId="77777777" w:rsidR="00511AC5" w:rsidRPr="00BD7BB7" w:rsidRDefault="00511AC5" w:rsidP="00863B0F">
            <w:pPr>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6F041DE8" w14:textId="77777777" w:rsidR="00511AC5" w:rsidRPr="005600FC" w:rsidRDefault="00511AC5" w:rsidP="00BD2B69">
            <w:pPr>
              <w:pStyle w:val="Lgende"/>
              <w:numPr>
                <w:ilvl w:val="0"/>
                <w:numId w:val="12"/>
              </w:numPr>
              <w:spacing w:before="120" w:after="120"/>
              <w:jc w:val="both"/>
              <w:rPr>
                <w:rFonts w:ascii="Times New Roman" w:eastAsia="Times New Roman" w:hAnsi="Times New Roman"/>
                <w:b/>
                <w:iCs w:val="0"/>
                <w:color w:val="auto"/>
                <w:sz w:val="22"/>
                <w:szCs w:val="22"/>
                <w:lang w:eastAsia="fr-FR"/>
              </w:rPr>
            </w:pPr>
            <w:bookmarkStart w:id="83" w:name="_Ref525744182"/>
            <w:r w:rsidRPr="005600FC">
              <w:rPr>
                <w:rFonts w:ascii="Times New Roman" w:eastAsia="Times New Roman" w:hAnsi="Times New Roman"/>
                <w:b/>
                <w:iCs w:val="0"/>
                <w:color w:val="auto"/>
                <w:sz w:val="22"/>
                <w:szCs w:val="22"/>
                <w:lang w:eastAsia="fr-FR"/>
              </w:rPr>
              <w:t xml:space="preserve"> </w:t>
            </w:r>
            <w:bookmarkEnd w:id="83"/>
          </w:p>
        </w:tc>
      </w:tr>
    </w:tbl>
    <w:p w14:paraId="6815ECB9" w14:textId="77777777" w:rsidR="00511AC5" w:rsidRDefault="00511AC5" w:rsidP="00511AC5">
      <w:pPr>
        <w:spacing w:line="360" w:lineRule="auto"/>
      </w:pPr>
      <w:r>
        <w:t xml:space="preserve">avec </w:t>
      </w:r>
      <m:oMath>
        <m:sSup>
          <m:sSupPr>
            <m:ctrlPr>
              <w:rPr>
                <w:rFonts w:ascii="Cambria Math" w:hAnsi="Cambria Math"/>
                <w:i/>
              </w:rPr>
            </m:ctrlPr>
          </m:sSupPr>
          <m:e>
            <m:r>
              <w:rPr>
                <w:rFonts w:ascii="Cambria Math" w:hAnsi="Cambria Math"/>
              </w:rPr>
              <m:t>θ</m:t>
            </m:r>
          </m:e>
          <m:sup>
            <m:r>
              <w:rPr>
                <w:rFonts w:ascii="Cambria Math" w:hAnsi="Cambria Math"/>
              </w:rPr>
              <m:t>*</m:t>
            </m:r>
          </m:sup>
        </m:sSup>
      </m:oMath>
      <w:r>
        <w:t xml:space="preserve"> la coordonnée circonférentielle dans le repère fixe</w:t>
      </w:r>
      <m:oMath>
        <m:r>
          <w:rPr>
            <w:rFonts w:ascii="Cambria Math" w:hAnsi="Cambria Math"/>
          </w:rPr>
          <m:t xml:space="preserve"> R&lt;X,Y&gt;</m:t>
        </m:r>
      </m:oMath>
      <w:r>
        <w:t>.</w:t>
      </w:r>
    </w:p>
    <w:p w14:paraId="2C27720A" w14:textId="77777777" w:rsidR="00511AC5" w:rsidRDefault="00511AC5" w:rsidP="00511AC5">
      <w:pPr>
        <w:spacing w:line="360" w:lineRule="auto"/>
      </w:pPr>
      <w:r>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Pr>
          <w:b/>
        </w:rPr>
        <w:fldChar w:fldCharType="begin"/>
      </w:r>
      <w:r>
        <w:instrText xml:space="preserve"> REF _Ref526342507 \h </w:instrText>
      </w:r>
      <w:r>
        <w:rPr>
          <w:b/>
        </w:rPr>
      </w:r>
      <w:r>
        <w:rPr>
          <w:b/>
        </w:rPr>
        <w:fldChar w:fldCharType="separate"/>
      </w:r>
      <w:r w:rsidR="00A07FD0" w:rsidRPr="003D7DC1">
        <w:rPr>
          <w:i/>
        </w:rPr>
        <w:t xml:space="preserve">Figure </w:t>
      </w:r>
      <w:r w:rsidR="00A07FD0">
        <w:rPr>
          <w:i/>
          <w:noProof/>
        </w:rPr>
        <w:t>15</w:t>
      </w:r>
      <w:r>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004EB4A4" w14:textId="77777777" w:rsidR="00511AC5" w:rsidRDefault="00511AC5" w:rsidP="00511AC5">
      <w:pPr>
        <w:keepNext/>
        <w:spacing w:line="360" w:lineRule="auto"/>
      </w:pPr>
      <w:r w:rsidRPr="00480E87">
        <w:rPr>
          <w:noProof/>
          <w:lang w:eastAsia="zh-CN"/>
        </w:rPr>
        <w:drawing>
          <wp:inline distT="0" distB="0" distL="0" distR="0" wp14:anchorId="120A18ED" wp14:editId="286AF3D9">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8"/>
                    <a:stretch>
                      <a:fillRect/>
                    </a:stretch>
                  </pic:blipFill>
                  <pic:spPr>
                    <a:xfrm>
                      <a:off x="0" y="0"/>
                      <a:ext cx="5760720" cy="2056765"/>
                    </a:xfrm>
                    <a:prstGeom prst="rect">
                      <a:avLst/>
                    </a:prstGeom>
                  </pic:spPr>
                </pic:pic>
              </a:graphicData>
            </a:graphic>
          </wp:inline>
        </w:drawing>
      </w:r>
    </w:p>
    <w:p w14:paraId="6674A43C" w14:textId="77777777" w:rsidR="00511AC5" w:rsidRPr="003D7DC1" w:rsidRDefault="00511AC5" w:rsidP="00511AC5">
      <w:pPr>
        <w:pStyle w:val="Lgende"/>
        <w:jc w:val="center"/>
        <w:rPr>
          <w:i w:val="0"/>
          <w:sz w:val="22"/>
        </w:rPr>
      </w:pPr>
      <w:bookmarkStart w:id="84" w:name="_Ref526342507"/>
      <w:r w:rsidRPr="003D7DC1">
        <w:rPr>
          <w:i w:val="0"/>
          <w:sz w:val="22"/>
        </w:rPr>
        <w:t xml:space="preserve">Figure </w:t>
      </w:r>
      <w:r w:rsidRPr="003D7DC1">
        <w:rPr>
          <w:i w:val="0"/>
          <w:sz w:val="22"/>
        </w:rPr>
        <w:fldChar w:fldCharType="begin"/>
      </w:r>
      <w:r w:rsidRPr="003D7DC1">
        <w:rPr>
          <w:i w:val="0"/>
          <w:sz w:val="22"/>
        </w:rPr>
        <w:instrText xml:space="preserve"> SEQ Figure \* ARABIC </w:instrText>
      </w:r>
      <w:r w:rsidRPr="003D7DC1">
        <w:rPr>
          <w:i w:val="0"/>
          <w:sz w:val="22"/>
        </w:rPr>
        <w:fldChar w:fldCharType="separate"/>
      </w:r>
      <w:r w:rsidR="00A07FD0">
        <w:rPr>
          <w:i w:val="0"/>
          <w:noProof/>
          <w:sz w:val="22"/>
        </w:rPr>
        <w:t>15</w:t>
      </w:r>
      <w:r w:rsidRPr="003D7DC1">
        <w:rPr>
          <w:i w:val="0"/>
          <w:sz w:val="22"/>
        </w:rPr>
        <w:fldChar w:fldCharType="end"/>
      </w:r>
      <w:bookmarkEnd w:id="84"/>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23CD7588" w14:textId="77777777" w:rsidR="00511AC5" w:rsidRDefault="00511AC5" w:rsidP="00511AC5">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z∈[-0.5L,0.5L]</m:t>
        </m:r>
      </m:oMath>
      <w:r>
        <w:t xml:space="preserve">), </w:t>
      </w:r>
      <w:r>
        <w:fldChar w:fldCharType="begin"/>
      </w:r>
      <w:r>
        <w:instrText xml:space="preserve"> REF _Ref525744182 \r \h  \* MERGEFORMAT </w:instrText>
      </w:r>
      <w:r>
        <w:fldChar w:fldCharType="separate"/>
      </w:r>
      <w:r w:rsidR="00A07FD0">
        <w:t>Eq.14</w:t>
      </w:r>
      <w:r>
        <w:fldChar w:fldCharType="end"/>
      </w:r>
      <w:r>
        <w:t xml:space="preserve"> 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48C9738E" w14:textId="77777777" w:rsidTr="00863B0F">
        <w:trPr>
          <w:trHeight w:val="635"/>
          <w:tblHeader/>
          <w:jc w:val="center"/>
        </w:trPr>
        <w:tc>
          <w:tcPr>
            <w:tcW w:w="7943" w:type="dxa"/>
            <w:vAlign w:val="center"/>
          </w:tcPr>
          <w:p w14:paraId="1C229B34" w14:textId="77777777" w:rsidR="00511AC5" w:rsidRPr="00BD7BB7" w:rsidRDefault="00511AC5" w:rsidP="00863B0F">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76A8E797"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362F768" w14:textId="77777777" w:rsidR="00511AC5" w:rsidRDefault="00511AC5" w:rsidP="00511AC5">
      <w:pPr>
        <w:spacing w:line="360" w:lineRule="auto"/>
      </w:pPr>
      <w:r>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E2C5607" w14:textId="77777777" w:rsidTr="00863B0F">
        <w:trPr>
          <w:trHeight w:val="635"/>
          <w:tblHeader/>
          <w:jc w:val="center"/>
        </w:trPr>
        <w:tc>
          <w:tcPr>
            <w:tcW w:w="7943" w:type="dxa"/>
            <w:vAlign w:val="center"/>
          </w:tcPr>
          <w:p w14:paraId="36BA5568" w14:textId="77777777" w:rsidR="00511AC5" w:rsidRPr="00BD7BB7" w:rsidRDefault="00511AC5" w:rsidP="00863B0F">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56B3DBE"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5ED0045" w14:textId="77777777" w:rsidR="00511AC5" w:rsidRDefault="00511AC5" w:rsidP="00511AC5">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1030139D" w14:textId="77777777" w:rsidR="00511AC5" w:rsidRDefault="00511AC5" w:rsidP="000D45C4">
      <w:pPr>
        <w:pStyle w:val="Titre2"/>
      </w:pPr>
      <w:bookmarkStart w:id="85" w:name="_Toc532821748"/>
      <w:r>
        <w:t>Equations de la lubrification thermohydrodynamique</w:t>
      </w:r>
      <w:bookmarkEnd w:id="85"/>
    </w:p>
    <w:p w14:paraId="1F6D1886" w14:textId="77777777" w:rsidR="00511AC5" w:rsidRDefault="00511AC5" w:rsidP="00511AC5"/>
    <w:p w14:paraId="37527FC8" w14:textId="77777777" w:rsidR="00511AC5" w:rsidRDefault="00511AC5" w:rsidP="00511AC5">
      <w:pPr>
        <w:spacing w:line="360" w:lineRule="auto"/>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 xml:space="preserve">re et de  reformation de film lubrifiant (phénomène de cavitation en lubrification) est souvent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72FCF0D9" w14:textId="77777777" w:rsidR="00511AC5" w:rsidRDefault="00511AC5" w:rsidP="000D45C4">
      <w:pPr>
        <w:pStyle w:val="Titre3"/>
      </w:pPr>
      <w:bookmarkStart w:id="86" w:name="_Toc532821749"/>
      <w:r>
        <w:t xml:space="preserve">Equation de Reynolds </w:t>
      </w:r>
      <w:r w:rsidRPr="0078195A">
        <w:t>généralisée</w:t>
      </w:r>
      <w:bookmarkEnd w:id="86"/>
    </w:p>
    <w:p w14:paraId="6CB0A2D3" w14:textId="77777777" w:rsidR="00511AC5" w:rsidRDefault="00511AC5" w:rsidP="00511AC5"/>
    <w:p w14:paraId="4F636B5E" w14:textId="77777777" w:rsidR="00511AC5" w:rsidRDefault="00511AC5" w:rsidP="00511AC5">
      <w:pPr>
        <w:spacing w:line="360" w:lineRule="auto"/>
      </w:pPr>
      <w:r>
        <w:t xml:space="preserve">L’équation de Reynolds généralisée est une forme simplifiée des équations </w:t>
      </w:r>
      <w:r w:rsidRPr="0059608D">
        <w:t>de Navier-Stokes</w:t>
      </w:r>
      <w:r>
        <w:t xml:space="preserve"> pour décrire la pression d’un fluide dans des mécanismes lubrifiés. Elle est déduite des équations de Navier-Stokes en considérant les hypothèses </w:t>
      </w:r>
      <w:r>
        <w:fldChar w:fldCharType="begin"/>
      </w:r>
      <w:r>
        <w:instrText xml:space="preserve"> REF _Ref525750678 \r \h  \* MERGEFORMAT </w:instrText>
      </w:r>
      <w:r>
        <w:fldChar w:fldCharType="separate"/>
      </w:r>
      <w:r w:rsidR="00A07FD0">
        <w:t>[35]</w:t>
      </w:r>
      <w:r>
        <w:fldChar w:fldCharType="end"/>
      </w:r>
      <w:r>
        <w:t xml:space="preserve"> ci-dessous :</w:t>
      </w:r>
    </w:p>
    <w:p w14:paraId="341AD296" w14:textId="77777777" w:rsidR="00511AC5" w:rsidRDefault="00511AC5" w:rsidP="00BD2B69">
      <w:pPr>
        <w:pStyle w:val="Paragraphedeliste"/>
        <w:numPr>
          <w:ilvl w:val="0"/>
          <w:numId w:val="13"/>
        </w:numPr>
        <w:spacing w:line="360" w:lineRule="auto"/>
      </w:pPr>
      <w:r>
        <w:t>L’épaisseur de film est très inférieure à la longueur et la largeur du domaine.</w:t>
      </w:r>
    </w:p>
    <w:p w14:paraId="040D8B61" w14:textId="77777777" w:rsidR="00511AC5" w:rsidRDefault="00511AC5" w:rsidP="00BD2B69">
      <w:pPr>
        <w:pStyle w:val="Paragraphedeliste"/>
        <w:numPr>
          <w:ilvl w:val="0"/>
          <w:numId w:val="13"/>
        </w:numPr>
        <w:spacing w:line="360" w:lineRule="auto"/>
      </w:pPr>
      <w:r>
        <w:t>Le milieu fluide est un milieu continu,</w:t>
      </w:r>
    </w:p>
    <w:p w14:paraId="16A8B546" w14:textId="77777777" w:rsidR="00511AC5" w:rsidRDefault="00511AC5" w:rsidP="00BD2B69">
      <w:pPr>
        <w:pStyle w:val="Paragraphedeliste"/>
        <w:numPr>
          <w:ilvl w:val="0"/>
          <w:numId w:val="13"/>
        </w:numPr>
        <w:spacing w:line="360" w:lineRule="auto"/>
      </w:pPr>
      <w:r>
        <w:t>L’écoulement est laminaire,</w:t>
      </w:r>
    </w:p>
    <w:p w14:paraId="613EF846" w14:textId="77777777" w:rsidR="00511AC5" w:rsidRDefault="00511AC5" w:rsidP="00BD2B69">
      <w:pPr>
        <w:pStyle w:val="Paragraphedeliste"/>
        <w:numPr>
          <w:ilvl w:val="0"/>
          <w:numId w:val="13"/>
        </w:numPr>
        <w:spacing w:line="360" w:lineRule="auto"/>
      </w:pPr>
      <w:r>
        <w:t>Le fluide est newtonien,</w:t>
      </w:r>
    </w:p>
    <w:p w14:paraId="47C777F6" w14:textId="77777777" w:rsidR="00511AC5" w:rsidRDefault="00511AC5" w:rsidP="00BD2B69">
      <w:pPr>
        <w:pStyle w:val="Paragraphedeliste"/>
        <w:numPr>
          <w:ilvl w:val="0"/>
          <w:numId w:val="13"/>
        </w:numPr>
        <w:spacing w:line="360" w:lineRule="auto"/>
      </w:pPr>
      <w:r>
        <w:t>Les forces extérieures massiques dans le fluide sont négligeables,</w:t>
      </w:r>
    </w:p>
    <w:p w14:paraId="4A51ECBC" w14:textId="77777777" w:rsidR="00511AC5" w:rsidRDefault="00511AC5" w:rsidP="00BD2B69">
      <w:pPr>
        <w:pStyle w:val="Paragraphedeliste"/>
        <w:numPr>
          <w:ilvl w:val="0"/>
          <w:numId w:val="13"/>
        </w:numPr>
        <w:spacing w:line="360" w:lineRule="auto"/>
      </w:pPr>
      <w:r>
        <w:t>Les forces d’inertie sont négligeables devant les forces de viscosité et de pression,</w:t>
      </w:r>
    </w:p>
    <w:p w14:paraId="43F3D65E" w14:textId="77777777" w:rsidR="00511AC5" w:rsidRDefault="00511AC5" w:rsidP="00BD2B69">
      <w:pPr>
        <w:pStyle w:val="Paragraphedeliste"/>
        <w:numPr>
          <w:ilvl w:val="0"/>
          <w:numId w:val="13"/>
        </w:numPr>
        <w:spacing w:line="360" w:lineRule="auto"/>
      </w:pPr>
      <w:r>
        <w:t>Il n’existe pas de glissement entre le fluide et les parois de contact,</w:t>
      </w:r>
    </w:p>
    <w:p w14:paraId="7C73A777" w14:textId="77777777" w:rsidR="00511AC5" w:rsidRDefault="00511AC5" w:rsidP="00BD2B69">
      <w:pPr>
        <w:pStyle w:val="Paragraphedeliste"/>
        <w:numPr>
          <w:ilvl w:val="0"/>
          <w:numId w:val="13"/>
        </w:numPr>
        <w:spacing w:line="360" w:lineRule="auto"/>
      </w:pPr>
      <w:r>
        <w:t>La courbure générale du film est négligée (cas des paliers radiaux),</w:t>
      </w:r>
    </w:p>
    <w:p w14:paraId="7BEC7FD4" w14:textId="77777777" w:rsidR="00511AC5" w:rsidRPr="002267F6" w:rsidRDefault="00511AC5" w:rsidP="00511AC5">
      <w:pPr>
        <w:spacing w:line="360" w:lineRule="auto"/>
        <w:rPr>
          <w:szCs w:val="23"/>
        </w:rPr>
      </w:pPr>
      <w:r w:rsidRPr="002267F6">
        <w:rPr>
          <w:szCs w:val="23"/>
        </w:rPr>
        <w:t>Avec ces hypothèses, les équations de Navier-Stokes se réduisent à trois équations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69863DE8" w14:textId="77777777" w:rsidTr="00863B0F">
        <w:trPr>
          <w:trHeight w:val="635"/>
          <w:tblHeader/>
          <w:jc w:val="center"/>
        </w:trPr>
        <w:tc>
          <w:tcPr>
            <w:tcW w:w="7943" w:type="dxa"/>
            <w:vAlign w:val="center"/>
          </w:tcPr>
          <w:p w14:paraId="3AF0F51B" w14:textId="77777777" w:rsidR="00511AC5" w:rsidRPr="00BD7BB7" w:rsidRDefault="00511AC5" w:rsidP="00863B0F">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48F7E7D9"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87" w:name="_Ref525751376"/>
            <w:r w:rsidRPr="005600FC">
              <w:rPr>
                <w:rFonts w:ascii="Times New Roman" w:eastAsia="Times New Roman" w:hAnsi="Times New Roman"/>
                <w:b/>
                <w:iCs w:val="0"/>
                <w:color w:val="auto"/>
                <w:sz w:val="22"/>
                <w:szCs w:val="22"/>
                <w:lang w:eastAsia="fr-FR"/>
              </w:rPr>
              <w:t xml:space="preserve"> </w:t>
            </w:r>
            <w:bookmarkEnd w:id="87"/>
          </w:p>
        </w:tc>
      </w:tr>
    </w:tbl>
    <w:p w14:paraId="5E01D175" w14:textId="77777777" w:rsidR="00511AC5" w:rsidRPr="002267F6" w:rsidRDefault="00511AC5" w:rsidP="00511AC5">
      <w:pPr>
        <w:spacing w:line="360" w:lineRule="auto"/>
        <w:rPr>
          <w:szCs w:val="22"/>
        </w:rPr>
      </w:pPr>
      <w:r w:rsidRPr="002267F6">
        <w:rPr>
          <w:szCs w:val="22"/>
        </w:rPr>
        <w:t>Ces équations sont écrites dans l’espace</w:t>
      </w:r>
      <w:r>
        <w:rPr>
          <w:szCs w:val="22"/>
        </w:rPr>
        <w:t xml:space="preserve"> 3D</w:t>
      </w:r>
      <w:r w:rsidRPr="002267F6">
        <w:rPr>
          <w:szCs w:val="22"/>
        </w:rPr>
        <w:t xml:space="preserve"> qui représente le domaine d’étude pour un palier hydrodynamique (</w:t>
      </w:r>
      <w:r w:rsidRPr="002267F6">
        <w:rPr>
          <w:szCs w:val="22"/>
        </w:rPr>
        <w:fldChar w:fldCharType="begin"/>
      </w:r>
      <w:r w:rsidRPr="002267F6">
        <w:rPr>
          <w:szCs w:val="22"/>
        </w:rPr>
        <w:instrText xml:space="preserve"> REF _Ref525808346 \h  \* MERGEFORMAT </w:instrText>
      </w:r>
      <w:r w:rsidRPr="002267F6">
        <w:rPr>
          <w:szCs w:val="22"/>
        </w:rPr>
      </w:r>
      <w:r w:rsidRPr="002267F6">
        <w:rPr>
          <w:szCs w:val="22"/>
        </w:rPr>
        <w:fldChar w:fldCharType="separate"/>
      </w:r>
      <w:r w:rsidR="00A07FD0" w:rsidRPr="00A07FD0">
        <w:rPr>
          <w:szCs w:val="22"/>
        </w:rPr>
        <w:t xml:space="preserve">Figure </w:t>
      </w:r>
      <w:r w:rsidR="00A07FD0" w:rsidRPr="00A07FD0">
        <w:rPr>
          <w:i/>
          <w:noProof/>
          <w:szCs w:val="22"/>
        </w:rPr>
        <w:t>16</w:t>
      </w:r>
      <w:r w:rsidRPr="002267F6">
        <w:rPr>
          <w:szCs w:val="22"/>
        </w:rPr>
        <w:fldChar w:fldCharType="end"/>
      </w:r>
      <w:r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06CD7017" w14:textId="77777777" w:rsidR="00511AC5" w:rsidRDefault="00511AC5" w:rsidP="00511AC5">
      <w:pPr>
        <w:keepNext/>
        <w:spacing w:line="360" w:lineRule="auto"/>
        <w:jc w:val="center"/>
      </w:pPr>
      <w:r w:rsidRPr="0065305A">
        <w:rPr>
          <w:noProof/>
          <w:sz w:val="23"/>
          <w:szCs w:val="23"/>
          <w:lang w:eastAsia="zh-CN"/>
        </w:rPr>
        <w:drawing>
          <wp:inline distT="0" distB="0" distL="0" distR="0" wp14:anchorId="2A1984B4" wp14:editId="3004C210">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251DC21" w14:textId="77777777" w:rsidR="00511AC5" w:rsidRPr="00CA5952" w:rsidRDefault="00511AC5" w:rsidP="00511AC5">
      <w:pPr>
        <w:pStyle w:val="Lgende"/>
        <w:spacing w:line="360" w:lineRule="auto"/>
        <w:jc w:val="center"/>
        <w:rPr>
          <w:i w:val="0"/>
          <w:sz w:val="22"/>
        </w:rPr>
      </w:pPr>
      <w:bookmarkStart w:id="88" w:name="_Ref525808346"/>
      <w:r w:rsidRPr="0065305A">
        <w:rPr>
          <w:i w:val="0"/>
          <w:sz w:val="22"/>
        </w:rPr>
        <w:t xml:space="preserve">Figure </w:t>
      </w:r>
      <w:r w:rsidRPr="0065305A">
        <w:rPr>
          <w:i w:val="0"/>
          <w:sz w:val="22"/>
        </w:rPr>
        <w:fldChar w:fldCharType="begin"/>
      </w:r>
      <w:r w:rsidRPr="0065305A">
        <w:rPr>
          <w:i w:val="0"/>
          <w:sz w:val="22"/>
        </w:rPr>
        <w:instrText xml:space="preserve"> SEQ Figure \* ARABIC </w:instrText>
      </w:r>
      <w:r w:rsidRPr="0065305A">
        <w:rPr>
          <w:i w:val="0"/>
          <w:sz w:val="22"/>
        </w:rPr>
        <w:fldChar w:fldCharType="separate"/>
      </w:r>
      <w:r w:rsidR="00A07FD0">
        <w:rPr>
          <w:i w:val="0"/>
          <w:noProof/>
          <w:sz w:val="22"/>
        </w:rPr>
        <w:t>16</w:t>
      </w:r>
      <w:r w:rsidRPr="0065305A">
        <w:rPr>
          <w:i w:val="0"/>
          <w:sz w:val="22"/>
        </w:rPr>
        <w:fldChar w:fldCharType="end"/>
      </w:r>
      <w:bookmarkEnd w:id="88"/>
      <w:r w:rsidRPr="0065305A">
        <w:rPr>
          <w:i w:val="0"/>
          <w:sz w:val="22"/>
        </w:rPr>
        <w:t xml:space="preserve"> : domaine d’étude </w:t>
      </w:r>
      <w:r>
        <w:rPr>
          <w:i w:val="0"/>
          <w:sz w:val="22"/>
        </w:rPr>
        <w:t>entre deux parois</w:t>
      </w:r>
    </w:p>
    <w:p w14:paraId="6976932F" w14:textId="77777777" w:rsidR="00511AC5" w:rsidRPr="001B0A51" w:rsidRDefault="00511AC5" w:rsidP="00511AC5">
      <w:pPr>
        <w:spacing w:line="360" w:lineRule="auto"/>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1B0A51">
        <w:rPr>
          <w:szCs w:val="22"/>
        </w:rPr>
        <w:fldChar w:fldCharType="begin"/>
      </w:r>
      <w:r w:rsidRPr="001B0A51">
        <w:rPr>
          <w:szCs w:val="22"/>
        </w:rPr>
        <w:instrText xml:space="preserve"> REF _Ref525751376 \r \h  \* MERGEFORMAT </w:instrText>
      </w:r>
      <w:r w:rsidRPr="001B0A51">
        <w:rPr>
          <w:szCs w:val="22"/>
        </w:rPr>
      </w:r>
      <w:r w:rsidRPr="001B0A51">
        <w:rPr>
          <w:szCs w:val="22"/>
        </w:rPr>
        <w:fldChar w:fldCharType="separate"/>
      </w:r>
      <w:r w:rsidR="00A07FD0">
        <w:rPr>
          <w:szCs w:val="22"/>
        </w:rPr>
        <w:t>Eq.17</w:t>
      </w:r>
      <w:r w:rsidRPr="001B0A51">
        <w:rPr>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4C133F96" w14:textId="77777777" w:rsidTr="00863B0F">
        <w:trPr>
          <w:trHeight w:val="635"/>
          <w:tblHeader/>
          <w:jc w:val="center"/>
        </w:trPr>
        <w:tc>
          <w:tcPr>
            <w:tcW w:w="7943" w:type="dxa"/>
            <w:vAlign w:val="center"/>
          </w:tcPr>
          <w:p w14:paraId="04F970EF" w14:textId="77777777" w:rsidR="00511AC5" w:rsidRPr="00BD7BB7" w:rsidRDefault="00511AC5" w:rsidP="00863B0F">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706E21CA"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89" w:name="_Ref525824932"/>
            <w:r w:rsidRPr="005600FC">
              <w:rPr>
                <w:rFonts w:ascii="Times New Roman" w:eastAsia="Times New Roman" w:hAnsi="Times New Roman"/>
                <w:b/>
                <w:iCs w:val="0"/>
                <w:color w:val="auto"/>
                <w:sz w:val="22"/>
                <w:szCs w:val="22"/>
                <w:lang w:eastAsia="fr-FR"/>
              </w:rPr>
              <w:t xml:space="preserve"> </w:t>
            </w:r>
            <w:bookmarkEnd w:id="89"/>
          </w:p>
        </w:tc>
      </w:tr>
    </w:tbl>
    <w:p w14:paraId="197B4B6A" w14:textId="77777777" w:rsidR="00511AC5" w:rsidRPr="001B0A51" w:rsidRDefault="00511AC5" w:rsidP="00511AC5">
      <w:pPr>
        <w:spacing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 qui contiennent les informations de viscosité </w:t>
      </w:r>
      <m:oMath>
        <m:r>
          <w:rPr>
            <w:rFonts w:ascii="Cambria Math" w:hAnsi="Cambria Math"/>
            <w:szCs w:val="22"/>
          </w:rPr>
          <m:t>μ</m:t>
        </m:r>
      </m:oMath>
      <w:r w:rsidRPr="001B0A51">
        <w:rPr>
          <w:szCs w:val="22"/>
        </w:rPr>
        <w:t xml:space="preserve"> (</w:t>
      </w:r>
      <w:r w:rsidRPr="001B0A51">
        <w:rPr>
          <w:szCs w:val="22"/>
        </w:rPr>
        <w:fldChar w:fldCharType="begin"/>
      </w:r>
      <w:r w:rsidRPr="001B0A51">
        <w:rPr>
          <w:szCs w:val="22"/>
        </w:rPr>
        <w:instrText xml:space="preserve"> REF _Ref525772474 \r \h  \* MERGEFORMAT </w:instrText>
      </w:r>
      <w:r w:rsidRPr="001B0A51">
        <w:rPr>
          <w:szCs w:val="22"/>
        </w:rPr>
      </w:r>
      <w:r w:rsidRPr="001B0A51">
        <w:rPr>
          <w:szCs w:val="22"/>
        </w:rPr>
        <w:fldChar w:fldCharType="separate"/>
      </w:r>
      <w:r w:rsidR="00A07FD0">
        <w:rPr>
          <w:szCs w:val="22"/>
        </w:rPr>
        <w:t>Eq.19</w:t>
      </w:r>
      <w:r w:rsidRPr="001B0A51">
        <w:rPr>
          <w:szCs w:val="22"/>
        </w:rPr>
        <w:fldChar w:fldCharType="end"/>
      </w:r>
      <w:r w:rsidRPr="001B0A51">
        <w:rPr>
          <w:szCs w:val="22"/>
        </w:rPr>
        <w:t xml:space="preserve">). 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23C2AE9B" w14:textId="77777777" w:rsidTr="00863B0F">
        <w:trPr>
          <w:trHeight w:val="635"/>
          <w:tblHeader/>
          <w:jc w:val="center"/>
        </w:trPr>
        <w:tc>
          <w:tcPr>
            <w:tcW w:w="7943" w:type="dxa"/>
            <w:vAlign w:val="center"/>
          </w:tcPr>
          <w:p w14:paraId="2A08E6E5" w14:textId="77777777" w:rsidR="00511AC5" w:rsidRPr="00D51381" w:rsidRDefault="00511AC5" w:rsidP="00863B0F">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
              </m:oMath>
            </m:oMathPara>
          </w:p>
        </w:tc>
        <w:tc>
          <w:tcPr>
            <w:tcW w:w="1096" w:type="dxa"/>
            <w:vAlign w:val="center"/>
          </w:tcPr>
          <w:p w14:paraId="328E9A50"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0" w:name="_Ref525772474"/>
            <w:r w:rsidRPr="005600FC">
              <w:rPr>
                <w:rFonts w:ascii="Times New Roman" w:eastAsia="Times New Roman" w:hAnsi="Times New Roman"/>
                <w:b/>
                <w:iCs w:val="0"/>
                <w:color w:val="auto"/>
                <w:sz w:val="22"/>
                <w:szCs w:val="22"/>
                <w:lang w:eastAsia="fr-FR"/>
              </w:rPr>
              <w:t xml:space="preserve"> </w:t>
            </w:r>
            <w:bookmarkEnd w:id="90"/>
          </w:p>
        </w:tc>
      </w:tr>
    </w:tbl>
    <w:p w14:paraId="7EB124FB" w14:textId="77777777" w:rsidR="00511AC5" w:rsidRPr="001B0A51" w:rsidRDefault="00511AC5" w:rsidP="00511AC5">
      <w:pPr>
        <w:spacing w:line="360" w:lineRule="auto"/>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r w:rsidRPr="001B0A51">
        <w:rPr>
          <w:szCs w:val="22"/>
        </w:rPr>
        <w:fldChar w:fldCharType="begin"/>
      </w:r>
      <w:r w:rsidRPr="001B0A51">
        <w:rPr>
          <w:szCs w:val="22"/>
        </w:rPr>
        <w:instrText xml:space="preserve"> REF _Ref525808447 \r \h  \* MERGEFORMAT </w:instrText>
      </w:r>
      <w:r w:rsidRPr="001B0A51">
        <w:rPr>
          <w:szCs w:val="22"/>
        </w:rPr>
      </w:r>
      <w:r w:rsidRPr="001B0A51">
        <w:rPr>
          <w:szCs w:val="22"/>
        </w:rPr>
        <w:fldChar w:fldCharType="separate"/>
      </w:r>
      <w:r w:rsidR="00A07FD0">
        <w:rPr>
          <w:szCs w:val="22"/>
        </w:rPr>
        <w:t>Eq.20</w:t>
      </w:r>
      <w:r w:rsidRPr="001B0A51">
        <w:rPr>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530DB996" w14:textId="77777777" w:rsidTr="00863B0F">
        <w:trPr>
          <w:trHeight w:val="635"/>
          <w:tblHeader/>
          <w:jc w:val="center"/>
        </w:trPr>
        <w:tc>
          <w:tcPr>
            <w:tcW w:w="7943" w:type="dxa"/>
            <w:vAlign w:val="center"/>
          </w:tcPr>
          <w:p w14:paraId="6CE4A59F" w14:textId="77777777" w:rsidR="00511AC5" w:rsidRPr="00BD7BB7" w:rsidRDefault="00511AC5" w:rsidP="00863B0F">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1AB2A918"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1" w:name="_Ref525808447"/>
            <w:r w:rsidRPr="005600FC">
              <w:rPr>
                <w:rFonts w:ascii="Times New Roman" w:eastAsia="Times New Roman" w:hAnsi="Times New Roman"/>
                <w:b/>
                <w:iCs w:val="0"/>
                <w:color w:val="auto"/>
                <w:sz w:val="22"/>
                <w:szCs w:val="22"/>
                <w:lang w:eastAsia="fr-FR"/>
              </w:rPr>
              <w:t xml:space="preserve"> </w:t>
            </w:r>
            <w:bookmarkEnd w:id="91"/>
          </w:p>
        </w:tc>
      </w:tr>
    </w:tbl>
    <w:p w14:paraId="50958E5A" w14:textId="77777777" w:rsidR="00511AC5" w:rsidRPr="00FE5119" w:rsidRDefault="00511AC5" w:rsidP="00511AC5">
      <w:pPr>
        <w:spacing w:line="360" w:lineRule="auto"/>
        <w:rPr>
          <w:szCs w:val="22"/>
        </w:rPr>
      </w:pPr>
      <w:r w:rsidRPr="00FE5119">
        <w:rPr>
          <w:szCs w:val="22"/>
        </w:rPr>
        <w:t>C’est ainsi qu’est obtenue l’équation de Reynolds généralisée.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466B4FD8" w14:textId="77777777" w:rsidTr="00863B0F">
        <w:trPr>
          <w:trHeight w:val="635"/>
          <w:tblHeader/>
          <w:jc w:val="center"/>
        </w:trPr>
        <w:tc>
          <w:tcPr>
            <w:tcW w:w="7943" w:type="dxa"/>
            <w:vAlign w:val="center"/>
          </w:tcPr>
          <w:p w14:paraId="1482EAE4" w14:textId="77777777" w:rsidR="00511AC5" w:rsidRPr="000C14F1" w:rsidRDefault="00511AC5" w:rsidP="00863B0F">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7D79D848"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E2FDE4" w14:textId="77777777" w:rsidR="00511AC5" w:rsidRPr="001F3A1F" w:rsidRDefault="00511AC5" w:rsidP="00511AC5">
      <w:pPr>
        <w:spacing w:line="360" w:lineRule="auto"/>
        <w:jc w:val="left"/>
        <w:rPr>
          <w:szCs w:val="22"/>
        </w:rPr>
      </w:pPr>
      <m:oMath>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0</m:t>
            </m:r>
          </m:sub>
        </m:sSub>
        <m:r>
          <w:rPr>
            <w:rFonts w:ascii="Cambria Math" w:hAnsi="Cambria Math"/>
            <w:szCs w:val="22"/>
          </w:rPr>
          <m:t xml:space="preserve">,R, F et G </m:t>
        </m:r>
      </m:oMath>
      <w:r w:rsidRPr="001F3A1F">
        <w:rPr>
          <w:iCs/>
          <w:szCs w:val="22"/>
        </w:rPr>
        <w:t xml:space="preserve">sont </w:t>
      </w:r>
      <w:r w:rsidRPr="001F3A1F">
        <w:rPr>
          <w:szCs w:val="22"/>
        </w:rPr>
        <w:t xml:space="preserve">fonctions de </w:t>
      </w:r>
      <m:oMath>
        <m:r>
          <w:rPr>
            <w:rFonts w:ascii="Cambria Math" w:hAnsi="Cambria Math"/>
            <w:szCs w:val="22"/>
          </w:rPr>
          <m:t xml:space="preserve">x ,z </m:t>
        </m:r>
      </m:oMath>
      <w:r w:rsidRPr="001F3A1F">
        <w:rPr>
          <w:szCs w:val="22"/>
        </w:rPr>
        <w:t>et</w:t>
      </w:r>
      <m:oMath>
        <m:r>
          <w:rPr>
            <w:rFonts w:ascii="Cambria Math" w:hAnsi="Cambria Math"/>
            <w:szCs w:val="22"/>
          </w:rPr>
          <m:t xml:space="preserve"> t</m:t>
        </m:r>
      </m:oMath>
      <w:r w:rsidRPr="001F3A1F">
        <w:rPr>
          <w:iCs/>
          <w:szCs w:val="22"/>
        </w:rPr>
        <w:t xml:space="preserve"> </w:t>
      </w:r>
      <w:r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0B7C3E6F" w14:textId="77777777" w:rsidTr="00863B0F">
        <w:trPr>
          <w:trHeight w:val="635"/>
          <w:tblHeader/>
          <w:jc w:val="center"/>
        </w:trPr>
        <w:tc>
          <w:tcPr>
            <w:tcW w:w="7943" w:type="dxa"/>
            <w:vAlign w:val="center"/>
          </w:tcPr>
          <w:p w14:paraId="2832E74D" w14:textId="77777777" w:rsidR="00511AC5" w:rsidRPr="00213FE4" w:rsidRDefault="00511AC5" w:rsidP="00863B0F">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ctrlPr>
                        <w:rPr>
                          <w:rFonts w:ascii="Cambria Math" w:eastAsia="Cambria Math" w:hAnsi="Cambria Math" w:cs="Cambria Math"/>
                          <w:i/>
                        </w:rPr>
                      </m:ctrlPr>
                    </m:e>
                  </m:mr>
                  <m:mr>
                    <m:e>
                      <m:r>
                        <w:rPr>
                          <w:rFonts w:ascii="Cambria Math" w:hAnsi="Cambria Math"/>
                        </w:rPr>
                        <m:t>R(x,z,t)=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F(x,z,t)=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mr>
                </m:m>
              </m:oMath>
            </m:oMathPara>
          </w:p>
        </w:tc>
        <w:tc>
          <w:tcPr>
            <w:tcW w:w="1096" w:type="dxa"/>
            <w:vAlign w:val="center"/>
          </w:tcPr>
          <w:p w14:paraId="43E035C9"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873D6B5" w14:textId="77777777" w:rsidR="00511AC5" w:rsidRPr="0020509C" w:rsidRDefault="00511AC5" w:rsidP="00511AC5">
      <w:pPr>
        <w:spacing w:line="360" w:lineRule="auto"/>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Comme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r>
        <w:rPr>
          <w:szCs w:val="23"/>
        </w:rPr>
        <w:t>sur</w:t>
      </w:r>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 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59DA60D1" w14:textId="77777777" w:rsidTr="00863B0F">
        <w:trPr>
          <w:trHeight w:val="635"/>
          <w:tblHeader/>
          <w:jc w:val="center"/>
        </w:trPr>
        <w:tc>
          <w:tcPr>
            <w:tcW w:w="7943" w:type="dxa"/>
            <w:vAlign w:val="center"/>
          </w:tcPr>
          <w:p w14:paraId="4F00A1F0" w14:textId="77777777" w:rsidR="00511AC5" w:rsidRPr="00DD3440" w:rsidRDefault="00511AC5" w:rsidP="00863B0F">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096" w:type="dxa"/>
            <w:vAlign w:val="center"/>
          </w:tcPr>
          <w:p w14:paraId="66515944"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9C106F9" w14:textId="77777777" w:rsidR="00511AC5" w:rsidRDefault="00511AC5" w:rsidP="00511AC5">
      <w:pPr>
        <w:spacing w:line="360" w:lineRule="auto"/>
        <w:rPr>
          <w:sz w:val="23"/>
          <w:szCs w:val="23"/>
        </w:rPr>
      </w:pPr>
    </w:p>
    <w:p w14:paraId="6D353826" w14:textId="77777777" w:rsidR="00511AC5" w:rsidRDefault="00511AC5" w:rsidP="00511AC5">
      <w:pPr>
        <w:keepNext/>
        <w:spacing w:line="360" w:lineRule="auto"/>
        <w:jc w:val="center"/>
      </w:pPr>
      <w:r>
        <w:rPr>
          <w:noProof/>
          <w:sz w:val="23"/>
          <w:szCs w:val="23"/>
          <w:lang w:eastAsia="zh-CN"/>
        </w:rPr>
        <w:drawing>
          <wp:inline distT="0" distB="0" distL="0" distR="0" wp14:anchorId="41959D07" wp14:editId="23B5FEBF">
            <wp:extent cx="3600000" cy="2462400"/>
            <wp:effectExtent l="0" t="0" r="63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e d'étude du palier hydrodynamique 2 profile développé.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462400"/>
                    </a:xfrm>
                    <a:prstGeom prst="rect">
                      <a:avLst/>
                    </a:prstGeom>
                  </pic:spPr>
                </pic:pic>
              </a:graphicData>
            </a:graphic>
          </wp:inline>
        </w:drawing>
      </w:r>
    </w:p>
    <w:p w14:paraId="2DB804C3" w14:textId="77777777" w:rsidR="00511AC5" w:rsidRPr="008317A9" w:rsidRDefault="00511AC5" w:rsidP="00511AC5">
      <w:pPr>
        <w:pStyle w:val="Lgende"/>
        <w:spacing w:line="360" w:lineRule="auto"/>
        <w:jc w:val="center"/>
        <w:rPr>
          <w:i w:val="0"/>
          <w:noProof/>
          <w:sz w:val="22"/>
          <w:szCs w:val="22"/>
        </w:rPr>
      </w:pPr>
      <w:r w:rsidRPr="008317A9">
        <w:rPr>
          <w:i w:val="0"/>
          <w:noProof/>
          <w:sz w:val="22"/>
          <w:szCs w:val="22"/>
        </w:rPr>
        <w:t xml:space="preserve">Figure </w:t>
      </w:r>
      <w:r w:rsidRPr="008317A9">
        <w:rPr>
          <w:i w:val="0"/>
          <w:noProof/>
          <w:sz w:val="22"/>
          <w:szCs w:val="22"/>
        </w:rPr>
        <w:fldChar w:fldCharType="begin"/>
      </w:r>
      <w:r w:rsidRPr="008317A9">
        <w:rPr>
          <w:i w:val="0"/>
          <w:noProof/>
          <w:sz w:val="22"/>
          <w:szCs w:val="22"/>
        </w:rPr>
        <w:instrText xml:space="preserve"> SEQ Figure \* ARABIC </w:instrText>
      </w:r>
      <w:r w:rsidRPr="008317A9">
        <w:rPr>
          <w:i w:val="0"/>
          <w:noProof/>
          <w:sz w:val="22"/>
          <w:szCs w:val="22"/>
        </w:rPr>
        <w:fldChar w:fldCharType="separate"/>
      </w:r>
      <w:r w:rsidR="00A07FD0">
        <w:rPr>
          <w:i w:val="0"/>
          <w:noProof/>
          <w:sz w:val="22"/>
          <w:szCs w:val="22"/>
        </w:rPr>
        <w:t>17</w:t>
      </w:r>
      <w:r w:rsidRPr="008317A9">
        <w:rPr>
          <w:i w:val="0"/>
          <w:noProof/>
          <w:sz w:val="22"/>
          <w:szCs w:val="22"/>
        </w:rPr>
        <w:fldChar w:fldCharType="end"/>
      </w:r>
      <w:r w:rsidRPr="008317A9">
        <w:rPr>
          <w:i w:val="0"/>
          <w:noProof/>
          <w:sz w:val="22"/>
          <w:szCs w:val="22"/>
        </w:rPr>
        <w:t> : domaine d’étude dans le cadre d’un palier hydrodynamique</w:t>
      </w:r>
    </w:p>
    <w:p w14:paraId="079B8988" w14:textId="77777777" w:rsidR="00511AC5" w:rsidRPr="008317A9" w:rsidRDefault="00511AC5" w:rsidP="00511AC5">
      <w:pPr>
        <w:spacing w:line="360" w:lineRule="auto"/>
        <w:rPr>
          <w:szCs w:val="22"/>
        </w:rPr>
      </w:pPr>
      <w:r w:rsidRPr="008317A9">
        <w:rPr>
          <w:szCs w:val="22"/>
        </w:rPr>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242CB4C8" w14:textId="77777777" w:rsidTr="00863B0F">
        <w:trPr>
          <w:trHeight w:val="635"/>
          <w:tblHeader/>
          <w:jc w:val="center"/>
        </w:trPr>
        <w:tc>
          <w:tcPr>
            <w:tcW w:w="7943" w:type="dxa"/>
            <w:vAlign w:val="center"/>
          </w:tcPr>
          <w:p w14:paraId="74F7CDF7" w14:textId="77777777" w:rsidR="00511AC5" w:rsidRPr="00DD3440" w:rsidRDefault="00511AC5" w:rsidP="00863B0F">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∂ρh</m:t>
                    </m:r>
                  </m:num>
                  <m:den>
                    <m:r>
                      <w:rPr>
                        <w:rFonts w:ascii="Cambria Math" w:hAnsi="Cambria Math"/>
                      </w:rPr>
                      <m:t>∂t</m:t>
                    </m:r>
                  </m:den>
                </m:f>
                <m:r>
                  <w:rPr>
                    <w:rFonts w:ascii="Cambria Math" w:hAnsi="Cambria Math"/>
                  </w:rPr>
                  <m:t xml:space="preserve"> </m:t>
                </m:r>
              </m:oMath>
            </m:oMathPara>
          </w:p>
        </w:tc>
        <w:tc>
          <w:tcPr>
            <w:tcW w:w="1096" w:type="dxa"/>
            <w:vAlign w:val="center"/>
          </w:tcPr>
          <w:p w14:paraId="61A57956"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2" w:name="_Ref528678284"/>
            <w:r w:rsidRPr="005600FC">
              <w:rPr>
                <w:rFonts w:ascii="Times New Roman" w:eastAsia="Times New Roman" w:hAnsi="Times New Roman"/>
                <w:b/>
                <w:iCs w:val="0"/>
                <w:color w:val="auto"/>
                <w:sz w:val="22"/>
                <w:szCs w:val="22"/>
                <w:lang w:eastAsia="fr-FR"/>
              </w:rPr>
              <w:t xml:space="preserve"> </w:t>
            </w:r>
            <w:bookmarkEnd w:id="92"/>
          </w:p>
        </w:tc>
      </w:tr>
    </w:tbl>
    <w:p w14:paraId="62201CA5" w14:textId="77777777" w:rsidR="00511AC5" w:rsidRPr="008317A9" w:rsidRDefault="00511AC5" w:rsidP="00511AC5">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58366E20" w14:textId="77777777" w:rsidTr="00863B0F">
        <w:trPr>
          <w:trHeight w:val="635"/>
          <w:tblHeader/>
          <w:jc w:val="center"/>
        </w:trPr>
        <w:tc>
          <w:tcPr>
            <w:tcW w:w="7943" w:type="dxa"/>
            <w:vAlign w:val="center"/>
          </w:tcPr>
          <w:p w14:paraId="04F7C46E" w14:textId="77777777" w:rsidR="00511AC5" w:rsidRPr="00842FCA" w:rsidRDefault="00511AC5" w:rsidP="00863B0F">
            <w:pPr>
              <w:spacing w:line="360" w:lineRule="auto"/>
              <w:rPr>
                <w:iCs/>
              </w:rPr>
            </w:pPr>
            <m:oMathPara>
              <m:oMath>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096" w:type="dxa"/>
            <w:vAlign w:val="center"/>
          </w:tcPr>
          <w:p w14:paraId="30376550"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2BA714" w14:textId="77777777" w:rsidR="00511AC5" w:rsidRDefault="00511AC5" w:rsidP="000D45C4">
      <w:pPr>
        <w:pStyle w:val="Titre3"/>
      </w:pPr>
      <w:bookmarkStart w:id="93" w:name="_Toc532821750"/>
      <w:r>
        <w:t>Modèles de rupture et reformation du film (cavitation)</w:t>
      </w:r>
      <w:bookmarkEnd w:id="93"/>
    </w:p>
    <w:p w14:paraId="14B581DC" w14:textId="77777777" w:rsidR="00511AC5" w:rsidRDefault="00511AC5" w:rsidP="00511AC5">
      <w:pPr>
        <w:rPr>
          <w:sz w:val="23"/>
          <w:szCs w:val="23"/>
        </w:rPr>
      </w:pPr>
    </w:p>
    <w:p w14:paraId="1243955D" w14:textId="77777777" w:rsidR="00511AC5" w:rsidRPr="008317A9" w:rsidRDefault="00511AC5" w:rsidP="00511AC5">
      <w:pPr>
        <w:spacing w:line="360" w:lineRule="auto"/>
        <w:rPr>
          <w:szCs w:val="23"/>
        </w:rPr>
      </w:pPr>
      <w:r>
        <w:rPr>
          <w:szCs w:val="23"/>
        </w:rPr>
        <w:t xml:space="preserve">Le phénomène de la rupture et 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 xml:space="preserve">est composée de zones dîtes convergentes et divergentes. Les zones convergentes correspondent aux endroits où l’épaisseur de film est réduite entraînant la création de pression. En opposition, il existe des zones divergentes où l’épaisseur de film augmente et où </w:t>
      </w:r>
      <w:r>
        <w:rPr>
          <w:szCs w:val="23"/>
        </w:rPr>
        <w:t>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p>
    <w:p w14:paraId="45C5CC5A" w14:textId="77777777" w:rsidR="00511AC5" w:rsidRPr="008317A9" w:rsidRDefault="00511AC5" w:rsidP="00511AC5">
      <w:pPr>
        <w:spacing w:line="360" w:lineRule="auto"/>
        <w:rPr>
          <w:szCs w:val="23"/>
        </w:rPr>
      </w:pPr>
      <w:r w:rsidRPr="008317A9">
        <w:rPr>
          <w:szCs w:val="23"/>
        </w:rPr>
        <w:t xml:space="preserve">La première approche est basée sur le modèle de cavitation de Jakobsson, Floberg et Olsson (JFO), mis en œuvre par Elrod et Adams </w:t>
      </w:r>
      <w:r w:rsidRPr="008317A9">
        <w:rPr>
          <w:szCs w:val="23"/>
        </w:rPr>
        <w:fldChar w:fldCharType="begin"/>
      </w:r>
      <w:r w:rsidRPr="008317A9">
        <w:rPr>
          <w:szCs w:val="23"/>
        </w:rPr>
        <w:instrText xml:space="preserve"> REF _Ref526266405 \r \h </w:instrText>
      </w:r>
      <w:r>
        <w:rPr>
          <w:szCs w:val="23"/>
        </w:rPr>
        <w:instrText xml:space="preserve"> \* MERGEFORMAT </w:instrText>
      </w:r>
      <w:r w:rsidRPr="008317A9">
        <w:rPr>
          <w:szCs w:val="23"/>
        </w:rPr>
      </w:r>
      <w:r w:rsidRPr="008317A9">
        <w:rPr>
          <w:szCs w:val="23"/>
        </w:rPr>
        <w:fldChar w:fldCharType="separate"/>
      </w:r>
      <w:r w:rsidR="00A07FD0">
        <w:rPr>
          <w:szCs w:val="23"/>
        </w:rPr>
        <w:t>[36]</w:t>
      </w:r>
      <w:r w:rsidRPr="008317A9">
        <w:rPr>
          <w:szCs w:val="23"/>
        </w:rPr>
        <w:fldChar w:fldCharType="end"/>
      </w:r>
      <w:r w:rsidRPr="008317A9">
        <w:rPr>
          <w:szCs w:val="23"/>
        </w:rPr>
        <w:t>. Il suppose que dans la zone cavitante il existe une superposition de filets d’huile et de filets d’air. Ils proposent de considérer que, dans cette zone, le mélange de lubrifiant et de gaz est homogène, tout en gardant la zone de rupture inchangée. Ils 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7FC93ECE" w14:textId="77777777" w:rsidTr="00863B0F">
        <w:trPr>
          <w:trHeight w:val="635"/>
          <w:tblHeader/>
          <w:jc w:val="center"/>
        </w:trPr>
        <w:tc>
          <w:tcPr>
            <w:tcW w:w="7943" w:type="dxa"/>
            <w:vAlign w:val="center"/>
          </w:tcPr>
          <w:p w14:paraId="503D820B" w14:textId="77777777" w:rsidR="00511AC5" w:rsidRPr="00DD3440" w:rsidRDefault="00511AC5" w:rsidP="00863B0F">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096" w:type="dxa"/>
            <w:vAlign w:val="center"/>
          </w:tcPr>
          <w:p w14:paraId="62B2C8AB"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4" w:name="_Ref525835347"/>
            <w:r w:rsidRPr="005600FC">
              <w:rPr>
                <w:rFonts w:ascii="Times New Roman" w:eastAsia="Times New Roman" w:hAnsi="Times New Roman"/>
                <w:b/>
                <w:iCs w:val="0"/>
                <w:color w:val="auto"/>
                <w:sz w:val="22"/>
                <w:szCs w:val="22"/>
                <w:lang w:eastAsia="fr-FR"/>
              </w:rPr>
              <w:t xml:space="preserve"> </w:t>
            </w:r>
            <w:bookmarkEnd w:id="94"/>
          </w:p>
        </w:tc>
      </w:tr>
    </w:tbl>
    <w:p w14:paraId="667B5A3F" w14:textId="77777777" w:rsidR="00511AC5" w:rsidRPr="008317A9" w:rsidRDefault="00511AC5" w:rsidP="00511AC5">
      <w:pPr>
        <w:spacing w:line="360" w:lineRule="auto"/>
        <w:rPr>
          <w:szCs w:val="23"/>
        </w:rPr>
      </w:pPr>
      <w:r w:rsidRPr="008317A9">
        <w:rPr>
          <w:szCs w:val="23"/>
        </w:rPr>
        <w:t xml:space="preserve">En 2015, Woloszynski et al. </w:t>
      </w:r>
      <w:r w:rsidRPr="008317A9">
        <w:rPr>
          <w:szCs w:val="23"/>
        </w:rPr>
        <w:fldChar w:fldCharType="begin"/>
      </w:r>
      <w:r w:rsidRPr="008317A9">
        <w:rPr>
          <w:szCs w:val="23"/>
        </w:rPr>
        <w:instrText xml:space="preserve"> REF _Ref526263911 \r \h </w:instrText>
      </w:r>
      <w:r>
        <w:rPr>
          <w:szCs w:val="23"/>
        </w:rPr>
        <w:instrText xml:space="preserve"> \* MERGEFORMAT </w:instrText>
      </w:r>
      <w:r w:rsidRPr="008317A9">
        <w:rPr>
          <w:szCs w:val="23"/>
        </w:rPr>
      </w:r>
      <w:r w:rsidRPr="008317A9">
        <w:rPr>
          <w:szCs w:val="23"/>
        </w:rPr>
        <w:fldChar w:fldCharType="separate"/>
      </w:r>
      <w:r w:rsidR="00A07FD0">
        <w:rPr>
          <w:szCs w:val="23"/>
        </w:rPr>
        <w:t>[34]</w:t>
      </w:r>
      <w:r w:rsidRPr="008317A9">
        <w:rPr>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8317A9">
        <w:rPr>
          <w:szCs w:val="23"/>
        </w:rPr>
        <w:fldChar w:fldCharType="begin"/>
      </w:r>
      <w:r w:rsidRPr="008317A9">
        <w:rPr>
          <w:szCs w:val="23"/>
        </w:rPr>
        <w:instrText xml:space="preserve"> REF _Ref525840140 \r \h  \* MERGEFORMAT </w:instrText>
      </w:r>
      <w:r w:rsidRPr="008317A9">
        <w:rPr>
          <w:szCs w:val="23"/>
        </w:rPr>
      </w:r>
      <w:r w:rsidRPr="008317A9">
        <w:rPr>
          <w:szCs w:val="23"/>
        </w:rPr>
        <w:fldChar w:fldCharType="separate"/>
      </w:r>
      <w:r w:rsidR="00A07FD0">
        <w:rPr>
          <w:szCs w:val="23"/>
        </w:rPr>
        <w:t>Eq.27</w:t>
      </w:r>
      <w:r w:rsidRPr="008317A9">
        <w:rPr>
          <w:szCs w:val="23"/>
        </w:rPr>
        <w:fldChar w:fldCharType="end"/>
      </w:r>
      <w:r w:rsidRPr="008317A9">
        <w:rPr>
          <w:szCs w:val="23"/>
        </w:rPr>
        <w:t xml:space="preserve"> en deux étape.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01D517E" w14:textId="77777777" w:rsidTr="00863B0F">
        <w:trPr>
          <w:trHeight w:val="635"/>
          <w:tblHeader/>
          <w:jc w:val="center"/>
        </w:trPr>
        <w:tc>
          <w:tcPr>
            <w:tcW w:w="7943" w:type="dxa"/>
            <w:vAlign w:val="center"/>
          </w:tcPr>
          <w:p w14:paraId="25421501" w14:textId="77777777" w:rsidR="00511AC5" w:rsidRPr="00DD3440" w:rsidRDefault="00511AC5" w:rsidP="00863B0F">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sz w:val="23"/>
                  <w:szCs w:val="23"/>
                </w:rPr>
                <m:t xml:space="preserve">,  </m:t>
              </m:r>
              <m:r>
                <w:rPr>
                  <w:rFonts w:ascii="Cambria Math" w:hAnsi="Cambria Math" w:cs="Cambria Math"/>
                  <w:sz w:val="23"/>
                  <w:szCs w:val="23"/>
                </w:rPr>
                <m:t>θ ≥0</m:t>
              </m:r>
            </m:oMath>
            <w:r>
              <w:rPr>
                <w:sz w:val="23"/>
                <w:szCs w:val="23"/>
              </w:rPr>
              <w:t xml:space="preserve"> </w:t>
            </w:r>
          </w:p>
        </w:tc>
        <w:tc>
          <w:tcPr>
            <w:tcW w:w="1096" w:type="dxa"/>
            <w:vAlign w:val="center"/>
          </w:tcPr>
          <w:p w14:paraId="732C9356"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5" w:name="_Ref525840140"/>
            <w:r w:rsidRPr="005600FC">
              <w:rPr>
                <w:rFonts w:ascii="Times New Roman" w:eastAsia="Times New Roman" w:hAnsi="Times New Roman"/>
                <w:b/>
                <w:iCs w:val="0"/>
                <w:color w:val="auto"/>
                <w:sz w:val="22"/>
                <w:szCs w:val="22"/>
                <w:lang w:eastAsia="fr-FR"/>
              </w:rPr>
              <w:t xml:space="preserve"> </w:t>
            </w:r>
            <w:bookmarkEnd w:id="95"/>
          </w:p>
        </w:tc>
      </w:tr>
    </w:tbl>
    <w:p w14:paraId="4FCBFD01" w14:textId="77777777" w:rsidR="00511AC5" w:rsidRPr="008317A9" w:rsidRDefault="00511AC5" w:rsidP="00511AC5">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3ACD58A8" w14:textId="77777777" w:rsidTr="00863B0F">
        <w:trPr>
          <w:trHeight w:val="635"/>
          <w:tblHeader/>
          <w:jc w:val="center"/>
        </w:trPr>
        <w:tc>
          <w:tcPr>
            <w:tcW w:w="7943" w:type="dxa"/>
            <w:vAlign w:val="center"/>
          </w:tcPr>
          <w:p w14:paraId="5FB5EBF9" w14:textId="77777777" w:rsidR="00511AC5" w:rsidRPr="008A0F07" w:rsidRDefault="00511AC5" w:rsidP="00863B0F">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096" w:type="dxa"/>
            <w:vAlign w:val="center"/>
          </w:tcPr>
          <w:p w14:paraId="612A9CC7"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2CF011E" w14:textId="77777777" w:rsidR="00511AC5" w:rsidRDefault="00511AC5" w:rsidP="00511AC5">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A6ABECF" w14:textId="77777777" w:rsidR="00511AC5" w:rsidRDefault="00511AC5" w:rsidP="00511AC5">
      <w:pPr>
        <w:spacing w:line="360" w:lineRule="auto"/>
        <w:rPr>
          <w:szCs w:val="23"/>
        </w:rPr>
      </w:pPr>
      <w:r w:rsidRPr="008317A9">
        <w:rPr>
          <w:szCs w:val="23"/>
        </w:rPr>
        <w:t>Dans la première étape, la contrainte est remplacée par une équation équivalente</w:t>
      </w:r>
      <w:r>
        <w:rPr>
          <w:szCs w:val="23"/>
        </w:rPr>
        <w:t xml:space="preserve"> </w:t>
      </w:r>
      <w:r>
        <w:rPr>
          <w:szCs w:val="23"/>
        </w:rPr>
        <w:fldChar w:fldCharType="begin"/>
      </w:r>
      <w:r>
        <w:rPr>
          <w:szCs w:val="23"/>
        </w:rPr>
        <w:instrText xml:space="preserve"> REF _Ref525842533 \r \h </w:instrText>
      </w:r>
      <w:r>
        <w:rPr>
          <w:szCs w:val="23"/>
        </w:rPr>
      </w:r>
      <w:r>
        <w:rPr>
          <w:szCs w:val="23"/>
        </w:rPr>
        <w:fldChar w:fldCharType="separate"/>
      </w:r>
      <w:r w:rsidR="00A07FD0">
        <w:rPr>
          <w:szCs w:val="23"/>
        </w:rPr>
        <w:t>Eq.29</w:t>
      </w:r>
      <w:r>
        <w:rPr>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E1758D4" w14:textId="77777777" w:rsidTr="00863B0F">
        <w:trPr>
          <w:trHeight w:val="635"/>
          <w:tblHeader/>
        </w:trPr>
        <w:tc>
          <w:tcPr>
            <w:tcW w:w="7943" w:type="dxa"/>
            <w:vAlign w:val="center"/>
          </w:tcPr>
          <w:p w14:paraId="3C26B5AF" w14:textId="77777777" w:rsidR="00511AC5" w:rsidRPr="00C30A8D" w:rsidRDefault="00511AC5" w:rsidP="00863B0F">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096" w:type="dxa"/>
            <w:vAlign w:val="center"/>
          </w:tcPr>
          <w:p w14:paraId="3414D40A"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6" w:name="_Ref525842533"/>
            <w:r w:rsidRPr="005600FC">
              <w:rPr>
                <w:rFonts w:ascii="Times New Roman" w:eastAsia="Times New Roman" w:hAnsi="Times New Roman"/>
                <w:b/>
                <w:iCs w:val="0"/>
                <w:color w:val="auto"/>
                <w:sz w:val="22"/>
                <w:szCs w:val="22"/>
                <w:lang w:eastAsia="fr-FR"/>
              </w:rPr>
              <w:t xml:space="preserve"> </w:t>
            </w:r>
            <w:bookmarkEnd w:id="96"/>
          </w:p>
        </w:tc>
      </w:tr>
    </w:tbl>
    <w:p w14:paraId="00B784A7" w14:textId="77777777" w:rsidR="00511AC5" w:rsidRPr="008317A9" w:rsidRDefault="00511AC5" w:rsidP="00511AC5">
      <w:pPr>
        <w:spacing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Pr="008317A9">
        <w:rPr>
          <w:szCs w:val="23"/>
        </w:rPr>
        <w:t xml:space="preserve">qui permet d’à la fois avoir la pression et à la fois </w:t>
      </w:r>
      <w:r>
        <w:rPr>
          <w:szCs w:val="23"/>
        </w:rPr>
        <w:t>d’</w:t>
      </w:r>
      <w:r w:rsidRPr="008317A9">
        <w:rPr>
          <w:szCs w:val="23"/>
        </w:rPr>
        <w:t>obtenir le facteur de remplissage qui définit la zone de cavitation.  Cet algorithme a été</w:t>
      </w:r>
      <w:r>
        <w:rPr>
          <w:szCs w:val="23"/>
        </w:rPr>
        <w:t xml:space="preserve"> intégré dans le solveur actuel et son implémentation est détaillée dans la section </w:t>
      </w:r>
      <w:r>
        <w:rPr>
          <w:szCs w:val="23"/>
        </w:rPr>
        <w:fldChar w:fldCharType="begin"/>
      </w:r>
      <w:r>
        <w:rPr>
          <w:szCs w:val="23"/>
        </w:rPr>
        <w:instrText xml:space="preserve"> REF _Ref528671596 \r \h </w:instrText>
      </w:r>
      <w:r>
        <w:rPr>
          <w:szCs w:val="23"/>
        </w:rPr>
      </w:r>
      <w:r>
        <w:rPr>
          <w:szCs w:val="23"/>
        </w:rPr>
        <w:fldChar w:fldCharType="separate"/>
      </w:r>
      <w:r w:rsidR="00A07FD0">
        <w:rPr>
          <w:szCs w:val="23"/>
        </w:rPr>
        <w:t>2.3.4.1</w:t>
      </w:r>
      <w:r>
        <w:rPr>
          <w:szCs w:val="23"/>
        </w:rPr>
        <w:fldChar w:fldCharType="end"/>
      </w:r>
      <w:r>
        <w:rPr>
          <w:szCs w:val="23"/>
        </w:rPr>
        <w:t>.</w:t>
      </w:r>
    </w:p>
    <w:p w14:paraId="1B68A0A9" w14:textId="77777777" w:rsidR="00511AC5" w:rsidRPr="00613AE5" w:rsidRDefault="00511AC5" w:rsidP="00511AC5">
      <w:pPr>
        <w:spacing w:line="360" w:lineRule="auto"/>
        <w:rPr>
          <w:szCs w:val="23"/>
        </w:rPr>
      </w:pPr>
      <w:r w:rsidRPr="00613AE5">
        <w:rPr>
          <w:szCs w:val="23"/>
        </w:rPr>
        <w:t xml:space="preserve">La deuxième méthode est basée sur un modèle de compressibilité artificielle </w:t>
      </w:r>
      <w:r w:rsidRPr="00613AE5">
        <w:rPr>
          <w:b/>
          <w:szCs w:val="23"/>
        </w:rPr>
        <w:t>(MCA)</w:t>
      </w:r>
      <w:r w:rsidRPr="00613AE5">
        <w:rPr>
          <w:szCs w:val="23"/>
        </w:rPr>
        <w:t xml:space="preserve"> qui modifie la densité du lubrifiant dans la zone de cavitation. Au lieu d'utiliser la contrainte mathématique</w:t>
      </w:r>
      <m:oMath>
        <m:r>
          <m:rPr>
            <m:sty m:val="p"/>
          </m:rPr>
          <w:rPr>
            <w:rFonts w:ascii="Cambria Math" w:hAnsi="Cambria Math"/>
            <w:szCs w:val="23"/>
          </w:rPr>
          <m:t xml:space="preserve"> (</m:t>
        </m:r>
        <m:r>
          <w:rPr>
            <w:rFonts w:ascii="Cambria Math" w:hAnsi="Cambria Math" w:cs="Cambria Math"/>
            <w:szCs w:val="23"/>
          </w:rPr>
          <m:t>p</m:t>
        </m:r>
        <m:r>
          <m:rPr>
            <m:sty m:val="p"/>
          </m:rPr>
          <w:rPr>
            <w:rFonts w:ascii="Cambria Math" w:hAnsi="Cambria Math"/>
            <w:szCs w:val="23"/>
          </w:rPr>
          <m:t>-</m:t>
        </m:r>
        <m:sSub>
          <m:sSubPr>
            <m:ctrlPr>
              <w:rPr>
                <w:rFonts w:ascii="Cambria Math" w:hAnsi="Cambria Math" w:cs="Cambria Math"/>
                <w:szCs w:val="23"/>
              </w:rPr>
            </m:ctrlPr>
          </m:sSubPr>
          <m:e>
            <m:r>
              <w:rPr>
                <w:rFonts w:ascii="Cambria Math" w:hAnsi="Cambria Math" w:cs="Cambria Math"/>
                <w:szCs w:val="23"/>
              </w:rPr>
              <m:t>p</m:t>
            </m:r>
            <m:ctrlPr>
              <w:rPr>
                <w:rFonts w:ascii="Cambria Math" w:hAnsi="Cambria Math"/>
                <w:szCs w:val="23"/>
              </w:rPr>
            </m:ctrlPr>
          </m:e>
          <m:sub>
            <m:r>
              <w:rPr>
                <w:rFonts w:ascii="Cambria Math" w:hAnsi="Cambria Math" w:cs="Cambria Math"/>
                <w:szCs w:val="23"/>
              </w:rPr>
              <m:t>cavi</m:t>
            </m:r>
          </m:sub>
        </m:sSub>
        <m:r>
          <m:rPr>
            <m:sty m:val="p"/>
          </m:rPr>
          <w:rPr>
            <w:rFonts w:ascii="Cambria Math" w:hAnsi="Cambria Math"/>
            <w:szCs w:val="23"/>
          </w:rPr>
          <m:t>)</m:t>
        </m:r>
        <m:r>
          <w:rPr>
            <w:rFonts w:ascii="Cambria Math" w:hAnsi="Cambria Math" w:cs="Cambria Math"/>
            <w:szCs w:val="23"/>
          </w:rPr>
          <m:t>θ</m:t>
        </m:r>
        <m:r>
          <m:rPr>
            <m:sty m:val="p"/>
          </m:rPr>
          <w:rPr>
            <w:rFonts w:ascii="Cambria Math" w:hAnsi="Cambria Math"/>
            <w:szCs w:val="23"/>
          </w:rPr>
          <m:t>=0</m:t>
        </m:r>
      </m:oMath>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BD561FA" w14:textId="77777777" w:rsidTr="00863B0F">
        <w:trPr>
          <w:trHeight w:val="635"/>
          <w:tblHeader/>
          <w:jc w:val="center"/>
        </w:trPr>
        <w:tc>
          <w:tcPr>
            <w:tcW w:w="7943" w:type="dxa"/>
            <w:vAlign w:val="center"/>
          </w:tcPr>
          <w:p w14:paraId="17E82A65" w14:textId="77777777" w:rsidR="00511AC5" w:rsidRPr="00FE3B93" w:rsidRDefault="00511AC5" w:rsidP="00863B0F">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096" w:type="dxa"/>
            <w:vAlign w:val="center"/>
          </w:tcPr>
          <w:p w14:paraId="40AF301B"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7" w:name="_Ref526267109"/>
            <w:r w:rsidRPr="005600FC">
              <w:rPr>
                <w:rFonts w:ascii="Times New Roman" w:eastAsia="Times New Roman" w:hAnsi="Times New Roman"/>
                <w:b/>
                <w:iCs w:val="0"/>
                <w:color w:val="auto"/>
                <w:sz w:val="22"/>
                <w:szCs w:val="22"/>
                <w:lang w:eastAsia="fr-FR"/>
              </w:rPr>
              <w:t xml:space="preserve"> </w:t>
            </w:r>
            <w:bookmarkEnd w:id="97"/>
          </w:p>
        </w:tc>
      </w:tr>
    </w:tbl>
    <w:p w14:paraId="641C6DAA" w14:textId="77777777" w:rsidR="00511AC5" w:rsidRPr="008E021D" w:rsidRDefault="00511AC5" w:rsidP="00511AC5">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8E021D">
        <w:rPr>
          <w:szCs w:val="23"/>
        </w:rPr>
        <w:fldChar w:fldCharType="begin"/>
      </w:r>
      <w:r w:rsidRPr="008E021D">
        <w:rPr>
          <w:szCs w:val="23"/>
        </w:rPr>
        <w:instrText xml:space="preserve"> REF _Ref526267109 \r \h </w:instrText>
      </w:r>
      <w:r>
        <w:rPr>
          <w:szCs w:val="23"/>
        </w:rPr>
        <w:instrText xml:space="preserve"> \* MERGEFORMAT </w:instrText>
      </w:r>
      <w:r w:rsidRPr="008E021D">
        <w:rPr>
          <w:szCs w:val="23"/>
        </w:rPr>
      </w:r>
      <w:r w:rsidRPr="008E021D">
        <w:rPr>
          <w:szCs w:val="23"/>
        </w:rPr>
        <w:fldChar w:fldCharType="separate"/>
      </w:r>
      <w:r w:rsidR="00A07FD0">
        <w:rPr>
          <w:szCs w:val="23"/>
        </w:rPr>
        <w:t>Eq.30</w:t>
      </w:r>
      <w:r w:rsidRPr="008E021D">
        <w:rPr>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calculé par une loi régularisée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47694152" w14:textId="77777777" w:rsidTr="00863B0F">
        <w:trPr>
          <w:trHeight w:val="635"/>
          <w:tblHeader/>
          <w:jc w:val="center"/>
        </w:trPr>
        <w:tc>
          <w:tcPr>
            <w:tcW w:w="7943" w:type="dxa"/>
            <w:vAlign w:val="center"/>
          </w:tcPr>
          <w:p w14:paraId="31A7F54A" w14:textId="77777777" w:rsidR="00511AC5" w:rsidRPr="003E7B59" w:rsidRDefault="00511AC5" w:rsidP="00863B0F">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096" w:type="dxa"/>
            <w:vAlign w:val="center"/>
          </w:tcPr>
          <w:p w14:paraId="1379EC41"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8" w:name="_Ref526267143"/>
            <w:r w:rsidRPr="005600FC">
              <w:rPr>
                <w:rFonts w:ascii="Times New Roman" w:eastAsia="Times New Roman" w:hAnsi="Times New Roman"/>
                <w:b/>
                <w:iCs w:val="0"/>
                <w:color w:val="auto"/>
                <w:sz w:val="22"/>
                <w:szCs w:val="22"/>
                <w:lang w:eastAsia="fr-FR"/>
              </w:rPr>
              <w:t xml:space="preserve"> </w:t>
            </w:r>
            <w:bookmarkEnd w:id="98"/>
          </w:p>
        </w:tc>
      </w:tr>
    </w:tbl>
    <w:p w14:paraId="2BFBBA1C" w14:textId="77777777" w:rsidR="00511AC5" w:rsidRPr="00231FDF" w:rsidRDefault="00511AC5" w:rsidP="00511AC5">
      <w:pPr>
        <w:spacing w:line="360" w:lineRule="auto"/>
        <w:rPr>
          <w:szCs w:val="23"/>
        </w:rPr>
      </w:pPr>
      <w:r>
        <w:rPr>
          <w:szCs w:val="23"/>
        </w:rPr>
        <w:t xml:space="preserve">Où </w:t>
      </w:r>
      <m:oMath>
        <m:r>
          <w:rPr>
            <w:rFonts w:ascii="Cambria Math" w:hAnsi="Cambria Math"/>
            <w:szCs w:val="23"/>
          </w:rPr>
          <m:t xml:space="preserve">β </m:t>
        </m:r>
      </m:oMath>
      <w:r w:rsidRPr="00CE2507">
        <w:rPr>
          <w:szCs w:val="23"/>
        </w:rPr>
        <w:t>est un paramètre de régularisation</w:t>
      </w:r>
    </w:p>
    <w:p w14:paraId="731F9D69" w14:textId="77777777" w:rsidR="00511AC5" w:rsidRDefault="00511AC5" w:rsidP="000D45C4">
      <w:pPr>
        <w:pStyle w:val="Titre3"/>
      </w:pPr>
      <w:bookmarkStart w:id="99" w:name="_Toc532821751"/>
      <w:r>
        <w:t>Equation de l’énergie</w:t>
      </w:r>
      <w:bookmarkEnd w:id="99"/>
    </w:p>
    <w:p w14:paraId="1EE6ABCC" w14:textId="77777777" w:rsidR="00511AC5" w:rsidRDefault="00511AC5" w:rsidP="00511AC5">
      <w:pPr>
        <w:spacing w:line="360" w:lineRule="auto"/>
      </w:pPr>
    </w:p>
    <w:p w14:paraId="12598542" w14:textId="77777777" w:rsidR="00511AC5" w:rsidRDefault="00511AC5" w:rsidP="00511AC5">
      <w:pPr>
        <w:spacing w:line="360" w:lineRule="auto"/>
      </w:pPr>
      <w:r>
        <w:t xml:space="preserve">L’équation de l’énergie permet la détermination d’un champ de température dans le film lubrifiant. Dans la mécanique des films minces visqueux, l’équation de l’énergie peut se simplifier, compte tenu    que l’épaisseur du film est très faible devant son étendue. Tenant en compte de cette hypothèse et en supposant le coefficient de conductivité </w:t>
      </w:r>
      <m:oMath>
        <m:r>
          <w:rPr>
            <w:rFonts w:ascii="Cambria Math" w:hAnsi="Cambria Math"/>
          </w:rPr>
          <m:t>λ</m:t>
        </m:r>
      </m:oMath>
      <w:r>
        <w:t xml:space="preserve"> constant </w:t>
      </w:r>
      <w:r>
        <w:fldChar w:fldCharType="begin"/>
      </w:r>
      <w:r>
        <w:instrText xml:space="preserve"> REF _Ref526330394 \r \h </w:instrText>
      </w:r>
      <w:r>
        <w:fldChar w:fldCharType="separate"/>
      </w:r>
      <w:r w:rsidR="00A07FD0">
        <w:t>[37]</w:t>
      </w:r>
      <w: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61BFAF0" w14:textId="77777777" w:rsidTr="00863B0F">
        <w:trPr>
          <w:trHeight w:val="635"/>
          <w:tblHeader/>
          <w:jc w:val="center"/>
        </w:trPr>
        <w:tc>
          <w:tcPr>
            <w:tcW w:w="7943" w:type="dxa"/>
            <w:vAlign w:val="center"/>
          </w:tcPr>
          <w:p w14:paraId="0F59E7C8" w14:textId="77777777" w:rsidR="00511AC5" w:rsidRPr="003E7B59" w:rsidRDefault="00511AC5" w:rsidP="00863B0F">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e>
                </m:d>
              </m:oMath>
            </m:oMathPara>
          </w:p>
        </w:tc>
        <w:tc>
          <w:tcPr>
            <w:tcW w:w="1096" w:type="dxa"/>
            <w:vAlign w:val="center"/>
          </w:tcPr>
          <w:p w14:paraId="071D9CFB"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100" w:name="_Ref525825321"/>
            <w:r w:rsidRPr="005600FC">
              <w:rPr>
                <w:rFonts w:ascii="Times New Roman" w:eastAsia="Times New Roman" w:hAnsi="Times New Roman"/>
                <w:b/>
                <w:iCs w:val="0"/>
                <w:color w:val="auto"/>
                <w:sz w:val="22"/>
                <w:szCs w:val="22"/>
                <w:lang w:eastAsia="fr-FR"/>
              </w:rPr>
              <w:t xml:space="preserve"> </w:t>
            </w:r>
            <w:bookmarkEnd w:id="100"/>
          </w:p>
        </w:tc>
      </w:tr>
    </w:tbl>
    <w:p w14:paraId="4A76940A" w14:textId="77777777" w:rsidR="00511AC5" w:rsidRDefault="00511AC5" w:rsidP="00511AC5">
      <w:pPr>
        <w:spacing w:line="360" w:lineRule="auto"/>
      </w:pPr>
      <w:r>
        <w:t xml:space="preserve">Avec </w:t>
      </w:r>
    </w:p>
    <w:p w14:paraId="421A2F15" w14:textId="77777777" w:rsidR="00511AC5" w:rsidRPr="001B0A51" w:rsidRDefault="00511AC5" w:rsidP="00511AC5">
      <w:pPr>
        <w:pStyle w:val="Default"/>
        <w:spacing w:line="360" w:lineRule="auto"/>
        <w:rPr>
          <w:rFonts w:ascii="Times New Roman" w:hAnsi="Times New Roman" w:cs="Times New Roman"/>
          <w:sz w:val="22"/>
          <w:szCs w:val="22"/>
        </w:rPr>
      </w:pPr>
      <m:oMath>
        <m:sSub>
          <m:sSubPr>
            <m:ctrlPr>
              <w:rPr>
                <w:rFonts w:ascii="Cambria Math" w:hAnsi="Cambria Math" w:cs="Cambria Math"/>
                <w:i/>
                <w:sz w:val="22"/>
                <w:szCs w:val="22"/>
              </w:rPr>
            </m:ctrlPr>
          </m:sSubPr>
          <m:e>
            <m:r>
              <w:rPr>
                <w:rFonts w:ascii="Cambria Math" w:hAnsi="Cambria Math" w:cs="Cambria Math"/>
                <w:sz w:val="22"/>
                <w:szCs w:val="22"/>
              </w:rPr>
              <m:t>C</m:t>
            </m:r>
          </m:e>
          <m:sub>
            <m:r>
              <w:rPr>
                <w:rFonts w:ascii="Cambria Math" w:hAnsi="Cambria Math" w:cs="Cambria Math"/>
                <w:sz w:val="22"/>
                <w:szCs w:val="22"/>
              </w:rPr>
              <m:t>p</m:t>
            </m:r>
          </m:sub>
        </m:sSub>
      </m:oMath>
      <w:r w:rsidRPr="001B0A51">
        <w:rPr>
          <w:rFonts w:eastAsia="Times New Roman" w:cs="Times New Roman"/>
          <w:sz w:val="22"/>
          <w:szCs w:val="22"/>
        </w:rPr>
        <w:t>: l</w:t>
      </w:r>
      <w:r w:rsidRPr="00E015DE">
        <w:rPr>
          <w:rFonts w:eastAsia="Times New Roman" w:cs="Times New Roman"/>
          <w:color w:val="auto"/>
          <w:sz w:val="22"/>
          <w:szCs w:val="20"/>
          <w:lang w:eastAsia="fr-FR"/>
        </w:rPr>
        <w:t>a chaleur spécifique du fluide en [J/kgK]</w:t>
      </w:r>
      <w:r w:rsidRPr="001B0A51">
        <w:rPr>
          <w:rFonts w:ascii="Cambria Math" w:hAnsi="Cambria Math"/>
          <w:i/>
          <w:sz w:val="22"/>
          <w:szCs w:val="22"/>
        </w:rPr>
        <w:br/>
      </w:r>
      <m:oMath>
        <m:r>
          <w:rPr>
            <w:rFonts w:ascii="Cambria Math" w:hAnsi="Cambria Math"/>
            <w:sz w:val="22"/>
            <w:szCs w:val="22"/>
          </w:rPr>
          <m:t>λ</m:t>
        </m:r>
        <m:r>
          <m:rPr>
            <m:sty m:val="p"/>
          </m:rPr>
          <w:rPr>
            <w:rFonts w:ascii="Cambria Math" w:hAnsi="Cambria Math"/>
            <w:sz w:val="22"/>
            <w:szCs w:val="22"/>
          </w:rPr>
          <m:t>:</m:t>
        </m:r>
      </m:oMath>
      <w:r w:rsidRPr="001B0A51">
        <w:rPr>
          <w:rFonts w:ascii="Cambria Math" w:hAnsi="Cambria Math"/>
          <w:sz w:val="22"/>
          <w:szCs w:val="22"/>
        </w:rPr>
        <w:t xml:space="preserve"> </w:t>
      </w:r>
      <w:r w:rsidRPr="00E015DE">
        <w:rPr>
          <w:rFonts w:eastAsia="Times New Roman" w:cs="Times New Roman"/>
          <w:color w:val="auto"/>
          <w:sz w:val="22"/>
          <w:szCs w:val="20"/>
          <w:lang w:eastAsia="fr-FR"/>
        </w:rPr>
        <w:t>le coefficient de conductivité du fluide en [W/mK]</w:t>
      </w:r>
      <w:r w:rsidRPr="001B0A51">
        <w:rPr>
          <w:rFonts w:ascii="Cambria Math" w:hAnsi="Cambria Math"/>
          <w:sz w:val="22"/>
          <w:szCs w:val="22"/>
        </w:rPr>
        <w:t xml:space="preserve">   </w:t>
      </w:r>
    </w:p>
    <w:p w14:paraId="018CFE3E" w14:textId="77777777" w:rsidR="00511AC5" w:rsidRDefault="00511AC5" w:rsidP="00511AC5">
      <w:pPr>
        <w:spacing w:line="360" w:lineRule="auto"/>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9023A30" w14:textId="77777777" w:rsidR="00511AC5" w:rsidRDefault="00511AC5" w:rsidP="00511AC5">
      <w:pPr>
        <w:spacing w:line="360" w:lineRule="auto"/>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fldChar w:fldCharType="begin"/>
      </w:r>
      <w:r>
        <w:instrText xml:space="preserve"> REF _Ref525824932 \r \h </w:instrText>
      </w:r>
      <w:r>
        <w:fldChar w:fldCharType="separate"/>
      </w:r>
      <w:r w:rsidR="00A07FD0">
        <w:t>Eq.18</w:t>
      </w:r>
      <w:r>
        <w:fldChar w:fldCharType="end"/>
      </w:r>
      <w:r>
        <w:t>. Pour un palier,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7604C12F" w14:textId="77777777" w:rsidTr="00863B0F">
        <w:trPr>
          <w:trHeight w:val="635"/>
          <w:tblHeader/>
          <w:jc w:val="center"/>
        </w:trPr>
        <w:tc>
          <w:tcPr>
            <w:tcW w:w="7943" w:type="dxa"/>
            <w:vAlign w:val="center"/>
          </w:tcPr>
          <w:p w14:paraId="057EF69E" w14:textId="77777777" w:rsidR="00511AC5" w:rsidRPr="003E7B59" w:rsidRDefault="00511AC5" w:rsidP="00863B0F">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096" w:type="dxa"/>
            <w:vAlign w:val="center"/>
          </w:tcPr>
          <w:p w14:paraId="72C7CCB2"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741BB1" w14:textId="77777777" w:rsidR="00511AC5" w:rsidRDefault="00511AC5" w:rsidP="00511AC5">
      <w:pPr>
        <w:spacing w:line="360" w:lineRule="auto"/>
      </w:pPr>
      <w:r>
        <w:t xml:space="preserve">La composante </w:t>
      </w:r>
      <m:oMath>
        <m:r>
          <w:rPr>
            <w:rFonts w:ascii="Cambria Math" w:hAnsi="Cambria Math"/>
          </w:rPr>
          <m:t>v</m:t>
        </m:r>
      </m:oMath>
      <w:r>
        <w:t xml:space="preserve"> suivant l’épaisseur de film est obtenu à partir de l’équation de continuité </w:t>
      </w:r>
      <w:r>
        <w:fldChar w:fldCharType="begin"/>
      </w:r>
      <w:r>
        <w:instrText xml:space="preserve"> REF _Ref525808447 \r \h </w:instrText>
      </w:r>
      <w:r>
        <w:fldChar w:fldCharType="separate"/>
      </w:r>
      <w:r w:rsidR="00A07FD0">
        <w:t>Eq.20</w:t>
      </w:r>
      <w: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4DA044D0" w14:textId="77777777" w:rsidTr="00863B0F">
        <w:trPr>
          <w:trHeight w:val="635"/>
          <w:tblHeader/>
          <w:jc w:val="center"/>
        </w:trPr>
        <w:tc>
          <w:tcPr>
            <w:tcW w:w="7943" w:type="dxa"/>
            <w:vAlign w:val="center"/>
          </w:tcPr>
          <w:p w14:paraId="14571345" w14:textId="77777777" w:rsidR="00511AC5" w:rsidRPr="003E7B59" w:rsidRDefault="00511AC5" w:rsidP="00863B0F">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096" w:type="dxa"/>
            <w:vAlign w:val="center"/>
          </w:tcPr>
          <w:p w14:paraId="6B8AF9DB"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7CBBF4" w14:textId="77777777" w:rsidR="00511AC5" w:rsidRDefault="00511AC5" w:rsidP="00511AC5">
      <w:pPr>
        <w:spacing w:line="360" w:lineRule="auto"/>
      </w:pPr>
      <w:r>
        <w:t xml:space="preserve">Dans la zone cavitante, </w:t>
      </w:r>
      <w:r>
        <w:fldChar w:fldCharType="begin"/>
      </w:r>
      <w:r>
        <w:instrText xml:space="preserve"> REF _Ref525825321 \r \h  \* MERGEFORMAT </w:instrText>
      </w:r>
      <w:r>
        <w:fldChar w:fldCharType="separate"/>
      </w:r>
      <w:r w:rsidR="00A07FD0">
        <w:t>Eq.32</w:t>
      </w:r>
      <w: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A07FD0">
        <w:t>[37]</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6992202D" w14:textId="77777777" w:rsidTr="00863B0F">
        <w:trPr>
          <w:trHeight w:val="635"/>
          <w:tblHeader/>
          <w:jc w:val="center"/>
        </w:trPr>
        <w:tc>
          <w:tcPr>
            <w:tcW w:w="7943" w:type="dxa"/>
            <w:vAlign w:val="center"/>
          </w:tcPr>
          <w:p w14:paraId="044331B2" w14:textId="77777777" w:rsidR="00511AC5" w:rsidRDefault="00511AC5" w:rsidP="00863B0F">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20D63A08" w14:textId="77777777" w:rsidR="00511AC5" w:rsidRPr="00D4770D" w:rsidRDefault="00511AC5" w:rsidP="00863B0F">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57CF981" w14:textId="77777777" w:rsidR="00511AC5" w:rsidRPr="00D4770D" w:rsidRDefault="00511AC5" w:rsidP="00863B0F">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096" w:type="dxa"/>
            <w:vAlign w:val="center"/>
          </w:tcPr>
          <w:p w14:paraId="367CB756"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5E9588F" w14:textId="77777777" w:rsidR="00511AC5" w:rsidRPr="00646D8F" w:rsidRDefault="00511AC5" w:rsidP="000D45C4">
      <w:pPr>
        <w:pStyle w:val="Titre3"/>
      </w:pPr>
      <w:bookmarkStart w:id="101" w:name="_Ref528670063"/>
      <w:bookmarkStart w:id="102" w:name="_Toc532821752"/>
      <w:r>
        <w:t>Résolution des équations couplées</w:t>
      </w:r>
      <w:bookmarkEnd w:id="101"/>
      <w:bookmarkEnd w:id="102"/>
    </w:p>
    <w:p w14:paraId="03F7233F" w14:textId="77777777" w:rsidR="00511AC5" w:rsidRDefault="00511AC5" w:rsidP="00511AC5"/>
    <w:p w14:paraId="3B0FCB54" w14:textId="77777777" w:rsidR="00511AC5" w:rsidRDefault="00511AC5" w:rsidP="00511AC5">
      <w:pPr>
        <w:spacing w:line="360" w:lineRule="auto"/>
      </w:pPr>
      <w:r>
        <w:t xml:space="preserve">D’après la littérature </w:t>
      </w:r>
      <w:r>
        <w:fldChar w:fldCharType="begin"/>
      </w:r>
      <w:r>
        <w:instrText xml:space="preserve"> REF _Ref526267673 \r \h </w:instrText>
      </w:r>
      <w:r>
        <w:fldChar w:fldCharType="separate"/>
      </w:r>
      <w:r w:rsidR="00A07FD0">
        <w:t>[38]</w:t>
      </w:r>
      <w: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67F82C21" w14:textId="77777777" w:rsidR="00511AC5" w:rsidRDefault="00511AC5" w:rsidP="000D45C4">
      <w:pPr>
        <w:pStyle w:val="Titre4"/>
      </w:pPr>
      <w:bookmarkStart w:id="103" w:name="_Ref528671596"/>
      <w:r>
        <w:t>Discrétisation de l’équation de Reynolds avec cavitation</w:t>
      </w:r>
      <w:bookmarkEnd w:id="103"/>
    </w:p>
    <w:p w14:paraId="36C1ED4B" w14:textId="77777777" w:rsidR="00511AC5" w:rsidRDefault="00511AC5" w:rsidP="00511AC5"/>
    <w:p w14:paraId="48B92106" w14:textId="77777777" w:rsidR="00511AC5" w:rsidRDefault="00511AC5" w:rsidP="00511AC5">
      <w:pPr>
        <w:spacing w:line="360" w:lineRule="auto"/>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BC0038">
        <w:fldChar w:fldCharType="begin"/>
      </w:r>
      <w:r w:rsidRPr="00BC0038">
        <w:instrText xml:space="preserve"> REF _Ref525899785 \h  \* MERGEFORMAT </w:instrText>
      </w:r>
      <w:r w:rsidRPr="00BC0038">
        <w:fldChar w:fldCharType="separate"/>
      </w:r>
      <w:r w:rsidR="00A07FD0" w:rsidRPr="00A07FD0">
        <w:rPr>
          <w:noProof/>
        </w:rPr>
        <w:t>Figure 18</w:t>
      </w:r>
      <w:r w:rsidRPr="00BC0038">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134C7AA" w14:textId="77777777" w:rsidR="00511AC5" w:rsidRDefault="00511AC5" w:rsidP="00511AC5">
      <w:pPr>
        <w:keepNext/>
        <w:spacing w:line="360" w:lineRule="auto"/>
        <w:jc w:val="center"/>
      </w:pPr>
      <w:r w:rsidRPr="00DE401B">
        <w:rPr>
          <w:noProof/>
          <w:lang w:eastAsia="zh-CN"/>
        </w:rPr>
        <w:drawing>
          <wp:inline distT="0" distB="0" distL="0" distR="0" wp14:anchorId="17FA99C4" wp14:editId="03E9A669">
            <wp:extent cx="3430800" cy="2037600"/>
            <wp:effectExtent l="0" t="0" r="0" b="1270"/>
            <wp:docPr id="2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1"/>
                    <a:stretch>
                      <a:fillRect/>
                    </a:stretch>
                  </pic:blipFill>
                  <pic:spPr>
                    <a:xfrm>
                      <a:off x="0" y="0"/>
                      <a:ext cx="3430800" cy="2037600"/>
                    </a:xfrm>
                    <a:prstGeom prst="rect">
                      <a:avLst/>
                    </a:prstGeom>
                  </pic:spPr>
                </pic:pic>
              </a:graphicData>
            </a:graphic>
          </wp:inline>
        </w:drawing>
      </w:r>
    </w:p>
    <w:p w14:paraId="60DC681F" w14:textId="77777777" w:rsidR="00511AC5" w:rsidRPr="00DF06F6" w:rsidRDefault="00511AC5" w:rsidP="00511AC5">
      <w:pPr>
        <w:pStyle w:val="Lgende"/>
        <w:spacing w:line="360" w:lineRule="auto"/>
        <w:jc w:val="center"/>
        <w:rPr>
          <w:i w:val="0"/>
          <w:noProof/>
          <w:sz w:val="22"/>
        </w:rPr>
      </w:pPr>
      <w:bookmarkStart w:id="104" w:name="_Ref525899785"/>
      <w:r w:rsidRPr="00DF06F6">
        <w:rPr>
          <w:i w:val="0"/>
          <w:noProof/>
          <w:sz w:val="22"/>
        </w:rPr>
        <w:t xml:space="preserve">Figure </w:t>
      </w:r>
      <w:r w:rsidRPr="00DF06F6">
        <w:rPr>
          <w:i w:val="0"/>
          <w:noProof/>
          <w:sz w:val="22"/>
        </w:rPr>
        <w:fldChar w:fldCharType="begin"/>
      </w:r>
      <w:r w:rsidRPr="00DF06F6">
        <w:rPr>
          <w:i w:val="0"/>
          <w:noProof/>
          <w:sz w:val="22"/>
        </w:rPr>
        <w:instrText xml:space="preserve"> SEQ Figure \* ARABIC </w:instrText>
      </w:r>
      <w:r w:rsidRPr="00DF06F6">
        <w:rPr>
          <w:i w:val="0"/>
          <w:noProof/>
          <w:sz w:val="22"/>
        </w:rPr>
        <w:fldChar w:fldCharType="separate"/>
      </w:r>
      <w:r w:rsidR="00A07FD0">
        <w:rPr>
          <w:i w:val="0"/>
          <w:noProof/>
          <w:sz w:val="22"/>
        </w:rPr>
        <w:t>18</w:t>
      </w:r>
      <w:r w:rsidRPr="00DF06F6">
        <w:rPr>
          <w:i w:val="0"/>
          <w:noProof/>
          <w:sz w:val="22"/>
        </w:rPr>
        <w:fldChar w:fldCharType="end"/>
      </w:r>
      <w:bookmarkEnd w:id="104"/>
      <w:r>
        <w:rPr>
          <w:i w:val="0"/>
          <w:noProof/>
          <w:sz w:val="22"/>
        </w:rPr>
        <w:t> : le maillge 2D utilisé pour l’équation de Reynolds</w:t>
      </w:r>
    </w:p>
    <w:p w14:paraId="02936347" w14:textId="77777777" w:rsidR="00511AC5" w:rsidRDefault="00511AC5" w:rsidP="00511AC5">
      <w:pPr>
        <w:spacing w:line="360" w:lineRule="auto"/>
      </w:pPr>
      <w:r>
        <w:t xml:space="preserve">L’équation </w:t>
      </w:r>
      <w:r>
        <w:fldChar w:fldCharType="begin"/>
      </w:r>
      <w:r>
        <w:instrText xml:space="preserve"> REF _Ref525835347 \r \h  \* MERGEFORMAT </w:instrText>
      </w:r>
      <w:r>
        <w:fldChar w:fldCharType="separate"/>
      </w:r>
      <w:r w:rsidR="00A07FD0">
        <w:t>Eq.26</w:t>
      </w:r>
      <w:r>
        <w:fldChar w:fldCharType="end"/>
      </w:r>
      <w:r>
        <w:t xml:space="preserve"> 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05331BB4" w14:textId="77777777" w:rsidTr="00863B0F">
        <w:trPr>
          <w:trHeight w:val="635"/>
          <w:tblHeader/>
          <w:jc w:val="center"/>
        </w:trPr>
        <w:tc>
          <w:tcPr>
            <w:tcW w:w="7943" w:type="dxa"/>
            <w:vAlign w:val="center"/>
          </w:tcPr>
          <w:p w14:paraId="6B545CF4" w14:textId="77777777" w:rsidR="00511AC5" w:rsidRPr="009E6468" w:rsidRDefault="00511AC5" w:rsidP="00863B0F">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096" w:type="dxa"/>
            <w:vAlign w:val="center"/>
          </w:tcPr>
          <w:p w14:paraId="1E7EE565"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4BA6ADC" w14:textId="77777777" w:rsidR="00511AC5" w:rsidRDefault="00511AC5" w:rsidP="00511AC5">
      <w:pPr>
        <w:spacing w:line="360" w:lineRule="auto"/>
      </w:pPr>
      <w:r w:rsidRPr="0071791A">
        <w:t xml:space="preserve">Une fois la discrétisation réalisée pour tous les termes de l’équation, on obtient </w:t>
      </w:r>
      <w:r>
        <w:t>la forme discrétisée de l’</w:t>
      </w:r>
      <w:r w:rsidRPr="0071791A">
        <w:t>équation qui s’exprime en fonction de coefficients appelés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01E5F8EA" w14:textId="77777777" w:rsidTr="00863B0F">
        <w:trPr>
          <w:trHeight w:val="635"/>
          <w:tblHeader/>
          <w:jc w:val="center"/>
        </w:trPr>
        <w:tc>
          <w:tcPr>
            <w:tcW w:w="7943" w:type="dxa"/>
            <w:vAlign w:val="center"/>
          </w:tcPr>
          <w:p w14:paraId="4EA242AD" w14:textId="77777777" w:rsidR="00511AC5" w:rsidRPr="004919C2" w:rsidRDefault="00511AC5" w:rsidP="00863B0F">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096" w:type="dxa"/>
            <w:vAlign w:val="center"/>
          </w:tcPr>
          <w:p w14:paraId="41E4CF00"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E8AC82D" w14:textId="77777777" w:rsidR="00511AC5" w:rsidRDefault="00511AC5" w:rsidP="00511AC5">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56607E68" w14:textId="77777777" w:rsidTr="00863B0F">
        <w:trPr>
          <w:trHeight w:val="635"/>
          <w:tblHeader/>
          <w:jc w:val="center"/>
        </w:trPr>
        <w:tc>
          <w:tcPr>
            <w:tcW w:w="7943" w:type="dxa"/>
            <w:vAlign w:val="center"/>
          </w:tcPr>
          <w:p w14:paraId="5D2E55C4" w14:textId="77777777" w:rsidR="00511AC5" w:rsidRDefault="00511AC5" w:rsidP="00863B0F">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59D34DE" w14:textId="77777777" w:rsidR="00511AC5" w:rsidRPr="00F577E8" w:rsidRDefault="00511AC5" w:rsidP="00863B0F">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B01FB5F" w14:textId="77777777" w:rsidR="00511AC5" w:rsidRPr="00134F70" w:rsidRDefault="00511AC5" w:rsidP="00863B0F">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096" w:type="dxa"/>
            <w:vAlign w:val="center"/>
          </w:tcPr>
          <w:p w14:paraId="6615335E"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EDE2CC7" w14:textId="77777777" w:rsidR="00511AC5" w:rsidRDefault="00511AC5" w:rsidP="00511AC5">
      <w:pPr>
        <w:spacing w:line="360" w:lineRule="auto"/>
      </w:pPr>
    </w:p>
    <w:p w14:paraId="3C68B5B2" w14:textId="77777777" w:rsidR="00511AC5" w:rsidRPr="005D4068" w:rsidRDefault="00511AC5" w:rsidP="00511AC5">
      <w:pPr>
        <w:spacing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0263863F" w14:textId="77777777" w:rsidTr="00863B0F">
        <w:trPr>
          <w:trHeight w:val="635"/>
          <w:tblHeader/>
          <w:jc w:val="center"/>
        </w:trPr>
        <w:tc>
          <w:tcPr>
            <w:tcW w:w="7943" w:type="dxa"/>
            <w:vAlign w:val="center"/>
          </w:tcPr>
          <w:p w14:paraId="180F3A9E" w14:textId="77777777" w:rsidR="00511AC5" w:rsidRPr="005B62EF" w:rsidRDefault="00511AC5" w:rsidP="00863B0F">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1B4887C8" w14:textId="77777777" w:rsidR="00511AC5" w:rsidRPr="00134F70" w:rsidRDefault="00511AC5" w:rsidP="00863B0F">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096" w:type="dxa"/>
            <w:vAlign w:val="center"/>
          </w:tcPr>
          <w:p w14:paraId="488DC8F7"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105" w:name="_Ref525844214"/>
            <w:r w:rsidRPr="00134F70">
              <w:rPr>
                <w:rFonts w:ascii="Times New Roman" w:eastAsia="Times New Roman" w:hAnsi="Times New Roman"/>
                <w:b/>
                <w:iCs w:val="0"/>
                <w:color w:val="auto"/>
                <w:sz w:val="22"/>
                <w:szCs w:val="22"/>
                <w:lang w:eastAsia="fr-FR"/>
              </w:rPr>
              <w:t xml:space="preserve"> </w:t>
            </w:r>
            <w:bookmarkEnd w:id="105"/>
          </w:p>
        </w:tc>
      </w:tr>
    </w:tbl>
    <w:p w14:paraId="3F21E28C" w14:textId="77777777" w:rsidR="00511AC5" w:rsidRDefault="00511AC5" w:rsidP="00511AC5">
      <w:pPr>
        <w:spacing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1FCEF87" w14:textId="77777777" w:rsidR="00511AC5" w:rsidRDefault="00511AC5" w:rsidP="00511AC5">
      <w:pPr>
        <w:spacing w:line="360" w:lineRule="auto"/>
      </w:pPr>
      <w:r>
        <w:t xml:space="preserve">Une fois </w:t>
      </w:r>
      <w:r>
        <w:fldChar w:fldCharType="begin"/>
      </w:r>
      <w:r>
        <w:instrText xml:space="preserve"> REF _Ref525844214 \r \h  \* MERGEFORMAT </w:instrText>
      </w:r>
      <w:r>
        <w:fldChar w:fldCharType="separate"/>
      </w:r>
      <w:r w:rsidR="00A07FD0">
        <w:t>Eq.39</w:t>
      </w:r>
      <w: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4EDB2BC2" w14:textId="77777777" w:rsidTr="00863B0F">
        <w:trPr>
          <w:trHeight w:val="635"/>
          <w:tblHeader/>
          <w:jc w:val="center"/>
        </w:trPr>
        <w:tc>
          <w:tcPr>
            <w:tcW w:w="7943" w:type="dxa"/>
            <w:vAlign w:val="center"/>
          </w:tcPr>
          <w:p w14:paraId="2F7DD048" w14:textId="77777777" w:rsidR="00511AC5" w:rsidRPr="00134F70" w:rsidRDefault="00511AC5" w:rsidP="00863B0F">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096" w:type="dxa"/>
            <w:vAlign w:val="center"/>
          </w:tcPr>
          <w:p w14:paraId="08AC2384"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92AA324" w14:textId="77777777" w:rsidR="00511AC5" w:rsidRDefault="00511AC5" w:rsidP="00511AC5">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3967DCAA" w14:textId="77777777" w:rsidTr="00863B0F">
        <w:trPr>
          <w:trHeight w:val="635"/>
          <w:tblHeader/>
          <w:jc w:val="center"/>
        </w:trPr>
        <w:tc>
          <w:tcPr>
            <w:tcW w:w="7943" w:type="dxa"/>
            <w:vAlign w:val="center"/>
          </w:tcPr>
          <w:p w14:paraId="03C18AFA" w14:textId="77777777" w:rsidR="00511AC5" w:rsidRPr="00745D76" w:rsidRDefault="00511AC5" w:rsidP="00863B0F">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096" w:type="dxa"/>
            <w:vAlign w:val="center"/>
          </w:tcPr>
          <w:p w14:paraId="32FD45B4"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106" w:name="_Ref525898126"/>
            <w:r w:rsidRPr="00134F70">
              <w:rPr>
                <w:rFonts w:ascii="Times New Roman" w:eastAsia="Times New Roman" w:hAnsi="Times New Roman"/>
                <w:b/>
                <w:iCs w:val="0"/>
                <w:color w:val="auto"/>
                <w:sz w:val="22"/>
                <w:szCs w:val="22"/>
                <w:lang w:eastAsia="fr-FR"/>
              </w:rPr>
              <w:t xml:space="preserve"> </w:t>
            </w:r>
            <w:bookmarkEnd w:id="106"/>
          </w:p>
        </w:tc>
      </w:tr>
    </w:tbl>
    <w:p w14:paraId="60892A2A" w14:textId="77777777" w:rsidR="00511AC5" w:rsidRDefault="00511AC5" w:rsidP="00511AC5">
      <w:pPr>
        <w:spacing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fldChar w:fldCharType="begin"/>
      </w:r>
      <w:r>
        <w:instrText xml:space="preserve"> REF _Ref525842533 \r \h  \* MERGEFORMAT </w:instrText>
      </w:r>
      <w:r>
        <w:fldChar w:fldCharType="separate"/>
      </w:r>
      <w:r w:rsidR="00A07FD0">
        <w:t>Eq.29</w:t>
      </w:r>
      <w: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 </w:t>
      </w:r>
      <m:oMath>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5A646799" w14:textId="77777777" w:rsidTr="00863B0F">
        <w:trPr>
          <w:trHeight w:val="635"/>
          <w:tblHeader/>
          <w:jc w:val="center"/>
        </w:trPr>
        <w:tc>
          <w:tcPr>
            <w:tcW w:w="7943" w:type="dxa"/>
            <w:vAlign w:val="center"/>
          </w:tcPr>
          <w:p w14:paraId="0923873F" w14:textId="77777777" w:rsidR="00511AC5" w:rsidRPr="008E09D9" w:rsidRDefault="00511AC5" w:rsidP="00863B0F">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096" w:type="dxa"/>
            <w:vAlign w:val="center"/>
          </w:tcPr>
          <w:p w14:paraId="33082446"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8E72E13" w14:textId="77777777" w:rsidR="00511AC5" w:rsidRDefault="00511AC5" w:rsidP="00511AC5">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11CF6BF4" w14:textId="77777777" w:rsidTr="00863B0F">
        <w:trPr>
          <w:trHeight w:val="635"/>
          <w:tblHeader/>
          <w:jc w:val="center"/>
        </w:trPr>
        <w:tc>
          <w:tcPr>
            <w:tcW w:w="7943" w:type="dxa"/>
            <w:vAlign w:val="center"/>
          </w:tcPr>
          <w:p w14:paraId="37DF7268" w14:textId="77777777" w:rsidR="00511AC5" w:rsidRPr="00847CA1" w:rsidRDefault="00511AC5" w:rsidP="00863B0F">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096" w:type="dxa"/>
            <w:vAlign w:val="center"/>
          </w:tcPr>
          <w:p w14:paraId="1234E204"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6D2177" w14:textId="77777777" w:rsidR="00511AC5" w:rsidRPr="00134F70" w:rsidRDefault="00511AC5" w:rsidP="00511AC5"/>
    <w:p w14:paraId="3EA9CA6A" w14:textId="77777777" w:rsidR="00511AC5" w:rsidRDefault="00511AC5" w:rsidP="000D45C4">
      <w:pPr>
        <w:pStyle w:val="Titre4"/>
      </w:pPr>
      <w:r>
        <w:t xml:space="preserve">Discrétisation classique de l’équation de l’énergie </w:t>
      </w:r>
    </w:p>
    <w:p w14:paraId="12C72BD6" w14:textId="77777777" w:rsidR="00511AC5" w:rsidRDefault="00511AC5" w:rsidP="00511AC5"/>
    <w:p w14:paraId="7DE976B9" w14:textId="77777777" w:rsidR="00511AC5" w:rsidRDefault="00511AC5" w:rsidP="00511AC5">
      <w:pPr>
        <w:spacing w:line="360" w:lineRule="auto"/>
      </w:pPr>
      <w:r>
        <w:t xml:space="preserve">L’équation de l’énergie </w:t>
      </w:r>
      <w:r>
        <w:fldChar w:fldCharType="begin"/>
      </w:r>
      <w:r>
        <w:instrText xml:space="preserve"> REF _Ref525825321 \r \h  \* MERGEFORMAT </w:instrText>
      </w:r>
      <w:r>
        <w:fldChar w:fldCharType="separate"/>
      </w:r>
      <w:r w:rsidR="00A07FD0">
        <w:t>Eq.32</w:t>
      </w:r>
      <w:r>
        <w:fldChar w:fldCharType="end"/>
      </w:r>
      <w:r>
        <w:t xml:space="preserve"> est discrétisée de la même manière que l’équation de Reynolds. Cependant, cette cellule 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0AD432A7" w14:textId="77777777" w:rsidTr="00863B0F">
        <w:trPr>
          <w:trHeight w:val="635"/>
          <w:tblHeader/>
          <w:jc w:val="center"/>
        </w:trPr>
        <w:tc>
          <w:tcPr>
            <w:tcW w:w="7943" w:type="dxa"/>
            <w:vAlign w:val="center"/>
          </w:tcPr>
          <w:p w14:paraId="007C8A14" w14:textId="77777777" w:rsidR="00511AC5" w:rsidRPr="008E09D9" w:rsidRDefault="00511AC5" w:rsidP="00863B0F">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096" w:type="dxa"/>
            <w:vAlign w:val="center"/>
          </w:tcPr>
          <w:p w14:paraId="44C9BFE9"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107" w:name="_Ref526268159"/>
            <w:r w:rsidRPr="00134F70">
              <w:rPr>
                <w:rFonts w:ascii="Times New Roman" w:eastAsia="Times New Roman" w:hAnsi="Times New Roman"/>
                <w:b/>
                <w:iCs w:val="0"/>
                <w:color w:val="auto"/>
                <w:sz w:val="22"/>
                <w:szCs w:val="22"/>
                <w:lang w:eastAsia="fr-FR"/>
              </w:rPr>
              <w:t xml:space="preserve"> </w:t>
            </w:r>
            <w:bookmarkEnd w:id="107"/>
          </w:p>
        </w:tc>
      </w:tr>
    </w:tbl>
    <w:p w14:paraId="09A7E9EB" w14:textId="77777777" w:rsidR="00511AC5" w:rsidRDefault="00511AC5" w:rsidP="00511AC5">
      <w:pPr>
        <w:spacing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7524B7EF" w14:textId="77777777" w:rsidTr="00863B0F">
        <w:trPr>
          <w:trHeight w:val="635"/>
          <w:tblHeader/>
          <w:jc w:val="center"/>
        </w:trPr>
        <w:tc>
          <w:tcPr>
            <w:tcW w:w="7943" w:type="dxa"/>
            <w:vAlign w:val="center"/>
          </w:tcPr>
          <w:p w14:paraId="09C58729" w14:textId="77777777" w:rsidR="00511AC5" w:rsidRPr="008E09D9" w:rsidRDefault="00511AC5" w:rsidP="00863B0F">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oMath>
            </m:oMathPara>
          </w:p>
        </w:tc>
        <w:tc>
          <w:tcPr>
            <w:tcW w:w="1096" w:type="dxa"/>
            <w:vAlign w:val="center"/>
          </w:tcPr>
          <w:p w14:paraId="79DED881"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1CB13B65" w14:textId="77777777" w:rsidR="00511AC5" w:rsidRDefault="00511AC5" w:rsidP="00511AC5">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78E70C9C" w14:textId="77777777" w:rsidTr="00863B0F">
        <w:trPr>
          <w:trHeight w:val="635"/>
          <w:tblHeader/>
          <w:jc w:val="center"/>
        </w:trPr>
        <w:tc>
          <w:tcPr>
            <w:tcW w:w="7943" w:type="dxa"/>
            <w:vAlign w:val="center"/>
          </w:tcPr>
          <w:p w14:paraId="56405700" w14:textId="77777777" w:rsidR="00511AC5" w:rsidRPr="008E09D9" w:rsidRDefault="00511AC5" w:rsidP="00863B0F">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096" w:type="dxa"/>
            <w:vAlign w:val="center"/>
          </w:tcPr>
          <w:p w14:paraId="7D567583"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2DBBDC6" w14:textId="77777777" w:rsidR="00511AC5" w:rsidRDefault="00511AC5" w:rsidP="00511AC5">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6281184C" w14:textId="77777777" w:rsidTr="00863B0F">
        <w:trPr>
          <w:trHeight w:val="635"/>
          <w:tblHeader/>
          <w:jc w:val="center"/>
        </w:trPr>
        <w:tc>
          <w:tcPr>
            <w:tcW w:w="7943" w:type="dxa"/>
            <w:vAlign w:val="center"/>
          </w:tcPr>
          <w:p w14:paraId="530C2D92" w14:textId="77777777" w:rsidR="00511AC5" w:rsidRPr="008E09D9" w:rsidRDefault="00511AC5" w:rsidP="00863B0F">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096" w:type="dxa"/>
            <w:vAlign w:val="center"/>
          </w:tcPr>
          <w:p w14:paraId="153D0F4F"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8E0A35" w14:textId="77777777" w:rsidR="00511AC5" w:rsidRDefault="00511AC5" w:rsidP="00511AC5">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fldChar w:fldCharType="begin"/>
      </w:r>
      <w:r>
        <w:rPr>
          <w:rFonts w:ascii="Calibri" w:hAnsi="Calibri"/>
          <w:snapToGrid/>
          <w:color w:val="auto"/>
          <w:sz w:val="22"/>
          <w:szCs w:val="20"/>
          <w:lang w:val="fr-FR" w:eastAsia="fr-FR" w:bidi="ar-SA"/>
        </w:rPr>
        <w:instrText xml:space="preserve"> REF _Ref526267673 \r \h </w:instrText>
      </w:r>
      <w:r>
        <w:rPr>
          <w:rFonts w:ascii="Calibri" w:hAnsi="Calibri"/>
          <w:snapToGrid/>
          <w:color w:val="auto"/>
          <w:sz w:val="22"/>
          <w:szCs w:val="20"/>
          <w:lang w:val="fr-FR" w:eastAsia="fr-FR" w:bidi="ar-SA"/>
        </w:rPr>
      </w:r>
      <w:r>
        <w:rPr>
          <w:rFonts w:ascii="Calibri" w:hAnsi="Calibri"/>
          <w:snapToGrid/>
          <w:color w:val="auto"/>
          <w:sz w:val="22"/>
          <w:szCs w:val="20"/>
          <w:lang w:val="fr-FR" w:eastAsia="fr-FR" w:bidi="ar-SA"/>
        </w:rPr>
        <w:fldChar w:fldCharType="separate"/>
      </w:r>
      <w:r w:rsidR="00A07FD0">
        <w:rPr>
          <w:rFonts w:ascii="Calibri" w:hAnsi="Calibri"/>
          <w:snapToGrid/>
          <w:color w:val="auto"/>
          <w:sz w:val="22"/>
          <w:szCs w:val="20"/>
          <w:lang w:val="fr-FR" w:eastAsia="fr-FR" w:bidi="ar-SA"/>
        </w:rPr>
        <w:t>[38]</w:t>
      </w:r>
      <w:r>
        <w:rPr>
          <w:rFonts w:ascii="Calibri" w:hAnsi="Calibri"/>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Pr="00483BA9">
        <w:rPr>
          <w:rFonts w:ascii="Calibri" w:hAnsi="Calibri"/>
          <w:snapToGrid/>
          <w:color w:val="auto"/>
          <w:sz w:val="22"/>
          <w:szCs w:val="20"/>
          <w:lang w:val="fr-FR" w:eastAsia="fr-FR" w:bidi="ar-SA"/>
        </w:rPr>
        <w:t xml:space="preserve"> en fonction du sens 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4510A703" w14:textId="77777777" w:rsidTr="00863B0F">
        <w:trPr>
          <w:trHeight w:val="635"/>
          <w:tblHeader/>
          <w:jc w:val="center"/>
        </w:trPr>
        <w:tc>
          <w:tcPr>
            <w:tcW w:w="7943" w:type="dxa"/>
            <w:vAlign w:val="center"/>
          </w:tcPr>
          <w:p w14:paraId="1D2A4AA1" w14:textId="77777777" w:rsidR="00511AC5" w:rsidRPr="008E09D9" w:rsidRDefault="00511AC5" w:rsidP="00863B0F">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096" w:type="dxa"/>
            <w:vAlign w:val="center"/>
          </w:tcPr>
          <w:p w14:paraId="7A7DBEE1"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AE3FFDF" w14:textId="77777777" w:rsidR="00511AC5" w:rsidRDefault="00511AC5" w:rsidP="00511AC5">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251638BE" w14:textId="77777777" w:rsidTr="00863B0F">
        <w:trPr>
          <w:trHeight w:val="635"/>
          <w:tblHeader/>
          <w:jc w:val="center"/>
        </w:trPr>
        <w:tc>
          <w:tcPr>
            <w:tcW w:w="7943" w:type="dxa"/>
            <w:vAlign w:val="center"/>
          </w:tcPr>
          <w:p w14:paraId="07DBE96E" w14:textId="77777777" w:rsidR="00511AC5" w:rsidRPr="008E09D9" w:rsidRDefault="00511AC5" w:rsidP="00863B0F">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eastAsia="SimSun" w:hAnsi="Cambria Math"/>
                        </w:rPr>
                        <m:t xml:space="preserve"> ∆x∆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096" w:type="dxa"/>
            <w:vAlign w:val="center"/>
          </w:tcPr>
          <w:p w14:paraId="1A96C527"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08BA71D" w14:textId="77777777" w:rsidR="00511AC5" w:rsidRDefault="00511AC5" w:rsidP="00511AC5">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5ACFA7AD" w14:textId="77777777" w:rsidTr="00863B0F">
        <w:trPr>
          <w:trHeight w:val="635"/>
          <w:tblHeader/>
          <w:jc w:val="center"/>
        </w:trPr>
        <w:tc>
          <w:tcPr>
            <w:tcW w:w="7943" w:type="dxa"/>
            <w:vAlign w:val="center"/>
          </w:tcPr>
          <w:p w14:paraId="6896F86C" w14:textId="77777777" w:rsidR="00511AC5" w:rsidRDefault="00511AC5" w:rsidP="00863B0F">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02C52EDD" w14:textId="77777777" w:rsidR="00511AC5" w:rsidRPr="008E09D9" w:rsidRDefault="00511AC5" w:rsidP="00863B0F">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096" w:type="dxa"/>
            <w:vAlign w:val="center"/>
          </w:tcPr>
          <w:p w14:paraId="61A38FC7"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B607548" w14:textId="77777777" w:rsidR="00511AC5" w:rsidRDefault="00511AC5" w:rsidP="00511AC5"/>
    <w:p w14:paraId="6E803866" w14:textId="77777777" w:rsidR="00511AC5" w:rsidRDefault="00511AC5" w:rsidP="000D45C4">
      <w:pPr>
        <w:pStyle w:val="Titre4"/>
      </w:pPr>
      <w:r>
        <w:t>Algorithme de la résolution des équations couplée.</w:t>
      </w:r>
    </w:p>
    <w:p w14:paraId="48009AF6" w14:textId="77777777" w:rsidR="00511AC5" w:rsidRDefault="00511AC5" w:rsidP="00511AC5"/>
    <w:p w14:paraId="5A45BD96" w14:textId="77777777" w:rsidR="00511AC5" w:rsidRDefault="00511AC5" w:rsidP="00511AC5">
      <w:pPr>
        <w:spacing w:line="360" w:lineRule="auto"/>
      </w:pPr>
      <w:r>
        <w:t xml:space="preserve">La résolution de l’équation de Reynolds couplée avec l’équation de l’énergie suit l’algorithme du calcul thermo-hydrodynamique (THD) présenté sur la </w:t>
      </w:r>
      <w:r w:rsidRPr="002A5175">
        <w:fldChar w:fldCharType="begin"/>
      </w:r>
      <w:r w:rsidRPr="002A5175">
        <w:instrText xml:space="preserve"> REF _Ref525914764 \h  \* MERGEFORMAT </w:instrText>
      </w:r>
      <w:r w:rsidRPr="002A5175">
        <w:fldChar w:fldCharType="separate"/>
      </w:r>
      <w:r w:rsidR="00A07FD0" w:rsidRPr="00A07FD0">
        <w:rPr>
          <w:noProof/>
        </w:rPr>
        <w:t>Figure 19</w:t>
      </w:r>
      <w:r w:rsidRPr="002A5175">
        <w:fldChar w:fldCharType="end"/>
      </w:r>
      <w:r>
        <w:t xml:space="preserve">. Cet algorithme suit 4 étapes successives. </w:t>
      </w:r>
    </w:p>
    <w:p w14:paraId="408704C0" w14:textId="77777777" w:rsidR="00511AC5" w:rsidRDefault="00511AC5" w:rsidP="00511AC5">
      <w:pPr>
        <w:spacing w:line="360" w:lineRule="auto"/>
      </w:pPr>
    </w:p>
    <w:p w14:paraId="16CE0AC0" w14:textId="77777777" w:rsidR="00511AC5" w:rsidRDefault="00511AC5" w:rsidP="00511AC5">
      <w:pPr>
        <w:keepNext/>
        <w:spacing w:line="360" w:lineRule="auto"/>
        <w:jc w:val="center"/>
      </w:pPr>
      <w:r>
        <w:rPr>
          <w:noProof/>
          <w:lang w:eastAsia="zh-CN"/>
        </w:rPr>
        <w:drawing>
          <wp:inline distT="0" distB="0" distL="0" distR="0" wp14:anchorId="35A1B215" wp14:editId="1739A25A">
            <wp:extent cx="4233600" cy="3106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600" cy="3106800"/>
                    </a:xfrm>
                    <a:prstGeom prst="rect">
                      <a:avLst/>
                    </a:prstGeom>
                  </pic:spPr>
                </pic:pic>
              </a:graphicData>
            </a:graphic>
          </wp:inline>
        </w:drawing>
      </w:r>
    </w:p>
    <w:p w14:paraId="797F28C9" w14:textId="77777777" w:rsidR="00511AC5" w:rsidRPr="005841B5" w:rsidRDefault="00511AC5" w:rsidP="00511AC5">
      <w:pPr>
        <w:pStyle w:val="Lgende"/>
        <w:spacing w:line="360" w:lineRule="auto"/>
        <w:jc w:val="center"/>
        <w:rPr>
          <w:i w:val="0"/>
          <w:noProof/>
          <w:sz w:val="22"/>
        </w:rPr>
      </w:pPr>
      <w:bookmarkStart w:id="108" w:name="_Ref525914764"/>
      <w:r w:rsidRPr="005841B5">
        <w:rPr>
          <w:i w:val="0"/>
          <w:noProof/>
          <w:sz w:val="22"/>
        </w:rPr>
        <w:t xml:space="preserve">Figure </w:t>
      </w:r>
      <w:r w:rsidRPr="005841B5">
        <w:rPr>
          <w:i w:val="0"/>
          <w:noProof/>
          <w:sz w:val="22"/>
        </w:rPr>
        <w:fldChar w:fldCharType="begin"/>
      </w:r>
      <w:r w:rsidRPr="005841B5">
        <w:rPr>
          <w:i w:val="0"/>
          <w:noProof/>
          <w:sz w:val="22"/>
        </w:rPr>
        <w:instrText xml:space="preserve"> SEQ Figure \* ARABIC </w:instrText>
      </w:r>
      <w:r w:rsidRPr="005841B5">
        <w:rPr>
          <w:i w:val="0"/>
          <w:noProof/>
          <w:sz w:val="22"/>
        </w:rPr>
        <w:fldChar w:fldCharType="separate"/>
      </w:r>
      <w:r w:rsidR="00A07FD0">
        <w:rPr>
          <w:i w:val="0"/>
          <w:noProof/>
          <w:sz w:val="22"/>
        </w:rPr>
        <w:t>19</w:t>
      </w:r>
      <w:r w:rsidRPr="005841B5">
        <w:rPr>
          <w:i w:val="0"/>
          <w:noProof/>
          <w:sz w:val="22"/>
        </w:rPr>
        <w:fldChar w:fldCharType="end"/>
      </w:r>
      <w:bookmarkEnd w:id="108"/>
      <w:r>
        <w:rPr>
          <w:i w:val="0"/>
          <w:noProof/>
          <w:sz w:val="22"/>
        </w:rPr>
        <w:t> : algorithme du calcul THD</w:t>
      </w:r>
    </w:p>
    <w:p w14:paraId="1E4C9A56" w14:textId="77777777" w:rsidR="00511AC5" w:rsidRDefault="00511AC5" w:rsidP="00511AC5">
      <w:pPr>
        <w:spacing w:line="360" w:lineRule="auto"/>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7BC99DB2" w14:textId="77777777" w:rsidR="00511AC5" w:rsidRDefault="00511AC5" w:rsidP="00511AC5">
      <w:pPr>
        <w:spacing w:line="360" w:lineRule="auto"/>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00B3A84F" w14:textId="77777777" w:rsidR="00511AC5" w:rsidRDefault="00511AC5" w:rsidP="00511AC5">
      <w:pPr>
        <w:spacing w:line="360" w:lineRule="auto"/>
      </w:pPr>
      <w:r>
        <w:t>Etape 3 : Les composantes du champ de vitesse sont calculées sur les résultats des champs de pression et de viscosité.</w:t>
      </w:r>
    </w:p>
    <w:p w14:paraId="074C8EE2" w14:textId="77777777" w:rsidR="00511AC5" w:rsidRDefault="00511AC5" w:rsidP="00511AC5">
      <w:pPr>
        <w:spacing w:line="360" w:lineRule="auto"/>
      </w:pPr>
      <w:r>
        <w:t>Etape 4 :L’équation de l’énergie 3D est résolue à partir du champ de vitesse.</w:t>
      </w:r>
    </w:p>
    <w:p w14:paraId="1F121FB7" w14:textId="77777777" w:rsidR="00511AC5" w:rsidRDefault="00511AC5" w:rsidP="00511AC5">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15576385" w14:textId="77777777" w:rsidR="00511AC5" w:rsidRDefault="00511AC5" w:rsidP="00511AC5">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5491B1B4" w14:textId="77777777" w:rsidR="00511AC5" w:rsidRDefault="00511AC5" w:rsidP="00511AC5">
      <w:pPr>
        <w:spacing w:line="360" w:lineRule="auto"/>
        <w:ind w:firstLine="708"/>
      </w:pPr>
    </w:p>
    <w:p w14:paraId="745B3A6A" w14:textId="77777777" w:rsidR="00511AC5" w:rsidRDefault="00511AC5" w:rsidP="000D45C4">
      <w:pPr>
        <w:pStyle w:val="Titre3"/>
      </w:pPr>
      <w:bookmarkStart w:id="109" w:name="_Toc532821753"/>
      <w:r>
        <w:t>Méthode de colocation des points de Lobatto</w:t>
      </w:r>
      <w:bookmarkEnd w:id="109"/>
    </w:p>
    <w:p w14:paraId="6ADCEBF1" w14:textId="77777777" w:rsidR="00511AC5" w:rsidRDefault="00511AC5" w:rsidP="00511AC5"/>
    <w:p w14:paraId="38546B12" w14:textId="77777777" w:rsidR="00511AC5" w:rsidRDefault="00511AC5" w:rsidP="00511AC5">
      <w:pPr>
        <w:spacing w:line="360" w:lineRule="auto"/>
      </w:pPr>
      <w:r>
        <w:t xml:space="preserve">La méthode des points de Lobatto a été premièrement proposée par </w:t>
      </w:r>
      <w:r w:rsidRPr="00275C6D">
        <w:t>Elrod et Brewe</w:t>
      </w:r>
      <w:r>
        <w:t xml:space="preserve"> </w:t>
      </w:r>
      <w:r>
        <w:fldChar w:fldCharType="begin"/>
      </w:r>
      <w:r>
        <w:instrText xml:space="preserve"> REF _Ref526269669 \r \h </w:instrText>
      </w:r>
      <w:r>
        <w:fldChar w:fldCharType="separate"/>
      </w:r>
      <w:r w:rsidR="00A07FD0">
        <w:t>[39]</w:t>
      </w:r>
      <w: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fldChar w:fldCharType="begin"/>
      </w:r>
      <w:r>
        <w:instrText xml:space="preserve"> REF _Ref525772474 \r \h </w:instrText>
      </w:r>
      <w:r>
        <w:fldChar w:fldCharType="separate"/>
      </w:r>
      <w:r w:rsidR="00A07FD0">
        <w:t>Eq.19</w:t>
      </w:r>
      <w:r>
        <w:fldChar w:fldCharType="end"/>
      </w:r>
      <w:r>
        <w:t>) suivant</w:t>
      </w:r>
      <w:r w:rsidRPr="00643917">
        <w:t xml:space="preserve"> l'épaisseur du film</w:t>
      </w:r>
      <w:r>
        <w:t xml:space="preserve"> ont été discrétisés et calculés par ces polynômes</w:t>
      </w:r>
      <w:r w:rsidRPr="00643917">
        <w:t>.</w:t>
      </w:r>
      <w:r w:rsidRPr="0008089E">
        <w:t xml:space="preserve"> La 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fldChar w:fldCharType="begin"/>
      </w:r>
      <w:r>
        <w:instrText xml:space="preserve"> REF _Ref526269748 \r \h </w:instrText>
      </w:r>
      <w:r>
        <w:fldChar w:fldCharType="separate"/>
      </w:r>
      <w:r w:rsidR="00A07FD0">
        <w:t>[40]</w:t>
      </w:r>
      <w: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199C6862" w14:textId="77777777" w:rsidR="00511AC5" w:rsidRDefault="00511AC5" w:rsidP="00511AC5">
      <w:pPr>
        <w:spacing w:line="360" w:lineRule="auto"/>
      </w:pPr>
      <w:r>
        <w:t xml:space="preserve">En 2005, Moraru </w:t>
      </w:r>
      <w:r>
        <w:fldChar w:fldCharType="begin"/>
      </w:r>
      <w:r>
        <w:instrText xml:space="preserve"> REF _Ref526269762 \r \h </w:instrText>
      </w:r>
      <w:r>
        <w:fldChar w:fldCharType="separate"/>
      </w:r>
      <w:r w:rsidR="00A07FD0">
        <w:t>[41]</w:t>
      </w:r>
      <w: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fldChar w:fldCharType="begin"/>
      </w:r>
      <w:r>
        <w:instrText xml:space="preserve"> REF _Ref526269669 \r \h </w:instrText>
      </w:r>
      <w:r>
        <w:fldChar w:fldCharType="separate"/>
      </w:r>
      <w:r w:rsidR="00A07FD0">
        <w:t>[39]</w:t>
      </w:r>
      <w:r>
        <w:fldChar w:fldCharType="end"/>
      </w:r>
      <w:r w:rsidRPr="0082282C">
        <w:t xml:space="preserve"> et</w:t>
      </w:r>
      <w:r>
        <w:t xml:space="preserve"> </w:t>
      </w:r>
      <w:r>
        <w:fldChar w:fldCharType="begin"/>
      </w:r>
      <w:r>
        <w:instrText xml:space="preserve"> REF _Ref526269748 \r \h </w:instrText>
      </w:r>
      <w:r>
        <w:fldChar w:fldCharType="separate"/>
      </w:r>
      <w:r w:rsidR="00A07FD0">
        <w:t>[40]</w:t>
      </w:r>
      <w: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205D3F16" w14:textId="77777777" w:rsidR="00511AC5" w:rsidRDefault="00511AC5" w:rsidP="00511AC5">
      <w:pPr>
        <w:spacing w:line="360" w:lineRule="auto"/>
      </w:pPr>
      <w:r w:rsidRPr="00C25B3C">
        <w:t>En 2009, Feng et Kaneko</w:t>
      </w:r>
      <w:r>
        <w:t xml:space="preserve"> </w:t>
      </w:r>
      <w:r>
        <w:fldChar w:fldCharType="begin"/>
      </w:r>
      <w:r>
        <w:instrText xml:space="preserve"> REF _Ref526263891 \r \h </w:instrText>
      </w:r>
      <w:r>
        <w:fldChar w:fldCharType="separate"/>
      </w:r>
      <w:r w:rsidR="00A07FD0">
        <w:t>[32]</w:t>
      </w:r>
      <w: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3449ED69" w14:textId="77777777" w:rsidR="00511AC5" w:rsidRDefault="00511AC5" w:rsidP="00511AC5">
      <w:pPr>
        <w:spacing w:line="360" w:lineRule="auto"/>
      </w:pPr>
      <w:r w:rsidRPr="00875C60">
        <w:t>En 2015, Mahner et al</w:t>
      </w:r>
      <w:r>
        <w:t xml:space="preserve">. </w:t>
      </w:r>
      <w:r>
        <w:fldChar w:fldCharType="begin"/>
      </w:r>
      <w:r>
        <w:instrText xml:space="preserve"> REF _Ref526269984 \r \h </w:instrText>
      </w:r>
      <w:r>
        <w:fldChar w:fldCharType="separate"/>
      </w:r>
      <w:r w:rsidR="00A07FD0">
        <w:t>[42]</w:t>
      </w:r>
      <w: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fldChar w:fldCharType="begin"/>
      </w:r>
      <w:r>
        <w:instrText xml:space="preserve"> REF _Ref525772474 \r \h </w:instrText>
      </w:r>
      <w:r>
        <w:fldChar w:fldCharType="separate"/>
      </w:r>
      <w:r w:rsidR="00A07FD0">
        <w:t>Eq.19</w:t>
      </w:r>
      <w:r>
        <w:fldChar w:fldCharType="end"/>
      </w:r>
      <w:r>
        <w:t>) et d’évaluer la densité et la 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13259463" w14:textId="77777777" w:rsidR="00511AC5" w:rsidRDefault="00511AC5" w:rsidP="00511AC5">
      <w:pPr>
        <w:spacing w:line="360" w:lineRule="auto"/>
      </w:pPr>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avec des polynômes de Legendre sur l'épaisseur du film. 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1D7F4E8B" w14:textId="77777777" w:rsidTr="00863B0F">
        <w:trPr>
          <w:trHeight w:val="635"/>
          <w:tblHeader/>
          <w:jc w:val="center"/>
        </w:trPr>
        <w:tc>
          <w:tcPr>
            <w:tcW w:w="7943" w:type="dxa"/>
            <w:vAlign w:val="center"/>
          </w:tcPr>
          <w:p w14:paraId="23BA5922" w14:textId="77777777" w:rsidR="00511AC5" w:rsidRPr="008E09D9" w:rsidRDefault="00511AC5" w:rsidP="00863B0F">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096" w:type="dxa"/>
            <w:vAlign w:val="center"/>
          </w:tcPr>
          <w:p w14:paraId="3EFA258C" w14:textId="77777777" w:rsidR="00511AC5" w:rsidRPr="00134F70" w:rsidRDefault="00511AC5" w:rsidP="00BD2B69">
            <w:pPr>
              <w:pStyle w:val="Lgende"/>
              <w:numPr>
                <w:ilvl w:val="0"/>
                <w:numId w:val="12"/>
              </w:numPr>
              <w:spacing w:before="120" w:after="120"/>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F4E671" w14:textId="77777777" w:rsidR="00511AC5" w:rsidRPr="007678E2" w:rsidRDefault="00511AC5" w:rsidP="00511AC5">
      <w:pPr>
        <w:spacing w:line="360" w:lineRule="auto"/>
      </w:pPr>
      <w:r w:rsidRPr="007678E2">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dans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552BC6AE" w14:textId="77777777" w:rsidTr="00863B0F">
        <w:trPr>
          <w:trHeight w:val="635"/>
          <w:tblHeader/>
          <w:jc w:val="center"/>
        </w:trPr>
        <w:tc>
          <w:tcPr>
            <w:tcW w:w="7943" w:type="dxa"/>
            <w:vAlign w:val="center"/>
          </w:tcPr>
          <w:p w14:paraId="49393C84" w14:textId="77777777" w:rsidR="00511AC5" w:rsidRPr="00042F4D" w:rsidRDefault="00511AC5" w:rsidP="00863B0F">
            <m:oMathPara>
              <m:oMath>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p w14:paraId="33D36806" w14:textId="77777777" w:rsidR="00511AC5" w:rsidRPr="008E09D9" w:rsidRDefault="00511AC5" w:rsidP="00863B0F">
            <m:oMathPara>
              <m:oMath>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tc>
        <w:tc>
          <w:tcPr>
            <w:tcW w:w="1096" w:type="dxa"/>
            <w:vAlign w:val="center"/>
          </w:tcPr>
          <w:p w14:paraId="504A8060" w14:textId="77777777" w:rsidR="00511AC5" w:rsidRPr="00134F70" w:rsidRDefault="00511AC5" w:rsidP="00BD2B69">
            <w:pPr>
              <w:pStyle w:val="Lgende"/>
              <w:numPr>
                <w:ilvl w:val="0"/>
                <w:numId w:val="12"/>
              </w:numPr>
              <w:spacing w:before="120" w:after="120"/>
              <w:jc w:val="both"/>
              <w:rPr>
                <w:rFonts w:ascii="Times New Roman" w:eastAsia="Times New Roman" w:hAnsi="Times New Roman"/>
                <w:b/>
                <w:iCs w:val="0"/>
                <w:color w:val="auto"/>
                <w:sz w:val="22"/>
                <w:szCs w:val="22"/>
                <w:lang w:eastAsia="fr-FR"/>
              </w:rPr>
            </w:pPr>
            <w:bookmarkStart w:id="110" w:name="_Ref526242254"/>
            <w:r w:rsidRPr="00134F70">
              <w:rPr>
                <w:rFonts w:ascii="Times New Roman" w:eastAsia="Times New Roman" w:hAnsi="Times New Roman"/>
                <w:b/>
                <w:iCs w:val="0"/>
                <w:color w:val="auto"/>
                <w:sz w:val="22"/>
                <w:szCs w:val="22"/>
                <w:lang w:eastAsia="fr-FR"/>
              </w:rPr>
              <w:t xml:space="preserve"> </w:t>
            </w:r>
            <w:bookmarkEnd w:id="110"/>
          </w:p>
        </w:tc>
      </w:tr>
    </w:tbl>
    <w:p w14:paraId="0B71D8F5" w14:textId="77777777" w:rsidR="00511AC5" w:rsidRDefault="00511AC5" w:rsidP="00511AC5">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N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 </w:t>
      </w:r>
    </w:p>
    <w:p w14:paraId="299CD704" w14:textId="77777777" w:rsidR="00511AC5" w:rsidRDefault="00511AC5" w:rsidP="00511AC5">
      <w:pPr>
        <w:spacing w:line="360" w:lineRule="auto"/>
      </w:pPr>
      <w:r>
        <w:t xml:space="preserve">Suite à la décomposition polynomiale de la fluidité et le changement de variable, l’équation de Reynolds </w:t>
      </w:r>
      <w:r>
        <w:fldChar w:fldCharType="begin"/>
      </w:r>
      <w:r>
        <w:instrText xml:space="preserve"> REF _Ref528678284 \r \h </w:instrText>
      </w:r>
      <w:r>
        <w:fldChar w:fldCharType="separate"/>
      </w:r>
      <w:r w:rsidR="00A07FD0">
        <w:t>Eq.24</w:t>
      </w:r>
      <w:r>
        <w:fldChar w:fldCharType="end"/>
      </w:r>
      <w:r>
        <w:t xml:space="preserve"> peuvent être évalués avec les polynômes de Legendre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5748061F" w14:textId="77777777" w:rsidTr="00863B0F">
        <w:trPr>
          <w:trHeight w:val="635"/>
          <w:tblHeader/>
          <w:jc w:val="center"/>
        </w:trPr>
        <w:tc>
          <w:tcPr>
            <w:tcW w:w="7943" w:type="dxa"/>
            <w:vAlign w:val="center"/>
          </w:tcPr>
          <w:p w14:paraId="00F18E25" w14:textId="77777777" w:rsidR="00511AC5" w:rsidRPr="001C390D" w:rsidRDefault="00511AC5" w:rsidP="00863B0F">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p w14:paraId="4DE6E52D" w14:textId="77777777" w:rsidR="00511AC5" w:rsidRPr="00D51381" w:rsidRDefault="00511AC5" w:rsidP="00863B0F">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tc>
        <w:tc>
          <w:tcPr>
            <w:tcW w:w="1096" w:type="dxa"/>
            <w:vAlign w:val="center"/>
          </w:tcPr>
          <w:p w14:paraId="2DF2D0FB"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11FC468" w14:textId="77777777" w:rsidR="00511AC5" w:rsidRDefault="00511AC5" w:rsidP="00511AC5">
      <w:pPr>
        <w:spacing w:line="360" w:lineRule="auto"/>
      </w:pPr>
      <w:r>
        <w:t xml:space="preserve">L’équation de Reynolds généralisée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012B67A3" w14:textId="77777777" w:rsidTr="00863B0F">
        <w:trPr>
          <w:trHeight w:val="635"/>
          <w:tblHeader/>
          <w:jc w:val="center"/>
        </w:trPr>
        <w:tc>
          <w:tcPr>
            <w:tcW w:w="7943" w:type="dxa"/>
            <w:vAlign w:val="center"/>
          </w:tcPr>
          <w:p w14:paraId="3ABE87E6" w14:textId="77777777" w:rsidR="00511AC5" w:rsidRPr="00D51381" w:rsidRDefault="00511AC5" w:rsidP="00863B0F">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3A704C49"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93386E4" w14:textId="77777777" w:rsidR="00511AC5" w:rsidRDefault="00511AC5" w:rsidP="00511AC5">
      <w:pPr>
        <w:spacing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65636CBF" w14:textId="77777777" w:rsidTr="00863B0F">
        <w:trPr>
          <w:trHeight w:val="635"/>
          <w:tblHeader/>
          <w:jc w:val="center"/>
        </w:trPr>
        <w:tc>
          <w:tcPr>
            <w:tcW w:w="7943" w:type="dxa"/>
            <w:vAlign w:val="center"/>
          </w:tcPr>
          <w:p w14:paraId="48CADF40" w14:textId="77777777" w:rsidR="00511AC5" w:rsidRPr="0030479A" w:rsidRDefault="00511AC5" w:rsidP="00863B0F">
            <w:pPr>
              <w:spacing w:line="360" w:lineRule="auto"/>
            </w:pPr>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oMath>
            </m:oMathPara>
          </w:p>
          <w:p w14:paraId="29E37A62" w14:textId="77777777" w:rsidR="00511AC5" w:rsidRPr="00D51381" w:rsidRDefault="00511AC5" w:rsidP="00863B0F">
            <w:pPr>
              <w:spacing w:line="360" w:lineRule="auto"/>
            </w:pPr>
            <m:oMathPara>
              <m:oMath>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oMath>
            </m:oMathPara>
          </w:p>
        </w:tc>
        <w:tc>
          <w:tcPr>
            <w:tcW w:w="1096" w:type="dxa"/>
            <w:vAlign w:val="center"/>
          </w:tcPr>
          <w:p w14:paraId="16DADD2B"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24FC915" w14:textId="77777777" w:rsidR="00511AC5" w:rsidRDefault="00511AC5" w:rsidP="00511AC5">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561089D5" w14:textId="77777777" w:rsidTr="00863B0F">
        <w:trPr>
          <w:trHeight w:val="635"/>
          <w:tblHeader/>
          <w:jc w:val="center"/>
        </w:trPr>
        <w:tc>
          <w:tcPr>
            <w:tcW w:w="7943" w:type="dxa"/>
            <w:vAlign w:val="center"/>
          </w:tcPr>
          <w:p w14:paraId="39E20179" w14:textId="77777777" w:rsidR="00511AC5" w:rsidRPr="0030479A" w:rsidRDefault="00511AC5" w:rsidP="00863B0F">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oMath>
            </m:oMathPara>
          </w:p>
          <w:p w14:paraId="2E5F4671" w14:textId="77777777" w:rsidR="00511AC5" w:rsidRPr="00D51381" w:rsidRDefault="00511AC5" w:rsidP="00863B0F">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oMath>
            </m:oMathPara>
          </w:p>
        </w:tc>
        <w:tc>
          <w:tcPr>
            <w:tcW w:w="1096" w:type="dxa"/>
            <w:vAlign w:val="center"/>
          </w:tcPr>
          <w:p w14:paraId="181E1B78"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8495E8" w14:textId="77777777" w:rsidR="00511AC5" w:rsidRDefault="00511AC5" w:rsidP="00511AC5">
      <w:pPr>
        <w:spacing w:line="360" w:lineRule="auto"/>
      </w:pPr>
      <w:r>
        <w:t xml:space="preserve">La composante </w:t>
      </w:r>
      <m:oMath>
        <m:r>
          <w:rPr>
            <w:rFonts w:ascii="Cambria Math" w:hAnsi="Cambria Math"/>
          </w:rPr>
          <m:t>v</m:t>
        </m:r>
      </m:oMath>
      <w:r>
        <w:t xml:space="preserve"> selon l’épaisseur du film peut être déduite de l’équation de continuité </w:t>
      </w:r>
      <w:r>
        <w:fldChar w:fldCharType="begin"/>
      </w:r>
      <w:r>
        <w:instrText xml:space="preserve"> REF _Ref525808447 \r \h </w:instrText>
      </w:r>
      <w:r>
        <w:fldChar w:fldCharType="separate"/>
      </w:r>
      <w:r w:rsidR="00A07FD0">
        <w:t>Eq.20</w:t>
      </w:r>
      <w: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2688E54" w14:textId="77777777" w:rsidTr="00863B0F">
        <w:trPr>
          <w:trHeight w:val="635"/>
          <w:tblHeader/>
          <w:jc w:val="center"/>
        </w:trPr>
        <w:tc>
          <w:tcPr>
            <w:tcW w:w="7943" w:type="dxa"/>
            <w:vAlign w:val="center"/>
          </w:tcPr>
          <w:p w14:paraId="2077C3D8" w14:textId="77777777" w:rsidR="00511AC5" w:rsidRPr="00D51381" w:rsidRDefault="00511AC5" w:rsidP="00863B0F">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DA0F1CA"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28EBFB" w14:textId="77777777" w:rsidR="00511AC5" w:rsidRDefault="00511AC5" w:rsidP="00511AC5">
      <w:pPr>
        <w:spacing w:line="360" w:lineRule="auto"/>
      </w:pPr>
      <w:r>
        <w:t xml:space="preserve">Grâce à l’orthogonalité des polynômes de Legendre, les termes avec un ordre plus élevé que 2 dans l’approximation de la fluidité </w:t>
      </w:r>
      <m:oMath>
        <m:sSub>
          <m:sSubPr>
            <m:ctrlPr>
              <w:rPr>
                <w:rFonts w:ascii="Cambria Math" w:hAnsi="Cambria Math"/>
              </w:rPr>
            </m:ctrlPr>
          </m:sSubPr>
          <m:e>
            <m:r>
              <w:rPr>
                <w:rFonts w:ascii="Cambria Math" w:hAnsi="Cambria Math"/>
              </w:rPr>
              <m:t>ξ</m:t>
            </m:r>
          </m:e>
          <m:sub>
            <m:r>
              <w:rPr>
                <w:rFonts w:ascii="Cambria Math" w:hAnsi="Cambria Math"/>
              </w:rPr>
              <m:t>F</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N</m:t>
            </m:r>
          </m:sup>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ζ</m:t>
                    </m:r>
                  </m:e>
                  <m:sub>
                    <m:r>
                      <w:rPr>
                        <w:rFonts w:ascii="Cambria Math" w:hAnsi="Cambria Math"/>
                      </w:rPr>
                      <m:t>i</m:t>
                    </m:r>
                  </m:sub>
                </m:sSub>
              </m:e>
            </m:d>
          </m:e>
        </m:nary>
      </m:oMath>
      <w:r>
        <w:t xml:space="preserve">  vont disparaitre pendant l’intégration. Les intégrales sont ainsi calculées de manière précise et avec peu d’effort de calcul.</w:t>
      </w:r>
    </w:p>
    <w:p w14:paraId="4CF1D041" w14:textId="77777777" w:rsidR="00511AC5" w:rsidRDefault="00511AC5" w:rsidP="00511AC5">
      <w:pPr>
        <w:spacing w:line="360" w:lineRule="auto"/>
      </w:pPr>
      <w:r>
        <w:t>En outre, à la suite du changement de variable, l’équation de l’énergie (</w:t>
      </w:r>
      <w:r>
        <w:fldChar w:fldCharType="begin"/>
      </w:r>
      <w:r>
        <w:instrText xml:space="preserve"> REF _Ref525825321 \r \h </w:instrText>
      </w:r>
      <w:r>
        <w:fldChar w:fldCharType="separate"/>
      </w:r>
      <w:r w:rsidR="00A07FD0">
        <w:t>Eq.32</w:t>
      </w:r>
      <w:r>
        <w:fldChar w:fldCharType="end"/>
      </w:r>
      <w:r>
        <w:t>)  peut être 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7718FA1A" w14:textId="77777777" w:rsidTr="00863B0F">
        <w:trPr>
          <w:trHeight w:val="635"/>
          <w:tblHeader/>
          <w:jc w:val="center"/>
        </w:trPr>
        <w:tc>
          <w:tcPr>
            <w:tcW w:w="7943" w:type="dxa"/>
            <w:vAlign w:val="center"/>
          </w:tcPr>
          <w:p w14:paraId="73CF1FCF" w14:textId="77777777" w:rsidR="00511AC5" w:rsidRPr="00D51381" w:rsidRDefault="00511AC5" w:rsidP="00863B0F">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 </m:t>
                </m:r>
                <m:sSub>
                  <m:sSubPr>
                    <m:ctrlPr>
                      <w:rPr>
                        <w:rFonts w:ascii="Cambria Math" w:hAnsi="Cambria Math"/>
                      </w:rPr>
                    </m:ctrlPr>
                  </m:sSubPr>
                  <m:e>
                    <m:r>
                      <w:rPr>
                        <w:rFonts w:ascii="Cambria Math" w:hAnsi="Cambria Math"/>
                      </w:rPr>
                      <m:t>η</m:t>
                    </m:r>
                  </m:e>
                  <m:sub>
                    <m:r>
                      <m:rPr>
                        <m:sty m:val="p"/>
                      </m:rPr>
                      <w:rPr>
                        <w:rFonts w:ascii="Cambria Math" w:hAnsi="Cambria Math"/>
                      </w:rPr>
                      <m:t>0</m:t>
                    </m:r>
                  </m:sub>
                </m:sSub>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u</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r>
                      <m:rPr>
                        <m:sty m:val="p"/>
                      </m:rPr>
                      <w:rPr>
                        <w:rFonts w:ascii="Cambria Math" w:hAnsi="Cambria Math" w:cs="Cambria Math"/>
                      </w:rPr>
                      <m:t>+</m:t>
                    </m:r>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w</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e>
                </m:d>
              </m:oMath>
            </m:oMathPara>
          </w:p>
        </w:tc>
        <w:tc>
          <w:tcPr>
            <w:tcW w:w="1096" w:type="dxa"/>
            <w:vAlign w:val="center"/>
          </w:tcPr>
          <w:p w14:paraId="6C042C00"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bookmarkStart w:id="111" w:name="_Ref528678596"/>
            <w:r w:rsidRPr="001C390D">
              <w:rPr>
                <w:rFonts w:ascii="Calibri" w:eastAsia="Times New Roman" w:hAnsi="Calibri" w:cs="Times New Roman"/>
                <w:i w:val="0"/>
                <w:iCs w:val="0"/>
                <w:color w:val="auto"/>
                <w:sz w:val="22"/>
                <w:szCs w:val="20"/>
                <w:lang w:eastAsia="fr-FR"/>
              </w:rPr>
              <w:t xml:space="preserve"> </w:t>
            </w:r>
            <w:bookmarkEnd w:id="111"/>
          </w:p>
        </w:tc>
      </w:tr>
    </w:tbl>
    <w:p w14:paraId="143FAC43" w14:textId="77777777" w:rsidR="00511AC5" w:rsidRDefault="00511AC5" w:rsidP="00511AC5">
      <w:pPr>
        <w:spacing w:line="360" w:lineRule="auto"/>
      </w:pPr>
      <w:r>
        <w:t xml:space="preserve">La température dans </w:t>
      </w:r>
      <w:r>
        <w:fldChar w:fldCharType="begin"/>
      </w:r>
      <w:r>
        <w:instrText xml:space="preserve"> REF _Ref528678596 \r \h </w:instrText>
      </w:r>
      <w:r>
        <w:fldChar w:fldCharType="separate"/>
      </w:r>
      <w:r w:rsidR="00A07FD0">
        <w:t>Eq.58</w:t>
      </w:r>
      <w:r>
        <w:fldChar w:fldCharType="end"/>
      </w:r>
      <w:r>
        <w:t xml:space="preserve"> sera remplacée par  </w:t>
      </w:r>
      <w:r>
        <w:fldChar w:fldCharType="begin"/>
      </w:r>
      <w:r>
        <w:instrText xml:space="preserve"> REF _Ref526242254 \r \h  \* MERGEFORMAT </w:instrText>
      </w:r>
      <w:r>
        <w:fldChar w:fldCharType="separate"/>
      </w:r>
      <w:r w:rsidR="00A07FD0">
        <w:t>Eq.52</w:t>
      </w:r>
      <w: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p>
    <w:p w14:paraId="69C040B5" w14:textId="77777777" w:rsidR="00511AC5" w:rsidRDefault="00511AC5" w:rsidP="00511AC5">
      <w:pPr>
        <w:spacing w:line="360" w:lineRule="auto"/>
      </w:pPr>
      <w:r w:rsidRPr="004D208A">
        <w:t>Pour une position donnée</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oMath>
      <w:r w:rsidRPr="004D208A">
        <w:t xml:space="preserve"> dans </w:t>
      </w:r>
      <w:r>
        <w:t>le plan x-z</w:t>
      </w:r>
      <w:r w:rsidRPr="004D208A">
        <w:t>, la température</w:t>
      </w:r>
      <w:r>
        <w:t xml:space="preserve"> à travers le film mince</w:t>
      </w:r>
      <w:r w:rsidRPr="004D208A">
        <w:t xml:space="preserve"> est remplacée par son approximati</w:t>
      </w:r>
      <w:r>
        <w:t xml:space="preserve">on (17) </w:t>
      </w:r>
      <w:r w:rsidRPr="004D208A">
        <w:t xml:space="preserve">et l'équation d'énergie (16) est appliquée </w:t>
      </w:r>
      <w:r>
        <w:t>à</w:t>
      </w:r>
      <w:r w:rsidRPr="004D208A">
        <w:t xml:space="preserve"> chaque point de Lobatto</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xml:space="preserve">. Cela conduit </w:t>
      </w:r>
      <w:r w:rsidRPr="001C390D">
        <w:t>à</w:t>
      </w:r>
      <w:r w:rsidRPr="004D208A">
        <w:t xml:space="preserve"> N-1 équations aux dérivées partielles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 Les conditions</w:t>
      </w:r>
      <w:r>
        <w:t xml:space="preserve"> aux</w:t>
      </w:r>
      <w:r w:rsidRPr="004D208A">
        <w:t xml:space="preserve"> limit</w:t>
      </w:r>
      <w:r>
        <w:t>es sont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xml:space="preserve">, ce qui conduit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t xml:space="preserve"> </w:t>
      </w:r>
    </w:p>
    <w:p w14:paraId="0F7F4CB4" w14:textId="77777777" w:rsidR="00511AC5" w:rsidRDefault="00511AC5" w:rsidP="00511AC5">
      <w:pPr>
        <w:spacing w:line="360" w:lineRule="auto"/>
      </w:pPr>
      <w:r>
        <w:t>Toutes les démonstrations de ces formulations concernées sont détaillées en Annexe</w:t>
      </w:r>
    </w:p>
    <w:p w14:paraId="21AE4CEA" w14:textId="77777777" w:rsidR="00511AC5" w:rsidRDefault="00511AC5" w:rsidP="000D45C4">
      <w:pPr>
        <w:pStyle w:val="Titre2"/>
      </w:pPr>
      <w:bookmarkStart w:id="112" w:name="_Toc532821754"/>
      <w:r>
        <w:t>Efforts générés dans paliers hydrodynamiques</w:t>
      </w:r>
      <w:bookmarkEnd w:id="112"/>
    </w:p>
    <w:p w14:paraId="36C97756" w14:textId="77777777" w:rsidR="00511AC5" w:rsidRDefault="00511AC5" w:rsidP="00511AC5">
      <w:pPr>
        <w:spacing w:line="360" w:lineRule="auto"/>
        <w:rPr>
          <w:sz w:val="23"/>
          <w:szCs w:val="23"/>
        </w:rPr>
      </w:pPr>
      <w:r>
        <w:rPr>
          <w:sz w:val="23"/>
          <w:szCs w:val="23"/>
        </w:rPr>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w:rPr>
            <w:rFonts w:ascii="Cambria Math" w:hAnsi="Cambria Math"/>
            <w:sz w:val="23"/>
            <w:szCs w:val="23"/>
          </w:rPr>
          <m:t xml:space="preserve"> </m:t>
        </m:r>
        <m:r>
          <w:rPr>
            <w:rFonts w:ascii="Cambria Math" w:hAnsi="Cambria Math"/>
          </w:rPr>
          <m:t>R&lt;X,Y&gt;</m:t>
        </m:r>
      </m:oMath>
      <w:r>
        <w:t xml:space="preserve"> (</w:t>
      </w:r>
      <w:r w:rsidRPr="001F3781">
        <w:rPr>
          <w:b/>
        </w:rPr>
        <w:fldChar w:fldCharType="begin"/>
      </w:r>
      <w:r w:rsidRPr="001F3781">
        <w:rPr>
          <w:b/>
        </w:rPr>
        <w:instrText xml:space="preserve"> REF _Ref526328409 \h </w:instrText>
      </w:r>
      <w:r>
        <w:rPr>
          <w:b/>
        </w:rPr>
        <w:instrText xml:space="preserve"> \* MERGEFORMAT </w:instrText>
      </w:r>
      <w:r w:rsidRPr="001F3781">
        <w:rPr>
          <w:b/>
        </w:rPr>
      </w:r>
      <w:r w:rsidRPr="001F3781">
        <w:rPr>
          <w:b/>
        </w:rPr>
        <w:fldChar w:fldCharType="separate"/>
      </w:r>
      <w:r w:rsidR="00A07FD0" w:rsidRPr="00A07FD0">
        <w:rPr>
          <w:b/>
          <w:i/>
        </w:rPr>
        <w:t xml:space="preserve">Figure </w:t>
      </w:r>
      <w:r w:rsidR="00A07FD0" w:rsidRPr="00A07FD0">
        <w:rPr>
          <w:b/>
          <w:i/>
          <w:noProof/>
        </w:rPr>
        <w:t>14</w:t>
      </w:r>
      <w:r w:rsidRPr="001F3781">
        <w:rPr>
          <w:b/>
        </w:rPr>
        <w:fldChar w:fldCharType="end"/>
      </w:r>
      <w:r w:rsidRPr="00317C9E">
        <w:t>)</w:t>
      </w:r>
      <w:r>
        <w:rPr>
          <w:sz w:val="23"/>
          <w:szCs w:val="23"/>
        </w:rPr>
        <w:t xml:space="preserve">, après l’intégration sur le domaine de calcul </w:t>
      </w:r>
      <w:r w:rsidRPr="007B34F0">
        <w:rPr>
          <w:sz w:val="23"/>
          <w:szCs w:val="23"/>
        </w:rPr>
        <w:t>de</w:t>
      </w:r>
      <w:r>
        <w:rPr>
          <w:sz w:val="23"/>
          <w:szCs w:val="23"/>
        </w:rPr>
        <w:t xml:space="preserve"> la</w:t>
      </w:r>
      <w:r w:rsidRPr="007B34F0">
        <w:rPr>
          <w:sz w:val="23"/>
          <w:szCs w:val="23"/>
        </w:rPr>
        <w:t xml:space="preserve"> pression</w:t>
      </w:r>
      <m:oMath>
        <m:r>
          <w:rPr>
            <w:rFonts w:ascii="Cambria Math" w:hAnsi="Cambria Math"/>
            <w:sz w:val="23"/>
            <w:szCs w:val="23"/>
          </w:rPr>
          <m:t xml:space="preserve"> S(x,z)</m:t>
        </m:r>
      </m:oMath>
      <w:r>
        <w:rPr>
          <w:sz w:val="23"/>
          <w:szCs w:val="23"/>
        </w:rPr>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7F9C8BDD" w14:textId="77777777" w:rsidTr="00863B0F">
        <w:trPr>
          <w:trHeight w:val="635"/>
          <w:tblHeader/>
          <w:jc w:val="center"/>
        </w:trPr>
        <w:tc>
          <w:tcPr>
            <w:tcW w:w="7943" w:type="dxa"/>
            <w:vAlign w:val="center"/>
          </w:tcPr>
          <w:p w14:paraId="69F3FF46" w14:textId="77777777" w:rsidR="00511AC5" w:rsidRPr="00D51381" w:rsidRDefault="00511AC5" w:rsidP="00863B0F">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509502E3"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3AE8F7A" w14:textId="77777777" w:rsidR="00511AC5" w:rsidRDefault="00511AC5" w:rsidP="00511AC5">
      <w:pPr>
        <w:spacing w:line="360" w:lineRule="auto"/>
        <w:rPr>
          <w:sz w:val="23"/>
          <w:szCs w:val="23"/>
        </w:rPr>
      </w:pPr>
      <w:r>
        <w:rPr>
          <w:sz w:val="23"/>
          <w:szCs w:val="23"/>
        </w:rPr>
        <w:t xml:space="preserve">avec </w:t>
      </w:r>
      <m:oMath>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sup>
        </m:sSup>
        <m:r>
          <w:rPr>
            <w:rFonts w:ascii="Cambria Math" w:hAnsi="Cambria Math"/>
            <w:sz w:val="23"/>
            <w:szCs w:val="23"/>
          </w:rPr>
          <m:t xml:space="preserve">(x)=x/Rc </m:t>
        </m:r>
      </m:oMath>
      <w:r>
        <w:rPr>
          <w:sz w:val="23"/>
          <w:szCs w:val="23"/>
        </w:rPr>
        <w:t xml:space="preserve"> où </w:t>
      </w:r>
      <m:oMath>
        <m:r>
          <w:rPr>
            <w:rFonts w:ascii="Cambria Math" w:hAnsi="Cambria Math"/>
            <w:sz w:val="23"/>
            <w:szCs w:val="23"/>
          </w:rPr>
          <m:t>Rc</m:t>
        </m:r>
      </m:oMath>
      <w:r>
        <w:rPr>
          <w:sz w:val="23"/>
          <w:szCs w:val="23"/>
        </w:rPr>
        <w:t xml:space="preserve"> est la rayon intérieure du coussinet. </w:t>
      </w:r>
    </w:p>
    <w:p w14:paraId="4AC30E44" w14:textId="77777777" w:rsidR="00511AC5" w:rsidRDefault="00511AC5" w:rsidP="00511AC5">
      <w:pPr>
        <w:spacing w:line="360" w:lineRule="auto"/>
        <w:rPr>
          <w:sz w:val="23"/>
          <w:szCs w:val="23"/>
        </w:rPr>
      </w:pPr>
      <w:r>
        <w:rPr>
          <w:sz w:val="23"/>
          <w:szCs w:val="23"/>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61E2DABF" w14:textId="77777777" w:rsidTr="00863B0F">
        <w:trPr>
          <w:trHeight w:val="635"/>
          <w:tblHeader/>
          <w:jc w:val="center"/>
        </w:trPr>
        <w:tc>
          <w:tcPr>
            <w:tcW w:w="7943" w:type="dxa"/>
            <w:vAlign w:val="center"/>
          </w:tcPr>
          <w:p w14:paraId="38072377" w14:textId="77777777" w:rsidR="00511AC5" w:rsidRPr="00D51381" w:rsidRDefault="00511AC5" w:rsidP="00863B0F">
            <w:pPr>
              <w:spacing w:line="360" w:lineRule="auto"/>
              <w:jc w:val="center"/>
            </w:pPr>
            <m:oMathPara>
              <m:oMath>
                <m:r>
                  <m:rPr>
                    <m:scr m:val="script"/>
                    <m:sty m:val="bi"/>
                  </m:rPr>
                  <w:rPr>
                    <w:rFonts w:ascii="Cambria Math" w:hAnsi="Cambria Math"/>
                  </w:rPr>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04E86121"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6EEAE39" w14:textId="77777777" w:rsidR="00511AC5" w:rsidRDefault="00511AC5" w:rsidP="00511AC5">
      <w:pPr>
        <w:spacing w:line="360" w:lineRule="auto"/>
        <w:rPr>
          <w:sz w:val="23"/>
          <w:szCs w:val="23"/>
        </w:rPr>
      </w:pPr>
      <w:r>
        <w:rPr>
          <w:sz w:val="23"/>
          <w:szCs w:val="23"/>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1D9E9C92" w14:textId="77777777" w:rsidR="00511AC5" w:rsidRDefault="00511AC5" w:rsidP="00511AC5">
      <w:pPr>
        <w:spacing w:line="360" w:lineRule="auto"/>
        <w:rPr>
          <w:sz w:val="23"/>
          <w:szCs w:val="23"/>
        </w:rPr>
      </w:pPr>
      <w:r>
        <w:rPr>
          <w:sz w:val="23"/>
          <w:szCs w:val="23"/>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68E95B0A" w14:textId="77777777" w:rsidR="00511AC5" w:rsidRDefault="00511AC5" w:rsidP="000D45C4">
      <w:pPr>
        <w:pStyle w:val="Titre2"/>
      </w:pPr>
      <w:bookmarkStart w:id="113" w:name="_Toc532821755"/>
      <w:r>
        <w:t>Études de cas d’un palier avec deux lobes</w:t>
      </w:r>
      <w:bookmarkEnd w:id="113"/>
    </w:p>
    <w:p w14:paraId="5B566BD8" w14:textId="77777777" w:rsidR="00511AC5" w:rsidRDefault="00511AC5" w:rsidP="00511AC5">
      <w:pPr>
        <w:spacing w:line="360" w:lineRule="auto"/>
      </w:pPr>
    </w:p>
    <w:p w14:paraId="1D7415D0" w14:textId="77777777" w:rsidR="00511AC5" w:rsidRDefault="00511AC5" w:rsidP="00511AC5">
      <w:pPr>
        <w:spacing w:line="360" w:lineRule="auto"/>
      </w:pPr>
      <w:r>
        <w:t xml:space="preserve">Le palier à géométrie fixe avec deux lobes utilisé par C. Giraudeau dans l’étude de l’influence des rayures de coussinet </w:t>
      </w:r>
      <w:r>
        <w:fldChar w:fldCharType="begin"/>
      </w:r>
      <w:r>
        <w:instrText xml:space="preserve"> REF _Ref526270536 \r \h </w:instrText>
      </w:r>
      <w:r>
        <w:fldChar w:fldCharType="separate"/>
      </w:r>
      <w:r w:rsidR="00A07FD0">
        <w:t>[43]</w:t>
      </w:r>
      <w:r>
        <w:fldChar w:fldCharType="end"/>
      </w:r>
      <w:r>
        <w:t xml:space="preserve"> a été choisi pour tester et valider la modélisation du palier.  La géométrie du palier et  les caractéristiques du lubrifiant sont présentées dans la </w:t>
      </w:r>
      <w:r>
        <w:fldChar w:fldCharType="begin"/>
      </w:r>
      <w:r>
        <w:instrText xml:space="preserve"> REF _Ref476837092 \h  \* MERGEFORMAT </w:instrText>
      </w:r>
      <w:r>
        <w:fldChar w:fldCharType="separate"/>
      </w:r>
      <w:r w:rsidR="00A07FD0" w:rsidRPr="00A07FD0">
        <w:rPr>
          <w:szCs w:val="22"/>
        </w:rPr>
        <w:t xml:space="preserve">Figure </w:t>
      </w:r>
      <w:r w:rsidR="00A07FD0">
        <w:rPr>
          <w:i/>
          <w:iCs/>
          <w:noProof/>
          <w:szCs w:val="22"/>
        </w:rPr>
        <w:t>20</w:t>
      </w:r>
      <w:r>
        <w:fldChar w:fldCharType="end"/>
      </w:r>
      <w:r>
        <w:t xml:space="preserve"> et le </w:t>
      </w:r>
      <w:r>
        <w:fldChar w:fldCharType="begin"/>
      </w:r>
      <w:r>
        <w:instrText xml:space="preserve"> REF _Ref476837107 \h  \* MERGEFORMAT </w:instrText>
      </w:r>
      <w:r>
        <w:fldChar w:fldCharType="separate"/>
      </w:r>
      <w:r w:rsidR="00A07FD0" w:rsidRPr="00A07FD0">
        <w:rPr>
          <w:szCs w:val="22"/>
        </w:rPr>
        <w:t xml:space="preserve">Tableau </w:t>
      </w:r>
      <w:r w:rsidR="00A07FD0">
        <w:rPr>
          <w:i/>
          <w:iCs/>
          <w:noProof/>
          <w:szCs w:val="22"/>
        </w:rPr>
        <w:t>1</w:t>
      </w:r>
      <w:r>
        <w:fldChar w:fldCharType="end"/>
      </w:r>
      <w:r>
        <w:t xml:space="preserve">. </w:t>
      </w:r>
    </w:p>
    <w:p w14:paraId="097585F6" w14:textId="77777777" w:rsidR="00511AC5" w:rsidRDefault="00511AC5" w:rsidP="00511AC5">
      <w:pPr>
        <w:adjustRightInd/>
        <w:jc w:val="center"/>
      </w:pPr>
      <w:r>
        <w:rPr>
          <w:noProof/>
          <w:lang w:eastAsia="zh-CN"/>
        </w:rPr>
        <w:drawing>
          <wp:inline distT="0" distB="0" distL="0" distR="0" wp14:anchorId="19161E8E" wp14:editId="009EE87C">
            <wp:extent cx="4548146" cy="3135437"/>
            <wp:effectExtent l="0" t="0" r="508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743" cy="3139985"/>
                    </a:xfrm>
                    <a:prstGeom prst="rect">
                      <a:avLst/>
                    </a:prstGeom>
                    <a:noFill/>
                  </pic:spPr>
                </pic:pic>
              </a:graphicData>
            </a:graphic>
          </wp:inline>
        </w:drawing>
      </w:r>
    </w:p>
    <w:p w14:paraId="7CA0E716" w14:textId="77777777" w:rsidR="00511AC5" w:rsidRPr="004447C8" w:rsidRDefault="00511AC5" w:rsidP="00511AC5">
      <w:pPr>
        <w:pStyle w:val="Lgende"/>
        <w:jc w:val="center"/>
        <w:rPr>
          <w:i w:val="0"/>
          <w:iCs w:val="0"/>
          <w:color w:val="auto"/>
          <w:sz w:val="22"/>
          <w:szCs w:val="22"/>
        </w:rPr>
      </w:pPr>
      <w:bookmarkStart w:id="114"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SEQ Tableau \* ARABIC </w:instrText>
      </w:r>
      <w:r>
        <w:rPr>
          <w:i w:val="0"/>
          <w:iCs w:val="0"/>
          <w:color w:val="auto"/>
          <w:sz w:val="22"/>
          <w:szCs w:val="22"/>
        </w:rPr>
        <w:fldChar w:fldCharType="separate"/>
      </w:r>
      <w:r w:rsidR="00A07FD0">
        <w:rPr>
          <w:i w:val="0"/>
          <w:iCs w:val="0"/>
          <w:noProof/>
          <w:color w:val="auto"/>
          <w:sz w:val="22"/>
          <w:szCs w:val="22"/>
        </w:rPr>
        <w:t>1</w:t>
      </w:r>
      <w:r>
        <w:rPr>
          <w:i w:val="0"/>
          <w:iCs w:val="0"/>
          <w:color w:val="auto"/>
          <w:sz w:val="22"/>
          <w:szCs w:val="22"/>
        </w:rPr>
        <w:fldChar w:fldCharType="end"/>
      </w:r>
      <w:bookmarkEnd w:id="114"/>
      <w:r>
        <w:rPr>
          <w:i w:val="0"/>
          <w:iCs w:val="0"/>
          <w:color w:val="auto"/>
          <w:sz w:val="22"/>
          <w:szCs w:val="22"/>
        </w:rPr>
        <w:t xml:space="preserve"> Les caractéristiques géométriques et du lubrifiant</w:t>
      </w:r>
    </w:p>
    <w:p w14:paraId="43CE2416" w14:textId="77777777" w:rsidR="00511AC5" w:rsidRDefault="00511AC5" w:rsidP="00511AC5">
      <w:pPr>
        <w:keepNext/>
        <w:spacing w:line="360" w:lineRule="auto"/>
        <w:jc w:val="center"/>
      </w:pPr>
    </w:p>
    <w:p w14:paraId="564B4BD0" w14:textId="77777777" w:rsidR="00511AC5" w:rsidRDefault="00511AC5" w:rsidP="00511AC5">
      <w:pPr>
        <w:keepNext/>
        <w:spacing w:line="360" w:lineRule="auto"/>
        <w:jc w:val="center"/>
      </w:pPr>
      <w:r>
        <w:rPr>
          <w:noProof/>
          <w:lang w:eastAsia="zh-CN"/>
        </w:rPr>
        <w:drawing>
          <wp:inline distT="0" distB="0" distL="0" distR="0" wp14:anchorId="6B4987AE" wp14:editId="7EE7059C">
            <wp:extent cx="2460556" cy="248080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2224" cy="2502653"/>
                    </a:xfrm>
                    <a:prstGeom prst="rect">
                      <a:avLst/>
                    </a:prstGeom>
                  </pic:spPr>
                </pic:pic>
              </a:graphicData>
            </a:graphic>
          </wp:inline>
        </w:drawing>
      </w:r>
    </w:p>
    <w:p w14:paraId="21A85304" w14:textId="77777777" w:rsidR="00511AC5" w:rsidRPr="004447C8" w:rsidRDefault="00511AC5" w:rsidP="00511AC5">
      <w:pPr>
        <w:pStyle w:val="Lgende"/>
        <w:spacing w:line="360" w:lineRule="auto"/>
        <w:jc w:val="center"/>
        <w:rPr>
          <w:i w:val="0"/>
          <w:iCs w:val="0"/>
          <w:color w:val="auto"/>
          <w:sz w:val="22"/>
          <w:szCs w:val="22"/>
        </w:rPr>
      </w:pPr>
      <w:bookmarkStart w:id="115" w:name="_Ref476837092"/>
      <w:r w:rsidRPr="004447C8">
        <w:rPr>
          <w:i w:val="0"/>
          <w:iCs w:val="0"/>
          <w:color w:val="auto"/>
          <w:sz w:val="22"/>
          <w:szCs w:val="22"/>
        </w:rPr>
        <w:t xml:space="preserve">Figure </w:t>
      </w:r>
      <w:r w:rsidRPr="004447C8">
        <w:rPr>
          <w:i w:val="0"/>
          <w:iCs w:val="0"/>
          <w:color w:val="auto"/>
          <w:sz w:val="22"/>
          <w:szCs w:val="22"/>
        </w:rPr>
        <w:fldChar w:fldCharType="begin"/>
      </w:r>
      <w:r w:rsidRPr="004447C8">
        <w:rPr>
          <w:i w:val="0"/>
          <w:iCs w:val="0"/>
          <w:color w:val="auto"/>
          <w:sz w:val="22"/>
          <w:szCs w:val="22"/>
        </w:rPr>
        <w:instrText xml:space="preserve"> SEQ Figure \* ARABIC </w:instrText>
      </w:r>
      <w:r w:rsidRPr="004447C8">
        <w:rPr>
          <w:i w:val="0"/>
          <w:iCs w:val="0"/>
          <w:color w:val="auto"/>
          <w:sz w:val="22"/>
          <w:szCs w:val="22"/>
        </w:rPr>
        <w:fldChar w:fldCharType="separate"/>
      </w:r>
      <w:r w:rsidR="00A07FD0">
        <w:rPr>
          <w:i w:val="0"/>
          <w:iCs w:val="0"/>
          <w:noProof/>
          <w:color w:val="auto"/>
          <w:sz w:val="22"/>
          <w:szCs w:val="22"/>
        </w:rPr>
        <w:t>20</w:t>
      </w:r>
      <w:r w:rsidRPr="004447C8">
        <w:rPr>
          <w:i w:val="0"/>
          <w:iCs w:val="0"/>
          <w:color w:val="auto"/>
          <w:sz w:val="22"/>
          <w:szCs w:val="22"/>
        </w:rPr>
        <w:fldChar w:fldCharType="end"/>
      </w:r>
      <w:bookmarkEnd w:id="115"/>
      <w:r>
        <w:rPr>
          <w:i w:val="0"/>
          <w:iCs w:val="0"/>
          <w:color w:val="auto"/>
          <w:sz w:val="22"/>
          <w:szCs w:val="22"/>
        </w:rPr>
        <w:t xml:space="preserve"> la géométrie du palier</w:t>
      </w:r>
    </w:p>
    <w:p w14:paraId="51857BDF" w14:textId="77777777" w:rsidR="00511AC5" w:rsidRPr="001440A9" w:rsidRDefault="00511AC5" w:rsidP="00511AC5">
      <w:pPr>
        <w:spacing w:line="360" w:lineRule="auto"/>
        <w:rPr>
          <w:bCs/>
        </w:rPr>
      </w:pPr>
      <w:r w:rsidRPr="00304220">
        <w:rPr>
          <w:rStyle w:val="lev"/>
        </w:rPr>
        <w:t xml:space="preserve">Les </w:t>
      </w:r>
      <w:r>
        <w:rPr>
          <w:rStyle w:val="lev"/>
        </w:rPr>
        <w:t xml:space="preserve">calculs sont effectués à température imposée sur le rotor dont la valeur est une moyenne des températures mesurées sur le coussinet. L’autre condition aux limites thermique imposée au coussinet est la paroi adiabatique.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08EDF56E" w14:textId="77777777" w:rsidR="00511AC5" w:rsidRDefault="00511AC5" w:rsidP="00511AC5">
      <w:pPr>
        <w:spacing w:line="360" w:lineRule="auto"/>
      </w:pPr>
      <w:r w:rsidRPr="00D77644">
        <w:rPr>
          <w:rStyle w:val="lev"/>
        </w:rPr>
        <w:t xml:space="preserve">Trois calculs avec </w:t>
      </w:r>
      <w:r>
        <w:rPr>
          <w:rStyle w:val="lev"/>
        </w:rPr>
        <w:t>d</w:t>
      </w:r>
      <w:r w:rsidRPr="00D77644">
        <w:rPr>
          <w:rStyle w:val="lev"/>
        </w:rPr>
        <w:t xml:space="preserve">es charges et </w:t>
      </w:r>
      <w:r>
        <w:rPr>
          <w:rStyle w:val="lev"/>
        </w:rPr>
        <w:t>d</w:t>
      </w:r>
      <w:r w:rsidRPr="00D77644">
        <w:rPr>
          <w:rStyle w:val="lev"/>
        </w:rPr>
        <w:t>es vitesses différentes sont effectuée</w:t>
      </w:r>
      <w:r>
        <w:rPr>
          <w:rStyle w:val="lev"/>
        </w:rPr>
        <w:t>s</w:t>
      </w:r>
      <w:r>
        <w:rPr>
          <w:bCs/>
        </w:rPr>
        <w:t xml:space="preserve">. Les conditions aux limites sont présentées dans le </w:t>
      </w:r>
      <w:r w:rsidRPr="00767B66">
        <w:rPr>
          <w:rStyle w:val="lev"/>
        </w:rPr>
        <w:fldChar w:fldCharType="begin"/>
      </w:r>
      <w:r w:rsidRPr="00767B66">
        <w:rPr>
          <w:rStyle w:val="lev"/>
        </w:rPr>
        <w:instrText xml:space="preserve"> REF _Ref528707371 \h  \* MERGEFORMAT </w:instrText>
      </w:r>
      <w:r w:rsidRPr="00767B66">
        <w:rPr>
          <w:rStyle w:val="lev"/>
        </w:rPr>
      </w:r>
      <w:r w:rsidRPr="00767B66">
        <w:rPr>
          <w:rStyle w:val="lev"/>
        </w:rPr>
        <w:fldChar w:fldCharType="separate"/>
      </w:r>
      <w:r w:rsidR="00A07FD0" w:rsidRPr="00E65649">
        <w:rPr>
          <w:bCs/>
          <w:i/>
          <w:iCs/>
        </w:rPr>
        <w:t xml:space="preserve">Tableau </w:t>
      </w:r>
      <w:r w:rsidR="00A07FD0">
        <w:rPr>
          <w:bCs/>
          <w:i/>
          <w:iCs/>
          <w:noProof/>
        </w:rPr>
        <w:t>2</w:t>
      </w:r>
      <w:r w:rsidRPr="00767B66">
        <w:rPr>
          <w:rStyle w:val="lev"/>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6"/>
        <w:gridCol w:w="1988"/>
        <w:gridCol w:w="1985"/>
      </w:tblGrid>
      <w:tr w:rsidR="00511AC5" w14:paraId="0B26C46D" w14:textId="77777777" w:rsidTr="00863B0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6" w:type="dxa"/>
            <w:tcBorders>
              <w:bottom w:val="single" w:sz="4" w:space="0" w:color="000000" w:themeColor="text1"/>
            </w:tcBorders>
          </w:tcPr>
          <w:p w14:paraId="2BED2127" w14:textId="77777777" w:rsidR="00511AC5" w:rsidRDefault="00511AC5" w:rsidP="00863B0F">
            <w:pPr>
              <w:spacing w:line="360" w:lineRule="auto"/>
              <w:jc w:val="center"/>
            </w:pPr>
            <w:r>
              <w:t>cas</w:t>
            </w:r>
          </w:p>
        </w:tc>
        <w:tc>
          <w:tcPr>
            <w:tcW w:w="1988" w:type="dxa"/>
          </w:tcPr>
          <w:p w14:paraId="431DA4BE" w14:textId="77777777" w:rsidR="00511AC5" w:rsidRDefault="00511AC5" w:rsidP="00863B0F">
            <w:pPr>
              <w:spacing w:line="360" w:lineRule="auto"/>
              <w:jc w:val="center"/>
              <w:cnfStyle w:val="100000000000" w:firstRow="1" w:lastRow="0" w:firstColumn="0" w:lastColumn="0" w:oddVBand="0" w:evenVBand="0" w:oddHBand="0" w:evenHBand="0" w:firstRowFirstColumn="0" w:firstRowLastColumn="0" w:lastRowFirstColumn="0" w:lastRowLastColumn="0"/>
            </w:pPr>
            <w:r>
              <w:t>Pressure</w:t>
            </w:r>
          </w:p>
        </w:tc>
        <w:tc>
          <w:tcPr>
            <w:tcW w:w="1985" w:type="dxa"/>
            <w:tcBorders>
              <w:bottom w:val="single" w:sz="4" w:space="0" w:color="000000" w:themeColor="text1"/>
            </w:tcBorders>
          </w:tcPr>
          <w:p w14:paraId="6345E31D" w14:textId="77777777" w:rsidR="00511AC5" w:rsidRPr="006939F9" w:rsidRDefault="00511AC5" w:rsidP="00863B0F">
            <w:pPr>
              <w:spacing w:line="360" w:lineRule="auto"/>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511AC5" w14:paraId="3B5AA162" w14:textId="77777777" w:rsidTr="00863B0F">
        <w:trPr>
          <w:cnfStyle w:val="000000100000" w:firstRow="0" w:lastRow="0" w:firstColumn="0" w:lastColumn="0" w:oddVBand="0" w:evenVBand="0" w:oddHBand="1" w:evenHBand="0" w:firstRowFirstColumn="0" w:firstRowLastColumn="0" w:lastRowFirstColumn="0" w:lastRowLastColumn="0"/>
          <w:trHeight w:val="826"/>
          <w:jc w:val="center"/>
        </w:trPr>
        <w:tc>
          <w:tcPr>
            <w:cnfStyle w:val="001000000000" w:firstRow="0" w:lastRow="0" w:firstColumn="1" w:lastColumn="0" w:oddVBand="0" w:evenVBand="0" w:oddHBand="0" w:evenHBand="0" w:firstRowFirstColumn="0" w:firstRowLastColumn="0" w:lastRowFirstColumn="0" w:lastRowLastColumn="0"/>
            <w:tcW w:w="2126" w:type="dxa"/>
            <w:tcBorders>
              <w:right w:val="single" w:sz="4" w:space="0" w:color="auto"/>
            </w:tcBorders>
            <w:vAlign w:val="center"/>
          </w:tcPr>
          <w:p w14:paraId="694A4ADC" w14:textId="77777777" w:rsidR="00511AC5" w:rsidRPr="00B0477C" w:rsidRDefault="00511AC5" w:rsidP="00863B0F">
            <w:pPr>
              <w:spacing w:line="360" w:lineRule="auto"/>
              <w:jc w:val="center"/>
              <w:rPr>
                <w:noProof/>
              </w:rPr>
            </w:pPr>
            <w:r w:rsidRPr="00B0477C">
              <w:rPr>
                <w:noProof/>
              </w:rPr>
              <w:t>Chrage 10kN</w:t>
            </w:r>
          </w:p>
          <w:p w14:paraId="6226BBC7" w14:textId="77777777" w:rsidR="00511AC5" w:rsidRPr="00B0477C" w:rsidRDefault="00511AC5" w:rsidP="00863B0F">
            <w:pPr>
              <w:spacing w:line="360" w:lineRule="auto"/>
              <w:jc w:val="center"/>
              <w:rPr>
                <w:noProof/>
              </w:rPr>
            </w:pPr>
            <w:r w:rsidRPr="00B0477C">
              <w:rPr>
                <w:noProof/>
              </w:rPr>
              <w:t>Vitesse 500tr/min</w:t>
            </w:r>
          </w:p>
        </w:tc>
        <w:tc>
          <w:tcPr>
            <w:tcW w:w="1988" w:type="dxa"/>
            <w:vMerge w:val="restart"/>
            <w:tcBorders>
              <w:left w:val="single" w:sz="4" w:space="0" w:color="auto"/>
              <w:right w:val="single" w:sz="4" w:space="0" w:color="auto"/>
            </w:tcBorders>
            <w:vAlign w:val="center"/>
          </w:tcPr>
          <w:p w14:paraId="02FEA3AE" w14:textId="77777777" w:rsidR="00511AC5" w:rsidRPr="00B0477C" w:rsidRDefault="00511AC5" w:rsidP="00863B0F">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5" w:type="dxa"/>
            <w:tcBorders>
              <w:left w:val="single" w:sz="4" w:space="0" w:color="auto"/>
            </w:tcBorders>
          </w:tcPr>
          <w:p w14:paraId="7DD9EA47" w14:textId="77777777" w:rsidR="00511AC5" w:rsidRDefault="00511AC5" w:rsidP="00863B0F">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2BFD9C1C" w14:textId="77777777" w:rsidR="00511AC5" w:rsidRPr="006939F9" w:rsidRDefault="00511AC5" w:rsidP="00863B0F">
            <w:pPr>
              <w:spacing w:line="360" w:lineRule="auto"/>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511AC5" w14:paraId="7845C1E4" w14:textId="77777777" w:rsidTr="00863B0F">
        <w:trPr>
          <w:trHeight w:val="826"/>
          <w:jc w:val="center"/>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000000" w:themeColor="text1"/>
              <w:bottom w:val="single" w:sz="4" w:space="0" w:color="000000" w:themeColor="text1"/>
              <w:right w:val="single" w:sz="4" w:space="0" w:color="auto"/>
            </w:tcBorders>
            <w:vAlign w:val="center"/>
          </w:tcPr>
          <w:p w14:paraId="1EEE03D2" w14:textId="77777777" w:rsidR="00511AC5" w:rsidRPr="00B0477C" w:rsidRDefault="00511AC5" w:rsidP="00863B0F">
            <w:pPr>
              <w:spacing w:line="360" w:lineRule="auto"/>
              <w:jc w:val="center"/>
              <w:rPr>
                <w:noProof/>
              </w:rPr>
            </w:pPr>
            <w:r w:rsidRPr="00B0477C">
              <w:rPr>
                <w:noProof/>
              </w:rPr>
              <w:t>Chrage 8kN</w:t>
            </w:r>
          </w:p>
          <w:p w14:paraId="2C155340" w14:textId="77777777" w:rsidR="00511AC5" w:rsidRPr="00B0477C" w:rsidRDefault="00511AC5" w:rsidP="00863B0F">
            <w:pPr>
              <w:spacing w:line="360" w:lineRule="auto"/>
              <w:jc w:val="center"/>
              <w:rPr>
                <w:noProof/>
              </w:rPr>
            </w:pPr>
            <w:r w:rsidRPr="00B0477C">
              <w:rPr>
                <w:noProof/>
              </w:rPr>
              <w:t>Vitesse 2000tr/min</w:t>
            </w:r>
          </w:p>
        </w:tc>
        <w:tc>
          <w:tcPr>
            <w:tcW w:w="1988" w:type="dxa"/>
            <w:vMerge/>
            <w:tcBorders>
              <w:left w:val="single" w:sz="4" w:space="0" w:color="auto"/>
              <w:right w:val="single" w:sz="4" w:space="0" w:color="auto"/>
            </w:tcBorders>
          </w:tcPr>
          <w:p w14:paraId="49278E6C" w14:textId="77777777" w:rsidR="00511AC5" w:rsidRPr="00B0477C" w:rsidRDefault="00511AC5" w:rsidP="00863B0F">
            <w:pPr>
              <w:spacing w:line="360" w:lineRule="auto"/>
              <w:jc w:val="center"/>
              <w:cnfStyle w:val="000000000000" w:firstRow="0" w:lastRow="0" w:firstColumn="0" w:lastColumn="0" w:oddVBand="0" w:evenVBand="0" w:oddHBand="0" w:evenHBand="0" w:firstRowFirstColumn="0" w:firstRowLastColumn="0" w:lastRowFirstColumn="0" w:lastRowLastColumn="0"/>
              <w:rPr>
                <w:b/>
                <w:noProof/>
              </w:rPr>
            </w:pPr>
          </w:p>
        </w:tc>
        <w:tc>
          <w:tcPr>
            <w:tcW w:w="1985" w:type="dxa"/>
            <w:tcBorders>
              <w:top w:val="single" w:sz="4" w:space="0" w:color="000000" w:themeColor="text1"/>
              <w:left w:val="single" w:sz="4" w:space="0" w:color="auto"/>
              <w:bottom w:val="single" w:sz="4" w:space="0" w:color="000000" w:themeColor="text1"/>
            </w:tcBorders>
          </w:tcPr>
          <w:p w14:paraId="0D8FACB7" w14:textId="77777777" w:rsidR="00511AC5" w:rsidRDefault="00511AC5" w:rsidP="00863B0F">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5BE19609" w14:textId="77777777" w:rsidR="00511AC5" w:rsidRPr="006939F9" w:rsidRDefault="00511AC5" w:rsidP="00863B0F">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511AC5" w14:paraId="1D7DE552" w14:textId="77777777" w:rsidTr="00863B0F">
        <w:trPr>
          <w:cnfStyle w:val="000000100000" w:firstRow="0" w:lastRow="0" w:firstColumn="0" w:lastColumn="0" w:oddVBand="0" w:evenVBand="0" w:oddHBand="1" w:evenHBand="0" w:firstRowFirstColumn="0" w:firstRowLastColumn="0" w:lastRowFirstColumn="0" w:lastRowLastColumn="0"/>
          <w:trHeight w:val="826"/>
          <w:jc w:val="center"/>
        </w:trPr>
        <w:tc>
          <w:tcPr>
            <w:cnfStyle w:val="001000000000" w:firstRow="0" w:lastRow="0" w:firstColumn="1" w:lastColumn="0" w:oddVBand="0" w:evenVBand="0" w:oddHBand="0" w:evenHBand="0" w:firstRowFirstColumn="0" w:firstRowLastColumn="0" w:lastRowFirstColumn="0" w:lastRowLastColumn="0"/>
            <w:tcW w:w="2126" w:type="dxa"/>
            <w:tcBorders>
              <w:right w:val="single" w:sz="4" w:space="0" w:color="auto"/>
            </w:tcBorders>
            <w:vAlign w:val="center"/>
          </w:tcPr>
          <w:p w14:paraId="272C33E0" w14:textId="77777777" w:rsidR="00511AC5" w:rsidRPr="00B0477C" w:rsidRDefault="00511AC5" w:rsidP="00863B0F">
            <w:pPr>
              <w:spacing w:line="360" w:lineRule="auto"/>
              <w:jc w:val="center"/>
              <w:rPr>
                <w:noProof/>
              </w:rPr>
            </w:pPr>
            <w:r w:rsidRPr="00B0477C">
              <w:rPr>
                <w:noProof/>
              </w:rPr>
              <w:t>Charge 6kN</w:t>
            </w:r>
          </w:p>
          <w:p w14:paraId="65CEEF84" w14:textId="77777777" w:rsidR="00511AC5" w:rsidRPr="00B0477C" w:rsidRDefault="00511AC5" w:rsidP="00863B0F">
            <w:pPr>
              <w:spacing w:line="360" w:lineRule="auto"/>
              <w:jc w:val="center"/>
              <w:rPr>
                <w:noProof/>
              </w:rPr>
            </w:pPr>
            <w:r w:rsidRPr="00B0477C">
              <w:rPr>
                <w:noProof/>
              </w:rPr>
              <w:t xml:space="preserve">Vitesse </w:t>
            </w:r>
            <w:r w:rsidRPr="00B0477C">
              <w:t>3500 tr/min</w:t>
            </w:r>
          </w:p>
        </w:tc>
        <w:tc>
          <w:tcPr>
            <w:tcW w:w="1988" w:type="dxa"/>
            <w:vMerge/>
            <w:tcBorders>
              <w:left w:val="single" w:sz="4" w:space="0" w:color="auto"/>
              <w:right w:val="single" w:sz="4" w:space="0" w:color="auto"/>
            </w:tcBorders>
          </w:tcPr>
          <w:p w14:paraId="4EC77E4F" w14:textId="77777777" w:rsidR="00511AC5" w:rsidRPr="00B0477C" w:rsidRDefault="00511AC5" w:rsidP="00863B0F">
            <w:pPr>
              <w:spacing w:line="360" w:lineRule="auto"/>
              <w:jc w:val="center"/>
              <w:cnfStyle w:val="000000100000" w:firstRow="0" w:lastRow="0" w:firstColumn="0" w:lastColumn="0" w:oddVBand="0" w:evenVBand="0" w:oddHBand="1" w:evenHBand="0" w:firstRowFirstColumn="0" w:firstRowLastColumn="0" w:lastRowFirstColumn="0" w:lastRowLastColumn="0"/>
              <w:rPr>
                <w:b/>
                <w:noProof/>
              </w:rPr>
            </w:pPr>
          </w:p>
        </w:tc>
        <w:tc>
          <w:tcPr>
            <w:tcW w:w="1985" w:type="dxa"/>
            <w:tcBorders>
              <w:left w:val="single" w:sz="4" w:space="0" w:color="auto"/>
            </w:tcBorders>
          </w:tcPr>
          <w:p w14:paraId="564570FE" w14:textId="77777777" w:rsidR="00511AC5" w:rsidRDefault="00511AC5" w:rsidP="00863B0F">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10CA760" w14:textId="77777777" w:rsidR="00511AC5" w:rsidRPr="006939F9" w:rsidRDefault="00511AC5" w:rsidP="00863B0F">
            <w:pPr>
              <w:keepNext/>
              <w:spacing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01D32D4B" w14:textId="77777777" w:rsidR="00511AC5" w:rsidRPr="00E65649" w:rsidRDefault="00511AC5" w:rsidP="00511AC5">
      <w:pPr>
        <w:pStyle w:val="Lgende"/>
        <w:spacing w:line="360" w:lineRule="auto"/>
        <w:jc w:val="center"/>
        <w:rPr>
          <w:rFonts w:ascii="Calibri" w:eastAsia="Times New Roman" w:hAnsi="Calibri" w:cs="Times New Roman"/>
          <w:bCs/>
          <w:i w:val="0"/>
          <w:iCs w:val="0"/>
          <w:color w:val="auto"/>
          <w:sz w:val="22"/>
          <w:szCs w:val="20"/>
          <w:lang w:eastAsia="fr-FR"/>
        </w:rPr>
      </w:pPr>
      <w:bookmarkStart w:id="116" w:name="_Ref528707371"/>
      <w:r w:rsidRPr="00E65649">
        <w:rPr>
          <w:rFonts w:ascii="Calibri" w:eastAsia="Times New Roman" w:hAnsi="Calibri" w:cs="Times New Roman"/>
          <w:bCs/>
          <w:i w:val="0"/>
          <w:iCs w:val="0"/>
          <w:color w:val="auto"/>
          <w:sz w:val="22"/>
          <w:szCs w:val="20"/>
          <w:lang w:eastAsia="fr-FR"/>
        </w:rPr>
        <w:t xml:space="preserve">Tableau </w:t>
      </w:r>
      <w:r w:rsidRPr="00E65649">
        <w:rPr>
          <w:rFonts w:ascii="Calibri" w:eastAsia="Times New Roman" w:hAnsi="Calibri" w:cs="Times New Roman"/>
          <w:bCs/>
          <w:i w:val="0"/>
          <w:iCs w:val="0"/>
          <w:color w:val="auto"/>
          <w:sz w:val="22"/>
          <w:szCs w:val="20"/>
          <w:lang w:eastAsia="fr-FR"/>
        </w:rPr>
        <w:fldChar w:fldCharType="begin"/>
      </w:r>
      <w:r w:rsidRPr="00E65649">
        <w:rPr>
          <w:rFonts w:ascii="Calibri" w:eastAsia="Times New Roman" w:hAnsi="Calibri" w:cs="Times New Roman"/>
          <w:bCs/>
          <w:i w:val="0"/>
          <w:iCs w:val="0"/>
          <w:color w:val="auto"/>
          <w:sz w:val="22"/>
          <w:szCs w:val="20"/>
          <w:lang w:eastAsia="fr-FR"/>
        </w:rPr>
        <w:instrText xml:space="preserve"> SEQ Tableau \* ARABIC </w:instrText>
      </w:r>
      <w:r w:rsidRPr="00E65649">
        <w:rPr>
          <w:rFonts w:ascii="Calibri" w:eastAsia="Times New Roman" w:hAnsi="Calibri" w:cs="Times New Roman"/>
          <w:bCs/>
          <w:i w:val="0"/>
          <w:iCs w:val="0"/>
          <w:color w:val="auto"/>
          <w:sz w:val="22"/>
          <w:szCs w:val="20"/>
          <w:lang w:eastAsia="fr-FR"/>
        </w:rPr>
        <w:fldChar w:fldCharType="separate"/>
      </w:r>
      <w:r w:rsidR="00A07FD0">
        <w:rPr>
          <w:rFonts w:ascii="Calibri" w:eastAsia="Times New Roman" w:hAnsi="Calibri" w:cs="Times New Roman"/>
          <w:bCs/>
          <w:i w:val="0"/>
          <w:iCs w:val="0"/>
          <w:noProof/>
          <w:color w:val="auto"/>
          <w:sz w:val="22"/>
          <w:szCs w:val="20"/>
          <w:lang w:eastAsia="fr-FR"/>
        </w:rPr>
        <w:t>2</w:t>
      </w:r>
      <w:r w:rsidRPr="00E65649">
        <w:rPr>
          <w:rFonts w:ascii="Calibri" w:eastAsia="Times New Roman" w:hAnsi="Calibri" w:cs="Times New Roman"/>
          <w:bCs/>
          <w:i w:val="0"/>
          <w:iCs w:val="0"/>
          <w:color w:val="auto"/>
          <w:sz w:val="22"/>
          <w:szCs w:val="20"/>
          <w:lang w:eastAsia="fr-FR"/>
        </w:rPr>
        <w:fldChar w:fldCharType="end"/>
      </w:r>
      <w:bookmarkEnd w:id="116"/>
      <w:r>
        <w:rPr>
          <w:rFonts w:ascii="Calibri" w:eastAsia="Times New Roman" w:hAnsi="Calibri" w:cs="Times New Roman"/>
          <w:bCs/>
          <w:i w:val="0"/>
          <w:iCs w:val="0"/>
          <w:color w:val="auto"/>
          <w:sz w:val="22"/>
          <w:szCs w:val="20"/>
          <w:lang w:eastAsia="fr-FR"/>
        </w:rPr>
        <w:t> : Trois configurations de calcul avec les conditions aux limites</w:t>
      </w:r>
    </w:p>
    <w:p w14:paraId="1D7D5A0F" w14:textId="77777777" w:rsidR="00511AC5" w:rsidRDefault="00511AC5" w:rsidP="00511AC5">
      <w:pPr>
        <w:spacing w:line="360" w:lineRule="auto"/>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6CF4B3B0" w14:textId="77777777" w:rsidR="00511AC5" w:rsidRPr="00E55737" w:rsidRDefault="00511AC5" w:rsidP="00511AC5">
      <w:pPr>
        <w:spacing w:line="360" w:lineRule="auto"/>
        <w:rPr>
          <w:lang w:eastAsia="zh-CN"/>
        </w:rPr>
      </w:pPr>
      <w:r w:rsidRPr="003E463A">
        <w:rPr>
          <w:lang w:eastAsia="zh-CN"/>
        </w:rPr>
        <w:t>L</w:t>
      </w:r>
      <w:r w:rsidRPr="00846B55">
        <w:rPr>
          <w:lang w:eastAsia="zh-CN"/>
        </w:rPr>
        <w:t xml:space="preserve">es </w:t>
      </w:r>
      <w:r w:rsidRPr="00846B55">
        <w:rPr>
          <w:lang w:eastAsia="zh-CN"/>
        </w:rPr>
        <w:fldChar w:fldCharType="begin"/>
      </w:r>
      <w:r w:rsidRPr="00846B55">
        <w:rPr>
          <w:lang w:eastAsia="zh-CN"/>
        </w:rPr>
        <w:instrText xml:space="preserve"> REF _Ref524006364 \h  \* MERGEFORMAT </w:instrText>
      </w:r>
      <w:r w:rsidRPr="00846B55">
        <w:rPr>
          <w:lang w:eastAsia="zh-CN"/>
        </w:rPr>
      </w:r>
      <w:r w:rsidRPr="00846B55">
        <w:rPr>
          <w:lang w:eastAsia="zh-CN"/>
        </w:rPr>
        <w:fldChar w:fldCharType="separate"/>
      </w:r>
      <w:r w:rsidR="00A07FD0" w:rsidRPr="00A07FD0">
        <w:t xml:space="preserve">Figure </w:t>
      </w:r>
      <w:r w:rsidR="00A07FD0" w:rsidRPr="00A07FD0">
        <w:rPr>
          <w:noProof/>
        </w:rPr>
        <w:t>21</w:t>
      </w:r>
      <w:r w:rsidRPr="00846B55">
        <w:rPr>
          <w:lang w:eastAsia="zh-CN"/>
        </w:rPr>
        <w:fldChar w:fldCharType="end"/>
      </w:r>
      <w:r w:rsidRPr="00846B55">
        <w:rPr>
          <w:lang w:eastAsia="zh-CN"/>
        </w:rPr>
        <w:t xml:space="preserve"> à</w:t>
      </w:r>
      <w:r w:rsidRPr="00846B55">
        <w:rPr>
          <w:lang w:eastAsia="zh-CN"/>
        </w:rPr>
        <w:fldChar w:fldCharType="begin"/>
      </w:r>
      <w:r w:rsidRPr="00846B55">
        <w:rPr>
          <w:lang w:eastAsia="zh-CN"/>
        </w:rPr>
        <w:instrText xml:space="preserve"> REF _Ref526272542 \h  \* MERGEFORMAT </w:instrText>
      </w:r>
      <w:r w:rsidRPr="00846B55">
        <w:rPr>
          <w:lang w:eastAsia="zh-CN"/>
        </w:rPr>
      </w:r>
      <w:r w:rsidRPr="00846B55">
        <w:rPr>
          <w:lang w:eastAsia="zh-CN"/>
        </w:rPr>
        <w:fldChar w:fldCharType="separate"/>
      </w:r>
      <w:r w:rsidR="00A07FD0" w:rsidRPr="00A07FD0">
        <w:t>Figure</w:t>
      </w:r>
      <w:r w:rsidR="00A07FD0" w:rsidRPr="00A07FD0">
        <w:rPr>
          <w:noProof/>
        </w:rPr>
        <w:t xml:space="preserve"> </w:t>
      </w:r>
      <w:r w:rsidR="00A07FD0">
        <w:rPr>
          <w:b/>
          <w:noProof/>
        </w:rPr>
        <w:t>23</w:t>
      </w:r>
      <w:r w:rsidRPr="00846B55">
        <w:rPr>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511AC5" w:rsidRPr="00217472" w14:paraId="0D21F8DE" w14:textId="77777777" w:rsidTr="00863B0F">
        <w:tc>
          <w:tcPr>
            <w:tcW w:w="8844" w:type="dxa"/>
          </w:tcPr>
          <w:p w14:paraId="029E474D" w14:textId="77777777" w:rsidR="00511AC5" w:rsidRPr="00FB7FFE" w:rsidRDefault="00511AC5" w:rsidP="00863B0F">
            <w:pPr>
              <w:pStyle w:val="MDPI52figure"/>
              <w:keepNext/>
              <w:adjustRightInd w:val="0"/>
              <w:snapToGrid w:val="0"/>
              <w:rPr>
                <w:lang w:val="fr-FR"/>
              </w:rPr>
            </w:pPr>
            <w:r>
              <w:rPr>
                <w:noProof/>
                <w:lang w:val="fr-FR" w:eastAsia="zh-CN" w:bidi="ar-SA"/>
              </w:rPr>
              <w:drawing>
                <wp:inline distT="0" distB="0" distL="0" distR="0" wp14:anchorId="7FCF3086" wp14:editId="4A857273">
                  <wp:extent cx="5760720" cy="192024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20240"/>
                          </a:xfrm>
                          <a:prstGeom prst="rect">
                            <a:avLst/>
                          </a:prstGeom>
                        </pic:spPr>
                      </pic:pic>
                    </a:graphicData>
                  </a:graphic>
                </wp:inline>
              </w:drawing>
            </w:r>
          </w:p>
        </w:tc>
      </w:tr>
      <w:tr w:rsidR="00511AC5" w:rsidRPr="00217472" w14:paraId="396123E7" w14:textId="77777777" w:rsidTr="00863B0F">
        <w:tc>
          <w:tcPr>
            <w:tcW w:w="8844" w:type="dxa"/>
          </w:tcPr>
          <w:p w14:paraId="6B551059" w14:textId="77777777" w:rsidR="00511AC5" w:rsidRPr="00216F98" w:rsidRDefault="00511AC5" w:rsidP="00863B0F">
            <w:pPr>
              <w:jc w:val="center"/>
              <w:rPr>
                <w:b/>
                <w:noProof/>
              </w:rPr>
            </w:pPr>
            <w:r w:rsidRPr="00216F98">
              <w:rPr>
                <w:b/>
                <w:noProof/>
              </w:rPr>
              <w:t>Lobe inférieur</w:t>
            </w:r>
          </w:p>
        </w:tc>
      </w:tr>
      <w:tr w:rsidR="00511AC5" w:rsidRPr="00217472" w14:paraId="686157D2" w14:textId="77777777" w:rsidTr="00863B0F">
        <w:tc>
          <w:tcPr>
            <w:tcW w:w="8844" w:type="dxa"/>
          </w:tcPr>
          <w:p w14:paraId="5EAB301B" w14:textId="77777777" w:rsidR="00511AC5" w:rsidRPr="00E33A5C" w:rsidRDefault="00511AC5" w:rsidP="00863B0F">
            <w:pPr>
              <w:pStyle w:val="MDPI52figure"/>
              <w:keepNext/>
              <w:adjustRightInd w:val="0"/>
              <w:snapToGrid w:val="0"/>
              <w:rPr>
                <w:lang w:val="fr-FR"/>
              </w:rPr>
            </w:pPr>
            <w:r w:rsidRPr="004E635A">
              <w:rPr>
                <w:noProof/>
                <w:lang w:val="fr-FR" w:eastAsia="zh-CN" w:bidi="ar-SA"/>
              </w:rPr>
              <w:drawing>
                <wp:inline distT="0" distB="0" distL="0" distR="0" wp14:anchorId="7C8483A9" wp14:editId="02BBDB17">
                  <wp:extent cx="5760720" cy="1923415"/>
                  <wp:effectExtent l="0" t="0" r="0" b="0"/>
                  <wp:docPr id="3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23415"/>
                          </a:xfrm>
                          <a:prstGeom prst="rect">
                            <a:avLst/>
                          </a:prstGeom>
                        </pic:spPr>
                      </pic:pic>
                    </a:graphicData>
                  </a:graphic>
                </wp:inline>
              </w:drawing>
            </w:r>
          </w:p>
        </w:tc>
      </w:tr>
      <w:tr w:rsidR="00511AC5" w:rsidRPr="00217472" w14:paraId="4950590A" w14:textId="77777777" w:rsidTr="00863B0F">
        <w:tc>
          <w:tcPr>
            <w:tcW w:w="8844" w:type="dxa"/>
          </w:tcPr>
          <w:p w14:paraId="7972EF39" w14:textId="77777777" w:rsidR="00511AC5" w:rsidRPr="00216F98" w:rsidRDefault="00511AC5" w:rsidP="00863B0F">
            <w:pPr>
              <w:jc w:val="center"/>
              <w:rPr>
                <w:b/>
                <w:noProof/>
              </w:rPr>
            </w:pPr>
            <w:r w:rsidRPr="00216F98">
              <w:rPr>
                <w:b/>
                <w:noProof/>
              </w:rPr>
              <w:t>Lobe supérieur</w:t>
            </w:r>
          </w:p>
        </w:tc>
      </w:tr>
    </w:tbl>
    <w:p w14:paraId="2A74ADE0" w14:textId="77777777" w:rsidR="00511AC5" w:rsidRPr="007E5841" w:rsidRDefault="00511AC5" w:rsidP="00511AC5">
      <w:pPr>
        <w:pStyle w:val="MDPI51figurecaption"/>
        <w:spacing w:before="0" w:after="0" w:line="240" w:lineRule="auto"/>
        <w:jc w:val="center"/>
        <w:rPr>
          <w:b/>
          <w:lang w:val="fr-FR"/>
        </w:rPr>
      </w:pPr>
      <w:bookmarkStart w:id="117" w:name="_Ref524006364"/>
      <w:r w:rsidRPr="003B2745">
        <w:rPr>
          <w:b/>
          <w:lang w:val="fr-FR"/>
        </w:rPr>
        <w:t xml:space="preserve">Figure </w:t>
      </w:r>
      <w:r w:rsidRPr="00490353">
        <w:rPr>
          <w:b/>
        </w:rPr>
        <w:fldChar w:fldCharType="begin"/>
      </w:r>
      <w:r w:rsidRPr="003B2745">
        <w:rPr>
          <w:b/>
          <w:lang w:val="fr-FR"/>
        </w:rPr>
        <w:instrText xml:space="preserve"> SEQ Figure \* ARABIC </w:instrText>
      </w:r>
      <w:r w:rsidRPr="00490353">
        <w:rPr>
          <w:b/>
        </w:rPr>
        <w:fldChar w:fldCharType="separate"/>
      </w:r>
      <w:r w:rsidR="00A07FD0">
        <w:rPr>
          <w:b/>
          <w:noProof/>
          <w:lang w:val="fr-FR"/>
        </w:rPr>
        <w:t>21</w:t>
      </w:r>
      <w:r w:rsidRPr="00490353">
        <w:rPr>
          <w:b/>
        </w:rPr>
        <w:fldChar w:fldCharType="end"/>
      </w:r>
      <w:bookmarkEnd w:id="117"/>
      <w:r w:rsidRPr="003B2745">
        <w:rPr>
          <w:b/>
          <w:lang w:val="fr-FR"/>
        </w:rPr>
        <w:t xml:space="preserve"> : Comparaison de</w:t>
      </w:r>
      <w:r>
        <w:rPr>
          <w:b/>
          <w:lang w:val="fr-FR"/>
        </w:rPr>
        <w:t>s champs de</w:t>
      </w:r>
      <w:r w:rsidRPr="003B2745">
        <w:rPr>
          <w:b/>
          <w:lang w:val="fr-FR"/>
        </w:rPr>
        <w:t xml:space="preserve"> pression et </w:t>
      </w:r>
      <w:r>
        <w:rPr>
          <w:b/>
          <w:lang w:val="fr-FR"/>
        </w:rPr>
        <w:t xml:space="preserve">de </w:t>
      </w:r>
      <w:r w:rsidRPr="003B2745">
        <w:rPr>
          <w:b/>
          <w:lang w:val="fr-FR"/>
        </w:rPr>
        <w:t>température</w:t>
      </w:r>
      <w:r>
        <w:rPr>
          <w:b/>
          <w:lang w:val="fr-FR"/>
        </w:rPr>
        <w:t xml:space="preserve"> des deux lobes à 500tr/min avec la charge 10kN </w:t>
      </w:r>
      <w:r w:rsidRPr="003B2745">
        <w:rPr>
          <w:b/>
          <w:lang w:val="fr-FR"/>
        </w:rPr>
        <w:t xml:space="preserve"> </w:t>
      </w:r>
    </w:p>
    <w:tbl>
      <w:tblPr>
        <w:tblW w:w="0" w:type="auto"/>
        <w:tblLook w:val="04A0" w:firstRow="1" w:lastRow="0" w:firstColumn="1" w:lastColumn="0" w:noHBand="0" w:noVBand="1"/>
      </w:tblPr>
      <w:tblGrid>
        <w:gridCol w:w="9072"/>
      </w:tblGrid>
      <w:tr w:rsidR="00511AC5" w:rsidRPr="00217472" w14:paraId="67548FC0" w14:textId="77777777" w:rsidTr="00863B0F">
        <w:tc>
          <w:tcPr>
            <w:tcW w:w="9072" w:type="dxa"/>
          </w:tcPr>
          <w:p w14:paraId="593F2AAA" w14:textId="77777777" w:rsidR="00511AC5" w:rsidRPr="00A61245" w:rsidRDefault="00511AC5" w:rsidP="00863B0F">
            <w:pPr>
              <w:pStyle w:val="MDPI52figure"/>
              <w:keepNext/>
              <w:adjustRightInd w:val="0"/>
              <w:snapToGrid w:val="0"/>
            </w:pPr>
            <w:r w:rsidRPr="00C210DA">
              <w:rPr>
                <w:noProof/>
                <w:lang w:val="fr-FR" w:eastAsia="zh-CN" w:bidi="ar-SA"/>
              </w:rPr>
              <w:drawing>
                <wp:inline distT="0" distB="0" distL="0" distR="0" wp14:anchorId="7BD0BC05" wp14:editId="11CA14A4">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7"/>
                          <a:stretch>
                            <a:fillRect/>
                          </a:stretch>
                        </pic:blipFill>
                        <pic:spPr>
                          <a:xfrm>
                            <a:off x="0" y="0"/>
                            <a:ext cx="5760720" cy="1943100"/>
                          </a:xfrm>
                          <a:prstGeom prst="rect">
                            <a:avLst/>
                          </a:prstGeom>
                        </pic:spPr>
                      </pic:pic>
                    </a:graphicData>
                  </a:graphic>
                </wp:inline>
              </w:drawing>
            </w:r>
          </w:p>
        </w:tc>
      </w:tr>
      <w:tr w:rsidR="00511AC5" w:rsidRPr="00217472" w14:paraId="6A62B387" w14:textId="77777777" w:rsidTr="00863B0F">
        <w:tc>
          <w:tcPr>
            <w:tcW w:w="9072" w:type="dxa"/>
          </w:tcPr>
          <w:p w14:paraId="321BAA58" w14:textId="77777777" w:rsidR="00511AC5" w:rsidRPr="00216F98" w:rsidRDefault="00511AC5" w:rsidP="00863B0F">
            <w:pPr>
              <w:jc w:val="center"/>
              <w:rPr>
                <w:b/>
                <w:noProof/>
              </w:rPr>
            </w:pPr>
            <w:r w:rsidRPr="00216F98">
              <w:rPr>
                <w:b/>
                <w:noProof/>
              </w:rPr>
              <w:t>Lobe inférieur</w:t>
            </w:r>
          </w:p>
        </w:tc>
      </w:tr>
      <w:tr w:rsidR="00511AC5" w:rsidRPr="00217472" w14:paraId="573160D3" w14:textId="77777777" w:rsidTr="00863B0F">
        <w:tc>
          <w:tcPr>
            <w:tcW w:w="9072" w:type="dxa"/>
          </w:tcPr>
          <w:p w14:paraId="678E3FC5" w14:textId="77777777" w:rsidR="00511AC5" w:rsidRPr="00E33A5C" w:rsidRDefault="00511AC5" w:rsidP="00863B0F">
            <w:pPr>
              <w:pStyle w:val="MDPI52figure"/>
              <w:keepNext/>
              <w:adjustRightInd w:val="0"/>
              <w:snapToGrid w:val="0"/>
              <w:rPr>
                <w:lang w:val="fr-FR"/>
              </w:rPr>
            </w:pPr>
            <w:r w:rsidRPr="00FD4B39">
              <w:rPr>
                <w:noProof/>
                <w:lang w:val="fr-FR" w:eastAsia="zh-CN" w:bidi="ar-SA"/>
              </w:rPr>
              <w:drawing>
                <wp:inline distT="0" distB="0" distL="0" distR="0" wp14:anchorId="108695B2" wp14:editId="16299765">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8"/>
                          <a:stretch>
                            <a:fillRect/>
                          </a:stretch>
                        </pic:blipFill>
                        <pic:spPr>
                          <a:xfrm>
                            <a:off x="0" y="0"/>
                            <a:ext cx="5760720" cy="1924685"/>
                          </a:xfrm>
                          <a:prstGeom prst="rect">
                            <a:avLst/>
                          </a:prstGeom>
                        </pic:spPr>
                      </pic:pic>
                    </a:graphicData>
                  </a:graphic>
                </wp:inline>
              </w:drawing>
            </w:r>
          </w:p>
        </w:tc>
      </w:tr>
      <w:tr w:rsidR="00511AC5" w:rsidRPr="00217472" w14:paraId="20CC6824" w14:textId="77777777" w:rsidTr="00863B0F">
        <w:tc>
          <w:tcPr>
            <w:tcW w:w="9072" w:type="dxa"/>
          </w:tcPr>
          <w:p w14:paraId="1C5C6CF3" w14:textId="77777777" w:rsidR="00511AC5" w:rsidRPr="00216F98" w:rsidRDefault="00511AC5" w:rsidP="00863B0F">
            <w:pPr>
              <w:jc w:val="center"/>
              <w:rPr>
                <w:b/>
                <w:noProof/>
              </w:rPr>
            </w:pPr>
            <w:r w:rsidRPr="00216F98">
              <w:rPr>
                <w:b/>
                <w:noProof/>
              </w:rPr>
              <w:t>Lobe supérieur</w:t>
            </w:r>
          </w:p>
        </w:tc>
      </w:tr>
    </w:tbl>
    <w:p w14:paraId="5CC3F9F4" w14:textId="77777777" w:rsidR="00511AC5" w:rsidRPr="003B2745" w:rsidRDefault="00511AC5" w:rsidP="00511AC5">
      <w:pPr>
        <w:pStyle w:val="MDPI51figurecaption"/>
        <w:spacing w:before="0" w:after="0" w:line="240" w:lineRule="auto"/>
        <w:jc w:val="center"/>
        <w:rPr>
          <w:lang w:val="fr-FR"/>
        </w:rPr>
      </w:pPr>
      <w:r w:rsidRPr="003B2745">
        <w:rPr>
          <w:b/>
          <w:lang w:val="fr-FR"/>
        </w:rPr>
        <w:t xml:space="preserve">Figure </w:t>
      </w:r>
      <w:r w:rsidRPr="00490353">
        <w:rPr>
          <w:b/>
        </w:rPr>
        <w:fldChar w:fldCharType="begin"/>
      </w:r>
      <w:r w:rsidRPr="003B2745">
        <w:rPr>
          <w:b/>
          <w:lang w:val="fr-FR"/>
        </w:rPr>
        <w:instrText xml:space="preserve"> SEQ Figure \* ARABIC </w:instrText>
      </w:r>
      <w:r w:rsidRPr="00490353">
        <w:rPr>
          <w:b/>
        </w:rPr>
        <w:fldChar w:fldCharType="separate"/>
      </w:r>
      <w:r w:rsidR="00A07FD0">
        <w:rPr>
          <w:b/>
          <w:noProof/>
          <w:lang w:val="fr-FR"/>
        </w:rPr>
        <w:t>22</w:t>
      </w:r>
      <w:r w:rsidRPr="00490353">
        <w:rPr>
          <w:b/>
        </w:rPr>
        <w:fldChar w:fldCharType="end"/>
      </w:r>
      <w:r w:rsidRPr="003B2745">
        <w:rPr>
          <w:b/>
          <w:lang w:val="fr-FR"/>
        </w:rPr>
        <w:t xml:space="preserve"> : Comparaison de</w:t>
      </w:r>
      <w:r>
        <w:rPr>
          <w:b/>
          <w:lang w:val="fr-FR"/>
        </w:rPr>
        <w:t>s champs de</w:t>
      </w:r>
      <w:r w:rsidRPr="003B2745">
        <w:rPr>
          <w:b/>
          <w:lang w:val="fr-FR"/>
        </w:rPr>
        <w:t xml:space="preserve"> pression et </w:t>
      </w:r>
      <w:r>
        <w:rPr>
          <w:b/>
          <w:lang w:val="fr-FR"/>
        </w:rPr>
        <w:t xml:space="preserve">de </w:t>
      </w:r>
      <w:r w:rsidRPr="003B2745">
        <w:rPr>
          <w:b/>
          <w:lang w:val="fr-FR"/>
        </w:rPr>
        <w:t>température</w:t>
      </w:r>
      <w:r>
        <w:rPr>
          <w:b/>
          <w:lang w:val="fr-FR"/>
        </w:rPr>
        <w:t xml:space="preserve"> des deux lobes à 2000tr/min avec la charge 8kN </w:t>
      </w:r>
      <w:r w:rsidRPr="003B2745">
        <w:rPr>
          <w:b/>
          <w:lang w:val="fr-FR"/>
        </w:rPr>
        <w:t xml:space="preserve"> </w:t>
      </w:r>
    </w:p>
    <w:tbl>
      <w:tblPr>
        <w:tblW w:w="0" w:type="auto"/>
        <w:tblLook w:val="04A0" w:firstRow="1" w:lastRow="0" w:firstColumn="1" w:lastColumn="0" w:noHBand="0" w:noVBand="1"/>
      </w:tblPr>
      <w:tblGrid>
        <w:gridCol w:w="9072"/>
      </w:tblGrid>
      <w:tr w:rsidR="00511AC5" w:rsidRPr="00217472" w14:paraId="1F98EB4E" w14:textId="77777777" w:rsidTr="00863B0F">
        <w:tc>
          <w:tcPr>
            <w:tcW w:w="9072" w:type="dxa"/>
          </w:tcPr>
          <w:p w14:paraId="6558ED6A" w14:textId="77777777" w:rsidR="00511AC5" w:rsidRPr="00A61245" w:rsidRDefault="00511AC5" w:rsidP="00863B0F">
            <w:pPr>
              <w:pStyle w:val="MDPI52figure"/>
              <w:keepNext/>
              <w:adjustRightInd w:val="0"/>
              <w:snapToGrid w:val="0"/>
            </w:pPr>
            <w:r w:rsidRPr="003B091B">
              <w:rPr>
                <w:noProof/>
                <w:lang w:val="fr-FR" w:eastAsia="zh-CN" w:bidi="ar-SA"/>
              </w:rPr>
              <w:drawing>
                <wp:inline distT="0" distB="0" distL="0" distR="0" wp14:anchorId="54A1CD57" wp14:editId="5E4F5FAA">
                  <wp:extent cx="5760720" cy="1965325"/>
                  <wp:effectExtent l="0" t="0" r="0" b="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760720" cy="1965325"/>
                          </a:xfrm>
                          <a:prstGeom prst="rect">
                            <a:avLst/>
                          </a:prstGeom>
                        </pic:spPr>
                      </pic:pic>
                    </a:graphicData>
                  </a:graphic>
                </wp:inline>
              </w:drawing>
            </w:r>
          </w:p>
        </w:tc>
      </w:tr>
      <w:tr w:rsidR="00511AC5" w:rsidRPr="00217472" w14:paraId="1B54F6B8" w14:textId="77777777" w:rsidTr="00863B0F">
        <w:tc>
          <w:tcPr>
            <w:tcW w:w="9072" w:type="dxa"/>
          </w:tcPr>
          <w:p w14:paraId="4887C31C" w14:textId="77777777" w:rsidR="00511AC5" w:rsidRPr="00216F98" w:rsidRDefault="00511AC5" w:rsidP="00863B0F">
            <w:pPr>
              <w:jc w:val="center"/>
              <w:rPr>
                <w:b/>
                <w:noProof/>
              </w:rPr>
            </w:pPr>
            <w:r w:rsidRPr="00216F98">
              <w:rPr>
                <w:b/>
                <w:noProof/>
              </w:rPr>
              <w:t>Lobe inférieur</w:t>
            </w:r>
          </w:p>
        </w:tc>
      </w:tr>
      <w:tr w:rsidR="00511AC5" w:rsidRPr="00217472" w14:paraId="2FA7CA7A" w14:textId="77777777" w:rsidTr="00863B0F">
        <w:tc>
          <w:tcPr>
            <w:tcW w:w="9072" w:type="dxa"/>
          </w:tcPr>
          <w:p w14:paraId="2589B9C0" w14:textId="77777777" w:rsidR="00511AC5" w:rsidRPr="00E33A5C" w:rsidRDefault="00511AC5" w:rsidP="00863B0F">
            <w:pPr>
              <w:pStyle w:val="MDPI52figure"/>
              <w:keepNext/>
              <w:adjustRightInd w:val="0"/>
              <w:snapToGrid w:val="0"/>
              <w:rPr>
                <w:lang w:val="fr-FR"/>
              </w:rPr>
            </w:pPr>
            <w:r w:rsidRPr="003B091B">
              <w:rPr>
                <w:noProof/>
                <w:lang w:val="fr-FR" w:eastAsia="zh-CN" w:bidi="ar-SA"/>
              </w:rPr>
              <w:drawing>
                <wp:inline distT="0" distB="0" distL="0" distR="0" wp14:anchorId="2615ED87" wp14:editId="324615AE">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511AC5" w:rsidRPr="00217472" w14:paraId="11151B32" w14:textId="77777777" w:rsidTr="00863B0F">
        <w:tc>
          <w:tcPr>
            <w:tcW w:w="9072" w:type="dxa"/>
          </w:tcPr>
          <w:p w14:paraId="530F67FC" w14:textId="77777777" w:rsidR="00511AC5" w:rsidRPr="00216F98" w:rsidRDefault="00511AC5" w:rsidP="00863B0F">
            <w:pPr>
              <w:jc w:val="center"/>
              <w:rPr>
                <w:b/>
                <w:noProof/>
              </w:rPr>
            </w:pPr>
            <w:r w:rsidRPr="00216F98">
              <w:rPr>
                <w:b/>
                <w:noProof/>
              </w:rPr>
              <w:t>Lobe supérieur</w:t>
            </w:r>
          </w:p>
        </w:tc>
      </w:tr>
    </w:tbl>
    <w:p w14:paraId="71C10F2C" w14:textId="77777777" w:rsidR="00511AC5" w:rsidRPr="003B2745" w:rsidRDefault="00511AC5" w:rsidP="00511AC5">
      <w:pPr>
        <w:pStyle w:val="MDPI51figurecaption"/>
        <w:spacing w:before="0" w:after="0" w:line="240" w:lineRule="auto"/>
        <w:rPr>
          <w:lang w:val="fr-FR"/>
        </w:rPr>
      </w:pPr>
      <w:bookmarkStart w:id="118" w:name="_Ref526272542"/>
      <w:r w:rsidRPr="003B2745">
        <w:rPr>
          <w:b/>
          <w:lang w:val="fr-FR"/>
        </w:rPr>
        <w:t xml:space="preserve">Figure </w:t>
      </w:r>
      <w:r w:rsidRPr="00490353">
        <w:rPr>
          <w:b/>
        </w:rPr>
        <w:fldChar w:fldCharType="begin"/>
      </w:r>
      <w:r w:rsidRPr="003B2745">
        <w:rPr>
          <w:b/>
          <w:lang w:val="fr-FR"/>
        </w:rPr>
        <w:instrText xml:space="preserve"> SEQ Figure \* ARABIC </w:instrText>
      </w:r>
      <w:r w:rsidRPr="00490353">
        <w:rPr>
          <w:b/>
        </w:rPr>
        <w:fldChar w:fldCharType="separate"/>
      </w:r>
      <w:r w:rsidR="00A07FD0">
        <w:rPr>
          <w:b/>
          <w:noProof/>
          <w:lang w:val="fr-FR"/>
        </w:rPr>
        <w:t>23</w:t>
      </w:r>
      <w:r w:rsidRPr="00490353">
        <w:rPr>
          <w:b/>
        </w:rPr>
        <w:fldChar w:fldCharType="end"/>
      </w:r>
      <w:bookmarkEnd w:id="118"/>
      <w:r w:rsidRPr="003B2745">
        <w:rPr>
          <w:b/>
          <w:lang w:val="fr-FR"/>
        </w:rPr>
        <w:t xml:space="preserve"> : Comparaison de</w:t>
      </w:r>
      <w:r>
        <w:rPr>
          <w:b/>
          <w:lang w:val="fr-FR"/>
        </w:rPr>
        <w:t>s champs de</w:t>
      </w:r>
      <w:r w:rsidRPr="003B2745">
        <w:rPr>
          <w:b/>
          <w:lang w:val="fr-FR"/>
        </w:rPr>
        <w:t xml:space="preserve"> pression et </w:t>
      </w:r>
      <w:r>
        <w:rPr>
          <w:b/>
          <w:lang w:val="fr-FR"/>
        </w:rPr>
        <w:t xml:space="preserve">de </w:t>
      </w:r>
      <w:r w:rsidRPr="003B2745">
        <w:rPr>
          <w:b/>
          <w:lang w:val="fr-FR"/>
        </w:rPr>
        <w:t>température</w:t>
      </w:r>
      <w:r>
        <w:rPr>
          <w:b/>
          <w:lang w:val="fr-FR"/>
        </w:rPr>
        <w:t xml:space="preserve"> des deux lobes à 3500tr/min avec la charge 6kN </w:t>
      </w:r>
      <w:r w:rsidRPr="003B2745">
        <w:rPr>
          <w:b/>
          <w:lang w:val="fr-FR"/>
        </w:rPr>
        <w:t xml:space="preserve"> </w:t>
      </w:r>
    </w:p>
    <w:p w14:paraId="16700C2A" w14:textId="77777777" w:rsidR="00511AC5" w:rsidRDefault="00511AC5" w:rsidP="000D45C4">
      <w:pPr>
        <w:pStyle w:val="Titre2"/>
      </w:pPr>
      <w:bookmarkStart w:id="119" w:name="_Toc532821756"/>
      <w:r w:rsidRPr="00CC16EF">
        <w:t>Conclusion</w:t>
      </w:r>
      <w:bookmarkEnd w:id="119"/>
    </w:p>
    <w:p w14:paraId="638F606D" w14:textId="77777777" w:rsidR="00511AC5" w:rsidRDefault="00511AC5" w:rsidP="00511AC5"/>
    <w:p w14:paraId="0E732625" w14:textId="77777777" w:rsidR="00511AC5" w:rsidRDefault="00511AC5" w:rsidP="00511AC5">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728B062C" w14:textId="77777777" w:rsidR="00511AC5" w:rsidRDefault="00511AC5" w:rsidP="00511AC5">
      <w:pPr>
        <w:spacing w:line="360" w:lineRule="auto"/>
        <w:rPr>
          <w:sz w:val="23"/>
          <w:szCs w:val="23"/>
        </w:rPr>
      </w:pPr>
    </w:p>
    <w:p w14:paraId="5A78B0AE" w14:textId="77777777" w:rsidR="00511AC5" w:rsidRDefault="00511AC5" w:rsidP="00511AC5">
      <w:pPr>
        <w:spacing w:line="360" w:lineRule="auto"/>
      </w:pPr>
      <w:r>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31EF639" w14:textId="77777777" w:rsidR="00511AC5" w:rsidRPr="00CC16EF" w:rsidRDefault="00511AC5" w:rsidP="00511AC5"/>
    <w:p w14:paraId="35D8E1F1" w14:textId="77777777" w:rsidR="00511AC5" w:rsidRPr="003B2745" w:rsidRDefault="00511AC5" w:rsidP="00511AC5"/>
    <w:p w14:paraId="5C60B058" w14:textId="77777777" w:rsidR="00511AC5" w:rsidRPr="003F2BD5" w:rsidRDefault="00511AC5" w:rsidP="000D45C4">
      <w:pPr>
        <w:pStyle w:val="Titre2"/>
      </w:pPr>
      <w:bookmarkStart w:id="120" w:name="_Toc532821757"/>
      <w:r w:rsidRPr="003F2BD5">
        <w:t>Référence</w:t>
      </w:r>
      <w:bookmarkEnd w:id="120"/>
    </w:p>
    <w:p w14:paraId="0459F8FD" w14:textId="77777777" w:rsidR="00511AC5" w:rsidRDefault="00511AC5" w:rsidP="00BD2B69">
      <w:pPr>
        <w:pStyle w:val="Paragraphedeliste"/>
        <w:numPr>
          <w:ilvl w:val="0"/>
          <w:numId w:val="4"/>
        </w:numPr>
        <w:spacing w:line="360" w:lineRule="auto"/>
        <w:jc w:val="both"/>
        <w:rPr>
          <w:lang w:val="en-US"/>
        </w:rPr>
      </w:pPr>
      <w:bookmarkStart w:id="121" w:name="_Ref528660528"/>
      <w:bookmarkStart w:id="122" w:name="_Ref526263891"/>
      <w:r w:rsidRPr="00E007E1">
        <w:rPr>
          <w:lang w:val="en-US"/>
        </w:rPr>
        <w:t>Zhang, S.; Hassini, M.-A.; Arghir, M. Accuracy and Grid Convergence of the Numerical Solution of the Energy Equation in Fluid Film Lubrication: Application to the 1D Slider. Lubricants 2018, 6, 95.</w:t>
      </w:r>
      <w:bookmarkEnd w:id="121"/>
      <w:r w:rsidRPr="00E007E1">
        <w:rPr>
          <w:lang w:val="en-US"/>
        </w:rPr>
        <w:t xml:space="preserve"> </w:t>
      </w:r>
    </w:p>
    <w:p w14:paraId="0AB1AD4C" w14:textId="77777777" w:rsidR="00511AC5" w:rsidRDefault="00511AC5" w:rsidP="00BD2B69">
      <w:pPr>
        <w:pStyle w:val="Paragraphedeliste"/>
        <w:numPr>
          <w:ilvl w:val="0"/>
          <w:numId w:val="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122"/>
    </w:p>
    <w:p w14:paraId="5D51F69A" w14:textId="77777777" w:rsidR="00511AC5" w:rsidRDefault="00511AC5" w:rsidP="00BD2B69">
      <w:pPr>
        <w:pStyle w:val="Paragraphedeliste"/>
        <w:numPr>
          <w:ilvl w:val="0"/>
          <w:numId w:val="4"/>
        </w:numPr>
        <w:spacing w:line="360" w:lineRule="auto"/>
        <w:jc w:val="both"/>
        <w:rPr>
          <w:lang w:val="en-US"/>
        </w:rPr>
      </w:pPr>
      <w:bookmarkStart w:id="123" w:name="_Ref526263911"/>
      <w:r w:rsidRPr="002222AB">
        <w:rPr>
          <w:lang w:val="en-US"/>
        </w:rPr>
        <w:t>Woloszynski T, Podsiadlo P, Stachowiak GW, “Efficient Solution to the Cavitation Problem in Hydrodynamic”, Tribology Letters, Springer, 2015</w:t>
      </w:r>
      <w:bookmarkEnd w:id="123"/>
    </w:p>
    <w:p w14:paraId="2C6E626A" w14:textId="77777777" w:rsidR="00511AC5" w:rsidRDefault="00511AC5" w:rsidP="00BD2B69">
      <w:pPr>
        <w:pStyle w:val="Paragraphedeliste"/>
        <w:numPr>
          <w:ilvl w:val="0"/>
          <w:numId w:val="4"/>
        </w:numPr>
        <w:spacing w:line="360" w:lineRule="auto"/>
        <w:jc w:val="both"/>
      </w:pPr>
      <w:bookmarkStart w:id="124" w:name="_Ref525750678"/>
      <w:r w:rsidRPr="001845D8">
        <w:t>J. Frêne, D. Nicolas, B. Degueurce, D. Berthe et M. Godet, Lubrification hydrodynamique- paliers et butées, Paris: Eyrolle, 1990.</w:t>
      </w:r>
      <w:bookmarkEnd w:id="124"/>
      <w:r w:rsidRPr="001845D8">
        <w:t xml:space="preserve"> </w:t>
      </w:r>
    </w:p>
    <w:p w14:paraId="21C248A3" w14:textId="77777777" w:rsidR="00511AC5" w:rsidRDefault="00511AC5" w:rsidP="00BD2B69">
      <w:pPr>
        <w:pStyle w:val="Paragraphedeliste"/>
        <w:numPr>
          <w:ilvl w:val="0"/>
          <w:numId w:val="4"/>
        </w:numPr>
        <w:spacing w:line="360" w:lineRule="auto"/>
        <w:jc w:val="both"/>
        <w:rPr>
          <w:lang w:val="en-US"/>
        </w:rPr>
      </w:pPr>
      <w:bookmarkStart w:id="125" w:name="_Ref526266405"/>
      <w:r w:rsidRPr="002222AB">
        <w:rPr>
          <w:lang w:val="en-US"/>
        </w:rPr>
        <w:t>Elrod HG, “A cavitation algorithm”, ASME Journal of Lubrication Technology, 1981, Vol. 103, pp.350-354</w:t>
      </w:r>
      <w:bookmarkEnd w:id="125"/>
    </w:p>
    <w:p w14:paraId="35695DAC" w14:textId="77777777" w:rsidR="00511AC5" w:rsidRDefault="00511AC5" w:rsidP="00BD2B69">
      <w:pPr>
        <w:pStyle w:val="Paragraphedeliste"/>
        <w:numPr>
          <w:ilvl w:val="0"/>
          <w:numId w:val="4"/>
        </w:numPr>
        <w:spacing w:line="360" w:lineRule="auto"/>
        <w:jc w:val="both"/>
      </w:pPr>
      <w:bookmarkStart w:id="126" w:name="_Ref526330394"/>
      <w:r w:rsidRPr="00CD63D5">
        <w:t>Bonneau, D. ; Fatu, A. ; Souchet, D. “Paliers hydrodynamiques1 and 2, équations, modèles numériques isothermes et lubrification mixte”, Lavoisier, Paris, 2011, ISBN 978-2-7462-32990</w:t>
      </w:r>
      <w:bookmarkEnd w:id="126"/>
    </w:p>
    <w:p w14:paraId="263B5BC3" w14:textId="77777777" w:rsidR="00511AC5" w:rsidRDefault="00511AC5" w:rsidP="00BD2B69">
      <w:pPr>
        <w:pStyle w:val="Paragraphedeliste"/>
        <w:numPr>
          <w:ilvl w:val="0"/>
          <w:numId w:val="4"/>
        </w:numPr>
        <w:spacing w:line="360" w:lineRule="auto"/>
        <w:rPr>
          <w:lang w:val="en-US"/>
        </w:rPr>
      </w:pPr>
      <w:bookmarkStart w:id="127" w:name="_Ref526267673"/>
      <w:r w:rsidRPr="00A92A5D">
        <w:rPr>
          <w:lang w:val="en-US"/>
        </w:rPr>
        <w:t>Ferziger, J.H.; Peric, M. “Computational Methods for Fluid Dynamics”, third, rev. edition, Springer, 2002, ISBN: 978-3-319-99693-6</w:t>
      </w:r>
      <w:bookmarkEnd w:id="127"/>
    </w:p>
    <w:p w14:paraId="4E3C1E3B" w14:textId="77777777" w:rsidR="00511AC5" w:rsidRPr="002222AB" w:rsidRDefault="00511AC5" w:rsidP="00BD2B69">
      <w:pPr>
        <w:pStyle w:val="Paragraphedeliste"/>
        <w:numPr>
          <w:ilvl w:val="0"/>
          <w:numId w:val="4"/>
        </w:numPr>
        <w:spacing w:line="360" w:lineRule="auto"/>
        <w:jc w:val="both"/>
        <w:rPr>
          <w:lang w:val="en-US"/>
        </w:rPr>
      </w:pPr>
      <w:bookmarkStart w:id="128" w:name="_Ref526269669"/>
      <w:r w:rsidRPr="002222AB">
        <w:rPr>
          <w:lang w:val="en-US"/>
        </w:rPr>
        <w:t>Elrod HG, Brewe DE. “Thermo hydrodynamic analysis for laminar lubricating films”, Technical report, NASA technical memorandum 88845, 1986</w:t>
      </w:r>
      <w:bookmarkEnd w:id="128"/>
    </w:p>
    <w:p w14:paraId="7360A7D4" w14:textId="77777777" w:rsidR="00511AC5" w:rsidRPr="002222AB" w:rsidRDefault="00511AC5" w:rsidP="00BD2B69">
      <w:pPr>
        <w:pStyle w:val="Paragraphedeliste"/>
        <w:numPr>
          <w:ilvl w:val="0"/>
          <w:numId w:val="4"/>
        </w:numPr>
        <w:spacing w:line="360" w:lineRule="auto"/>
        <w:jc w:val="both"/>
        <w:rPr>
          <w:lang w:val="en-US"/>
        </w:rPr>
      </w:pPr>
      <w:bookmarkStart w:id="129" w:name="_Ref526269748"/>
      <w:r w:rsidRPr="002222AB">
        <w:rPr>
          <w:lang w:val="en-US"/>
        </w:rPr>
        <w:t>Elrod HG. “Efficient numerical method for computation of thermo hydrodynamics of laminar lubricating films”, Technical report, NASA Lewis Research Center, 1989.</w:t>
      </w:r>
      <w:bookmarkEnd w:id="129"/>
    </w:p>
    <w:p w14:paraId="5E136D85" w14:textId="77777777" w:rsidR="00511AC5" w:rsidRDefault="00511AC5" w:rsidP="00BD2B69">
      <w:pPr>
        <w:pStyle w:val="Paragraphedeliste"/>
        <w:numPr>
          <w:ilvl w:val="0"/>
          <w:numId w:val="4"/>
        </w:numPr>
        <w:spacing w:line="360" w:lineRule="auto"/>
        <w:jc w:val="both"/>
      </w:pPr>
      <w:bookmarkStart w:id="130"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130"/>
    </w:p>
    <w:p w14:paraId="2A5D6ABF" w14:textId="77777777" w:rsidR="00511AC5" w:rsidRPr="009C5941" w:rsidRDefault="00511AC5" w:rsidP="00BD2B69">
      <w:pPr>
        <w:pStyle w:val="Paragraphedeliste"/>
        <w:numPr>
          <w:ilvl w:val="0"/>
          <w:numId w:val="4"/>
        </w:numPr>
        <w:spacing w:line="360" w:lineRule="auto"/>
        <w:jc w:val="both"/>
        <w:rPr>
          <w:lang w:val="en-US"/>
        </w:rPr>
      </w:pPr>
      <w:bookmarkStart w:id="131"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31"/>
    </w:p>
    <w:p w14:paraId="5CD4FCA6" w14:textId="77777777" w:rsidR="00511AC5" w:rsidRDefault="00511AC5" w:rsidP="00BD2B69">
      <w:pPr>
        <w:pStyle w:val="Paragraphedeliste"/>
        <w:numPr>
          <w:ilvl w:val="0"/>
          <w:numId w:val="4"/>
        </w:numPr>
        <w:spacing w:line="360" w:lineRule="auto"/>
        <w:jc w:val="both"/>
        <w:rPr>
          <w:lang w:val="en-US"/>
        </w:rPr>
      </w:pPr>
      <w:bookmarkStart w:id="132"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132"/>
    </w:p>
    <w:p w14:paraId="624721CD" w14:textId="77777777" w:rsidR="004A387D" w:rsidRDefault="004A387D" w:rsidP="004A387D">
      <w:pPr>
        <w:spacing w:line="360" w:lineRule="auto"/>
        <w:rPr>
          <w:lang w:val="en-US"/>
        </w:rPr>
      </w:pPr>
    </w:p>
    <w:p w14:paraId="49F0FEBF" w14:textId="77777777" w:rsidR="00756C12" w:rsidRDefault="00756C12">
      <w:pPr>
        <w:overflowPunct/>
        <w:autoSpaceDE/>
        <w:autoSpaceDN/>
        <w:adjustRightInd/>
        <w:spacing w:after="160" w:line="259" w:lineRule="auto"/>
        <w:jc w:val="left"/>
        <w:textAlignment w:val="auto"/>
        <w:rPr>
          <w:lang w:val="en-US"/>
        </w:rPr>
      </w:pPr>
    </w:p>
    <w:p w14:paraId="3D69CDD6" w14:textId="77777777" w:rsidR="00756C12" w:rsidRDefault="00756C12">
      <w:pPr>
        <w:overflowPunct/>
        <w:autoSpaceDE/>
        <w:autoSpaceDN/>
        <w:adjustRightInd/>
        <w:spacing w:after="160" w:line="259" w:lineRule="auto"/>
        <w:jc w:val="left"/>
        <w:textAlignment w:val="auto"/>
        <w:rPr>
          <w:lang w:val="en-US"/>
        </w:rPr>
      </w:pPr>
    </w:p>
    <w:p w14:paraId="1F0A6C87" w14:textId="77777777" w:rsidR="00756C12" w:rsidRDefault="00756C12">
      <w:pPr>
        <w:overflowPunct/>
        <w:autoSpaceDE/>
        <w:autoSpaceDN/>
        <w:adjustRightInd/>
        <w:spacing w:after="160" w:line="259" w:lineRule="auto"/>
        <w:jc w:val="left"/>
        <w:textAlignment w:val="auto"/>
        <w:rPr>
          <w:lang w:val="en-US"/>
        </w:rPr>
      </w:pPr>
    </w:p>
    <w:p w14:paraId="6DF22C17" w14:textId="77777777" w:rsidR="00756C12" w:rsidRDefault="00756C12">
      <w:pPr>
        <w:overflowPunct/>
        <w:autoSpaceDE/>
        <w:autoSpaceDN/>
        <w:adjustRightInd/>
        <w:spacing w:after="160" w:line="259" w:lineRule="auto"/>
        <w:jc w:val="left"/>
        <w:textAlignment w:val="auto"/>
        <w:rPr>
          <w:lang w:val="en-US"/>
        </w:rPr>
      </w:pPr>
    </w:p>
    <w:p w14:paraId="26B08AAA" w14:textId="5DC4518E" w:rsidR="004A387D" w:rsidRDefault="004A387D">
      <w:pPr>
        <w:overflowPunct/>
        <w:autoSpaceDE/>
        <w:autoSpaceDN/>
        <w:adjustRightInd/>
        <w:spacing w:after="160" w:line="259" w:lineRule="auto"/>
        <w:jc w:val="left"/>
        <w:textAlignment w:val="auto"/>
        <w:rPr>
          <w:lang w:val="en-US"/>
        </w:rPr>
      </w:pPr>
      <w:r>
        <w:rPr>
          <w:lang w:val="en-US"/>
        </w:rPr>
        <w:br w:type="page"/>
      </w:r>
    </w:p>
    <w:p w14:paraId="422B66AC" w14:textId="77777777" w:rsidR="00BD2B69" w:rsidRDefault="00BD2B69" w:rsidP="006104FB">
      <w:pPr>
        <w:pStyle w:val="Titre1"/>
        <w:numPr>
          <w:ilvl w:val="0"/>
          <w:numId w:val="0"/>
        </w:numPr>
        <w:ind w:left="567" w:hanging="567"/>
      </w:pPr>
      <w:bookmarkStart w:id="133" w:name="_Toc532821758"/>
      <w:r>
        <w:t>Chapitre III : Modélisation des rotors</w:t>
      </w:r>
      <w:bookmarkEnd w:id="133"/>
    </w:p>
    <w:p w14:paraId="37B41BD9" w14:textId="77777777" w:rsidR="006104FB" w:rsidRPr="006104FB" w:rsidRDefault="006104FB" w:rsidP="006104FB">
      <w:pPr>
        <w:pStyle w:val="Paragraphedeliste"/>
        <w:keepNext/>
        <w:keepLines/>
        <w:numPr>
          <w:ilvl w:val="0"/>
          <w:numId w:val="1"/>
        </w:numPr>
        <w:tabs>
          <w:tab w:val="clear" w:pos="0"/>
          <w:tab w:val="left" w:pos="567"/>
        </w:tabs>
        <w:spacing w:before="240"/>
        <w:ind w:hanging="567"/>
        <w:contextualSpacing w:val="0"/>
        <w:jc w:val="both"/>
        <w:outlineLvl w:val="0"/>
        <w:rPr>
          <w:b/>
          <w:caps/>
          <w:vanish/>
          <w:sz w:val="24"/>
          <w:szCs w:val="24"/>
        </w:rPr>
      </w:pPr>
      <w:bookmarkStart w:id="134" w:name="_Toc532809460"/>
      <w:bookmarkStart w:id="135" w:name="_Toc532809642"/>
      <w:bookmarkStart w:id="136" w:name="_Toc532821759"/>
      <w:bookmarkEnd w:id="134"/>
      <w:bookmarkEnd w:id="135"/>
      <w:bookmarkEnd w:id="136"/>
    </w:p>
    <w:p w14:paraId="160EAFE7" w14:textId="4B87E6F5" w:rsidR="00BD2B69" w:rsidRDefault="00BD2B69" w:rsidP="006104FB">
      <w:pPr>
        <w:pStyle w:val="Titre2"/>
      </w:pPr>
      <w:bookmarkStart w:id="137" w:name="_Toc532821760"/>
      <w:r>
        <w:t>Introduction</w:t>
      </w:r>
      <w:bookmarkEnd w:id="137"/>
    </w:p>
    <w:p w14:paraId="4C7EE092" w14:textId="77777777" w:rsidR="00BD2B69" w:rsidRDefault="00BD2B69" w:rsidP="00BD2B69"/>
    <w:p w14:paraId="3A7A2EF6" w14:textId="77777777" w:rsidR="00BD2B69" w:rsidRDefault="00BD2B69" w:rsidP="00BD2B69">
      <w:pPr>
        <w:spacing w:line="360" w:lineRule="auto"/>
      </w:pPr>
      <w:r>
        <w:t xml:space="preserve">Au chapitre II, la résolution des équations de Reynolds et de l’énergie a été présentée. Elle mène au calcul de la force hydrodynamique et les flux thermiques et générés au sein du palier. Ces deux informations sont utilisées par les modèles thermomécanique et dynamique du rotor détaillés dans ce chapitre afin de réaliser l’analyse numérique de l’effet Morton. </w:t>
      </w:r>
    </w:p>
    <w:p w14:paraId="7C6858BF" w14:textId="77777777" w:rsidR="00BD2B69" w:rsidRDefault="00BD2B69" w:rsidP="00BD2B69">
      <w:pPr>
        <w:spacing w:line="360" w:lineRule="auto"/>
        <w:rPr>
          <w:sz w:val="23"/>
          <w:szCs w:val="23"/>
        </w:rPr>
      </w:pPr>
      <w:r>
        <w:rPr>
          <w:sz w:val="23"/>
          <w:szCs w:val="23"/>
        </w:rPr>
        <w:t xml:space="preserve">Le modèle thermomécanique du rotor basé sur la méthode d’éléments finis est présenté dans un premier temps. Il permet de prédire la déformation thermique du rotor suite à l’échauffement du lubrifiant dans le palier. Ensuite, une partie concernant la modélisation et les analyses de la dynamique des rotors est décrite.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 système des équations du mouvement du rotor est établi en utilisant ces deux modèles. Sa résolution en régime transitoire est effectuée grâce à </w:t>
      </w:r>
      <w:r>
        <w:t>une méthode d’intégration temporelle qui combine la méthode de Newton-Raphson avec le schéma d’intégration temporelle de Newmark</w:t>
      </w:r>
      <w:r>
        <w:rPr>
          <w:sz w:val="23"/>
          <w:szCs w:val="23"/>
        </w:rPr>
        <w:t xml:space="preserve">.  Enfin, deux approches de la modélisation du balourd thermique sont présentées. Elles permettent de prendre en compte l’influence de la déformation thermique du rotor sur son comportement dynamique. </w:t>
      </w:r>
    </w:p>
    <w:p w14:paraId="4A219F3B" w14:textId="77777777" w:rsidR="00BD2B69" w:rsidRDefault="00BD2B69" w:rsidP="006104FB">
      <w:pPr>
        <w:pStyle w:val="Titre2"/>
      </w:pPr>
      <w:bookmarkStart w:id="138" w:name="_Toc532821761"/>
      <w:r w:rsidRPr="00170752">
        <w:t>modèle thermomécanique des rotors</w:t>
      </w:r>
      <w:bookmarkEnd w:id="138"/>
    </w:p>
    <w:p w14:paraId="06E6806A" w14:textId="77777777" w:rsidR="00BD2B69" w:rsidRDefault="00BD2B69" w:rsidP="00BD2B69">
      <w:pPr>
        <w:spacing w:line="360" w:lineRule="auto"/>
      </w:pPr>
      <w:r>
        <w:t xml:space="preserve">Suite à l’échauffement non homogène du fluide dans le palier, le rotor se déforme. Cette déformation thermique se compose d’une dilatation radiale et une flexion thermique, quand une chaleur asymétrique y est appliquée </w:t>
      </w:r>
      <w:r w:rsidRPr="00035ECB">
        <w:rPr>
          <w:b/>
        </w:rPr>
        <w:fldChar w:fldCharType="begin"/>
      </w:r>
      <w:r w:rsidRPr="00035ECB">
        <w:rPr>
          <w:b/>
        </w:rPr>
        <w:instrText xml:space="preserve"> REF _Ref529540492 \h  \* MERGEFORMAT </w:instrText>
      </w:r>
      <w:r w:rsidRPr="00035ECB">
        <w:rPr>
          <w:b/>
        </w:rPr>
      </w:r>
      <w:r w:rsidRPr="00035ECB">
        <w:rPr>
          <w:b/>
        </w:rPr>
        <w:fldChar w:fldCharType="separate"/>
      </w:r>
      <w:r w:rsidR="00A07FD0" w:rsidRPr="00A07FD0">
        <w:rPr>
          <w:b/>
          <w:iCs/>
        </w:rPr>
        <w:t>Figure 24</w:t>
      </w:r>
      <w:r w:rsidRPr="00035ECB">
        <w:rPr>
          <w:b/>
        </w:rPr>
        <w:fldChar w:fldCharType="end"/>
      </w:r>
      <w:r>
        <w:t xml:space="preserve">. </w:t>
      </w:r>
    </w:p>
    <w:p w14:paraId="53D91E26" w14:textId="77777777" w:rsidR="00BD2B69" w:rsidRDefault="00BD2B69" w:rsidP="00BD2B69">
      <w:pPr>
        <w:keepNext/>
        <w:spacing w:line="360" w:lineRule="auto"/>
      </w:pPr>
      <w:r>
        <w:rPr>
          <w:noProof/>
          <w:lang w:eastAsia="zh-CN"/>
        </w:rPr>
        <w:drawing>
          <wp:inline distT="0" distB="0" distL="0" distR="0" wp14:anchorId="043BA3DD" wp14:editId="7F09F5BA">
            <wp:extent cx="5760720" cy="1075031"/>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4B66881F" w14:textId="77777777" w:rsidR="00BD2B69" w:rsidRPr="00742BBE" w:rsidRDefault="00BD2B69" w:rsidP="00BD2B69">
      <w:pPr>
        <w:pStyle w:val="Lgende"/>
        <w:jc w:val="center"/>
        <w:rPr>
          <w:rFonts w:ascii="Calibri" w:eastAsia="Times New Roman" w:hAnsi="Calibri" w:cs="Times New Roman"/>
          <w:i w:val="0"/>
          <w:iCs w:val="0"/>
          <w:color w:val="auto"/>
          <w:sz w:val="22"/>
          <w:szCs w:val="20"/>
          <w:lang w:eastAsia="fr-FR"/>
        </w:rPr>
      </w:pPr>
      <w:bookmarkStart w:id="139" w:name="_Ref529540492"/>
      <w:r w:rsidRPr="00E91E79">
        <w:rPr>
          <w:rFonts w:ascii="Calibri" w:eastAsia="Times New Roman" w:hAnsi="Calibri" w:cs="Times New Roman"/>
          <w:i w:val="0"/>
          <w:iCs w:val="0"/>
          <w:color w:val="auto"/>
          <w:sz w:val="22"/>
          <w:szCs w:val="20"/>
          <w:lang w:eastAsia="fr-FR"/>
        </w:rPr>
        <w:t xml:space="preserve">Figure </w:t>
      </w:r>
      <w:r w:rsidRPr="00E91E79">
        <w:rPr>
          <w:rFonts w:ascii="Calibri" w:eastAsia="Times New Roman" w:hAnsi="Calibri" w:cs="Times New Roman"/>
          <w:i w:val="0"/>
          <w:iCs w:val="0"/>
          <w:color w:val="auto"/>
          <w:sz w:val="22"/>
          <w:szCs w:val="20"/>
          <w:lang w:eastAsia="fr-FR"/>
        </w:rPr>
        <w:fldChar w:fldCharType="begin"/>
      </w:r>
      <w:r w:rsidRPr="00E91E79">
        <w:rPr>
          <w:rFonts w:ascii="Calibri" w:eastAsia="Times New Roman" w:hAnsi="Calibri" w:cs="Times New Roman"/>
          <w:i w:val="0"/>
          <w:iCs w:val="0"/>
          <w:color w:val="auto"/>
          <w:sz w:val="22"/>
          <w:szCs w:val="20"/>
          <w:lang w:eastAsia="fr-FR"/>
        </w:rPr>
        <w:instrText xml:space="preserve"> SEQ Figure \* ARABIC </w:instrText>
      </w:r>
      <w:r w:rsidRPr="00E91E79">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24</w:t>
      </w:r>
      <w:r w:rsidRPr="00E91E79">
        <w:rPr>
          <w:rFonts w:ascii="Calibri" w:eastAsia="Times New Roman" w:hAnsi="Calibri" w:cs="Times New Roman"/>
          <w:i w:val="0"/>
          <w:iCs w:val="0"/>
          <w:color w:val="auto"/>
          <w:sz w:val="22"/>
          <w:szCs w:val="20"/>
          <w:lang w:eastAsia="fr-FR"/>
        </w:rPr>
        <w:fldChar w:fldCharType="end"/>
      </w:r>
      <w:bookmarkEnd w:id="139"/>
      <w:r>
        <w:rPr>
          <w:rFonts w:ascii="Calibri" w:eastAsia="Times New Roman" w:hAnsi="Calibri" w:cs="Times New Roman"/>
          <w:i w:val="0"/>
          <w:iCs w:val="0"/>
          <w:color w:val="auto"/>
          <w:sz w:val="22"/>
          <w:szCs w:val="20"/>
          <w:lang w:eastAsia="fr-FR"/>
        </w:rPr>
        <w:t xml:space="preserve"> : déformation thermique de rotor </w:t>
      </w:r>
      <w:r w:rsidRPr="006C5A11">
        <w:rPr>
          <w:i w:val="0"/>
        </w:rPr>
        <w:fldChar w:fldCharType="begin"/>
      </w:r>
      <w:r w:rsidRPr="006C5A11">
        <w:rPr>
          <w:i w:val="0"/>
        </w:rPr>
        <w:instrText xml:space="preserve"> REF _Ref529540767 \r \h </w:instrText>
      </w:r>
      <w:r>
        <w:rPr>
          <w:i w:val="0"/>
        </w:rPr>
        <w:instrText xml:space="preserve"> \* MERGEFORMAT </w:instrText>
      </w:r>
      <w:r w:rsidRPr="006C5A11">
        <w:rPr>
          <w:i w:val="0"/>
        </w:rPr>
      </w:r>
      <w:r w:rsidRPr="006C5A11">
        <w:rPr>
          <w:i w:val="0"/>
        </w:rPr>
        <w:fldChar w:fldCharType="separate"/>
      </w:r>
      <w:r w:rsidR="00A07FD0">
        <w:rPr>
          <w:i w:val="0"/>
        </w:rPr>
        <w:t>[1]</w:t>
      </w:r>
      <w:r w:rsidRPr="006C5A11">
        <w:rPr>
          <w:i w:val="0"/>
        </w:rPr>
        <w:fldChar w:fldCharType="end"/>
      </w:r>
    </w:p>
    <w:p w14:paraId="3780F1D1" w14:textId="77777777" w:rsidR="00BD2B69" w:rsidRDefault="00BD2B69" w:rsidP="00BD2B69">
      <w:pPr>
        <w:spacing w:line="360" w:lineRule="auto"/>
      </w:pPr>
    </w:p>
    <w:p w14:paraId="68C9AF9F" w14:textId="77777777" w:rsidR="00BD2B69" w:rsidRPr="006C182B" w:rsidRDefault="00BD2B69" w:rsidP="00BD2B69">
      <w:pPr>
        <w:spacing w:line="360" w:lineRule="auto"/>
        <w:rPr>
          <w:rFonts w:eastAsiaTheme="minorEastAsia"/>
        </w:rPr>
      </w:pPr>
      <w:r w:rsidRPr="006C182B">
        <w:rPr>
          <w:rFonts w:eastAsiaTheme="minorEastAsia"/>
        </w:rPr>
        <w:t xml:space="preserve">Son influence sur le comportement dynamique du rotor se divise en deux types suivants : </w:t>
      </w:r>
    </w:p>
    <w:p w14:paraId="1C6358A8" w14:textId="77777777" w:rsidR="00BD2B69" w:rsidRPr="006C182B" w:rsidRDefault="00BD2B69" w:rsidP="00BD2B69">
      <w:pPr>
        <w:numPr>
          <w:ilvl w:val="0"/>
          <w:numId w:val="16"/>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se peut influencer la force </w:t>
      </w:r>
      <w:r>
        <w:rPr>
          <w:rFonts w:eastAsiaTheme="minorEastAsia"/>
        </w:rPr>
        <w:t>hydrodynamique</w:t>
      </w:r>
      <w:r w:rsidRPr="006C182B">
        <w:rPr>
          <w:rFonts w:eastAsiaTheme="minorEastAsia"/>
        </w:rPr>
        <w:t xml:space="preserve"> exercée sur le rotor  </w:t>
      </w:r>
    </w:p>
    <w:p w14:paraId="2A4CDC1B" w14:textId="77777777" w:rsidR="00BD2B69" w:rsidRPr="006C182B" w:rsidRDefault="00BD2B69" w:rsidP="00BD2B69">
      <w:pPr>
        <w:numPr>
          <w:ilvl w:val="0"/>
          <w:numId w:val="16"/>
        </w:numPr>
        <w:spacing w:line="360" w:lineRule="auto"/>
        <w:contextualSpacing/>
        <w:rPr>
          <w:rFonts w:eastAsiaTheme="minorEastAsia"/>
        </w:rPr>
      </w:pPr>
      <w:r w:rsidRPr="006C182B">
        <w:rPr>
          <w:rFonts w:eastAsiaTheme="minorEastAsia"/>
        </w:rPr>
        <w:t>la flexion thermique défléchit la fibre neutr</w:t>
      </w:r>
      <w:r>
        <w:rPr>
          <w:rFonts w:eastAsiaTheme="minorEastAsia"/>
        </w:rPr>
        <w:t xml:space="preserve">e du rotor de l’axe de rotation. Il crée </w:t>
      </w:r>
      <w:r w:rsidRPr="006C182B">
        <w:rPr>
          <w:rFonts w:eastAsiaTheme="minorEastAsia"/>
        </w:rPr>
        <w:t xml:space="preserve">une source d’excitation synchrone. Par abus de langage, cette source vibratoire est souvent dénommée balourd thermique. </w:t>
      </w:r>
    </w:p>
    <w:p w14:paraId="61A4BEB0" w14:textId="77777777" w:rsidR="00BD2B69" w:rsidRDefault="00BD2B69" w:rsidP="00BD2B69">
      <w:pPr>
        <w:spacing w:line="360" w:lineRule="auto"/>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la déflexion de la fibre neutre suite à la déformation thermique. Le modèle thermomécanique des rotors décrit dans cette section sert donc à évaluer cette déflexion de la fibre neutre sous chargement thermique.</w:t>
      </w:r>
    </w:p>
    <w:p w14:paraId="08345FB3" w14:textId="77777777" w:rsidR="00BD2B69" w:rsidRDefault="00BD2B69" w:rsidP="006104FB">
      <w:pPr>
        <w:pStyle w:val="Titre3"/>
      </w:pPr>
      <w:bookmarkStart w:id="140" w:name="_Toc532821762"/>
      <w:r>
        <w:t>modèle thermique linéaire</w:t>
      </w:r>
      <w:bookmarkEnd w:id="140"/>
    </w:p>
    <w:p w14:paraId="5C480FDF" w14:textId="77777777" w:rsidR="00BD2B69" w:rsidRDefault="00BD2B69" w:rsidP="00BD2B69">
      <w:pPr>
        <w:spacing w:line="360" w:lineRule="auto"/>
      </w:pPr>
      <w:r>
        <w:t xml:space="preserve">Le mode principal du transfert de chaleur dans le rotor est la conduction thermique. Dans le cas du rotor homogène, cette dernière est décrite par l’équation de la chaleur </w:t>
      </w:r>
      <w:r w:rsidRPr="00AB6BAB">
        <w:rPr>
          <w:b/>
        </w:rPr>
        <w:fldChar w:fldCharType="begin"/>
      </w:r>
      <w:r w:rsidRPr="00AB6BAB">
        <w:rPr>
          <w:b/>
        </w:rPr>
        <w:instrText xml:space="preserve"> REF _Ref529546849 \r \h </w:instrText>
      </w:r>
      <w:r>
        <w:rPr>
          <w:b/>
        </w:rPr>
        <w:instrText xml:space="preserve"> \* MERGEFORMAT </w:instrText>
      </w:r>
      <w:r w:rsidRPr="00AB6BAB">
        <w:rPr>
          <w:b/>
        </w:rPr>
      </w:r>
      <w:r w:rsidRPr="00AB6BAB">
        <w:rPr>
          <w:b/>
        </w:rPr>
        <w:fldChar w:fldCharType="separate"/>
      </w:r>
      <w:r w:rsidR="00A07FD0">
        <w:rPr>
          <w:b/>
        </w:rPr>
        <w:t>0</w:t>
      </w:r>
      <w:r w:rsidRPr="00AB6BAB">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64ABD45A" w14:textId="77777777" w:rsidTr="00863B0F">
        <w:trPr>
          <w:trHeight w:val="635"/>
          <w:tblHeader/>
          <w:jc w:val="center"/>
        </w:trPr>
        <w:tc>
          <w:tcPr>
            <w:tcW w:w="7943" w:type="dxa"/>
            <w:vAlign w:val="center"/>
          </w:tcPr>
          <w:p w14:paraId="5395C08B" w14:textId="77777777" w:rsidR="00BD2B69" w:rsidRPr="005600FC" w:rsidRDefault="00BD2B69" w:rsidP="00863B0F">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330868DE" w14:textId="77777777" w:rsidR="00BD2B69" w:rsidRPr="00371C6A" w:rsidRDefault="00BD2B69" w:rsidP="00BD2B69">
            <w:pPr>
              <w:pStyle w:val="Lgende"/>
              <w:numPr>
                <w:ilvl w:val="0"/>
                <w:numId w:val="3"/>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FE7A61" w14:textId="77777777" w:rsidR="00BD2B69" w:rsidRDefault="00BD2B69" w:rsidP="00BD2B69">
      <w:pPr>
        <w:spacing w:line="360" w:lineRule="auto"/>
      </w:pPr>
      <w:r>
        <w:t xml:space="preserve">Le rotor en acier est supposé isotrope et ses caractéristiques sont indépendantes de la température et détaillé dans </w:t>
      </w:r>
      <w:r w:rsidRPr="002F62E6">
        <w:t xml:space="preserve">le </w:t>
      </w:r>
      <w:r>
        <w:fldChar w:fldCharType="begin"/>
      </w:r>
      <w:r>
        <w:instrText xml:space="preserve"> REF _Ref530004864 \h </w:instrText>
      </w:r>
      <w:r>
        <w:fldChar w:fldCharType="separate"/>
      </w:r>
      <w:r w:rsidR="00A07FD0" w:rsidRPr="00080736">
        <w:rPr>
          <w:i/>
          <w:iCs/>
        </w:rPr>
        <w:t xml:space="preserve">Tableau </w:t>
      </w:r>
      <w:r w:rsidR="00A07FD0">
        <w:rPr>
          <w:i/>
          <w:iCs/>
          <w:noProof/>
        </w:rPr>
        <w:t>3</w:t>
      </w:r>
      <w:r>
        <w:fldChar w:fldCharType="end"/>
      </w:r>
      <w:r>
        <w:t>.</w:t>
      </w:r>
    </w:p>
    <w:p w14:paraId="73A9B47A" w14:textId="77777777" w:rsidR="00BD2B69" w:rsidRPr="00080736" w:rsidRDefault="00BD2B69" w:rsidP="00BD2B69">
      <w:pPr>
        <w:pStyle w:val="Lgende"/>
        <w:keepNext/>
        <w:spacing w:after="0"/>
        <w:jc w:val="center"/>
        <w:rPr>
          <w:rFonts w:ascii="Calibri" w:eastAsia="Times New Roman" w:hAnsi="Calibri" w:cs="Times New Roman"/>
          <w:i w:val="0"/>
          <w:iCs w:val="0"/>
          <w:color w:val="auto"/>
          <w:sz w:val="22"/>
          <w:szCs w:val="20"/>
          <w:lang w:eastAsia="fr-FR"/>
        </w:rPr>
      </w:pPr>
      <w:bookmarkStart w:id="141" w:name="_Ref530004864"/>
      <w:r w:rsidRPr="00080736">
        <w:rPr>
          <w:rFonts w:ascii="Calibri" w:eastAsia="Times New Roman" w:hAnsi="Calibri" w:cs="Times New Roman"/>
          <w:i w:val="0"/>
          <w:iCs w:val="0"/>
          <w:color w:val="auto"/>
          <w:sz w:val="22"/>
          <w:szCs w:val="20"/>
          <w:lang w:eastAsia="fr-FR"/>
        </w:rPr>
        <w:t xml:space="preserve">Tableau </w:t>
      </w:r>
      <w:r w:rsidRPr="00080736">
        <w:rPr>
          <w:rFonts w:ascii="Calibri" w:eastAsia="Times New Roman" w:hAnsi="Calibri" w:cs="Times New Roman"/>
          <w:i w:val="0"/>
          <w:iCs w:val="0"/>
          <w:color w:val="auto"/>
          <w:sz w:val="22"/>
          <w:szCs w:val="20"/>
          <w:lang w:eastAsia="fr-FR"/>
        </w:rPr>
        <w:fldChar w:fldCharType="begin"/>
      </w:r>
      <w:r w:rsidRPr="00080736">
        <w:rPr>
          <w:rFonts w:ascii="Calibri" w:eastAsia="Times New Roman" w:hAnsi="Calibri" w:cs="Times New Roman"/>
          <w:i w:val="0"/>
          <w:iCs w:val="0"/>
          <w:color w:val="auto"/>
          <w:sz w:val="22"/>
          <w:szCs w:val="20"/>
          <w:lang w:eastAsia="fr-FR"/>
        </w:rPr>
        <w:instrText xml:space="preserve"> SEQ Tableau \* ARABIC </w:instrText>
      </w:r>
      <w:r w:rsidRPr="00080736">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3</w:t>
      </w:r>
      <w:r w:rsidRPr="00080736">
        <w:rPr>
          <w:rFonts w:ascii="Calibri" w:eastAsia="Times New Roman" w:hAnsi="Calibri" w:cs="Times New Roman"/>
          <w:i w:val="0"/>
          <w:iCs w:val="0"/>
          <w:color w:val="auto"/>
          <w:sz w:val="22"/>
          <w:szCs w:val="20"/>
          <w:lang w:eastAsia="fr-FR"/>
        </w:rPr>
        <w:fldChar w:fldCharType="end"/>
      </w:r>
      <w:bookmarkEnd w:id="141"/>
      <w:r>
        <w:rPr>
          <w:rFonts w:ascii="Calibri" w:eastAsia="Times New Roman" w:hAnsi="Calibri" w:cs="Times New Roman"/>
          <w:i w:val="0"/>
          <w:iCs w:val="0"/>
          <w:color w:val="auto"/>
          <w:sz w:val="22"/>
          <w:szCs w:val="20"/>
          <w:lang w:eastAsia="fr-FR"/>
        </w:rPr>
        <w:t> : caractéristiques thermiques de l’acier utilisé</w:t>
      </w:r>
    </w:p>
    <w:p w14:paraId="507D92F9" w14:textId="77777777" w:rsidR="00BD2B69" w:rsidRDefault="00BD2B69" w:rsidP="00BD2B69">
      <w:pPr>
        <w:spacing w:line="360" w:lineRule="auto"/>
        <w:jc w:val="center"/>
      </w:pPr>
      <w:r>
        <w:rPr>
          <w:noProof/>
          <w:lang w:eastAsia="zh-CN"/>
        </w:rPr>
        <w:drawing>
          <wp:inline distT="0" distB="0" distL="0" distR="0" wp14:anchorId="3C24D35C" wp14:editId="6BCD54C0">
            <wp:extent cx="4528800" cy="1116000"/>
            <wp:effectExtent l="0" t="0" r="5715" b="825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7C7C2E99" w14:textId="77777777" w:rsidR="00BD2B69" w:rsidRDefault="00BD2B69" w:rsidP="006104FB">
      <w:pPr>
        <w:pStyle w:val="Titre4"/>
      </w:pPr>
      <w:r>
        <w:t>Conditions aux limites en thermique</w:t>
      </w:r>
    </w:p>
    <w:p w14:paraId="4314A31C" w14:textId="77777777" w:rsidR="00BD2B69" w:rsidRPr="007C25E0" w:rsidRDefault="00BD2B69" w:rsidP="00BD2B69">
      <w:pPr>
        <w:spacing w:line="360" w:lineRule="auto"/>
      </w:pPr>
      <w:r>
        <w:t xml:space="preserve">Les conditions aux limites thermiques traduisent les échanges de chaleur entre le rotor et son environnement extérieur (lubrifiant du palier, air, etc).  L’application de ces conditions aux limites est illustrée à l’aide du rotor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A07FD0" w:rsidRPr="00A07FD0">
        <w:rPr>
          <w:b/>
          <w:iCs/>
        </w:rPr>
        <w:t xml:space="preserve">Figure </w:t>
      </w:r>
      <w:r w:rsidR="00A07FD0" w:rsidRPr="00A07FD0">
        <w:rPr>
          <w:b/>
          <w:iCs/>
          <w:noProof/>
        </w:rPr>
        <w:t>25</w:t>
      </w:r>
      <w:r w:rsidRPr="00342581">
        <w:rPr>
          <w:b/>
        </w:rPr>
        <w:fldChar w:fldCharType="end"/>
      </w:r>
      <w:r w:rsidRPr="007C25E0">
        <w:t xml:space="preserve">.  </w:t>
      </w:r>
    </w:p>
    <w:p w14:paraId="09C24902" w14:textId="77777777" w:rsidR="00BD2B69" w:rsidRDefault="00BD2B69" w:rsidP="00BD2B69">
      <w:pPr>
        <w:pStyle w:val="Paragraphedeliste"/>
        <w:numPr>
          <w:ilvl w:val="0"/>
          <w:numId w:val="4"/>
        </w:numPr>
        <w:spacing w:line="360" w:lineRule="auto"/>
      </w:pPr>
      <w:r>
        <w:t>Convection</w:t>
      </w:r>
    </w:p>
    <w:p w14:paraId="7D77916A" w14:textId="77777777" w:rsidR="00BD2B69" w:rsidRDefault="00BD2B69" w:rsidP="00BD2B69">
      <w:pPr>
        <w:spacing w:line="360" w:lineRule="auto"/>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7D09669C" w14:textId="77777777" w:rsidTr="00863B0F">
        <w:trPr>
          <w:trHeight w:val="635"/>
          <w:tblHeader/>
          <w:jc w:val="center"/>
        </w:trPr>
        <w:tc>
          <w:tcPr>
            <w:tcW w:w="7943" w:type="dxa"/>
            <w:vAlign w:val="center"/>
          </w:tcPr>
          <w:p w14:paraId="6F12787B" w14:textId="77777777" w:rsidR="00BD2B69" w:rsidRPr="00E00B31" w:rsidRDefault="00BD2B69" w:rsidP="00863B0F">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32A4F2F5" w14:textId="77777777" w:rsidR="00BD2B69" w:rsidRPr="00371C6A" w:rsidRDefault="00BD2B69" w:rsidP="00BD2B69">
            <w:pPr>
              <w:pStyle w:val="Lgende"/>
              <w:numPr>
                <w:ilvl w:val="0"/>
                <w:numId w:val="3"/>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CB2650E" w14:textId="77777777" w:rsidR="00BD2B69" w:rsidRDefault="00BD2B69" w:rsidP="00BD2B69">
      <w:pPr>
        <w:spacing w:line="276" w:lineRule="auto"/>
      </w:pPr>
    </w:p>
    <w:p w14:paraId="12DBC9FE" w14:textId="77777777" w:rsidR="00BD2B69" w:rsidRDefault="00BD2B69" w:rsidP="00BD2B69">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fldChar w:fldCharType="begin"/>
      </w:r>
      <w:r>
        <w:instrText xml:space="preserve"> REF _Ref528171614 \r \h </w:instrText>
      </w:r>
      <w:r>
        <w:fldChar w:fldCharType="separate"/>
      </w:r>
      <w:r w:rsidR="00A07FD0">
        <w:t>[10]</w:t>
      </w:r>
      <w:r>
        <w:fldChar w:fldCharType="end"/>
      </w:r>
      <w:r>
        <w:t xml:space="preserve"> donne quelques ordres de grandeur de ce coefficient. </w:t>
      </w:r>
    </w:p>
    <w:p w14:paraId="14E0CB26" w14:textId="77777777" w:rsidR="00BD2B69" w:rsidRPr="00BA5188" w:rsidRDefault="00BD2B69" w:rsidP="00BD2B69">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Pr="00BA5188">
        <w:rPr>
          <w:rFonts w:ascii="Calibri" w:eastAsia="Times New Roman" w:hAnsi="Calibri" w:cs="Times New Roman"/>
          <w:i w:val="0"/>
          <w:iCs w:val="0"/>
          <w:color w:val="auto"/>
          <w:sz w:val="22"/>
          <w:szCs w:val="20"/>
          <w:lang w:eastAsia="fr-FR"/>
        </w:rPr>
        <w:fldChar w:fldCharType="begin"/>
      </w:r>
      <w:r w:rsidRPr="00BA5188">
        <w:rPr>
          <w:rFonts w:ascii="Calibri" w:eastAsia="Times New Roman" w:hAnsi="Calibri" w:cs="Times New Roman"/>
          <w:i w:val="0"/>
          <w:iCs w:val="0"/>
          <w:color w:val="auto"/>
          <w:sz w:val="22"/>
          <w:szCs w:val="20"/>
          <w:lang w:eastAsia="fr-FR"/>
        </w:rPr>
        <w:instrText xml:space="preserve"> SEQ Tableau \* ARABIC </w:instrText>
      </w:r>
      <w:r w:rsidRPr="00BA5188">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4</w:t>
      </w:r>
      <w:r w:rsidRPr="00BA5188">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0EDE3B49" w14:textId="77777777" w:rsidR="00BD2B69" w:rsidRDefault="00BD2B69" w:rsidP="00BD2B69">
      <w:pPr>
        <w:spacing w:line="360" w:lineRule="auto"/>
        <w:jc w:val="center"/>
      </w:pPr>
      <w:r w:rsidRPr="00BA5188">
        <w:rPr>
          <w:noProof/>
          <w:lang w:eastAsia="zh-CN"/>
        </w:rPr>
        <w:drawing>
          <wp:inline distT="0" distB="0" distL="0" distR="0" wp14:anchorId="3F392BE8" wp14:editId="0F563B53">
            <wp:extent cx="2617200" cy="943200"/>
            <wp:effectExtent l="0" t="0" r="0" b="9525"/>
            <wp:docPr id="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3"/>
                    <a:stretch>
                      <a:fillRect/>
                    </a:stretch>
                  </pic:blipFill>
                  <pic:spPr>
                    <a:xfrm>
                      <a:off x="0" y="0"/>
                      <a:ext cx="2617200" cy="943200"/>
                    </a:xfrm>
                    <a:prstGeom prst="rect">
                      <a:avLst/>
                    </a:prstGeom>
                  </pic:spPr>
                </pic:pic>
              </a:graphicData>
            </a:graphic>
          </wp:inline>
        </w:drawing>
      </w:r>
    </w:p>
    <w:p w14:paraId="7E95281F" w14:textId="77777777" w:rsidR="00BD2B69" w:rsidRDefault="00BD2B69" w:rsidP="00BD2B69">
      <w:pPr>
        <w:pStyle w:val="Paragraphedeliste"/>
        <w:numPr>
          <w:ilvl w:val="0"/>
          <w:numId w:val="4"/>
        </w:numPr>
        <w:spacing w:line="360" w:lineRule="auto"/>
      </w:pPr>
      <w:r>
        <w:t xml:space="preserve">Flux imposé </w:t>
      </w:r>
    </w:p>
    <w:p w14:paraId="3B312DD7" w14:textId="77777777" w:rsidR="00BD2B69" w:rsidRDefault="00BD2B69" w:rsidP="00BD2B69">
      <w:pPr>
        <w:spacing w:line="360" w:lineRule="auto"/>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 dans la section XXX, est utilisée pour réduire le temps de calcul. En outre, puisque l’espace à l’intérieur du rotor creux forme une espace enfermée qui est isolé thermiquement du milieu extérieur, un flux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68B85F41" w14:textId="77777777" w:rsidR="00BD2B69" w:rsidRDefault="00BD2B69" w:rsidP="00BD2B69">
      <w:pPr>
        <w:pStyle w:val="Paragraphedeliste"/>
        <w:numPr>
          <w:ilvl w:val="0"/>
          <w:numId w:val="4"/>
        </w:numPr>
        <w:spacing w:line="360" w:lineRule="auto"/>
      </w:pPr>
      <w:r>
        <w:t>Température imposée</w:t>
      </w:r>
    </w:p>
    <w:p w14:paraId="042B2BC4" w14:textId="77777777" w:rsidR="00BD2B69" w:rsidRDefault="00BD2B69" w:rsidP="00BD2B69">
      <w:pPr>
        <w:spacing w:line="360" w:lineRule="auto"/>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073AA7F1" w14:textId="77777777" w:rsidR="00BD2B69" w:rsidRDefault="00BD2B69" w:rsidP="00BD2B69">
      <w:pPr>
        <w:keepNext/>
        <w:jc w:val="center"/>
      </w:pPr>
      <w:r>
        <w:rPr>
          <w:noProof/>
          <w:lang w:eastAsia="zh-CN"/>
        </w:rPr>
        <w:drawing>
          <wp:inline distT="0" distB="0" distL="0" distR="0" wp14:anchorId="7A2EA309" wp14:editId="6A317FD6">
            <wp:extent cx="4901641" cy="2596896"/>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704982B1" w14:textId="77777777" w:rsidR="00BD2B69" w:rsidRPr="001A2654" w:rsidRDefault="00BD2B69" w:rsidP="00BD2B69">
      <w:pPr>
        <w:pStyle w:val="Lgende"/>
        <w:jc w:val="center"/>
        <w:rPr>
          <w:rFonts w:ascii="Calibri" w:eastAsia="Times New Roman" w:hAnsi="Calibri" w:cs="Times New Roman"/>
          <w:i w:val="0"/>
          <w:iCs w:val="0"/>
          <w:color w:val="auto"/>
          <w:sz w:val="22"/>
          <w:szCs w:val="20"/>
          <w:lang w:eastAsia="fr-FR"/>
        </w:rPr>
      </w:pPr>
      <w:bookmarkStart w:id="142" w:name="_Ref529545990"/>
      <w:r w:rsidRPr="00434305">
        <w:rPr>
          <w:rFonts w:ascii="Calibri" w:eastAsia="Times New Roman" w:hAnsi="Calibri" w:cs="Times New Roman"/>
          <w:i w:val="0"/>
          <w:iCs w:val="0"/>
          <w:color w:val="auto"/>
          <w:sz w:val="22"/>
          <w:szCs w:val="20"/>
          <w:lang w:eastAsia="fr-FR"/>
        </w:rPr>
        <w:t xml:space="preserve">Figure </w:t>
      </w:r>
      <w:r w:rsidRPr="00434305">
        <w:rPr>
          <w:rFonts w:ascii="Calibri" w:eastAsia="Times New Roman" w:hAnsi="Calibri" w:cs="Times New Roman"/>
          <w:i w:val="0"/>
          <w:iCs w:val="0"/>
          <w:color w:val="auto"/>
          <w:sz w:val="22"/>
          <w:szCs w:val="20"/>
          <w:lang w:eastAsia="fr-FR"/>
        </w:rPr>
        <w:fldChar w:fldCharType="begin"/>
      </w:r>
      <w:r w:rsidRPr="00434305">
        <w:rPr>
          <w:rFonts w:ascii="Calibri" w:eastAsia="Times New Roman" w:hAnsi="Calibri" w:cs="Times New Roman"/>
          <w:i w:val="0"/>
          <w:iCs w:val="0"/>
          <w:color w:val="auto"/>
          <w:sz w:val="22"/>
          <w:szCs w:val="20"/>
          <w:lang w:eastAsia="fr-FR"/>
        </w:rPr>
        <w:instrText xml:space="preserve"> SEQ Figure \* ARABIC </w:instrText>
      </w:r>
      <w:r w:rsidRPr="00434305">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25</w:t>
      </w:r>
      <w:r w:rsidRPr="00434305">
        <w:rPr>
          <w:rFonts w:ascii="Calibri" w:eastAsia="Times New Roman" w:hAnsi="Calibri" w:cs="Times New Roman"/>
          <w:i w:val="0"/>
          <w:iCs w:val="0"/>
          <w:color w:val="auto"/>
          <w:sz w:val="22"/>
          <w:szCs w:val="20"/>
          <w:lang w:eastAsia="fr-FR"/>
        </w:rPr>
        <w:fldChar w:fldCharType="end"/>
      </w:r>
      <w:bookmarkEnd w:id="142"/>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4F27BEB4" w14:textId="77777777" w:rsidR="00BD2B69" w:rsidRDefault="00BD2B69" w:rsidP="006104FB">
      <w:pPr>
        <w:pStyle w:val="Titre4"/>
      </w:pPr>
      <w:r>
        <w:t>Intégration numérique</w:t>
      </w:r>
    </w:p>
    <w:p w14:paraId="42CBE9B7" w14:textId="77777777" w:rsidR="00BD2B69" w:rsidRDefault="00BD2B69" w:rsidP="00BD2B69">
      <w:pPr>
        <w:spacing w:line="360" w:lineRule="auto"/>
      </w:pPr>
      <w:r>
        <w:t>La résolution des équations de la chaleur non stationnaire (</w:t>
      </w:r>
      <w:r w:rsidRPr="00CA3285">
        <w:rPr>
          <w:b/>
        </w:rPr>
        <w:fldChar w:fldCharType="begin"/>
      </w:r>
      <w:r w:rsidRPr="00CA3285">
        <w:rPr>
          <w:b/>
        </w:rPr>
        <w:instrText xml:space="preserve"> REF _Ref529546849 \r \h </w:instrText>
      </w:r>
      <w:r>
        <w:rPr>
          <w:b/>
        </w:rPr>
        <w:instrText xml:space="preserve"> \* MERGEFORMAT </w:instrText>
      </w:r>
      <w:r w:rsidRPr="00CA3285">
        <w:rPr>
          <w:b/>
        </w:rPr>
      </w:r>
      <w:r w:rsidRPr="00CA3285">
        <w:rPr>
          <w:b/>
        </w:rPr>
        <w:fldChar w:fldCharType="separate"/>
      </w:r>
      <w:r w:rsidR="00A07FD0">
        <w:rPr>
          <w:b/>
        </w:rPr>
        <w:t>0</w:t>
      </w:r>
      <w:r w:rsidRPr="00CA3285">
        <w:rPr>
          <w:b/>
        </w:rPr>
        <w:fldChar w:fldCharType="end"/>
      </w:r>
      <w:r>
        <w:t>) fait appel à la méthode des éléments finis. Après sa discrétisation en espace dont la démarche est détaillée</w:t>
      </w:r>
      <w:r w:rsidRPr="007352D8">
        <w:t xml:space="preserve"> </w:t>
      </w:r>
      <w:r>
        <w:t xml:space="preserve">en </w:t>
      </w:r>
      <w:r>
        <w:rPr>
          <w:b/>
        </w:rPr>
        <w:t>Annexe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0B147E5D" w14:textId="77777777" w:rsidTr="00863B0F">
        <w:trPr>
          <w:trHeight w:val="635"/>
          <w:tblHeader/>
          <w:jc w:val="center"/>
        </w:trPr>
        <w:tc>
          <w:tcPr>
            <w:tcW w:w="7943" w:type="dxa"/>
            <w:vAlign w:val="center"/>
          </w:tcPr>
          <w:p w14:paraId="23D1E1A8" w14:textId="77777777" w:rsidR="00BD2B69" w:rsidRPr="00010676" w:rsidRDefault="00BD2B69" w:rsidP="00863B0F">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45CAAB25" w14:textId="77777777" w:rsidR="00BD2B69" w:rsidRPr="00371C6A" w:rsidRDefault="00BD2B69" w:rsidP="00BD2B69">
            <w:pPr>
              <w:pStyle w:val="Lgende"/>
              <w:numPr>
                <w:ilvl w:val="0"/>
                <w:numId w:val="3"/>
              </w:numPr>
              <w:spacing w:before="120" w:after="120" w:line="360" w:lineRule="auto"/>
              <w:jc w:val="both"/>
              <w:rPr>
                <w:rFonts w:ascii="Times New Roman" w:eastAsia="Times New Roman" w:hAnsi="Times New Roman"/>
                <w:b/>
                <w:iCs w:val="0"/>
                <w:color w:val="auto"/>
                <w:sz w:val="22"/>
                <w:szCs w:val="22"/>
                <w:lang w:eastAsia="fr-FR"/>
              </w:rPr>
            </w:pPr>
            <w:bookmarkStart w:id="143" w:name="_Ref529547194"/>
            <w:r w:rsidRPr="005600FC">
              <w:rPr>
                <w:rFonts w:ascii="Times New Roman" w:eastAsia="Times New Roman" w:hAnsi="Times New Roman"/>
                <w:b/>
                <w:iCs w:val="0"/>
                <w:color w:val="auto"/>
                <w:sz w:val="22"/>
                <w:szCs w:val="22"/>
                <w:lang w:eastAsia="fr-FR"/>
              </w:rPr>
              <w:t xml:space="preserve"> </w:t>
            </w:r>
            <w:bookmarkEnd w:id="143"/>
          </w:p>
        </w:tc>
      </w:tr>
    </w:tbl>
    <w:p w14:paraId="2C407A0C" w14:textId="77777777" w:rsidR="00BD2B69" w:rsidRDefault="00BD2B69" w:rsidP="00BD2B69">
      <w:pPr>
        <w:spacing w:line="360" w:lineRule="auto"/>
      </w:pPr>
      <w:r>
        <w:t xml:space="preserve">Sa résolution en régime transitoire est généralement réalisée avec les schémas de l’intégration temporelle explicites et implicites.  Si la discrétisation temporelle est réalisée avec un pas de temps </w:t>
      </w:r>
      <m:oMath>
        <m:r>
          <w:rPr>
            <w:rFonts w:ascii="Cambria Math" w:hAnsi="Cambria Math"/>
          </w:rPr>
          <m:t>∆t</m:t>
        </m:r>
      </m:oMath>
      <w:r>
        <w:t xml:space="preserve"> et un schéma explicite,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A07FD0">
        <w:rPr>
          <w:b/>
        </w:rPr>
        <w:t></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4EAACF54" w14:textId="77777777" w:rsidTr="00863B0F">
        <w:trPr>
          <w:trHeight w:val="635"/>
          <w:tblHeader/>
          <w:jc w:val="center"/>
        </w:trPr>
        <w:tc>
          <w:tcPr>
            <w:tcW w:w="7943" w:type="dxa"/>
            <w:vAlign w:val="center"/>
          </w:tcPr>
          <w:p w14:paraId="4096E40B" w14:textId="77777777" w:rsidR="00BD2B69" w:rsidRPr="005600FC" w:rsidRDefault="00BD2B69" w:rsidP="00863B0F">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77B750FC" w14:textId="77777777" w:rsidR="00BD2B69" w:rsidRPr="00D339E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09E0A60E" w14:textId="77777777" w:rsidR="00BD2B69" w:rsidRDefault="00BD2B69" w:rsidP="00BD2B69">
      <w:pPr>
        <w:spacing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limité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65EBCBAD" w14:textId="77777777" w:rsidTr="00863B0F">
        <w:trPr>
          <w:trHeight w:val="635"/>
          <w:tblHeader/>
          <w:jc w:val="center"/>
        </w:trPr>
        <w:tc>
          <w:tcPr>
            <w:tcW w:w="7943" w:type="dxa"/>
            <w:vAlign w:val="center"/>
          </w:tcPr>
          <w:p w14:paraId="0A4F2714" w14:textId="77777777" w:rsidR="00BD2B69" w:rsidRPr="005600FC" w:rsidRDefault="00BD2B69" w:rsidP="00863B0F">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199AE264" w14:textId="77777777" w:rsidR="00BD2B69" w:rsidRPr="00371C6A" w:rsidRDefault="00BD2B69" w:rsidP="00BD2B69">
            <w:pPr>
              <w:pStyle w:val="Lgende"/>
              <w:numPr>
                <w:ilvl w:val="0"/>
                <w:numId w:val="3"/>
              </w:numPr>
              <w:spacing w:before="120" w:after="120"/>
              <w:jc w:val="both"/>
              <w:rPr>
                <w:rFonts w:ascii="Times New Roman" w:eastAsia="Times New Roman" w:hAnsi="Times New Roman"/>
                <w:b/>
                <w:iCs w:val="0"/>
                <w:color w:val="auto"/>
                <w:sz w:val="22"/>
                <w:szCs w:val="22"/>
                <w:lang w:eastAsia="fr-FR"/>
              </w:rPr>
            </w:pPr>
            <w:bookmarkStart w:id="144" w:name="_Ref529548381"/>
            <w:r w:rsidRPr="005600FC">
              <w:rPr>
                <w:rFonts w:ascii="Times New Roman" w:eastAsia="Times New Roman" w:hAnsi="Times New Roman"/>
                <w:b/>
                <w:iCs w:val="0"/>
                <w:color w:val="auto"/>
                <w:sz w:val="22"/>
                <w:szCs w:val="22"/>
                <w:lang w:eastAsia="fr-FR"/>
              </w:rPr>
              <w:t xml:space="preserve"> </w:t>
            </w:r>
            <w:bookmarkEnd w:id="144"/>
          </w:p>
        </w:tc>
      </w:tr>
    </w:tbl>
    <w:p w14:paraId="21F19247" w14:textId="77777777" w:rsidR="00BD2B69" w:rsidRDefault="00BD2B69" w:rsidP="00BD2B69">
      <w:pPr>
        <w:spacing w:line="360" w:lineRule="auto"/>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A07FD0">
        <w:rPr>
          <w:b/>
        </w:rPr>
        <w:t>[11]</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A07FD0">
        <w:rPr>
          <w:b/>
        </w:rPr>
        <w:t></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6AD99960" w14:textId="77777777" w:rsidTr="00863B0F">
        <w:trPr>
          <w:trHeight w:val="635"/>
          <w:tblHeader/>
          <w:jc w:val="center"/>
        </w:trPr>
        <w:tc>
          <w:tcPr>
            <w:tcW w:w="7440" w:type="dxa"/>
            <w:vAlign w:val="center"/>
          </w:tcPr>
          <w:p w14:paraId="4B856CE2" w14:textId="77777777" w:rsidR="00BD2B69" w:rsidRPr="00FC232C" w:rsidRDefault="00BD2B69" w:rsidP="00863B0F">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58AEF1B1" w14:textId="77777777" w:rsidR="00BD2B69" w:rsidRPr="00010676" w:rsidRDefault="00BD2B69" w:rsidP="00863B0F">
            <w:pPr>
              <w:spacing w:line="360" w:lineRule="auto"/>
            </w:pPr>
            <w:r>
              <w:t xml:space="preserve">Avec </w:t>
            </w:r>
            <m:oMath>
              <m:r>
                <w:rPr>
                  <w:rFonts w:ascii="Cambria Math" w:hAnsi="Cambria Math"/>
                </w:rPr>
                <m:t>θ</m:t>
              </m:r>
              <m:r>
                <m:rPr>
                  <m:sty m:val="p"/>
                </m:rPr>
                <w:rPr>
                  <w:rFonts w:ascii="Cambria Math" w:hAnsi="Cambria Math"/>
                </w:rPr>
                <m:t>∈[0,1]</m:t>
              </m:r>
            </m:oMath>
          </w:p>
        </w:tc>
        <w:tc>
          <w:tcPr>
            <w:tcW w:w="1632" w:type="dxa"/>
            <w:vAlign w:val="center"/>
          </w:tcPr>
          <w:p w14:paraId="4A7AFA1A"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DDE13A" w14:textId="77777777" w:rsidR="00BD2B69" w:rsidRDefault="00BD2B69" w:rsidP="00BD2B69">
      <w:pPr>
        <w:spacing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A07FD0">
        <w:rPr>
          <w:b/>
        </w:rPr>
        <w:t>[11]</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69D3EBF6" w14:textId="77777777" w:rsidTr="00863B0F">
        <w:trPr>
          <w:trHeight w:val="635"/>
          <w:tblHeader/>
          <w:jc w:val="center"/>
        </w:trPr>
        <w:tc>
          <w:tcPr>
            <w:tcW w:w="7440" w:type="dxa"/>
            <w:vAlign w:val="center"/>
          </w:tcPr>
          <w:p w14:paraId="33163088" w14:textId="77777777" w:rsidR="00BD2B69" w:rsidRPr="00D2016A" w:rsidRDefault="00BD2B69" w:rsidP="00863B0F">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7550AFAA" w14:textId="77777777" w:rsidR="00BD2B69" w:rsidRPr="00010676" w:rsidRDefault="00BD2B69" w:rsidP="00863B0F">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632" w:type="dxa"/>
            <w:vAlign w:val="center"/>
          </w:tcPr>
          <w:p w14:paraId="336FF9EE"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21027AB" w14:textId="77777777" w:rsidR="00BD2B69" w:rsidRDefault="00BD2B69" w:rsidP="00BD2B69">
      <w:pPr>
        <w:spacing w:line="360" w:lineRule="auto"/>
      </w:pPr>
      <w:r>
        <w:t xml:space="preserve">Dans le cadre de la thèse, le progiciel CodeAster© développé chez l’entreprise EDF fournie l’outil des éléments finis qui assure la résolution numérique de l’équation de la chaleur. </w:t>
      </w:r>
    </w:p>
    <w:p w14:paraId="40CE82CB" w14:textId="77777777" w:rsidR="00BD2B69" w:rsidRDefault="00BD2B69" w:rsidP="006104FB">
      <w:pPr>
        <w:pStyle w:val="Titre3"/>
      </w:pPr>
      <w:bookmarkStart w:id="145" w:name="_Toc532821763"/>
      <w:r>
        <w:t>modèle de déformation thermique</w:t>
      </w:r>
      <w:bookmarkEnd w:id="145"/>
    </w:p>
    <w:p w14:paraId="4D7C7E03" w14:textId="77777777" w:rsidR="00BD2B69" w:rsidRDefault="00BD2B69" w:rsidP="006104FB">
      <w:pPr>
        <w:pStyle w:val="Titre4"/>
      </w:pPr>
      <w:r w:rsidRPr="006104FB">
        <w:t>Equation</w:t>
      </w:r>
      <w:r>
        <w:t xml:space="preserve"> de comportement thermomécanique </w:t>
      </w:r>
    </w:p>
    <w:p w14:paraId="3BFB28E2" w14:textId="77777777" w:rsidR="00BD2B69" w:rsidRDefault="00BD2B69" w:rsidP="00BD2B69">
      <w:pPr>
        <w:spacing w:line="360" w:lineRule="auto"/>
      </w:pPr>
      <w:r>
        <w:t xml:space="preserve">Une fois le champ de température obtenu, la déformation thermique du rotor peut être déterminée. La notion du couplage thermomécanique est ainsi introduite. Ce couplage est ici un couplage faible, car seulement les effets thermiques sur la mécanique sont considérés. Les effets mécaniques qui entrainent les élévations de température dues aux déformations ne sont pas considérés. </w:t>
      </w:r>
    </w:p>
    <w:p w14:paraId="2D5C403E" w14:textId="77777777" w:rsidR="00BD2B69" w:rsidRDefault="00BD2B69" w:rsidP="00BD2B69">
      <w:pPr>
        <w:spacing w:line="360" w:lineRule="auto"/>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57C3041E" w14:textId="77777777" w:rsidTr="00863B0F">
        <w:trPr>
          <w:trHeight w:val="635"/>
          <w:tblHeader/>
          <w:jc w:val="center"/>
        </w:trPr>
        <w:tc>
          <w:tcPr>
            <w:tcW w:w="7943" w:type="dxa"/>
            <w:vAlign w:val="center"/>
          </w:tcPr>
          <w:p w14:paraId="471951B5" w14:textId="77777777" w:rsidR="00BD2B69" w:rsidRPr="001066DE" w:rsidRDefault="00BD2B69" w:rsidP="00863B0F">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m:t>
                </m:r>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316055A9"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F81D6ED" w14:textId="77777777" w:rsidR="00BD2B69" w:rsidRDefault="00BD2B69" w:rsidP="00BD2B69">
      <w:pPr>
        <w:spacing w:line="360" w:lineRule="auto"/>
      </w:pPr>
      <w:r>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48013E9C" w14:textId="77777777" w:rsidTr="00863B0F">
        <w:trPr>
          <w:trHeight w:val="635"/>
          <w:tblHeader/>
          <w:jc w:val="center"/>
        </w:trPr>
        <w:tc>
          <w:tcPr>
            <w:tcW w:w="7943" w:type="dxa"/>
            <w:vAlign w:val="center"/>
          </w:tcPr>
          <w:p w14:paraId="631F2EBE" w14:textId="77777777" w:rsidR="00BD2B69" w:rsidRPr="001066DE" w:rsidRDefault="00BD2B69" w:rsidP="00863B0F">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m:t>
                </m:r>
                <m:r>
                  <m:rPr>
                    <m:sty m:val="bi"/>
                  </m:rP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3E51178D"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2CBBDF6" w14:textId="77777777" w:rsidR="00BD2B69" w:rsidRDefault="00BD2B69" w:rsidP="00BD2B69">
      <w:pPr>
        <w:spacing w:line="360" w:lineRule="auto"/>
      </w:pPr>
      <w:r>
        <w:t xml:space="preserve">avec </w:t>
      </w:r>
    </w:p>
    <w:p w14:paraId="0D4377AA" w14:textId="77777777" w:rsidR="00BD2B69" w:rsidRPr="00305B49" w:rsidRDefault="00BD2B69" w:rsidP="00BD2B69">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0525A72" w14:textId="77777777" w:rsidR="00BD2B69" w:rsidRPr="00305B49" w:rsidRDefault="00BD2B69" w:rsidP="00BD2B69">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2264AF44" w14:textId="77777777" w:rsidR="00BD2B69" w:rsidRDefault="00BD2B69" w:rsidP="00BD2B69">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0BA49441" w14:textId="77777777" w:rsidR="00BD2B69" w:rsidRDefault="00BD2B69" w:rsidP="00BD2B69">
      <w:pPr>
        <w:spacing w:line="360" w:lineRule="auto"/>
      </w:pPr>
      <w:r>
        <w:t>Cette relation de comportement exprime que :</w:t>
      </w:r>
    </w:p>
    <w:p w14:paraId="43D83F34" w14:textId="77777777" w:rsidR="00BD2B69" w:rsidRDefault="00BD2B69" w:rsidP="00BD2B69">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59FD9391" w14:textId="77777777" w:rsidR="00BD2B69" w:rsidRDefault="00BD2B69" w:rsidP="00BD2B69">
      <w:pPr>
        <w:spacing w:line="360" w:lineRule="auto"/>
      </w:pPr>
      <w:r>
        <w:t>– s’il y a élévation de température sans possibilité de déformation, il y a compression du milieu qui est équivalent à une contrainte de compression à l’origine thermique.</w:t>
      </w:r>
    </w:p>
    <w:p w14:paraId="70130E2B" w14:textId="77777777" w:rsidR="00BD2B69" w:rsidRDefault="00BD2B69" w:rsidP="00BD2B69">
      <w:pPr>
        <w:spacing w:line="360" w:lineRule="auto"/>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A07FD0" w:rsidRPr="00A07FD0">
        <w:rPr>
          <w:b/>
          <w:iCs/>
        </w:rPr>
        <w:t xml:space="preserve">Tableau </w:t>
      </w:r>
      <w:r w:rsidR="00A07FD0" w:rsidRPr="00A07FD0">
        <w:rPr>
          <w:b/>
          <w:iCs/>
          <w:noProof/>
        </w:rPr>
        <w:t>5</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A07FD0">
        <w:rPr>
          <w:b/>
        </w:rPr>
        <w:t>[10]</w:t>
      </w:r>
      <w:r w:rsidRPr="00470072">
        <w:rPr>
          <w:b/>
        </w:rPr>
        <w:fldChar w:fldCharType="end"/>
      </w:r>
      <w:r>
        <w:t xml:space="preserve"> présente de ses valeurs pour quelques matériaux usuels.</w:t>
      </w:r>
    </w:p>
    <w:p w14:paraId="2613886D" w14:textId="77777777" w:rsidR="00BD2B69" w:rsidRPr="00AE331A" w:rsidRDefault="00BD2B69" w:rsidP="00BD2B69">
      <w:pPr>
        <w:pStyle w:val="Lgende"/>
        <w:keepNext/>
        <w:jc w:val="center"/>
        <w:rPr>
          <w:rFonts w:ascii="Calibri" w:eastAsia="Times New Roman" w:hAnsi="Calibri" w:cs="Times New Roman"/>
          <w:i w:val="0"/>
          <w:iCs w:val="0"/>
          <w:color w:val="auto"/>
          <w:sz w:val="22"/>
          <w:szCs w:val="20"/>
          <w:lang w:eastAsia="fr-FR"/>
        </w:rPr>
      </w:pPr>
      <w:bookmarkStart w:id="146" w:name="_Ref530004758"/>
      <w:r w:rsidRPr="00AE331A">
        <w:rPr>
          <w:rFonts w:ascii="Calibri" w:eastAsia="Times New Roman" w:hAnsi="Calibri" w:cs="Times New Roman"/>
          <w:i w:val="0"/>
          <w:iCs w:val="0"/>
          <w:color w:val="auto"/>
          <w:sz w:val="22"/>
          <w:szCs w:val="20"/>
          <w:lang w:eastAsia="fr-FR"/>
        </w:rPr>
        <w:t xml:space="preserve">Tableau </w:t>
      </w:r>
      <w:r w:rsidRPr="00AE331A">
        <w:rPr>
          <w:rFonts w:ascii="Calibri" w:eastAsia="Times New Roman" w:hAnsi="Calibri" w:cs="Times New Roman"/>
          <w:i w:val="0"/>
          <w:iCs w:val="0"/>
          <w:color w:val="auto"/>
          <w:sz w:val="22"/>
          <w:szCs w:val="20"/>
          <w:lang w:eastAsia="fr-FR"/>
        </w:rPr>
        <w:fldChar w:fldCharType="begin"/>
      </w:r>
      <w:r w:rsidRPr="00AE331A">
        <w:rPr>
          <w:rFonts w:ascii="Calibri" w:eastAsia="Times New Roman" w:hAnsi="Calibri" w:cs="Times New Roman"/>
          <w:i w:val="0"/>
          <w:iCs w:val="0"/>
          <w:color w:val="auto"/>
          <w:sz w:val="22"/>
          <w:szCs w:val="20"/>
          <w:lang w:eastAsia="fr-FR"/>
        </w:rPr>
        <w:instrText xml:space="preserve"> SEQ Tableau \* ARABIC </w:instrText>
      </w:r>
      <w:r w:rsidRPr="00AE331A">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5</w:t>
      </w:r>
      <w:r w:rsidRPr="00AE331A">
        <w:rPr>
          <w:rFonts w:ascii="Calibri" w:eastAsia="Times New Roman" w:hAnsi="Calibri" w:cs="Times New Roman"/>
          <w:i w:val="0"/>
          <w:iCs w:val="0"/>
          <w:color w:val="auto"/>
          <w:sz w:val="22"/>
          <w:szCs w:val="20"/>
          <w:lang w:eastAsia="fr-FR"/>
        </w:rPr>
        <w:fldChar w:fldCharType="end"/>
      </w:r>
      <w:bookmarkEnd w:id="146"/>
      <w:r w:rsidRPr="00AE331A">
        <w:rPr>
          <w:rFonts w:ascii="Calibri" w:eastAsia="Times New Roman" w:hAnsi="Calibri" w:cs="Times New Roman"/>
          <w:i w:val="0"/>
          <w:iCs w:val="0"/>
          <w:color w:val="auto"/>
          <w:sz w:val="22"/>
          <w:szCs w:val="20"/>
          <w:lang w:eastAsia="fr-FR"/>
        </w:rPr>
        <w:t> : Ordres de grandeur du coefficient de dilatation thermique</w:t>
      </w:r>
    </w:p>
    <w:p w14:paraId="56657A5D" w14:textId="77777777" w:rsidR="00BD2B69" w:rsidRDefault="00BD2B69" w:rsidP="00BD2B69">
      <w:pPr>
        <w:spacing w:line="360" w:lineRule="auto"/>
        <w:jc w:val="center"/>
      </w:pPr>
      <w:r>
        <w:rPr>
          <w:noProof/>
          <w:lang w:eastAsia="zh-CN"/>
        </w:rPr>
        <w:drawing>
          <wp:inline distT="0" distB="0" distL="0" distR="0" wp14:anchorId="0802206B" wp14:editId="54A25D05">
            <wp:extent cx="1746000" cy="986400"/>
            <wp:effectExtent l="0" t="0" r="6985" b="4445"/>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0E14278B" w14:textId="77777777" w:rsidR="00BD2B69" w:rsidRDefault="00BD2B69" w:rsidP="00BD2B69">
      <w:pPr>
        <w:spacing w:line="360" w:lineRule="auto"/>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236C95F8" w14:textId="77777777" w:rsidTr="00863B0F">
        <w:trPr>
          <w:trHeight w:val="635"/>
          <w:tblHeader/>
          <w:jc w:val="center"/>
        </w:trPr>
        <w:tc>
          <w:tcPr>
            <w:tcW w:w="7943" w:type="dxa"/>
            <w:vAlign w:val="center"/>
          </w:tcPr>
          <w:p w14:paraId="363DA63C" w14:textId="77777777" w:rsidR="00BD2B69" w:rsidRPr="001066DE" w:rsidRDefault="00BD2B69" w:rsidP="00863B0F">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761F221C"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7C20012" w14:textId="77777777" w:rsidR="00BD2B69" w:rsidRPr="000D7C20" w:rsidRDefault="00BD2B69" w:rsidP="006104FB">
      <w:pPr>
        <w:pStyle w:val="Titre4"/>
      </w:pPr>
      <w:r>
        <w:t>Condition aux limites mécanique</w:t>
      </w:r>
    </w:p>
    <w:p w14:paraId="08897621" w14:textId="77777777" w:rsidR="00BD2B69" w:rsidRDefault="00BD2B69" w:rsidP="00BD2B69">
      <w:pPr>
        <w:spacing w:line="360" w:lineRule="auto"/>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distribuées aux nœuds du rotor aux interfaces. L’implémentation de cette condition aux limites mécanique est assurée par une liaison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A07FD0">
        <w:rPr>
          <w:b/>
        </w:rPr>
        <w:t>[12]</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 xml:space="preserve">entre le </w:t>
      </w:r>
      <w:r>
        <w:t xml:space="preserve">seul </w:t>
      </w:r>
      <w:r w:rsidRPr="00664D21">
        <w:t>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des efforts de liaison</w:t>
      </w:r>
      <w:r w:rsidRPr="00664D21">
        <w:t xml:space="preserve"> au </w:t>
      </w:r>
      <w:r>
        <w:t>nœud maître, ces derniers sont</w:t>
      </w:r>
      <w:r w:rsidRPr="00664D21">
        <w:t xml:space="preserve"> transmis aux nœuds esclaves </w:t>
      </w:r>
      <w:r>
        <w:t xml:space="preserve">à la surface du rotor à travers </w:t>
      </w:r>
      <w:r w:rsidRPr="00664D21">
        <w:t>cette liaison RBE3.</w:t>
      </w:r>
    </w:p>
    <w:p w14:paraId="1C857D53" w14:textId="77777777" w:rsidR="00BD2B69" w:rsidRDefault="00BD2B69" w:rsidP="00BD2B69">
      <w:pPr>
        <w:keepNext/>
        <w:spacing w:line="360" w:lineRule="auto"/>
        <w:jc w:val="center"/>
      </w:pPr>
      <w:r w:rsidRPr="001D4F91">
        <w:rPr>
          <w:noProof/>
          <w:lang w:eastAsia="zh-CN"/>
        </w:rPr>
        <w:drawing>
          <wp:inline distT="0" distB="0" distL="0" distR="0" wp14:anchorId="73D772D6" wp14:editId="2B5D7CC5">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6"/>
                    <a:stretch>
                      <a:fillRect/>
                    </a:stretch>
                  </pic:blipFill>
                  <pic:spPr>
                    <a:xfrm>
                      <a:off x="0" y="0"/>
                      <a:ext cx="5760720" cy="1802130"/>
                    </a:xfrm>
                    <a:prstGeom prst="rect">
                      <a:avLst/>
                    </a:prstGeom>
                  </pic:spPr>
                </pic:pic>
              </a:graphicData>
            </a:graphic>
          </wp:inline>
        </w:drawing>
      </w:r>
    </w:p>
    <w:p w14:paraId="48258882" w14:textId="77777777" w:rsidR="00BD2B69" w:rsidRPr="00664D21" w:rsidRDefault="00BD2B69" w:rsidP="00BD2B69">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Pr="00664D21">
        <w:rPr>
          <w:rFonts w:ascii="Calibri" w:eastAsia="Times New Roman" w:hAnsi="Calibri" w:cs="Times New Roman"/>
          <w:i w:val="0"/>
          <w:iCs w:val="0"/>
          <w:color w:val="auto"/>
          <w:sz w:val="22"/>
          <w:szCs w:val="20"/>
          <w:lang w:eastAsia="fr-FR"/>
        </w:rPr>
        <w:fldChar w:fldCharType="begin"/>
      </w:r>
      <w:r w:rsidRPr="00664D21">
        <w:rPr>
          <w:rFonts w:ascii="Calibri" w:eastAsia="Times New Roman" w:hAnsi="Calibri" w:cs="Times New Roman"/>
          <w:i w:val="0"/>
          <w:iCs w:val="0"/>
          <w:color w:val="auto"/>
          <w:sz w:val="22"/>
          <w:szCs w:val="20"/>
          <w:lang w:eastAsia="fr-FR"/>
        </w:rPr>
        <w:instrText xml:space="preserve"> SEQ Figure \* ARABIC </w:instrText>
      </w:r>
      <w:r w:rsidRPr="00664D21">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26</w:t>
      </w:r>
      <w:r w:rsidRPr="00664D21">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62F2B545" w14:textId="77777777" w:rsidR="00BD2B69" w:rsidRDefault="00BD2B69" w:rsidP="00BD2B69">
      <w:pPr>
        <w:spacing w:line="360" w:lineRule="auto"/>
      </w:pPr>
      <w:r>
        <w:t>En outre, afin de contraindre la translation et la rotation axiale, les degrés de liberté de déplacement et la rotation au niveau du roulement sont bloqué. La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A07FD0" w:rsidRPr="00A07FD0">
        <w:rPr>
          <w:b/>
          <w:iCs/>
        </w:rPr>
        <w:t xml:space="preserve">Figure </w:t>
      </w:r>
      <w:r w:rsidR="00A07FD0" w:rsidRPr="00A07FD0">
        <w:rPr>
          <w:b/>
          <w:iCs/>
          <w:noProof/>
        </w:rPr>
        <w:t>27</w:t>
      </w:r>
      <w:r w:rsidRPr="00665FBA">
        <w:rPr>
          <w:b/>
        </w:rPr>
        <w:fldChar w:fldCharType="end"/>
      </w:r>
      <w:r>
        <w:t>.</w:t>
      </w:r>
    </w:p>
    <w:p w14:paraId="1421144D" w14:textId="77777777" w:rsidR="00BD2B69" w:rsidRDefault="00BD2B69" w:rsidP="00BD2B69">
      <w:pPr>
        <w:keepNext/>
        <w:spacing w:line="360" w:lineRule="auto"/>
        <w:jc w:val="center"/>
      </w:pPr>
      <w:r>
        <w:rPr>
          <w:noProof/>
          <w:lang w:eastAsia="zh-CN"/>
        </w:rPr>
        <w:drawing>
          <wp:inline distT="0" distB="0" distL="0" distR="0" wp14:anchorId="3C886350" wp14:editId="5756D46B">
            <wp:extent cx="4426104" cy="1657350"/>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1385" cy="1666816"/>
                    </a:xfrm>
                    <a:prstGeom prst="rect">
                      <a:avLst/>
                    </a:prstGeom>
                  </pic:spPr>
                </pic:pic>
              </a:graphicData>
            </a:graphic>
          </wp:inline>
        </w:drawing>
      </w:r>
    </w:p>
    <w:p w14:paraId="54148797" w14:textId="77777777" w:rsidR="00BD2B69" w:rsidRPr="001217FC" w:rsidRDefault="00BD2B69" w:rsidP="00BD2B69">
      <w:pPr>
        <w:pStyle w:val="Lgende"/>
        <w:jc w:val="center"/>
        <w:rPr>
          <w:rFonts w:ascii="Calibri" w:eastAsia="Times New Roman" w:hAnsi="Calibri" w:cs="Times New Roman"/>
          <w:i w:val="0"/>
          <w:iCs w:val="0"/>
          <w:color w:val="auto"/>
          <w:sz w:val="22"/>
          <w:szCs w:val="20"/>
          <w:lang w:eastAsia="fr-FR"/>
        </w:rPr>
      </w:pPr>
      <w:bookmarkStart w:id="147" w:name="_Ref530004549"/>
      <w:r w:rsidRPr="001217FC">
        <w:rPr>
          <w:rFonts w:ascii="Calibri" w:eastAsia="Times New Roman" w:hAnsi="Calibri" w:cs="Times New Roman"/>
          <w:i w:val="0"/>
          <w:iCs w:val="0"/>
          <w:color w:val="auto"/>
          <w:sz w:val="22"/>
          <w:szCs w:val="20"/>
          <w:lang w:eastAsia="fr-FR"/>
        </w:rPr>
        <w:t xml:space="preserve">Figure </w:t>
      </w:r>
      <w:r w:rsidRPr="001217FC">
        <w:rPr>
          <w:rFonts w:ascii="Calibri" w:eastAsia="Times New Roman" w:hAnsi="Calibri" w:cs="Times New Roman"/>
          <w:i w:val="0"/>
          <w:iCs w:val="0"/>
          <w:color w:val="auto"/>
          <w:sz w:val="22"/>
          <w:szCs w:val="20"/>
          <w:lang w:eastAsia="fr-FR"/>
        </w:rPr>
        <w:fldChar w:fldCharType="begin"/>
      </w:r>
      <w:r w:rsidRPr="001217FC">
        <w:rPr>
          <w:rFonts w:ascii="Calibri" w:eastAsia="Times New Roman" w:hAnsi="Calibri" w:cs="Times New Roman"/>
          <w:i w:val="0"/>
          <w:iCs w:val="0"/>
          <w:color w:val="auto"/>
          <w:sz w:val="22"/>
          <w:szCs w:val="20"/>
          <w:lang w:eastAsia="fr-FR"/>
        </w:rPr>
        <w:instrText xml:space="preserve"> SEQ Figure \* ARABIC </w:instrText>
      </w:r>
      <w:r w:rsidRPr="001217FC">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27</w:t>
      </w:r>
      <w:r w:rsidRPr="001217FC">
        <w:rPr>
          <w:rFonts w:ascii="Calibri" w:eastAsia="Times New Roman" w:hAnsi="Calibri" w:cs="Times New Roman"/>
          <w:i w:val="0"/>
          <w:iCs w:val="0"/>
          <w:color w:val="auto"/>
          <w:sz w:val="22"/>
          <w:szCs w:val="20"/>
          <w:lang w:eastAsia="fr-FR"/>
        </w:rPr>
        <w:fldChar w:fldCharType="end"/>
      </w:r>
      <w:bookmarkEnd w:id="147"/>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32A29FD8" w14:textId="77777777" w:rsidR="00BD2B69" w:rsidRDefault="00BD2B69" w:rsidP="00BD2B69">
      <w:pPr>
        <w:spacing w:line="360" w:lineRule="auto"/>
      </w:pPr>
      <w:r>
        <w:t xml:space="preserve">La déformation thermique du rotor peut être calculée après avoir déterminé le champ de température  </w:t>
      </w:r>
      <m:oMath>
        <m:r>
          <m:rPr>
            <m:sty m:val="bi"/>
          </m:rPr>
          <w:rPr>
            <w:rFonts w:ascii="Cambria Math" w:hAnsi="Cambria Math"/>
          </w:rPr>
          <m:t>T</m:t>
        </m:r>
      </m:oMath>
      <w:r>
        <w:t xml:space="preserve"> et après l’application de la condition aux limites mécanique. Les déplacements nodaux du modèle tridimensionnel de rotor sont ensuite obtenus. La résolution du problème utilise également la méthode des éléments finis. Elle partage le même maillage avec le modèle thermique et est réalisé par le CodeAster©. </w:t>
      </w:r>
    </w:p>
    <w:p w14:paraId="23DB0234" w14:textId="77777777" w:rsidR="00BD2B69" w:rsidRDefault="00BD2B69" w:rsidP="006104FB">
      <w:pPr>
        <w:pStyle w:val="Titre4"/>
      </w:pPr>
      <w:r>
        <w:t>déplacement de la fibre neutre du rotor</w:t>
      </w:r>
    </w:p>
    <w:p w14:paraId="23F04B7A" w14:textId="77777777" w:rsidR="00BD2B69" w:rsidRDefault="00BD2B69" w:rsidP="00BD2B69">
      <w:pPr>
        <w:pStyle w:val="Default"/>
      </w:pPr>
    </w:p>
    <w:p w14:paraId="548C3ED7" w14:textId="77777777" w:rsidR="00BD2B69" w:rsidRDefault="00BD2B69" w:rsidP="00BD2B69">
      <w:pPr>
        <w:spacing w:line="360" w:lineRule="auto"/>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dévie de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A07FD0" w:rsidRPr="00A07FD0">
        <w:rPr>
          <w:b/>
          <w:iCs/>
        </w:rPr>
        <w:t xml:space="preserve">Figure </w:t>
      </w:r>
      <w:r w:rsidR="00A07FD0" w:rsidRPr="00A07FD0">
        <w:rPr>
          <w:b/>
          <w:iCs/>
          <w:noProof/>
        </w:rPr>
        <w:t>28</w:t>
      </w:r>
      <w:r w:rsidRPr="00994CA9">
        <w:rPr>
          <w:b/>
        </w:rPr>
        <w:fldChar w:fldCharType="end"/>
      </w:r>
      <w:r>
        <w:t xml:space="preserve">. </w:t>
      </w:r>
    </w:p>
    <w:p w14:paraId="2353AECD" w14:textId="77777777" w:rsidR="00BD2B69" w:rsidRDefault="00BD2B69" w:rsidP="00BD2B69">
      <w:pPr>
        <w:keepNext/>
        <w:spacing w:line="360" w:lineRule="auto"/>
        <w:jc w:val="center"/>
      </w:pPr>
      <w:r>
        <w:rPr>
          <w:noProof/>
          <w:lang w:eastAsia="zh-CN"/>
        </w:rPr>
        <w:drawing>
          <wp:inline distT="0" distB="0" distL="0" distR="0" wp14:anchorId="391FFD57" wp14:editId="1B46BEBC">
            <wp:extent cx="4428000" cy="1339200"/>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28000" cy="1339200"/>
                    </a:xfrm>
                    <a:prstGeom prst="rect">
                      <a:avLst/>
                    </a:prstGeom>
                  </pic:spPr>
                </pic:pic>
              </a:graphicData>
            </a:graphic>
          </wp:inline>
        </w:drawing>
      </w:r>
    </w:p>
    <w:p w14:paraId="5C65A924" w14:textId="77777777" w:rsidR="00BD2B69" w:rsidRPr="00DF0E3B" w:rsidRDefault="00BD2B69" w:rsidP="00BD2B69">
      <w:pPr>
        <w:pStyle w:val="Lgende"/>
        <w:jc w:val="center"/>
        <w:rPr>
          <w:rFonts w:ascii="Calibri" w:eastAsia="Times New Roman" w:hAnsi="Calibri" w:cs="Times New Roman"/>
          <w:i w:val="0"/>
          <w:iCs w:val="0"/>
          <w:color w:val="auto"/>
          <w:sz w:val="22"/>
          <w:szCs w:val="20"/>
          <w:lang w:eastAsia="fr-FR"/>
        </w:rPr>
      </w:pPr>
      <w:bookmarkStart w:id="148" w:name="_Ref530003394"/>
      <w:r w:rsidRPr="00DF0E3B">
        <w:rPr>
          <w:rFonts w:ascii="Calibri" w:eastAsia="Times New Roman" w:hAnsi="Calibri" w:cs="Times New Roman"/>
          <w:i w:val="0"/>
          <w:iCs w:val="0"/>
          <w:color w:val="auto"/>
          <w:sz w:val="22"/>
          <w:szCs w:val="20"/>
          <w:lang w:eastAsia="fr-FR"/>
        </w:rPr>
        <w:t xml:space="preserve">Figure </w:t>
      </w:r>
      <w:r w:rsidRPr="00DF0E3B">
        <w:rPr>
          <w:rFonts w:ascii="Calibri" w:eastAsia="Times New Roman" w:hAnsi="Calibri" w:cs="Times New Roman"/>
          <w:i w:val="0"/>
          <w:iCs w:val="0"/>
          <w:color w:val="auto"/>
          <w:sz w:val="22"/>
          <w:szCs w:val="20"/>
          <w:lang w:eastAsia="fr-FR"/>
        </w:rPr>
        <w:fldChar w:fldCharType="begin"/>
      </w:r>
      <w:r w:rsidRPr="00DF0E3B">
        <w:rPr>
          <w:rFonts w:ascii="Calibri" w:eastAsia="Times New Roman" w:hAnsi="Calibri" w:cs="Times New Roman"/>
          <w:i w:val="0"/>
          <w:iCs w:val="0"/>
          <w:color w:val="auto"/>
          <w:sz w:val="22"/>
          <w:szCs w:val="20"/>
          <w:lang w:eastAsia="fr-FR"/>
        </w:rPr>
        <w:instrText xml:space="preserve"> SEQ Figure \* ARABIC </w:instrText>
      </w:r>
      <w:r w:rsidRPr="00DF0E3B">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28</w:t>
      </w:r>
      <w:r w:rsidRPr="00DF0E3B">
        <w:rPr>
          <w:rFonts w:ascii="Calibri" w:eastAsia="Times New Roman" w:hAnsi="Calibri" w:cs="Times New Roman"/>
          <w:i w:val="0"/>
          <w:iCs w:val="0"/>
          <w:color w:val="auto"/>
          <w:sz w:val="22"/>
          <w:szCs w:val="20"/>
          <w:lang w:eastAsia="fr-FR"/>
        </w:rPr>
        <w:fldChar w:fldCharType="end"/>
      </w:r>
      <w:bookmarkEnd w:id="148"/>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4316AC89" w14:textId="77777777" w:rsidR="00BD2B69" w:rsidRDefault="00BD2B69" w:rsidP="00BD2B69">
      <w:pPr>
        <w:spacing w:line="360" w:lineRule="auto"/>
      </w:pPr>
      <w:r>
        <w:t xml:space="preserve">La détermination de la déformation thermique du rotor permet de caractériser cette déviation à travers le déplacement des nœuds sur la fibre neutre dans chaque section du rotor. Ce déplacement est décrit au centre de masse </w:t>
      </w:r>
      <m:oMath>
        <m:r>
          <w:rPr>
            <w:rFonts w:ascii="Cambria Math" w:hAnsi="Cambria Math"/>
          </w:rPr>
          <m:t>G</m:t>
        </m:r>
      </m:oMath>
      <w:r>
        <w:t xml:space="preserve"> de chaque section droite par quatre degrés de liberté</w:t>
      </w:r>
      <m:oMath>
        <m:r>
          <w:rPr>
            <w:rFonts w:ascii="Cambria Math" w:hAnsi="Cambria Math"/>
          </w:rPr>
          <m:t xml:space="preserve"> 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e>
        </m:d>
      </m:oMath>
      <w:r>
        <w:t>.</w:t>
      </w:r>
      <w:r w:rsidRPr="00FA28C8">
        <w:t xml:space="preserve"> </w:t>
      </w:r>
      <w:r>
        <w:t>Pour une section droite du rotor homogène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le déplacement de la fibre neutre dans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6FA70E81" w14:textId="77777777" w:rsidTr="00863B0F">
        <w:trPr>
          <w:trHeight w:val="635"/>
          <w:tblHeader/>
          <w:jc w:val="center"/>
        </w:trPr>
        <w:tc>
          <w:tcPr>
            <w:tcW w:w="7440" w:type="dxa"/>
            <w:vAlign w:val="center"/>
          </w:tcPr>
          <w:p w14:paraId="57E5D12B" w14:textId="77777777" w:rsidR="00BD2B69" w:rsidRPr="00B61CBF" w:rsidRDefault="00BD2B69" w:rsidP="00863B0F">
            <w:pPr>
              <w:spacing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drx</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drx</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dry</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dry</m:t>
                        </m:r>
                      </m:e>
                      <m:sub>
                        <m:r>
                          <w:rPr>
                            <w:rFonts w:ascii="Cambria Math" w:hAnsi="Cambria Math"/>
                          </w:rPr>
                          <m:t>i</m:t>
                        </m:r>
                      </m:sub>
                    </m:sSub>
                  </m:e>
                </m:nary>
                <m:r>
                  <w:rPr>
                    <w:rFonts w:ascii="Cambria Math" w:hAnsi="Cambria Math"/>
                  </w:rPr>
                  <m:t xml:space="preserve"> </m:t>
                </m:r>
              </m:oMath>
            </m:oMathPara>
          </w:p>
        </w:tc>
        <w:tc>
          <w:tcPr>
            <w:tcW w:w="1632" w:type="dxa"/>
            <w:vAlign w:val="center"/>
          </w:tcPr>
          <w:p w14:paraId="269650D0"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6E46DFC" w14:textId="77777777" w:rsidR="00BD2B69" w:rsidRDefault="00BD2B69" w:rsidP="00BD2B69">
      <w:pPr>
        <w:spacing w:line="360" w:lineRule="auto"/>
      </w:pPr>
      <w:r>
        <w:t xml:space="preserve">Une fois l’avoir calculé, le déplacement de la fibre neutre est ensuite utilisé par les deux approches de modélisation du balourd thermique présentées dans la </w:t>
      </w:r>
      <w:r w:rsidRPr="00DD7F57">
        <w:rPr>
          <w:b/>
        </w:rPr>
        <w:t xml:space="preserve">section </w:t>
      </w:r>
      <w:r w:rsidRPr="00DD7F57">
        <w:rPr>
          <w:b/>
        </w:rPr>
        <w:fldChar w:fldCharType="begin"/>
      </w:r>
      <w:r w:rsidRPr="00DD7F57">
        <w:rPr>
          <w:b/>
        </w:rPr>
        <w:instrText xml:space="preserve"> REF _Ref529544621 \r \h </w:instrText>
      </w:r>
      <w:r>
        <w:rPr>
          <w:b/>
        </w:rPr>
        <w:instrText xml:space="preserve"> \* MERGEFORMAT </w:instrText>
      </w:r>
      <w:r w:rsidRPr="00DD7F57">
        <w:rPr>
          <w:b/>
        </w:rPr>
      </w:r>
      <w:r w:rsidRPr="00DD7F57">
        <w:rPr>
          <w:b/>
        </w:rPr>
        <w:fldChar w:fldCharType="separate"/>
      </w:r>
      <w:r w:rsidR="00A07FD0">
        <w:rPr>
          <w:b/>
        </w:rPr>
        <w:t>3.4</w:t>
      </w:r>
      <w:r w:rsidRPr="00DD7F57">
        <w:rPr>
          <w:b/>
        </w:rPr>
        <w:fldChar w:fldCharType="end"/>
      </w:r>
      <w:r>
        <w:t>.</w:t>
      </w:r>
    </w:p>
    <w:p w14:paraId="345C57F4" w14:textId="77777777" w:rsidR="00BD2B69" w:rsidRDefault="00BD2B69" w:rsidP="006104FB">
      <w:pPr>
        <w:pStyle w:val="Titre2"/>
      </w:pPr>
      <w:bookmarkStart w:id="149" w:name="_Toc532821764"/>
      <w:r>
        <w:t>modèles dynamiques des rotors</w:t>
      </w:r>
      <w:bookmarkEnd w:id="149"/>
    </w:p>
    <w:p w14:paraId="55A70BC6" w14:textId="77777777" w:rsidR="00BD2B69" w:rsidRPr="000343BB" w:rsidRDefault="00BD2B69" w:rsidP="00BD2B69"/>
    <w:p w14:paraId="047B867F" w14:textId="77777777" w:rsidR="00BD2B69" w:rsidRDefault="00BD2B69" w:rsidP="006104FB">
      <w:pPr>
        <w:pStyle w:val="Titre3"/>
      </w:pPr>
      <w:bookmarkStart w:id="150" w:name="_Toc532821765"/>
      <w:r w:rsidRPr="00FE7BC5">
        <w:t>Rotor rigide à 4DDL</w:t>
      </w:r>
      <w:bookmarkEnd w:id="150"/>
    </w:p>
    <w:p w14:paraId="11E36844" w14:textId="77777777" w:rsidR="00BD2B69" w:rsidRDefault="00BD2B69" w:rsidP="00BD2B69"/>
    <w:p w14:paraId="5C23C009" w14:textId="77777777" w:rsidR="00BD2B69" w:rsidRDefault="00BD2B69" w:rsidP="00BD2B69">
      <w:pPr>
        <w:spacing w:line="360" w:lineRule="auto"/>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A07FD0" w:rsidRPr="00A07FD0">
        <w:rPr>
          <w:b/>
        </w:rPr>
        <w:t xml:space="preserve">Figure </w:t>
      </w:r>
      <w:r w:rsidR="00A07FD0" w:rsidRPr="00A07FD0">
        <w:rPr>
          <w:b/>
          <w:iCs/>
          <w:noProof/>
        </w:rPr>
        <w:t>29</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2B9521BF" w14:textId="77777777" w:rsidTr="00863B0F">
        <w:trPr>
          <w:trHeight w:val="635"/>
          <w:tblHeader/>
          <w:jc w:val="center"/>
        </w:trPr>
        <w:tc>
          <w:tcPr>
            <w:tcW w:w="7943" w:type="dxa"/>
            <w:vAlign w:val="center"/>
          </w:tcPr>
          <w:p w14:paraId="628AF01C" w14:textId="77777777" w:rsidR="00BD2B69" w:rsidRPr="002243F4" w:rsidRDefault="00BD2B69" w:rsidP="00863B0F">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072A5005" w14:textId="77777777" w:rsidR="00BD2B69" w:rsidRPr="00652491" w:rsidRDefault="00BD2B69" w:rsidP="00863B0F">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7D4C8E3A" w14:textId="77777777" w:rsidR="00BD2B69" w:rsidRPr="00755A59" w:rsidRDefault="00BD2B69" w:rsidP="00863B0F">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7CF95308" w14:textId="77777777" w:rsidR="00BD2B69" w:rsidRPr="00D51381" w:rsidRDefault="00BD2B69" w:rsidP="00863B0F">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1096" w:type="dxa"/>
            <w:vAlign w:val="center"/>
          </w:tcPr>
          <w:p w14:paraId="03F365CD"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51" w:name="_Ref527451513"/>
            <w:r w:rsidRPr="001C390D">
              <w:rPr>
                <w:rFonts w:ascii="Calibri" w:eastAsia="Times New Roman" w:hAnsi="Calibri" w:cs="Times New Roman"/>
                <w:i w:val="0"/>
                <w:iCs w:val="0"/>
                <w:color w:val="auto"/>
                <w:sz w:val="22"/>
                <w:szCs w:val="20"/>
                <w:lang w:eastAsia="fr-FR"/>
              </w:rPr>
              <w:t xml:space="preserve"> </w:t>
            </w:r>
            <w:bookmarkEnd w:id="151"/>
          </w:p>
        </w:tc>
      </w:tr>
    </w:tbl>
    <w:p w14:paraId="133C5FAD" w14:textId="77777777" w:rsidR="00BD2B69" w:rsidRDefault="00BD2B69" w:rsidP="00BD2B69">
      <w:pPr>
        <w:keepNext/>
        <w:spacing w:line="360" w:lineRule="auto"/>
        <w:jc w:val="center"/>
      </w:pPr>
      <w:r w:rsidRPr="009E16CA">
        <w:rPr>
          <w:noProof/>
          <w:lang w:eastAsia="zh-CN"/>
        </w:rPr>
        <w:drawing>
          <wp:inline distT="0" distB="0" distL="0" distR="0" wp14:anchorId="040FFAC2" wp14:editId="74138A63">
            <wp:extent cx="5043884" cy="1875600"/>
            <wp:effectExtent l="0" t="0" r="0" b="0"/>
            <wp:docPr id="51"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3884" cy="1875600"/>
                    </a:xfrm>
                    <a:prstGeom prst="rect">
                      <a:avLst/>
                    </a:prstGeom>
                  </pic:spPr>
                </pic:pic>
              </a:graphicData>
            </a:graphic>
          </wp:inline>
        </w:drawing>
      </w:r>
    </w:p>
    <w:p w14:paraId="0E2F27AC" w14:textId="77777777" w:rsidR="00BD2B69" w:rsidRPr="001C51AC" w:rsidRDefault="00BD2B69" w:rsidP="00BD2B69">
      <w:pPr>
        <w:pStyle w:val="Lgende"/>
        <w:spacing w:line="360" w:lineRule="auto"/>
        <w:jc w:val="center"/>
        <w:rPr>
          <w:rFonts w:ascii="Calibri" w:eastAsia="Times New Roman" w:hAnsi="Calibri" w:cs="Times New Roman"/>
          <w:i w:val="0"/>
          <w:iCs w:val="0"/>
          <w:color w:val="auto"/>
          <w:sz w:val="22"/>
          <w:szCs w:val="20"/>
          <w:lang w:eastAsia="fr-FR"/>
        </w:rPr>
      </w:pPr>
      <w:bookmarkStart w:id="152" w:name="_Ref527447015"/>
      <w:r w:rsidRPr="001C51AC">
        <w:rPr>
          <w:rFonts w:ascii="Calibri" w:eastAsia="Times New Roman" w:hAnsi="Calibri" w:cs="Times New Roman"/>
          <w:i w:val="0"/>
          <w:iCs w:val="0"/>
          <w:color w:val="auto"/>
          <w:sz w:val="22"/>
          <w:szCs w:val="20"/>
          <w:lang w:eastAsia="fr-FR"/>
        </w:rPr>
        <w:t xml:space="preserve">Figure </w:t>
      </w:r>
      <w:r w:rsidRPr="001C51AC">
        <w:rPr>
          <w:rFonts w:ascii="Calibri" w:eastAsia="Times New Roman" w:hAnsi="Calibri" w:cs="Times New Roman"/>
          <w:i w:val="0"/>
          <w:iCs w:val="0"/>
          <w:color w:val="auto"/>
          <w:sz w:val="22"/>
          <w:szCs w:val="20"/>
          <w:lang w:eastAsia="fr-FR"/>
        </w:rPr>
        <w:fldChar w:fldCharType="begin"/>
      </w:r>
      <w:r w:rsidRPr="001C51AC">
        <w:rPr>
          <w:rFonts w:ascii="Calibri" w:eastAsia="Times New Roman" w:hAnsi="Calibri" w:cs="Times New Roman"/>
          <w:i w:val="0"/>
          <w:iCs w:val="0"/>
          <w:color w:val="auto"/>
          <w:sz w:val="22"/>
          <w:szCs w:val="20"/>
          <w:lang w:eastAsia="fr-FR"/>
        </w:rPr>
        <w:instrText xml:space="preserve"> SEQ Figure \* ARABIC </w:instrText>
      </w:r>
      <w:r w:rsidRPr="001C51AC">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29</w:t>
      </w:r>
      <w:r w:rsidRPr="001C51AC">
        <w:rPr>
          <w:rFonts w:ascii="Calibri" w:eastAsia="Times New Roman" w:hAnsi="Calibri" w:cs="Times New Roman"/>
          <w:i w:val="0"/>
          <w:iCs w:val="0"/>
          <w:color w:val="auto"/>
          <w:sz w:val="22"/>
          <w:szCs w:val="20"/>
          <w:lang w:eastAsia="fr-FR"/>
        </w:rPr>
        <w:fldChar w:fldCharType="end"/>
      </w:r>
      <w:bookmarkEnd w:id="152"/>
      <w:r w:rsidRPr="001C51AC">
        <w:rPr>
          <w:rFonts w:ascii="Calibri" w:eastAsia="Times New Roman" w:hAnsi="Calibri" w:cs="Times New Roman"/>
          <w:i w:val="0"/>
          <w:iCs w:val="0"/>
          <w:color w:val="auto"/>
          <w:sz w:val="22"/>
          <w:szCs w:val="20"/>
          <w:lang w:eastAsia="fr-FR"/>
        </w:rPr>
        <w:t> : schéma du rotor rigide avec un disque guidé par deux paliers</w:t>
      </w:r>
    </w:p>
    <w:p w14:paraId="4211B153" w14:textId="77777777" w:rsidR="00BD2B69" w:rsidRDefault="00BD2B69" w:rsidP="00BD2B69">
      <w:pPr>
        <w:spacing w:line="276" w:lineRule="auto"/>
      </w:pP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t>sont l</w:t>
      </w:r>
      <w:r w:rsidRPr="00AD319A">
        <w:t>es distances algébriques définies comme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085755DD" w14:textId="77777777" w:rsidTr="00863B0F">
        <w:trPr>
          <w:trHeight w:val="635"/>
          <w:tblHeader/>
          <w:jc w:val="center"/>
        </w:trPr>
        <w:tc>
          <w:tcPr>
            <w:tcW w:w="7943" w:type="dxa"/>
            <w:vAlign w:val="center"/>
          </w:tcPr>
          <w:p w14:paraId="3BCC8DB3" w14:textId="77777777" w:rsidR="00BD2B69" w:rsidRPr="00D51381" w:rsidRDefault="00BD2B69" w:rsidP="00863B0F">
            <w:pPr>
              <w:spacing w:line="360" w:lineRule="auto"/>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G</m:t>
                    </m:r>
                  </m:sub>
                </m:sSub>
              </m:oMath>
            </m:oMathPara>
          </w:p>
        </w:tc>
        <w:tc>
          <w:tcPr>
            <w:tcW w:w="1096" w:type="dxa"/>
            <w:vAlign w:val="center"/>
          </w:tcPr>
          <w:p w14:paraId="3164EFFC"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985C56C" w14:textId="77777777" w:rsidR="00BD2B69" w:rsidRPr="006D4C5D" w:rsidRDefault="00BD2B69" w:rsidP="00BD2B69">
      <w:pPr>
        <w:overflowPunct/>
        <w:spacing w:line="360" w:lineRule="auto"/>
        <w:textAlignment w:val="auto"/>
      </w:pPr>
      <w:r w:rsidRPr="006D4C5D">
        <w:t>Les déplacements</w:t>
      </w:r>
      <w:r>
        <w:rPr>
          <w:rStyle w:val="Appelnotedebasdep"/>
        </w:rPr>
        <w:footnoteReference w:id="1"/>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5B92FC7" w14:textId="77777777" w:rsidTr="00863B0F">
        <w:trPr>
          <w:trHeight w:val="635"/>
          <w:tblHeader/>
          <w:jc w:val="center"/>
        </w:trPr>
        <w:tc>
          <w:tcPr>
            <w:tcW w:w="7440" w:type="dxa"/>
            <w:vAlign w:val="center"/>
          </w:tcPr>
          <w:p w14:paraId="3BF3744F" w14:textId="77777777" w:rsidR="00BD2B69" w:rsidRPr="000278B5" w:rsidRDefault="00BD2B69" w:rsidP="00863B0F">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05C1DDC2" w14:textId="77777777" w:rsidR="00BD2B69" w:rsidRPr="00D51381" w:rsidRDefault="00BD2B69" w:rsidP="00863B0F">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1632" w:type="dxa"/>
            <w:vAlign w:val="center"/>
          </w:tcPr>
          <w:p w14:paraId="796513E5"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53" w:name="_Ref529996805"/>
            <w:r w:rsidRPr="001C390D">
              <w:rPr>
                <w:rFonts w:ascii="Calibri" w:eastAsia="Times New Roman" w:hAnsi="Calibri" w:cs="Times New Roman"/>
                <w:i w:val="0"/>
                <w:iCs w:val="0"/>
                <w:color w:val="auto"/>
                <w:sz w:val="22"/>
                <w:szCs w:val="20"/>
                <w:lang w:eastAsia="fr-FR"/>
              </w:rPr>
              <w:t xml:space="preserve"> </w:t>
            </w:r>
            <w:bookmarkEnd w:id="153"/>
          </w:p>
        </w:tc>
      </w:tr>
    </w:tbl>
    <w:p w14:paraId="1C6ABB3D" w14:textId="77777777" w:rsidR="00BD2B69" w:rsidRDefault="00BD2B69" w:rsidP="00BD2B69">
      <w:pPr>
        <w:spacing w:line="360" w:lineRule="auto"/>
      </w:pPr>
      <w:r>
        <w:t>Lorsque le niveau de la vibration latérale dans les paliers est faible, les efforts fluides peuvent être linéarisés autour de sa position d’équilibre statique.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12F54845" w14:textId="77777777" w:rsidTr="00863B0F">
        <w:trPr>
          <w:trHeight w:val="635"/>
          <w:tblHeader/>
          <w:jc w:val="center"/>
        </w:trPr>
        <w:tc>
          <w:tcPr>
            <w:tcW w:w="7943" w:type="dxa"/>
            <w:vAlign w:val="center"/>
          </w:tcPr>
          <w:p w14:paraId="459DD3C0" w14:textId="77777777" w:rsidR="00BD2B69" w:rsidRPr="00D53A12" w:rsidRDefault="00BD2B69" w:rsidP="00863B0F">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52D13641" w14:textId="77777777" w:rsidR="00BD2B69" w:rsidRPr="00D51381" w:rsidRDefault="00BD2B69" w:rsidP="00863B0F">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1096" w:type="dxa"/>
            <w:vAlign w:val="center"/>
          </w:tcPr>
          <w:p w14:paraId="3F1B3CB9"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54" w:name="_Ref527450146"/>
            <w:r w:rsidRPr="001C390D">
              <w:rPr>
                <w:rFonts w:ascii="Calibri" w:eastAsia="Times New Roman" w:hAnsi="Calibri" w:cs="Times New Roman"/>
                <w:i w:val="0"/>
                <w:iCs w:val="0"/>
                <w:color w:val="auto"/>
                <w:sz w:val="22"/>
                <w:szCs w:val="20"/>
                <w:lang w:eastAsia="fr-FR"/>
              </w:rPr>
              <w:t xml:space="preserve"> </w:t>
            </w:r>
            <w:bookmarkEnd w:id="154"/>
          </w:p>
        </w:tc>
      </w:tr>
    </w:tbl>
    <w:p w14:paraId="66E24858" w14:textId="77777777" w:rsidR="00BD2B69" w:rsidRDefault="00BD2B69" w:rsidP="00BD2B69">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A07FD0">
        <w:rPr>
          <w:b/>
        </w:rPr>
        <w:t></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207"/>
      </w:tblGrid>
      <w:tr w:rsidR="00BD2B69" w:rsidRPr="00AA3E05" w14:paraId="490A4F8E" w14:textId="77777777" w:rsidTr="00863B0F">
        <w:trPr>
          <w:trHeight w:val="635"/>
          <w:tblHeader/>
          <w:jc w:val="center"/>
        </w:trPr>
        <w:tc>
          <w:tcPr>
            <w:tcW w:w="7938" w:type="dxa"/>
            <w:vAlign w:val="center"/>
          </w:tcPr>
          <w:p w14:paraId="11FE4A8A" w14:textId="77777777" w:rsidR="00BD2B69" w:rsidRPr="00D53A12" w:rsidRDefault="00BD2B69" w:rsidP="00863B0F">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t xml:space="preserve"> </w:t>
            </w:r>
          </w:p>
          <w:p w14:paraId="637E3931" w14:textId="77777777" w:rsidR="00BD2B69" w:rsidRPr="00D51381" w:rsidRDefault="00BD2B69" w:rsidP="00863B0F">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t xml:space="preserve"> </w:t>
            </w:r>
          </w:p>
        </w:tc>
        <w:tc>
          <w:tcPr>
            <w:tcW w:w="1207" w:type="dxa"/>
            <w:vAlign w:val="center"/>
          </w:tcPr>
          <w:p w14:paraId="7C64FB51"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55" w:name="_Ref527451487"/>
            <w:r w:rsidRPr="001C390D">
              <w:rPr>
                <w:rFonts w:ascii="Calibri" w:eastAsia="Times New Roman" w:hAnsi="Calibri" w:cs="Times New Roman"/>
                <w:i w:val="0"/>
                <w:iCs w:val="0"/>
                <w:color w:val="auto"/>
                <w:sz w:val="22"/>
                <w:szCs w:val="20"/>
                <w:lang w:eastAsia="fr-FR"/>
              </w:rPr>
              <w:t xml:space="preserve"> </w:t>
            </w:r>
            <w:bookmarkEnd w:id="155"/>
          </w:p>
        </w:tc>
      </w:tr>
    </w:tbl>
    <w:p w14:paraId="2B9AE19D" w14:textId="77777777" w:rsidR="00BD2B69" w:rsidRDefault="00BD2B69" w:rsidP="00BD2B69">
      <w:pPr>
        <w:spacing w:line="360" w:lineRule="auto"/>
      </w:pPr>
      <w:r>
        <w:t xml:space="preserve">Ainsi en remplaçant les forces des paliers dans </w:t>
      </w:r>
      <w:r>
        <w:fldChar w:fldCharType="begin"/>
      </w:r>
      <w:r>
        <w:instrText xml:space="preserve"> REF _Ref527451513 \r \h  \* MERGEFORMAT </w:instrText>
      </w:r>
      <w:r>
        <w:fldChar w:fldCharType="separate"/>
      </w:r>
      <w:r w:rsidR="00A07FD0">
        <w:t></w:t>
      </w:r>
      <w: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A07FD0">
        <w:rPr>
          <w:b/>
        </w:rPr>
        <w:t></w:t>
      </w:r>
      <w:r w:rsidRPr="00E65CE4">
        <w:rPr>
          <w:b/>
        </w:rPr>
        <w:fldChar w:fldCharType="end"/>
      </w:r>
      <w:r>
        <w:t xml:space="preserve">),  les équations du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1C76AD7E" w14:textId="77777777" w:rsidTr="00863B0F">
        <w:trPr>
          <w:trHeight w:val="635"/>
          <w:tblHeader/>
          <w:jc w:val="center"/>
        </w:trPr>
        <w:tc>
          <w:tcPr>
            <w:tcW w:w="7943" w:type="dxa"/>
            <w:vAlign w:val="center"/>
          </w:tcPr>
          <w:p w14:paraId="6FCE1481" w14:textId="77777777" w:rsidR="00BD2B69" w:rsidRPr="00D51381" w:rsidRDefault="00BD2B69" w:rsidP="00863B0F">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1096" w:type="dxa"/>
            <w:vAlign w:val="center"/>
          </w:tcPr>
          <w:p w14:paraId="4FF59C36"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56" w:name="_Ref532491934"/>
            <w:r w:rsidRPr="001C390D">
              <w:rPr>
                <w:rFonts w:ascii="Calibri" w:eastAsia="Times New Roman" w:hAnsi="Calibri" w:cs="Times New Roman"/>
                <w:i w:val="0"/>
                <w:iCs w:val="0"/>
                <w:color w:val="auto"/>
                <w:sz w:val="22"/>
                <w:szCs w:val="20"/>
                <w:lang w:eastAsia="fr-FR"/>
              </w:rPr>
              <w:t xml:space="preserve"> </w:t>
            </w:r>
            <w:bookmarkEnd w:id="156"/>
          </w:p>
        </w:tc>
      </w:tr>
    </w:tbl>
    <w:p w14:paraId="0FEA8781" w14:textId="77777777" w:rsidR="00BD2B69" w:rsidRDefault="00BD2B69" w:rsidP="00BD2B69">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335D1357" w14:textId="77777777" w:rsidR="00BD2B69" w:rsidRDefault="00BD2B69" w:rsidP="00BD2B69">
      <w:pPr>
        <w:spacing w:line="360" w:lineRule="auto"/>
      </w:pPr>
      <w:r>
        <w:t xml:space="preserve">Cette équation peut être utilisée pour déterminer les déplacements et les vitesses dans les paliers. Cependant, dans le cas de l’effet Morton instable, la vibration au niveau du palier est souvent caractérisée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complet du palier. Ce modèle du palier non linéaire résout l’équation de Reynolds couplée avec l’équation de l’énergie pour calculer les forces fluides. </w:t>
      </w:r>
    </w:p>
    <w:p w14:paraId="14BBC248" w14:textId="77777777" w:rsidR="00BD2B69" w:rsidRDefault="00BD2B69" w:rsidP="006104FB">
      <w:pPr>
        <w:pStyle w:val="Titre3"/>
      </w:pPr>
      <w:bookmarkStart w:id="157" w:name="_Toc532821766"/>
      <w:r>
        <w:t>Rotor flexible à</w:t>
      </w:r>
      <w:r w:rsidRPr="00FE7BC5">
        <w:t xml:space="preserve"> NDDL</w:t>
      </w:r>
      <w:bookmarkEnd w:id="157"/>
    </w:p>
    <w:p w14:paraId="0218F730" w14:textId="77777777" w:rsidR="00BD2B69" w:rsidRDefault="00BD2B69" w:rsidP="00BD2B69">
      <w:pPr>
        <w:spacing w:line="360" w:lineRule="auto"/>
      </w:pPr>
      <w:r>
        <w:t xml:space="preserve">Contrairement au rotor rigide, quand les fréquences du mode de flexion sont proches des fréquences d’intérêt ou/et d’excitation, un modèle de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fldChar w:fldCharType="begin"/>
      </w:r>
      <w:r>
        <w:instrText xml:space="preserve"> REF _Ref526346276 \r \h </w:instrText>
      </w:r>
      <w:r>
        <w:fldChar w:fldCharType="separate"/>
      </w:r>
      <w:r w:rsidR="00A07FD0">
        <w:t>[3]</w:t>
      </w:r>
      <w:r>
        <w:fldChar w:fldCharType="end"/>
      </w:r>
      <w:r>
        <w:t>-</w:t>
      </w:r>
      <w:r>
        <w:fldChar w:fldCharType="begin"/>
      </w:r>
      <w:r>
        <w:instrText xml:space="preserve"> REF _Ref526357534 \r \h </w:instrText>
      </w:r>
      <w:r>
        <w:fldChar w:fldCharType="separate"/>
      </w:r>
      <w:r w:rsidR="00A07FD0">
        <w:t>[5]</w:t>
      </w:r>
      <w:r>
        <w:fldChar w:fldCharType="end"/>
      </w:r>
      <w:r>
        <w:t>).  Après la discrétisation de rotor flexible à l’aide des éléments 1D,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AA3E05" w14:paraId="00DCD78E" w14:textId="77777777" w:rsidTr="00863B0F">
        <w:trPr>
          <w:trHeight w:val="635"/>
          <w:tblHeader/>
          <w:jc w:val="center"/>
        </w:trPr>
        <w:tc>
          <w:tcPr>
            <w:tcW w:w="8080" w:type="dxa"/>
            <w:vAlign w:val="center"/>
          </w:tcPr>
          <w:p w14:paraId="12CF944D" w14:textId="77777777" w:rsidR="00BD2B69" w:rsidRPr="00073466" w:rsidRDefault="00BD2B69" w:rsidP="00863B0F">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59" w:type="dxa"/>
            <w:vAlign w:val="center"/>
          </w:tcPr>
          <w:p w14:paraId="407919BA"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58" w:name="_Ref532491926"/>
            <w:r w:rsidRPr="001C390D">
              <w:rPr>
                <w:rFonts w:ascii="Calibri" w:eastAsia="Times New Roman" w:hAnsi="Calibri" w:cs="Times New Roman"/>
                <w:i w:val="0"/>
                <w:iCs w:val="0"/>
                <w:color w:val="auto"/>
                <w:sz w:val="22"/>
                <w:szCs w:val="20"/>
                <w:lang w:eastAsia="fr-FR"/>
              </w:rPr>
              <w:t xml:space="preserve"> </w:t>
            </w:r>
            <w:bookmarkEnd w:id="158"/>
          </w:p>
        </w:tc>
      </w:tr>
    </w:tbl>
    <w:p w14:paraId="3346140A" w14:textId="77777777" w:rsidR="00BD2B69" w:rsidRDefault="00BD2B69" w:rsidP="00BD2B69">
      <w:pPr>
        <w:spacing w:line="360" w:lineRule="auto"/>
      </w:pPr>
    </w:p>
    <w:p w14:paraId="227B98FB" w14:textId="77777777" w:rsidR="00BD2B69" w:rsidRDefault="00BD2B69" w:rsidP="00BD2B69">
      <w:pPr>
        <w:spacing w:line="360" w:lineRule="auto"/>
      </w:pPr>
      <w:ins w:id="159" w:author="ZHANG Silun" w:date="2018-12-13T19:14:00Z">
        <w:r>
          <w:t>A expliciter les matrices. Présenter brièvement la construction des matrices et les vecteurs</w:t>
        </w:r>
      </w:ins>
    </w:p>
    <w:p w14:paraId="7AA88FE3" w14:textId="77777777" w:rsidR="00BD2B69" w:rsidRDefault="00BD2B69" w:rsidP="00BD2B69">
      <w:pPr>
        <w:spacing w:line="360" w:lineRule="auto"/>
      </w:pPr>
    </w:p>
    <w:p w14:paraId="2FA4F096" w14:textId="77777777" w:rsidR="00BD2B69" w:rsidRDefault="00BD2B69" w:rsidP="00BD2B69">
      <w:pPr>
        <w:spacing w:line="360" w:lineRule="auto"/>
      </w:pPr>
    </w:p>
    <w:p w14:paraId="65AE8920" w14:textId="77777777" w:rsidR="00BD2B69" w:rsidRDefault="00BD2B69" w:rsidP="006104FB">
      <w:pPr>
        <w:pStyle w:val="Titre3"/>
      </w:pPr>
      <w:bookmarkStart w:id="160" w:name="_Toc532821767"/>
      <w:r>
        <w:t>Méthode numérique d’intégration temporelles</w:t>
      </w:r>
      <w:bookmarkEnd w:id="160"/>
    </w:p>
    <w:p w14:paraId="73CF7A45" w14:textId="77777777" w:rsidR="00BD2B69" w:rsidRDefault="00BD2B69" w:rsidP="00BD2B69"/>
    <w:p w14:paraId="7992AD9D" w14:textId="77777777" w:rsidR="00BD2B69" w:rsidRDefault="00BD2B69" w:rsidP="00BD2B69">
      <w:pPr>
        <w:spacing w:line="360" w:lineRule="auto"/>
      </w:pPr>
      <w:r>
        <w:t xml:space="preserve">Comme mentionné précédemment, le modèle linéaire du palier est imprécis pour les grands déplacements du rotor.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A07FD0">
        <w:rPr>
          <w:b/>
        </w:rPr>
        <w:t>[7]</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B1B4651" w14:textId="77777777" w:rsidR="00BD2B69" w:rsidRDefault="00BD2B69" w:rsidP="00BD2B69">
      <w:pPr>
        <w:spacing w:line="360" w:lineRule="auto"/>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A07FD0">
        <w:rPr>
          <w:b/>
        </w:rPr>
        <w:t></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A07FD0">
        <w:rPr>
          <w:b/>
        </w:rPr>
        <w:t></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AA3E05" w14:paraId="184EC887" w14:textId="77777777" w:rsidTr="00863B0F">
        <w:trPr>
          <w:trHeight w:val="635"/>
          <w:tblHeader/>
          <w:jc w:val="center"/>
        </w:trPr>
        <w:tc>
          <w:tcPr>
            <w:tcW w:w="8080" w:type="dxa"/>
            <w:vAlign w:val="center"/>
          </w:tcPr>
          <w:p w14:paraId="306542A8" w14:textId="77777777" w:rsidR="00BD2B69" w:rsidRPr="00073466" w:rsidRDefault="00BD2B69" w:rsidP="00863B0F">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59" w:type="dxa"/>
            <w:vAlign w:val="center"/>
          </w:tcPr>
          <w:p w14:paraId="37BAE778"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61" w:name="_Ref527642609"/>
            <w:r w:rsidRPr="001C390D">
              <w:rPr>
                <w:rFonts w:ascii="Calibri" w:eastAsia="Times New Roman" w:hAnsi="Calibri" w:cs="Times New Roman"/>
                <w:i w:val="0"/>
                <w:iCs w:val="0"/>
                <w:color w:val="auto"/>
                <w:sz w:val="22"/>
                <w:szCs w:val="20"/>
                <w:lang w:eastAsia="fr-FR"/>
              </w:rPr>
              <w:t xml:space="preserve"> </w:t>
            </w:r>
            <w:bookmarkEnd w:id="161"/>
          </w:p>
        </w:tc>
      </w:tr>
    </w:tbl>
    <w:p w14:paraId="216FA608" w14:textId="77777777" w:rsidR="00BD2B69" w:rsidRDefault="00BD2B69" w:rsidP="00BD2B69">
      <w:pPr>
        <w:spacing w:line="360" w:lineRule="auto"/>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AA3E05" w14:paraId="392BD9AA" w14:textId="77777777" w:rsidTr="00863B0F">
        <w:trPr>
          <w:trHeight w:val="635"/>
          <w:tblHeader/>
          <w:jc w:val="center"/>
        </w:trPr>
        <w:tc>
          <w:tcPr>
            <w:tcW w:w="8080" w:type="dxa"/>
            <w:vAlign w:val="center"/>
          </w:tcPr>
          <w:p w14:paraId="53414338" w14:textId="77777777" w:rsidR="00BD2B69" w:rsidRPr="000A01F8" w:rsidRDefault="00BD2B69" w:rsidP="00863B0F">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9BC8BAC" w14:textId="77777777" w:rsidR="00BD2B69" w:rsidRPr="00073466" w:rsidRDefault="00BD2B69" w:rsidP="00863B0F">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59" w:type="dxa"/>
            <w:vAlign w:val="center"/>
          </w:tcPr>
          <w:p w14:paraId="2146EE2C"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62" w:name="_Ref527644224"/>
            <w:r w:rsidRPr="001C390D">
              <w:rPr>
                <w:rFonts w:ascii="Calibri" w:eastAsia="Times New Roman" w:hAnsi="Calibri" w:cs="Times New Roman"/>
                <w:i w:val="0"/>
                <w:iCs w:val="0"/>
                <w:color w:val="auto"/>
                <w:sz w:val="22"/>
                <w:szCs w:val="20"/>
                <w:lang w:eastAsia="fr-FR"/>
              </w:rPr>
              <w:t xml:space="preserve"> </w:t>
            </w:r>
            <w:bookmarkEnd w:id="162"/>
          </w:p>
        </w:tc>
      </w:tr>
    </w:tbl>
    <w:p w14:paraId="624A13C4" w14:textId="77777777" w:rsidR="00BD2B69" w:rsidRDefault="00BD2B69" w:rsidP="00BD2B69">
      <w:pPr>
        <w:spacing w:line="360" w:lineRule="auto"/>
      </w:pPr>
      <w:r>
        <w:t xml:space="preserve">où les paramètres </w:t>
      </w: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et </w:t>
      </w:r>
      <m:oMath>
        <m:r>
          <w:rPr>
            <w:rFonts w:ascii="Cambria Math" w:hAnsi="Cambria Math"/>
          </w:rPr>
          <m:t>β=</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 xml:space="preserve"> sont utilisés et ils définissent le schéma correspondant à une accélération moyenne qui  assure une stabilité numérique inconditionnellement. </w:t>
      </w:r>
    </w:p>
    <w:p w14:paraId="4EE52B35" w14:textId="77777777" w:rsidR="00BD2B69" w:rsidRPr="00F37648" w:rsidRDefault="00BD2B69" w:rsidP="00BD2B69">
      <w:pPr>
        <w:spacing w:line="360" w:lineRule="auto"/>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Pr>
          <w:rFonts w:eastAsiaTheme="minorEastAsia"/>
        </w:rPr>
        <w:fldChar w:fldCharType="begin"/>
      </w:r>
      <w:r>
        <w:rPr>
          <w:rFonts w:eastAsiaTheme="minorEastAsia"/>
        </w:rPr>
        <w:instrText xml:space="preserve"> REF _Ref527644224 \r \h  \* MERGEFORMAT </w:instrText>
      </w:r>
      <w:r>
        <w:rPr>
          <w:rFonts w:eastAsiaTheme="minorEastAsia"/>
        </w:rPr>
      </w:r>
      <w:r>
        <w:rPr>
          <w:rFonts w:eastAsiaTheme="minorEastAsia"/>
        </w:rPr>
        <w:fldChar w:fldCharType="separate"/>
      </w:r>
      <w:r w:rsidR="00A07FD0">
        <w:rPr>
          <w:rFonts w:eastAsiaTheme="minorEastAsia"/>
        </w:rPr>
        <w:t></w:t>
      </w:r>
      <w:r>
        <w:rPr>
          <w:rFonts w:eastAsiaTheme="minorEastAsia"/>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D2B69" w:rsidRPr="00F37648" w14:paraId="3A2B2207" w14:textId="77777777" w:rsidTr="00863B0F">
        <w:trPr>
          <w:trHeight w:val="635"/>
          <w:tblHeader/>
          <w:jc w:val="center"/>
        </w:trPr>
        <w:tc>
          <w:tcPr>
            <w:tcW w:w="8080" w:type="dxa"/>
            <w:vAlign w:val="center"/>
          </w:tcPr>
          <w:p w14:paraId="48B76466" w14:textId="77777777" w:rsidR="00BD2B69" w:rsidRPr="00F37648" w:rsidRDefault="00BD2B69" w:rsidP="00863B0F">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3E937638" w14:textId="77777777" w:rsidR="00BD2B69" w:rsidRPr="00F37648" w:rsidRDefault="00BD2B69" w:rsidP="00BD2B69">
            <w:pPr>
              <w:numPr>
                <w:ilvl w:val="0"/>
                <w:numId w:val="3"/>
              </w:numPr>
              <w:overflowPunct/>
              <w:autoSpaceDE/>
              <w:autoSpaceDN/>
              <w:adjustRightInd/>
              <w:spacing w:before="120" w:after="120" w:line="360" w:lineRule="auto"/>
              <w:jc w:val="left"/>
              <w:textAlignment w:val="auto"/>
              <w:rPr>
                <w:rFonts w:eastAsiaTheme="minorEastAsia"/>
              </w:rPr>
            </w:pPr>
            <w:bookmarkStart w:id="163" w:name="_Ref527647596"/>
            <w:r w:rsidRPr="00F37648">
              <w:rPr>
                <w:rFonts w:eastAsiaTheme="minorEastAsia"/>
              </w:rPr>
              <w:t xml:space="preserve"> </w:t>
            </w:r>
            <w:bookmarkEnd w:id="163"/>
          </w:p>
        </w:tc>
      </w:tr>
    </w:tbl>
    <w:p w14:paraId="23C53EA9" w14:textId="77777777" w:rsidR="00BD2B69" w:rsidRDefault="00BD2B69" w:rsidP="00BD2B69">
      <w:pPr>
        <w:spacing w:line="360" w:lineRule="auto"/>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F37648" w14:paraId="0611F339" w14:textId="77777777" w:rsidTr="00863B0F">
        <w:trPr>
          <w:trHeight w:val="635"/>
          <w:tblHeader/>
          <w:jc w:val="center"/>
        </w:trPr>
        <w:tc>
          <w:tcPr>
            <w:tcW w:w="8080" w:type="dxa"/>
            <w:vAlign w:val="center"/>
          </w:tcPr>
          <w:p w14:paraId="6101A43F" w14:textId="77777777" w:rsidR="00BD2B69" w:rsidRPr="0079382D" w:rsidRDefault="00BD2B69" w:rsidP="00863B0F">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1706F056" w14:textId="77777777" w:rsidR="00BD2B69" w:rsidRPr="00F37648" w:rsidRDefault="00BD2B69" w:rsidP="00863B0F">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59" w:type="dxa"/>
            <w:vAlign w:val="center"/>
          </w:tcPr>
          <w:p w14:paraId="003ED8DB" w14:textId="77777777" w:rsidR="00BD2B69" w:rsidRPr="00F37648" w:rsidRDefault="00BD2B69" w:rsidP="00BD2B69">
            <w:pPr>
              <w:numPr>
                <w:ilvl w:val="0"/>
                <w:numId w:val="3"/>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79AC84E2" w14:textId="77777777" w:rsidR="00BD2B69" w:rsidRDefault="00BD2B69" w:rsidP="00BD2B69">
      <w:pPr>
        <w:spacing w:line="360" w:lineRule="auto"/>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A07FD0">
        <w:rPr>
          <w:b/>
        </w:rPr>
        <w:t></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F37648" w14:paraId="0B4AA5AD" w14:textId="77777777" w:rsidTr="00863B0F">
        <w:trPr>
          <w:trHeight w:val="635"/>
          <w:tblHeader/>
          <w:jc w:val="center"/>
        </w:trPr>
        <w:tc>
          <w:tcPr>
            <w:tcW w:w="8080" w:type="dxa"/>
            <w:vAlign w:val="center"/>
          </w:tcPr>
          <w:p w14:paraId="6A72BCA2" w14:textId="77777777" w:rsidR="00BD2B69" w:rsidRPr="00F37648" w:rsidRDefault="00BD2B69" w:rsidP="00863B0F">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59" w:type="dxa"/>
            <w:vAlign w:val="center"/>
          </w:tcPr>
          <w:p w14:paraId="4EBB8784" w14:textId="77777777" w:rsidR="00BD2B69" w:rsidRPr="00F37648" w:rsidRDefault="00BD2B69" w:rsidP="00BD2B69">
            <w:pPr>
              <w:numPr>
                <w:ilvl w:val="0"/>
                <w:numId w:val="3"/>
              </w:numPr>
              <w:overflowPunct/>
              <w:autoSpaceDE/>
              <w:autoSpaceDN/>
              <w:adjustRightInd/>
              <w:spacing w:before="120" w:after="120" w:line="360" w:lineRule="auto"/>
              <w:textAlignment w:val="auto"/>
              <w:rPr>
                <w:rFonts w:eastAsiaTheme="minorEastAsia"/>
              </w:rPr>
            </w:pPr>
            <w:bookmarkStart w:id="164" w:name="_Ref532560710"/>
            <w:r w:rsidRPr="00F37648">
              <w:rPr>
                <w:rFonts w:eastAsiaTheme="minorEastAsia"/>
              </w:rPr>
              <w:t xml:space="preserve"> </w:t>
            </w:r>
            <w:bookmarkEnd w:id="164"/>
          </w:p>
        </w:tc>
      </w:tr>
    </w:tbl>
    <w:p w14:paraId="49C2A5B4" w14:textId="77777777" w:rsidR="00BD2B69" w:rsidRDefault="00BD2B69" w:rsidP="00BD2B69">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4B5BCBA6" w14:textId="77777777" w:rsidR="00BD2B69" w:rsidRDefault="00BD2B69" w:rsidP="00BD2B69">
      <w:pPr>
        <w:spacing w:line="360" w:lineRule="auto"/>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F37648" w14:paraId="476A2CD4" w14:textId="77777777" w:rsidTr="00863B0F">
        <w:trPr>
          <w:trHeight w:val="635"/>
          <w:tblHeader/>
          <w:jc w:val="center"/>
        </w:trPr>
        <w:tc>
          <w:tcPr>
            <w:tcW w:w="8080" w:type="dxa"/>
            <w:vAlign w:val="center"/>
          </w:tcPr>
          <w:p w14:paraId="1BA0704E" w14:textId="77777777" w:rsidR="00BD2B69" w:rsidRPr="00F37648" w:rsidRDefault="00BD2B69" w:rsidP="00863B0F">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59" w:type="dxa"/>
            <w:vAlign w:val="center"/>
          </w:tcPr>
          <w:p w14:paraId="7501215F" w14:textId="77777777" w:rsidR="00BD2B69" w:rsidRPr="00F37648" w:rsidRDefault="00BD2B69" w:rsidP="00BD2B69">
            <w:pPr>
              <w:numPr>
                <w:ilvl w:val="0"/>
                <w:numId w:val="3"/>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F468978" w14:textId="77777777" w:rsidR="00BD2B69" w:rsidRDefault="00BD2B69" w:rsidP="00BD2B69">
      <w:pPr>
        <w:spacing w:line="360" w:lineRule="auto"/>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6014B33B" w14:textId="77777777" w:rsidR="00BD2B69" w:rsidRDefault="00BD2B69" w:rsidP="00BD2B69">
      <w:pPr>
        <w:spacing w:line="360" w:lineRule="auto"/>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F37648" w14:paraId="1063AAE3" w14:textId="77777777" w:rsidTr="00863B0F">
        <w:trPr>
          <w:trHeight w:val="635"/>
          <w:tblHeader/>
          <w:jc w:val="center"/>
        </w:trPr>
        <w:tc>
          <w:tcPr>
            <w:tcW w:w="8080" w:type="dxa"/>
            <w:vAlign w:val="center"/>
          </w:tcPr>
          <w:p w14:paraId="152CDB31" w14:textId="77777777" w:rsidR="00BD2B69" w:rsidRPr="00195D6C" w:rsidRDefault="00BD2B69" w:rsidP="00863B0F">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59" w:type="dxa"/>
            <w:vAlign w:val="center"/>
          </w:tcPr>
          <w:p w14:paraId="74E1AAD5" w14:textId="77777777" w:rsidR="00BD2B69" w:rsidRPr="00F37648" w:rsidRDefault="00BD2B69" w:rsidP="00BD2B69">
            <w:pPr>
              <w:numPr>
                <w:ilvl w:val="0"/>
                <w:numId w:val="3"/>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5A9F8388" w14:textId="77777777" w:rsidR="00BD2B69" w:rsidRDefault="00BD2B69" w:rsidP="00BD2B69">
      <w:pPr>
        <w:spacing w:line="360" w:lineRule="auto"/>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fldChar w:fldCharType="begin"/>
      </w:r>
      <w:r>
        <w:instrText xml:space="preserve"> REF _Ref527642609 \r \h  \* MERGEFORMAT </w:instrText>
      </w:r>
      <w:r>
        <w:fldChar w:fldCharType="separate"/>
      </w:r>
      <w:r w:rsidR="00A07FD0">
        <w:t></w:t>
      </w:r>
      <w: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AA3E05" w14:paraId="2659FF43" w14:textId="77777777" w:rsidTr="00863B0F">
        <w:trPr>
          <w:trHeight w:val="635"/>
          <w:tblHeader/>
          <w:jc w:val="center"/>
        </w:trPr>
        <w:tc>
          <w:tcPr>
            <w:tcW w:w="8080" w:type="dxa"/>
            <w:vAlign w:val="center"/>
          </w:tcPr>
          <w:p w14:paraId="3485D3AC" w14:textId="77777777" w:rsidR="00BD2B69" w:rsidRPr="00822945" w:rsidRDefault="00BD2B69" w:rsidP="00863B0F">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59" w:type="dxa"/>
            <w:vAlign w:val="center"/>
          </w:tcPr>
          <w:p w14:paraId="0D162A1B"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5A282AE" w14:textId="77777777" w:rsidR="00BD2B69" w:rsidRDefault="00BD2B69" w:rsidP="00BD2B69">
      <w:pPr>
        <w:spacing w:line="276" w:lineRule="auto"/>
      </w:pPr>
      <w:r>
        <w:t>où :</w:t>
      </w:r>
    </w:p>
    <w:p w14:paraId="267C4925" w14:textId="77777777" w:rsidR="00BD2B69" w:rsidRPr="00890D7C" w:rsidRDefault="00BD2B69" w:rsidP="00BD2B69">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090ED48E" w14:textId="77777777" w:rsidR="00BD2B69" w:rsidRDefault="00BD2B69" w:rsidP="00BD2B69">
      <w:pPr>
        <w:spacing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statique du palier. Ils sont évalué de manière dynamique de telle sorte la force hydrodynamique précise est utilisée. </w:t>
      </w:r>
    </w:p>
    <w:p w14:paraId="18FD0356" w14:textId="77777777" w:rsidR="00BD2B69" w:rsidRDefault="00BD2B69" w:rsidP="00BD2B69">
      <w:pPr>
        <w:spacing w:line="360" w:lineRule="auto"/>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9F7E9B">
        <w:rPr>
          <w:b/>
          <w:i/>
        </w:rPr>
        <w:fldChar w:fldCharType="begin"/>
      </w:r>
      <w:r w:rsidRPr="009F7E9B">
        <w:rPr>
          <w:b/>
          <w:i/>
        </w:rPr>
        <w:instrText xml:space="preserve"> REF _Ref528070494 \h  \* MERGEFORMAT </w:instrText>
      </w:r>
      <w:r w:rsidRPr="009F7E9B">
        <w:rPr>
          <w:b/>
          <w:i/>
        </w:rPr>
      </w:r>
      <w:r w:rsidRPr="009F7E9B">
        <w:rPr>
          <w:b/>
          <w:i/>
        </w:rPr>
        <w:fldChar w:fldCharType="separate"/>
      </w:r>
      <w:r w:rsidR="00A07FD0" w:rsidRPr="00A07FD0">
        <w:rPr>
          <w:b/>
          <w:i/>
          <w:iCs/>
        </w:rPr>
        <w:t>Figure 30</w:t>
      </w:r>
      <w:r w:rsidRPr="009F7E9B">
        <w:rPr>
          <w:b/>
          <w:i/>
        </w:rPr>
        <w:fldChar w:fldCharType="end"/>
      </w:r>
      <w:r>
        <w:t xml:space="preserve">. </w:t>
      </w:r>
    </w:p>
    <w:p w14:paraId="3D75B31D" w14:textId="77777777" w:rsidR="00BD2B69" w:rsidRDefault="00BD2B69" w:rsidP="00BD2B69">
      <w:pPr>
        <w:spacing w:line="276" w:lineRule="auto"/>
      </w:pPr>
    </w:p>
    <w:p w14:paraId="67653434" w14:textId="77777777" w:rsidR="00BD2B69" w:rsidRDefault="00BD2B69" w:rsidP="00BD2B69">
      <w:pPr>
        <w:keepNext/>
        <w:spacing w:line="360" w:lineRule="auto"/>
      </w:pPr>
      <w:r>
        <w:rPr>
          <w:noProof/>
          <w:lang w:eastAsia="zh-CN"/>
        </w:rPr>
        <w:drawing>
          <wp:inline distT="0" distB="0" distL="0" distR="0" wp14:anchorId="2CB0F4B9" wp14:editId="1BA92152">
            <wp:extent cx="5400000" cy="448200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0">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30909279" w14:textId="77777777" w:rsidR="00BD2B69" w:rsidRPr="00CE3A86" w:rsidRDefault="00BD2B69" w:rsidP="00BD2B69">
      <w:pPr>
        <w:pStyle w:val="Lgende"/>
        <w:jc w:val="center"/>
        <w:rPr>
          <w:rFonts w:ascii="Calibri" w:eastAsia="Times New Roman" w:hAnsi="Calibri" w:cs="Times New Roman"/>
          <w:i w:val="0"/>
          <w:iCs w:val="0"/>
          <w:color w:val="auto"/>
          <w:sz w:val="22"/>
          <w:szCs w:val="20"/>
          <w:lang w:eastAsia="fr-FR"/>
        </w:rPr>
      </w:pPr>
      <w:bookmarkStart w:id="165" w:name="_Ref528070494"/>
      <w:r w:rsidRPr="00CE3A86">
        <w:rPr>
          <w:rFonts w:ascii="Calibri" w:eastAsia="Times New Roman" w:hAnsi="Calibri" w:cs="Times New Roman"/>
          <w:i w:val="0"/>
          <w:iCs w:val="0"/>
          <w:color w:val="auto"/>
          <w:sz w:val="22"/>
          <w:szCs w:val="20"/>
          <w:lang w:eastAsia="fr-FR"/>
        </w:rPr>
        <w:t xml:space="preserve">Figure </w:t>
      </w:r>
      <w:r w:rsidRPr="00CE3A86">
        <w:rPr>
          <w:rFonts w:ascii="Calibri" w:eastAsia="Times New Roman" w:hAnsi="Calibri" w:cs="Times New Roman"/>
          <w:i w:val="0"/>
          <w:iCs w:val="0"/>
          <w:color w:val="auto"/>
          <w:sz w:val="22"/>
          <w:szCs w:val="20"/>
          <w:lang w:eastAsia="fr-FR"/>
        </w:rPr>
        <w:fldChar w:fldCharType="begin"/>
      </w:r>
      <w:r w:rsidRPr="00CE3A86">
        <w:rPr>
          <w:rFonts w:ascii="Calibri" w:eastAsia="Times New Roman" w:hAnsi="Calibri" w:cs="Times New Roman"/>
          <w:i w:val="0"/>
          <w:iCs w:val="0"/>
          <w:color w:val="auto"/>
          <w:sz w:val="22"/>
          <w:szCs w:val="20"/>
          <w:lang w:eastAsia="fr-FR"/>
        </w:rPr>
        <w:instrText xml:space="preserve"> SEQ Figure \* ARABIC </w:instrText>
      </w:r>
      <w:r w:rsidRPr="00CE3A86">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30</w:t>
      </w:r>
      <w:r w:rsidRPr="00CE3A86">
        <w:rPr>
          <w:rFonts w:ascii="Calibri" w:eastAsia="Times New Roman" w:hAnsi="Calibri" w:cs="Times New Roman"/>
          <w:i w:val="0"/>
          <w:iCs w:val="0"/>
          <w:color w:val="auto"/>
          <w:sz w:val="22"/>
          <w:szCs w:val="20"/>
          <w:lang w:eastAsia="fr-FR"/>
        </w:rPr>
        <w:fldChar w:fldCharType="end"/>
      </w:r>
      <w:bookmarkEnd w:id="165"/>
      <w:r>
        <w:rPr>
          <w:rFonts w:ascii="Calibri" w:eastAsia="Times New Roman" w:hAnsi="Calibri" w:cs="Times New Roman"/>
          <w:i w:val="0"/>
          <w:iCs w:val="0"/>
          <w:color w:val="auto"/>
          <w:sz w:val="22"/>
          <w:szCs w:val="20"/>
          <w:lang w:eastAsia="fr-FR"/>
        </w:rPr>
        <w:t> : algorithme utilisé pour l’analyse transitoire non linéaire</w:t>
      </w:r>
    </w:p>
    <w:p w14:paraId="354FEECB" w14:textId="77777777" w:rsidR="00BD2B69" w:rsidRDefault="00BD2B69" w:rsidP="006104FB">
      <w:pPr>
        <w:pStyle w:val="Titre3"/>
      </w:pPr>
      <w:bookmarkStart w:id="166" w:name="_Toc532821768"/>
      <w:r>
        <w:t>Vibration synchrone et sa solution périodique</w:t>
      </w:r>
      <w:bookmarkEnd w:id="166"/>
    </w:p>
    <w:p w14:paraId="5688BC7C" w14:textId="77777777" w:rsidR="00BD2B69" w:rsidRPr="00E867FF" w:rsidRDefault="00BD2B69" w:rsidP="00BD2B69"/>
    <w:p w14:paraId="56B3B99C" w14:textId="77777777" w:rsidR="00BD2B69" w:rsidRDefault="00BD2B69" w:rsidP="00BD2B69">
      <w:pPr>
        <w:spacing w:line="360" w:lineRule="auto"/>
      </w:pPr>
      <w:r>
        <w:t xml:space="preserve">Puisque le régime stationnaire périodique est ciblé dans l’analyse de l’effet Morton, deux méthodes qui permettent de trouver la réponse périodique sont présentées dans la suite. </w:t>
      </w:r>
    </w:p>
    <w:p w14:paraId="47E48A56" w14:textId="77777777" w:rsidR="00BD2B69" w:rsidRDefault="00BD2B69" w:rsidP="006104FB">
      <w:pPr>
        <w:pStyle w:val="Titre4"/>
      </w:pPr>
      <w:r>
        <w:t xml:space="preserve">Méthode de shooting </w:t>
      </w:r>
    </w:p>
    <w:p w14:paraId="259BD7F7" w14:textId="77777777" w:rsidR="00BD2B69" w:rsidRDefault="00BD2B69" w:rsidP="00BD2B69">
      <w:pPr>
        <w:spacing w:line="360" w:lineRule="auto"/>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A07FD0">
        <w:rPr>
          <w:b/>
          <w:noProof/>
        </w:rPr>
        <w:t>Eq.2</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gridCol w:w="1706"/>
      </w:tblGrid>
      <w:tr w:rsidR="00BD2B69" w:rsidRPr="0081010A" w14:paraId="797E3BBF" w14:textId="77777777" w:rsidTr="00863B0F">
        <w:trPr>
          <w:trHeight w:val="635"/>
          <w:jc w:val="center"/>
        </w:trPr>
        <w:tc>
          <w:tcPr>
            <w:tcW w:w="7371" w:type="dxa"/>
            <w:vAlign w:val="center"/>
          </w:tcPr>
          <w:p w14:paraId="66B8E696" w14:textId="77777777" w:rsidR="00BD2B69" w:rsidRPr="00737867" w:rsidRDefault="00BD2B69" w:rsidP="00863B0F">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bi"/>
                  </m:rPr>
                  <w:rPr>
                    <w:rFonts w:eastAsia="SimSun"/>
                  </w:rPr>
                  <w:br/>
                </m:r>
              </m:oMath>
            </m:oMathPara>
            <w:r>
              <w:rPr>
                <w:noProof/>
              </w:rPr>
              <w:t>où :</w:t>
            </w:r>
            <w:r>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1706" w:type="dxa"/>
            <w:vAlign w:val="center"/>
          </w:tcPr>
          <w:p w14:paraId="5E72E9BF" w14:textId="77777777" w:rsidR="00BD2B69" w:rsidRPr="00737867"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eastAsia="fr-FR"/>
              </w:rPr>
            </w:pPr>
            <w:r w:rsidRPr="00737867">
              <w:rPr>
                <w:rFonts w:ascii="Times New Roman" w:eastAsia="Times New Roman" w:hAnsi="Times New Roman"/>
                <w:b/>
                <w:iCs w:val="0"/>
                <w:color w:val="auto"/>
                <w:sz w:val="22"/>
                <w:szCs w:val="22"/>
                <w:lang w:eastAsia="fr-FR"/>
              </w:rPr>
              <w:t xml:space="preserve"> </w:t>
            </w:r>
          </w:p>
        </w:tc>
      </w:tr>
    </w:tbl>
    <w:p w14:paraId="7AC6F5C9" w14:textId="77777777" w:rsidR="00BD2B69" w:rsidRDefault="00BD2B69" w:rsidP="00BD2B69">
      <w:pPr>
        <w:spacing w:line="360" w:lineRule="auto"/>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A07FD0">
        <w:rPr>
          <w:b/>
        </w:rPr>
        <w:t>Eq.2</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F4754" w14:paraId="1642A94F" w14:textId="77777777" w:rsidTr="00863B0F">
        <w:trPr>
          <w:trHeight w:val="635"/>
          <w:jc w:val="center"/>
        </w:trPr>
        <w:tc>
          <w:tcPr>
            <w:tcW w:w="7943" w:type="dxa"/>
            <w:vAlign w:val="center"/>
          </w:tcPr>
          <w:p w14:paraId="3DD01356" w14:textId="77777777" w:rsidR="00BD2B69" w:rsidRPr="00D05256" w:rsidRDefault="00BD2B69" w:rsidP="00863B0F">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1096" w:type="dxa"/>
            <w:vAlign w:val="center"/>
          </w:tcPr>
          <w:p w14:paraId="728292B2" w14:textId="77777777" w:rsidR="00BD2B69" w:rsidRPr="0081010A"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val="en-US" w:eastAsia="fr-FR"/>
              </w:rPr>
            </w:pPr>
            <w:bookmarkStart w:id="167" w:name="_Ref532562776"/>
            <w:r>
              <w:rPr>
                <w:rFonts w:ascii="Times New Roman" w:eastAsia="Times New Roman" w:hAnsi="Times New Roman"/>
                <w:b/>
                <w:iCs w:val="0"/>
                <w:color w:val="auto"/>
                <w:sz w:val="22"/>
                <w:szCs w:val="22"/>
                <w:lang w:val="en-US" w:eastAsia="fr-FR"/>
              </w:rPr>
              <w:t xml:space="preserve"> </w:t>
            </w:r>
            <w:bookmarkEnd w:id="167"/>
          </w:p>
        </w:tc>
      </w:tr>
    </w:tbl>
    <w:p w14:paraId="1665EBE2" w14:textId="77777777" w:rsidR="00BD2B69" w:rsidRDefault="00BD2B69" w:rsidP="00BD2B69">
      <w:pPr>
        <w:spacing w:line="360" w:lineRule="auto"/>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5F16E8B5" w14:textId="77777777" w:rsidR="00BD2B69" w:rsidRPr="005F2AA2" w:rsidRDefault="00BD2B69" w:rsidP="00BD2B69">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81010A" w14:paraId="7D42A932" w14:textId="77777777" w:rsidTr="00863B0F">
        <w:trPr>
          <w:trHeight w:val="635"/>
          <w:jc w:val="center"/>
        </w:trPr>
        <w:tc>
          <w:tcPr>
            <w:tcW w:w="7440" w:type="dxa"/>
            <w:vAlign w:val="center"/>
          </w:tcPr>
          <w:p w14:paraId="0CEA5D05" w14:textId="77777777" w:rsidR="00BD2B69" w:rsidRPr="00BC5E15" w:rsidRDefault="00BD2B69" w:rsidP="00863B0F">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1632" w:type="dxa"/>
            <w:vAlign w:val="center"/>
          </w:tcPr>
          <w:p w14:paraId="15FF468F" w14:textId="77777777" w:rsidR="00BD2B69" w:rsidRPr="00BC5E15"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eastAsia="fr-FR"/>
              </w:rPr>
            </w:pPr>
            <w:bookmarkStart w:id="168" w:name="_Ref507252382"/>
            <w:r w:rsidRPr="00BC5E15">
              <w:rPr>
                <w:rFonts w:ascii="Times New Roman" w:eastAsia="Times New Roman" w:hAnsi="Times New Roman"/>
                <w:b/>
                <w:iCs w:val="0"/>
                <w:color w:val="auto"/>
                <w:sz w:val="22"/>
                <w:szCs w:val="22"/>
                <w:lang w:eastAsia="fr-FR"/>
              </w:rPr>
              <w:t xml:space="preserve"> </w:t>
            </w:r>
            <w:bookmarkEnd w:id="168"/>
          </w:p>
        </w:tc>
      </w:tr>
    </w:tbl>
    <w:p w14:paraId="0161EDC9" w14:textId="77777777" w:rsidR="00BD2B69" w:rsidRDefault="00BD2B69" w:rsidP="00BD2B69">
      <w:pPr>
        <w:spacing w:line="360" w:lineRule="auto"/>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81010A" w14:paraId="4C2E87E7" w14:textId="77777777" w:rsidTr="00863B0F">
        <w:trPr>
          <w:trHeight w:val="635"/>
          <w:jc w:val="center"/>
        </w:trPr>
        <w:tc>
          <w:tcPr>
            <w:tcW w:w="7440" w:type="dxa"/>
            <w:vAlign w:val="center"/>
          </w:tcPr>
          <w:p w14:paraId="24EBECFF" w14:textId="77777777" w:rsidR="00BD2B69" w:rsidRPr="00AA3E05" w:rsidRDefault="00BD2B69" w:rsidP="00863B0F">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1632" w:type="dxa"/>
            <w:vAlign w:val="center"/>
          </w:tcPr>
          <w:p w14:paraId="09EFB63A" w14:textId="77777777" w:rsidR="00BD2B69" w:rsidRPr="0081010A"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0208D49" w14:textId="77777777" w:rsidR="00BD2B69" w:rsidRDefault="00BD2B69" w:rsidP="00BD2B69">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A07FD0">
        <w:rPr>
          <w:b/>
          <w:noProof/>
        </w:rPr>
        <w:t>[8]</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1010A" w14:paraId="631C2901" w14:textId="77777777" w:rsidTr="00863B0F">
        <w:trPr>
          <w:trHeight w:val="635"/>
          <w:jc w:val="center"/>
        </w:trPr>
        <w:tc>
          <w:tcPr>
            <w:tcW w:w="7943" w:type="dxa"/>
            <w:vAlign w:val="center"/>
          </w:tcPr>
          <w:p w14:paraId="6BD8FBF0" w14:textId="77777777" w:rsidR="00BD2B69" w:rsidRPr="00AA3E05" w:rsidRDefault="00BD2B69" w:rsidP="00863B0F">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1096" w:type="dxa"/>
            <w:vAlign w:val="center"/>
          </w:tcPr>
          <w:p w14:paraId="7E461EE5" w14:textId="77777777" w:rsidR="00BD2B69" w:rsidRPr="0081010A"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A5E0845" w14:textId="77777777" w:rsidR="00BD2B69" w:rsidRDefault="00BD2B69" w:rsidP="00BD2B69">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A07FD0">
        <w:rPr>
          <w:b/>
          <w:noProof/>
        </w:rPr>
        <w:t></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1010A" w14:paraId="0671F484" w14:textId="77777777" w:rsidTr="00863B0F">
        <w:trPr>
          <w:trHeight w:val="635"/>
          <w:jc w:val="center"/>
        </w:trPr>
        <w:tc>
          <w:tcPr>
            <w:tcW w:w="7943" w:type="dxa"/>
            <w:vAlign w:val="center"/>
          </w:tcPr>
          <w:p w14:paraId="1470110A" w14:textId="77777777" w:rsidR="00BD2B69" w:rsidRPr="00CE7924" w:rsidRDefault="00BD2B69" w:rsidP="00863B0F">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1096" w:type="dxa"/>
            <w:vAlign w:val="center"/>
          </w:tcPr>
          <w:p w14:paraId="2A4A7B89" w14:textId="77777777" w:rsidR="00BD2B69" w:rsidRPr="00CE7924"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eastAsia="fr-FR"/>
              </w:rPr>
            </w:pPr>
            <w:bookmarkStart w:id="169" w:name="_Ref528576979"/>
            <w:r w:rsidRPr="00CE7924">
              <w:rPr>
                <w:rFonts w:ascii="Times New Roman" w:eastAsia="Times New Roman" w:hAnsi="Times New Roman"/>
                <w:b/>
                <w:iCs w:val="0"/>
                <w:color w:val="auto"/>
                <w:sz w:val="22"/>
                <w:szCs w:val="22"/>
                <w:lang w:eastAsia="fr-FR"/>
              </w:rPr>
              <w:t xml:space="preserve"> </w:t>
            </w:r>
            <w:bookmarkEnd w:id="169"/>
          </w:p>
        </w:tc>
      </w:tr>
    </w:tbl>
    <w:p w14:paraId="5CBE12D7" w14:textId="77777777" w:rsidR="00BD2B69" w:rsidRDefault="00BD2B69" w:rsidP="00BD2B69">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1010A" w14:paraId="140726B0" w14:textId="77777777" w:rsidTr="00863B0F">
        <w:trPr>
          <w:trHeight w:val="635"/>
          <w:jc w:val="center"/>
        </w:trPr>
        <w:tc>
          <w:tcPr>
            <w:tcW w:w="7943" w:type="dxa"/>
            <w:vAlign w:val="center"/>
          </w:tcPr>
          <w:p w14:paraId="02E5A65D" w14:textId="77777777" w:rsidR="00BD2B69" w:rsidRPr="00AA3E05" w:rsidRDefault="00BD2B69" w:rsidP="00863B0F">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1096" w:type="dxa"/>
            <w:vAlign w:val="center"/>
          </w:tcPr>
          <w:p w14:paraId="3F2BF29C" w14:textId="77777777" w:rsidR="00BD2B69" w:rsidRPr="0081010A"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val="en-US" w:eastAsia="fr-FR"/>
              </w:rPr>
            </w:pPr>
            <w:bookmarkStart w:id="170" w:name="_Ref528576952"/>
            <w:r>
              <w:rPr>
                <w:rFonts w:ascii="Times New Roman" w:eastAsia="Times New Roman" w:hAnsi="Times New Roman"/>
                <w:b/>
                <w:iCs w:val="0"/>
                <w:color w:val="auto"/>
                <w:sz w:val="22"/>
                <w:szCs w:val="22"/>
                <w:lang w:val="en-US" w:eastAsia="fr-FR"/>
              </w:rPr>
              <w:t xml:space="preserve"> </w:t>
            </w:r>
            <w:bookmarkEnd w:id="170"/>
          </w:p>
        </w:tc>
      </w:tr>
    </w:tbl>
    <w:p w14:paraId="7163FA83" w14:textId="77777777" w:rsidR="00BD2B69" w:rsidRDefault="00BD2B69" w:rsidP="00BD2B69">
      <w:pPr>
        <w:spacing w:line="360" w:lineRule="auto"/>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A07FD0">
        <w:rPr>
          <w:b/>
        </w:rPr>
        <w:t></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1010A" w14:paraId="28794678" w14:textId="77777777" w:rsidTr="00863B0F">
        <w:trPr>
          <w:trHeight w:val="635"/>
          <w:jc w:val="center"/>
        </w:trPr>
        <w:tc>
          <w:tcPr>
            <w:tcW w:w="7943" w:type="dxa"/>
            <w:vAlign w:val="center"/>
          </w:tcPr>
          <w:p w14:paraId="238E65DC" w14:textId="77777777" w:rsidR="00BD2B69" w:rsidRPr="003313EF" w:rsidRDefault="00BD2B69" w:rsidP="00863B0F">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1096" w:type="dxa"/>
            <w:vAlign w:val="center"/>
          </w:tcPr>
          <w:p w14:paraId="28E65C8D" w14:textId="77777777" w:rsidR="00BD2B69" w:rsidRPr="003313EF"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4F913ABE" w14:textId="77777777" w:rsidR="00BD2B69" w:rsidRDefault="00BD2B69" w:rsidP="00BD2B69">
      <w:pPr>
        <w:spacing w:line="360" w:lineRule="auto"/>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A07FD0" w:rsidRPr="00A07FD0">
        <w:rPr>
          <w:b/>
          <w:i/>
          <w:iCs/>
        </w:rPr>
        <w:t xml:space="preserve">Figure </w:t>
      </w:r>
      <w:r w:rsidR="00A07FD0" w:rsidRPr="00A07FD0">
        <w:rPr>
          <w:b/>
          <w:i/>
          <w:iCs/>
          <w:noProof/>
        </w:rPr>
        <w:t>32</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A07FD0">
        <w:rPr>
          <w:b/>
        </w:rPr>
        <w:t>Eq.2</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A07FD0">
        <w:rPr>
          <w:b/>
        </w:rPr>
        <w:t></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11875A00" w14:textId="77777777" w:rsidR="00BD2B69" w:rsidRDefault="00BD2B69" w:rsidP="00BD2B69">
      <w:pPr>
        <w:spacing w:line="360" w:lineRule="auto"/>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109476B6" w14:textId="77777777" w:rsidR="00BD2B69" w:rsidRDefault="00BD2B69" w:rsidP="00BD2B69">
      <w:pPr>
        <w:keepNext/>
        <w:spacing w:line="360" w:lineRule="auto"/>
        <w:jc w:val="center"/>
      </w:pPr>
      <w:r>
        <w:rPr>
          <w:noProof/>
          <w:lang w:eastAsia="zh-CN"/>
        </w:rPr>
        <w:drawing>
          <wp:inline distT="0" distB="0" distL="0" distR="0" wp14:anchorId="426FFE89" wp14:editId="5D84AD00">
            <wp:extent cx="3106800" cy="213840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06800" cy="2138400"/>
                    </a:xfrm>
                    <a:prstGeom prst="rect">
                      <a:avLst/>
                    </a:prstGeom>
                  </pic:spPr>
                </pic:pic>
              </a:graphicData>
            </a:graphic>
          </wp:inline>
        </w:drawing>
      </w:r>
    </w:p>
    <w:p w14:paraId="2A9AED40" w14:textId="77777777" w:rsidR="00BD2B69" w:rsidRPr="00D0664B" w:rsidRDefault="00BD2B69" w:rsidP="00BD2B69">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Pr="00D0664B">
        <w:rPr>
          <w:rFonts w:ascii="Calibri" w:eastAsia="Times New Roman" w:hAnsi="Calibri" w:cs="Times New Roman"/>
          <w:i w:val="0"/>
          <w:iCs w:val="0"/>
          <w:color w:val="auto"/>
          <w:sz w:val="22"/>
          <w:szCs w:val="20"/>
          <w:lang w:eastAsia="fr-FR"/>
        </w:rPr>
        <w:fldChar w:fldCharType="begin"/>
      </w:r>
      <w:r w:rsidRPr="00D0664B">
        <w:rPr>
          <w:rFonts w:ascii="Calibri" w:eastAsia="Times New Roman" w:hAnsi="Calibri" w:cs="Times New Roman"/>
          <w:i w:val="0"/>
          <w:iCs w:val="0"/>
          <w:color w:val="auto"/>
          <w:sz w:val="22"/>
          <w:szCs w:val="20"/>
          <w:lang w:eastAsia="fr-FR"/>
        </w:rPr>
        <w:instrText xml:space="preserve"> SEQ Figure \* ARABIC </w:instrText>
      </w:r>
      <w:r w:rsidRPr="00D0664B">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31</w:t>
      </w:r>
      <w:r w:rsidRPr="00D0664B">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148C6E85" w14:textId="77777777" w:rsidR="00BD2B69" w:rsidRDefault="00BD2B69" w:rsidP="00BD2B69">
      <w:pPr>
        <w:spacing w:line="360" w:lineRule="auto"/>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A07FD0">
        <w:rPr>
          <w:b/>
          <w:noProof/>
        </w:rPr>
        <w:t>[8]</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6A78959E" w14:textId="77777777" w:rsidR="00BD2B69" w:rsidRDefault="00BD2B69" w:rsidP="00BD2B69">
      <w:pPr>
        <w:spacing w:line="360" w:lineRule="auto"/>
      </w:pPr>
    </w:p>
    <w:p w14:paraId="2F10BC2B" w14:textId="77777777" w:rsidR="00BD2B69" w:rsidRDefault="00BD2B69" w:rsidP="00BD2B69">
      <w:pPr>
        <w:keepNext/>
        <w:spacing w:line="360" w:lineRule="auto"/>
        <w:jc w:val="center"/>
      </w:pPr>
      <w:r w:rsidRPr="00917A64">
        <w:rPr>
          <w:noProof/>
          <w:lang w:eastAsia="zh-CN"/>
        </w:rPr>
        <w:drawing>
          <wp:inline distT="0" distB="0" distL="0" distR="0" wp14:anchorId="45EDD408" wp14:editId="4FEC1A7C">
            <wp:extent cx="4236167" cy="4623206"/>
            <wp:effectExtent l="0" t="0" r="0" b="635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45155" cy="4633015"/>
                    </a:xfrm>
                    <a:prstGeom prst="rect">
                      <a:avLst/>
                    </a:prstGeom>
                  </pic:spPr>
                </pic:pic>
              </a:graphicData>
            </a:graphic>
          </wp:inline>
        </w:drawing>
      </w:r>
    </w:p>
    <w:p w14:paraId="300F9B6F" w14:textId="77777777" w:rsidR="00BD2B69" w:rsidRPr="00823BFC" w:rsidRDefault="00BD2B69" w:rsidP="00BD2B69">
      <w:pPr>
        <w:pStyle w:val="Lgende"/>
        <w:jc w:val="center"/>
        <w:rPr>
          <w:rFonts w:ascii="Calibri" w:eastAsia="Times New Roman" w:hAnsi="Calibri" w:cs="Times New Roman"/>
          <w:i w:val="0"/>
          <w:iCs w:val="0"/>
          <w:color w:val="auto"/>
          <w:sz w:val="22"/>
          <w:szCs w:val="20"/>
          <w:lang w:eastAsia="fr-FR"/>
        </w:rPr>
      </w:pPr>
      <w:bookmarkStart w:id="171" w:name="_Ref528059593"/>
      <w:r w:rsidRPr="00823BFC">
        <w:rPr>
          <w:rFonts w:ascii="Calibri" w:eastAsia="Times New Roman" w:hAnsi="Calibri" w:cs="Times New Roman"/>
          <w:i w:val="0"/>
          <w:iCs w:val="0"/>
          <w:color w:val="auto"/>
          <w:sz w:val="22"/>
          <w:szCs w:val="20"/>
          <w:lang w:eastAsia="fr-FR"/>
        </w:rPr>
        <w:t xml:space="preserve">Figure </w:t>
      </w:r>
      <w:r w:rsidRPr="00823BFC">
        <w:rPr>
          <w:rFonts w:ascii="Calibri" w:eastAsia="Times New Roman" w:hAnsi="Calibri" w:cs="Times New Roman"/>
          <w:i w:val="0"/>
          <w:iCs w:val="0"/>
          <w:color w:val="auto"/>
          <w:sz w:val="22"/>
          <w:szCs w:val="20"/>
          <w:lang w:eastAsia="fr-FR"/>
        </w:rPr>
        <w:fldChar w:fldCharType="begin"/>
      </w:r>
      <w:r w:rsidRPr="00823BFC">
        <w:rPr>
          <w:rFonts w:ascii="Calibri" w:eastAsia="Times New Roman" w:hAnsi="Calibri" w:cs="Times New Roman"/>
          <w:i w:val="0"/>
          <w:iCs w:val="0"/>
          <w:color w:val="auto"/>
          <w:sz w:val="22"/>
          <w:szCs w:val="20"/>
          <w:lang w:eastAsia="fr-FR"/>
        </w:rPr>
        <w:instrText xml:space="preserve"> SEQ Figure \* ARABIC </w:instrText>
      </w:r>
      <w:r w:rsidRPr="00823BFC">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32</w:t>
      </w:r>
      <w:r w:rsidRPr="00823BFC">
        <w:rPr>
          <w:rFonts w:ascii="Calibri" w:eastAsia="Times New Roman" w:hAnsi="Calibri" w:cs="Times New Roman"/>
          <w:i w:val="0"/>
          <w:iCs w:val="0"/>
          <w:color w:val="auto"/>
          <w:sz w:val="22"/>
          <w:szCs w:val="20"/>
          <w:lang w:eastAsia="fr-FR"/>
        </w:rPr>
        <w:fldChar w:fldCharType="end"/>
      </w:r>
      <w:bookmarkEnd w:id="171"/>
      <w:r w:rsidRPr="00823BFC">
        <w:rPr>
          <w:rFonts w:ascii="Calibri" w:eastAsia="Times New Roman" w:hAnsi="Calibri" w:cs="Times New Roman"/>
          <w:i w:val="0"/>
          <w:iCs w:val="0"/>
          <w:color w:val="auto"/>
          <w:sz w:val="22"/>
          <w:szCs w:val="20"/>
          <w:lang w:eastAsia="fr-FR"/>
        </w:rPr>
        <w:t> : Diagramme de l’algorithme de Shooting</w:t>
      </w:r>
    </w:p>
    <w:p w14:paraId="61CAB4AF" w14:textId="77777777" w:rsidR="00BD2B69" w:rsidRDefault="00BD2B69" w:rsidP="006104FB">
      <w:pPr>
        <w:pStyle w:val="Titre4"/>
      </w:pPr>
      <w:r>
        <w:t xml:space="preserve">Méthode classique </w:t>
      </w:r>
    </w:p>
    <w:p w14:paraId="388282BA" w14:textId="77777777" w:rsidR="00BD2B69" w:rsidRDefault="00BD2B69" w:rsidP="00BD2B69">
      <w:pPr>
        <w:spacing w:line="360" w:lineRule="auto"/>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1010A" w14:paraId="3465AF4B" w14:textId="77777777" w:rsidTr="00863B0F">
        <w:trPr>
          <w:trHeight w:val="635"/>
          <w:jc w:val="center"/>
        </w:trPr>
        <w:tc>
          <w:tcPr>
            <w:tcW w:w="7943" w:type="dxa"/>
            <w:vAlign w:val="center"/>
          </w:tcPr>
          <w:p w14:paraId="01DDFBA8" w14:textId="77777777" w:rsidR="00BD2B69" w:rsidRPr="00AA3E05" w:rsidRDefault="00BD2B69" w:rsidP="00863B0F">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1096" w:type="dxa"/>
            <w:vAlign w:val="center"/>
          </w:tcPr>
          <w:p w14:paraId="3C0C0697" w14:textId="77777777" w:rsidR="00BD2B69" w:rsidRPr="0081010A"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C0291F5" w14:textId="77777777" w:rsidR="00BD2B69" w:rsidRDefault="00BD2B69" w:rsidP="00BD2B69">
      <w:pPr>
        <w:spacing w:line="360" w:lineRule="auto"/>
      </w:pPr>
    </w:p>
    <w:p w14:paraId="49A6494F" w14:textId="77777777" w:rsidR="00BD2B69" w:rsidRDefault="00BD2B69" w:rsidP="00BD2B69">
      <w:pPr>
        <w:spacing w:line="360" w:lineRule="auto"/>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0B57255B" w14:textId="77777777" w:rsidR="00BD2B69" w:rsidRDefault="00BD2B69" w:rsidP="00BD2B69">
      <w:pPr>
        <w:spacing w:line="360" w:lineRule="auto"/>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A07FD0" w:rsidRPr="00A07FD0">
        <w:rPr>
          <w:b/>
        </w:rPr>
        <w:t xml:space="preserve">Figure </w:t>
      </w:r>
      <w:r w:rsidR="00A07FD0" w:rsidRPr="00A07FD0">
        <w:rPr>
          <w:b/>
          <w:noProof/>
        </w:rPr>
        <w:t>33</w:t>
      </w:r>
      <w:r w:rsidRPr="00DE203F">
        <w:rPr>
          <w:b/>
        </w:rPr>
        <w:fldChar w:fldCharType="end"/>
      </w:r>
      <w:r>
        <w:t>.</w:t>
      </w:r>
    </w:p>
    <w:p w14:paraId="2940DCBE" w14:textId="77777777" w:rsidR="00BD2B69" w:rsidRDefault="00BD2B69" w:rsidP="00BD2B69">
      <w:pPr>
        <w:jc w:val="center"/>
      </w:pPr>
      <w:r>
        <w:rPr>
          <w:noProof/>
          <w:lang w:eastAsia="zh-CN"/>
        </w:rPr>
        <w:drawing>
          <wp:inline distT="0" distB="0" distL="0" distR="0" wp14:anchorId="2FC0F03F" wp14:editId="17CD7BA1">
            <wp:extent cx="5224725" cy="2993395"/>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3">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38611FD8" w14:textId="77777777" w:rsidR="00BD2B69" w:rsidRDefault="00BD2B69" w:rsidP="00BD2B69">
      <w:pPr>
        <w:jc w:val="center"/>
      </w:pPr>
      <w:bookmarkStart w:id="172" w:name="_Ref528618353"/>
      <w:r>
        <w:t xml:space="preserve">Figure </w:t>
      </w:r>
      <w:r>
        <w:rPr>
          <w:noProof/>
        </w:rPr>
        <w:fldChar w:fldCharType="begin"/>
      </w:r>
      <w:r>
        <w:rPr>
          <w:noProof/>
        </w:rPr>
        <w:instrText xml:space="preserve"> SEQ Figure \* ARABIC </w:instrText>
      </w:r>
      <w:r>
        <w:rPr>
          <w:noProof/>
        </w:rPr>
        <w:fldChar w:fldCharType="separate"/>
      </w:r>
      <w:r w:rsidR="00A07FD0">
        <w:rPr>
          <w:noProof/>
        </w:rPr>
        <w:t>33</w:t>
      </w:r>
      <w:r>
        <w:rPr>
          <w:noProof/>
        </w:rPr>
        <w:fldChar w:fldCharType="end"/>
      </w:r>
      <w:bookmarkEnd w:id="172"/>
      <w:r>
        <w:t xml:space="preserve"> : </w:t>
      </w:r>
      <w:r w:rsidRPr="000F0B32">
        <w:t>Diagramme de l’algorithme classique pour trouver la solution périodique</w:t>
      </w:r>
    </w:p>
    <w:p w14:paraId="010F6B81" w14:textId="77777777" w:rsidR="00BD2B69" w:rsidRDefault="00BD2B69" w:rsidP="00BD2B69"/>
    <w:p w14:paraId="479BD2A9" w14:textId="77777777" w:rsidR="00BD2B69" w:rsidRDefault="00BD2B69" w:rsidP="006104FB">
      <w:pPr>
        <w:pStyle w:val="Titre2"/>
      </w:pPr>
      <w:bookmarkStart w:id="173" w:name="_Ref529544621"/>
      <w:bookmarkStart w:id="174" w:name="_Toc532821769"/>
      <w:r>
        <w:t>Influence de déformation thermique sur le comportement dynamique</w:t>
      </w:r>
      <w:bookmarkEnd w:id="173"/>
      <w:bookmarkEnd w:id="174"/>
      <w:r>
        <w:t xml:space="preserve"> </w:t>
      </w:r>
    </w:p>
    <w:p w14:paraId="3FED69F9" w14:textId="77777777" w:rsidR="00BD2B69" w:rsidRDefault="00BD2B69" w:rsidP="00BD2B69">
      <w:pPr>
        <w:spacing w:line="360" w:lineRule="auto"/>
      </w:pPr>
    </w:p>
    <w:p w14:paraId="12074CD4" w14:textId="77777777" w:rsidR="00BD2B69" w:rsidRDefault="00BD2B69" w:rsidP="00BD2B69">
      <w:pPr>
        <w:spacing w:line="360" w:lineRule="auto"/>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A07FD0">
        <w:rPr>
          <w:b/>
        </w:rPr>
        <w:t>[13]</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A07FD0">
        <w:rPr>
          <w:b/>
        </w:rPr>
        <w:t>[14]</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3D1B0C8D" w14:textId="77777777" w:rsidR="00BD2B69" w:rsidRDefault="00BD2B69" w:rsidP="006104FB">
      <w:pPr>
        <w:pStyle w:val="Titre3"/>
      </w:pPr>
      <w:bookmarkStart w:id="175" w:name="_Toc532821770"/>
      <w:r>
        <w:t>Approche des masses conconcentrées</w:t>
      </w:r>
      <w:bookmarkEnd w:id="175"/>
    </w:p>
    <w:p w14:paraId="51BD4527" w14:textId="77777777" w:rsidR="00BD2B69" w:rsidRDefault="00BD2B69" w:rsidP="00BD2B69">
      <w:pPr>
        <w:spacing w:line="360" w:lineRule="auto"/>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A07FD0" w:rsidRPr="00A07FD0">
        <w:rPr>
          <w:b/>
        </w:rPr>
        <w:t>Figure 34</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t xml:space="preserve">de </w:t>
      </w:r>
      <w:r w:rsidRPr="00513208">
        <w:t xml:space="preserve">sa déviation.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43C6C192" w14:textId="77777777" w:rsidTr="00863B0F">
        <w:trPr>
          <w:trHeight w:val="635"/>
          <w:tblHeader/>
          <w:jc w:val="center"/>
        </w:trPr>
        <w:tc>
          <w:tcPr>
            <w:tcW w:w="7440" w:type="dxa"/>
            <w:vAlign w:val="center"/>
          </w:tcPr>
          <w:p w14:paraId="6512D164" w14:textId="77777777" w:rsidR="00BD2B69" w:rsidRPr="007C2FE0" w:rsidRDefault="00BD2B69" w:rsidP="00863B0F">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1DF7DC92" w14:textId="77777777" w:rsidR="00BD2B69" w:rsidRPr="00566968" w:rsidRDefault="00BD2B69" w:rsidP="00863B0F">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1632" w:type="dxa"/>
            <w:vAlign w:val="center"/>
          </w:tcPr>
          <w:p w14:paraId="48D58E74"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AFCD82E" w14:textId="77777777" w:rsidR="00BD2B69" w:rsidRDefault="00BD2B69" w:rsidP="00BD2B69">
      <w:pPr>
        <w:pStyle w:val="Default"/>
        <w:spacing w:line="360" w:lineRule="auto"/>
        <w:jc w:val="center"/>
      </w:pPr>
    </w:p>
    <w:p w14:paraId="10FE23E5" w14:textId="77777777" w:rsidR="00BD2B69" w:rsidRDefault="00BD2B69" w:rsidP="00BD2B69">
      <w:pPr>
        <w:pStyle w:val="Default"/>
        <w:spacing w:line="360" w:lineRule="auto"/>
        <w:jc w:val="center"/>
      </w:pPr>
      <w:r w:rsidRPr="001258EB">
        <w:rPr>
          <w:noProof/>
        </w:rPr>
        <w:drawing>
          <wp:inline distT="0" distB="0" distL="0" distR="0" wp14:anchorId="410C81B1" wp14:editId="17D8319B">
            <wp:extent cx="4644367" cy="1429351"/>
            <wp:effectExtent l="0" t="0" r="4445" b="0"/>
            <wp:docPr id="4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4"/>
                    <a:stretch>
                      <a:fillRect/>
                    </a:stretch>
                  </pic:blipFill>
                  <pic:spPr>
                    <a:xfrm>
                      <a:off x="0" y="0"/>
                      <a:ext cx="4662356" cy="1434887"/>
                    </a:xfrm>
                    <a:prstGeom prst="rect">
                      <a:avLst/>
                    </a:prstGeom>
                  </pic:spPr>
                </pic:pic>
              </a:graphicData>
            </a:graphic>
          </wp:inline>
        </w:drawing>
      </w:r>
    </w:p>
    <w:p w14:paraId="00B3D11A" w14:textId="77777777" w:rsidR="00BD2B69" w:rsidRPr="00BD0636" w:rsidRDefault="00BD2B69" w:rsidP="00BD2B69">
      <w:pPr>
        <w:pStyle w:val="Lgende"/>
        <w:jc w:val="center"/>
        <w:rPr>
          <w:rFonts w:ascii="Calibri" w:eastAsia="Times New Roman" w:hAnsi="Calibri" w:cs="Times New Roman"/>
          <w:i w:val="0"/>
          <w:iCs w:val="0"/>
          <w:color w:val="auto"/>
          <w:sz w:val="22"/>
          <w:szCs w:val="20"/>
          <w:lang w:eastAsia="fr-FR"/>
        </w:rPr>
      </w:pPr>
      <w:bookmarkStart w:id="176" w:name="_Ref503981360"/>
      <w:r w:rsidRPr="00BD0636">
        <w:rPr>
          <w:rFonts w:ascii="Calibri" w:eastAsia="Times New Roman" w:hAnsi="Calibri" w:cs="Times New Roman"/>
          <w:i w:val="0"/>
          <w:iCs w:val="0"/>
          <w:color w:val="auto"/>
          <w:sz w:val="22"/>
          <w:szCs w:val="20"/>
          <w:lang w:eastAsia="fr-FR"/>
        </w:rPr>
        <w:t xml:space="preserve">Figure </w:t>
      </w:r>
      <w:r w:rsidRPr="00BD0636">
        <w:rPr>
          <w:rFonts w:ascii="Calibri" w:eastAsia="Times New Roman" w:hAnsi="Calibri" w:cs="Times New Roman"/>
          <w:i w:val="0"/>
          <w:iCs w:val="0"/>
          <w:color w:val="auto"/>
          <w:sz w:val="22"/>
          <w:szCs w:val="20"/>
          <w:lang w:eastAsia="fr-FR"/>
        </w:rPr>
        <w:fldChar w:fldCharType="begin"/>
      </w:r>
      <w:r w:rsidRPr="00BD0636">
        <w:rPr>
          <w:rFonts w:ascii="Calibri" w:eastAsia="Times New Roman" w:hAnsi="Calibri" w:cs="Times New Roman"/>
          <w:i w:val="0"/>
          <w:iCs w:val="0"/>
          <w:color w:val="auto"/>
          <w:sz w:val="22"/>
          <w:szCs w:val="20"/>
          <w:lang w:eastAsia="fr-FR"/>
        </w:rPr>
        <w:instrText xml:space="preserve"> SEQ Figure \* ARABIC </w:instrText>
      </w:r>
      <w:r w:rsidRPr="00BD0636">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34</w:t>
      </w:r>
      <w:r w:rsidRPr="00BD0636">
        <w:rPr>
          <w:rFonts w:ascii="Calibri" w:eastAsia="Times New Roman" w:hAnsi="Calibri" w:cs="Times New Roman"/>
          <w:i w:val="0"/>
          <w:iCs w:val="0"/>
          <w:color w:val="auto"/>
          <w:sz w:val="22"/>
          <w:szCs w:val="20"/>
          <w:lang w:eastAsia="fr-FR"/>
        </w:rPr>
        <w:fldChar w:fldCharType="end"/>
      </w:r>
      <w:bookmarkEnd w:id="176"/>
      <w:r w:rsidRPr="00BD0636">
        <w:rPr>
          <w:rFonts w:ascii="Calibri" w:eastAsia="Times New Roman" w:hAnsi="Calibri" w:cs="Times New Roman"/>
          <w:i w:val="0"/>
          <w:iCs w:val="0"/>
          <w:color w:val="auto"/>
          <w:sz w:val="22"/>
          <w:szCs w:val="20"/>
          <w:lang w:eastAsia="fr-FR"/>
        </w:rPr>
        <w:t> : défaut de la fibre neutre</w:t>
      </w:r>
    </w:p>
    <w:p w14:paraId="0D697BCF" w14:textId="77777777" w:rsidR="00BD2B69" w:rsidRDefault="00BD2B69" w:rsidP="00BD2B69">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FDC29FC" w14:textId="77777777" w:rsidTr="00863B0F">
        <w:trPr>
          <w:trHeight w:val="635"/>
          <w:tblHeader/>
          <w:jc w:val="center"/>
        </w:trPr>
        <w:tc>
          <w:tcPr>
            <w:tcW w:w="7440" w:type="dxa"/>
            <w:vAlign w:val="center"/>
          </w:tcPr>
          <w:p w14:paraId="22BF71DE" w14:textId="77777777" w:rsidR="00BD2B69" w:rsidRPr="00B61CBF" w:rsidRDefault="00BD2B69" w:rsidP="00863B0F">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1632" w:type="dxa"/>
            <w:vAlign w:val="center"/>
          </w:tcPr>
          <w:p w14:paraId="2580236F"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C4383C5" w14:textId="77777777" w:rsidR="00BD2B69" w:rsidRPr="005930D4" w:rsidRDefault="00BD2B69" w:rsidP="00BD2B69">
      <w:pPr>
        <w:spacing w:line="360" w:lineRule="auto"/>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62DB7614" w14:textId="77777777" w:rsidTr="00863B0F">
        <w:trPr>
          <w:trHeight w:val="635"/>
          <w:tblHeader/>
          <w:jc w:val="center"/>
        </w:trPr>
        <w:tc>
          <w:tcPr>
            <w:tcW w:w="7440" w:type="dxa"/>
            <w:vAlign w:val="center"/>
          </w:tcPr>
          <w:p w14:paraId="45230F35" w14:textId="77777777" w:rsidR="00BD2B69" w:rsidRPr="00B61CBF" w:rsidRDefault="00BD2B69" w:rsidP="00863B0F">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Pr>
                <w:b/>
              </w:rPr>
              <w:t xml:space="preserve"> </w:t>
            </w:r>
            <w:r w:rsidRPr="00440FE9">
              <w:t>ou</w:t>
            </w:r>
            <w:r>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1632" w:type="dxa"/>
            <w:vAlign w:val="center"/>
          </w:tcPr>
          <w:p w14:paraId="6D0B3ACB"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4DD2AE" w14:textId="77777777" w:rsidR="00BD2B69" w:rsidRDefault="00BD2B69" w:rsidP="00BD2B69">
      <w:pPr>
        <w:spacing w:line="360" w:lineRule="auto"/>
      </w:pPr>
      <w:r>
        <w:t>Toutes les forces du balourd thermique créées aux éléments du rotor sont assemblées et ajoutées au système des équations de mouvement comme force extérieure</w:t>
      </w:r>
      <w:bookmarkStart w:id="177"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73B331D1" w14:textId="77777777" w:rsidTr="00863B0F">
        <w:trPr>
          <w:trHeight w:val="635"/>
          <w:tblHeader/>
          <w:jc w:val="center"/>
        </w:trPr>
        <w:tc>
          <w:tcPr>
            <w:tcW w:w="7440" w:type="dxa"/>
            <w:vAlign w:val="center"/>
          </w:tcPr>
          <w:p w14:paraId="7C9828E3" w14:textId="77777777" w:rsidR="00BD2B69" w:rsidRPr="00B61CBF" w:rsidRDefault="00BD2B69" w:rsidP="00863B0F">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1632" w:type="dxa"/>
            <w:vAlign w:val="center"/>
          </w:tcPr>
          <w:p w14:paraId="746577D6"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78" w:name="_Ref528586408"/>
            <w:r w:rsidRPr="00222B71">
              <w:rPr>
                <w:rFonts w:ascii="Calibri" w:eastAsia="Times New Roman" w:hAnsi="Calibri" w:cs="Times New Roman"/>
                <w:i w:val="0"/>
                <w:iCs w:val="0"/>
                <w:color w:val="auto"/>
                <w:sz w:val="22"/>
                <w:szCs w:val="20"/>
                <w:lang w:eastAsia="fr-FR"/>
              </w:rPr>
              <w:t xml:space="preserve"> </w:t>
            </w:r>
            <w:bookmarkEnd w:id="178"/>
          </w:p>
        </w:tc>
      </w:tr>
    </w:tbl>
    <w:p w14:paraId="3C8B207A" w14:textId="77777777" w:rsidR="00BD2B69" w:rsidRPr="00291150" w:rsidRDefault="00BD2B69" w:rsidP="006104FB">
      <w:pPr>
        <w:pStyle w:val="Titre3"/>
      </w:pPr>
      <w:bookmarkStart w:id="179" w:name="_Toc532821771"/>
      <w:r>
        <w:t>Approche de défauts de la fibre neutre</w:t>
      </w:r>
      <w:bookmarkEnd w:id="177"/>
      <w:bookmarkEnd w:id="179"/>
      <w:r>
        <w:t xml:space="preserve"> </w:t>
      </w:r>
    </w:p>
    <w:p w14:paraId="4069C468" w14:textId="77777777" w:rsidR="00BD2B69" w:rsidRDefault="00BD2B69" w:rsidP="00BD2B69">
      <w:pPr>
        <w:spacing w:line="360" w:lineRule="auto"/>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la déflection de sa fibre neutre et la déflection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La déflection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06B4A829" w14:textId="77777777" w:rsidTr="00863B0F">
        <w:trPr>
          <w:trHeight w:val="635"/>
          <w:tblHeader/>
          <w:jc w:val="center"/>
        </w:trPr>
        <w:tc>
          <w:tcPr>
            <w:tcW w:w="7440" w:type="dxa"/>
            <w:vAlign w:val="center"/>
          </w:tcPr>
          <w:p w14:paraId="34A0ACB0" w14:textId="77777777" w:rsidR="00BD2B69" w:rsidRPr="00EE4A85" w:rsidRDefault="00BD2B69" w:rsidP="00863B0F">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130DACCA" w14:textId="77777777" w:rsidR="00BD2B69" w:rsidRPr="00DA6A38" w:rsidRDefault="00BD2B69" w:rsidP="00863B0F">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0EAA747D" w14:textId="77777777" w:rsidR="00BD2B69" w:rsidRPr="00B61CBF" w:rsidRDefault="00BD2B69" w:rsidP="00863B0F">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1632" w:type="dxa"/>
            <w:vAlign w:val="center"/>
          </w:tcPr>
          <w:p w14:paraId="3C438E3E"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5BA3D2E2" w14:textId="77777777" w:rsidR="00BD2B69" w:rsidRDefault="00BD2B69" w:rsidP="00BD2B69">
      <w:pPr>
        <w:spacing w:line="360" w:lineRule="auto"/>
      </w:pPr>
      <w:r>
        <w:t xml:space="preserve">Avec </w:t>
      </w:r>
    </w:p>
    <w:p w14:paraId="36DE0577" w14:textId="77777777" w:rsidR="00BD2B69" w:rsidRDefault="00BD2B69" w:rsidP="00BD2B69">
      <w:pPr>
        <w:pStyle w:val="Paragraphedeliste"/>
        <w:numPr>
          <w:ilvl w:val="0"/>
          <w:numId w:val="14"/>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Pr>
          <w:b/>
        </w:rPr>
        <w:t xml:space="preserve">: </w:t>
      </w:r>
      <w:r>
        <w:t>énergie de déformation élastique du système rotor</w:t>
      </w:r>
    </w:p>
    <w:p w14:paraId="7E846624" w14:textId="77777777" w:rsidR="00BD2B69" w:rsidRDefault="00BD2B69" w:rsidP="00BD2B69">
      <w:pPr>
        <w:pStyle w:val="Paragraphedeliste"/>
        <w:numPr>
          <w:ilvl w:val="0"/>
          <w:numId w:val="14"/>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Pr="000F4A40">
        <w:t>:</w:t>
      </w:r>
      <w:r w:rsidRPr="00FD7BBF">
        <w:t xml:space="preserve"> é</w:t>
      </w:r>
      <w:r>
        <w:t>nergie cinétique du système rotor </w:t>
      </w:r>
    </w:p>
    <w:p w14:paraId="384F70F5" w14:textId="77777777" w:rsidR="00BD2B69" w:rsidRDefault="00BD2B69" w:rsidP="00BD2B69">
      <w:pPr>
        <w:pStyle w:val="Paragraphedeliste"/>
        <w:numPr>
          <w:ilvl w:val="0"/>
          <w:numId w:val="14"/>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Pr="000F4A40">
        <w:t>: é</w:t>
      </w:r>
      <w:r>
        <w:t xml:space="preserve">nergie dissipée du système rotor </w:t>
      </w:r>
    </w:p>
    <w:p w14:paraId="5AAD46D6" w14:textId="77777777" w:rsidR="00BD2B69" w:rsidRPr="00363557" w:rsidRDefault="00BD2B69" w:rsidP="00BD2B69"/>
    <w:p w14:paraId="448365CB" w14:textId="77777777" w:rsidR="00BD2B69" w:rsidRDefault="00BD2B69" w:rsidP="00BD2B69">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6207490" w14:textId="77777777" w:rsidTr="00863B0F">
        <w:trPr>
          <w:trHeight w:val="635"/>
          <w:tblHeader/>
          <w:jc w:val="center"/>
        </w:trPr>
        <w:tc>
          <w:tcPr>
            <w:tcW w:w="7440" w:type="dxa"/>
            <w:vAlign w:val="center"/>
          </w:tcPr>
          <w:p w14:paraId="7FE505B8" w14:textId="77777777" w:rsidR="00BD2B69" w:rsidRPr="00B61CBF" w:rsidRDefault="00BD2B69" w:rsidP="00863B0F">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1632" w:type="dxa"/>
            <w:vAlign w:val="center"/>
          </w:tcPr>
          <w:p w14:paraId="1019500B"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80" w:name="_Ref528591501"/>
            <w:r w:rsidRPr="00222B71">
              <w:rPr>
                <w:rFonts w:ascii="Calibri" w:eastAsia="Times New Roman" w:hAnsi="Calibri" w:cs="Times New Roman"/>
                <w:i w:val="0"/>
                <w:iCs w:val="0"/>
                <w:color w:val="auto"/>
                <w:sz w:val="22"/>
                <w:szCs w:val="20"/>
                <w:lang w:eastAsia="fr-FR"/>
              </w:rPr>
              <w:t xml:space="preserve"> </w:t>
            </w:r>
            <w:bookmarkEnd w:id="180"/>
          </w:p>
        </w:tc>
      </w:tr>
    </w:tbl>
    <w:p w14:paraId="1624857E" w14:textId="77777777" w:rsidR="00BD2B69" w:rsidRDefault="00BD2B69" w:rsidP="00BD2B69">
      <w:pPr>
        <w:spacing w:line="360" w:lineRule="auto"/>
      </w:pPr>
      <w:r>
        <w:t>Puisque la déformation thermique à l’issu du modèle thermomécanique est souvent exprimé au repère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afin d’évaluer la force du balourd thermique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73D69C17" w14:textId="77777777" w:rsidTr="00863B0F">
        <w:trPr>
          <w:trHeight w:val="635"/>
          <w:tblHeader/>
          <w:jc w:val="center"/>
        </w:trPr>
        <w:tc>
          <w:tcPr>
            <w:tcW w:w="7440" w:type="dxa"/>
            <w:vAlign w:val="center"/>
          </w:tcPr>
          <w:p w14:paraId="1221E9B3" w14:textId="77777777" w:rsidR="00BD2B69" w:rsidRPr="00B61CBF" w:rsidRDefault="00BD2B69" w:rsidP="00863B0F">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1632" w:type="dxa"/>
            <w:vAlign w:val="center"/>
          </w:tcPr>
          <w:p w14:paraId="3A0F30F9"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B2F242E" w14:textId="77777777" w:rsidR="00BD2B69" w:rsidRDefault="00BD2B69" w:rsidP="00BD2B69">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29D58C1D" w14:textId="77777777" w:rsidTr="00863B0F">
        <w:trPr>
          <w:trHeight w:val="635"/>
          <w:tblHeader/>
          <w:jc w:val="center"/>
        </w:trPr>
        <w:tc>
          <w:tcPr>
            <w:tcW w:w="7440" w:type="dxa"/>
            <w:vAlign w:val="center"/>
          </w:tcPr>
          <w:p w14:paraId="2A8BBC13" w14:textId="77777777" w:rsidR="00BD2B69" w:rsidRPr="00546459" w:rsidRDefault="00BD2B69" w:rsidP="00863B0F">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4DBAE3B1" w14:textId="77777777" w:rsidR="00BD2B69" w:rsidRDefault="00BD2B69" w:rsidP="00863B0F">
            <w:r>
              <w:t>Où :</w:t>
            </w:r>
          </w:p>
          <w:p w14:paraId="15BDDF63" w14:textId="77777777" w:rsidR="00BD2B69" w:rsidRPr="00B61CBF" w:rsidRDefault="00BD2B69" w:rsidP="00863B0F">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1632" w:type="dxa"/>
            <w:vAlign w:val="center"/>
          </w:tcPr>
          <w:p w14:paraId="302F8387"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81" w:name="_Ref532583633"/>
            <w:r w:rsidRPr="00222B71">
              <w:rPr>
                <w:rFonts w:ascii="Calibri" w:eastAsia="Times New Roman" w:hAnsi="Calibri" w:cs="Times New Roman"/>
                <w:i w:val="0"/>
                <w:iCs w:val="0"/>
                <w:color w:val="auto"/>
                <w:sz w:val="22"/>
                <w:szCs w:val="20"/>
                <w:lang w:eastAsia="fr-FR"/>
              </w:rPr>
              <w:t xml:space="preserve"> </w:t>
            </w:r>
            <w:bookmarkEnd w:id="181"/>
          </w:p>
        </w:tc>
      </w:tr>
    </w:tbl>
    <w:p w14:paraId="006D059D" w14:textId="77777777" w:rsidR="00BD2B69" w:rsidRDefault="00BD2B69" w:rsidP="00BD2B69">
      <w:pPr>
        <w:spacing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A07FD0">
        <w:rPr>
          <w:b/>
        </w:rPr>
        <w:t></w:t>
      </w:r>
      <w:r w:rsidRPr="00917439">
        <w:rPr>
          <w:b/>
        </w:rPr>
        <w:fldChar w:fldCharType="end"/>
      </w:r>
      <w:r>
        <w:t xml:space="preserve"> permet de prendre en compte la rotation du rotor dans le repère fixe. Ainsi la force nodale du balourd thermique en fonction de la déflexion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57429F" w14:paraId="62C8E74A" w14:textId="77777777" w:rsidTr="00863B0F">
        <w:trPr>
          <w:trHeight w:val="635"/>
          <w:tblHeader/>
          <w:jc w:val="center"/>
        </w:trPr>
        <w:tc>
          <w:tcPr>
            <w:tcW w:w="7943" w:type="dxa"/>
            <w:vAlign w:val="center"/>
          </w:tcPr>
          <w:p w14:paraId="717CF9AD" w14:textId="77777777" w:rsidR="00BD2B69" w:rsidRPr="0057429F" w:rsidRDefault="00BD2B69" w:rsidP="00863B0F">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1096" w:type="dxa"/>
            <w:vAlign w:val="center"/>
          </w:tcPr>
          <w:p w14:paraId="6283510A" w14:textId="77777777" w:rsidR="00BD2B69" w:rsidRPr="0057429F" w:rsidRDefault="00BD2B69" w:rsidP="00BD2B69">
            <w:pPr>
              <w:pStyle w:val="Lgende"/>
              <w:numPr>
                <w:ilvl w:val="0"/>
                <w:numId w:val="12"/>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505DE8FC" w14:textId="77777777" w:rsidR="00BD2B69" w:rsidRPr="0057429F" w:rsidRDefault="00BD2B69" w:rsidP="00BD2B69">
      <w:pPr>
        <w:rPr>
          <w:lang w:val="en-US"/>
        </w:rPr>
      </w:pPr>
    </w:p>
    <w:p w14:paraId="3DBFE2FD" w14:textId="77777777" w:rsidR="00BD2B69" w:rsidRDefault="00BD2B69" w:rsidP="00BD2B69">
      <w:pPr>
        <w:spacing w:line="360" w:lineRule="auto"/>
        <w:rPr>
          <w:lang w:val="en-US"/>
        </w:rPr>
      </w:pPr>
    </w:p>
    <w:p w14:paraId="0573DCC7" w14:textId="77777777" w:rsidR="00BD2B69" w:rsidRDefault="00BD2B69" w:rsidP="00BD2B69">
      <w:pPr>
        <w:spacing w:line="360" w:lineRule="auto"/>
        <w:rPr>
          <w:lang w:val="en-US"/>
        </w:rPr>
      </w:pPr>
    </w:p>
    <w:p w14:paraId="48E9821A" w14:textId="77777777" w:rsidR="00BD2B69" w:rsidRDefault="00BD2B69" w:rsidP="00BD2B69">
      <w:pPr>
        <w:spacing w:line="360" w:lineRule="auto"/>
      </w:pPr>
    </w:p>
    <w:p w14:paraId="4131080C" w14:textId="77777777" w:rsidR="00BD2B69" w:rsidRDefault="00BD2B69" w:rsidP="006104FB">
      <w:pPr>
        <w:pStyle w:val="Titre2"/>
      </w:pPr>
      <w:bookmarkStart w:id="182" w:name="_Toc532821772"/>
      <w:r>
        <w:t>Conclusion</w:t>
      </w:r>
      <w:bookmarkEnd w:id="182"/>
    </w:p>
    <w:p w14:paraId="110E7DB8" w14:textId="77777777" w:rsidR="00BD2B69" w:rsidRDefault="00BD2B69" w:rsidP="00BD2B69"/>
    <w:p w14:paraId="73F9A8A6" w14:textId="77777777" w:rsidR="00BD2B69" w:rsidRDefault="00BD2B69" w:rsidP="00BD2B69">
      <w:pPr>
        <w:spacing w:line="360" w:lineRule="auto"/>
        <w:rPr>
          <w:sz w:val="23"/>
          <w:szCs w:val="23"/>
        </w:rPr>
      </w:pPr>
      <w:r>
        <w:rPr>
          <w:sz w:val="23"/>
          <w:szCs w:val="23"/>
        </w:rPr>
        <w:t>Ce chapitre a permis de présenter en détail les modèles numériques des rotors utilisé pour l’analyse de l’effet Morton. Le modèle dynamique du rotor couplé avec le modèle non linéaire du palier permet d’évaluer le niveau de vibration. En parallèle, le flux thermique issu du modèle de palier fournit la condition aux limites du modèle thermique du rotor. La résolution du modèle thermique a permis d’évaluer le champ de température en transitoire et puis de simuler la déformation du rotor. La déflection de la fibre neutre du rotor rend possible deux approches pour modéliser le balourd thermique. Dans le chapitre suivant, ces outils numériques seront validés par les résultats expérimentaux fournis par le banc de l’effet Morton.</w:t>
      </w:r>
    </w:p>
    <w:p w14:paraId="4BC7D9F8" w14:textId="77777777" w:rsidR="00BD2B69" w:rsidRDefault="00BD2B69" w:rsidP="00BD2B69">
      <w:pPr>
        <w:spacing w:line="360" w:lineRule="auto"/>
        <w:rPr>
          <w:sz w:val="23"/>
          <w:szCs w:val="23"/>
        </w:rPr>
      </w:pPr>
    </w:p>
    <w:p w14:paraId="4D01EE10" w14:textId="77777777" w:rsidR="00BD2B69" w:rsidRDefault="00BD2B69" w:rsidP="006104FB">
      <w:pPr>
        <w:pStyle w:val="Titre2"/>
      </w:pPr>
      <w:bookmarkStart w:id="183" w:name="_Toc532821773"/>
      <w:r>
        <w:t>Référence</w:t>
      </w:r>
      <w:bookmarkEnd w:id="183"/>
      <w:r>
        <w:t xml:space="preserve"> </w:t>
      </w:r>
    </w:p>
    <w:p w14:paraId="5E16B606" w14:textId="77777777" w:rsidR="00BD2B69" w:rsidRDefault="00BD2B69" w:rsidP="00BD2B69"/>
    <w:p w14:paraId="2851F8B2" w14:textId="77777777" w:rsidR="00BD2B69" w:rsidRDefault="00BD2B69" w:rsidP="00BD2B69">
      <w:pPr>
        <w:pStyle w:val="Paragraphedeliste"/>
        <w:numPr>
          <w:ilvl w:val="0"/>
          <w:numId w:val="2"/>
        </w:numPr>
        <w:spacing w:line="360" w:lineRule="auto"/>
        <w:jc w:val="both"/>
        <w:rPr>
          <w:lang w:val="en-US"/>
        </w:rPr>
      </w:pPr>
      <w:bookmarkStart w:id="184"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84"/>
    </w:p>
    <w:p w14:paraId="6BBE8972" w14:textId="77777777" w:rsidR="00BD2B69" w:rsidRDefault="00BD2B69" w:rsidP="00BD2B69">
      <w:pPr>
        <w:pStyle w:val="Paragraphedeliste"/>
        <w:numPr>
          <w:ilvl w:val="0"/>
          <w:numId w:val="2"/>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7ABD0E1" w14:textId="77777777" w:rsidR="00BD2B69" w:rsidRDefault="00BD2B69" w:rsidP="00BD2B69">
      <w:pPr>
        <w:pStyle w:val="Paragraphedeliste"/>
        <w:numPr>
          <w:ilvl w:val="0"/>
          <w:numId w:val="2"/>
        </w:numPr>
        <w:spacing w:line="360" w:lineRule="auto"/>
        <w:jc w:val="both"/>
        <w:rPr>
          <w:lang w:val="en-US"/>
        </w:rPr>
      </w:pPr>
      <w:bookmarkStart w:id="185"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185"/>
    </w:p>
    <w:p w14:paraId="657901F5" w14:textId="77777777" w:rsidR="00BD2B69" w:rsidRDefault="00BD2B69" w:rsidP="00BD2B69">
      <w:pPr>
        <w:pStyle w:val="Paragraphedeliste"/>
        <w:numPr>
          <w:ilvl w:val="0"/>
          <w:numId w:val="2"/>
        </w:numPr>
        <w:spacing w:line="360" w:lineRule="auto"/>
        <w:jc w:val="both"/>
        <w:rPr>
          <w:lang w:val="en-US"/>
        </w:rPr>
      </w:pPr>
      <w:bookmarkStart w:id="186" w:name="_Ref526346265"/>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86"/>
    </w:p>
    <w:p w14:paraId="6E4CF303" w14:textId="77777777" w:rsidR="00BD2B69" w:rsidRDefault="00BD2B69" w:rsidP="00BD2B69">
      <w:pPr>
        <w:pStyle w:val="Paragraphedeliste"/>
        <w:numPr>
          <w:ilvl w:val="0"/>
          <w:numId w:val="2"/>
        </w:numPr>
        <w:spacing w:line="360" w:lineRule="auto"/>
        <w:jc w:val="both"/>
        <w:rPr>
          <w:lang w:val="en-US"/>
        </w:rPr>
      </w:pPr>
      <w:bookmarkStart w:id="187"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87"/>
    </w:p>
    <w:p w14:paraId="1913A038" w14:textId="77777777" w:rsidR="00BD2B69" w:rsidRDefault="00BD2B69" w:rsidP="00BD2B69">
      <w:pPr>
        <w:pStyle w:val="Paragraphedeliste"/>
        <w:numPr>
          <w:ilvl w:val="0"/>
          <w:numId w:val="2"/>
        </w:numPr>
        <w:spacing w:line="360" w:lineRule="auto"/>
        <w:jc w:val="both"/>
        <w:rPr>
          <w:lang w:val="en-US"/>
        </w:rPr>
      </w:pPr>
      <w:r w:rsidRPr="00E9404E">
        <w:rPr>
          <w:lang w:val="en-US"/>
        </w:rPr>
        <w:t>Lalanne, M., Ferraris, G., Genta, G., 1998, Rotordynamics prediction in engineering, Springer.</w:t>
      </w:r>
    </w:p>
    <w:p w14:paraId="20F64E00" w14:textId="77777777" w:rsidR="00BD2B69" w:rsidRPr="007270B6" w:rsidRDefault="00BD2B69" w:rsidP="00BD2B69">
      <w:pPr>
        <w:pStyle w:val="Paragraphedeliste"/>
        <w:numPr>
          <w:ilvl w:val="0"/>
          <w:numId w:val="2"/>
        </w:numPr>
        <w:spacing w:line="360" w:lineRule="auto"/>
        <w:jc w:val="both"/>
        <w:rPr>
          <w:lang w:val="en-US"/>
        </w:rPr>
      </w:pPr>
      <w:bookmarkStart w:id="188" w:name="_Ref528057257"/>
      <w:r w:rsidRPr="007270B6">
        <w:rPr>
          <w:lang w:val="en-US"/>
        </w:rPr>
        <w:t>DAKEL M., BAGUET S., DUFOUR R. Nonlinear dynamics of a support-excited flexible rotor with hydrodynamic journal bearings. Journal of Sound and Vibration, 2014, vol. 333, n° 10, pp. 2774-2799.</w:t>
      </w:r>
      <w:bookmarkEnd w:id="188"/>
    </w:p>
    <w:p w14:paraId="241B1EAF" w14:textId="77777777" w:rsidR="00BD2B69" w:rsidRDefault="00BD2B69" w:rsidP="00BD2B69">
      <w:pPr>
        <w:pStyle w:val="Paragraphedeliste"/>
        <w:numPr>
          <w:ilvl w:val="0"/>
          <w:numId w:val="2"/>
        </w:numPr>
        <w:spacing w:line="360" w:lineRule="auto"/>
        <w:jc w:val="both"/>
      </w:pPr>
      <w:bookmarkStart w:id="189" w:name="_Ref528001806"/>
      <w:r w:rsidRPr="00BF3126">
        <w:t>DAKEL M.</w:t>
      </w:r>
      <w:r>
        <w:t>, 2014, "Stabilité et dynamique non linéaire de rotors embarqués</w:t>
      </w:r>
      <w:r w:rsidRPr="00226388">
        <w:t>"</w:t>
      </w:r>
      <w:r>
        <w:t>, thèse de INSA de Lyon</w:t>
      </w:r>
      <w:bookmarkEnd w:id="189"/>
    </w:p>
    <w:p w14:paraId="3F74DA65" w14:textId="77777777" w:rsidR="00BD2B69" w:rsidRPr="00CF44C6" w:rsidRDefault="00BD2B69" w:rsidP="00BD2B69">
      <w:pPr>
        <w:pStyle w:val="Paragraphedeliste"/>
        <w:numPr>
          <w:ilvl w:val="0"/>
          <w:numId w:val="2"/>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00EB1EBA" w14:textId="77777777" w:rsidR="00BD2B69" w:rsidRDefault="00BD2B69" w:rsidP="00BD2B69">
      <w:pPr>
        <w:pStyle w:val="Paragraphedeliste"/>
        <w:numPr>
          <w:ilvl w:val="0"/>
          <w:numId w:val="2"/>
        </w:numPr>
        <w:spacing w:line="360" w:lineRule="auto"/>
        <w:jc w:val="both"/>
        <w:rPr>
          <w:lang w:val="en-US"/>
        </w:rPr>
      </w:pPr>
      <w:bookmarkStart w:id="190" w:name="_Ref528171614"/>
      <w:r w:rsidRPr="00295C43">
        <w:rPr>
          <w:lang w:val="en-US"/>
        </w:rPr>
        <w:t>Levenspiel, O., Engineering Flow and Heat Exchange, Revised Edition, Plenum Press, 1998, pp. 173-78, 182-84.</w:t>
      </w:r>
      <w:bookmarkEnd w:id="190"/>
    </w:p>
    <w:p w14:paraId="5706645D" w14:textId="77777777" w:rsidR="00BD2B69" w:rsidRDefault="00BD2B69" w:rsidP="00BD2B69">
      <w:pPr>
        <w:pStyle w:val="Paragraphedeliste"/>
        <w:numPr>
          <w:ilvl w:val="0"/>
          <w:numId w:val="2"/>
        </w:numPr>
        <w:spacing w:line="360" w:lineRule="auto"/>
        <w:jc w:val="both"/>
      </w:pPr>
      <w:r w:rsidRPr="00284540">
        <w:rPr>
          <w:lang w:val="en-US"/>
        </w:rPr>
        <w:t xml:space="preserve"> </w:t>
      </w:r>
      <w:bookmarkStart w:id="191" w:name="_Ref528232242"/>
      <w:r w:rsidRPr="00034058">
        <w:t>CodeAster</w:t>
      </w:r>
      <w:r>
        <w:t xml:space="preserve">© Référence </w:t>
      </w:r>
      <w:r w:rsidRPr="00034058">
        <w:t>R5.02.01</w:t>
      </w:r>
      <w:r>
        <w:t xml:space="preserve">, </w:t>
      </w:r>
      <w:r w:rsidRPr="00034058">
        <w:t>“Algorithme de thermique linéaire transitoire”</w:t>
      </w:r>
      <w:bookmarkEnd w:id="191"/>
    </w:p>
    <w:p w14:paraId="2B4536BA" w14:textId="77777777" w:rsidR="00BD2B69" w:rsidRDefault="00BD2B69" w:rsidP="00BD2B69">
      <w:pPr>
        <w:pStyle w:val="Paragraphedeliste"/>
        <w:numPr>
          <w:ilvl w:val="0"/>
          <w:numId w:val="2"/>
        </w:numPr>
        <w:spacing w:line="360" w:lineRule="auto"/>
        <w:jc w:val="both"/>
      </w:pPr>
      <w:r>
        <w:t xml:space="preserve"> </w:t>
      </w:r>
      <w:bookmarkStart w:id="192" w:name="_Ref528255279"/>
      <w:r>
        <w:t>CodeAster© Référence R</w:t>
      </w:r>
      <w:r w:rsidRPr="00866FE3">
        <w:t>3.03.08</w:t>
      </w:r>
      <w:r>
        <w:t>, "</w:t>
      </w:r>
      <w:r w:rsidRPr="00866FE3">
        <w:t>Relations cinématiques linéaires de type RBE3</w:t>
      </w:r>
      <w:r>
        <w:t>"</w:t>
      </w:r>
      <w:bookmarkEnd w:id="192"/>
    </w:p>
    <w:p w14:paraId="195154F0" w14:textId="77777777" w:rsidR="00BD2B69" w:rsidRDefault="00BD2B69" w:rsidP="00BD2B69">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sidRPr="00D77EFD">
        <w:rPr>
          <w:rFonts w:asciiTheme="minorHAnsi" w:hAnsiTheme="minorHAnsi"/>
        </w:rPr>
        <w:t xml:space="preserve"> </w:t>
      </w:r>
      <w:bookmarkStart w:id="193"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93"/>
    </w:p>
    <w:p w14:paraId="60344D15" w14:textId="77777777" w:rsidR="00BD2B69" w:rsidRPr="004D0EFA" w:rsidRDefault="00BD2B69" w:rsidP="00BD2B69">
      <w:pPr>
        <w:pStyle w:val="Paragraphedeliste"/>
        <w:numPr>
          <w:ilvl w:val="0"/>
          <w:numId w:val="2"/>
        </w:numPr>
        <w:spacing w:line="360" w:lineRule="auto"/>
        <w:jc w:val="both"/>
        <w:rPr>
          <w:lang w:val="en-US"/>
        </w:rPr>
      </w:pPr>
      <w:r>
        <w:rPr>
          <w:rFonts w:asciiTheme="minorHAnsi" w:hAnsiTheme="minorHAnsi"/>
          <w:lang w:val="en-US"/>
        </w:rPr>
        <w:t xml:space="preserve"> </w:t>
      </w:r>
      <w:bookmarkStart w:id="194"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194"/>
    </w:p>
    <w:p w14:paraId="517E0CEC" w14:textId="77777777" w:rsidR="00BD2B69" w:rsidRDefault="00BD2B69" w:rsidP="003240FE">
      <w:pPr>
        <w:spacing w:line="360" w:lineRule="auto"/>
        <w:rPr>
          <w:lang w:val="en-US"/>
        </w:rPr>
      </w:pPr>
    </w:p>
    <w:p w14:paraId="54888EAF" w14:textId="77777777" w:rsidR="003240FE" w:rsidRDefault="003240FE" w:rsidP="003240FE">
      <w:pPr>
        <w:spacing w:line="360" w:lineRule="auto"/>
        <w:rPr>
          <w:lang w:val="en-US"/>
        </w:rPr>
      </w:pPr>
    </w:p>
    <w:p w14:paraId="15D6C1EB" w14:textId="6ADA0EE3" w:rsidR="003240FE" w:rsidRDefault="003240FE">
      <w:pPr>
        <w:overflowPunct/>
        <w:autoSpaceDE/>
        <w:autoSpaceDN/>
        <w:adjustRightInd/>
        <w:spacing w:after="160" w:line="259" w:lineRule="auto"/>
        <w:jc w:val="left"/>
        <w:textAlignment w:val="auto"/>
        <w:rPr>
          <w:lang w:val="en-US"/>
        </w:rPr>
      </w:pPr>
      <w:r>
        <w:rPr>
          <w:lang w:val="en-US"/>
        </w:rPr>
        <w:br w:type="page"/>
      </w:r>
    </w:p>
    <w:p w14:paraId="2934FEB1" w14:textId="77777777" w:rsidR="000E414B" w:rsidRDefault="000E414B" w:rsidP="000E414B">
      <w:pPr>
        <w:pStyle w:val="Titre1"/>
        <w:numPr>
          <w:ilvl w:val="0"/>
          <w:numId w:val="0"/>
        </w:numPr>
        <w:ind w:left="567" w:hanging="567"/>
      </w:pPr>
      <w:bookmarkStart w:id="195" w:name="_Toc532821774"/>
      <w:r>
        <w:t>Chapitre IV : Confrontation numérique et expérimentale</w:t>
      </w:r>
      <w:bookmarkEnd w:id="195"/>
      <w:r>
        <w:t xml:space="preserve"> </w:t>
      </w:r>
    </w:p>
    <w:p w14:paraId="711B8ACA" w14:textId="72FAE0E0" w:rsidR="000E414B" w:rsidRDefault="000E414B" w:rsidP="000E414B">
      <w:r>
        <w:t xml:space="preserve">A </w:t>
      </w:r>
      <w:r w:rsidR="00C21CF6">
        <w:t>rédiger.</w:t>
      </w:r>
    </w:p>
    <w:p w14:paraId="6024B5A5" w14:textId="77777777" w:rsidR="006B0B4F" w:rsidRPr="006B0B4F" w:rsidRDefault="006B0B4F" w:rsidP="006B0B4F">
      <w:pPr>
        <w:pStyle w:val="Paragraphedeliste"/>
        <w:keepNext/>
        <w:keepLines/>
        <w:numPr>
          <w:ilvl w:val="0"/>
          <w:numId w:val="1"/>
        </w:numPr>
        <w:tabs>
          <w:tab w:val="clear" w:pos="0"/>
          <w:tab w:val="left" w:pos="567"/>
        </w:tabs>
        <w:spacing w:before="240"/>
        <w:ind w:hanging="567"/>
        <w:contextualSpacing w:val="0"/>
        <w:jc w:val="both"/>
        <w:outlineLvl w:val="0"/>
        <w:rPr>
          <w:b/>
          <w:caps/>
          <w:vanish/>
          <w:sz w:val="24"/>
          <w:szCs w:val="24"/>
        </w:rPr>
      </w:pPr>
      <w:bookmarkStart w:id="196" w:name="_Toc532809476"/>
      <w:bookmarkStart w:id="197" w:name="_Toc532809658"/>
      <w:bookmarkStart w:id="198" w:name="_Toc532821775"/>
      <w:bookmarkEnd w:id="196"/>
      <w:bookmarkEnd w:id="197"/>
      <w:bookmarkEnd w:id="198"/>
    </w:p>
    <w:p w14:paraId="48A853F4" w14:textId="2DEFB5F8" w:rsidR="000E414B" w:rsidRDefault="000E414B" w:rsidP="006B0B4F">
      <w:pPr>
        <w:pStyle w:val="Titre2"/>
      </w:pPr>
      <w:bookmarkStart w:id="199" w:name="_Toc532821776"/>
      <w:r>
        <w:t>Introduction</w:t>
      </w:r>
      <w:bookmarkEnd w:id="199"/>
    </w:p>
    <w:p w14:paraId="7CA9991E" w14:textId="77777777" w:rsidR="000E414B" w:rsidRDefault="000E414B" w:rsidP="006B0B4F">
      <w:pPr>
        <w:pStyle w:val="Titre2"/>
      </w:pPr>
      <w:bookmarkStart w:id="200" w:name="_Toc532821777"/>
      <w:r>
        <w:t>Description du banc de l’effet Morton</w:t>
      </w:r>
      <w:bookmarkEnd w:id="200"/>
    </w:p>
    <w:p w14:paraId="1164202B" w14:textId="77777777" w:rsidR="000E414B" w:rsidRDefault="000E414B" w:rsidP="006B0B4F">
      <w:pPr>
        <w:pStyle w:val="Titre2"/>
      </w:pPr>
      <w:bookmarkStart w:id="201" w:name="_Toc532821778"/>
      <w:r>
        <w:t>Analyse des résultats du rotor 430mm</w:t>
      </w:r>
      <w:bookmarkEnd w:id="201"/>
    </w:p>
    <w:p w14:paraId="4932C64C" w14:textId="77777777" w:rsidR="000E414B" w:rsidRDefault="000E414B" w:rsidP="006B0B4F">
      <w:pPr>
        <w:pStyle w:val="Titre2"/>
      </w:pPr>
      <w:bookmarkStart w:id="202" w:name="_Toc532821779"/>
      <w:r>
        <w:t>Analyse des résultat du rotor 700mm</w:t>
      </w:r>
      <w:bookmarkEnd w:id="202"/>
    </w:p>
    <w:p w14:paraId="3BEE1FAF" w14:textId="77777777" w:rsidR="000E414B" w:rsidRDefault="000E414B" w:rsidP="006B0B4F">
      <w:pPr>
        <w:pStyle w:val="Titre2"/>
      </w:pPr>
      <w:bookmarkStart w:id="203" w:name="_Toc532821780"/>
      <w:r>
        <w:t>Conclusion</w:t>
      </w:r>
      <w:bookmarkEnd w:id="203"/>
    </w:p>
    <w:p w14:paraId="225AA448" w14:textId="77777777" w:rsidR="006B0B4F" w:rsidRDefault="006B0B4F" w:rsidP="006B0B4F"/>
    <w:p w14:paraId="0A5D2112" w14:textId="77777777" w:rsidR="006B0B4F" w:rsidRDefault="006B0B4F" w:rsidP="006B0B4F"/>
    <w:p w14:paraId="31CA6AE2" w14:textId="3D73348C" w:rsidR="006B0B4F" w:rsidRDefault="006B0B4F">
      <w:pPr>
        <w:overflowPunct/>
        <w:autoSpaceDE/>
        <w:autoSpaceDN/>
        <w:adjustRightInd/>
        <w:spacing w:after="160" w:line="259" w:lineRule="auto"/>
        <w:jc w:val="left"/>
        <w:textAlignment w:val="auto"/>
      </w:pPr>
      <w:r>
        <w:br w:type="page"/>
      </w:r>
    </w:p>
    <w:p w14:paraId="61235001" w14:textId="77777777" w:rsidR="0039716A" w:rsidRDefault="0039716A" w:rsidP="0039716A">
      <w:pPr>
        <w:pStyle w:val="Titre1"/>
        <w:numPr>
          <w:ilvl w:val="0"/>
          <w:numId w:val="0"/>
        </w:numPr>
        <w:ind w:left="567" w:hanging="567"/>
      </w:pPr>
      <w:bookmarkStart w:id="204" w:name="_Toc532821781"/>
      <w:r>
        <w:t>Chapitre IV : Analyse numérique de l’effet Morton</w:t>
      </w:r>
      <w:bookmarkEnd w:id="204"/>
    </w:p>
    <w:p w14:paraId="4E315A46" w14:textId="77777777" w:rsidR="0039716A" w:rsidRPr="0039716A" w:rsidRDefault="0039716A" w:rsidP="0039716A">
      <w:pPr>
        <w:pStyle w:val="Paragraphedeliste"/>
        <w:keepNext/>
        <w:keepLines/>
        <w:numPr>
          <w:ilvl w:val="0"/>
          <w:numId w:val="1"/>
        </w:numPr>
        <w:tabs>
          <w:tab w:val="clear" w:pos="0"/>
          <w:tab w:val="left" w:pos="567"/>
        </w:tabs>
        <w:spacing w:before="240"/>
        <w:ind w:hanging="567"/>
        <w:contextualSpacing w:val="0"/>
        <w:jc w:val="both"/>
        <w:outlineLvl w:val="0"/>
        <w:rPr>
          <w:b/>
          <w:caps/>
          <w:vanish/>
          <w:sz w:val="24"/>
          <w:szCs w:val="24"/>
        </w:rPr>
      </w:pPr>
      <w:bookmarkStart w:id="205" w:name="_Toc532809483"/>
      <w:bookmarkStart w:id="206" w:name="_Toc532809665"/>
      <w:bookmarkStart w:id="207" w:name="_Toc532821782"/>
      <w:bookmarkEnd w:id="205"/>
      <w:bookmarkEnd w:id="206"/>
      <w:bookmarkEnd w:id="207"/>
    </w:p>
    <w:p w14:paraId="22C11FDD" w14:textId="169E33AE" w:rsidR="0039716A" w:rsidRDefault="0039716A" w:rsidP="0039716A">
      <w:pPr>
        <w:pStyle w:val="Titre2"/>
      </w:pPr>
      <w:bookmarkStart w:id="208" w:name="_Toc532821783"/>
      <w:r>
        <w:t>Introduction</w:t>
      </w:r>
      <w:bookmarkEnd w:id="208"/>
    </w:p>
    <w:p w14:paraId="65F03188" w14:textId="77777777" w:rsidR="0039716A" w:rsidRDefault="0039716A" w:rsidP="0039716A">
      <w:pPr>
        <w:spacing w:line="360" w:lineRule="auto"/>
      </w:pPr>
      <w:r>
        <w:t xml:space="preserve">Après avoir présenté les modélisations des phénomènes physiques dans les chapitres II et III, celui-ci s’intéresse à les exploiter afin de réaliser l’analyse numérique de l’effet Morton. Comme décrit dans le chapitre bibliographie, toutes les modélisations de l’effet Morton introduit trois aspects physiques (figure du chapitre I) qui contribuent à l’instabilité vibratoire provoqué par l’effet Morton.  En prenant en compte la qualité de résultats numériques ciblés et le coût de temps de simulation, différentes stratégies sont adaptées pour effectuer cette analyse.  Dans ce chapitre, En se basant sur la méthode des coefficients d’influences, plusieurs approches d’analyse avec les degrés de complexité différentes sont présentées en détail. Ces méthodes sont appliquées au cas expérimentaux conçus pour cette thèse et à un cas historiques dans la littérature. En appuyant sur les coefficients d’influence de l’effet Morton, les solutions empiriques utilisées et les pistes de prévention de l’effet Morton instable sont discutées. </w:t>
      </w:r>
    </w:p>
    <w:p w14:paraId="4AA91CDA" w14:textId="77777777" w:rsidR="0039716A" w:rsidRDefault="0039716A" w:rsidP="0039716A">
      <w:pPr>
        <w:pStyle w:val="Titre2"/>
      </w:pPr>
      <w:bookmarkStart w:id="209" w:name="_Ref531012649"/>
      <w:bookmarkStart w:id="210" w:name="_Toc532821784"/>
      <w:r>
        <w:t>Méthodes d’analyse de l’effet Morton</w:t>
      </w:r>
      <w:bookmarkEnd w:id="209"/>
      <w:bookmarkEnd w:id="210"/>
    </w:p>
    <w:p w14:paraId="54C4A6FE" w14:textId="77777777" w:rsidR="0039716A" w:rsidRDefault="0039716A" w:rsidP="0039716A">
      <w:pPr>
        <w:spacing w:line="360" w:lineRule="auto"/>
      </w:pPr>
      <w:r>
        <w:t>L’analyse de  l’effet de Morton</w:t>
      </w:r>
      <w:r>
        <w:rPr>
          <w:rFonts w:hint="eastAsia"/>
        </w:rPr>
        <w:t xml:space="preserve"> </w:t>
      </w:r>
      <w:r>
        <w:t>est basée sur les coefficients d’influence</w:t>
      </w:r>
      <m:oMath>
        <m:r>
          <w:rPr>
            <w:rFonts w:ascii="Cambria Math" w:hAnsi="Cambria Math"/>
          </w:rPr>
          <m:t xml:space="preserve"> </m:t>
        </m:r>
        <m:r>
          <m:rPr>
            <m:sty m:val="bi"/>
          </m:rPr>
          <w:rPr>
            <w:rFonts w:ascii="Cambria Math" w:hAnsi="Cambria Math"/>
          </w:rPr>
          <m:t>A, B, C</m:t>
        </m:r>
      </m:oMath>
      <w:r>
        <w:t xml:space="preserve"> initialement utilisés par Murphy et Lorenz en 2010 </w:t>
      </w:r>
      <w:r>
        <w:fldChar w:fldCharType="begin"/>
      </w:r>
      <w:r>
        <w:instrText xml:space="preserve"> REF _Ref523086107 \r \h  \* MERGEFORMAT </w:instrText>
      </w:r>
      <w:r>
        <w:fldChar w:fldCharType="separate"/>
      </w:r>
      <w:r w:rsidR="00A07FD0">
        <w:t>[12]</w:t>
      </w:r>
      <w:r>
        <w:fldChar w:fldCharType="end"/>
      </w:r>
      <w:r>
        <w:t>. Ces trois coefficients caractérisent respectivement la sensibilité de la vibration (</w:t>
      </w:r>
      <m:oMath>
        <m:r>
          <m:rPr>
            <m:sty m:val="bi"/>
          </m:rPr>
          <w:rPr>
            <w:rFonts w:ascii="Cambria Math" w:hAnsi="Cambria Math"/>
          </w:rPr>
          <m:t>V</m:t>
        </m:r>
      </m:oMath>
      <w:r>
        <w:t>) au balourd (</w:t>
      </w:r>
      <m:oMath>
        <m:r>
          <m:rPr>
            <m:sty m:val="bi"/>
          </m:rPr>
          <w:rPr>
            <w:rFonts w:ascii="Cambria Math" w:hAnsi="Cambria Math"/>
          </w:rPr>
          <m:t>U</m:t>
        </m:r>
      </m:oMath>
      <w:r>
        <w:t>), celle de la différence de température à l’état stable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ss</m:t>
            </m:r>
          </m:sub>
        </m:sSub>
      </m:oMath>
      <w:r>
        <w:t>) à la vibration (</w:t>
      </w:r>
      <m:oMath>
        <m:r>
          <m:rPr>
            <m:sty m:val="bi"/>
          </m:rPr>
          <w:rPr>
            <w:rFonts w:ascii="Cambria Math" w:hAnsi="Cambria Math"/>
          </w:rPr>
          <m:t>V</m:t>
        </m:r>
      </m:oMath>
      <w:r>
        <w:t>) et celle du balourd thermique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w:r w:rsidRPr="00AB57C1">
        <w:t>)</w:t>
      </w:r>
      <w:r>
        <w:t xml:space="preserve"> à la différence de température (</w:t>
      </w:r>
      <m:oMath>
        <m:r>
          <m:rPr>
            <m:sty m:val="bi"/>
          </m:rPr>
          <w:rPr>
            <w:rFonts w:ascii="Cambria Math" w:hAnsi="Cambria Math"/>
          </w:rPr>
          <m:t>T</m:t>
        </m:r>
      </m:oMath>
      <w:r w:rsidRPr="00AB57C1">
        <w:t>)</w:t>
      </w:r>
      <w:r>
        <w:t xml:space="preserve">.  Leurs explications en détail sont présentées au chapitre I et ne sont pas décrites de nouveaux ici. EIles permettent de relier les contributions des trois aspects physiques à l’effet Morton instable tel que décrit dans </w:t>
      </w:r>
      <w:r>
        <w:fldChar w:fldCharType="begin"/>
      </w:r>
      <w:r>
        <w:instrText xml:space="preserve"> REF _Ref530148895 \r \h </w:instrText>
      </w:r>
      <w:r>
        <w:fldChar w:fldCharType="separate"/>
      </w:r>
      <w:r w:rsidR="00A07FD0">
        <w:t>Eq.62</w:t>
      </w:r>
      <w: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44CCBD9B" w14:textId="77777777" w:rsidTr="00863B0F">
        <w:trPr>
          <w:trHeight w:val="635"/>
          <w:tblHeader/>
          <w:jc w:val="center"/>
        </w:trPr>
        <w:tc>
          <w:tcPr>
            <w:tcW w:w="7943" w:type="dxa"/>
            <w:vAlign w:val="center"/>
          </w:tcPr>
          <w:p w14:paraId="17474946" w14:textId="77777777" w:rsidR="0039716A" w:rsidRPr="00E03861" w:rsidRDefault="0039716A" w:rsidP="00863B0F">
            <w:pPr>
              <w:spacing w:after="160"/>
              <w:rPr>
                <w:rFonts w:asciiTheme="minorHAnsi" w:eastAsiaTheme="minorEastAsia" w:hAnsiTheme="minorHAnsi"/>
                <w:lang w:eastAsia="zh-CN"/>
              </w:rPr>
            </w:pPr>
            <m:oMathPara>
              <m:oMath>
                <m:d>
                  <m:dPr>
                    <m:begChr m:val="{"/>
                    <m:endChr m:val=""/>
                    <m:ctrlPr>
                      <w:rPr>
                        <w:rFonts w:ascii="Cambria Math" w:eastAsiaTheme="minorEastAsia" w:hAnsi="Cambria Math"/>
                        <w:i/>
                        <w:lang w:eastAsia="zh-CN"/>
                      </w:rPr>
                    </m:ctrlPr>
                  </m:dPr>
                  <m:e>
                    <m:eqArr>
                      <m:eqArrPr>
                        <m:ctrlPr>
                          <w:rPr>
                            <w:rFonts w:ascii="Cambria Math" w:eastAsiaTheme="minorEastAsia" w:hAnsi="Cambria Math"/>
                            <w:i/>
                            <w:lang w:eastAsia="zh-CN"/>
                          </w:rPr>
                        </m:ctrlPr>
                      </m:eqArrPr>
                      <m:e>
                        <m:r>
                          <m:rPr>
                            <m:sty m:val="bi"/>
                          </m:rPr>
                          <w:rPr>
                            <w:rFonts w:ascii="Cambria Math" w:eastAsiaTheme="minorEastAsia" w:hAnsi="Cambria Math"/>
                            <w:lang w:eastAsia="zh-CN"/>
                          </w:rPr>
                          <m:t>V</m:t>
                        </m:r>
                        <m:r>
                          <w:rPr>
                            <w:rFonts w:ascii="Cambria Math" w:eastAsiaTheme="minorEastAsia" w:hAnsi="Cambria Math"/>
                            <w:lang w:eastAsia="zh-CN"/>
                          </w:rPr>
                          <m:t>=</m:t>
                        </m:r>
                        <m:r>
                          <m:rPr>
                            <m:sty m:val="bi"/>
                          </m:rPr>
                          <w:rPr>
                            <w:rFonts w:ascii="Cambria Math" w:eastAsiaTheme="minorEastAsia" w:hAnsi="Cambria Math"/>
                            <w:lang w:eastAsia="zh-CN"/>
                          </w:rPr>
                          <m:t>AU</m:t>
                        </m:r>
                      </m:e>
                      <m:e>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ss</m:t>
                            </m:r>
                          </m:sub>
                        </m:sSub>
                        <m:r>
                          <w:rPr>
                            <w:rFonts w:ascii="Cambria Math" w:eastAsiaTheme="minorEastAsia" w:hAnsi="Cambria Math"/>
                            <w:lang w:eastAsia="zh-CN"/>
                          </w:rPr>
                          <m:t>=</m:t>
                        </m:r>
                        <m:r>
                          <m:rPr>
                            <m:sty m:val="bi"/>
                          </m:rPr>
                          <w:rPr>
                            <w:rFonts w:ascii="Cambria Math" w:eastAsiaTheme="minorEastAsia" w:hAnsi="Cambria Math"/>
                            <w:lang w:eastAsia="zh-CN"/>
                          </w:rPr>
                          <m:t>BV</m:t>
                        </m:r>
                      </m:e>
                      <m:e>
                        <m:r>
                          <m:rPr>
                            <m:sty m:val="bi"/>
                          </m:rPr>
                          <w:rPr>
                            <w:rFonts w:ascii="Cambria Math" w:eastAsiaTheme="minorEastAsia" w:hAnsi="Cambria Math"/>
                            <w:lang w:eastAsia="zh-CN"/>
                          </w:rPr>
                          <m:t>U</m:t>
                        </m:r>
                        <m: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e>
                    </m:eqArr>
                  </m:e>
                </m:d>
              </m:oMath>
            </m:oMathPara>
          </w:p>
        </w:tc>
        <w:tc>
          <w:tcPr>
            <w:tcW w:w="1096" w:type="dxa"/>
            <w:vAlign w:val="center"/>
          </w:tcPr>
          <w:p w14:paraId="24D2C498" w14:textId="77777777" w:rsidR="0039716A" w:rsidRPr="00E03861" w:rsidRDefault="0039716A" w:rsidP="0039716A">
            <w:pPr>
              <w:numPr>
                <w:ilvl w:val="0"/>
                <w:numId w:val="12"/>
              </w:numPr>
              <w:overflowPunct/>
              <w:autoSpaceDE/>
              <w:autoSpaceDN/>
              <w:adjustRightInd/>
              <w:spacing w:before="120" w:after="120"/>
              <w:jc w:val="left"/>
              <w:textAlignment w:val="auto"/>
              <w:rPr>
                <w:rFonts w:ascii="Times New Roman" w:eastAsiaTheme="minorEastAsia" w:hAnsi="Times New Roman"/>
                <w:b/>
                <w:i/>
              </w:rPr>
            </w:pPr>
            <w:bookmarkStart w:id="211" w:name="_Ref530148895"/>
            <w:r w:rsidRPr="00E03861">
              <w:rPr>
                <w:rFonts w:ascii="Times New Roman" w:eastAsiaTheme="minorEastAsia" w:hAnsi="Times New Roman"/>
                <w:b/>
                <w:i/>
              </w:rPr>
              <w:t xml:space="preserve"> </w:t>
            </w:r>
            <w:bookmarkEnd w:id="211"/>
          </w:p>
        </w:tc>
      </w:tr>
    </w:tbl>
    <w:p w14:paraId="7D92BA99" w14:textId="77777777" w:rsidR="0039716A" w:rsidRPr="00E86769" w:rsidRDefault="0039716A" w:rsidP="0039716A">
      <w:pPr>
        <w:pStyle w:val="Titre3"/>
      </w:pPr>
      <w:bookmarkStart w:id="212" w:name="_Toc532821785"/>
      <w:r>
        <w:t>Forme matricielle des coefficients d’influence</w:t>
      </w:r>
      <w:bookmarkEnd w:id="212"/>
      <w:r>
        <w:t xml:space="preserve">  </w:t>
      </w:r>
    </w:p>
    <w:p w14:paraId="010D70E1" w14:textId="77777777" w:rsidR="0039716A" w:rsidRDefault="0039716A" w:rsidP="0039716A">
      <w:pPr>
        <w:spacing w:line="360" w:lineRule="auto"/>
      </w:pPr>
      <w:r>
        <w:t xml:space="preserve">Les trois coefficients d’influence  </w:t>
      </w:r>
      <m:oMath>
        <m:r>
          <m:rPr>
            <m:sty m:val="bi"/>
          </m:rPr>
          <w:rPr>
            <w:rFonts w:ascii="Cambria Math" w:hAnsi="Cambria Math"/>
          </w:rPr>
          <m:t>A, B, C</m:t>
        </m:r>
      </m:oMath>
      <w:r>
        <w:t xml:space="preserve"> sont exprimés sous forme matricielle comme dans </w:t>
      </w:r>
      <w:r>
        <w:fldChar w:fldCharType="begin"/>
      </w:r>
      <w:r>
        <w:instrText xml:space="preserve"> REF _Ref530477488 \r \h </w:instrText>
      </w:r>
      <w:r>
        <w:fldChar w:fldCharType="separate"/>
      </w:r>
      <w:r w:rsidR="00A07FD0">
        <w:t>Eq.63</w:t>
      </w:r>
      <w: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159E75B8" w14:textId="77777777" w:rsidTr="00863B0F">
        <w:trPr>
          <w:trHeight w:val="635"/>
          <w:tblHeader/>
          <w:jc w:val="center"/>
        </w:trPr>
        <w:tc>
          <w:tcPr>
            <w:tcW w:w="7943" w:type="dxa"/>
            <w:vAlign w:val="center"/>
          </w:tcPr>
          <w:p w14:paraId="7BB00D6D" w14:textId="77777777" w:rsidR="0039716A" w:rsidRPr="00E03861" w:rsidRDefault="0039716A" w:rsidP="00863B0F">
            <w:pPr>
              <w:spacing w:after="160" w:line="360" w:lineRule="auto"/>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r>
                            <w:rPr>
                              <w:rFonts w:ascii="Cambria Math" w:eastAsia="SimSun" w:hAnsi="Cambria Math"/>
                            </w:rPr>
                            <m:t>cos</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e>
                          <m:r>
                            <w:rPr>
                              <w:rFonts w:ascii="Cambria Math" w:eastAsia="SimSun" w:hAnsi="Cambria Math"/>
                            </w:rPr>
                            <m:t>sin</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mr>
                      <m:mr>
                        <m:e>
                          <m:r>
                            <w:rPr>
                              <w:rFonts w:ascii="Cambria Math" w:eastAsia="SimSun" w:hAnsi="Cambria Math"/>
                            </w:rPr>
                            <m:t>-sin</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e>
                          <m:r>
                            <w:rPr>
                              <w:rFonts w:ascii="Cambria Math" w:eastAsia="SimSun" w:hAnsi="Cambria Math"/>
                            </w:rPr>
                            <m:t>cos</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mr>
                    </m:m>
                  </m:e>
                </m:d>
              </m:oMath>
            </m:oMathPara>
          </w:p>
        </w:tc>
        <w:tc>
          <w:tcPr>
            <w:tcW w:w="1096" w:type="dxa"/>
            <w:vAlign w:val="center"/>
          </w:tcPr>
          <w:p w14:paraId="2BFFF673"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bookmarkStart w:id="213" w:name="_Ref530477488"/>
            <w:r w:rsidRPr="00E03861">
              <w:rPr>
                <w:rFonts w:ascii="Times New Roman" w:eastAsiaTheme="minorEastAsia" w:hAnsi="Times New Roman"/>
                <w:b/>
                <w:i/>
              </w:rPr>
              <w:t xml:space="preserve"> </w:t>
            </w:r>
            <w:bookmarkEnd w:id="213"/>
          </w:p>
        </w:tc>
      </w:tr>
    </w:tbl>
    <w:p w14:paraId="7B16C272" w14:textId="77777777" w:rsidR="0039716A" w:rsidRDefault="0039716A" w:rsidP="0039716A">
      <w:pPr>
        <w:spacing w:line="360" w:lineRule="auto"/>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ctrlPr>
                  <w:rPr>
                    <w:rFonts w:ascii="Cambria Math" w:hAnsi="Cambria Math"/>
                    <w:i/>
                  </w:rPr>
                </m:ctrlPr>
              </m:dPr>
              <m:e>
                <m:r>
                  <w:rPr>
                    <w:rFonts w:ascii="Cambria Math" w:hAnsi="Cambria Math"/>
                  </w:rPr>
                  <m:t>cos</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,sin</m:t>
                </m:r>
                <m:sSub>
                  <m:sSubPr>
                    <m:ctrlPr>
                      <w:rPr>
                        <w:rFonts w:ascii="Cambria Math" w:hAnsi="Cambria Math"/>
                        <w:i/>
                      </w:rPr>
                    </m:ctrlPr>
                  </m:sSubPr>
                  <m:e>
                    <m:r>
                      <w:rPr>
                        <w:rFonts w:ascii="Cambria Math" w:hAnsi="Cambria Math"/>
                      </w:rPr>
                      <m:t>α</m:t>
                    </m:r>
                  </m:e>
                  <m:sub>
                    <m:r>
                      <w:rPr>
                        <w:rFonts w:ascii="Cambria Math" w:hAnsi="Cambria Math"/>
                      </w:rPr>
                      <m:t>0</m:t>
                    </m:r>
                  </m:sub>
                </m:sSub>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538FB2E4" w14:textId="77777777" w:rsidTr="00863B0F">
        <w:trPr>
          <w:trHeight w:val="635"/>
          <w:tblHeader/>
          <w:jc w:val="center"/>
        </w:trPr>
        <w:tc>
          <w:tcPr>
            <w:tcW w:w="7943" w:type="dxa"/>
            <w:vAlign w:val="center"/>
          </w:tcPr>
          <w:p w14:paraId="332E8EDE" w14:textId="77777777" w:rsidR="0039716A" w:rsidRPr="00656675" w:rsidRDefault="0039716A" w:rsidP="00863B0F">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ctrlPr>
                      <w:rPr>
                        <w:rFonts w:ascii="Cambria Math" w:eastAsiaTheme="minorHAnsi" w:hAnsi="Cambria Math" w:cstheme="minorBidi"/>
                        <w:i/>
                      </w:rPr>
                    </m:ctrlPr>
                  </m:dPr>
                  <m:e>
                    <m:eqArr>
                      <m:eqArrPr>
                        <m:ctrlPr>
                          <w:rPr>
                            <w:rFonts w:ascii="Cambria Math" w:hAnsi="Cambria Math"/>
                            <w:i/>
                          </w:rPr>
                        </m:ctrlPr>
                      </m:eqArrPr>
                      <m:e>
                        <m:r>
                          <w:rPr>
                            <w:rFonts w:ascii="Cambria Math" w:hAnsi="Cambria Math"/>
                          </w:rPr>
                          <m:t>cos</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e>
                        <m:r>
                          <w:rPr>
                            <w:rFonts w:ascii="Cambria Math" w:hAnsi="Cambria Math"/>
                          </w:rPr>
                          <m:t>sin</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1C2BB371" w14:textId="77777777" w:rsidR="0039716A" w:rsidRPr="00E03861" w:rsidRDefault="0039716A" w:rsidP="0039716A">
            <w:pPr>
              <w:numPr>
                <w:ilvl w:val="0"/>
                <w:numId w:val="12"/>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ACEC18C" w14:textId="77777777" w:rsidR="0039716A" w:rsidRDefault="0039716A" w:rsidP="0039716A">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78E40733" w14:textId="77777777" w:rsidR="0039716A" w:rsidRDefault="0039716A" w:rsidP="0039716A">
      <w:pPr>
        <w:spacing w:line="360" w:lineRule="auto"/>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décrit une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 phase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décrit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utilisés pour décrire les informations physiques concernés. </w:t>
      </w:r>
    </w:p>
    <w:p w14:paraId="5EF52C95" w14:textId="77777777" w:rsidR="0039716A" w:rsidRDefault="0039716A" w:rsidP="0039716A">
      <w:pPr>
        <w:pStyle w:val="Titre3"/>
      </w:pPr>
      <w:bookmarkStart w:id="214" w:name="_Toc532821786"/>
      <w:r>
        <w:t>Critère de stabilité</w:t>
      </w:r>
      <w:bookmarkEnd w:id="214"/>
    </w:p>
    <w:p w14:paraId="7EBC301C" w14:textId="77777777" w:rsidR="0039716A" w:rsidRPr="00FA40FE" w:rsidRDefault="0039716A" w:rsidP="0039716A"/>
    <w:p w14:paraId="148E962A" w14:textId="77777777" w:rsidR="0039716A" w:rsidRDefault="0039716A" w:rsidP="0039716A">
      <w:pPr>
        <w:spacing w:line="360" w:lineRule="auto"/>
        <w:rPr>
          <w:rFonts w:eastAsiaTheme="minorEastAsia"/>
          <w:lang w:eastAsia="zh-CN"/>
        </w:rPr>
      </w:pPr>
      <w:r>
        <w:t xml:space="preserve">Le critère de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le calcul de l'évolution temp</w:t>
      </w:r>
      <w:r>
        <w:rPr>
          <w:rFonts w:eastAsiaTheme="minorEastAsia"/>
          <w:lang w:eastAsia="zh-CN"/>
        </w:rPr>
        <w:t xml:space="preserve">orelle de son état thermique peut être décrit par l’équation </w:t>
      </w:r>
      <w:r>
        <w:rPr>
          <w:rFonts w:eastAsiaTheme="minorEastAsia"/>
          <w:lang w:eastAsia="zh-CN"/>
        </w:rPr>
        <w:fldChar w:fldCharType="begin"/>
      </w:r>
      <w:r>
        <w:rPr>
          <w:rFonts w:eastAsiaTheme="minorEastAsia"/>
          <w:lang w:eastAsia="zh-CN"/>
        </w:rPr>
        <w:instrText xml:space="preserve"> REF _Ref530059670 \r \h  \* MERGEFORMAT </w:instrText>
      </w:r>
      <w:r>
        <w:rPr>
          <w:rFonts w:eastAsiaTheme="minorEastAsia"/>
          <w:lang w:eastAsia="zh-CN"/>
        </w:rPr>
      </w:r>
      <w:r>
        <w:rPr>
          <w:rFonts w:eastAsiaTheme="minorEastAsia"/>
          <w:lang w:eastAsia="zh-CN"/>
        </w:rPr>
        <w:fldChar w:fldCharType="separate"/>
      </w:r>
      <w:r w:rsidR="00A07FD0">
        <w:rPr>
          <w:rFonts w:eastAsiaTheme="minorEastAsia"/>
          <w:lang w:eastAsia="zh-CN"/>
        </w:rPr>
        <w:t>Eq.65</w:t>
      </w:r>
      <w:r>
        <w:rPr>
          <w:rFonts w:eastAsiaTheme="minorEastAsia"/>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48CA2E21" w14:textId="77777777" w:rsidTr="00863B0F">
        <w:trPr>
          <w:trHeight w:val="635"/>
          <w:tblHeader/>
          <w:jc w:val="center"/>
        </w:trPr>
        <w:tc>
          <w:tcPr>
            <w:tcW w:w="7943" w:type="dxa"/>
            <w:vAlign w:val="center"/>
          </w:tcPr>
          <w:p w14:paraId="3D2383A1" w14:textId="77777777" w:rsidR="0039716A" w:rsidRDefault="0039716A" w:rsidP="00863B0F">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ss</m:t>
                        </m:r>
                      </m:sub>
                    </m:sSub>
                  </m:e>
                </m:d>
                <m:r>
                  <w:rPr>
                    <w:rFonts w:ascii="Cambria Math" w:hAnsi="Cambria Math"/>
                  </w:rPr>
                  <m:t>=0</m:t>
                </m:r>
              </m:oMath>
            </m:oMathPara>
          </w:p>
          <w:p w14:paraId="167D7E13" w14:textId="77777777" w:rsidR="0039716A" w:rsidRPr="00E03861" w:rsidRDefault="0039716A" w:rsidP="00863B0F">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675A566C" w14:textId="77777777" w:rsidR="0039716A" w:rsidRPr="00E03861" w:rsidRDefault="0039716A" w:rsidP="00863B0F">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ss</m:t>
                    </m:r>
                  </m:sub>
                </m:sSub>
              </m:oMath>
            </m:oMathPara>
          </w:p>
        </w:tc>
        <w:tc>
          <w:tcPr>
            <w:tcW w:w="1096" w:type="dxa"/>
            <w:vAlign w:val="center"/>
          </w:tcPr>
          <w:p w14:paraId="0FB25DEE" w14:textId="77777777" w:rsidR="0039716A" w:rsidRPr="00E03861" w:rsidRDefault="0039716A" w:rsidP="0039716A">
            <w:pPr>
              <w:numPr>
                <w:ilvl w:val="0"/>
                <w:numId w:val="12"/>
              </w:numPr>
              <w:overflowPunct/>
              <w:autoSpaceDE/>
              <w:autoSpaceDN/>
              <w:adjustRightInd/>
              <w:spacing w:before="120" w:after="120"/>
              <w:jc w:val="left"/>
              <w:textAlignment w:val="auto"/>
              <w:rPr>
                <w:rFonts w:ascii="Times New Roman" w:eastAsiaTheme="minorEastAsia" w:hAnsi="Times New Roman"/>
                <w:b/>
                <w:i/>
              </w:rPr>
            </w:pPr>
            <w:bookmarkStart w:id="215" w:name="_Ref530059670"/>
            <w:r w:rsidRPr="00E03861">
              <w:rPr>
                <w:rFonts w:ascii="Times New Roman" w:eastAsiaTheme="minorEastAsia" w:hAnsi="Times New Roman"/>
                <w:b/>
                <w:i/>
              </w:rPr>
              <w:t xml:space="preserve"> </w:t>
            </w:r>
            <w:bookmarkEnd w:id="215"/>
          </w:p>
        </w:tc>
      </w:tr>
    </w:tbl>
    <w:p w14:paraId="0F588A73" w14:textId="77777777" w:rsidR="0039716A" w:rsidRPr="00E03861" w:rsidRDefault="0039716A" w:rsidP="0039716A">
      <w:pPr>
        <w:rPr>
          <w:rFonts w:eastAsiaTheme="minorEastAsia"/>
          <w:lang w:eastAsia="zh-CN"/>
        </w:rPr>
      </w:pPr>
      <w:r w:rsidRPr="00E03861">
        <w:rPr>
          <w:rFonts w:eastAsiaTheme="minorEastAsia"/>
          <w:lang w:eastAsia="zh-CN"/>
        </w:rPr>
        <w:t>Avec</w:t>
      </w:r>
      <w:r w:rsidRPr="00E03861">
        <w:rPr>
          <w:rFonts w:eastAsiaTheme="minorEastAsia"/>
          <w:lang w:eastAsia="zh-CN"/>
        </w:rPr>
        <w:br/>
      </w:r>
      <m:oMath>
        <m:r>
          <m:rPr>
            <m:sty m:val="bi"/>
          </m:rPr>
          <w:rPr>
            <w:rFonts w:ascii="Cambria Math" w:eastAsiaTheme="minorEastAsia" w:hAnsi="Cambria Math"/>
            <w:lang w:eastAsia="zh-CN"/>
          </w:rPr>
          <m:t>T(t)</m:t>
        </m:r>
        <m:r>
          <w:rPr>
            <w:rFonts w:ascii="Cambria Math" w:eastAsiaTheme="minorEastAsia" w:hAnsi="Cambria Math"/>
            <w:lang w:eastAsia="zh-CN"/>
          </w:rPr>
          <m:t>:</m:t>
        </m:r>
      </m:oMath>
      <w:r w:rsidRPr="00E03861">
        <w:rPr>
          <w:rFonts w:eastAsiaTheme="minorEastAsia"/>
          <w:lang w:eastAsia="zh-CN"/>
        </w:rPr>
        <w:t xml:space="preserve"> </w:t>
      </w:r>
      <w:r>
        <w:rPr>
          <w:rFonts w:eastAsiaTheme="minorEastAsia"/>
          <w:lang w:eastAsia="zh-CN"/>
        </w:rPr>
        <w:t xml:space="preserve">vecteur de la </w:t>
      </w:r>
      <w:r w:rsidRPr="00E03861">
        <w:rPr>
          <w:rFonts w:eastAsiaTheme="minorEastAsia"/>
          <w:lang w:eastAsia="zh-CN"/>
        </w:rPr>
        <w:t xml:space="preserve">température dépendant du temps </w:t>
      </w:r>
    </w:p>
    <w:p w14:paraId="52C404D0" w14:textId="77777777" w:rsidR="0039716A" w:rsidRPr="00E03861" w:rsidRDefault="0039716A" w:rsidP="0039716A">
      <w:pPr>
        <w:rPr>
          <w:rFonts w:eastAsiaTheme="minorEastAsia"/>
          <w:lang w:eastAsia="zh-CN"/>
        </w:rPr>
      </w:pPr>
      <m:oMath>
        <m:sSub>
          <m:sSubPr>
            <m:ctrlPr>
              <w:rPr>
                <w:rFonts w:ascii="Cambria Math" w:hAnsi="Cambria Math"/>
                <w:b/>
                <w:i/>
              </w:rPr>
            </m:ctrlPr>
          </m:sSubPr>
          <m:e>
            <m:r>
              <m:rPr>
                <m:sty m:val="bi"/>
              </m:rPr>
              <w:rPr>
                <w:rFonts w:ascii="Cambria Math" w:eastAsiaTheme="minorEastAsia" w:hAnsi="Cambria Math"/>
                <w:lang w:eastAsia="zh-CN"/>
              </w:rPr>
              <m:t>T</m:t>
            </m:r>
            <m:ctrlPr>
              <w:rPr>
                <w:rFonts w:ascii="Cambria Math" w:eastAsiaTheme="minorEastAsia" w:hAnsi="Cambria Math"/>
                <w:b/>
                <w:i/>
                <w:lang w:eastAsia="zh-CN"/>
              </w:rPr>
            </m:ctrlPr>
          </m:e>
          <m:sub>
            <m:r>
              <m:rPr>
                <m:sty m:val="bi"/>
              </m:rPr>
              <w:rPr>
                <w:rFonts w:ascii="Cambria Math" w:eastAsiaTheme="minorEastAsia" w:hAnsi="Cambria Math"/>
                <w:lang w:eastAsia="zh-CN"/>
              </w:rPr>
              <m:t>ss</m:t>
            </m:r>
          </m:sub>
        </m:sSub>
        <m:r>
          <w:rPr>
            <w:rFonts w:ascii="Cambria Math" w:eastAsiaTheme="minorEastAsia" w:hAnsi="Cambria Math"/>
            <w:lang w:eastAsia="zh-CN"/>
          </w:rPr>
          <m:t>:</m:t>
        </m:r>
      </m:oMath>
      <w:r w:rsidRPr="00E03861">
        <w:rPr>
          <w:rFonts w:eastAsiaTheme="minorEastAsia"/>
          <w:lang w:eastAsia="zh-CN"/>
        </w:rPr>
        <w:t xml:space="preserve"> température en régime stationnaire </w:t>
      </w:r>
    </w:p>
    <w:p w14:paraId="44F991C1" w14:textId="77777777" w:rsidR="0039716A" w:rsidRPr="00E03861" w:rsidRDefault="0039716A" w:rsidP="0039716A">
      <w:pPr>
        <w:rPr>
          <w:rFonts w:eastAsiaTheme="minorEastAsia"/>
          <w:lang w:eastAsia="zh-CN"/>
        </w:rPr>
      </w:pPr>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w:r>
        <w:rPr>
          <w:rFonts w:eastAsiaTheme="minorEastAsia"/>
          <w:lang w:eastAsia="zh-CN"/>
        </w:rPr>
        <w:t xml:space="preserve"> : </w:t>
      </w:r>
      <w:r w:rsidRPr="00E03861">
        <w:rPr>
          <w:rFonts w:eastAsiaTheme="minorEastAsia"/>
          <w:lang w:eastAsia="zh-CN"/>
        </w:rPr>
        <w:t>vélocité thermique</w:t>
      </w:r>
      <w:r>
        <w:rPr>
          <w:rFonts w:eastAsiaTheme="minorEastAsia"/>
          <w:lang w:eastAsia="zh-CN"/>
        </w:rPr>
        <w:t xml:space="preserve"> ou gradient de température dans le temps</w:t>
      </w:r>
    </w:p>
    <w:p w14:paraId="35596C0F" w14:textId="77777777" w:rsidR="0039716A" w:rsidRPr="00E03861" w:rsidRDefault="0039716A" w:rsidP="0039716A">
      <w:pPr>
        <w:rPr>
          <w:rFonts w:eastAsiaTheme="minorEastAsia"/>
          <w:lang w:eastAsia="zh-CN"/>
        </w:rPr>
      </w:pPr>
      <m:oMath>
        <m:r>
          <w:rPr>
            <w:rFonts w:ascii="Cambria Math" w:hAnsi="Cambria Math"/>
          </w:rPr>
          <m:t>D</m:t>
        </m:r>
      </m:oMath>
      <w:r w:rsidRPr="00E03861">
        <w:rPr>
          <w:rFonts w:eastAsiaTheme="minorEastAsia"/>
          <w:lang w:eastAsia="zh-CN"/>
        </w:rPr>
        <w:t>: amortissement thermique</w:t>
      </w:r>
      <w:r>
        <w:rPr>
          <w:rFonts w:eastAsiaTheme="minorEastAsia"/>
          <w:lang w:eastAsia="zh-CN"/>
        </w:rPr>
        <w:t xml:space="preserve"> (équivalent à la masse du rotor)</w:t>
      </w:r>
    </w:p>
    <w:p w14:paraId="42935836" w14:textId="77777777" w:rsidR="0039716A" w:rsidRPr="00E03861" w:rsidRDefault="0039716A" w:rsidP="0039716A">
      <w:pPr>
        <w:rPr>
          <w:rFonts w:eastAsiaTheme="minorEastAsia"/>
          <w:lang w:eastAsia="zh-CN"/>
        </w:rPr>
      </w:pPr>
      <m:oMath>
        <m:r>
          <w:rPr>
            <w:rFonts w:ascii="Cambria Math" w:eastAsiaTheme="minorEastAsia" w:hAnsi="Cambria Math"/>
            <w:lang w:eastAsia="zh-CN"/>
          </w:rPr>
          <m:t>K:</m:t>
        </m:r>
      </m:oMath>
      <w:r w:rsidRPr="00E03861">
        <w:rPr>
          <w:rFonts w:eastAsiaTheme="minorEastAsia"/>
          <w:b/>
          <w:lang w:eastAsia="zh-CN"/>
        </w:rPr>
        <w:t xml:space="preserve"> </w:t>
      </w:r>
      <w:r w:rsidRPr="00E03861">
        <w:rPr>
          <w:rFonts w:eastAsiaTheme="minorEastAsia"/>
          <w:lang w:eastAsia="zh-CN"/>
        </w:rPr>
        <w:t>rigidité thermique</w:t>
      </w:r>
    </w:p>
    <w:p w14:paraId="29ABE483" w14:textId="77777777" w:rsidR="0039716A" w:rsidRPr="00E03861" w:rsidRDefault="0039716A" w:rsidP="0039716A">
      <w:pPr>
        <w:spacing w:line="360" w:lineRule="auto"/>
        <w:rPr>
          <w:rFonts w:eastAsiaTheme="minorEastAsia"/>
          <w:lang w:eastAsia="zh-CN"/>
        </w:rPr>
      </w:pPr>
      <m:oMath>
        <m:r>
          <w:rPr>
            <w:rFonts w:ascii="Cambria Math" w:eastAsiaTheme="minorEastAsia" w:hAnsi="Cambria Math"/>
            <w:lang w:eastAsia="zh-CN"/>
          </w:rPr>
          <m:t>τ</m:t>
        </m:r>
        <m:r>
          <m:rPr>
            <m:sty m:val="bi"/>
          </m:rPr>
          <w:rPr>
            <w:rFonts w:ascii="Cambria Math" w:eastAsiaTheme="minorEastAsia" w:hAnsi="Cambria Math"/>
            <w:lang w:eastAsia="zh-CN"/>
          </w:rPr>
          <m:t>:</m:t>
        </m:r>
      </m:oMath>
      <w:r w:rsidRPr="00E03861">
        <w:rPr>
          <w:rFonts w:eastAsiaTheme="minorEastAsia"/>
          <w:b/>
          <w:lang w:eastAsia="zh-CN"/>
        </w:rPr>
        <w:t xml:space="preserve"> </w:t>
      </w:r>
      <w:r w:rsidRPr="00E03861">
        <w:rPr>
          <w:rFonts w:eastAsiaTheme="minorEastAsia"/>
          <w:lang w:eastAsia="zh-CN"/>
        </w:rPr>
        <w:t xml:space="preserve">constante de temps thermique </w:t>
      </w:r>
      <m:oMath>
        <m:r>
          <w:rPr>
            <w:rFonts w:ascii="Cambria Math" w:eastAsiaTheme="minorEastAsia" w:hAnsi="Cambria Math"/>
            <w:lang w:eastAsia="zh-CN"/>
          </w:rPr>
          <m:t xml:space="preserve">τ=D/K </m:t>
        </m:r>
      </m:oMath>
    </w:p>
    <w:p w14:paraId="426A47B6" w14:textId="77777777" w:rsidR="0039716A" w:rsidRDefault="0039716A" w:rsidP="0039716A">
      <w:pPr>
        <w:spacing w:line="360" w:lineRule="auto"/>
        <w:rPr>
          <w:rFonts w:eastAsiaTheme="minorEastAsia"/>
          <w:lang w:eastAsia="zh-CN"/>
        </w:rPr>
      </w:pPr>
      <w:r>
        <w:rPr>
          <w:rFonts w:eastAsiaTheme="minorEastAsia"/>
          <w:lang w:eastAsia="zh-CN"/>
        </w:rPr>
        <w:t xml:space="preserve">Si l’état thermique du rotor est stable et convergé dans le temps, la solution de </w:t>
      </w:r>
      <w:r>
        <w:rPr>
          <w:rFonts w:eastAsiaTheme="minorEastAsia"/>
          <w:lang w:eastAsia="zh-CN"/>
        </w:rPr>
        <w:fldChar w:fldCharType="begin"/>
      </w:r>
      <w:r>
        <w:rPr>
          <w:rFonts w:eastAsiaTheme="minorEastAsia"/>
          <w:lang w:eastAsia="zh-CN"/>
        </w:rPr>
        <w:instrText xml:space="preserve"> REF _Ref530059670 \r \h  \* MERGEFORMAT </w:instrText>
      </w:r>
      <w:r>
        <w:rPr>
          <w:rFonts w:eastAsiaTheme="minorEastAsia"/>
          <w:lang w:eastAsia="zh-CN"/>
        </w:rPr>
      </w:r>
      <w:r>
        <w:rPr>
          <w:rFonts w:eastAsiaTheme="minorEastAsia"/>
          <w:lang w:eastAsia="zh-CN"/>
        </w:rPr>
        <w:fldChar w:fldCharType="separate"/>
      </w:r>
      <w:r w:rsidR="00A07FD0">
        <w:rPr>
          <w:rFonts w:eastAsiaTheme="minorEastAsia"/>
          <w:lang w:eastAsia="zh-CN"/>
        </w:rPr>
        <w:t>Eq.65</w:t>
      </w:r>
      <w:r>
        <w:rPr>
          <w:rFonts w:eastAsiaTheme="minorEastAsia"/>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Pr>
          <w:rFonts w:eastAsiaTheme="minorEastAsia"/>
          <w:lang w:eastAsia="zh-CN"/>
        </w:rPr>
        <w:t xml:space="preserve">tends vers </w:t>
      </w:r>
      <m:oMath>
        <m:r>
          <w:rPr>
            <w:rFonts w:ascii="Cambria Math" w:eastAsiaTheme="minorEastAsia" w:hAnsi="Cambria Math"/>
            <w:lang w:eastAsia="zh-CN"/>
          </w:rPr>
          <m:t>+</m:t>
        </m:r>
        <m:r>
          <w:rPr>
            <w:rFonts w:ascii="Cambria Math" w:hAnsi="Cambria Math"/>
          </w:rPr>
          <m:t>∞</m:t>
        </m:r>
        <m:r>
          <w:rPr>
            <w:rFonts w:ascii="Cambria Math" w:eastAsiaTheme="minorEastAsia" w:hAnsi="Cambria Math"/>
          </w:rPr>
          <m:t xml:space="preserve"> </m:t>
        </m:r>
      </m:oMath>
      <w:r>
        <w:rPr>
          <w:rFonts w:eastAsiaTheme="minorEastAsia"/>
        </w:rPr>
        <w:t xml:space="preserve">. Un critère de 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ss</m:t>
            </m:r>
          </m:sub>
        </m:sSub>
      </m:oMath>
      <w:r>
        <w:rPr>
          <w:rFonts w:eastAsiaTheme="minorEastAsia"/>
          <w:b/>
          <w:lang w:eastAsia="zh-CN"/>
        </w:rPr>
        <w:t xml:space="preserve"> </w:t>
      </w:r>
      <w:r w:rsidRPr="001A23AB">
        <w:rPr>
          <w:rFonts w:eastAsiaTheme="minorEastAsia"/>
          <w:lang w:eastAsia="zh-CN"/>
        </w:rPr>
        <w:t xml:space="preserve">dans </w:t>
      </w:r>
      <w:r>
        <w:rPr>
          <w:rFonts w:eastAsiaTheme="minorEastAsia"/>
          <w:lang w:eastAsia="zh-CN"/>
        </w:rPr>
        <w:fldChar w:fldCharType="begin"/>
      </w:r>
      <w:r>
        <w:rPr>
          <w:rFonts w:eastAsiaTheme="minorEastAsia"/>
          <w:lang w:eastAsia="zh-CN"/>
        </w:rPr>
        <w:instrText xml:space="preserve"> REF _Ref530059670 \r \h  \* MERGEFORMAT </w:instrText>
      </w:r>
      <w:r>
        <w:rPr>
          <w:rFonts w:eastAsiaTheme="minorEastAsia"/>
          <w:lang w:eastAsia="zh-CN"/>
        </w:rPr>
      </w:r>
      <w:r>
        <w:rPr>
          <w:rFonts w:eastAsiaTheme="minorEastAsia"/>
          <w:lang w:eastAsia="zh-CN"/>
        </w:rPr>
        <w:fldChar w:fldCharType="separate"/>
      </w:r>
      <w:r w:rsidR="00A07FD0">
        <w:rPr>
          <w:rFonts w:eastAsiaTheme="minorEastAsia"/>
          <w:lang w:eastAsia="zh-CN"/>
        </w:rPr>
        <w:t>Eq.65</w:t>
      </w:r>
      <w:r>
        <w:rPr>
          <w:rFonts w:eastAsiaTheme="minorEastAsia"/>
          <w:lang w:eastAsia="zh-CN"/>
        </w:rPr>
        <w:fldChar w:fldCharType="end"/>
      </w:r>
      <w:r>
        <w:rPr>
          <w:rFonts w:eastAsiaTheme="minorEastAsia"/>
          <w:lang w:eastAsia="zh-CN"/>
        </w:rPr>
        <w:t xml:space="preserve"> par les matrices d’influence de l’effet Morton</w:t>
      </w:r>
      <m:oMath>
        <m:r>
          <w:rPr>
            <w:rFonts w:ascii="Cambria Math" w:eastAsiaTheme="minorEastAsia" w:hAnsi="Cambria Math"/>
            <w:lang w:eastAsia="zh-CN"/>
          </w:rPr>
          <m:t xml:space="preserve"> </m:t>
        </m:r>
        <m:r>
          <m:rPr>
            <m:sty m:val="bi"/>
          </m:rPr>
          <w:rPr>
            <w:rFonts w:ascii="Cambria Math" w:eastAsiaTheme="minorEastAsia" w:hAnsi="Cambria Math"/>
            <w:lang w:eastAsia="zh-CN"/>
          </w:rPr>
          <m:t>A,B,C</m:t>
        </m:r>
      </m:oMath>
      <w:r w:rsidRPr="0080427D">
        <w:rPr>
          <w:rFonts w:eastAsiaTheme="minorEastAsia"/>
          <w:lang w:eastAsia="zh-CN"/>
        </w:rPr>
        <w:t xml:space="preserve">, </w:t>
      </w:r>
      <w:r>
        <w:rPr>
          <w:rFonts w:eastAsiaTheme="minorEastAsia"/>
          <w:lang w:eastAsia="zh-CN"/>
        </w:rPr>
        <w:t>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7C4473DD" w14:textId="77777777" w:rsidTr="00863B0F">
        <w:trPr>
          <w:trHeight w:val="635"/>
          <w:tblHeader/>
          <w:jc w:val="center"/>
        </w:trPr>
        <w:tc>
          <w:tcPr>
            <w:tcW w:w="7943" w:type="dxa"/>
            <w:vAlign w:val="center"/>
          </w:tcPr>
          <w:p w14:paraId="024DEDF5" w14:textId="77777777" w:rsidR="0039716A" w:rsidRPr="00E03861" w:rsidRDefault="0039716A" w:rsidP="00863B0F">
            <w:pPr>
              <w:spacing w:after="16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02AE8582"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bookmarkStart w:id="216" w:name="_Ref530060431"/>
            <w:r w:rsidRPr="00E03861">
              <w:rPr>
                <w:rFonts w:ascii="Times New Roman" w:eastAsiaTheme="minorEastAsia" w:hAnsi="Times New Roman"/>
                <w:b/>
                <w:i/>
              </w:rPr>
              <w:t xml:space="preserve"> </w:t>
            </w:r>
            <w:bookmarkEnd w:id="216"/>
          </w:p>
        </w:tc>
      </w:tr>
    </w:tbl>
    <w:p w14:paraId="691DD97E" w14:textId="77777777" w:rsidR="0039716A" w:rsidRDefault="0039716A" w:rsidP="0039716A">
      <w:pPr>
        <w:spacing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 xml:space="preserve">injecter dans l’équation homogène de </w:t>
      </w:r>
      <w:r>
        <w:rPr>
          <w:rFonts w:eastAsiaTheme="minorEastAsia"/>
        </w:rPr>
        <w:fldChar w:fldCharType="begin"/>
      </w:r>
      <w:r>
        <w:rPr>
          <w:rFonts w:eastAsiaTheme="minorEastAsia"/>
        </w:rPr>
        <w:instrText xml:space="preserve"> REF _Ref530060431 \r \h  \* MERGEFORMAT </w:instrText>
      </w:r>
      <w:r>
        <w:rPr>
          <w:rFonts w:eastAsiaTheme="minorEastAsia"/>
        </w:rPr>
      </w:r>
      <w:r>
        <w:rPr>
          <w:rFonts w:eastAsiaTheme="minorEastAsia"/>
        </w:rPr>
        <w:fldChar w:fldCharType="separate"/>
      </w:r>
      <w:r w:rsidR="00A07FD0">
        <w:rPr>
          <w:rFonts w:eastAsiaTheme="minorEastAsia"/>
        </w:rPr>
        <w:t>Eq.66</w:t>
      </w:r>
      <w:r>
        <w:rPr>
          <w:rFonts w:eastAsiaTheme="minorEastAsia"/>
        </w:rPr>
        <w:fldChar w:fldCharType="end"/>
      </w:r>
      <w:r>
        <w:rPr>
          <w:rFonts w:eastAsiaTheme="minorEastAsia"/>
        </w:rPr>
        <w:t xml:space="preserve"> et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22C5AFA0" w14:textId="77777777" w:rsidTr="00863B0F">
        <w:trPr>
          <w:trHeight w:val="635"/>
          <w:tblHeader/>
          <w:jc w:val="center"/>
        </w:trPr>
        <w:tc>
          <w:tcPr>
            <w:tcW w:w="7943" w:type="dxa"/>
            <w:vAlign w:val="center"/>
          </w:tcPr>
          <w:p w14:paraId="392DA4D8" w14:textId="77777777" w:rsidR="0039716A" w:rsidRPr="00E03861" w:rsidRDefault="0039716A" w:rsidP="00863B0F">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m:t>
                    </m:r>
                    <m:r>
                      <w:rPr>
                        <w:rFonts w:ascii="Cambria Math" w:eastAsiaTheme="minorEastAsia" w:hAnsi="Cambria Math"/>
                        <w:lang w:eastAsia="zh-CN"/>
                      </w:rPr>
                      <m:t>-</m:t>
                    </m:r>
                    <m:r>
                      <m:rPr>
                        <m:sty m:val="bi"/>
                      </m:rPr>
                      <w:rPr>
                        <w:rFonts w:ascii="Cambria Math" w:eastAsiaTheme="minorEastAsia" w:hAnsi="Cambria Math"/>
                        <w:lang w:eastAsia="zh-CN"/>
                      </w:rPr>
                      <m:t>I</m:t>
                    </m:r>
                  </m:num>
                  <m:den>
                    <m:r>
                      <w:rPr>
                        <w:rFonts w:ascii="Cambria Math" w:eastAsiaTheme="minorEastAsia" w:hAnsi="Cambria Math"/>
                        <w:lang w:eastAsia="zh-CN"/>
                      </w:rPr>
                      <m:t>τ</m:t>
                    </m:r>
                  </m:den>
                </m:f>
              </m:oMath>
            </m:oMathPara>
          </w:p>
        </w:tc>
        <w:tc>
          <w:tcPr>
            <w:tcW w:w="1096" w:type="dxa"/>
            <w:vAlign w:val="center"/>
          </w:tcPr>
          <w:p w14:paraId="2719C5CA"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4EF4D6B" w14:textId="77777777" w:rsidR="0039716A" w:rsidRPr="00A7327B" w:rsidRDefault="0039716A" w:rsidP="0039716A">
      <w:pPr>
        <w:spacing w:line="360" w:lineRule="auto"/>
        <w:rPr>
          <w:rFonts w:eastAsiaTheme="minorEastAsia"/>
          <w:lang w:eastAsia="zh-CN"/>
        </w:rPr>
      </w:pPr>
      <w:r w:rsidRPr="00A7327B">
        <w:rPr>
          <w:rFonts w:eastAsiaTheme="minorEastAsia"/>
          <w:lang w:eastAsia="zh-CN"/>
        </w:rPr>
        <w:t>Après calcul, ces valeurs propres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54396148" w14:textId="77777777" w:rsidTr="00863B0F">
        <w:trPr>
          <w:trHeight w:val="635"/>
          <w:tblHeader/>
          <w:jc w:val="center"/>
        </w:trPr>
        <w:tc>
          <w:tcPr>
            <w:tcW w:w="7943" w:type="dxa"/>
            <w:vAlign w:val="center"/>
          </w:tcPr>
          <w:p w14:paraId="3B79AF81" w14:textId="77777777" w:rsidR="0039716A" w:rsidRPr="00E03861" w:rsidRDefault="0039716A" w:rsidP="00863B0F">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s=</m:t>
                </m:r>
                <m:f>
                  <m:fPr>
                    <m:ctrlPr>
                      <w:rPr>
                        <w:rFonts w:ascii="Cambria Math" w:eastAsiaTheme="minorEastAsia" w:hAnsi="Cambria Math"/>
                        <w:i/>
                        <w:lang w:eastAsia="zh-CN"/>
                      </w:rPr>
                    </m:ctrlPr>
                  </m:fPr>
                  <m:num>
                    <m:d>
                      <m:dPr>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r>
                          <w:rPr>
                            <w:rFonts w:ascii="Cambria Math" w:eastAsiaTheme="minorEastAsia" w:hAnsi="Cambria Math"/>
                            <w:lang w:eastAsia="zh-CN"/>
                          </w:rPr>
                          <m:t>cos</m:t>
                        </m:r>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BAC</m:t>
                            </m:r>
                          </m:sub>
                        </m:sSub>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r>
                      <w:rPr>
                        <w:rFonts w:ascii="Cambria Math" w:eastAsiaTheme="minorEastAsia" w:hAnsi="Cambria Math"/>
                        <w:lang w:eastAsia="zh-CN"/>
                      </w:rPr>
                      <m:t>sin</m:t>
                    </m:r>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BAC</m:t>
                        </m:r>
                      </m:sub>
                    </m:sSub>
                  </m:num>
                  <m:den>
                    <m:r>
                      <w:rPr>
                        <w:rFonts w:ascii="Cambria Math" w:eastAsiaTheme="minorEastAsia" w:hAnsi="Cambria Math"/>
                        <w:lang w:eastAsia="zh-CN"/>
                      </w:rPr>
                      <m:t>τ</m:t>
                    </m:r>
                  </m:den>
                </m:f>
              </m:oMath>
            </m:oMathPara>
          </w:p>
        </w:tc>
        <w:tc>
          <w:tcPr>
            <w:tcW w:w="1096" w:type="dxa"/>
            <w:vAlign w:val="center"/>
          </w:tcPr>
          <w:p w14:paraId="464EB317"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3855DE86" w14:textId="77777777" w:rsidR="0039716A" w:rsidRDefault="0039716A" w:rsidP="0039716A">
      <w:pPr>
        <w:spacing w:line="360" w:lineRule="auto"/>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00F881E5" w14:textId="77777777" w:rsidTr="00863B0F">
        <w:trPr>
          <w:trHeight w:val="635"/>
          <w:tblHeader/>
          <w:jc w:val="center"/>
        </w:trPr>
        <w:tc>
          <w:tcPr>
            <w:tcW w:w="7943" w:type="dxa"/>
            <w:vAlign w:val="center"/>
          </w:tcPr>
          <w:p w14:paraId="51468C93" w14:textId="77777777" w:rsidR="0039716A" w:rsidRPr="00E03861" w:rsidRDefault="0039716A" w:rsidP="00863B0F">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096" w:type="dxa"/>
            <w:vAlign w:val="center"/>
          </w:tcPr>
          <w:p w14:paraId="1A8BD1B3"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89BD4B4" w14:textId="77777777" w:rsidR="0039716A" w:rsidRDefault="0039716A" w:rsidP="0039716A">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2666966A" w14:textId="77777777" w:rsidTr="00863B0F">
        <w:trPr>
          <w:trHeight w:val="635"/>
          <w:tblHeader/>
          <w:jc w:val="center"/>
        </w:trPr>
        <w:tc>
          <w:tcPr>
            <w:tcW w:w="7943" w:type="dxa"/>
            <w:vAlign w:val="center"/>
          </w:tcPr>
          <w:p w14:paraId="6D3BE52A" w14:textId="77777777" w:rsidR="0039716A" w:rsidRDefault="0039716A" w:rsidP="00863B0F">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r>
                <w:rPr>
                  <w:rFonts w:ascii="Cambria Math" w:eastAsiaTheme="minorEastAsia" w:hAnsi="Cambria Math"/>
                  <w:lang w:eastAsia="zh-CN"/>
                </w:rPr>
                <m:t>cos</m:t>
              </m:r>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BAC</m:t>
                  </m:r>
                </m:sub>
              </m:sSub>
              <m:r>
                <w:rPr>
                  <w:rFonts w:ascii="Cambria Math" w:eastAsiaTheme="minorEastAsia" w:hAnsi="Cambria Math"/>
                  <w:lang w:eastAsia="zh-CN"/>
                </w:rPr>
                <m:t>≤ 1</m:t>
              </m:r>
            </m:oMath>
            <w:r>
              <w:rPr>
                <w:rFonts w:eastAsiaTheme="minorEastAsia"/>
                <w:lang w:eastAsia="zh-CN"/>
              </w:rPr>
              <w:t xml:space="preserve"> </w:t>
            </w:r>
          </w:p>
          <w:p w14:paraId="2DD37784" w14:textId="77777777" w:rsidR="0039716A" w:rsidRDefault="0039716A" w:rsidP="00863B0F">
            <w:pPr>
              <w:spacing w:after="160"/>
              <w:jc w:val="center"/>
              <w:rPr>
                <w:rFonts w:eastAsiaTheme="minorEastAsia"/>
                <w:lang w:eastAsia="zh-CN"/>
              </w:rPr>
            </w:pPr>
            <w:r>
              <w:rPr>
                <w:rFonts w:eastAsiaTheme="minorEastAsia"/>
                <w:lang w:eastAsia="zh-CN"/>
              </w:rPr>
              <w:t xml:space="preserve">ou </w:t>
            </w:r>
          </w:p>
          <w:p w14:paraId="249CD527" w14:textId="77777777" w:rsidR="0039716A" w:rsidRPr="00E03861" w:rsidRDefault="0039716A" w:rsidP="00863B0F">
            <w:pPr>
              <w:spacing w:after="160"/>
              <w:jc w:val="center"/>
              <w:rPr>
                <w:rFonts w:asciiTheme="minorHAnsi" w:eastAsiaTheme="minorEastAsia" w:hAnsiTheme="minorHAnsi"/>
                <w:lang w:eastAsia="zh-CN"/>
              </w:rPr>
            </w:pPr>
            <m:oMathPara>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m:t>
                    </m:r>
                  </m:e>
                </m:d>
                <m:d>
                  <m:dPr>
                    <m:begChr m:val="|"/>
                    <m:endChr m:val="|"/>
                    <m:ctrlPr>
                      <w:rPr>
                        <w:rFonts w:ascii="Cambria Math" w:eastAsiaTheme="minorEastAsia" w:hAnsi="Cambria Math"/>
                        <w:i/>
                        <w:lang w:eastAsia="zh-CN"/>
                      </w:rPr>
                    </m:ctrlPr>
                  </m:dPr>
                  <m:e>
                    <m:r>
                      <w:rPr>
                        <w:rFonts w:ascii="Cambria Math" w:eastAsiaTheme="minorEastAsia" w:hAnsi="Cambria Math"/>
                        <w:lang w:eastAsia="zh-CN"/>
                      </w:rPr>
                      <m:t>A</m:t>
                    </m:r>
                  </m:e>
                </m:d>
                <m:d>
                  <m:dPr>
                    <m:begChr m:val="|"/>
                    <m:endChr m:val="|"/>
                    <m:ctrlPr>
                      <w:rPr>
                        <w:rFonts w:ascii="Cambria Math" w:eastAsiaTheme="minorEastAsia" w:hAnsi="Cambria Math"/>
                        <w:i/>
                        <w:lang w:eastAsia="zh-CN"/>
                      </w:rPr>
                    </m:ctrlPr>
                  </m:dPr>
                  <m:e>
                    <m:r>
                      <w:rPr>
                        <w:rFonts w:ascii="Cambria Math" w:eastAsiaTheme="minorEastAsia" w:hAnsi="Cambria Math"/>
                        <w:lang w:eastAsia="zh-CN"/>
                      </w:rPr>
                      <m:t>C</m:t>
                    </m:r>
                  </m:e>
                </m:d>
                <m:r>
                  <w:rPr>
                    <w:rFonts w:ascii="Cambria Math" w:eastAsiaTheme="minorEastAsia" w:hAnsi="Cambria Math"/>
                    <w:lang w:eastAsia="zh-CN"/>
                  </w:rPr>
                  <m:t>cos</m:t>
                </m:r>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C</m:t>
                        </m:r>
                      </m:sub>
                    </m:sSub>
                  </m:e>
                </m:d>
                <m:r>
                  <w:rPr>
                    <w:rFonts w:ascii="Cambria Math" w:eastAsiaTheme="minorEastAsia" w:hAnsi="Cambria Math"/>
                    <w:lang w:eastAsia="zh-CN"/>
                  </w:rPr>
                  <m:t>≤1</m:t>
                </m:r>
              </m:oMath>
            </m:oMathPara>
          </w:p>
        </w:tc>
        <w:tc>
          <w:tcPr>
            <w:tcW w:w="1096" w:type="dxa"/>
            <w:vAlign w:val="center"/>
          </w:tcPr>
          <w:p w14:paraId="2FA9F69C"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bookmarkStart w:id="217" w:name="_Ref531096466"/>
            <w:r w:rsidRPr="00E03861">
              <w:rPr>
                <w:rFonts w:ascii="Times New Roman" w:eastAsiaTheme="minorEastAsia" w:hAnsi="Times New Roman"/>
                <w:b/>
                <w:i/>
              </w:rPr>
              <w:t xml:space="preserve"> </w:t>
            </w:r>
            <w:bookmarkEnd w:id="217"/>
          </w:p>
        </w:tc>
      </w:tr>
    </w:tbl>
    <w:p w14:paraId="48A52EE2" w14:textId="77777777" w:rsidR="0039716A" w:rsidRDefault="0039716A" w:rsidP="0039716A">
      <w:pPr>
        <w:spacing w:line="360" w:lineRule="auto"/>
        <w:rPr>
          <w:rFonts w:eastAsiaTheme="minorEastAsia"/>
          <w:lang w:eastAsia="zh-CN"/>
        </w:rPr>
      </w:pPr>
      <w:r>
        <w:rPr>
          <w:rFonts w:eastAsiaTheme="minorEastAsia"/>
          <w:lang w:eastAsia="zh-CN"/>
        </w:rPr>
        <w:t xml:space="preserve">Ainsi, on introduire l’indicateur de l’effet Morton </w:t>
      </w:r>
      <m:oMath>
        <m:r>
          <w:rPr>
            <w:rFonts w:ascii="Cambria Math" w:eastAsiaTheme="minorEastAsia" w:hAnsi="Cambria Math"/>
            <w:lang w:eastAsia="zh-CN"/>
          </w:rPr>
          <m:t>ς</m:t>
        </m:r>
      </m:oMath>
      <w:r>
        <w:rPr>
          <w:rFonts w:eastAsiaTheme="minorEastAsia"/>
          <w:lang w:eastAsia="zh-CN"/>
        </w:rPr>
        <w:t xml:space="preserve"> qui permet de conditionne l’apparition de l’effet Morton instable.</w:t>
      </w:r>
    </w:p>
    <w:p w14:paraId="04046DCB" w14:textId="77777777" w:rsidR="0039716A" w:rsidRDefault="0039716A" w:rsidP="0039716A">
      <w:pPr>
        <w:spacing w:line="360" w:lineRule="auto"/>
        <w:rPr>
          <w:rFonts w:eastAsiaTheme="minorEastAsia"/>
          <w:lang w:eastAsia="zh-CN"/>
        </w:rPr>
      </w:pPr>
      <w:r>
        <w:rPr>
          <w:rFonts w:eastAsiaTheme="minorEastAsia"/>
          <w:lang w:eastAsia="zh-CN"/>
        </w:rPr>
        <w:t xml:space="preserve">L’étude de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liée aux trois aspects physiques qui contribue au déclanchement de l’instabilité vibratoire. Ces trois matrices peuvent être obtenues avec les modèles simplifiés ou robustes, linéaires ou non-linéaires. En fonction des modèles utilisés pour calculer les coefficients d’influence de l’effet Morton, les méthodes d’analyse de l’effet Morton peuvent être regroupé en 3 types. Ces trois types de méthode visent différent compromis entre la qualité de prédiction et le temps de calcul.</w:t>
      </w:r>
    </w:p>
    <w:p w14:paraId="38F4C87B" w14:textId="77777777" w:rsidR="0039716A" w:rsidRDefault="0039716A" w:rsidP="0039716A">
      <w:pPr>
        <w:pStyle w:val="Titre3"/>
      </w:pPr>
      <w:bookmarkStart w:id="218" w:name="_Toc532821787"/>
      <w:r>
        <w:t>Approche Lorenz et Murphy</w:t>
      </w:r>
      <w:bookmarkEnd w:id="218"/>
    </w:p>
    <w:p w14:paraId="21BBF851" w14:textId="77777777" w:rsidR="0039716A" w:rsidRDefault="0039716A" w:rsidP="0039716A">
      <w:pPr>
        <w:spacing w:line="360" w:lineRule="auto"/>
      </w:pPr>
      <w:r>
        <w:t xml:space="preserve">L’approche proposée par Lorenz et Murphy est une démarche analytique et simplifié  qui vise à réaliser l’analyse de l’effet Morton à partir des outils numériques répandus et </w:t>
      </w:r>
      <w:r w:rsidRPr="00BA4D0F">
        <w:t>abordable</w:t>
      </w:r>
      <w:r>
        <w:t xml:space="preserve">s. L’hypothèse inhérente dans cette méthode est que la réponse thermique du système rotor est infiniment lente par rapport à la réponse dynamique du rotor. C’est-à-dire, la réponse dynamique est traitée en régime stationnaire et l’analyse de l’effet Morton est effectuée en état quasi-stationnaire. Cette hypothèse permet d’éviter les calculs thermo-hydrodynamiques en régime transitoire dans le palier qui est souvent très couteux en termes de temps de calcul.  En outre, la réponse au balourd est effectuée en utilisant les coefficients dynamiques de palier et le calcul du balourd thermique s’est basé sur une formule analytique. Ces approches simplifiées et linéaire déterminent les coefficients d’influence de l’effet Morton avec une précision modérée et rendent l’analyse de l’effet Morton très accessible. </w:t>
      </w:r>
    </w:p>
    <w:p w14:paraId="433208E7" w14:textId="77777777" w:rsidR="0039716A" w:rsidRDefault="0039716A" w:rsidP="0039716A">
      <w:pPr>
        <w:spacing w:line="360" w:lineRule="auto"/>
      </w:pPr>
      <w:r>
        <w:t>L’application de la méthode est divisée en 11 étapes. Les descriptions de chaque étape sont données dans la suite :</w:t>
      </w:r>
    </w:p>
    <w:p w14:paraId="718C58B6" w14:textId="77777777" w:rsidR="0039716A" w:rsidRDefault="0039716A" w:rsidP="0039716A">
      <w:pPr>
        <w:pStyle w:val="Paragraphedeliste"/>
        <w:numPr>
          <w:ilvl w:val="0"/>
          <w:numId w:val="19"/>
        </w:numPr>
        <w:spacing w:line="360" w:lineRule="auto"/>
        <w:jc w:val="both"/>
      </w:pPr>
      <w:r>
        <w:t xml:space="preserve">Réaliser le calcul à charge imposé aux vitesses de rotation ciblées pour le palier hydrodynamique et calculer les coefficients dynamiques à la position d’équilibre statique du rotor dans le palier. </w:t>
      </w:r>
    </w:p>
    <w:p w14:paraId="3034334E" w14:textId="77777777" w:rsidR="0039716A" w:rsidRDefault="0039716A" w:rsidP="0039716A">
      <w:pPr>
        <w:pStyle w:val="Paragraphedeliste"/>
        <w:numPr>
          <w:ilvl w:val="0"/>
          <w:numId w:val="19"/>
        </w:numPr>
        <w:spacing w:line="360" w:lineRule="auto"/>
        <w:jc w:val="both"/>
      </w:pPr>
      <w:r>
        <w:t xml:space="preserve">Imposer un balourd à la position axiale du disque </w:t>
      </w:r>
      <m:oMath>
        <m:r>
          <m:rPr>
            <m:sty m:val="bi"/>
          </m:rPr>
          <w:rPr>
            <w:rFonts w:ascii="Cambria Math" w:hAnsi="Cambria Math"/>
          </w:rPr>
          <m:t>U</m:t>
        </m:r>
      </m:oMath>
      <w:r>
        <w:t xml:space="preserve"> et réaliser le calcul de la réponse au balourd dans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 la vibration synchrone. Cette orbite entoure la position d’équilibre statique du rotor dans le palier, qui est obtenue à l’étape (1). </w:t>
      </w:r>
    </w:p>
    <w:p w14:paraId="5DA11478" w14:textId="77777777" w:rsidR="0039716A" w:rsidRDefault="0039716A" w:rsidP="0039716A">
      <w:pPr>
        <w:pStyle w:val="Paragraphedeliste"/>
        <w:numPr>
          <w:ilvl w:val="0"/>
          <w:numId w:val="19"/>
        </w:numPr>
        <w:spacing w:line="360" w:lineRule="auto"/>
        <w:jc w:val="both"/>
      </w:pPr>
      <w:r>
        <w:t>Positionner le rotor au premier point qui construit l’orbite, le calcul à cette position imposée permet d’avoir le champ de température du film dans la direction circonférentielle du rotor. Le champ de température à la surface du rotor est supposé égal à la moyenne du champ de température du film.</w:t>
      </w:r>
    </w:p>
    <w:p w14:paraId="079B3755" w14:textId="77777777" w:rsidR="0039716A" w:rsidRDefault="0039716A" w:rsidP="0039716A">
      <w:pPr>
        <w:pStyle w:val="Paragraphedeliste"/>
        <w:numPr>
          <w:ilvl w:val="0"/>
          <w:numId w:val="19"/>
        </w:numPr>
        <w:spacing w:line="360" w:lineRule="auto"/>
        <w:jc w:val="both"/>
      </w:pPr>
      <w:r>
        <w:t>Répéter le calcul de l’étape (3) aux points successifs qui construit l’orbite de la vibration synchrone. La référence [] préconise d’utiliser 24 points équidistants pour représenter  l’orbite. Le fait que la rotation propre du rotor a lieu en même temps de la vibration synchrone, à chaque position imposée sur l’orbite, un champ de température instantané à la surface du rotor est établi 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r</m:t>
            </m:r>
          </m:sub>
        </m:sSub>
        <m:r>
          <w:rPr>
            <w:rFonts w:ascii="Cambria Math" w:hAnsi="Cambria Math"/>
          </w:rPr>
          <m:t>&lt;r,t&gt;</m:t>
        </m:r>
      </m:oMath>
      <w:r>
        <w:t>.</w:t>
      </w:r>
    </w:p>
    <w:p w14:paraId="68A67565" w14:textId="77777777" w:rsidR="0039716A" w:rsidRDefault="0039716A" w:rsidP="0039716A">
      <w:pPr>
        <w:pStyle w:val="Paragraphedeliste"/>
        <w:numPr>
          <w:ilvl w:val="0"/>
          <w:numId w:val="19"/>
        </w:numPr>
        <w:spacing w:line="360" w:lineRule="auto"/>
        <w:jc w:val="both"/>
      </w:pPr>
      <w:r>
        <w:t xml:space="preserve">En se basant sur les champs de température obtenue aux points sur l’orbite,  le calcul de la valeur moyenné de ces champs de température donne le champ de température finale. Celui-ci est supposé être en régime stationnaire lors de la vibration synchrone et il est représentatif du rotor qui fonctionne en état stationnaire.  </w:t>
      </w:r>
    </w:p>
    <w:p w14:paraId="54F28266" w14:textId="77777777" w:rsidR="0039716A" w:rsidRDefault="0039716A" w:rsidP="0039716A">
      <w:pPr>
        <w:pStyle w:val="Paragraphedeliste"/>
        <w:numPr>
          <w:ilvl w:val="0"/>
          <w:numId w:val="19"/>
        </w:numPr>
        <w:spacing w:line="360" w:lineRule="auto"/>
        <w:jc w:val="both"/>
      </w:pPr>
      <w:r>
        <w:t xml:space="preserve">Basé sur le champ de température à la surface du rotor en état stationnaire, la différence de la température </w:t>
      </w:r>
      <m:oMath>
        <m:r>
          <m:rPr>
            <m:sty m:val="p"/>
          </m:rPr>
          <w:rPr>
            <w:rFonts w:ascii="Cambria Math" w:hAnsi="Cambria Math"/>
          </w:rPr>
          <m:t>Δ</m:t>
        </m:r>
        <m:r>
          <w:rPr>
            <w:rFonts w:ascii="Cambria Math" w:hAnsi="Cambria Math"/>
          </w:rPr>
          <m:t>T</m:t>
        </m:r>
      </m:oMath>
      <w:r>
        <w:t xml:space="preserve"> est obtenue. </w:t>
      </w:r>
    </w:p>
    <w:p w14:paraId="768173AB" w14:textId="77777777" w:rsidR="0039716A" w:rsidRDefault="0039716A" w:rsidP="0039716A">
      <w:pPr>
        <w:pStyle w:val="Paragraphedeliste"/>
        <w:numPr>
          <w:ilvl w:val="0"/>
          <w:numId w:val="19"/>
        </w:numPr>
        <w:spacing w:line="360" w:lineRule="auto"/>
        <w:jc w:val="both"/>
      </w:pPr>
      <w:r>
        <w:t xml:space="preserve">Calculer la phase du point haut en se basant sur l’orbite obtenu à l’étape (2). Présumer un déphasage de 30 degrés à la surface du rotor entre le point haut et le point chaud. Selon [], le point chaud est retardé par rapport au point haut. La phase du point chaud et la température </w:t>
      </w:r>
      <m:oMath>
        <m:r>
          <m:rPr>
            <m:sty m:val="p"/>
          </m:rPr>
          <w:rPr>
            <w:rFonts w:ascii="Cambria Math" w:hAnsi="Cambria Math"/>
          </w:rPr>
          <m:t>Δ</m:t>
        </m:r>
        <m:r>
          <w:rPr>
            <w:rFonts w:ascii="Cambria Math" w:hAnsi="Cambria Math"/>
          </w:rPr>
          <m:t>T</m:t>
        </m:r>
      </m:oMath>
      <w:r>
        <w:t xml:space="preserve"> donnent le vecteur de température</w:t>
      </w:r>
      <m:oMath>
        <m:r>
          <w:rPr>
            <w:rFonts w:ascii="Cambria Math" w:hAnsi="Cambria Math"/>
          </w:rPr>
          <m:t xml:space="preserve"> </m:t>
        </m:r>
        <m:r>
          <m:rPr>
            <m:sty m:val="bi"/>
          </m:rPr>
          <w:rPr>
            <w:rFonts w:ascii="Cambria Math" w:hAnsi="Cambria Math"/>
          </w:rPr>
          <m:t>T</m:t>
        </m:r>
      </m:oMath>
      <w:r w:rsidRPr="00F36E87">
        <w:t>.</w:t>
      </w:r>
    </w:p>
    <w:p w14:paraId="5F3F678C" w14:textId="77777777" w:rsidR="0039716A" w:rsidRDefault="0039716A" w:rsidP="0039716A">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Ce coefficient représente la sensitivité de la différence de la température </w:t>
      </w:r>
      <m:oMath>
        <m:r>
          <m:rPr>
            <m:sty m:val="p"/>
          </m:rPr>
          <w:rPr>
            <w:rFonts w:ascii="Cambria Math" w:hAnsi="Cambria Math"/>
          </w:rPr>
          <m:t>Δ</m:t>
        </m:r>
        <m:r>
          <w:rPr>
            <w:rFonts w:ascii="Cambria Math" w:hAnsi="Cambria Math"/>
          </w:rPr>
          <m:t>T</m:t>
        </m:r>
      </m:oMath>
      <w:r>
        <w:t xml:space="preserve"> par rapport au niveau de vibration dans le palier.</w:t>
      </w:r>
    </w:p>
    <w:p w14:paraId="1E744C97" w14:textId="77777777" w:rsidR="0039716A" w:rsidRDefault="0039716A" w:rsidP="0039716A">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Ce coefficient représente la sensitivité du niveau de vibration par rapport au balourd. Dans le cas du calcul de la réponse au balourd en utilisant les caractéristiques dynamiques de palier linéaire, cette sensitivité est indépendante du balourd imposé.  </w:t>
      </w:r>
    </w:p>
    <w:p w14:paraId="6EAAF174" w14:textId="77777777" w:rsidR="0039716A" w:rsidRDefault="0039716A" w:rsidP="0039716A">
      <w:pPr>
        <w:pStyle w:val="Paragraphedeliste"/>
        <w:numPr>
          <w:ilvl w:val="0"/>
          <w:numId w:val="19"/>
        </w:numPr>
        <w:spacing w:line="360" w:lineRule="auto"/>
        <w:jc w:val="both"/>
      </w:pPr>
      <w:r>
        <w:t xml:space="preserve">Calculer le coefficient d’influence </w:t>
      </w:r>
      <m:oMath>
        <m:r>
          <m:rPr>
            <m:sty m:val="bi"/>
          </m:rPr>
          <w:rPr>
            <w:rFonts w:ascii="Cambria Math" w:hAnsi="Cambria Math"/>
          </w:rPr>
          <m:t>C</m:t>
        </m:r>
      </m:oMath>
      <w:r w:rsidRPr="007276F7">
        <w:t xml:space="preserve"> en</w:t>
      </w:r>
      <w:r>
        <w:t xml:space="preserve"> utilisant le formule analytique proposé dans []. La phase de ce coefficient est 180 degré selon la courbure du rotor après la déformation thermique.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5"/>
        <w:gridCol w:w="1091"/>
      </w:tblGrid>
      <w:tr w:rsidR="0039716A" w:rsidRPr="008C024E" w14:paraId="3F67BF85" w14:textId="77777777" w:rsidTr="00863B0F">
        <w:trPr>
          <w:trHeight w:val="635"/>
          <w:jc w:val="center"/>
        </w:trPr>
        <w:tc>
          <w:tcPr>
            <w:tcW w:w="7215" w:type="dxa"/>
            <w:vAlign w:val="center"/>
          </w:tcPr>
          <w:p w14:paraId="2EFDDC9D" w14:textId="77777777" w:rsidR="0039716A" w:rsidRPr="000B40CA" w:rsidRDefault="0039716A" w:rsidP="00863B0F">
            <w:pPr>
              <w:spacing w:before="120" w:after="120" w:line="360" w:lineRule="auto"/>
              <w:rPr>
                <w:rFonts w:eastAsia="SimSun"/>
                <w:i/>
                <w:kern w:val="2"/>
                <w:sz w:val="21"/>
                <w:lang w:eastAsia="zh-CN"/>
              </w:rPr>
            </w:pPr>
            <m:oMathPara>
              <m:oMathParaPr>
                <m:jc m:val="center"/>
              </m:oMathParaPr>
              <m:oMath>
                <m:acc>
                  <m:accPr>
                    <m:chr m:val="⃗"/>
                    <m:ctrlPr>
                      <w:rPr>
                        <w:rFonts w:ascii="Cambria Math" w:eastAsiaTheme="minorEastAsia" w:hAnsi="Cambria Math" w:cstheme="minorBidi"/>
                        <w:i/>
                        <w:kern w:val="2"/>
                        <w:sz w:val="21"/>
                        <w:lang w:eastAsia="zh-CN"/>
                      </w:rPr>
                    </m:ctrlPr>
                  </m:accPr>
                  <m:e>
                    <m:r>
                      <w:rPr>
                        <w:rFonts w:ascii="Cambria Math" w:hAnsi="Cambria Math"/>
                      </w:rPr>
                      <m:t>C</m:t>
                    </m:r>
                  </m:e>
                </m:acc>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r>
                      <w:rPr>
                        <w:rFonts w:ascii="Cambria Math" w:eastAsia="SimSun" w:hAnsi="Cambria Math"/>
                        <w:kern w:val="2"/>
                        <w:sz w:val="21"/>
                        <w:lang w:eastAsia="zh-CN"/>
                      </w:rPr>
                      <m:t>R</m:t>
                    </m:r>
                  </m:den>
                </m:f>
                <m:sSup>
                  <m:sSupPr>
                    <m:ctrlPr>
                      <w:rPr>
                        <w:rFonts w:ascii="Cambria Math" w:eastAsia="SimSun" w:hAnsi="Cambria Math"/>
                        <w:i/>
                        <w:kern w:val="2"/>
                        <w:sz w:val="21"/>
                        <w:lang w:eastAsia="zh-CN"/>
                      </w:rPr>
                    </m:ctrlPr>
                  </m:sSupPr>
                  <m:e>
                    <m:r>
                      <w:rPr>
                        <w:rFonts w:ascii="Cambria Math" w:eastAsia="SimSun" w:hAnsi="Cambria Math"/>
                        <w:kern w:val="2"/>
                        <w:sz w:val="21"/>
                        <w:lang w:eastAsia="zh-CN"/>
                      </w:rPr>
                      <m:t>e</m:t>
                    </m:r>
                  </m:e>
                  <m:sup>
                    <m:r>
                      <w:rPr>
                        <w:rFonts w:ascii="Cambria Math" w:eastAsia="SimSun" w:hAnsi="Cambria Math"/>
                        <w:kern w:val="2"/>
                        <w:sz w:val="21"/>
                        <w:lang w:eastAsia="zh-CN"/>
                      </w:rPr>
                      <m:t>pha(</m:t>
                    </m:r>
                    <m:acc>
                      <m:accPr>
                        <m:chr m:val="⃗"/>
                        <m:ctrlPr>
                          <w:rPr>
                            <w:rFonts w:ascii="Cambria Math" w:eastAsia="SimSun" w:hAnsi="Cambria Math"/>
                            <w:i/>
                            <w:kern w:val="2"/>
                            <w:sz w:val="21"/>
                            <w:lang w:eastAsia="zh-CN"/>
                          </w:rPr>
                        </m:ctrlPr>
                      </m:accPr>
                      <m:e>
                        <m:r>
                          <w:rPr>
                            <w:rFonts w:ascii="Cambria Math" w:eastAsia="SimSun" w:hAnsi="Cambria Math"/>
                            <w:kern w:val="2"/>
                            <w:sz w:val="21"/>
                            <w:lang w:eastAsia="zh-CN"/>
                          </w:rPr>
                          <m:t>C</m:t>
                        </m:r>
                      </m:e>
                    </m:acc>
                    <m:r>
                      <w:rPr>
                        <w:rFonts w:ascii="Cambria Math" w:eastAsia="SimSun" w:hAnsi="Cambria Math"/>
                        <w:kern w:val="2"/>
                        <w:sz w:val="21"/>
                        <w:lang w:eastAsia="zh-CN"/>
                      </w:rPr>
                      <m:t>)j</m:t>
                    </m:r>
                  </m:sup>
                </m:sSup>
              </m:oMath>
            </m:oMathPara>
          </w:p>
          <w:p w14:paraId="5C05350C" w14:textId="77777777" w:rsidR="0039716A" w:rsidRPr="007C7D68" w:rsidRDefault="0039716A" w:rsidP="00863B0F">
            <w:pPr>
              <w:spacing w:before="120" w:after="120"/>
              <w:jc w:val="left"/>
              <w:rPr>
                <w:rFonts w:eastAsia="SimSun"/>
                <w:i/>
              </w:rPr>
            </w:pPr>
            <m:oMath>
              <m:r>
                <w:rPr>
                  <w:rFonts w:ascii="Cambria Math" w:eastAsia="SimSun" w:hAnsi="Cambria Math"/>
                </w:rPr>
                <m:t>M</m:t>
              </m:r>
            </m:oMath>
            <w:r w:rsidRPr="00250BB3">
              <w:rPr>
                <w:rFonts w:eastAsia="SimSun"/>
                <w:i/>
              </w:rPr>
              <w:t>:</w:t>
            </w:r>
            <w:r>
              <w:rPr>
                <w:rFonts w:eastAsia="SimSun"/>
                <w:i/>
              </w:rPr>
              <w:t xml:space="preserve"> </w:t>
            </w:r>
            <w:r w:rsidRPr="00250BB3">
              <w:rPr>
                <w:rFonts w:eastAsia="SimSun"/>
                <w:i/>
              </w:rPr>
              <w:t>masse du disque au porte-à-faux</w:t>
            </w:r>
            <w:r>
              <w:rPr>
                <w:rFonts w:eastAsia="SimSun"/>
                <w:i/>
              </w:rPr>
              <w:t xml:space="preserve"> en [g]</w:t>
            </w:r>
            <w:r>
              <w:rPr>
                <w:rFonts w:eastAsia="SimSun"/>
                <w:i/>
              </w:rPr>
              <w:br/>
            </w:r>
            <m:oMath>
              <m:r>
                <w:rPr>
                  <w:rFonts w:ascii="Cambria Math" w:eastAsia="SimSun" w:hAnsi="Cambria Math"/>
                </w:rPr>
                <m:t>α </m:t>
              </m:r>
            </m:oMath>
            <w:r>
              <w:rPr>
                <w:rFonts w:eastAsia="SimSun"/>
                <w:i/>
              </w:rPr>
              <w:t>: coefficient de dilatation thermique</w:t>
            </w:r>
            <w:r>
              <w:rPr>
                <w:rFonts w:eastAsia="SimSun"/>
                <w:i/>
              </w:rPr>
              <w:br/>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w:r>
              <w:rPr>
                <w:rFonts w:eastAsia="SimSun"/>
                <w:i/>
              </w:rPr>
              <w:t>: largeur du palier en [mm]</w:t>
            </w:r>
            <w:r>
              <w:rPr>
                <w:rFonts w:eastAsia="SimSun"/>
                <w:i/>
              </w:rPr>
              <w:br/>
            </w:r>
            <m:oMath>
              <m:r>
                <w:rPr>
                  <w:rFonts w:ascii="Cambria Math" w:eastAsia="SimSun" w:hAnsi="Cambria Math"/>
                </w:rPr>
                <m:t>L </m:t>
              </m:r>
            </m:oMath>
            <w:r>
              <w:rPr>
                <w:rFonts w:eastAsia="SimSun"/>
                <w:i/>
              </w:rPr>
              <w:t>: distance axiale entre le milieu du disque et le milieu du palier [mm]</w:t>
            </w:r>
            <w:r>
              <w:rPr>
                <w:rFonts w:eastAsia="SimSun"/>
                <w:i/>
              </w:rPr>
              <w:br/>
            </w:r>
            <m:oMath>
              <m:r>
                <w:rPr>
                  <w:rFonts w:ascii="Cambria Math" w:eastAsia="SimSun" w:hAnsi="Cambria Math"/>
                </w:rPr>
                <m:t>R </m:t>
              </m:r>
            </m:oMath>
            <w:r>
              <w:rPr>
                <w:rFonts w:eastAsia="SimSun"/>
                <w:i/>
              </w:rPr>
              <w:t>: Rayon de l’arbre [mm]</w:t>
            </w:r>
            <w:r>
              <w:rPr>
                <w:rFonts w:eastAsia="SimSun"/>
                <w:i/>
              </w:rPr>
              <w:br/>
            </w:r>
            <m:oMath>
              <m:r>
                <w:rPr>
                  <w:rFonts w:ascii="Cambria Math" w:eastAsia="SimSun" w:hAnsi="Cambria Math"/>
                </w:rPr>
                <m:t>pha(</m:t>
              </m:r>
              <m:acc>
                <m:accPr>
                  <m:chr m:val="⃗"/>
                  <m:ctrlPr>
                    <w:rPr>
                      <w:rFonts w:ascii="Cambria Math" w:eastAsia="SimSun" w:hAnsi="Cambria Math"/>
                      <w:i/>
                    </w:rPr>
                  </m:ctrlPr>
                </m:accPr>
                <m:e>
                  <m:r>
                    <w:rPr>
                      <w:rFonts w:ascii="Cambria Math" w:eastAsia="SimSun" w:hAnsi="Cambria Math"/>
                    </w:rPr>
                    <m:t>C</m:t>
                  </m:r>
                </m:e>
              </m:acc>
              <m:r>
                <w:rPr>
                  <w:rFonts w:ascii="Cambria Math" w:eastAsia="SimSun" w:hAnsi="Cambria Math"/>
                </w:rPr>
                <m:t>) </m:t>
              </m:r>
            </m:oMath>
            <w:r>
              <w:rPr>
                <w:rFonts w:eastAsia="SimSun"/>
                <w:i/>
              </w:rPr>
              <w:t xml:space="preserve">: 180 degré à cause de la courbure de rotor générée par </w:t>
            </w:r>
            <m:oMath>
              <m:acc>
                <m:accPr>
                  <m:chr m:val="⃗"/>
                  <m:ctrlPr>
                    <w:rPr>
                      <w:rFonts w:ascii="Cambria Math" w:eastAsia="SimSun" w:hAnsi="Cambria Math"/>
                      <w:i/>
                    </w:rPr>
                  </m:ctrlPr>
                </m:accPr>
                <m:e>
                  <m:r>
                    <w:rPr>
                      <w:rFonts w:ascii="Cambria Math" w:eastAsia="SimSun" w:hAnsi="Cambria Math"/>
                    </w:rPr>
                    <m:t>T</m:t>
                  </m:r>
                </m:e>
              </m:acc>
            </m:oMath>
            <w:r>
              <w:rPr>
                <w:rFonts w:eastAsia="SimSun"/>
                <w:i/>
              </w:rPr>
              <w:t xml:space="preserve"> </w:t>
            </w:r>
          </w:p>
        </w:tc>
        <w:tc>
          <w:tcPr>
            <w:tcW w:w="1091" w:type="dxa"/>
            <w:vAlign w:val="center"/>
          </w:tcPr>
          <w:p w14:paraId="4ED0E82C" w14:textId="77777777" w:rsidR="0039716A" w:rsidRPr="008C024E" w:rsidRDefault="0039716A" w:rsidP="0039716A">
            <w:pPr>
              <w:pStyle w:val="Lgende"/>
              <w:keepNext/>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8C024E">
              <w:rPr>
                <w:rFonts w:ascii="Times New Roman" w:eastAsia="Times New Roman" w:hAnsi="Times New Roman"/>
                <w:b/>
                <w:iCs w:val="0"/>
                <w:color w:val="auto"/>
                <w:sz w:val="22"/>
                <w:szCs w:val="22"/>
                <w:lang w:eastAsia="fr-FR"/>
              </w:rPr>
              <w:t xml:space="preserve"> </w:t>
            </w:r>
          </w:p>
        </w:tc>
      </w:tr>
    </w:tbl>
    <w:p w14:paraId="0A2B1B80" w14:textId="77777777" w:rsidR="0039716A" w:rsidRDefault="0039716A" w:rsidP="0039716A">
      <w:pPr>
        <w:pStyle w:val="Paragraphedeliste"/>
        <w:numPr>
          <w:ilvl w:val="0"/>
          <w:numId w:val="19"/>
        </w:numPr>
        <w:spacing w:line="360" w:lineRule="auto"/>
      </w:pPr>
      <w:r>
        <w:t xml:space="preserve">Calculer l’indicateur de l’effet Morton </w:t>
      </w:r>
      <m:oMath>
        <m:r>
          <w:rPr>
            <w:rFonts w:ascii="Cambria Math" w:eastAsiaTheme="minorEastAsia" w:hAnsi="Cambria Math"/>
            <w:lang w:eastAsia="zh-CN"/>
          </w:rPr>
          <m:t>ς</m:t>
        </m:r>
      </m:oMath>
      <w:r>
        <w:rPr>
          <w:lang w:eastAsia="zh-CN"/>
        </w:rPr>
        <w:t>. Cet indicateur illustre la stabilité de l’effet Morton à la vitesse ciblé.</w:t>
      </w:r>
    </w:p>
    <w:p w14:paraId="32CAAA3C" w14:textId="77777777" w:rsidR="0039716A" w:rsidRDefault="0039716A" w:rsidP="0039716A">
      <w:pPr>
        <w:spacing w:line="360" w:lineRule="auto"/>
      </w:pPr>
      <w:r>
        <w:t>Malgré l’efficacité et le bon rapport qualité/temps de cette méthode d’analyse, sa limitation est également évidente. Elle ne prend pas en compte les effets transitoires qui contribuent au déclanchement de l’effet Morton instable. De plus, cette approche ne considère pas la non-linéarité du palier lors du grand déplacement du rotor dans le palier et le modèle thermomécanique du rotor. 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23F18422" w14:textId="77777777" w:rsidR="0039716A" w:rsidRDefault="0039716A" w:rsidP="0039716A">
      <w:pPr>
        <w:pStyle w:val="Titre3"/>
      </w:pPr>
      <w:bookmarkStart w:id="219" w:name="_Toc532821788"/>
      <w:r>
        <w:t>Approche analytique améliorée</w:t>
      </w:r>
      <w:bookmarkEnd w:id="219"/>
    </w:p>
    <w:p w14:paraId="0366D902" w14:textId="77777777" w:rsidR="0039716A" w:rsidRDefault="0039716A" w:rsidP="0039716A">
      <w:pPr>
        <w:spacing w:line="360" w:lineRule="auto"/>
      </w:pPr>
      <w:r>
        <w:t>L’approche analytique améliorée est inspirée de celle de Lorenz et Murphy. Cette approche utilise les modèles plus avancés qui permettent de calculer les coefficients d’influence de l’effet Morton de manière plus précise. Les améliorations principales sont listées dans la suite :</w:t>
      </w:r>
    </w:p>
    <w:p w14:paraId="1B9FCE3D" w14:textId="77777777" w:rsidR="0039716A" w:rsidRDefault="0039716A" w:rsidP="0039716A">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de mieux prendre en compte l’effet thermique agissant sur la force fluide. </w:t>
      </w:r>
    </w:p>
    <w:p w14:paraId="5CB7A997" w14:textId="77777777" w:rsidR="0039716A" w:rsidRDefault="0039716A" w:rsidP="0039716A">
      <w:pPr>
        <w:pStyle w:val="Paragraphedeliste"/>
        <w:numPr>
          <w:ilvl w:val="0"/>
          <w:numId w:val="21"/>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Le calcul thermique en transitoire permet de prendre en compte l’effet transitoire et de prédire le point haut à la surface du rotor. </w:t>
      </w:r>
    </w:p>
    <w:p w14:paraId="0CF1DEE0" w14:textId="77777777" w:rsidR="0039716A" w:rsidRDefault="0039716A" w:rsidP="0039716A">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le déplacement de la fibre neutre sous chargement thermique de </w:t>
      </w:r>
      <m:oMath>
        <m:r>
          <m:rPr>
            <m:sty m:val="p"/>
          </m:rPr>
          <w:rPr>
            <w:rFonts w:ascii="Cambria Math" w:hAnsi="Cambria Math"/>
          </w:rPr>
          <m:t>Δ</m:t>
        </m:r>
        <m:r>
          <w:rPr>
            <w:rFonts w:ascii="Cambria Math" w:hAnsi="Cambria Math"/>
          </w:rPr>
          <m:t>T=1°C</m:t>
        </m:r>
      </m:oMath>
      <w:r>
        <w:t xml:space="preserve">. Le modèle thermomécanique permet d’évaluer ce déplacement de la fibre neutre sans simplification. </w:t>
      </w:r>
    </w:p>
    <w:p w14:paraId="35FFE2C2" w14:textId="77777777" w:rsidR="0039716A" w:rsidRDefault="0039716A" w:rsidP="0039716A">
      <w:pPr>
        <w:spacing w:line="360" w:lineRule="auto"/>
      </w:pPr>
      <w:r>
        <w:t xml:space="preserve">Une comparaison de l’approche analytique améliorée avec l’approche de Lorenz et Murphy est résumée dans le </w:t>
      </w:r>
      <w:r>
        <w:fldChar w:fldCharType="begin"/>
      </w:r>
      <w:r>
        <w:instrText xml:space="preserve"> REF _Ref531204113 \h </w:instrText>
      </w:r>
      <w:r>
        <w:fldChar w:fldCharType="separate"/>
      </w:r>
      <w:r w:rsidR="00A07FD0" w:rsidRPr="00C61161">
        <w:rPr>
          <w:i/>
          <w:iCs/>
        </w:rPr>
        <w:t xml:space="preserve">Tableau </w:t>
      </w:r>
      <w:r w:rsidR="00A07FD0">
        <w:rPr>
          <w:i/>
          <w:iCs/>
          <w:noProof/>
        </w:rPr>
        <w:t>6</w:t>
      </w:r>
      <w:r>
        <w:fldChar w:fldCharType="end"/>
      </w:r>
      <w:r>
        <w:t xml:space="preserve">. </w:t>
      </w:r>
    </w:p>
    <w:p w14:paraId="34AB0CD6" w14:textId="77777777" w:rsidR="0039716A" w:rsidRPr="00C61161" w:rsidRDefault="0039716A" w:rsidP="0039716A">
      <w:pPr>
        <w:pStyle w:val="Lgende"/>
        <w:keepNext/>
        <w:spacing w:after="0"/>
        <w:jc w:val="center"/>
        <w:rPr>
          <w:rFonts w:ascii="Calibri" w:eastAsia="Times New Roman" w:hAnsi="Calibri" w:cs="Times New Roman"/>
          <w:i w:val="0"/>
          <w:iCs w:val="0"/>
          <w:color w:val="auto"/>
          <w:sz w:val="22"/>
          <w:szCs w:val="20"/>
          <w:lang w:eastAsia="fr-FR"/>
        </w:rPr>
      </w:pPr>
      <w:bookmarkStart w:id="220" w:name="_Ref531204113"/>
      <w:r w:rsidRPr="00C61161">
        <w:rPr>
          <w:rFonts w:ascii="Calibri" w:eastAsia="Times New Roman" w:hAnsi="Calibri" w:cs="Times New Roman"/>
          <w:i w:val="0"/>
          <w:iCs w:val="0"/>
          <w:color w:val="auto"/>
          <w:sz w:val="22"/>
          <w:szCs w:val="20"/>
          <w:lang w:eastAsia="fr-FR"/>
        </w:rPr>
        <w:t xml:space="preserve">Tableau </w:t>
      </w:r>
      <w:r w:rsidRPr="00C61161">
        <w:rPr>
          <w:rFonts w:ascii="Calibri" w:eastAsia="Times New Roman" w:hAnsi="Calibri" w:cs="Times New Roman"/>
          <w:i w:val="0"/>
          <w:iCs w:val="0"/>
          <w:color w:val="auto"/>
          <w:sz w:val="22"/>
          <w:szCs w:val="20"/>
          <w:lang w:eastAsia="fr-FR"/>
        </w:rPr>
        <w:fldChar w:fldCharType="begin"/>
      </w:r>
      <w:r w:rsidRPr="00C61161">
        <w:rPr>
          <w:rFonts w:ascii="Calibri" w:eastAsia="Times New Roman" w:hAnsi="Calibri" w:cs="Times New Roman"/>
          <w:i w:val="0"/>
          <w:iCs w:val="0"/>
          <w:color w:val="auto"/>
          <w:sz w:val="22"/>
          <w:szCs w:val="20"/>
          <w:lang w:eastAsia="fr-FR"/>
        </w:rPr>
        <w:instrText xml:space="preserve"> SEQ Tableau \* ARABIC </w:instrText>
      </w:r>
      <w:r w:rsidRPr="00C61161">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6</w:t>
      </w:r>
      <w:r w:rsidRPr="00C61161">
        <w:rPr>
          <w:rFonts w:ascii="Calibri" w:eastAsia="Times New Roman" w:hAnsi="Calibri" w:cs="Times New Roman"/>
          <w:i w:val="0"/>
          <w:iCs w:val="0"/>
          <w:color w:val="auto"/>
          <w:sz w:val="22"/>
          <w:szCs w:val="20"/>
          <w:lang w:eastAsia="fr-FR"/>
        </w:rPr>
        <w:fldChar w:fldCharType="end"/>
      </w:r>
      <w:bookmarkEnd w:id="220"/>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11837D9" w14:textId="77777777" w:rsidR="0039716A" w:rsidRDefault="0039716A" w:rsidP="0039716A">
      <w:pPr>
        <w:spacing w:line="360" w:lineRule="auto"/>
      </w:pPr>
      <w:r>
        <w:rPr>
          <w:noProof/>
          <w:lang w:eastAsia="zh-CN"/>
        </w:rPr>
        <w:drawing>
          <wp:inline distT="0" distB="0" distL="0" distR="0" wp14:anchorId="4E4DBB1E" wp14:editId="17103FA6">
            <wp:extent cx="5760720" cy="1737995"/>
            <wp:effectExtent l="0" t="0" r="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737995"/>
                    </a:xfrm>
                    <a:prstGeom prst="rect">
                      <a:avLst/>
                    </a:prstGeom>
                  </pic:spPr>
                </pic:pic>
              </a:graphicData>
            </a:graphic>
          </wp:inline>
        </w:drawing>
      </w:r>
    </w:p>
    <w:p w14:paraId="39234BF6" w14:textId="77777777" w:rsidR="0039716A" w:rsidRDefault="0039716A" w:rsidP="0039716A">
      <w:pPr>
        <w:pStyle w:val="Titre2"/>
      </w:pPr>
      <w:bookmarkStart w:id="221" w:name="_Toc532821789"/>
      <w:r w:rsidRPr="00EA3D98">
        <w:t xml:space="preserve">Application au Banc de l’effet Morton </w:t>
      </w:r>
      <w:r>
        <w:t>(BEM)</w:t>
      </w:r>
      <w:bookmarkEnd w:id="221"/>
    </w:p>
    <w:p w14:paraId="1A25E4D3" w14:textId="77777777" w:rsidR="0039716A" w:rsidRDefault="0039716A" w:rsidP="0039716A">
      <w:pPr>
        <w:spacing w:line="360" w:lineRule="auto"/>
      </w:pPr>
      <w:r>
        <w:t xml:space="preserve">Le banc d’essais dédié à tester et valider la modélisation de l’effet Morton possède deux configurations. Une configuration courte du rotor 430mm et une configuration longue du rotor 700mm. Dans les deux configurations, le rotor est supporté du côté du moteur (DE) par le même roulement à billes et du côté opposé au moteur (NDE) par le même palier testé. Leurs caractéristiques sont présentées dans le </w:t>
      </w:r>
      <w:r>
        <w:fldChar w:fldCharType="begin"/>
      </w:r>
      <w:r>
        <w:instrText xml:space="preserve"> REF _Ref531167278 \h </w:instrText>
      </w:r>
      <w:r>
        <w:fldChar w:fldCharType="separate"/>
      </w:r>
      <w:r w:rsidR="00A07FD0" w:rsidRPr="00C706EF">
        <w:rPr>
          <w:i/>
          <w:iCs/>
        </w:rPr>
        <w:t xml:space="preserve">Tableau </w:t>
      </w:r>
      <w:r w:rsidR="00A07FD0">
        <w:rPr>
          <w:i/>
          <w:iCs/>
          <w:noProof/>
        </w:rPr>
        <w:t>7</w:t>
      </w:r>
      <w:r>
        <w:fldChar w:fldCharType="end"/>
      </w:r>
    </w:p>
    <w:p w14:paraId="3AC83EEE" w14:textId="77777777" w:rsidR="0039716A" w:rsidRPr="00C706EF" w:rsidRDefault="0039716A" w:rsidP="0039716A">
      <w:pPr>
        <w:pStyle w:val="Lgende"/>
        <w:keepNext/>
        <w:spacing w:after="0"/>
        <w:jc w:val="center"/>
        <w:rPr>
          <w:rFonts w:ascii="Calibri" w:eastAsia="Times New Roman" w:hAnsi="Calibri" w:cs="Times New Roman"/>
          <w:i w:val="0"/>
          <w:iCs w:val="0"/>
          <w:color w:val="auto"/>
          <w:sz w:val="22"/>
          <w:szCs w:val="20"/>
          <w:lang w:eastAsia="fr-FR"/>
        </w:rPr>
      </w:pPr>
      <w:bookmarkStart w:id="222" w:name="_Ref531167278"/>
      <w:r w:rsidRPr="00C706EF">
        <w:rPr>
          <w:rFonts w:ascii="Calibri" w:eastAsia="Times New Roman" w:hAnsi="Calibri" w:cs="Times New Roman"/>
          <w:i w:val="0"/>
          <w:iCs w:val="0"/>
          <w:color w:val="auto"/>
          <w:sz w:val="22"/>
          <w:szCs w:val="20"/>
          <w:lang w:eastAsia="fr-FR"/>
        </w:rPr>
        <w:t xml:space="preserve">Tableau </w:t>
      </w:r>
      <w:r w:rsidRPr="00C706EF">
        <w:rPr>
          <w:rFonts w:ascii="Calibri" w:eastAsia="Times New Roman" w:hAnsi="Calibri" w:cs="Times New Roman"/>
          <w:i w:val="0"/>
          <w:iCs w:val="0"/>
          <w:color w:val="auto"/>
          <w:sz w:val="22"/>
          <w:szCs w:val="20"/>
          <w:lang w:eastAsia="fr-FR"/>
        </w:rPr>
        <w:fldChar w:fldCharType="begin"/>
      </w:r>
      <w:r w:rsidRPr="00C706EF">
        <w:rPr>
          <w:rFonts w:ascii="Calibri" w:eastAsia="Times New Roman" w:hAnsi="Calibri" w:cs="Times New Roman"/>
          <w:i w:val="0"/>
          <w:iCs w:val="0"/>
          <w:color w:val="auto"/>
          <w:sz w:val="22"/>
          <w:szCs w:val="20"/>
          <w:lang w:eastAsia="fr-FR"/>
        </w:rPr>
        <w:instrText xml:space="preserve"> SEQ Tableau \* ARABIC </w:instrText>
      </w:r>
      <w:r w:rsidRPr="00C706EF">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7</w:t>
      </w:r>
      <w:r w:rsidRPr="00C706EF">
        <w:rPr>
          <w:rFonts w:ascii="Calibri" w:eastAsia="Times New Roman" w:hAnsi="Calibri" w:cs="Times New Roman"/>
          <w:i w:val="0"/>
          <w:iCs w:val="0"/>
          <w:color w:val="auto"/>
          <w:sz w:val="22"/>
          <w:szCs w:val="20"/>
          <w:lang w:eastAsia="fr-FR"/>
        </w:rPr>
        <w:fldChar w:fldCharType="end"/>
      </w:r>
      <w:bookmarkEnd w:id="222"/>
      <w:r>
        <w:rPr>
          <w:rFonts w:ascii="Calibri" w:eastAsia="Times New Roman" w:hAnsi="Calibri" w:cs="Times New Roman"/>
          <w:i w:val="0"/>
          <w:iCs w:val="0"/>
          <w:color w:val="auto"/>
          <w:sz w:val="22"/>
          <w:szCs w:val="20"/>
          <w:lang w:eastAsia="fr-FR"/>
        </w:rPr>
        <w:t> : Caractéristiques du palier circulaire et le lubrifiant VG32</w:t>
      </w:r>
    </w:p>
    <w:p w14:paraId="2F2306DB" w14:textId="77777777" w:rsidR="0039716A" w:rsidRDefault="0039716A" w:rsidP="0039716A">
      <w:pPr>
        <w:spacing w:line="360" w:lineRule="auto"/>
        <w:jc w:val="center"/>
      </w:pPr>
      <w:r w:rsidRPr="0051016C">
        <w:rPr>
          <w:noProof/>
          <w:lang w:eastAsia="zh-CN"/>
        </w:rPr>
        <w:drawing>
          <wp:inline distT="0" distB="0" distL="0" distR="0" wp14:anchorId="65667D4C" wp14:editId="27E1BD14">
            <wp:extent cx="5064125" cy="1455089"/>
            <wp:effectExtent l="0" t="0" r="3175" b="0"/>
            <wp:docPr id="9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6"/>
                    <a:stretch>
                      <a:fillRect/>
                    </a:stretch>
                  </pic:blipFill>
                  <pic:spPr>
                    <a:xfrm>
                      <a:off x="0" y="0"/>
                      <a:ext cx="5100832" cy="1465636"/>
                    </a:xfrm>
                    <a:prstGeom prst="rect">
                      <a:avLst/>
                    </a:prstGeom>
                  </pic:spPr>
                </pic:pic>
              </a:graphicData>
            </a:graphic>
          </wp:inline>
        </w:drawing>
      </w:r>
    </w:p>
    <w:p w14:paraId="6DCAC397" w14:textId="77777777" w:rsidR="0039716A" w:rsidRDefault="0039716A" w:rsidP="0039716A">
      <w:pPr>
        <w:pStyle w:val="Titre3"/>
      </w:pPr>
      <w:bookmarkStart w:id="223" w:name="_Toc532821790"/>
      <w:r>
        <w:t>Configuration courte du rotor 430mm</w:t>
      </w:r>
      <w:bookmarkEnd w:id="223"/>
    </w:p>
    <w:p w14:paraId="16BE755D" w14:textId="77777777" w:rsidR="0039716A" w:rsidRPr="009D6074" w:rsidRDefault="0039716A" w:rsidP="0039716A"/>
    <w:p w14:paraId="23A92DDB" w14:textId="77777777" w:rsidR="0039716A" w:rsidRDefault="0039716A" w:rsidP="0039716A">
      <w:pPr>
        <w:spacing w:line="360" w:lineRule="auto"/>
      </w:pPr>
      <w:r>
        <w:t xml:space="preserve">Le rotor 430mm possède un diamètre intérieur Ø35 mm et un diamètre extérieur Ø45 mm. Un disque de 0.7kg est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A07FD0" w:rsidRPr="00484DDD">
        <w:rPr>
          <w:i/>
          <w:iCs/>
        </w:rPr>
        <w:t xml:space="preserve">Figure </w:t>
      </w:r>
      <w:r w:rsidR="00A07FD0">
        <w:rPr>
          <w:i/>
          <w:iCs/>
        </w:rPr>
        <w:t>35</w:t>
      </w:r>
      <w:r w:rsidRPr="00827AE1">
        <w:fldChar w:fldCharType="end"/>
      </w:r>
      <w:r w:rsidRPr="00827AE1">
        <w:t xml:space="preserve"> et</w:t>
      </w:r>
      <w:r>
        <w:t xml:space="preserve"> les caractéristiques physiques nécessaires pour effectuer de l’analyse de l’effet Morton sont présentées dans le </w:t>
      </w:r>
      <w:r>
        <w:fldChar w:fldCharType="begin"/>
      </w:r>
      <w:r>
        <w:instrText xml:space="preserve"> REF _Ref531165681 \h </w:instrText>
      </w:r>
      <w:r>
        <w:fldChar w:fldCharType="separate"/>
      </w:r>
      <w:r w:rsidR="00A07FD0" w:rsidRPr="00901BDC">
        <w:rPr>
          <w:i/>
          <w:iCs/>
        </w:rPr>
        <w:t xml:space="preserve">Tableau </w:t>
      </w:r>
      <w:r w:rsidR="00A07FD0">
        <w:rPr>
          <w:i/>
          <w:iCs/>
          <w:noProof/>
        </w:rPr>
        <w:t>8</w:t>
      </w:r>
      <w:r>
        <w:fldChar w:fldCharType="end"/>
      </w:r>
      <w:r>
        <w:t xml:space="preserve">. </w:t>
      </w:r>
    </w:p>
    <w:p w14:paraId="2C50DF76" w14:textId="77777777" w:rsidR="0039716A" w:rsidRDefault="0039716A" w:rsidP="0039716A">
      <w:pPr>
        <w:spacing w:line="360" w:lineRule="auto"/>
        <w:jc w:val="center"/>
      </w:pPr>
      <w:r w:rsidRPr="007A5B53">
        <w:rPr>
          <w:noProof/>
          <w:lang w:eastAsia="zh-CN"/>
        </w:rPr>
        <w:drawing>
          <wp:inline distT="0" distB="0" distL="0" distR="0" wp14:anchorId="1A1F7465" wp14:editId="43C10F26">
            <wp:extent cx="4740249" cy="2064453"/>
            <wp:effectExtent l="0" t="0" r="0" b="0"/>
            <wp:docPr id="4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4772362" cy="2078439"/>
                    </a:xfrm>
                    <a:prstGeom prst="rect">
                      <a:avLst/>
                    </a:prstGeom>
                  </pic:spPr>
                </pic:pic>
              </a:graphicData>
            </a:graphic>
          </wp:inline>
        </w:drawing>
      </w:r>
    </w:p>
    <w:p w14:paraId="35996E7C" w14:textId="77777777" w:rsidR="0039716A" w:rsidRPr="00E86075" w:rsidRDefault="0039716A" w:rsidP="0039716A">
      <w:pPr>
        <w:pStyle w:val="Lgende"/>
        <w:jc w:val="center"/>
        <w:rPr>
          <w:rFonts w:ascii="Calibri" w:eastAsia="Times New Roman" w:hAnsi="Calibri" w:cs="Times New Roman"/>
          <w:i w:val="0"/>
          <w:iCs w:val="0"/>
          <w:color w:val="auto"/>
          <w:sz w:val="22"/>
          <w:szCs w:val="20"/>
          <w:lang w:eastAsia="fr-FR"/>
        </w:rPr>
      </w:pPr>
      <w:bookmarkStart w:id="224" w:name="_Ref530413322"/>
      <w:r w:rsidRPr="00484DDD">
        <w:rPr>
          <w:rFonts w:ascii="Calibri" w:eastAsia="Times New Roman" w:hAnsi="Calibri" w:cs="Times New Roman"/>
          <w:i w:val="0"/>
          <w:iCs w:val="0"/>
          <w:color w:val="auto"/>
          <w:sz w:val="22"/>
          <w:szCs w:val="20"/>
          <w:lang w:eastAsia="fr-FR"/>
        </w:rPr>
        <w:t xml:space="preserve">Figure </w:t>
      </w:r>
      <w:r w:rsidRPr="00484DDD">
        <w:rPr>
          <w:rFonts w:ascii="Calibri" w:eastAsia="Times New Roman" w:hAnsi="Calibri" w:cs="Times New Roman"/>
          <w:i w:val="0"/>
          <w:iCs w:val="0"/>
          <w:color w:val="auto"/>
          <w:sz w:val="22"/>
          <w:szCs w:val="20"/>
          <w:lang w:eastAsia="fr-FR"/>
        </w:rPr>
        <w:fldChar w:fldCharType="begin"/>
      </w:r>
      <w:r w:rsidRPr="00484DDD">
        <w:rPr>
          <w:rFonts w:ascii="Calibri" w:eastAsia="Times New Roman" w:hAnsi="Calibri" w:cs="Times New Roman"/>
          <w:i w:val="0"/>
          <w:iCs w:val="0"/>
          <w:color w:val="auto"/>
          <w:sz w:val="22"/>
          <w:szCs w:val="20"/>
          <w:lang w:eastAsia="fr-FR"/>
        </w:rPr>
        <w:instrText xml:space="preserve"> SEQ Figure \* ARABIC </w:instrText>
      </w:r>
      <w:r w:rsidRPr="00484DDD">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35</w:t>
      </w:r>
      <w:r w:rsidRPr="00484DDD">
        <w:rPr>
          <w:rFonts w:ascii="Calibri" w:eastAsia="Times New Roman" w:hAnsi="Calibri" w:cs="Times New Roman"/>
          <w:i w:val="0"/>
          <w:iCs w:val="0"/>
          <w:color w:val="auto"/>
          <w:sz w:val="22"/>
          <w:szCs w:val="20"/>
          <w:lang w:eastAsia="fr-FR"/>
        </w:rPr>
        <w:fldChar w:fldCharType="end"/>
      </w:r>
      <w:bookmarkEnd w:id="224"/>
      <w:r>
        <w:rPr>
          <w:rFonts w:ascii="Calibri" w:eastAsia="Times New Roman" w:hAnsi="Calibri" w:cs="Times New Roman"/>
          <w:i w:val="0"/>
          <w:iCs w:val="0"/>
          <w:color w:val="auto"/>
          <w:sz w:val="22"/>
          <w:szCs w:val="20"/>
          <w:lang w:eastAsia="fr-FR"/>
        </w:rPr>
        <w:t> : La configuration du rotor 430mm</w:t>
      </w:r>
    </w:p>
    <w:p w14:paraId="5A3062DD" w14:textId="77777777" w:rsidR="0039716A" w:rsidRPr="00901BDC" w:rsidRDefault="0039716A" w:rsidP="0039716A">
      <w:pPr>
        <w:pStyle w:val="Lgende"/>
        <w:keepNext/>
        <w:spacing w:after="0"/>
        <w:jc w:val="center"/>
        <w:rPr>
          <w:rFonts w:ascii="Calibri" w:eastAsia="Times New Roman" w:hAnsi="Calibri" w:cs="Times New Roman"/>
          <w:i w:val="0"/>
          <w:iCs w:val="0"/>
          <w:color w:val="auto"/>
          <w:sz w:val="22"/>
          <w:szCs w:val="20"/>
          <w:lang w:eastAsia="fr-FR"/>
        </w:rPr>
      </w:pPr>
      <w:bookmarkStart w:id="225" w:name="_Ref531165681"/>
      <w:r w:rsidRPr="00901BDC">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w:instrText>
      </w:r>
      <w:r>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225"/>
      <w:r>
        <w:rPr>
          <w:rFonts w:ascii="Calibri" w:eastAsia="Times New Roman" w:hAnsi="Calibri" w:cs="Times New Roman"/>
          <w:i w:val="0"/>
          <w:iCs w:val="0"/>
          <w:color w:val="auto"/>
          <w:sz w:val="22"/>
          <w:szCs w:val="20"/>
          <w:lang w:eastAsia="fr-FR"/>
        </w:rPr>
        <w:t> : paramètres physiques du rotor 430mm</w:t>
      </w:r>
    </w:p>
    <w:p w14:paraId="0D4D8DA2" w14:textId="77777777" w:rsidR="0039716A" w:rsidRDefault="0039716A" w:rsidP="0039716A">
      <w:pPr>
        <w:spacing w:line="360" w:lineRule="auto"/>
      </w:pPr>
      <w:r w:rsidRPr="008871DE">
        <w:rPr>
          <w:noProof/>
          <w:lang w:eastAsia="zh-CN"/>
        </w:rPr>
        <w:drawing>
          <wp:inline distT="0" distB="0" distL="0" distR="0" wp14:anchorId="606EF114" wp14:editId="1B238906">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8"/>
                    <a:stretch>
                      <a:fillRect/>
                    </a:stretch>
                  </pic:blipFill>
                  <pic:spPr>
                    <a:xfrm>
                      <a:off x="0" y="0"/>
                      <a:ext cx="5760720" cy="1342390"/>
                    </a:xfrm>
                    <a:prstGeom prst="rect">
                      <a:avLst/>
                    </a:prstGeom>
                  </pic:spPr>
                </pic:pic>
              </a:graphicData>
            </a:graphic>
          </wp:inline>
        </w:drawing>
      </w:r>
    </w:p>
    <w:p w14:paraId="733F2F0E" w14:textId="77777777" w:rsidR="0039716A" w:rsidRDefault="0039716A" w:rsidP="0039716A">
      <w:pPr>
        <w:pStyle w:val="Titre4"/>
      </w:pPr>
      <w:r>
        <w:t>Analyse Modale</w:t>
      </w:r>
    </w:p>
    <w:p w14:paraId="59FD168F" w14:textId="77777777" w:rsidR="0039716A" w:rsidRPr="00003960" w:rsidRDefault="0039716A" w:rsidP="0039716A">
      <w:pPr>
        <w:pStyle w:val="Default"/>
        <w:spacing w:line="360" w:lineRule="auto"/>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003960">
        <w:rPr>
          <w:sz w:val="22"/>
        </w:rPr>
        <w:fldChar w:fldCharType="begin"/>
      </w:r>
      <w:r w:rsidRPr="00003960">
        <w:rPr>
          <w:sz w:val="22"/>
        </w:rPr>
        <w:instrText xml:space="preserve"> REF _Ref530417381 \h </w:instrText>
      </w:r>
      <w:r>
        <w:rPr>
          <w:sz w:val="22"/>
        </w:rPr>
        <w:instrText xml:space="preserve"> \* MERGEFORMAT </w:instrText>
      </w:r>
      <w:r w:rsidRPr="00003960">
        <w:rPr>
          <w:sz w:val="22"/>
        </w:rPr>
      </w:r>
      <w:r w:rsidRPr="00003960">
        <w:rPr>
          <w:sz w:val="22"/>
        </w:rPr>
        <w:fldChar w:fldCharType="separate"/>
      </w:r>
      <w:r w:rsidR="00A07FD0" w:rsidRPr="00A07FD0">
        <w:rPr>
          <w:i/>
          <w:iCs/>
          <w:sz w:val="22"/>
        </w:rPr>
        <w:t xml:space="preserve">Figure </w:t>
      </w:r>
      <w:r w:rsidR="00A07FD0" w:rsidRPr="00A07FD0">
        <w:rPr>
          <w:i/>
          <w:iCs/>
          <w:noProof/>
          <w:sz w:val="22"/>
        </w:rPr>
        <w:t>36</w:t>
      </w:r>
      <w:r w:rsidRPr="00003960">
        <w:rPr>
          <w:sz w:val="22"/>
        </w:rPr>
        <w:fldChar w:fldCharType="end"/>
      </w:r>
      <w:r w:rsidRPr="00003960">
        <w:rPr>
          <w:sz w:val="22"/>
        </w:rPr>
        <w:t xml:space="preserve"> et </w:t>
      </w:r>
      <w:r w:rsidRPr="00003960">
        <w:rPr>
          <w:sz w:val="22"/>
        </w:rPr>
        <w:fldChar w:fldCharType="begin"/>
      </w:r>
      <w:r w:rsidRPr="00003960">
        <w:rPr>
          <w:sz w:val="22"/>
        </w:rPr>
        <w:instrText xml:space="preserve"> REF _Ref530417384 \h </w:instrText>
      </w:r>
      <w:r>
        <w:rPr>
          <w:sz w:val="22"/>
        </w:rPr>
        <w:instrText xml:space="preserve"> \* MERGEFORMAT </w:instrText>
      </w:r>
      <w:r w:rsidRPr="00003960">
        <w:rPr>
          <w:sz w:val="22"/>
        </w:rPr>
      </w:r>
      <w:r w:rsidRPr="00003960">
        <w:rPr>
          <w:sz w:val="22"/>
        </w:rPr>
        <w:fldChar w:fldCharType="separate"/>
      </w:r>
      <w:r w:rsidR="00A07FD0" w:rsidRPr="00A07FD0">
        <w:rPr>
          <w:i/>
          <w:iCs/>
          <w:sz w:val="22"/>
        </w:rPr>
        <w:t xml:space="preserve">Figure </w:t>
      </w:r>
      <w:r w:rsidR="00A07FD0" w:rsidRPr="00A07FD0">
        <w:rPr>
          <w:i/>
          <w:iCs/>
          <w:noProof/>
          <w:sz w:val="22"/>
        </w:rPr>
        <w:t>37</w:t>
      </w:r>
      <w:r w:rsidRPr="00003960">
        <w:rPr>
          <w:sz w:val="22"/>
        </w:rPr>
        <w:fldChar w:fldCharType="end"/>
      </w:r>
      <w:r w:rsidRPr="00003960">
        <w:rPr>
          <w:sz w:val="22"/>
        </w:rPr>
        <w:t xml:space="preserve">. Ils sont obtenus aux positions d’équilibre statiques du rotor dans le palier qui sont montrés à la </w:t>
      </w:r>
      <w:r w:rsidRPr="00003960">
        <w:rPr>
          <w:sz w:val="22"/>
        </w:rPr>
        <w:fldChar w:fldCharType="begin"/>
      </w:r>
      <w:r w:rsidRPr="00003960">
        <w:rPr>
          <w:sz w:val="22"/>
        </w:rPr>
        <w:instrText xml:space="preserve"> REF _Ref530417410 \h </w:instrText>
      </w:r>
      <w:r>
        <w:rPr>
          <w:sz w:val="22"/>
        </w:rPr>
        <w:instrText xml:space="preserve"> \* MERGEFORMAT </w:instrText>
      </w:r>
      <w:r w:rsidRPr="00003960">
        <w:rPr>
          <w:sz w:val="22"/>
        </w:rPr>
      </w:r>
      <w:r w:rsidRPr="00003960">
        <w:rPr>
          <w:sz w:val="22"/>
        </w:rPr>
        <w:fldChar w:fldCharType="separate"/>
      </w:r>
      <w:r w:rsidR="00A07FD0" w:rsidRPr="00EC09BF">
        <w:rPr>
          <w:i/>
          <w:iCs/>
          <w:sz w:val="22"/>
        </w:rPr>
        <w:t xml:space="preserve">Figure </w:t>
      </w:r>
      <w:r w:rsidR="00A07FD0">
        <w:rPr>
          <w:i/>
          <w:iCs/>
          <w:noProof/>
          <w:sz w:val="22"/>
        </w:rPr>
        <w:t>38</w:t>
      </w:r>
      <w:r w:rsidRPr="00003960">
        <w:rPr>
          <w:sz w:val="22"/>
        </w:rPr>
        <w:fldChar w:fldCharType="end"/>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003960">
        <w:rPr>
          <w:sz w:val="22"/>
        </w:rPr>
        <w:fldChar w:fldCharType="begin"/>
      </w:r>
      <w:r w:rsidRPr="00003960">
        <w:rPr>
          <w:sz w:val="22"/>
        </w:rPr>
        <w:instrText xml:space="preserve"> REF _Ref530417483 \h </w:instrText>
      </w:r>
      <w:r>
        <w:rPr>
          <w:sz w:val="22"/>
        </w:rPr>
        <w:instrText xml:space="preserve"> \* MERGEFORMAT </w:instrText>
      </w:r>
      <w:r w:rsidRPr="00003960">
        <w:rPr>
          <w:sz w:val="22"/>
        </w:rPr>
      </w:r>
      <w:r w:rsidRPr="00003960">
        <w:rPr>
          <w:sz w:val="22"/>
        </w:rPr>
        <w:fldChar w:fldCharType="separate"/>
      </w:r>
      <w:r w:rsidR="00A07FD0" w:rsidRPr="00EC09BF">
        <w:rPr>
          <w:i/>
          <w:iCs/>
          <w:sz w:val="22"/>
        </w:rPr>
        <w:t xml:space="preserve">Figure </w:t>
      </w:r>
      <w:r w:rsidR="00A07FD0">
        <w:rPr>
          <w:i/>
          <w:iCs/>
          <w:noProof/>
          <w:sz w:val="22"/>
        </w:rPr>
        <w:t>39</w:t>
      </w:r>
      <w:r w:rsidRPr="00003960">
        <w:rPr>
          <w:sz w:val="22"/>
        </w:rPr>
        <w:fldChar w:fldCharType="end"/>
      </w:r>
      <w:r w:rsidRPr="00003960">
        <w:rPr>
          <w:sz w:val="22"/>
        </w:rPr>
        <w:t>.</w:t>
      </w:r>
    </w:p>
    <w:p w14:paraId="5D574A22" w14:textId="77777777" w:rsidR="0039716A" w:rsidRDefault="0039716A" w:rsidP="0039716A">
      <w:pPr>
        <w:pStyle w:val="Default"/>
        <w:keepNext/>
        <w:spacing w:line="360" w:lineRule="auto"/>
        <w:jc w:val="center"/>
      </w:pPr>
      <w:r>
        <w:rPr>
          <w:noProof/>
        </w:rPr>
        <w:drawing>
          <wp:inline distT="0" distB="0" distL="0" distR="0" wp14:anchorId="3D4C6F37" wp14:editId="3853681F">
            <wp:extent cx="3968370" cy="264810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17194" cy="2680682"/>
                    </a:xfrm>
                    <a:prstGeom prst="rect">
                      <a:avLst/>
                    </a:prstGeom>
                    <a:noFill/>
                  </pic:spPr>
                </pic:pic>
              </a:graphicData>
            </a:graphic>
          </wp:inline>
        </w:drawing>
      </w:r>
    </w:p>
    <w:p w14:paraId="78C3E08D" w14:textId="77777777" w:rsidR="0039716A" w:rsidRPr="00686D71" w:rsidRDefault="0039716A" w:rsidP="0039716A">
      <w:pPr>
        <w:pStyle w:val="Lgende"/>
        <w:jc w:val="center"/>
        <w:rPr>
          <w:rFonts w:ascii="Calibri" w:hAnsi="Calibri" w:cs="Calibri"/>
          <w:i w:val="0"/>
          <w:iCs w:val="0"/>
          <w:color w:val="000000"/>
          <w:sz w:val="24"/>
          <w:szCs w:val="24"/>
        </w:rPr>
      </w:pPr>
      <w:bookmarkStart w:id="226" w:name="_Ref530417381"/>
      <w:r w:rsidRPr="00686D71">
        <w:rPr>
          <w:rFonts w:ascii="Calibri" w:hAnsi="Calibri" w:cs="Calibri"/>
          <w:i w:val="0"/>
          <w:iCs w:val="0"/>
          <w:color w:val="000000"/>
          <w:sz w:val="24"/>
          <w:szCs w:val="24"/>
        </w:rPr>
        <w:t xml:space="preserve">Figure </w:t>
      </w:r>
      <w:r w:rsidRPr="00686D71">
        <w:rPr>
          <w:rFonts w:ascii="Calibri" w:hAnsi="Calibri" w:cs="Calibri"/>
          <w:i w:val="0"/>
          <w:iCs w:val="0"/>
          <w:color w:val="000000"/>
          <w:sz w:val="24"/>
          <w:szCs w:val="24"/>
        </w:rPr>
        <w:fldChar w:fldCharType="begin"/>
      </w:r>
      <w:r w:rsidRPr="00686D71">
        <w:rPr>
          <w:rFonts w:ascii="Calibri" w:hAnsi="Calibri" w:cs="Calibri"/>
          <w:i w:val="0"/>
          <w:iCs w:val="0"/>
          <w:color w:val="000000"/>
          <w:sz w:val="24"/>
          <w:szCs w:val="24"/>
        </w:rPr>
        <w:instrText xml:space="preserve"> SEQ Figure \* ARABIC </w:instrText>
      </w:r>
      <w:r w:rsidRPr="00686D71">
        <w:rPr>
          <w:rFonts w:ascii="Calibri" w:hAnsi="Calibri" w:cs="Calibri"/>
          <w:i w:val="0"/>
          <w:iCs w:val="0"/>
          <w:color w:val="000000"/>
          <w:sz w:val="24"/>
          <w:szCs w:val="24"/>
        </w:rPr>
        <w:fldChar w:fldCharType="separate"/>
      </w:r>
      <w:r w:rsidR="00A07FD0">
        <w:rPr>
          <w:rFonts w:ascii="Calibri" w:hAnsi="Calibri" w:cs="Calibri"/>
          <w:i w:val="0"/>
          <w:iCs w:val="0"/>
          <w:noProof/>
          <w:color w:val="000000"/>
          <w:sz w:val="24"/>
          <w:szCs w:val="24"/>
        </w:rPr>
        <w:t>36</w:t>
      </w:r>
      <w:r w:rsidRPr="00686D71">
        <w:rPr>
          <w:rFonts w:ascii="Calibri" w:hAnsi="Calibri" w:cs="Calibri"/>
          <w:i w:val="0"/>
          <w:iCs w:val="0"/>
          <w:color w:val="000000"/>
          <w:sz w:val="24"/>
          <w:szCs w:val="24"/>
        </w:rPr>
        <w:fldChar w:fldCharType="end"/>
      </w:r>
      <w:bookmarkEnd w:id="226"/>
      <w:r w:rsidRPr="00686D71">
        <w:rPr>
          <w:rFonts w:ascii="Calibri" w:hAnsi="Calibri" w:cs="Calibri"/>
          <w:i w:val="0"/>
          <w:iCs w:val="0"/>
          <w:color w:val="000000"/>
          <w:sz w:val="24"/>
          <w:szCs w:val="24"/>
        </w:rPr>
        <w:t> : Coefficients de raideur du palier utilisé aux vitesses différentes</w:t>
      </w:r>
    </w:p>
    <w:p w14:paraId="0D8A7823" w14:textId="77777777" w:rsidR="0039716A" w:rsidRDefault="0039716A" w:rsidP="0039716A">
      <w:pPr>
        <w:pStyle w:val="Default"/>
        <w:keepNext/>
        <w:spacing w:line="360" w:lineRule="auto"/>
        <w:jc w:val="center"/>
      </w:pPr>
      <w:r>
        <w:rPr>
          <w:noProof/>
        </w:rPr>
        <w:drawing>
          <wp:inline distT="0" distB="0" distL="0" distR="0" wp14:anchorId="72CE509D" wp14:editId="6FF791B1">
            <wp:extent cx="3964839" cy="2645746"/>
            <wp:effectExtent l="0" t="0" r="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93443" cy="2664833"/>
                    </a:xfrm>
                    <a:prstGeom prst="rect">
                      <a:avLst/>
                    </a:prstGeom>
                    <a:noFill/>
                  </pic:spPr>
                </pic:pic>
              </a:graphicData>
            </a:graphic>
          </wp:inline>
        </w:drawing>
      </w:r>
    </w:p>
    <w:p w14:paraId="142F9462" w14:textId="77777777" w:rsidR="0039716A" w:rsidRPr="00686D71" w:rsidRDefault="0039716A" w:rsidP="0039716A">
      <w:pPr>
        <w:pStyle w:val="Lgende"/>
        <w:jc w:val="center"/>
        <w:rPr>
          <w:rFonts w:ascii="Calibri" w:hAnsi="Calibri" w:cs="Calibri"/>
          <w:i w:val="0"/>
          <w:iCs w:val="0"/>
          <w:color w:val="000000"/>
          <w:sz w:val="24"/>
          <w:szCs w:val="24"/>
        </w:rPr>
      </w:pPr>
      <w:bookmarkStart w:id="227" w:name="_Ref530417384"/>
      <w:r w:rsidRPr="00686D71">
        <w:rPr>
          <w:rFonts w:ascii="Calibri" w:hAnsi="Calibri" w:cs="Calibri"/>
          <w:i w:val="0"/>
          <w:iCs w:val="0"/>
          <w:color w:val="000000"/>
          <w:sz w:val="24"/>
          <w:szCs w:val="24"/>
        </w:rPr>
        <w:t xml:space="preserve">Figure </w:t>
      </w:r>
      <w:r w:rsidRPr="00686D71">
        <w:rPr>
          <w:rFonts w:ascii="Calibri" w:hAnsi="Calibri" w:cs="Calibri"/>
          <w:i w:val="0"/>
          <w:iCs w:val="0"/>
          <w:color w:val="000000"/>
          <w:sz w:val="24"/>
          <w:szCs w:val="24"/>
        </w:rPr>
        <w:fldChar w:fldCharType="begin"/>
      </w:r>
      <w:r w:rsidRPr="00686D71">
        <w:rPr>
          <w:rFonts w:ascii="Calibri" w:hAnsi="Calibri" w:cs="Calibri"/>
          <w:i w:val="0"/>
          <w:iCs w:val="0"/>
          <w:color w:val="000000"/>
          <w:sz w:val="24"/>
          <w:szCs w:val="24"/>
        </w:rPr>
        <w:instrText xml:space="preserve"> SEQ Figure \* ARABIC </w:instrText>
      </w:r>
      <w:r w:rsidRPr="00686D71">
        <w:rPr>
          <w:rFonts w:ascii="Calibri" w:hAnsi="Calibri" w:cs="Calibri"/>
          <w:i w:val="0"/>
          <w:iCs w:val="0"/>
          <w:color w:val="000000"/>
          <w:sz w:val="24"/>
          <w:szCs w:val="24"/>
        </w:rPr>
        <w:fldChar w:fldCharType="separate"/>
      </w:r>
      <w:r w:rsidR="00A07FD0">
        <w:rPr>
          <w:rFonts w:ascii="Calibri" w:hAnsi="Calibri" w:cs="Calibri"/>
          <w:i w:val="0"/>
          <w:iCs w:val="0"/>
          <w:noProof/>
          <w:color w:val="000000"/>
          <w:sz w:val="24"/>
          <w:szCs w:val="24"/>
        </w:rPr>
        <w:t>37</w:t>
      </w:r>
      <w:r w:rsidRPr="00686D71">
        <w:rPr>
          <w:rFonts w:ascii="Calibri" w:hAnsi="Calibri" w:cs="Calibri"/>
          <w:i w:val="0"/>
          <w:iCs w:val="0"/>
          <w:color w:val="000000"/>
          <w:sz w:val="24"/>
          <w:szCs w:val="24"/>
        </w:rPr>
        <w:fldChar w:fldCharType="end"/>
      </w:r>
      <w:bookmarkEnd w:id="227"/>
      <w:r w:rsidRPr="00686D71">
        <w:rPr>
          <w:rFonts w:ascii="Calibri" w:hAnsi="Calibri" w:cs="Calibri"/>
          <w:i w:val="0"/>
          <w:iCs w:val="0"/>
          <w:color w:val="000000"/>
          <w:sz w:val="24"/>
          <w:szCs w:val="24"/>
        </w:rPr>
        <w:t xml:space="preserve"> : coefficient d’amortissement du palier </w:t>
      </w:r>
      <w:r>
        <w:rPr>
          <w:rFonts w:ascii="Calibri" w:hAnsi="Calibri" w:cs="Calibri"/>
          <w:i w:val="0"/>
          <w:iCs w:val="0"/>
          <w:color w:val="000000"/>
          <w:sz w:val="24"/>
          <w:szCs w:val="24"/>
        </w:rPr>
        <w:t>utilisé aux vitesses différentes</w:t>
      </w:r>
    </w:p>
    <w:p w14:paraId="005C39E3" w14:textId="77777777" w:rsidR="0039716A" w:rsidRDefault="0039716A" w:rsidP="0039716A">
      <w:pPr>
        <w:pStyle w:val="Default"/>
        <w:keepNext/>
        <w:spacing w:line="360" w:lineRule="auto"/>
        <w:jc w:val="center"/>
      </w:pPr>
      <w:r>
        <w:rPr>
          <w:noProof/>
        </w:rPr>
        <w:drawing>
          <wp:inline distT="0" distB="0" distL="0" distR="0" wp14:anchorId="079D1A7B" wp14:editId="310D98CE">
            <wp:extent cx="4454665" cy="2531059"/>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66905" cy="2538014"/>
                    </a:xfrm>
                    <a:prstGeom prst="rect">
                      <a:avLst/>
                    </a:prstGeom>
                    <a:noFill/>
                  </pic:spPr>
                </pic:pic>
              </a:graphicData>
            </a:graphic>
          </wp:inline>
        </w:drawing>
      </w:r>
    </w:p>
    <w:p w14:paraId="6D257B79" w14:textId="77777777" w:rsidR="0039716A" w:rsidRPr="00EC09BF" w:rsidRDefault="0039716A" w:rsidP="0039716A">
      <w:pPr>
        <w:pStyle w:val="Lgende"/>
        <w:jc w:val="center"/>
        <w:rPr>
          <w:rFonts w:ascii="Calibri" w:hAnsi="Calibri" w:cs="Calibri"/>
          <w:i w:val="0"/>
          <w:iCs w:val="0"/>
          <w:color w:val="000000"/>
          <w:sz w:val="22"/>
          <w:szCs w:val="24"/>
        </w:rPr>
      </w:pPr>
      <w:bookmarkStart w:id="228" w:name="_Ref530417410"/>
      <w:r w:rsidRPr="00EC09BF">
        <w:rPr>
          <w:rFonts w:ascii="Calibri" w:hAnsi="Calibri" w:cs="Calibri"/>
          <w:i w:val="0"/>
          <w:iCs w:val="0"/>
          <w:color w:val="000000"/>
          <w:sz w:val="22"/>
          <w:szCs w:val="24"/>
        </w:rPr>
        <w:t xml:space="preserve">Figure </w:t>
      </w:r>
      <w:r w:rsidRPr="00EC09BF">
        <w:rPr>
          <w:rFonts w:ascii="Calibri" w:hAnsi="Calibri" w:cs="Calibri"/>
          <w:i w:val="0"/>
          <w:iCs w:val="0"/>
          <w:color w:val="000000"/>
          <w:sz w:val="22"/>
          <w:szCs w:val="24"/>
        </w:rPr>
        <w:fldChar w:fldCharType="begin"/>
      </w:r>
      <w:r w:rsidRPr="00EC09BF">
        <w:rPr>
          <w:rFonts w:ascii="Calibri" w:hAnsi="Calibri" w:cs="Calibri"/>
          <w:i w:val="0"/>
          <w:iCs w:val="0"/>
          <w:color w:val="000000"/>
          <w:sz w:val="22"/>
          <w:szCs w:val="24"/>
        </w:rPr>
        <w:instrText xml:space="preserve"> SEQ Figure \* ARABIC </w:instrText>
      </w:r>
      <w:r w:rsidRPr="00EC09BF">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38</w:t>
      </w:r>
      <w:r w:rsidRPr="00EC09BF">
        <w:rPr>
          <w:rFonts w:ascii="Calibri" w:hAnsi="Calibri" w:cs="Calibri"/>
          <w:i w:val="0"/>
          <w:iCs w:val="0"/>
          <w:color w:val="000000"/>
          <w:sz w:val="22"/>
          <w:szCs w:val="24"/>
        </w:rPr>
        <w:fldChar w:fldCharType="end"/>
      </w:r>
      <w:bookmarkEnd w:id="228"/>
      <w:r w:rsidRPr="00EC09BF">
        <w:rPr>
          <w:rFonts w:ascii="Calibri" w:hAnsi="Calibri" w:cs="Calibri"/>
          <w:i w:val="0"/>
          <w:iCs w:val="0"/>
          <w:color w:val="000000"/>
          <w:sz w:val="22"/>
          <w:szCs w:val="24"/>
        </w:rPr>
        <w:t xml:space="preserve"> : </w:t>
      </w:r>
      <w:r w:rsidRPr="00393AE0">
        <w:rPr>
          <w:rFonts w:ascii="Calibri" w:hAnsi="Calibri" w:cs="Calibri"/>
          <w:b/>
          <w:i w:val="0"/>
          <w:iCs w:val="0"/>
          <w:color w:val="000000"/>
          <w:sz w:val="22"/>
          <w:szCs w:val="24"/>
        </w:rPr>
        <w:t>exccentricité</w:t>
      </w:r>
      <w:r>
        <w:rPr>
          <w:rFonts w:ascii="Calibri" w:hAnsi="Calibri" w:cs="Calibri"/>
          <w:i w:val="0"/>
          <w:iCs w:val="0"/>
          <w:color w:val="000000"/>
          <w:sz w:val="22"/>
          <w:szCs w:val="24"/>
        </w:rPr>
        <w:t xml:space="preserve">, charge staique  </w:t>
      </w:r>
      <w:r w:rsidRPr="00EC09BF">
        <w:rPr>
          <w:rFonts w:ascii="Calibri" w:hAnsi="Calibri" w:cs="Calibri"/>
          <w:i w:val="0"/>
          <w:iCs w:val="0"/>
          <w:color w:val="000000"/>
          <w:sz w:val="22"/>
          <w:szCs w:val="24"/>
        </w:rPr>
        <w:t>position d’équilibre statique du rotor dans le palier aux vitesses différentes</w:t>
      </w:r>
    </w:p>
    <w:p w14:paraId="51FED222" w14:textId="77777777" w:rsidR="0039716A" w:rsidRDefault="0039716A" w:rsidP="0039716A">
      <w:pPr>
        <w:pStyle w:val="Default"/>
        <w:jc w:val="center"/>
      </w:pPr>
      <w:r w:rsidRPr="006564D8">
        <w:rPr>
          <w:noProof/>
        </w:rPr>
        <w:drawing>
          <wp:inline distT="0" distB="0" distL="0" distR="0" wp14:anchorId="71ABF28C" wp14:editId="6C84CB49">
            <wp:extent cx="4803006" cy="2399385"/>
            <wp:effectExtent l="0" t="0" r="0" b="127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2"/>
                    <a:stretch>
                      <a:fillRect/>
                    </a:stretch>
                  </pic:blipFill>
                  <pic:spPr>
                    <a:xfrm>
                      <a:off x="0" y="0"/>
                      <a:ext cx="4809795" cy="2402777"/>
                    </a:xfrm>
                    <a:prstGeom prst="rect">
                      <a:avLst/>
                    </a:prstGeom>
                  </pic:spPr>
                </pic:pic>
              </a:graphicData>
            </a:graphic>
          </wp:inline>
        </w:drawing>
      </w:r>
    </w:p>
    <w:p w14:paraId="37D05046" w14:textId="77777777" w:rsidR="0039716A" w:rsidRPr="00EC09BF" w:rsidRDefault="0039716A" w:rsidP="0039716A">
      <w:pPr>
        <w:pStyle w:val="Default"/>
        <w:jc w:val="center"/>
        <w:rPr>
          <w:sz w:val="22"/>
        </w:rPr>
      </w:pPr>
      <w:r w:rsidRPr="00EC09BF">
        <w:rPr>
          <w:sz w:val="22"/>
        </w:rPr>
        <w:t>(a)</w:t>
      </w:r>
    </w:p>
    <w:p w14:paraId="4DA452D0" w14:textId="77777777" w:rsidR="0039716A" w:rsidRDefault="0039716A" w:rsidP="0039716A">
      <w:pPr>
        <w:pStyle w:val="Default"/>
        <w:keepNext/>
        <w:jc w:val="center"/>
      </w:pPr>
      <w:r w:rsidRPr="006564D8">
        <w:rPr>
          <w:noProof/>
        </w:rPr>
        <w:drawing>
          <wp:inline distT="0" distB="0" distL="0" distR="0" wp14:anchorId="3D77950C" wp14:editId="2F9DCBFF">
            <wp:extent cx="4608576" cy="2307844"/>
            <wp:effectExtent l="0" t="0" r="1905" b="0"/>
            <wp:docPr id="46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4615620" cy="2311371"/>
                    </a:xfrm>
                    <a:prstGeom prst="rect">
                      <a:avLst/>
                    </a:prstGeom>
                  </pic:spPr>
                </pic:pic>
              </a:graphicData>
            </a:graphic>
          </wp:inline>
        </w:drawing>
      </w:r>
    </w:p>
    <w:p w14:paraId="3409D70C" w14:textId="77777777" w:rsidR="0039716A" w:rsidRPr="00EC09BF" w:rsidRDefault="0039716A" w:rsidP="0039716A">
      <w:pPr>
        <w:pStyle w:val="Default"/>
        <w:jc w:val="center"/>
        <w:rPr>
          <w:sz w:val="22"/>
        </w:rPr>
      </w:pPr>
      <w:r w:rsidRPr="00EC09BF">
        <w:rPr>
          <w:sz w:val="22"/>
        </w:rPr>
        <w:t xml:space="preserve"> (b)</w:t>
      </w:r>
    </w:p>
    <w:p w14:paraId="788BA6E5" w14:textId="77777777" w:rsidR="0039716A" w:rsidRDefault="0039716A" w:rsidP="0039716A">
      <w:pPr>
        <w:pStyle w:val="Lgende"/>
        <w:spacing w:after="0"/>
        <w:jc w:val="center"/>
        <w:rPr>
          <w:rFonts w:ascii="Calibri" w:hAnsi="Calibri" w:cs="Calibri"/>
          <w:i w:val="0"/>
          <w:iCs w:val="0"/>
          <w:color w:val="000000"/>
          <w:sz w:val="22"/>
          <w:szCs w:val="24"/>
        </w:rPr>
      </w:pPr>
      <w:bookmarkStart w:id="229" w:name="_Ref530417483"/>
      <w:r w:rsidRPr="00EC09BF">
        <w:rPr>
          <w:rFonts w:ascii="Calibri" w:hAnsi="Calibri" w:cs="Calibri"/>
          <w:i w:val="0"/>
          <w:iCs w:val="0"/>
          <w:color w:val="000000"/>
          <w:sz w:val="22"/>
          <w:szCs w:val="24"/>
        </w:rPr>
        <w:t xml:space="preserve">Figure </w:t>
      </w:r>
      <w:r w:rsidRPr="00EC09BF">
        <w:rPr>
          <w:rFonts w:ascii="Calibri" w:hAnsi="Calibri" w:cs="Calibri"/>
          <w:i w:val="0"/>
          <w:iCs w:val="0"/>
          <w:color w:val="000000"/>
          <w:sz w:val="22"/>
          <w:szCs w:val="24"/>
        </w:rPr>
        <w:fldChar w:fldCharType="begin"/>
      </w:r>
      <w:r w:rsidRPr="00EC09BF">
        <w:rPr>
          <w:rFonts w:ascii="Calibri" w:hAnsi="Calibri" w:cs="Calibri"/>
          <w:i w:val="0"/>
          <w:iCs w:val="0"/>
          <w:color w:val="000000"/>
          <w:sz w:val="22"/>
          <w:szCs w:val="24"/>
        </w:rPr>
        <w:instrText xml:space="preserve"> SEQ Figure \* ARABIC </w:instrText>
      </w:r>
      <w:r w:rsidRPr="00EC09BF">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39</w:t>
      </w:r>
      <w:r w:rsidRPr="00EC09BF">
        <w:rPr>
          <w:rFonts w:ascii="Calibri" w:hAnsi="Calibri" w:cs="Calibri"/>
          <w:i w:val="0"/>
          <w:iCs w:val="0"/>
          <w:color w:val="000000"/>
          <w:sz w:val="22"/>
          <w:szCs w:val="24"/>
        </w:rPr>
        <w:fldChar w:fldCharType="end"/>
      </w:r>
      <w:bookmarkEnd w:id="229"/>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208EA098" w14:textId="77777777" w:rsidR="0039716A" w:rsidRPr="00EC09BF" w:rsidRDefault="0039716A" w:rsidP="0039716A">
      <w:pPr>
        <w:rPr>
          <w:lang w:eastAsia="zh-CN"/>
        </w:rPr>
      </w:pPr>
    </w:p>
    <w:p w14:paraId="1AB3B55F" w14:textId="77777777" w:rsidR="0039716A" w:rsidRPr="00EC09BF" w:rsidRDefault="0039716A" w:rsidP="0039716A">
      <w:pPr>
        <w:pStyle w:val="Default"/>
        <w:spacing w:line="360" w:lineRule="auto"/>
        <w:jc w:val="both"/>
        <w:rPr>
          <w:sz w:val="22"/>
        </w:rPr>
      </w:pPr>
      <w:r w:rsidRPr="00EC09BF">
        <w:rPr>
          <w:sz w:val="22"/>
        </w:rPr>
        <w:t xml:space="preserve">Selon les résultats, le rotor creux testé se comporte principalement le mode rigide dans la plage des vitesses calculées, car la fréquence de son premier mode de flexion est d'environ 600 Hz. Ce résultat justifie l’utilisation possible d’un rotor à 4 degré de liberté pour modéliser son comportement dans la plage des vitesses de fonctionnement. En outre, cette analyse prédit un changement de signe du facteur d’amortissement vers 3000 tr/min. Ce changement implique que le rotor se comporte de manière instable vers cette vitesse calculée.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seront élevées. Dans ce cas, le résultat de stabilité sera différent de ceux présenté dans la </w:t>
      </w:r>
      <w:r w:rsidRPr="00EC09BF">
        <w:rPr>
          <w:sz w:val="22"/>
        </w:rPr>
        <w:fldChar w:fldCharType="begin"/>
      </w:r>
      <w:r w:rsidRPr="00EC09BF">
        <w:rPr>
          <w:sz w:val="22"/>
        </w:rPr>
        <w:instrText xml:space="preserve"> REF _Ref530417483 \h </w:instrText>
      </w:r>
      <w:r>
        <w:rPr>
          <w:sz w:val="22"/>
        </w:rPr>
        <w:instrText xml:space="preserve"> \* MERGEFORMAT </w:instrText>
      </w:r>
      <w:r w:rsidRPr="00EC09BF">
        <w:rPr>
          <w:sz w:val="22"/>
        </w:rPr>
      </w:r>
      <w:r w:rsidRPr="00EC09BF">
        <w:rPr>
          <w:sz w:val="22"/>
        </w:rPr>
        <w:fldChar w:fldCharType="separate"/>
      </w:r>
      <w:r w:rsidR="00A07FD0" w:rsidRPr="00EC09BF">
        <w:rPr>
          <w:i/>
          <w:iCs/>
          <w:sz w:val="22"/>
        </w:rPr>
        <w:t xml:space="preserve">Figure </w:t>
      </w:r>
      <w:r w:rsidR="00A07FD0">
        <w:rPr>
          <w:i/>
          <w:iCs/>
          <w:noProof/>
          <w:sz w:val="22"/>
        </w:rPr>
        <w:t>39</w:t>
      </w:r>
      <w:r w:rsidRPr="00EC09BF">
        <w:rPr>
          <w:sz w:val="22"/>
        </w:rPr>
        <w:fldChar w:fldCharType="end"/>
      </w:r>
      <w:r w:rsidRPr="00EC09BF">
        <w:rPr>
          <w:sz w:val="22"/>
        </w:rPr>
        <w:t xml:space="preserve">. </w:t>
      </w:r>
    </w:p>
    <w:p w14:paraId="7B41C24B" w14:textId="77777777" w:rsidR="0039716A" w:rsidRDefault="0039716A" w:rsidP="0039716A">
      <w:pPr>
        <w:pStyle w:val="Titre4"/>
      </w:pPr>
      <w:r>
        <w:t xml:space="preserve">Calculs des matrices A, B, C </w:t>
      </w:r>
    </w:p>
    <w:p w14:paraId="24C7ADB6" w14:textId="77777777" w:rsidR="0039716A" w:rsidRPr="00EF6087" w:rsidRDefault="0039716A" w:rsidP="0039716A">
      <w:pPr>
        <w:pStyle w:val="Default"/>
        <w:numPr>
          <w:ilvl w:val="0"/>
          <w:numId w:val="20"/>
        </w:numPr>
        <w:spacing w:line="360" w:lineRule="auto"/>
        <w:jc w:val="both"/>
        <w:rPr>
          <w:sz w:val="22"/>
        </w:rPr>
      </w:pPr>
      <w:r w:rsidRPr="00EF6087">
        <w:rPr>
          <w:sz w:val="22"/>
        </w:rPr>
        <w:t xml:space="preserve">Détermination du coefficient </w:t>
      </w:r>
      <m:oMath>
        <m:r>
          <m:rPr>
            <m:sty m:val="bi"/>
          </m:rPr>
          <w:rPr>
            <w:rFonts w:ascii="Cambria Math" w:hAnsi="Cambria Math"/>
            <w:sz w:val="22"/>
          </w:rPr>
          <m:t>A</m:t>
        </m:r>
      </m:oMath>
    </w:p>
    <w:p w14:paraId="1B5FD957" w14:textId="77777777" w:rsidR="0039716A" w:rsidRPr="00EF6087" w:rsidRDefault="0039716A" w:rsidP="0039716A">
      <w:pPr>
        <w:pStyle w:val="Default"/>
        <w:spacing w:line="360" w:lineRule="auto"/>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 intéressée est choisie autour de 7000 tr/min. Cette vitesse est ciblée pendant l’essai.  En fonction de l’approche choisie, ce calcul est réalisé de manière linéaire ou non linéaire. Le calcul linéaire est utilisé dans l’approche Lorenz et Murphy. Il s’est basé sur les coefficients dynamiques non isothermes présentés dans la section d’analyse modale. Le calcul non linéaire est préconisé dans l’approche analytique améliorée. Il fait appel au modèle complet du palier. Afin d’avoir une cohérence avec l’essai, le balourd de 102.6 g.mm avec une phase de 180° par rapport à l’axe </w:t>
      </w:r>
      <m:oMath>
        <m:r>
          <w:rPr>
            <w:rFonts w:ascii="Cambria Math" w:hAnsi="Cambria Math"/>
            <w:sz w:val="22"/>
          </w:rPr>
          <m:t>r</m:t>
        </m:r>
      </m:oMath>
      <w:r w:rsidRPr="00EF6087">
        <w:rPr>
          <w:sz w:val="22"/>
        </w:rPr>
        <w:t xml:space="preserve"> du repère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r</m:t>
            </m:r>
          </m:sub>
        </m:sSub>
        <m:r>
          <w:rPr>
            <w:rFonts w:ascii="Cambria Math" w:hAnsi="Cambria Math"/>
            <w:sz w:val="22"/>
          </w:rPr>
          <m:t>&lt;r,t&gt;</m:t>
        </m:r>
      </m:oMath>
      <w:r w:rsidRPr="00EF6087">
        <w:rPr>
          <w:sz w:val="22"/>
        </w:rPr>
        <w:t xml:space="preserve"> est imposé. Les résultats du calcul de la réponse au balourd obtenu par les deux approches sont illustrés dans la </w:t>
      </w:r>
      <w:r w:rsidRPr="00EF6087">
        <w:rPr>
          <w:sz w:val="22"/>
        </w:rPr>
        <w:fldChar w:fldCharType="begin"/>
      </w:r>
      <w:r w:rsidRPr="00EF6087">
        <w:rPr>
          <w:sz w:val="22"/>
        </w:rPr>
        <w:instrText xml:space="preserve"> REF _Ref531015477 \h  \* MERGEFORMAT </w:instrText>
      </w:r>
      <w:r w:rsidRPr="00EF6087">
        <w:rPr>
          <w:sz w:val="22"/>
        </w:rPr>
      </w:r>
      <w:r w:rsidRPr="00EF6087">
        <w:rPr>
          <w:sz w:val="22"/>
        </w:rPr>
        <w:fldChar w:fldCharType="separate"/>
      </w:r>
      <w:r w:rsidR="00A07FD0" w:rsidRPr="00FC14C6">
        <w:rPr>
          <w:i/>
          <w:iCs/>
          <w:sz w:val="22"/>
        </w:rPr>
        <w:t xml:space="preserve">Figure </w:t>
      </w:r>
      <w:r w:rsidR="00A07FD0">
        <w:rPr>
          <w:i/>
          <w:iCs/>
          <w:sz w:val="22"/>
        </w:rPr>
        <w:t>40</w:t>
      </w:r>
      <w:r w:rsidRPr="00EF6087">
        <w:rPr>
          <w:sz w:val="22"/>
        </w:rPr>
        <w:fldChar w:fldCharType="end"/>
      </w:r>
      <w:r w:rsidRPr="00EF6087">
        <w:rPr>
          <w:sz w:val="22"/>
        </w:rPr>
        <w:t>.</w:t>
      </w:r>
    </w:p>
    <w:p w14:paraId="47219740" w14:textId="77777777" w:rsidR="0039716A" w:rsidRDefault="0039716A" w:rsidP="0039716A">
      <w:pPr>
        <w:pStyle w:val="Default"/>
        <w:jc w:val="center"/>
      </w:pPr>
      <w:r>
        <w:rPr>
          <w:noProof/>
        </w:rPr>
        <w:drawing>
          <wp:inline distT="0" distB="0" distL="0" distR="0" wp14:anchorId="53A7B8EC" wp14:editId="646E13EB">
            <wp:extent cx="4673950" cy="2494483"/>
            <wp:effectExtent l="0" t="0" r="0" b="127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1679" cy="2503945"/>
                    </a:xfrm>
                    <a:prstGeom prst="rect">
                      <a:avLst/>
                    </a:prstGeom>
                    <a:noFill/>
                  </pic:spPr>
                </pic:pic>
              </a:graphicData>
            </a:graphic>
          </wp:inline>
        </w:drawing>
      </w:r>
    </w:p>
    <w:p w14:paraId="6EB45860" w14:textId="77777777" w:rsidR="0039716A" w:rsidRPr="00FC14C6" w:rsidRDefault="0039716A" w:rsidP="0039716A">
      <w:pPr>
        <w:pStyle w:val="Default"/>
        <w:jc w:val="center"/>
        <w:rPr>
          <w:sz w:val="22"/>
        </w:rPr>
      </w:pPr>
      <w:r w:rsidRPr="00FC14C6">
        <w:rPr>
          <w:sz w:val="22"/>
        </w:rPr>
        <w:t>(a)</w:t>
      </w:r>
    </w:p>
    <w:p w14:paraId="17AF4AD2" w14:textId="77777777" w:rsidR="0039716A" w:rsidRDefault="0039716A" w:rsidP="0039716A">
      <w:pPr>
        <w:pStyle w:val="Default"/>
        <w:keepNext/>
        <w:jc w:val="center"/>
      </w:pPr>
      <w:r>
        <w:rPr>
          <w:noProof/>
        </w:rPr>
        <w:drawing>
          <wp:inline distT="0" distB="0" distL="0" distR="0" wp14:anchorId="6DFF0492" wp14:editId="6B5F4BF3">
            <wp:extent cx="4118457" cy="219952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3913" cy="2202434"/>
                    </a:xfrm>
                    <a:prstGeom prst="rect">
                      <a:avLst/>
                    </a:prstGeom>
                    <a:noFill/>
                  </pic:spPr>
                </pic:pic>
              </a:graphicData>
            </a:graphic>
          </wp:inline>
        </w:drawing>
      </w:r>
    </w:p>
    <w:p w14:paraId="3AD61C27" w14:textId="77777777" w:rsidR="0039716A" w:rsidRPr="00FC14C6" w:rsidRDefault="0039716A" w:rsidP="0039716A">
      <w:pPr>
        <w:pStyle w:val="Default"/>
        <w:keepNext/>
        <w:jc w:val="center"/>
        <w:rPr>
          <w:sz w:val="22"/>
        </w:rPr>
      </w:pPr>
      <w:r w:rsidRPr="00FC14C6">
        <w:rPr>
          <w:sz w:val="22"/>
        </w:rPr>
        <w:t>(b)</w:t>
      </w:r>
    </w:p>
    <w:p w14:paraId="4302D10B" w14:textId="77777777" w:rsidR="0039716A" w:rsidRPr="00FC14C6" w:rsidRDefault="0039716A" w:rsidP="0039716A">
      <w:pPr>
        <w:pStyle w:val="Lgende"/>
        <w:spacing w:after="0"/>
        <w:jc w:val="center"/>
        <w:rPr>
          <w:rFonts w:ascii="Calibri" w:hAnsi="Calibri" w:cs="Calibri"/>
          <w:i w:val="0"/>
          <w:iCs w:val="0"/>
          <w:color w:val="000000"/>
          <w:sz w:val="22"/>
          <w:szCs w:val="24"/>
        </w:rPr>
      </w:pPr>
      <w:bookmarkStart w:id="230" w:name="_Ref531015477"/>
      <w:r w:rsidRPr="00FC14C6">
        <w:rPr>
          <w:rFonts w:ascii="Calibri" w:hAnsi="Calibri" w:cs="Calibri"/>
          <w:i w:val="0"/>
          <w:iCs w:val="0"/>
          <w:color w:val="000000"/>
          <w:sz w:val="22"/>
          <w:szCs w:val="24"/>
        </w:rPr>
        <w:t xml:space="preserve">Figure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Figure \* ARABIC </w:instrText>
      </w:r>
      <w:r w:rsidRPr="00FC14C6">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40</w:t>
      </w:r>
      <w:r w:rsidRPr="00FC14C6">
        <w:rPr>
          <w:rFonts w:ascii="Calibri" w:hAnsi="Calibri" w:cs="Calibri"/>
          <w:i w:val="0"/>
          <w:iCs w:val="0"/>
          <w:color w:val="000000"/>
          <w:sz w:val="22"/>
          <w:szCs w:val="24"/>
        </w:rPr>
        <w:fldChar w:fldCharType="end"/>
      </w:r>
      <w:bookmarkEnd w:id="230"/>
      <w:r w:rsidRPr="00FC14C6">
        <w:rPr>
          <w:rFonts w:ascii="Calibri" w:hAnsi="Calibri" w:cs="Calibri"/>
          <w:i w:val="0"/>
          <w:iCs w:val="0"/>
          <w:color w:val="000000"/>
          <w:sz w:val="22"/>
          <w:szCs w:val="24"/>
        </w:rPr>
        <w:t> : Résultats du calcul de la réponse au balourd (Um=102.6gmm à 180 deg) du rotor 430mm : (a) amplitude et (b) Phase</w:t>
      </w:r>
    </w:p>
    <w:p w14:paraId="5E1A7AC5" w14:textId="77777777" w:rsidR="0039716A" w:rsidRPr="00FC14C6" w:rsidRDefault="0039716A" w:rsidP="0039716A">
      <w:pPr>
        <w:pStyle w:val="Lgende"/>
        <w:jc w:val="center"/>
        <w:rPr>
          <w:rFonts w:ascii="Calibri" w:hAnsi="Calibri" w:cs="Calibri"/>
          <w:i w:val="0"/>
          <w:iCs w:val="0"/>
          <w:color w:val="000000"/>
          <w:sz w:val="22"/>
          <w:szCs w:val="24"/>
        </w:rPr>
      </w:pPr>
    </w:p>
    <w:p w14:paraId="38E4C75C" w14:textId="77777777" w:rsidR="0039716A" w:rsidRPr="00FC14C6" w:rsidRDefault="0039716A" w:rsidP="0039716A">
      <w:pPr>
        <w:pStyle w:val="Default"/>
        <w:spacing w:line="360" w:lineRule="auto"/>
        <w:jc w:val="both"/>
        <w:rPr>
          <w:sz w:val="22"/>
        </w:rPr>
      </w:pPr>
      <w:r w:rsidRPr="00FC14C6">
        <w:rPr>
          <w:sz w:val="22"/>
        </w:rPr>
        <w:t xml:space="preserve">En choisissant la direction X du repère fixe  </w:t>
      </w:r>
      <m:oMath>
        <m:r>
          <w:rPr>
            <w:rFonts w:ascii="Cambria Math" w:hAnsi="Cambria Math"/>
            <w:sz w:val="22"/>
          </w:rPr>
          <m:t>R&lt;X,Y&gt;</m:t>
        </m:r>
      </m:oMath>
      <w:r w:rsidRPr="00FC14C6">
        <w:rPr>
          <w:sz w:val="22"/>
        </w:rPr>
        <w:t xml:space="preserve"> comme la base du vecteur de vibration </w:t>
      </w:r>
      <m:oMath>
        <m:r>
          <m:rPr>
            <m:sty m:val="b"/>
          </m:rPr>
          <w:rPr>
            <w:rFonts w:ascii="Cambria Math" w:hAnsi="Cambria Math"/>
            <w:sz w:val="22"/>
          </w:rPr>
          <m:t>V</m:t>
        </m:r>
      </m:oMath>
      <w:r w:rsidRPr="00FC14C6">
        <w:rPr>
          <w:b/>
          <w:sz w:val="22"/>
        </w:rPr>
        <w:t xml:space="preserve"> </w:t>
      </w:r>
      <w:r w:rsidRPr="00FC14C6">
        <w:rPr>
          <w:sz w:val="22"/>
        </w:rPr>
        <w:t>et le vecteur du balourd</w:t>
      </w:r>
      <m:oMath>
        <m:r>
          <w:rPr>
            <w:rFonts w:ascii="Cambria Math" w:hAnsi="Cambria Math"/>
            <w:sz w:val="22"/>
          </w:rPr>
          <m:t xml:space="preserve"> </m:t>
        </m:r>
        <m:r>
          <m:rPr>
            <m:sty m:val="bi"/>
          </m:rPr>
          <w:rPr>
            <w:rFonts w:ascii="Cambria Math" w:hAnsi="Cambria Math"/>
            <w:sz w:val="22"/>
          </w:rPr>
          <m:t>U</m:t>
        </m:r>
      </m:oMath>
      <w:r w:rsidRPr="00FC14C6">
        <w:rPr>
          <w:sz w:val="22"/>
        </w:rPr>
        <w:t xml:space="preserve">, le coefficient d’influence </w:t>
      </w:r>
      <m:oMath>
        <m:r>
          <m:rPr>
            <m:sty m:val="bi"/>
          </m:rPr>
          <w:rPr>
            <w:rFonts w:ascii="Cambria Math" w:hAnsi="Cambria Math"/>
            <w:sz w:val="22"/>
          </w:rPr>
          <m:t>A</m:t>
        </m:r>
      </m:oMath>
      <w:r w:rsidRPr="00FC14C6">
        <w:rPr>
          <w:sz w:val="22"/>
        </w:rPr>
        <w:t xml:space="preserve"> sous la forme matricielle est calculé. Le résultat est présenté dans la </w:t>
      </w:r>
      <w:r w:rsidRPr="00FC14C6">
        <w:rPr>
          <w:b/>
          <w:sz w:val="22"/>
        </w:rPr>
        <w:fldChar w:fldCharType="begin"/>
      </w:r>
      <w:r w:rsidRPr="00FC14C6">
        <w:rPr>
          <w:b/>
          <w:sz w:val="22"/>
        </w:rPr>
        <w:instrText xml:space="preserve"> REF _Ref531019019 \h </w:instrText>
      </w:r>
      <w:r>
        <w:rPr>
          <w:b/>
          <w:sz w:val="22"/>
        </w:rPr>
        <w:instrText xml:space="preserve"> \* MERGEFORMAT </w:instrText>
      </w:r>
      <w:r w:rsidRPr="00FC14C6">
        <w:rPr>
          <w:b/>
          <w:sz w:val="22"/>
        </w:rPr>
      </w:r>
      <w:r w:rsidRPr="00FC14C6">
        <w:rPr>
          <w:b/>
          <w:sz w:val="22"/>
        </w:rPr>
        <w:fldChar w:fldCharType="separate"/>
      </w:r>
      <w:r w:rsidR="00A07FD0" w:rsidRPr="00FC14C6">
        <w:rPr>
          <w:sz w:val="22"/>
        </w:rPr>
        <w:t xml:space="preserve">Figure </w:t>
      </w:r>
      <w:r w:rsidR="00A07FD0">
        <w:rPr>
          <w:noProof/>
          <w:sz w:val="22"/>
        </w:rPr>
        <w:t>41</w:t>
      </w:r>
      <w:r w:rsidRPr="00FC14C6">
        <w:rPr>
          <w:b/>
          <w:sz w:val="22"/>
        </w:rPr>
        <w:fldChar w:fldCharType="end"/>
      </w:r>
      <w:r w:rsidRPr="00FC14C6">
        <w:rPr>
          <w:sz w:val="22"/>
        </w:rPr>
        <w:t>.</w:t>
      </w:r>
      <w:r w:rsidRPr="00FC14C6">
        <w:rPr>
          <w:b/>
          <w:sz w:val="22"/>
        </w:rPr>
        <w:t xml:space="preserve">  </w:t>
      </w:r>
    </w:p>
    <w:p w14:paraId="3BC0EE90" w14:textId="77777777" w:rsidR="0039716A" w:rsidRDefault="0039716A" w:rsidP="0039716A">
      <w:pPr>
        <w:pStyle w:val="Default"/>
        <w:jc w:val="both"/>
      </w:pPr>
    </w:p>
    <w:p w14:paraId="738CD17E" w14:textId="77777777" w:rsidR="0039716A" w:rsidRDefault="0039716A" w:rsidP="0039716A">
      <w:pPr>
        <w:pStyle w:val="Default"/>
        <w:jc w:val="center"/>
      </w:pPr>
      <w:r>
        <w:rPr>
          <w:noProof/>
        </w:rPr>
        <w:drawing>
          <wp:inline distT="0" distB="0" distL="0" distR="0" wp14:anchorId="41F18D4F" wp14:editId="6AC6D60E">
            <wp:extent cx="4052620" cy="2164359"/>
            <wp:effectExtent l="0" t="0" r="0" b="762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8317" cy="2167401"/>
                    </a:xfrm>
                    <a:prstGeom prst="rect">
                      <a:avLst/>
                    </a:prstGeom>
                    <a:noFill/>
                  </pic:spPr>
                </pic:pic>
              </a:graphicData>
            </a:graphic>
          </wp:inline>
        </w:drawing>
      </w:r>
    </w:p>
    <w:p w14:paraId="7C4DBE0A" w14:textId="77777777" w:rsidR="0039716A" w:rsidRPr="00FC14C6" w:rsidRDefault="0039716A" w:rsidP="0039716A">
      <w:pPr>
        <w:pStyle w:val="Default"/>
        <w:jc w:val="center"/>
        <w:rPr>
          <w:sz w:val="22"/>
        </w:rPr>
      </w:pPr>
      <w:r w:rsidRPr="00FC14C6">
        <w:rPr>
          <w:sz w:val="22"/>
        </w:rPr>
        <w:t>(a) le module</w:t>
      </w:r>
    </w:p>
    <w:p w14:paraId="4D807BCB" w14:textId="77777777" w:rsidR="0039716A" w:rsidRDefault="0039716A" w:rsidP="0039716A">
      <w:pPr>
        <w:pStyle w:val="Default"/>
        <w:keepNext/>
        <w:jc w:val="center"/>
      </w:pPr>
      <w:r>
        <w:rPr>
          <w:noProof/>
        </w:rPr>
        <w:drawing>
          <wp:inline distT="0" distB="0" distL="0" distR="0" wp14:anchorId="690EC66D" wp14:editId="76DF40CD">
            <wp:extent cx="4184294" cy="2231405"/>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90522" cy="2234726"/>
                    </a:xfrm>
                    <a:prstGeom prst="rect">
                      <a:avLst/>
                    </a:prstGeom>
                    <a:noFill/>
                  </pic:spPr>
                </pic:pic>
              </a:graphicData>
            </a:graphic>
          </wp:inline>
        </w:drawing>
      </w:r>
    </w:p>
    <w:p w14:paraId="551A05D1" w14:textId="77777777" w:rsidR="0039716A" w:rsidRDefault="0039716A" w:rsidP="0039716A">
      <w:pPr>
        <w:pStyle w:val="Default"/>
        <w:jc w:val="center"/>
      </w:pPr>
      <w:r>
        <w:t xml:space="preserve"> (b) la phase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p w14:paraId="625E126B" w14:textId="77777777" w:rsidR="0039716A" w:rsidRPr="00FC14C6" w:rsidRDefault="0039716A" w:rsidP="0039716A">
      <w:pPr>
        <w:pStyle w:val="Default"/>
        <w:spacing w:line="360" w:lineRule="auto"/>
        <w:jc w:val="center"/>
        <w:rPr>
          <w:b/>
          <w:sz w:val="22"/>
        </w:rPr>
      </w:pPr>
      <w:bookmarkStart w:id="231" w:name="_Ref531019019"/>
      <w:r w:rsidRPr="00FC14C6">
        <w:rPr>
          <w:sz w:val="22"/>
        </w:rPr>
        <w:t xml:space="preserve">Figure </w:t>
      </w:r>
      <w:r w:rsidRPr="00FC14C6">
        <w:rPr>
          <w:sz w:val="22"/>
        </w:rPr>
        <w:fldChar w:fldCharType="begin"/>
      </w:r>
      <w:r w:rsidRPr="00FC14C6">
        <w:rPr>
          <w:sz w:val="22"/>
        </w:rPr>
        <w:instrText xml:space="preserve"> SEQ Figure \* ARABIC </w:instrText>
      </w:r>
      <w:r w:rsidRPr="00FC14C6">
        <w:rPr>
          <w:sz w:val="22"/>
        </w:rPr>
        <w:fldChar w:fldCharType="separate"/>
      </w:r>
      <w:r w:rsidR="00A07FD0">
        <w:rPr>
          <w:noProof/>
          <w:sz w:val="22"/>
        </w:rPr>
        <w:t>41</w:t>
      </w:r>
      <w:r w:rsidRPr="00FC14C6">
        <w:rPr>
          <w:sz w:val="22"/>
        </w:rPr>
        <w:fldChar w:fldCharType="end"/>
      </w:r>
      <w:bookmarkEnd w:id="231"/>
      <w:r w:rsidRPr="00FC14C6">
        <w:rPr>
          <w:sz w:val="22"/>
        </w:rPr>
        <w:t xml:space="preserve"> : Résultat du calcul du coefficient d’influence </w:t>
      </w:r>
      <m:oMath>
        <m:r>
          <m:rPr>
            <m:sty m:val="bi"/>
          </m:rPr>
          <w:rPr>
            <w:rFonts w:ascii="Cambria Math" w:hAnsi="Cambria Math"/>
            <w:sz w:val="22"/>
          </w:rPr>
          <m:t>A</m:t>
        </m:r>
      </m:oMath>
    </w:p>
    <w:p w14:paraId="4DF57780" w14:textId="77777777" w:rsidR="0039716A" w:rsidRPr="00FC14C6" w:rsidRDefault="0039716A" w:rsidP="0039716A">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5CF6412A" w14:textId="77777777" w:rsidR="0039716A" w:rsidRPr="00FC14C6" w:rsidRDefault="0039716A" w:rsidP="0039716A">
      <w:pPr>
        <w:pStyle w:val="Default"/>
        <w:spacing w:line="360" w:lineRule="auto"/>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 différemment. Pour rappeler, l’approche de Lorenz et Murphy approxime ce champ de température instantané à partir de celui moyenné à travers le film lubrifiant alors que l’approche analytique amélioré utilise le modèle thermique du rotor couplé avec l’équation de l’énergie du film pour l’avoir. En utilisant ces deux approches, les champs de température du rotor au plan médian du palier sont obtenus, ce qui permet d’évaluer la différence de la température </w:t>
      </w:r>
      <m:oMath>
        <m:r>
          <m:rPr>
            <m:sty m:val="p"/>
          </m:rPr>
          <w:rPr>
            <w:rFonts w:ascii="Cambria Math" w:hAnsi="Cambria Math"/>
            <w:sz w:val="22"/>
          </w:rPr>
          <m:t>Δ</m:t>
        </m:r>
        <m:r>
          <w:rPr>
            <w:rFonts w:ascii="Cambria Math" w:hAnsi="Cambria Math"/>
            <w:sz w:val="22"/>
          </w:rPr>
          <m:t>T</m:t>
        </m:r>
      </m:oMath>
      <w:r w:rsidRPr="00FC14C6">
        <w:rPr>
          <w:sz w:val="22"/>
        </w:rPr>
        <w:t xml:space="preserve"> et la position du point chaud à la surface du rotor. Le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ainsi exprimé à partir du "Delta T" et "Phase(T)" dans le </w:t>
      </w:r>
      <w:r w:rsidRPr="00FC14C6">
        <w:rPr>
          <w:sz w:val="22"/>
        </w:rPr>
        <w:fldChar w:fldCharType="begin"/>
      </w:r>
      <w:r w:rsidRPr="00FC14C6">
        <w:rPr>
          <w:sz w:val="22"/>
        </w:rPr>
        <w:instrText xml:space="preserve"> REF _Ref531090711 \h </w:instrText>
      </w:r>
      <w:r>
        <w:rPr>
          <w:sz w:val="22"/>
        </w:rPr>
        <w:instrText xml:space="preserve"> \* MERGEFORMAT </w:instrText>
      </w:r>
      <w:r w:rsidRPr="00FC14C6">
        <w:rPr>
          <w:sz w:val="22"/>
        </w:rPr>
      </w:r>
      <w:r w:rsidRPr="00FC14C6">
        <w:rPr>
          <w:sz w:val="22"/>
        </w:rPr>
        <w:fldChar w:fldCharType="separate"/>
      </w:r>
      <w:r w:rsidR="00A07FD0" w:rsidRPr="00FC14C6">
        <w:rPr>
          <w:i/>
          <w:iCs/>
          <w:sz w:val="22"/>
        </w:rPr>
        <w:t xml:space="preserve">Tableau </w:t>
      </w:r>
      <w:r w:rsidR="00A07FD0">
        <w:rPr>
          <w:i/>
          <w:iCs/>
          <w:noProof/>
          <w:sz w:val="22"/>
        </w:rPr>
        <w:t>9</w:t>
      </w:r>
      <w:r w:rsidRPr="00FC14C6">
        <w:rPr>
          <w:sz w:val="22"/>
        </w:rPr>
        <w:fldChar w:fldCharType="end"/>
      </w:r>
      <w:r w:rsidRPr="00FC14C6">
        <w:rPr>
          <w:sz w:val="22"/>
        </w:rPr>
        <w:t xml:space="preserve">. </w:t>
      </w:r>
    </w:p>
    <w:p w14:paraId="6E2ED606" w14:textId="77777777" w:rsidR="0039716A" w:rsidRDefault="0039716A" w:rsidP="0039716A">
      <w:pPr>
        <w:pStyle w:val="Default"/>
        <w:keepNext/>
        <w:jc w:val="center"/>
      </w:pPr>
      <w:r>
        <w:rPr>
          <w:noProof/>
        </w:rPr>
        <w:drawing>
          <wp:inline distT="0" distB="0" distL="0" distR="0" wp14:anchorId="6DC5E651" wp14:editId="5C21965A">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5D5A85B" w14:textId="77777777" w:rsidR="0039716A" w:rsidRPr="00FC14C6" w:rsidRDefault="0039716A" w:rsidP="0039716A">
      <w:pPr>
        <w:pStyle w:val="Lgende"/>
        <w:jc w:val="center"/>
        <w:rPr>
          <w:rFonts w:ascii="Calibri" w:hAnsi="Calibri" w:cs="Calibri"/>
          <w:i w:val="0"/>
          <w:iCs w:val="0"/>
          <w:color w:val="000000"/>
          <w:sz w:val="22"/>
          <w:szCs w:val="24"/>
        </w:rPr>
      </w:pPr>
      <w:bookmarkStart w:id="232" w:name="_Ref531090711"/>
      <w:r w:rsidRPr="00FC14C6">
        <w:rPr>
          <w:rFonts w:ascii="Calibri" w:hAnsi="Calibri" w:cs="Calibri"/>
          <w:i w:val="0"/>
          <w:iCs w:val="0"/>
          <w:color w:val="000000"/>
          <w:sz w:val="22"/>
          <w:szCs w:val="24"/>
        </w:rPr>
        <w:t xml:space="preserve">Tableau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Tableau \* ARABIC </w:instrText>
      </w:r>
      <w:r w:rsidRPr="00FC14C6">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9</w:t>
      </w:r>
      <w:r w:rsidRPr="00FC14C6">
        <w:rPr>
          <w:rFonts w:ascii="Calibri" w:hAnsi="Calibri" w:cs="Calibri"/>
          <w:i w:val="0"/>
          <w:iCs w:val="0"/>
          <w:color w:val="000000"/>
          <w:sz w:val="22"/>
          <w:szCs w:val="24"/>
        </w:rPr>
        <w:fldChar w:fldCharType="end"/>
      </w:r>
      <w:bookmarkEnd w:id="232"/>
      <w:r w:rsidRPr="00FC14C6">
        <w:rPr>
          <w:rFonts w:ascii="Calibri" w:hAnsi="Calibri" w:cs="Calibri"/>
          <w:i w:val="0"/>
          <w:iCs w:val="0"/>
          <w:color w:val="000000"/>
          <w:sz w:val="22"/>
          <w:szCs w:val="24"/>
        </w:rPr>
        <w:t xml:space="preserve"> : résultats obtenus par les deux approches pour construire le vecteur de température </w:t>
      </w:r>
      <m:oMath>
        <m:r>
          <m:rPr>
            <m:sty m:val="bi"/>
          </m:rPr>
          <w:rPr>
            <w:rFonts w:ascii="Cambria Math" w:hAnsi="Cambria Math" w:cs="Calibri"/>
            <w:color w:val="000000"/>
            <w:sz w:val="22"/>
            <w:szCs w:val="24"/>
          </w:rPr>
          <m:t>T</m:t>
        </m:r>
      </m:oMath>
    </w:p>
    <w:p w14:paraId="40A86E6B" w14:textId="77777777" w:rsidR="0039716A" w:rsidRPr="00FC14C6" w:rsidRDefault="0039716A" w:rsidP="0039716A">
      <w:pPr>
        <w:pStyle w:val="Default"/>
        <w:spacing w:line="360" w:lineRule="auto"/>
        <w:jc w:val="both"/>
        <w:rPr>
          <w:sz w:val="22"/>
        </w:rPr>
      </w:pPr>
      <w:r w:rsidRPr="00FC14C6">
        <w:rPr>
          <w:sz w:val="22"/>
        </w:rPr>
        <w:t xml:space="preserve">En utilisant le vecteur de vibration </w:t>
      </w:r>
      <m:oMath>
        <m:r>
          <m:rPr>
            <m:sty m:val="bi"/>
          </m:rPr>
          <w:rPr>
            <w:rFonts w:ascii="Cambria Math" w:hAnsi="Cambria Math"/>
            <w:sz w:val="22"/>
          </w:rPr>
          <m:t>V</m:t>
        </m:r>
      </m:oMath>
      <w:r w:rsidRPr="00FC14C6">
        <w:rPr>
          <w:sz w:val="22"/>
        </w:rPr>
        <w:t xml:space="preserve"> obtenu précédemment, la détermination du coefficient d’influence </w:t>
      </w:r>
      <m:oMath>
        <m:r>
          <m:rPr>
            <m:sty m:val="bi"/>
          </m:rPr>
          <w:rPr>
            <w:rFonts w:ascii="Cambria Math" w:hAnsi="Cambria Math"/>
            <w:sz w:val="22"/>
          </w:rPr>
          <m:t>B</m:t>
        </m:r>
      </m:oMath>
      <w:r w:rsidRPr="00FC14C6">
        <w:rPr>
          <w:sz w:val="22"/>
        </w:rPr>
        <w:t xml:space="preserve"> est réalisée et ses résultats sont présentés dans la </w:t>
      </w:r>
      <w:r w:rsidRPr="00FC14C6">
        <w:rPr>
          <w:sz w:val="22"/>
        </w:rPr>
        <w:fldChar w:fldCharType="begin"/>
      </w:r>
      <w:r w:rsidRPr="00FC14C6">
        <w:rPr>
          <w:sz w:val="22"/>
        </w:rPr>
        <w:instrText xml:space="preserve"> REF _Ref531193074 \h </w:instrText>
      </w:r>
      <w:r>
        <w:rPr>
          <w:sz w:val="22"/>
        </w:rPr>
        <w:instrText xml:space="preserve"> \* MERGEFORMAT </w:instrText>
      </w:r>
      <w:r w:rsidRPr="00FC14C6">
        <w:rPr>
          <w:sz w:val="22"/>
        </w:rPr>
      </w:r>
      <w:r w:rsidRPr="00FC14C6">
        <w:rPr>
          <w:sz w:val="22"/>
        </w:rPr>
        <w:fldChar w:fldCharType="separate"/>
      </w:r>
      <w:r w:rsidR="00A07FD0" w:rsidRPr="00FC14C6">
        <w:rPr>
          <w:sz w:val="22"/>
        </w:rPr>
        <w:t xml:space="preserve">Figure </w:t>
      </w:r>
      <w:r w:rsidR="00A07FD0">
        <w:rPr>
          <w:noProof/>
          <w:sz w:val="22"/>
        </w:rPr>
        <w:t>42</w:t>
      </w:r>
      <w:r w:rsidRPr="00FC14C6">
        <w:rPr>
          <w:sz w:val="22"/>
        </w:rPr>
        <w:fldChar w:fldCharType="end"/>
      </w:r>
      <w:r w:rsidRPr="00FC14C6">
        <w:rPr>
          <w:sz w:val="22"/>
        </w:rPr>
        <w:t>.</w:t>
      </w:r>
    </w:p>
    <w:p w14:paraId="18A0E407" w14:textId="77777777" w:rsidR="0039716A" w:rsidRDefault="0039716A" w:rsidP="0039716A">
      <w:pPr>
        <w:pStyle w:val="Default"/>
        <w:jc w:val="center"/>
      </w:pPr>
      <w:r>
        <w:rPr>
          <w:noProof/>
        </w:rPr>
        <w:drawing>
          <wp:inline distT="0" distB="0" distL="0" distR="0" wp14:anchorId="0F91EE50" wp14:editId="6C7030F3">
            <wp:extent cx="4593600" cy="24552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93600" cy="2455200"/>
                    </a:xfrm>
                    <a:prstGeom prst="rect">
                      <a:avLst/>
                    </a:prstGeom>
                    <a:noFill/>
                  </pic:spPr>
                </pic:pic>
              </a:graphicData>
            </a:graphic>
          </wp:inline>
        </w:drawing>
      </w:r>
    </w:p>
    <w:p w14:paraId="6F589C42" w14:textId="77777777" w:rsidR="0039716A" w:rsidRDefault="0039716A" w:rsidP="0039716A">
      <w:pPr>
        <w:pStyle w:val="Default"/>
        <w:jc w:val="center"/>
      </w:pPr>
      <w:r w:rsidRPr="00FC14C6">
        <w:rPr>
          <w:sz w:val="22"/>
        </w:rPr>
        <w:t xml:space="preserve">(a) le module du </w:t>
      </w:r>
      <m:oMath>
        <m:r>
          <m:rPr>
            <m:sty m:val="bi"/>
          </m:rPr>
          <w:rPr>
            <w:rFonts w:ascii="Cambria Math" w:hAnsi="Cambria Math"/>
            <w:sz w:val="22"/>
          </w:rPr>
          <m:t>B</m:t>
        </m:r>
      </m:oMath>
    </w:p>
    <w:p w14:paraId="356F8743" w14:textId="77777777" w:rsidR="0039716A" w:rsidRDefault="0039716A" w:rsidP="0039716A">
      <w:pPr>
        <w:pStyle w:val="Default"/>
        <w:jc w:val="center"/>
      </w:pPr>
      <w:r>
        <w:rPr>
          <w:noProof/>
        </w:rPr>
        <w:drawing>
          <wp:inline distT="0" distB="0" distL="0" distR="0" wp14:anchorId="2712DBD5" wp14:editId="1988301B">
            <wp:extent cx="4597200" cy="24516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7200" cy="2451600"/>
                    </a:xfrm>
                    <a:prstGeom prst="rect">
                      <a:avLst/>
                    </a:prstGeom>
                    <a:noFill/>
                  </pic:spPr>
                </pic:pic>
              </a:graphicData>
            </a:graphic>
          </wp:inline>
        </w:drawing>
      </w:r>
    </w:p>
    <w:p w14:paraId="12A4F5C7" w14:textId="77777777" w:rsidR="0039716A" w:rsidRPr="00FC14C6" w:rsidRDefault="0039716A" w:rsidP="0039716A">
      <w:pPr>
        <w:pStyle w:val="Default"/>
        <w:jc w:val="center"/>
        <w:rPr>
          <w:sz w:val="22"/>
        </w:rPr>
      </w:pPr>
      <w:r w:rsidRPr="00FC14C6">
        <w:rPr>
          <w:sz w:val="22"/>
        </w:rPr>
        <w:t xml:space="preserve">(b) 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p w14:paraId="5D757E00" w14:textId="77777777" w:rsidR="0039716A" w:rsidRPr="00FC14C6" w:rsidRDefault="0039716A" w:rsidP="0039716A">
      <w:pPr>
        <w:pStyle w:val="Default"/>
        <w:spacing w:line="360" w:lineRule="auto"/>
        <w:jc w:val="center"/>
        <w:rPr>
          <w:b/>
          <w:sz w:val="22"/>
        </w:rPr>
      </w:pPr>
      <w:bookmarkStart w:id="233" w:name="_Ref531193074"/>
      <w:r w:rsidRPr="00FC14C6">
        <w:rPr>
          <w:sz w:val="22"/>
        </w:rPr>
        <w:t xml:space="preserve">Figure </w:t>
      </w:r>
      <w:r w:rsidRPr="00FC14C6">
        <w:rPr>
          <w:sz w:val="22"/>
        </w:rPr>
        <w:fldChar w:fldCharType="begin"/>
      </w:r>
      <w:r w:rsidRPr="00FC14C6">
        <w:rPr>
          <w:sz w:val="22"/>
        </w:rPr>
        <w:instrText xml:space="preserve"> SEQ Figure \* ARABIC </w:instrText>
      </w:r>
      <w:r w:rsidRPr="00FC14C6">
        <w:rPr>
          <w:sz w:val="22"/>
        </w:rPr>
        <w:fldChar w:fldCharType="separate"/>
      </w:r>
      <w:r w:rsidR="00A07FD0">
        <w:rPr>
          <w:noProof/>
          <w:sz w:val="22"/>
        </w:rPr>
        <w:t>42</w:t>
      </w:r>
      <w:r w:rsidRPr="00FC14C6">
        <w:rPr>
          <w:sz w:val="22"/>
        </w:rPr>
        <w:fldChar w:fldCharType="end"/>
      </w:r>
      <w:bookmarkEnd w:id="233"/>
      <w:r w:rsidRPr="00FC14C6">
        <w:rPr>
          <w:sz w:val="22"/>
        </w:rPr>
        <w:t xml:space="preserve"> : Résultat du calcul du coefficient d’influence </w:t>
      </w:r>
      <m:oMath>
        <m:r>
          <m:rPr>
            <m:sty m:val="bi"/>
          </m:rPr>
          <w:rPr>
            <w:rFonts w:ascii="Cambria Math" w:hAnsi="Cambria Math"/>
            <w:sz w:val="22"/>
          </w:rPr>
          <m:t>B</m:t>
        </m:r>
      </m:oMath>
    </w:p>
    <w:p w14:paraId="7F6FB45E" w14:textId="77777777" w:rsidR="0039716A" w:rsidRPr="00FC14C6" w:rsidRDefault="0039716A" w:rsidP="0039716A">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7B676957" w14:textId="77777777" w:rsidR="0039716A" w:rsidRPr="00FC14C6" w:rsidRDefault="0039716A" w:rsidP="0039716A">
      <w:pPr>
        <w:pStyle w:val="Default"/>
        <w:spacing w:line="360" w:lineRule="auto"/>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à faux. Elle est indépendante de la vitesse de rotation. Le module de ce coefficient </w:t>
      </w:r>
      <m:oMath>
        <m:r>
          <m:rPr>
            <m:sty m:val="bi"/>
          </m:rPr>
          <w:rPr>
            <w:rFonts w:ascii="Cambria Math" w:hAnsi="Cambria Math"/>
            <w:sz w:val="22"/>
          </w:rPr>
          <m:t>C</m:t>
        </m:r>
      </m:oMath>
      <w:r w:rsidRPr="00FC14C6">
        <w:rPr>
          <w:sz w:val="22"/>
        </w:rPr>
        <w:t xml:space="preserve"> est calculé par une multiplication de la masse du disque et le déplacement de la fibre neutre sous chargement thermique de </w:t>
      </w:r>
      <m:oMath>
        <m:r>
          <m:rPr>
            <m:sty m:val="p"/>
          </m:rPr>
          <w:rPr>
            <w:rFonts w:ascii="Cambria Math" w:hAnsi="Cambria Math"/>
            <w:sz w:val="22"/>
          </w:rPr>
          <m:t>Δ</m:t>
        </m:r>
        <m:r>
          <w:rPr>
            <w:rFonts w:ascii="Cambria Math" w:hAnsi="Cambria Math"/>
            <w:sz w:val="22"/>
          </w:rPr>
          <m:t>T=1°C</m:t>
        </m:r>
      </m:oMath>
      <w:r w:rsidRPr="00FC14C6">
        <w:rPr>
          <w:sz w:val="22"/>
        </w:rPr>
        <w:t xml:space="preserve">. Cette multiplication donne une équivalence d’un balourd qui est désigné comme le balourd thermique créé. La phase du coefficient </w:t>
      </w:r>
      <m:oMath>
        <m:r>
          <m:rPr>
            <m:sty m:val="bi"/>
          </m:rPr>
          <w:rPr>
            <w:rFonts w:ascii="Cambria Math" w:hAnsi="Cambria Math"/>
            <w:sz w:val="22"/>
          </w:rPr>
          <m:t>C</m:t>
        </m:r>
      </m:oMath>
      <w:r w:rsidRPr="00FC14C6">
        <w:rPr>
          <w:sz w:val="22"/>
        </w:rPr>
        <w:t xml:space="preserve"> est 180 degré car le disque est positionné en porte à faux. En résumé, le module de </w:t>
      </w:r>
      <m:oMath>
        <m:r>
          <m:rPr>
            <m:sty m:val="bi"/>
          </m:rPr>
          <w:rPr>
            <w:rFonts w:ascii="Cambria Math" w:hAnsi="Cambria Math"/>
            <w:sz w:val="22"/>
          </w:rPr>
          <m:t>C</m:t>
        </m:r>
      </m:oMath>
      <w:r w:rsidRPr="00FC14C6">
        <w:rPr>
          <w:sz w:val="22"/>
        </w:rPr>
        <w:t xml:space="preserve"> est dépendant du déplacement de la fibre neutre sous chargement thermique de </w:t>
      </w:r>
      <m:oMath>
        <m:r>
          <m:rPr>
            <m:sty m:val="p"/>
          </m:rPr>
          <w:rPr>
            <w:rFonts w:ascii="Cambria Math" w:hAnsi="Cambria Math"/>
            <w:sz w:val="22"/>
          </w:rPr>
          <m:t>Δ</m:t>
        </m:r>
        <m:r>
          <w:rPr>
            <w:rFonts w:ascii="Cambria Math" w:hAnsi="Cambria Math"/>
            <w:sz w:val="22"/>
          </w:rPr>
          <m:t>T=1°C</m:t>
        </m:r>
      </m:oMath>
      <w:r w:rsidRPr="00FC14C6">
        <w:rPr>
          <w:sz w:val="22"/>
        </w:rPr>
        <w:t xml:space="preserve"> et la masse du disque en porte à faux.</w:t>
      </w:r>
    </w:p>
    <w:p w14:paraId="49411DB9" w14:textId="77777777" w:rsidR="0039716A" w:rsidRPr="00FC14C6" w:rsidRDefault="0039716A" w:rsidP="0039716A">
      <w:pPr>
        <w:pStyle w:val="Default"/>
        <w:spacing w:line="360" w:lineRule="auto"/>
        <w:jc w:val="both"/>
        <w:rPr>
          <w:sz w:val="22"/>
        </w:rPr>
      </w:pPr>
      <w:r w:rsidRPr="00FC14C6">
        <w:rPr>
          <w:sz w:val="22"/>
        </w:rPr>
        <w:t>En fonction de l’approche choisie, le déplacement de la fibre neutre à la position du disque en porte à faux est obtenu différemment. L’approche Lorenz et Murphy utilise la formule analytique pour l’approximer (équation XX).  Le résultat de ce calcul prévoit un déplacement de 0.898 µm à la position du disque sous un chargement thermique</w:t>
      </w:r>
      <m:oMath>
        <m:r>
          <w:rPr>
            <w:rFonts w:ascii="Cambria Math" w:hAnsi="Cambria Math"/>
            <w:sz w:val="22"/>
          </w:rPr>
          <m:t xml:space="preserve"> </m:t>
        </m:r>
        <m:r>
          <m:rPr>
            <m:sty m:val="p"/>
          </m:rPr>
          <w:rPr>
            <w:rFonts w:ascii="Cambria Math" w:hAnsi="Cambria Math"/>
            <w:sz w:val="22"/>
          </w:rPr>
          <m:t>ΔT=1°C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 </w:t>
      </w:r>
      <m:oMath>
        <m:r>
          <m:rPr>
            <m:sty m:val="p"/>
          </m:rPr>
          <w:rPr>
            <w:rFonts w:ascii="Cambria Math" w:hAnsi="Cambria Math"/>
            <w:sz w:val="22"/>
          </w:rPr>
          <m:t>g.mm/°C</m:t>
        </m:r>
      </m:oMath>
      <w:r w:rsidRPr="00FC14C6">
        <w:rPr>
          <w:sz w:val="22"/>
        </w:rPr>
        <w:t xml:space="preserve">. </w:t>
      </w:r>
    </w:p>
    <w:p w14:paraId="621E2A6E" w14:textId="77777777" w:rsidR="0039716A" w:rsidRPr="00FC14C6" w:rsidRDefault="0039716A" w:rsidP="0039716A">
      <w:pPr>
        <w:pStyle w:val="Default"/>
        <w:spacing w:line="360" w:lineRule="auto"/>
        <w:jc w:val="both"/>
        <w:rPr>
          <w:sz w:val="22"/>
        </w:rPr>
      </w:pPr>
      <w:r w:rsidRPr="00FC14C6">
        <w:rPr>
          <w:sz w:val="22"/>
        </w:rPr>
        <w:t>L’approche analytique améliorée calcule le déplacement de la fibre neutre du rotor par un modèle thermomécanique du rotor. En imposant un champ de température 1D avec une différence de 1 °C à la surface du rotor dans le palier (</w:t>
      </w:r>
      <w:r w:rsidRPr="00FC14C6">
        <w:rPr>
          <w:sz w:val="22"/>
        </w:rPr>
        <w:fldChar w:fldCharType="begin"/>
      </w:r>
      <w:r w:rsidRPr="00FC14C6">
        <w:rPr>
          <w:sz w:val="22"/>
        </w:rPr>
        <w:instrText xml:space="preserve"> REF _Ref531095594 \h  \* MERGEFORMAT </w:instrText>
      </w:r>
      <w:r w:rsidRPr="00FC14C6">
        <w:rPr>
          <w:sz w:val="22"/>
        </w:rPr>
      </w:r>
      <w:r w:rsidRPr="00FC14C6">
        <w:rPr>
          <w:sz w:val="22"/>
        </w:rPr>
        <w:fldChar w:fldCharType="separate"/>
      </w:r>
      <w:r w:rsidR="00A07FD0" w:rsidRPr="00FC14C6">
        <w:rPr>
          <w:sz w:val="22"/>
        </w:rPr>
        <w:t xml:space="preserve">Figure </w:t>
      </w:r>
      <w:r w:rsidR="00A07FD0">
        <w:rPr>
          <w:noProof/>
          <w:sz w:val="22"/>
        </w:rPr>
        <w:t>43</w:t>
      </w:r>
      <w:r w:rsidRPr="00FC14C6">
        <w:rPr>
          <w:sz w:val="22"/>
        </w:rPr>
        <w:fldChar w:fldCharType="end"/>
      </w:r>
      <w:r w:rsidRPr="00FC14C6">
        <w:rPr>
          <w:sz w:val="22"/>
        </w:rPr>
        <w:t xml:space="preserve">). Le modèle thermomécanique calcule la déformation thermique de la fibre neutre. Ce résultat est illustré dans la </w:t>
      </w:r>
      <w:r w:rsidRPr="00FC14C6">
        <w:rPr>
          <w:sz w:val="22"/>
        </w:rPr>
        <w:fldChar w:fldCharType="begin"/>
      </w:r>
      <w:r w:rsidRPr="00FC14C6">
        <w:rPr>
          <w:sz w:val="22"/>
        </w:rPr>
        <w:instrText xml:space="preserve"> REF _Ref531095605 \h  \* MERGEFORMAT </w:instrText>
      </w:r>
      <w:r w:rsidRPr="00FC14C6">
        <w:rPr>
          <w:sz w:val="22"/>
        </w:rPr>
      </w:r>
      <w:r w:rsidRPr="00FC14C6">
        <w:rPr>
          <w:sz w:val="22"/>
        </w:rPr>
        <w:fldChar w:fldCharType="separate"/>
      </w:r>
      <w:r w:rsidR="00A07FD0" w:rsidRPr="00FC14C6">
        <w:rPr>
          <w:i/>
          <w:iCs/>
          <w:sz w:val="22"/>
        </w:rPr>
        <w:t xml:space="preserve">Figure </w:t>
      </w:r>
      <w:r w:rsidR="00A07FD0">
        <w:rPr>
          <w:i/>
          <w:iCs/>
          <w:sz w:val="22"/>
        </w:rPr>
        <w:t>44</w:t>
      </w:r>
      <w:r w:rsidRPr="00FC14C6">
        <w:rPr>
          <w:sz w:val="22"/>
        </w:rPr>
        <w:fldChar w:fldCharType="end"/>
      </w:r>
      <w:r w:rsidRPr="00FC14C6">
        <w:rPr>
          <w:sz w:val="22"/>
        </w:rPr>
        <w:t xml:space="preserve">. Considérant la masse du disque en porte à faux et le déplacement de 1.77 µm à la position du disque, le module du </w:t>
      </w:r>
      <m:oMath>
        <m:r>
          <w:rPr>
            <w:rFonts w:ascii="Cambria Math" w:hAnsi="Cambria Math"/>
            <w:sz w:val="22"/>
          </w:rPr>
          <m:t>C</m:t>
        </m:r>
      </m:oMath>
      <w:r w:rsidRPr="00FC14C6">
        <w:rPr>
          <w:sz w:val="22"/>
        </w:rPr>
        <w:t xml:space="preserve"> obtenu par l’approche analytique améliorée est de 1.24 </w:t>
      </w:r>
      <m:oMath>
        <m:r>
          <m:rPr>
            <m:sty m:val="p"/>
          </m:rPr>
          <w:rPr>
            <w:rFonts w:ascii="Cambria Math" w:hAnsi="Cambria Math"/>
            <w:sz w:val="22"/>
          </w:rPr>
          <m:t>g.mm/°C</m:t>
        </m:r>
      </m:oMath>
      <w:r w:rsidRPr="00FC14C6">
        <w:rPr>
          <w:sz w:val="22"/>
        </w:rPr>
        <w:t xml:space="preserve">. </w:t>
      </w:r>
    </w:p>
    <w:p w14:paraId="3A4EB134" w14:textId="77777777" w:rsidR="0039716A" w:rsidRDefault="0039716A" w:rsidP="0039716A">
      <w:pPr>
        <w:pStyle w:val="Default"/>
        <w:keepNext/>
        <w:jc w:val="center"/>
      </w:pPr>
      <w:r>
        <w:rPr>
          <w:noProof/>
        </w:rPr>
        <w:drawing>
          <wp:inline distT="0" distB="0" distL="0" distR="0" wp14:anchorId="18AA385A" wp14:editId="5540A58B">
            <wp:extent cx="4170070" cy="2223820"/>
            <wp:effectExtent l="0" t="0" r="1905"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4486" cy="2226175"/>
                    </a:xfrm>
                    <a:prstGeom prst="rect">
                      <a:avLst/>
                    </a:prstGeom>
                  </pic:spPr>
                </pic:pic>
              </a:graphicData>
            </a:graphic>
          </wp:inline>
        </w:drawing>
      </w:r>
    </w:p>
    <w:p w14:paraId="77F0D94D" w14:textId="77777777" w:rsidR="0039716A" w:rsidRPr="00FC14C6" w:rsidRDefault="0039716A" w:rsidP="0039716A">
      <w:pPr>
        <w:pStyle w:val="Default"/>
        <w:jc w:val="center"/>
        <w:rPr>
          <w:sz w:val="22"/>
        </w:rPr>
      </w:pPr>
      <w:bookmarkStart w:id="234" w:name="_Ref531095594"/>
      <w:r w:rsidRPr="00FC14C6">
        <w:rPr>
          <w:sz w:val="22"/>
        </w:rPr>
        <w:t xml:space="preserve">Figure </w:t>
      </w:r>
      <w:r w:rsidRPr="00FC14C6">
        <w:rPr>
          <w:sz w:val="22"/>
        </w:rPr>
        <w:fldChar w:fldCharType="begin"/>
      </w:r>
      <w:r w:rsidRPr="00FC14C6">
        <w:rPr>
          <w:sz w:val="22"/>
        </w:rPr>
        <w:instrText xml:space="preserve"> SEQ Figure \* ARABIC </w:instrText>
      </w:r>
      <w:r w:rsidRPr="00FC14C6">
        <w:rPr>
          <w:sz w:val="22"/>
        </w:rPr>
        <w:fldChar w:fldCharType="separate"/>
      </w:r>
      <w:r w:rsidR="00A07FD0">
        <w:rPr>
          <w:noProof/>
          <w:sz w:val="22"/>
        </w:rPr>
        <w:t>43</w:t>
      </w:r>
      <w:r w:rsidRPr="00FC14C6">
        <w:rPr>
          <w:sz w:val="22"/>
        </w:rPr>
        <w:fldChar w:fldCharType="end"/>
      </w:r>
      <w:bookmarkEnd w:id="234"/>
      <w:r w:rsidRPr="00FC14C6">
        <w:rPr>
          <w:sz w:val="22"/>
        </w:rPr>
        <w:t> : champ de température imposé au modèle thermomécanique</w:t>
      </w:r>
    </w:p>
    <w:p w14:paraId="6DCD4EC3" w14:textId="77777777" w:rsidR="0039716A" w:rsidRDefault="0039716A" w:rsidP="0039716A">
      <w:pPr>
        <w:pStyle w:val="Default"/>
        <w:keepNext/>
        <w:jc w:val="center"/>
      </w:pPr>
      <w:r>
        <w:rPr>
          <w:noProof/>
        </w:rPr>
        <w:drawing>
          <wp:inline distT="0" distB="0" distL="0" distR="0" wp14:anchorId="2C1B9EF6" wp14:editId="3AAE1890">
            <wp:extent cx="4447642" cy="222712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55251" cy="2230936"/>
                    </a:xfrm>
                    <a:prstGeom prst="rect">
                      <a:avLst/>
                    </a:prstGeom>
                    <a:noFill/>
                  </pic:spPr>
                </pic:pic>
              </a:graphicData>
            </a:graphic>
          </wp:inline>
        </w:drawing>
      </w:r>
    </w:p>
    <w:p w14:paraId="78538F57" w14:textId="77777777" w:rsidR="0039716A" w:rsidRPr="00FC14C6" w:rsidRDefault="0039716A" w:rsidP="0039716A">
      <w:pPr>
        <w:pStyle w:val="Lgende"/>
        <w:jc w:val="center"/>
        <w:rPr>
          <w:rFonts w:ascii="Calibri" w:hAnsi="Calibri" w:cs="Calibri"/>
          <w:i w:val="0"/>
          <w:iCs w:val="0"/>
          <w:color w:val="000000"/>
          <w:sz w:val="22"/>
          <w:szCs w:val="24"/>
        </w:rPr>
      </w:pPr>
      <w:bookmarkStart w:id="235" w:name="_Ref531095605"/>
      <w:r w:rsidRPr="00FC14C6">
        <w:rPr>
          <w:rFonts w:ascii="Calibri" w:hAnsi="Calibri" w:cs="Calibri"/>
          <w:i w:val="0"/>
          <w:iCs w:val="0"/>
          <w:color w:val="000000"/>
          <w:sz w:val="22"/>
          <w:szCs w:val="24"/>
        </w:rPr>
        <w:t xml:space="preserve">Figure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Figure \* ARABIC </w:instrText>
      </w:r>
      <w:r w:rsidRPr="00FC14C6">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44</w:t>
      </w:r>
      <w:r w:rsidRPr="00FC14C6">
        <w:rPr>
          <w:rFonts w:ascii="Calibri" w:hAnsi="Calibri" w:cs="Calibri"/>
          <w:i w:val="0"/>
          <w:iCs w:val="0"/>
          <w:color w:val="000000"/>
          <w:sz w:val="22"/>
          <w:szCs w:val="24"/>
        </w:rPr>
        <w:fldChar w:fldCharType="end"/>
      </w:r>
      <w:bookmarkEnd w:id="235"/>
      <w:r w:rsidRPr="00FC14C6">
        <w:rPr>
          <w:rFonts w:ascii="Calibri" w:hAnsi="Calibri" w:cs="Calibri"/>
          <w:i w:val="0"/>
          <w:iCs w:val="0"/>
          <w:color w:val="000000"/>
          <w:sz w:val="22"/>
          <w:szCs w:val="24"/>
        </w:rPr>
        <w:t xml:space="preserve"> : déformation thermique de la fibre neutre sous un chargement </w:t>
      </w:r>
      <m:oMath>
        <m:r>
          <w:rPr>
            <w:rFonts w:ascii="Cambria Math" w:hAnsi="Cambria Math" w:cs="Calibri"/>
            <w:color w:val="000000"/>
            <w:sz w:val="22"/>
            <w:szCs w:val="24"/>
          </w:rPr>
          <m:t>∆T=1°C</m:t>
        </m:r>
      </m:oMath>
    </w:p>
    <w:p w14:paraId="38AEEA3A" w14:textId="77777777" w:rsidR="0039716A" w:rsidRDefault="0039716A" w:rsidP="0039716A">
      <w:pPr>
        <w:pStyle w:val="Titre4"/>
      </w:pPr>
      <w:r>
        <w:t>Résultat de l’analyse de l’effet Morton</w:t>
      </w:r>
    </w:p>
    <w:p w14:paraId="295C8305" w14:textId="77777777" w:rsidR="0039716A" w:rsidRDefault="0039716A" w:rsidP="0039716A">
      <w:pPr>
        <w:pStyle w:val="Default"/>
      </w:pPr>
    </w:p>
    <w:p w14:paraId="5D1B2963" w14:textId="77777777" w:rsidR="0039716A" w:rsidRPr="00FC14C6" w:rsidRDefault="0039716A" w:rsidP="0039716A">
      <w:pPr>
        <w:pStyle w:val="Default"/>
        <w:spacing w:line="360" w:lineRule="auto"/>
        <w:rPr>
          <w:sz w:val="22"/>
        </w:rPr>
      </w:pPr>
      <w:r w:rsidRPr="00FC14C6">
        <w:rPr>
          <w:sz w:val="22"/>
        </w:rPr>
        <w:t>Une fois les trois coefficients d’influence calculée, l’analyse de stabilité de l’effet Morton est réalisée. Cette analyse calcule l’indicateur de stabilité de l’effet Morton ayant présenté dans l’</w:t>
      </w:r>
      <w:r w:rsidRPr="00FC14C6">
        <w:rPr>
          <w:sz w:val="22"/>
        </w:rPr>
        <w:fldChar w:fldCharType="begin"/>
      </w:r>
      <w:r w:rsidRPr="00FC14C6">
        <w:rPr>
          <w:sz w:val="22"/>
        </w:rPr>
        <w:instrText xml:space="preserve"> REF _Ref531096466 \r \h  \* MERGEFORMAT </w:instrText>
      </w:r>
      <w:r w:rsidRPr="00FC14C6">
        <w:rPr>
          <w:sz w:val="22"/>
        </w:rPr>
      </w:r>
      <w:r w:rsidRPr="00FC14C6">
        <w:rPr>
          <w:sz w:val="22"/>
        </w:rPr>
        <w:fldChar w:fldCharType="separate"/>
      </w:r>
      <w:r w:rsidR="00A07FD0">
        <w:rPr>
          <w:sz w:val="22"/>
        </w:rPr>
        <w:t>Eq.70</w:t>
      </w:r>
      <w:r w:rsidRPr="00FC14C6">
        <w:rPr>
          <w:sz w:val="22"/>
        </w:rPr>
        <w:fldChar w:fldCharType="end"/>
      </w:r>
      <w:r w:rsidRPr="00FC14C6">
        <w:rPr>
          <w:sz w:val="22"/>
        </w:rPr>
        <w:t xml:space="preserve">. Le résultat de l’analyse de stabilité de l’effet Morton est illustré dans </w:t>
      </w:r>
      <w:r w:rsidRPr="00FC14C6">
        <w:rPr>
          <w:sz w:val="22"/>
        </w:rPr>
        <w:fldChar w:fldCharType="begin"/>
      </w:r>
      <w:r w:rsidRPr="00FC14C6">
        <w:rPr>
          <w:sz w:val="22"/>
        </w:rPr>
        <w:instrText xml:space="preserve"> REF _Ref531096885 \h </w:instrText>
      </w:r>
      <w:r>
        <w:rPr>
          <w:sz w:val="22"/>
        </w:rPr>
        <w:instrText xml:space="preserve"> \* MERGEFORMAT </w:instrText>
      </w:r>
      <w:r w:rsidRPr="00FC14C6">
        <w:rPr>
          <w:sz w:val="22"/>
        </w:rPr>
      </w:r>
      <w:r w:rsidRPr="00FC14C6">
        <w:rPr>
          <w:sz w:val="22"/>
        </w:rPr>
        <w:fldChar w:fldCharType="separate"/>
      </w:r>
      <w:r w:rsidR="00A07FD0" w:rsidRPr="00FC14C6">
        <w:rPr>
          <w:i/>
          <w:iCs/>
          <w:sz w:val="22"/>
        </w:rPr>
        <w:t xml:space="preserve">Figure </w:t>
      </w:r>
      <w:r w:rsidR="00A07FD0">
        <w:rPr>
          <w:i/>
          <w:iCs/>
          <w:noProof/>
          <w:sz w:val="22"/>
        </w:rPr>
        <w:t>45</w:t>
      </w:r>
      <w:r w:rsidRPr="00FC14C6">
        <w:rPr>
          <w:sz w:val="22"/>
        </w:rPr>
        <w:fldChar w:fldCharType="end"/>
      </w:r>
      <w:r w:rsidRPr="00FC14C6">
        <w:rPr>
          <w:sz w:val="22"/>
        </w:rPr>
        <w:t>.</w:t>
      </w:r>
    </w:p>
    <w:p w14:paraId="760F9B3F" w14:textId="77777777" w:rsidR="0039716A" w:rsidRDefault="0039716A" w:rsidP="0039716A">
      <w:pPr>
        <w:pStyle w:val="Default"/>
        <w:keepNext/>
        <w:spacing w:line="360" w:lineRule="auto"/>
        <w:jc w:val="center"/>
      </w:pPr>
      <w:r>
        <w:rPr>
          <w:noProof/>
        </w:rPr>
        <w:drawing>
          <wp:inline distT="0" distB="0" distL="0" distR="0" wp14:anchorId="43F113F2" wp14:editId="1296F745">
            <wp:extent cx="4448339" cy="2421331"/>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3879" cy="2429790"/>
                    </a:xfrm>
                    <a:prstGeom prst="rect">
                      <a:avLst/>
                    </a:prstGeom>
                    <a:noFill/>
                  </pic:spPr>
                </pic:pic>
              </a:graphicData>
            </a:graphic>
          </wp:inline>
        </w:drawing>
      </w:r>
    </w:p>
    <w:p w14:paraId="4FC3A963" w14:textId="77777777" w:rsidR="0039716A" w:rsidRPr="00FC14C6" w:rsidRDefault="0039716A" w:rsidP="0039716A">
      <w:pPr>
        <w:pStyle w:val="Lgende"/>
        <w:jc w:val="center"/>
        <w:rPr>
          <w:rFonts w:ascii="Calibri" w:hAnsi="Calibri" w:cs="Calibri"/>
          <w:i w:val="0"/>
          <w:iCs w:val="0"/>
          <w:color w:val="000000"/>
          <w:sz w:val="22"/>
          <w:szCs w:val="24"/>
        </w:rPr>
      </w:pPr>
      <w:bookmarkStart w:id="236" w:name="_Ref531096885"/>
      <w:r w:rsidRPr="00FC14C6">
        <w:rPr>
          <w:rFonts w:ascii="Calibri" w:hAnsi="Calibri" w:cs="Calibri"/>
          <w:i w:val="0"/>
          <w:iCs w:val="0"/>
          <w:color w:val="000000"/>
          <w:sz w:val="22"/>
          <w:szCs w:val="24"/>
        </w:rPr>
        <w:t xml:space="preserve">Figure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Figure \* ARABIC </w:instrText>
      </w:r>
      <w:r w:rsidRPr="00FC14C6">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45</w:t>
      </w:r>
      <w:r w:rsidRPr="00FC14C6">
        <w:rPr>
          <w:rFonts w:ascii="Calibri" w:hAnsi="Calibri" w:cs="Calibri"/>
          <w:i w:val="0"/>
          <w:iCs w:val="0"/>
          <w:color w:val="000000"/>
          <w:sz w:val="22"/>
          <w:szCs w:val="24"/>
        </w:rPr>
        <w:fldChar w:fldCharType="end"/>
      </w:r>
      <w:bookmarkEnd w:id="236"/>
      <w:r w:rsidRPr="00FC14C6">
        <w:rPr>
          <w:rFonts w:ascii="Calibri" w:hAnsi="Calibri" w:cs="Calibri"/>
          <w:i w:val="0"/>
          <w:iCs w:val="0"/>
          <w:color w:val="000000"/>
          <w:sz w:val="22"/>
          <w:szCs w:val="24"/>
        </w:rPr>
        <w:t> : Résultat d’analyse de stabilité de l’effet Morton (configuration 430mm)</w:t>
      </w:r>
    </w:p>
    <w:p w14:paraId="20460B37" w14:textId="77777777" w:rsidR="0039716A" w:rsidRPr="00FC14C6" w:rsidRDefault="0039716A" w:rsidP="0039716A">
      <w:pPr>
        <w:pStyle w:val="Default"/>
        <w:spacing w:line="360" w:lineRule="auto"/>
        <w:jc w:val="both"/>
        <w:rPr>
          <w:sz w:val="22"/>
        </w:rPr>
      </w:pPr>
      <w:r w:rsidRPr="00FC14C6">
        <w:rPr>
          <w:sz w:val="22"/>
        </w:rPr>
        <w:t xml:space="preserve">La </w:t>
      </w:r>
      <w:r w:rsidRPr="00FC14C6">
        <w:rPr>
          <w:sz w:val="22"/>
        </w:rPr>
        <w:fldChar w:fldCharType="begin"/>
      </w:r>
      <w:r w:rsidRPr="00FC14C6">
        <w:rPr>
          <w:sz w:val="22"/>
        </w:rPr>
        <w:instrText xml:space="preserve"> REF _Ref531096885 \h </w:instrText>
      </w:r>
      <w:r>
        <w:rPr>
          <w:sz w:val="22"/>
        </w:rPr>
        <w:instrText xml:space="preserve"> \* MERGEFORMAT </w:instrText>
      </w:r>
      <w:r w:rsidRPr="00FC14C6">
        <w:rPr>
          <w:sz w:val="22"/>
        </w:rPr>
      </w:r>
      <w:r w:rsidRPr="00FC14C6">
        <w:rPr>
          <w:sz w:val="22"/>
        </w:rPr>
        <w:fldChar w:fldCharType="separate"/>
      </w:r>
      <w:r w:rsidR="00A07FD0" w:rsidRPr="00FC14C6">
        <w:rPr>
          <w:i/>
          <w:iCs/>
          <w:sz w:val="22"/>
        </w:rPr>
        <w:t xml:space="preserve">Figure </w:t>
      </w:r>
      <w:r w:rsidR="00A07FD0">
        <w:rPr>
          <w:i/>
          <w:iCs/>
          <w:noProof/>
          <w:sz w:val="22"/>
        </w:rPr>
        <w:t>45</w:t>
      </w:r>
      <w:r w:rsidRPr="00FC14C6">
        <w:rPr>
          <w:sz w:val="22"/>
        </w:rPr>
        <w:fldChar w:fldCharType="end"/>
      </w:r>
      <w:r w:rsidRPr="00FC14C6">
        <w:rPr>
          <w:sz w:val="22"/>
        </w:rPr>
        <w:t xml:space="preserve"> montre que les indicateurs de la stabilité de l’effet Morton sont tous largement inférieur à 1 dans la plage de vitesses ciblées. Ce résultat prédit un comportement stable de l’effet Morton sous cette configuration du banc. L’augmentation de l’amplitude est convergée et se stabilise au cours du temps, ainsi que la phase de vibration et la température du rotor. </w:t>
      </w:r>
    </w:p>
    <w:p w14:paraId="3A290510" w14:textId="77777777" w:rsidR="0039716A" w:rsidRDefault="0039716A" w:rsidP="0039716A">
      <w:pPr>
        <w:pStyle w:val="Titre3"/>
      </w:pPr>
      <w:bookmarkStart w:id="237" w:name="_Toc532821791"/>
      <w:r>
        <w:t>Configuration du rotor long 700mm</w:t>
      </w:r>
      <w:bookmarkEnd w:id="237"/>
    </w:p>
    <w:p w14:paraId="52B4069C" w14:textId="77777777" w:rsidR="0039716A" w:rsidRDefault="0039716A" w:rsidP="0039716A">
      <w:pPr>
        <w:spacing w:line="360" w:lineRule="auto"/>
      </w:pPr>
      <w:r>
        <w:t xml:space="preserve">Les origines de concevoir cette configuration longue du rotor 700mm sont d’augmenter la masse du disque en porte à faux et de rapprocher la vitesse de fonctionnement à sa vitesse critique du mode de flexion. En fait, suite à l’analyse de l’effet Morton sur le rotor 430mm,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Ainsi, cette configuration du rotor 700mm avec un disque de 10.4kg en porte à faux est proposée et cette masse représente 51% de la masse totale du rotor. Le rallongement du rotor à 700mm en gardant le même diamètre permet de faciliter l’installation du disque et de baisser la fréquence du mode de flexion. Grâce à cette diminution envisagée, le rapprochement de la vitesse de fonctionnement à la vitesse critique du mode de flexion devient possible.  En plus, pour améliorer la stabilité du palier et en même temps pour baisser la fréquence du mode de flexion, un disque supplémentaire de 6.4kg est positionné entre le roulement et le palier. La configuration longue du rotor est illustrée dans la </w:t>
      </w:r>
      <w:r>
        <w:fldChar w:fldCharType="begin"/>
      </w:r>
      <w:r>
        <w:instrText xml:space="preserve"> REF _Ref531180650 \h </w:instrText>
      </w:r>
      <w:r>
        <w:fldChar w:fldCharType="separate"/>
      </w:r>
      <w:r w:rsidR="00A07FD0" w:rsidRPr="00FC14C6">
        <w:rPr>
          <w:rFonts w:cs="Calibri"/>
          <w:i/>
          <w:iCs/>
          <w:color w:val="000000"/>
          <w:szCs w:val="24"/>
        </w:rPr>
        <w:t xml:space="preserve">Figure </w:t>
      </w:r>
      <w:r w:rsidR="00A07FD0">
        <w:rPr>
          <w:rFonts w:cs="Calibri"/>
          <w:i/>
          <w:iCs/>
          <w:noProof/>
          <w:color w:val="000000"/>
          <w:szCs w:val="24"/>
        </w:rPr>
        <w:t>46</w:t>
      </w:r>
      <w:r>
        <w:fldChar w:fldCharType="end"/>
      </w:r>
      <w:r>
        <w:t xml:space="preserve">. Ses caractéristiques physiques sont présentées dans le </w:t>
      </w:r>
      <w:r>
        <w:fldChar w:fldCharType="begin"/>
      </w:r>
      <w:r>
        <w:instrText xml:space="preserve"> REF _Ref531166670 \h </w:instrText>
      </w:r>
      <w:r>
        <w:fldChar w:fldCharType="separate"/>
      </w:r>
      <w:r w:rsidR="00A07FD0" w:rsidRPr="00FC14C6">
        <w:rPr>
          <w:rFonts w:cs="Calibri"/>
          <w:i/>
          <w:iCs/>
          <w:color w:val="000000"/>
          <w:szCs w:val="24"/>
        </w:rPr>
        <w:t xml:space="preserve">Tableau </w:t>
      </w:r>
      <w:r w:rsidR="00A07FD0">
        <w:rPr>
          <w:rFonts w:cs="Calibri"/>
          <w:i/>
          <w:iCs/>
          <w:noProof/>
          <w:color w:val="000000"/>
          <w:szCs w:val="24"/>
        </w:rPr>
        <w:t>10</w:t>
      </w:r>
      <w:r>
        <w:fldChar w:fldCharType="end"/>
      </w:r>
    </w:p>
    <w:p w14:paraId="5F6E79AB" w14:textId="77777777" w:rsidR="0039716A" w:rsidRDefault="0039716A" w:rsidP="0039716A">
      <w:pPr>
        <w:spacing w:line="360" w:lineRule="auto"/>
      </w:pPr>
    </w:p>
    <w:p w14:paraId="2C3E7DA6" w14:textId="77777777" w:rsidR="0039716A" w:rsidRDefault="0039716A" w:rsidP="0039716A">
      <w:pPr>
        <w:keepNext/>
        <w:spacing w:line="360" w:lineRule="auto"/>
      </w:pPr>
      <w:r w:rsidRPr="00BD0802">
        <w:rPr>
          <w:noProof/>
          <w:lang w:eastAsia="zh-CN"/>
        </w:rPr>
        <w:drawing>
          <wp:inline distT="0" distB="0" distL="0" distR="0" wp14:anchorId="4498C910" wp14:editId="34665117">
            <wp:extent cx="5857575" cy="2553004"/>
            <wp:effectExtent l="0" t="0" r="0" b="0"/>
            <wp:docPr id="46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4"/>
                    <a:stretch>
                      <a:fillRect/>
                    </a:stretch>
                  </pic:blipFill>
                  <pic:spPr>
                    <a:xfrm>
                      <a:off x="0" y="0"/>
                      <a:ext cx="5859207" cy="2553715"/>
                    </a:xfrm>
                    <a:prstGeom prst="rect">
                      <a:avLst/>
                    </a:prstGeom>
                  </pic:spPr>
                </pic:pic>
              </a:graphicData>
            </a:graphic>
          </wp:inline>
        </w:drawing>
      </w:r>
    </w:p>
    <w:p w14:paraId="74670BB0" w14:textId="77777777" w:rsidR="0039716A" w:rsidRDefault="0039716A" w:rsidP="0039716A">
      <w:pPr>
        <w:pStyle w:val="Lgende"/>
        <w:jc w:val="center"/>
        <w:rPr>
          <w:rFonts w:ascii="Calibri" w:hAnsi="Calibri" w:cs="Calibri"/>
          <w:i w:val="0"/>
          <w:iCs w:val="0"/>
          <w:color w:val="000000"/>
          <w:sz w:val="22"/>
          <w:szCs w:val="24"/>
        </w:rPr>
      </w:pPr>
      <w:bookmarkStart w:id="238" w:name="_Ref531180650"/>
      <w:r w:rsidRPr="00FC14C6">
        <w:rPr>
          <w:rFonts w:ascii="Calibri" w:hAnsi="Calibri" w:cs="Calibri"/>
          <w:i w:val="0"/>
          <w:iCs w:val="0"/>
          <w:color w:val="000000"/>
          <w:sz w:val="22"/>
          <w:szCs w:val="24"/>
        </w:rPr>
        <w:t xml:space="preserve">Figure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Figure \* ARABIC </w:instrText>
      </w:r>
      <w:r w:rsidRPr="00FC14C6">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46</w:t>
      </w:r>
      <w:r w:rsidRPr="00FC14C6">
        <w:rPr>
          <w:rFonts w:ascii="Calibri" w:hAnsi="Calibri" w:cs="Calibri"/>
          <w:i w:val="0"/>
          <w:iCs w:val="0"/>
          <w:color w:val="000000"/>
          <w:sz w:val="22"/>
          <w:szCs w:val="24"/>
        </w:rPr>
        <w:fldChar w:fldCharType="end"/>
      </w:r>
      <w:bookmarkEnd w:id="238"/>
      <w:r w:rsidRPr="00FC14C6">
        <w:rPr>
          <w:rFonts w:ascii="Calibri" w:hAnsi="Calibri" w:cs="Calibri"/>
          <w:i w:val="0"/>
          <w:iCs w:val="0"/>
          <w:color w:val="000000"/>
          <w:sz w:val="22"/>
          <w:szCs w:val="24"/>
        </w:rPr>
        <w:t> : La configuration du rotor 700mm</w:t>
      </w:r>
    </w:p>
    <w:p w14:paraId="30385C98" w14:textId="77777777" w:rsidR="0039716A" w:rsidRDefault="0039716A" w:rsidP="0039716A">
      <w:pPr>
        <w:rPr>
          <w:lang w:eastAsia="zh-CN"/>
        </w:rPr>
      </w:pPr>
    </w:p>
    <w:p w14:paraId="7D44FE38" w14:textId="77777777" w:rsidR="0039716A" w:rsidRDefault="0039716A" w:rsidP="0039716A">
      <w:pPr>
        <w:rPr>
          <w:lang w:eastAsia="zh-CN"/>
        </w:rPr>
      </w:pPr>
    </w:p>
    <w:p w14:paraId="5AD9A3BA" w14:textId="77777777" w:rsidR="0039716A" w:rsidRDefault="0039716A" w:rsidP="0039716A">
      <w:pPr>
        <w:rPr>
          <w:lang w:eastAsia="zh-CN"/>
        </w:rPr>
      </w:pPr>
    </w:p>
    <w:p w14:paraId="6A6AFA4C" w14:textId="77777777" w:rsidR="0039716A" w:rsidRDefault="0039716A" w:rsidP="0039716A">
      <w:pPr>
        <w:rPr>
          <w:lang w:eastAsia="zh-CN"/>
        </w:rPr>
      </w:pPr>
    </w:p>
    <w:p w14:paraId="25112CBF" w14:textId="77777777" w:rsidR="0039716A" w:rsidRDefault="0039716A" w:rsidP="0039716A">
      <w:pPr>
        <w:rPr>
          <w:lang w:eastAsia="zh-CN"/>
        </w:rPr>
      </w:pPr>
    </w:p>
    <w:p w14:paraId="1EEE6DE3" w14:textId="77777777" w:rsidR="0039716A" w:rsidRDefault="0039716A" w:rsidP="0039716A">
      <w:pPr>
        <w:rPr>
          <w:lang w:eastAsia="zh-CN"/>
        </w:rPr>
      </w:pPr>
    </w:p>
    <w:p w14:paraId="3BFA506B" w14:textId="77777777" w:rsidR="0039716A" w:rsidRPr="005C7E23" w:rsidRDefault="0039716A" w:rsidP="0039716A">
      <w:pPr>
        <w:rPr>
          <w:lang w:eastAsia="zh-CN"/>
        </w:rPr>
      </w:pPr>
    </w:p>
    <w:p w14:paraId="0CEBE022" w14:textId="77777777" w:rsidR="0039716A" w:rsidRPr="00FC14C6" w:rsidRDefault="0039716A" w:rsidP="0039716A">
      <w:pPr>
        <w:pStyle w:val="Lgende"/>
        <w:spacing w:after="0"/>
        <w:jc w:val="center"/>
        <w:rPr>
          <w:rFonts w:ascii="Calibri" w:hAnsi="Calibri" w:cs="Calibri"/>
          <w:i w:val="0"/>
          <w:iCs w:val="0"/>
          <w:color w:val="000000"/>
          <w:sz w:val="22"/>
          <w:szCs w:val="24"/>
        </w:rPr>
      </w:pPr>
      <w:bookmarkStart w:id="239" w:name="_Ref531166670"/>
      <w:r w:rsidRPr="00FC14C6">
        <w:rPr>
          <w:rFonts w:ascii="Calibri" w:hAnsi="Calibri" w:cs="Calibri"/>
          <w:i w:val="0"/>
          <w:iCs w:val="0"/>
          <w:color w:val="000000"/>
          <w:sz w:val="22"/>
          <w:szCs w:val="24"/>
        </w:rPr>
        <w:t xml:space="preserve">Tableau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Tableau \* ARABIC </w:instrText>
      </w:r>
      <w:r w:rsidRPr="00FC14C6">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10</w:t>
      </w:r>
      <w:r w:rsidRPr="00FC14C6">
        <w:rPr>
          <w:rFonts w:ascii="Calibri" w:hAnsi="Calibri" w:cs="Calibri"/>
          <w:i w:val="0"/>
          <w:iCs w:val="0"/>
          <w:color w:val="000000"/>
          <w:sz w:val="22"/>
          <w:szCs w:val="24"/>
        </w:rPr>
        <w:fldChar w:fldCharType="end"/>
      </w:r>
      <w:bookmarkEnd w:id="239"/>
      <w:r w:rsidRPr="00FC14C6">
        <w:rPr>
          <w:rFonts w:ascii="Calibri" w:hAnsi="Calibri" w:cs="Calibri"/>
          <w:i w:val="0"/>
          <w:iCs w:val="0"/>
          <w:color w:val="000000"/>
          <w:sz w:val="22"/>
          <w:szCs w:val="24"/>
        </w:rPr>
        <w:t> : paramètres physiques du rotor 700mm</w:t>
      </w:r>
    </w:p>
    <w:p w14:paraId="500221DC" w14:textId="77777777" w:rsidR="0039716A" w:rsidRDefault="0039716A" w:rsidP="0039716A">
      <w:pPr>
        <w:spacing w:line="360" w:lineRule="auto"/>
      </w:pPr>
      <w:r>
        <w:rPr>
          <w:noProof/>
          <w:lang w:eastAsia="zh-CN"/>
        </w:rPr>
        <w:drawing>
          <wp:inline distT="0" distB="0" distL="0" distR="0" wp14:anchorId="5441B6DF" wp14:editId="781168D8">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708150"/>
                    </a:xfrm>
                    <a:prstGeom prst="rect">
                      <a:avLst/>
                    </a:prstGeom>
                  </pic:spPr>
                </pic:pic>
              </a:graphicData>
            </a:graphic>
          </wp:inline>
        </w:drawing>
      </w:r>
    </w:p>
    <w:p w14:paraId="7CD9E6E2" w14:textId="77777777" w:rsidR="0039716A" w:rsidRDefault="0039716A" w:rsidP="0039716A">
      <w:pPr>
        <w:pStyle w:val="Titre4"/>
      </w:pPr>
      <w:r>
        <w:t xml:space="preserve">Analyse Modale </w:t>
      </w:r>
    </w:p>
    <w:p w14:paraId="4E7B76DE" w14:textId="77777777" w:rsidR="0039716A" w:rsidRDefault="0039716A" w:rsidP="0039716A">
      <w:pPr>
        <w:pStyle w:val="Default"/>
      </w:pPr>
    </w:p>
    <w:p w14:paraId="718C0BC5" w14:textId="77777777" w:rsidR="0039716A" w:rsidRPr="008A59A9" w:rsidRDefault="0039716A" w:rsidP="0039716A">
      <w:pPr>
        <w:pStyle w:val="Default"/>
        <w:spacing w:line="360" w:lineRule="auto"/>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statique du rotor dans le palier. La température de 55 °C est imposée à la surface du rotor et le flux thermique nul est imposé au coussinet pour résoudre l’équation de l’énergie du film.  Les résultats d’analyse modale du rotor 700 mm sont présentés dans la </w:t>
      </w:r>
      <w:r w:rsidRPr="008A59A9">
        <w:rPr>
          <w:sz w:val="22"/>
        </w:rPr>
        <w:fldChar w:fldCharType="begin"/>
      </w:r>
      <w:r w:rsidRPr="008A59A9">
        <w:rPr>
          <w:sz w:val="22"/>
        </w:rPr>
        <w:instrText xml:space="preserve"> REF _Ref531190495 \h  \* MERGEFORMAT </w:instrText>
      </w:r>
      <w:r w:rsidRPr="008A59A9">
        <w:rPr>
          <w:sz w:val="22"/>
        </w:rPr>
      </w:r>
      <w:r w:rsidRPr="008A59A9">
        <w:rPr>
          <w:sz w:val="22"/>
        </w:rPr>
        <w:fldChar w:fldCharType="separate"/>
      </w:r>
      <w:r w:rsidR="00A07FD0" w:rsidRPr="00A56003">
        <w:rPr>
          <w:i/>
          <w:iCs/>
          <w:sz w:val="22"/>
        </w:rPr>
        <w:t xml:space="preserve">Figure </w:t>
      </w:r>
      <w:r w:rsidR="00A07FD0">
        <w:rPr>
          <w:i/>
          <w:iCs/>
          <w:noProof/>
          <w:sz w:val="22"/>
        </w:rPr>
        <w:t>50</w:t>
      </w:r>
      <w:r w:rsidRPr="008A59A9">
        <w:rPr>
          <w:sz w:val="22"/>
        </w:rPr>
        <w:fldChar w:fldCharType="end"/>
      </w:r>
      <w:r w:rsidRPr="008A59A9">
        <w:rPr>
          <w:sz w:val="22"/>
        </w:rPr>
        <w:t>. Selon le résultat, une vitesse critique du mode de flexion se trouve vers 8000tr/min comme attendu. Dans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sidRPr="008A59A9">
        <w:rPr>
          <w:sz w:val="22"/>
        </w:rPr>
        <w:t xml:space="preserve">) est le maximum. L’analyse de l’effet Morton du rotor 700mm en fonction des balourds différents à la vitesse 7500 tr/min est réalisé dans la suite. Les grands balourds (160, 180, 200, 220 g.mm) sont choisis pour réaliser cette analyse,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24AC7EB4" w14:textId="77777777" w:rsidR="0039716A" w:rsidRDefault="0039716A" w:rsidP="0039716A">
      <w:pPr>
        <w:pStyle w:val="Default"/>
        <w:keepNext/>
        <w:spacing w:line="360" w:lineRule="auto"/>
        <w:jc w:val="center"/>
      </w:pPr>
      <w:r w:rsidRPr="0010061D">
        <w:rPr>
          <w:noProof/>
        </w:rPr>
        <w:drawing>
          <wp:inline distT="0" distB="0" distL="0" distR="0" wp14:anchorId="4EF00C85" wp14:editId="6A1D3370">
            <wp:extent cx="3776400" cy="2520000"/>
            <wp:effectExtent l="0" t="0" r="0" b="0"/>
            <wp:docPr id="46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6"/>
                    <a:stretch>
                      <a:fillRect/>
                    </a:stretch>
                  </pic:blipFill>
                  <pic:spPr>
                    <a:xfrm>
                      <a:off x="0" y="0"/>
                      <a:ext cx="3776400" cy="2520000"/>
                    </a:xfrm>
                    <a:prstGeom prst="rect">
                      <a:avLst/>
                    </a:prstGeom>
                  </pic:spPr>
                </pic:pic>
              </a:graphicData>
            </a:graphic>
          </wp:inline>
        </w:drawing>
      </w:r>
    </w:p>
    <w:p w14:paraId="088575DE" w14:textId="77777777" w:rsidR="0039716A" w:rsidRPr="008A59A9" w:rsidRDefault="0039716A" w:rsidP="0039716A">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Pr="008A59A9">
        <w:rPr>
          <w:rFonts w:ascii="Calibri" w:hAnsi="Calibri" w:cs="Calibri"/>
          <w:i w:val="0"/>
          <w:iCs w:val="0"/>
          <w:color w:val="000000"/>
          <w:sz w:val="22"/>
          <w:szCs w:val="24"/>
        </w:rPr>
        <w:fldChar w:fldCharType="begin"/>
      </w:r>
      <w:r w:rsidRPr="008A59A9">
        <w:rPr>
          <w:rFonts w:ascii="Calibri" w:hAnsi="Calibri" w:cs="Calibri"/>
          <w:i w:val="0"/>
          <w:iCs w:val="0"/>
          <w:color w:val="000000"/>
          <w:sz w:val="22"/>
          <w:szCs w:val="24"/>
        </w:rPr>
        <w:instrText xml:space="preserve"> SEQ Figure \* ARABIC </w:instrText>
      </w:r>
      <w:r w:rsidRPr="008A59A9">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47</w:t>
      </w:r>
      <w:r w:rsidRPr="008A59A9">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03077B27" w14:textId="77777777" w:rsidR="0039716A" w:rsidRDefault="0039716A" w:rsidP="0039716A">
      <w:pPr>
        <w:pStyle w:val="Default"/>
        <w:keepNext/>
        <w:spacing w:line="360" w:lineRule="auto"/>
        <w:jc w:val="center"/>
      </w:pPr>
      <w:r w:rsidRPr="0010061D">
        <w:rPr>
          <w:noProof/>
        </w:rPr>
        <w:drawing>
          <wp:inline distT="0" distB="0" distL="0" distR="0" wp14:anchorId="7D4B49D1" wp14:editId="4C5BD9FA">
            <wp:extent cx="3776400" cy="2520000"/>
            <wp:effectExtent l="0" t="0" r="0" b="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7"/>
                    <a:stretch>
                      <a:fillRect/>
                    </a:stretch>
                  </pic:blipFill>
                  <pic:spPr>
                    <a:xfrm>
                      <a:off x="0" y="0"/>
                      <a:ext cx="3776400" cy="2520000"/>
                    </a:xfrm>
                    <a:prstGeom prst="rect">
                      <a:avLst/>
                    </a:prstGeom>
                  </pic:spPr>
                </pic:pic>
              </a:graphicData>
            </a:graphic>
          </wp:inline>
        </w:drawing>
      </w:r>
    </w:p>
    <w:p w14:paraId="510C2ECE" w14:textId="77777777" w:rsidR="0039716A" w:rsidRPr="008A59A9" w:rsidRDefault="0039716A" w:rsidP="0039716A">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Pr="008A59A9">
        <w:rPr>
          <w:rFonts w:ascii="Calibri" w:hAnsi="Calibri" w:cs="Calibri"/>
          <w:i w:val="0"/>
          <w:iCs w:val="0"/>
          <w:color w:val="000000"/>
          <w:sz w:val="22"/>
          <w:szCs w:val="24"/>
        </w:rPr>
        <w:fldChar w:fldCharType="begin"/>
      </w:r>
      <w:r w:rsidRPr="008A59A9">
        <w:rPr>
          <w:rFonts w:ascii="Calibri" w:hAnsi="Calibri" w:cs="Calibri"/>
          <w:i w:val="0"/>
          <w:iCs w:val="0"/>
          <w:color w:val="000000"/>
          <w:sz w:val="22"/>
          <w:szCs w:val="24"/>
        </w:rPr>
        <w:instrText xml:space="preserve"> SEQ Figure \* ARABIC </w:instrText>
      </w:r>
      <w:r w:rsidRPr="008A59A9">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48</w:t>
      </w:r>
      <w:r w:rsidRPr="008A59A9">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B6C720C" w14:textId="77777777" w:rsidR="0039716A" w:rsidRDefault="0039716A" w:rsidP="0039716A">
      <w:pPr>
        <w:pStyle w:val="Default"/>
        <w:keepNext/>
        <w:spacing w:line="360" w:lineRule="auto"/>
        <w:jc w:val="center"/>
      </w:pPr>
      <w:r w:rsidRPr="0010061D">
        <w:rPr>
          <w:noProof/>
        </w:rPr>
        <w:drawing>
          <wp:inline distT="0" distB="0" distL="0" distR="0" wp14:anchorId="7AC619D1" wp14:editId="1CD96A81">
            <wp:extent cx="3956400" cy="2250000"/>
            <wp:effectExtent l="0" t="0" r="6350" b="0"/>
            <wp:docPr id="4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8"/>
                    <a:stretch>
                      <a:fillRect/>
                    </a:stretch>
                  </pic:blipFill>
                  <pic:spPr>
                    <a:xfrm>
                      <a:off x="0" y="0"/>
                      <a:ext cx="3956400" cy="2250000"/>
                    </a:xfrm>
                    <a:prstGeom prst="rect">
                      <a:avLst/>
                    </a:prstGeom>
                  </pic:spPr>
                </pic:pic>
              </a:graphicData>
            </a:graphic>
          </wp:inline>
        </w:drawing>
      </w:r>
    </w:p>
    <w:p w14:paraId="6A6025B3" w14:textId="77777777" w:rsidR="0039716A" w:rsidRPr="008A59A9" w:rsidRDefault="0039716A" w:rsidP="0039716A">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Pr="008A59A9">
        <w:rPr>
          <w:rFonts w:ascii="Calibri" w:hAnsi="Calibri" w:cs="Calibri"/>
          <w:i w:val="0"/>
          <w:iCs w:val="0"/>
          <w:color w:val="000000"/>
          <w:sz w:val="22"/>
          <w:szCs w:val="24"/>
        </w:rPr>
        <w:fldChar w:fldCharType="begin"/>
      </w:r>
      <w:r w:rsidRPr="008A59A9">
        <w:rPr>
          <w:rFonts w:ascii="Calibri" w:hAnsi="Calibri" w:cs="Calibri"/>
          <w:i w:val="0"/>
          <w:iCs w:val="0"/>
          <w:color w:val="000000"/>
          <w:sz w:val="22"/>
          <w:szCs w:val="24"/>
        </w:rPr>
        <w:instrText xml:space="preserve"> SEQ Figure \* ARABIC </w:instrText>
      </w:r>
      <w:r w:rsidRPr="008A59A9">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49</w:t>
      </w:r>
      <w:r w:rsidRPr="008A59A9">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05934116" w14:textId="77777777" w:rsidR="0039716A" w:rsidRDefault="0039716A" w:rsidP="0039716A">
      <w:pPr>
        <w:pStyle w:val="Default"/>
        <w:jc w:val="center"/>
      </w:pPr>
      <w:r w:rsidRPr="00426D23">
        <w:rPr>
          <w:noProof/>
        </w:rPr>
        <w:drawing>
          <wp:inline distT="0" distB="0" distL="0" distR="0" wp14:anchorId="5BD788D7" wp14:editId="76A97FDC">
            <wp:extent cx="4913906" cy="2460745"/>
            <wp:effectExtent l="0" t="0" r="0" b="0"/>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9"/>
                    <a:stretch>
                      <a:fillRect/>
                    </a:stretch>
                  </pic:blipFill>
                  <pic:spPr>
                    <a:xfrm>
                      <a:off x="0" y="0"/>
                      <a:ext cx="4939923" cy="2473774"/>
                    </a:xfrm>
                    <a:prstGeom prst="rect">
                      <a:avLst/>
                    </a:prstGeom>
                  </pic:spPr>
                </pic:pic>
              </a:graphicData>
            </a:graphic>
          </wp:inline>
        </w:drawing>
      </w:r>
    </w:p>
    <w:p w14:paraId="7D34A289" w14:textId="77777777" w:rsidR="0039716A" w:rsidRDefault="0039716A" w:rsidP="0039716A">
      <w:pPr>
        <w:pStyle w:val="Default"/>
        <w:jc w:val="center"/>
      </w:pPr>
      <w:r>
        <w:t>(a)</w:t>
      </w:r>
    </w:p>
    <w:p w14:paraId="674C4ECA" w14:textId="77777777" w:rsidR="0039716A" w:rsidRDefault="0039716A" w:rsidP="0039716A">
      <w:pPr>
        <w:pStyle w:val="Default"/>
        <w:keepNext/>
        <w:jc w:val="center"/>
      </w:pPr>
      <w:r w:rsidRPr="00426D23">
        <w:rPr>
          <w:noProof/>
        </w:rPr>
        <w:drawing>
          <wp:inline distT="0" distB="0" distL="0" distR="0" wp14:anchorId="5F9B205E" wp14:editId="5D35A351">
            <wp:extent cx="4866199" cy="2436344"/>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0"/>
                    <a:stretch>
                      <a:fillRect/>
                    </a:stretch>
                  </pic:blipFill>
                  <pic:spPr>
                    <a:xfrm>
                      <a:off x="0" y="0"/>
                      <a:ext cx="4876911" cy="2441707"/>
                    </a:xfrm>
                    <a:prstGeom prst="rect">
                      <a:avLst/>
                    </a:prstGeom>
                  </pic:spPr>
                </pic:pic>
              </a:graphicData>
            </a:graphic>
          </wp:inline>
        </w:drawing>
      </w:r>
    </w:p>
    <w:p w14:paraId="7577804F" w14:textId="77777777" w:rsidR="0039716A" w:rsidRDefault="0039716A" w:rsidP="0039716A">
      <w:pPr>
        <w:pStyle w:val="Default"/>
        <w:jc w:val="center"/>
      </w:pPr>
      <w:r>
        <w:t xml:space="preserve"> (b)</w:t>
      </w:r>
    </w:p>
    <w:p w14:paraId="04824A3E" w14:textId="77777777" w:rsidR="0039716A" w:rsidRPr="00A56003" w:rsidRDefault="0039716A" w:rsidP="0039716A">
      <w:pPr>
        <w:pStyle w:val="Lgende"/>
        <w:spacing w:after="0"/>
        <w:jc w:val="center"/>
        <w:rPr>
          <w:rFonts w:ascii="Calibri" w:hAnsi="Calibri" w:cs="Calibri"/>
          <w:i w:val="0"/>
          <w:iCs w:val="0"/>
          <w:color w:val="000000"/>
          <w:sz w:val="22"/>
          <w:szCs w:val="24"/>
        </w:rPr>
      </w:pPr>
      <w:bookmarkStart w:id="240" w:name="_Ref531190495"/>
      <w:r w:rsidRPr="00A56003">
        <w:rPr>
          <w:rFonts w:ascii="Calibri" w:hAnsi="Calibri" w:cs="Calibri"/>
          <w:i w:val="0"/>
          <w:iCs w:val="0"/>
          <w:color w:val="000000"/>
          <w:sz w:val="22"/>
          <w:szCs w:val="24"/>
        </w:rPr>
        <w:t xml:space="preserve">Figure </w:t>
      </w:r>
      <w:r w:rsidRPr="00A56003">
        <w:rPr>
          <w:rFonts w:ascii="Calibri" w:hAnsi="Calibri" w:cs="Calibri"/>
          <w:i w:val="0"/>
          <w:iCs w:val="0"/>
          <w:color w:val="000000"/>
          <w:sz w:val="22"/>
          <w:szCs w:val="24"/>
        </w:rPr>
        <w:fldChar w:fldCharType="begin"/>
      </w:r>
      <w:r w:rsidRPr="00A56003">
        <w:rPr>
          <w:rFonts w:ascii="Calibri" w:hAnsi="Calibri" w:cs="Calibri"/>
          <w:i w:val="0"/>
          <w:iCs w:val="0"/>
          <w:color w:val="000000"/>
          <w:sz w:val="22"/>
          <w:szCs w:val="24"/>
        </w:rPr>
        <w:instrText xml:space="preserve"> SEQ Figure \* ARABIC </w:instrText>
      </w:r>
      <w:r w:rsidRPr="00A56003">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50</w:t>
      </w:r>
      <w:r w:rsidRPr="00A56003">
        <w:rPr>
          <w:rFonts w:ascii="Calibri" w:hAnsi="Calibri" w:cs="Calibri"/>
          <w:i w:val="0"/>
          <w:iCs w:val="0"/>
          <w:color w:val="000000"/>
          <w:sz w:val="22"/>
          <w:szCs w:val="24"/>
        </w:rPr>
        <w:fldChar w:fldCharType="end"/>
      </w:r>
      <w:bookmarkEnd w:id="240"/>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1566E399" w14:textId="77777777" w:rsidR="0039716A" w:rsidRDefault="0039716A" w:rsidP="0039716A">
      <w:pPr>
        <w:pStyle w:val="Default"/>
      </w:pPr>
    </w:p>
    <w:p w14:paraId="27362B77" w14:textId="77777777" w:rsidR="0039716A" w:rsidRDefault="0039716A" w:rsidP="0039716A">
      <w:pPr>
        <w:pStyle w:val="Titre4"/>
      </w:pPr>
      <w:r>
        <w:t>Calculs des matrices A, B, C</w:t>
      </w:r>
    </w:p>
    <w:p w14:paraId="642E47A0" w14:textId="77777777" w:rsidR="0039716A" w:rsidRPr="008A59A9" w:rsidRDefault="0039716A" w:rsidP="0039716A">
      <w:pPr>
        <w:pStyle w:val="Default"/>
      </w:pPr>
    </w:p>
    <w:p w14:paraId="5E7EA555" w14:textId="77777777" w:rsidR="0039716A" w:rsidRPr="00A56003" w:rsidRDefault="0039716A" w:rsidP="0039716A">
      <w:pPr>
        <w:pStyle w:val="Default"/>
        <w:numPr>
          <w:ilvl w:val="0"/>
          <w:numId w:val="25"/>
        </w:numPr>
        <w:spacing w:line="360" w:lineRule="auto"/>
        <w:jc w:val="both"/>
        <w:rPr>
          <w:sz w:val="22"/>
        </w:rPr>
      </w:pPr>
      <w:r w:rsidRPr="00A56003">
        <w:rPr>
          <w:sz w:val="22"/>
        </w:rPr>
        <w:t xml:space="preserve">Détermination du coefficient </w:t>
      </w:r>
      <m:oMath>
        <m:r>
          <m:rPr>
            <m:sty m:val="bi"/>
          </m:rPr>
          <w:rPr>
            <w:rFonts w:ascii="Cambria Math" w:hAnsi="Cambria Math"/>
            <w:sz w:val="22"/>
          </w:rPr>
          <m:t>A</m:t>
        </m:r>
      </m:oMath>
    </w:p>
    <w:p w14:paraId="3B999069" w14:textId="77777777" w:rsidR="0039716A" w:rsidRPr="00A56003" w:rsidRDefault="0039716A" w:rsidP="0039716A">
      <w:pPr>
        <w:pStyle w:val="Default"/>
        <w:spacing w:line="360" w:lineRule="auto"/>
        <w:jc w:val="both"/>
        <w:rPr>
          <w:sz w:val="22"/>
        </w:rPr>
      </w:pPr>
      <w:r w:rsidRPr="00A56003">
        <w:rPr>
          <w:sz w:val="22"/>
        </w:rPr>
        <w:t xml:space="preserve">Différent de l’analyse de l’effet Morton sur le rotor 430mm, le calcul de la réponse au balourd pour le rotor 700mm est réalisé en fonction des balourds différents à la vitesse fixe 7500 tr/min. L’intérêt de choisir cette vitesse est de rapprocher la vitesse de fonctionnement à la vitesse critique qui se trouve vers 8000tr/min et le module du coefficient d’influence </w:t>
      </w:r>
      <m:oMath>
        <m:r>
          <m:rPr>
            <m:sty m:val="bi"/>
          </m:rPr>
          <w:rPr>
            <w:rFonts w:ascii="Cambria Math" w:hAnsi="Cambria Math"/>
            <w:sz w:val="22"/>
          </w:rPr>
          <m:t>A</m:t>
        </m:r>
      </m:oMath>
      <w:r w:rsidRPr="00A56003">
        <w:rPr>
          <w:sz w:val="22"/>
        </w:rPr>
        <w:t xml:space="preserve"> est optimisé pour reproduire l’effet Morton instable dans cette configuration. Tous balourds initiaux sont positionnés à 180 degré par rapport à l’axe </w:t>
      </w:r>
      <m:oMath>
        <m:r>
          <w:rPr>
            <w:rFonts w:ascii="Cambria Math" w:hAnsi="Cambria Math"/>
            <w:sz w:val="22"/>
          </w:rPr>
          <m:t>r</m:t>
        </m:r>
      </m:oMath>
      <w:r w:rsidRPr="00A56003">
        <w:rPr>
          <w:sz w:val="22"/>
        </w:rPr>
        <w:t xml:space="preserve"> du repère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r</m:t>
            </m:r>
          </m:sub>
        </m:sSub>
        <m:r>
          <w:rPr>
            <w:rFonts w:ascii="Cambria Math" w:hAnsi="Cambria Math"/>
            <w:sz w:val="22"/>
          </w:rPr>
          <m:t>&lt;r,t&gt;</m:t>
        </m:r>
      </m:oMath>
      <w:r w:rsidRPr="00A56003">
        <w:rPr>
          <w:sz w:val="22"/>
        </w:rPr>
        <w:t xml:space="preserve">.  Le calcul est réalisé en utilisant la approche Lorenz et Murphy ainsi que l’approche analytique améliorée. Les résultats du calcul de la réponse au balourd sont illustrés à la </w:t>
      </w:r>
      <w:r w:rsidRPr="00A56003">
        <w:rPr>
          <w:sz w:val="22"/>
        </w:rPr>
        <w:fldChar w:fldCharType="begin"/>
      </w:r>
      <w:r w:rsidRPr="00A56003">
        <w:rPr>
          <w:sz w:val="22"/>
        </w:rPr>
        <w:instrText xml:space="preserve"> REF _Ref531189711 \h </w:instrText>
      </w:r>
      <w:r>
        <w:rPr>
          <w:sz w:val="22"/>
        </w:rPr>
        <w:instrText xml:space="preserve"> \* MERGEFORMAT </w:instrText>
      </w:r>
      <w:r w:rsidRPr="00A56003">
        <w:rPr>
          <w:sz w:val="22"/>
        </w:rPr>
      </w:r>
      <w:r w:rsidRPr="00A56003">
        <w:rPr>
          <w:sz w:val="22"/>
        </w:rPr>
        <w:fldChar w:fldCharType="separate"/>
      </w:r>
      <w:r w:rsidR="00A07FD0" w:rsidRPr="00A56003">
        <w:rPr>
          <w:i/>
          <w:iCs/>
          <w:sz w:val="22"/>
        </w:rPr>
        <w:t xml:space="preserve">Figure </w:t>
      </w:r>
      <w:r w:rsidR="00A07FD0">
        <w:rPr>
          <w:i/>
          <w:iCs/>
          <w:noProof/>
          <w:sz w:val="22"/>
        </w:rPr>
        <w:t>51</w:t>
      </w:r>
      <w:r w:rsidRPr="00A56003">
        <w:rPr>
          <w:sz w:val="22"/>
        </w:rPr>
        <w:fldChar w:fldCharType="end"/>
      </w:r>
      <w:r w:rsidRPr="00A56003">
        <w:rPr>
          <w:sz w:val="22"/>
        </w:rPr>
        <w:t xml:space="preserve">. </w:t>
      </w:r>
    </w:p>
    <w:p w14:paraId="0D45E084" w14:textId="77777777" w:rsidR="0039716A" w:rsidRDefault="0039716A" w:rsidP="0039716A">
      <w:pPr>
        <w:pStyle w:val="Default"/>
        <w:jc w:val="center"/>
      </w:pPr>
      <w:r w:rsidRPr="00B513E5">
        <w:rPr>
          <w:noProof/>
        </w:rPr>
        <w:drawing>
          <wp:inline distT="0" distB="0" distL="0" distR="0" wp14:anchorId="6DC74D37" wp14:editId="11EA1B50">
            <wp:extent cx="4042800" cy="2160000"/>
            <wp:effectExtent l="0" t="0" r="0" b="0"/>
            <wp:docPr id="1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1"/>
                    <a:stretch>
                      <a:fillRect/>
                    </a:stretch>
                  </pic:blipFill>
                  <pic:spPr>
                    <a:xfrm>
                      <a:off x="0" y="0"/>
                      <a:ext cx="4042800" cy="2160000"/>
                    </a:xfrm>
                    <a:prstGeom prst="rect">
                      <a:avLst/>
                    </a:prstGeom>
                  </pic:spPr>
                </pic:pic>
              </a:graphicData>
            </a:graphic>
          </wp:inline>
        </w:drawing>
      </w:r>
    </w:p>
    <w:p w14:paraId="4CC2EFA9" w14:textId="77777777" w:rsidR="0039716A" w:rsidRDefault="0039716A" w:rsidP="0039716A">
      <w:pPr>
        <w:pStyle w:val="Default"/>
        <w:jc w:val="center"/>
      </w:pPr>
      <w:r>
        <w:t>(a)</w:t>
      </w:r>
    </w:p>
    <w:p w14:paraId="6D70F9B6" w14:textId="77777777" w:rsidR="0039716A" w:rsidRDefault="0039716A" w:rsidP="0039716A">
      <w:pPr>
        <w:pStyle w:val="Default"/>
        <w:keepNext/>
        <w:jc w:val="center"/>
      </w:pPr>
      <w:r>
        <w:rPr>
          <w:noProof/>
        </w:rPr>
        <w:drawing>
          <wp:inline distT="0" distB="0" distL="0" distR="0" wp14:anchorId="5D2687EE" wp14:editId="2A399452">
            <wp:extent cx="4042800" cy="21600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2800" cy="2160000"/>
                    </a:xfrm>
                    <a:prstGeom prst="rect">
                      <a:avLst/>
                    </a:prstGeom>
                    <a:noFill/>
                  </pic:spPr>
                </pic:pic>
              </a:graphicData>
            </a:graphic>
          </wp:inline>
        </w:drawing>
      </w:r>
    </w:p>
    <w:p w14:paraId="2228BAB9" w14:textId="77777777" w:rsidR="0039716A" w:rsidRDefault="0039716A" w:rsidP="0039716A">
      <w:pPr>
        <w:pStyle w:val="Default"/>
        <w:keepNext/>
        <w:jc w:val="center"/>
      </w:pPr>
      <w:r>
        <w:t>(b)</w:t>
      </w:r>
    </w:p>
    <w:p w14:paraId="0F900B93" w14:textId="77777777" w:rsidR="0039716A" w:rsidRPr="00A56003" w:rsidRDefault="0039716A" w:rsidP="0039716A">
      <w:pPr>
        <w:pStyle w:val="Lgende"/>
        <w:spacing w:after="0"/>
        <w:jc w:val="center"/>
        <w:rPr>
          <w:rFonts w:ascii="Calibri" w:hAnsi="Calibri" w:cs="Calibri"/>
          <w:i w:val="0"/>
          <w:iCs w:val="0"/>
          <w:color w:val="000000"/>
          <w:sz w:val="22"/>
          <w:szCs w:val="24"/>
        </w:rPr>
      </w:pPr>
      <w:bookmarkStart w:id="241" w:name="_Ref531189711"/>
      <w:r w:rsidRPr="00A56003">
        <w:rPr>
          <w:rFonts w:ascii="Calibri" w:hAnsi="Calibri" w:cs="Calibri"/>
          <w:i w:val="0"/>
          <w:iCs w:val="0"/>
          <w:color w:val="000000"/>
          <w:sz w:val="22"/>
          <w:szCs w:val="24"/>
        </w:rPr>
        <w:t xml:space="preserve">Figure </w:t>
      </w:r>
      <w:r w:rsidRPr="00A56003">
        <w:rPr>
          <w:rFonts w:ascii="Calibri" w:hAnsi="Calibri" w:cs="Calibri"/>
          <w:i w:val="0"/>
          <w:iCs w:val="0"/>
          <w:color w:val="000000"/>
          <w:sz w:val="22"/>
          <w:szCs w:val="24"/>
        </w:rPr>
        <w:fldChar w:fldCharType="begin"/>
      </w:r>
      <w:r w:rsidRPr="00A56003">
        <w:rPr>
          <w:rFonts w:ascii="Calibri" w:hAnsi="Calibri" w:cs="Calibri"/>
          <w:i w:val="0"/>
          <w:iCs w:val="0"/>
          <w:color w:val="000000"/>
          <w:sz w:val="22"/>
          <w:szCs w:val="24"/>
        </w:rPr>
        <w:instrText xml:space="preserve"> SEQ Figure \* ARABIC </w:instrText>
      </w:r>
      <w:r w:rsidRPr="00A56003">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51</w:t>
      </w:r>
      <w:r w:rsidRPr="00A56003">
        <w:rPr>
          <w:rFonts w:ascii="Calibri" w:hAnsi="Calibri" w:cs="Calibri"/>
          <w:i w:val="0"/>
          <w:iCs w:val="0"/>
          <w:color w:val="000000"/>
          <w:sz w:val="22"/>
          <w:szCs w:val="24"/>
        </w:rPr>
        <w:fldChar w:fldCharType="end"/>
      </w:r>
      <w:bookmarkEnd w:id="241"/>
      <w:r w:rsidRPr="00A56003">
        <w:rPr>
          <w:rFonts w:ascii="Calibri" w:hAnsi="Calibri" w:cs="Calibri"/>
          <w:i w:val="0"/>
          <w:iCs w:val="0"/>
          <w:color w:val="000000"/>
          <w:sz w:val="22"/>
          <w:szCs w:val="24"/>
        </w:rPr>
        <w:t> : Résultats du calcul de la réponse au balourd (Um différent à 180 deg) du rotor 700mm : (a) amplitude et (b) Phase</w:t>
      </w:r>
    </w:p>
    <w:p w14:paraId="2418BB01" w14:textId="77777777" w:rsidR="0039716A" w:rsidRDefault="0039716A" w:rsidP="0039716A">
      <w:pPr>
        <w:pStyle w:val="Default"/>
        <w:spacing w:line="360" w:lineRule="auto"/>
        <w:jc w:val="both"/>
      </w:pPr>
    </w:p>
    <w:p w14:paraId="63CADC78" w14:textId="77777777" w:rsidR="0039716A" w:rsidRPr="00A56003" w:rsidRDefault="0039716A" w:rsidP="0039716A">
      <w:pPr>
        <w:pStyle w:val="Default"/>
        <w:spacing w:line="360" w:lineRule="auto"/>
        <w:jc w:val="both"/>
        <w:rPr>
          <w:b/>
          <w:sz w:val="22"/>
        </w:rPr>
      </w:pPr>
      <w:r w:rsidRPr="00A56003">
        <w:rPr>
          <w:sz w:val="22"/>
        </w:rPr>
        <w:t xml:space="preserve">En choisissant la direction X du repère fixe  </w:t>
      </w:r>
      <m:oMath>
        <m:r>
          <w:rPr>
            <w:rFonts w:ascii="Cambria Math" w:hAnsi="Cambria Math"/>
            <w:sz w:val="22"/>
          </w:rPr>
          <m:t>R&lt;X,Y&gt;</m:t>
        </m:r>
      </m:oMath>
      <w:r w:rsidRPr="00A56003">
        <w:rPr>
          <w:sz w:val="22"/>
        </w:rPr>
        <w:t xml:space="preserve"> comme la base du vecteur de vibration </w:t>
      </w:r>
      <m:oMath>
        <m:r>
          <m:rPr>
            <m:sty m:val="b"/>
          </m:rPr>
          <w:rPr>
            <w:rFonts w:ascii="Cambria Math" w:hAnsi="Cambria Math"/>
            <w:sz w:val="22"/>
          </w:rPr>
          <m:t>V</m:t>
        </m:r>
      </m:oMath>
      <w:r w:rsidRPr="00A56003">
        <w:rPr>
          <w:b/>
          <w:sz w:val="22"/>
        </w:rPr>
        <w:t xml:space="preserve"> </w:t>
      </w:r>
      <w:r w:rsidRPr="00A56003">
        <w:rPr>
          <w:sz w:val="22"/>
        </w:rPr>
        <w:t>et le vecteur du balourd</w:t>
      </w:r>
      <m:oMath>
        <m:r>
          <w:rPr>
            <w:rFonts w:ascii="Cambria Math" w:hAnsi="Cambria Math"/>
            <w:sz w:val="22"/>
          </w:rPr>
          <m:t xml:space="preserve"> </m:t>
        </m:r>
        <m:r>
          <m:rPr>
            <m:sty m:val="bi"/>
          </m:rPr>
          <w:rPr>
            <w:rFonts w:ascii="Cambria Math" w:hAnsi="Cambria Math"/>
            <w:sz w:val="22"/>
          </w:rPr>
          <m:t>U</m:t>
        </m:r>
      </m:oMath>
      <w:r w:rsidRPr="00A56003">
        <w:rPr>
          <w:sz w:val="22"/>
        </w:rPr>
        <w:t xml:space="preserve">, le coefficient d’influence </w:t>
      </w:r>
      <m:oMath>
        <m:r>
          <m:rPr>
            <m:sty m:val="bi"/>
          </m:rPr>
          <w:rPr>
            <w:rFonts w:ascii="Cambria Math" w:hAnsi="Cambria Math"/>
            <w:sz w:val="22"/>
          </w:rPr>
          <m:t>A</m:t>
        </m:r>
      </m:oMath>
      <w:r w:rsidRPr="00A56003">
        <w:rPr>
          <w:sz w:val="22"/>
        </w:rPr>
        <w:t xml:space="preserve"> du rotor 700 mm sous la forme matricielle est calculé. Le résultat est présenté dans la </w:t>
      </w:r>
      <w:r w:rsidRPr="00A56003">
        <w:rPr>
          <w:b/>
          <w:sz w:val="22"/>
        </w:rPr>
        <w:fldChar w:fldCharType="begin"/>
      </w:r>
      <w:r w:rsidRPr="00A56003">
        <w:rPr>
          <w:b/>
          <w:sz w:val="22"/>
        </w:rPr>
        <w:instrText xml:space="preserve"> REF _Ref531019019 \h </w:instrText>
      </w:r>
      <w:r>
        <w:rPr>
          <w:b/>
          <w:sz w:val="22"/>
        </w:rPr>
        <w:instrText xml:space="preserve"> \* MERGEFORMAT </w:instrText>
      </w:r>
      <w:r w:rsidRPr="00A56003">
        <w:rPr>
          <w:b/>
          <w:sz w:val="22"/>
        </w:rPr>
      </w:r>
      <w:r w:rsidRPr="00A56003">
        <w:rPr>
          <w:b/>
          <w:sz w:val="22"/>
        </w:rPr>
        <w:fldChar w:fldCharType="separate"/>
      </w:r>
      <w:r w:rsidR="00A07FD0" w:rsidRPr="00FC14C6">
        <w:rPr>
          <w:sz w:val="22"/>
        </w:rPr>
        <w:t xml:space="preserve">Figure </w:t>
      </w:r>
      <w:r w:rsidR="00A07FD0">
        <w:rPr>
          <w:noProof/>
          <w:sz w:val="22"/>
        </w:rPr>
        <w:t>41</w:t>
      </w:r>
      <w:r w:rsidRPr="00A56003">
        <w:rPr>
          <w:b/>
          <w:sz w:val="22"/>
        </w:rPr>
        <w:fldChar w:fldCharType="end"/>
      </w:r>
      <w:r w:rsidRPr="00A56003">
        <w:rPr>
          <w:sz w:val="22"/>
        </w:rPr>
        <w:t>.</w:t>
      </w:r>
      <w:r w:rsidRPr="00A56003">
        <w:rPr>
          <w:b/>
          <w:sz w:val="22"/>
        </w:rPr>
        <w:t xml:space="preserve">  </w:t>
      </w:r>
    </w:p>
    <w:p w14:paraId="7878CFE4" w14:textId="77777777" w:rsidR="0039716A" w:rsidRDefault="0039716A" w:rsidP="0039716A">
      <w:pPr>
        <w:pStyle w:val="Default"/>
        <w:jc w:val="center"/>
      </w:pPr>
      <w:r>
        <w:rPr>
          <w:noProof/>
        </w:rPr>
        <w:drawing>
          <wp:inline distT="0" distB="0" distL="0" distR="0" wp14:anchorId="7DFBE5FA" wp14:editId="43B2A001">
            <wp:extent cx="3785616" cy="2018995"/>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3187" cy="2023033"/>
                    </a:xfrm>
                    <a:prstGeom prst="rect">
                      <a:avLst/>
                    </a:prstGeom>
                    <a:noFill/>
                  </pic:spPr>
                </pic:pic>
              </a:graphicData>
            </a:graphic>
          </wp:inline>
        </w:drawing>
      </w:r>
    </w:p>
    <w:p w14:paraId="4DCC5809" w14:textId="77777777" w:rsidR="0039716A" w:rsidRPr="00A56003" w:rsidRDefault="0039716A" w:rsidP="0039716A">
      <w:pPr>
        <w:pStyle w:val="Default"/>
        <w:jc w:val="center"/>
        <w:rPr>
          <w:sz w:val="22"/>
        </w:rPr>
      </w:pPr>
      <w:r w:rsidRPr="00A56003">
        <w:rPr>
          <w:sz w:val="22"/>
        </w:rPr>
        <w:t xml:space="preserve">(a) le module du </w:t>
      </w:r>
      <m:oMath>
        <m:r>
          <m:rPr>
            <m:sty m:val="bi"/>
          </m:rPr>
          <w:rPr>
            <w:rFonts w:ascii="Cambria Math" w:hAnsi="Cambria Math"/>
            <w:sz w:val="22"/>
          </w:rPr>
          <m:t>A</m:t>
        </m:r>
      </m:oMath>
    </w:p>
    <w:p w14:paraId="335A3500" w14:textId="77777777" w:rsidR="0039716A" w:rsidRDefault="0039716A" w:rsidP="0039716A">
      <w:pPr>
        <w:pStyle w:val="Default"/>
        <w:keepNext/>
        <w:jc w:val="center"/>
      </w:pPr>
      <w:r>
        <w:rPr>
          <w:noProof/>
        </w:rPr>
        <w:drawing>
          <wp:inline distT="0" distB="0" distL="0" distR="0" wp14:anchorId="36B12DB1" wp14:editId="4632A549">
            <wp:extent cx="3585600" cy="216000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85600" cy="2160000"/>
                    </a:xfrm>
                    <a:prstGeom prst="rect">
                      <a:avLst/>
                    </a:prstGeom>
                    <a:noFill/>
                  </pic:spPr>
                </pic:pic>
              </a:graphicData>
            </a:graphic>
          </wp:inline>
        </w:drawing>
      </w:r>
    </w:p>
    <w:p w14:paraId="26B011C6" w14:textId="77777777" w:rsidR="0039716A" w:rsidRPr="00A56003" w:rsidRDefault="0039716A" w:rsidP="0039716A">
      <w:pPr>
        <w:pStyle w:val="Default"/>
        <w:jc w:val="center"/>
        <w:rPr>
          <w:sz w:val="22"/>
        </w:rPr>
      </w:pPr>
      <w:r w:rsidRPr="00A56003">
        <w:rPr>
          <w:sz w:val="22"/>
        </w:rPr>
        <w:t xml:space="preserve"> (b) 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A</m:t>
            </m:r>
          </m:sub>
        </m:sSub>
      </m:oMath>
    </w:p>
    <w:p w14:paraId="4BA6AB6D" w14:textId="77777777" w:rsidR="0039716A" w:rsidRDefault="0039716A" w:rsidP="0039716A">
      <w:pPr>
        <w:pStyle w:val="Default"/>
        <w:spacing w:line="360" w:lineRule="auto"/>
        <w:jc w:val="center"/>
        <w:rPr>
          <w:sz w:val="22"/>
        </w:rPr>
      </w:pPr>
      <w:r w:rsidRPr="00A56003">
        <w:rPr>
          <w:sz w:val="22"/>
        </w:rPr>
        <w:t xml:space="preserve">Figure </w:t>
      </w:r>
      <w:r w:rsidRPr="00A56003">
        <w:rPr>
          <w:sz w:val="22"/>
        </w:rPr>
        <w:fldChar w:fldCharType="begin"/>
      </w:r>
      <w:r w:rsidRPr="00A56003">
        <w:rPr>
          <w:sz w:val="22"/>
        </w:rPr>
        <w:instrText xml:space="preserve"> SEQ Figure \* ARABIC </w:instrText>
      </w:r>
      <w:r w:rsidRPr="00A56003">
        <w:rPr>
          <w:sz w:val="22"/>
        </w:rPr>
        <w:fldChar w:fldCharType="separate"/>
      </w:r>
      <w:r w:rsidR="00A07FD0">
        <w:rPr>
          <w:noProof/>
          <w:sz w:val="22"/>
        </w:rPr>
        <w:t>52</w:t>
      </w:r>
      <w:r w:rsidRPr="00A56003">
        <w:rPr>
          <w:sz w:val="22"/>
        </w:rPr>
        <w:fldChar w:fldCharType="end"/>
      </w:r>
      <w:r w:rsidRPr="00A56003">
        <w:rPr>
          <w:sz w:val="22"/>
        </w:rPr>
        <w:t xml:space="preserve"> : Résultat du calcul du coefficient d’influence </w:t>
      </w:r>
      <m:oMath>
        <m:r>
          <m:rPr>
            <m:sty m:val="bi"/>
          </m:rPr>
          <w:rPr>
            <w:rFonts w:ascii="Cambria Math" w:hAnsi="Cambria Math"/>
            <w:sz w:val="22"/>
          </w:rPr>
          <m:t>A</m:t>
        </m:r>
      </m:oMath>
      <w:r w:rsidRPr="00A56003">
        <w:rPr>
          <w:b/>
          <w:sz w:val="22"/>
        </w:rPr>
        <w:t xml:space="preserve"> </w:t>
      </w:r>
      <w:r w:rsidRPr="00A56003">
        <w:rPr>
          <w:sz w:val="22"/>
        </w:rPr>
        <w:t>du rotor 700mm</w:t>
      </w:r>
    </w:p>
    <w:p w14:paraId="540B4DE9" w14:textId="77777777" w:rsidR="0039716A" w:rsidRPr="00A56003" w:rsidRDefault="0039716A" w:rsidP="0039716A">
      <w:pPr>
        <w:pStyle w:val="Default"/>
        <w:spacing w:line="360" w:lineRule="auto"/>
        <w:rPr>
          <w:b/>
          <w:sz w:val="22"/>
        </w:rPr>
      </w:pPr>
    </w:p>
    <w:p w14:paraId="50B8D144" w14:textId="77777777" w:rsidR="0039716A" w:rsidRPr="00A56003" w:rsidRDefault="0039716A" w:rsidP="0039716A">
      <w:pPr>
        <w:pStyle w:val="Default"/>
        <w:numPr>
          <w:ilvl w:val="0"/>
          <w:numId w:val="25"/>
        </w:numPr>
        <w:spacing w:line="360" w:lineRule="auto"/>
        <w:rPr>
          <w:sz w:val="22"/>
        </w:rPr>
      </w:pPr>
      <w:r w:rsidRPr="00A56003">
        <w:rPr>
          <w:sz w:val="22"/>
        </w:rPr>
        <w:t xml:space="preserve">Détermination du coefficient </w:t>
      </w:r>
      <m:oMath>
        <m:r>
          <m:rPr>
            <m:sty m:val="bi"/>
          </m:rPr>
          <w:rPr>
            <w:rFonts w:ascii="Cambria Math" w:hAnsi="Cambria Math"/>
            <w:sz w:val="22"/>
          </w:rPr>
          <m:t>B</m:t>
        </m:r>
      </m:oMath>
    </w:p>
    <w:p w14:paraId="5D40ED93" w14:textId="77777777" w:rsidR="0039716A" w:rsidRPr="00A56003" w:rsidRDefault="0039716A" w:rsidP="0039716A">
      <w:pPr>
        <w:pStyle w:val="Default"/>
        <w:spacing w:line="360" w:lineRule="auto"/>
        <w:jc w:val="both"/>
        <w:rPr>
          <w:sz w:val="22"/>
        </w:rPr>
      </w:pPr>
      <w:r w:rsidRPr="00A56003">
        <w:rPr>
          <w:sz w:val="22"/>
        </w:rPr>
        <w:t>En appliquant les deux approches, le champ de température à la surface du rotor est calculé. Les résultats permettent de déterminer la différence de la température (</w:t>
      </w:r>
      <m:oMath>
        <m:r>
          <m:rPr>
            <m:sty m:val="p"/>
          </m:rPr>
          <w:rPr>
            <w:rFonts w:ascii="Cambria Math" w:hAnsi="Cambria Math"/>
            <w:sz w:val="22"/>
          </w:rPr>
          <m:t>Δ</m:t>
        </m:r>
        <m:r>
          <w:rPr>
            <w:rFonts w:ascii="Cambria Math" w:hAnsi="Cambria Math"/>
            <w:sz w:val="22"/>
          </w:rPr>
          <m:t>T</m:t>
        </m:r>
      </m:oMath>
      <w:r w:rsidRPr="00A56003">
        <w:rPr>
          <w:sz w:val="22"/>
        </w:rPr>
        <w:t xml:space="preserve">) et sa phase. Le vecteur de la température </w:t>
      </w:r>
      <m:oMath>
        <m:r>
          <m:rPr>
            <m:sty m:val="bi"/>
          </m:rPr>
          <w:rPr>
            <w:rFonts w:ascii="Cambria Math" w:hAnsi="Cambria Math"/>
            <w:sz w:val="22"/>
          </w:rPr>
          <m:t>T</m:t>
        </m:r>
      </m:oMath>
      <w:r w:rsidRPr="00A56003">
        <w:rPr>
          <w:b/>
          <w:sz w:val="22"/>
        </w:rPr>
        <w:t xml:space="preserve"> </w:t>
      </w:r>
      <w:r w:rsidRPr="00A56003">
        <w:rPr>
          <w:sz w:val="22"/>
        </w:rPr>
        <w:t xml:space="preserve">du rotor 700mm est exprimé à partir du "Delta T" et "Phase(T)" dans le </w:t>
      </w:r>
      <w:r w:rsidRPr="00A56003">
        <w:rPr>
          <w:sz w:val="22"/>
        </w:rPr>
        <w:fldChar w:fldCharType="begin"/>
      </w:r>
      <w:r w:rsidRPr="00A56003">
        <w:rPr>
          <w:sz w:val="22"/>
        </w:rPr>
        <w:instrText xml:space="preserve"> REF _Ref531186850 \h </w:instrText>
      </w:r>
      <w:r>
        <w:rPr>
          <w:sz w:val="22"/>
        </w:rPr>
        <w:instrText xml:space="preserve"> \* MERGEFORMAT </w:instrText>
      </w:r>
      <w:r w:rsidRPr="00A56003">
        <w:rPr>
          <w:sz w:val="22"/>
        </w:rPr>
      </w:r>
      <w:r w:rsidRPr="00A56003">
        <w:rPr>
          <w:sz w:val="22"/>
        </w:rPr>
        <w:fldChar w:fldCharType="separate"/>
      </w:r>
      <w:r w:rsidR="00A07FD0" w:rsidRPr="00A56003">
        <w:rPr>
          <w:i/>
          <w:iCs/>
          <w:sz w:val="22"/>
        </w:rPr>
        <w:t xml:space="preserve">Tableau </w:t>
      </w:r>
      <w:r w:rsidR="00A07FD0">
        <w:rPr>
          <w:i/>
          <w:iCs/>
          <w:noProof/>
          <w:sz w:val="22"/>
        </w:rPr>
        <w:t>11</w:t>
      </w:r>
      <w:r w:rsidRPr="00A56003">
        <w:rPr>
          <w:sz w:val="22"/>
        </w:rPr>
        <w:fldChar w:fldCharType="end"/>
      </w:r>
      <w:r w:rsidRPr="00A56003">
        <w:rPr>
          <w:sz w:val="22"/>
        </w:rPr>
        <w:t xml:space="preserve">. </w:t>
      </w:r>
    </w:p>
    <w:p w14:paraId="1EE7125F" w14:textId="77777777" w:rsidR="0039716A" w:rsidRPr="00A56003" w:rsidRDefault="0039716A" w:rsidP="0039716A">
      <w:pPr>
        <w:pStyle w:val="Lgende"/>
        <w:spacing w:after="0"/>
        <w:jc w:val="center"/>
        <w:rPr>
          <w:rFonts w:ascii="Calibri" w:hAnsi="Calibri" w:cs="Calibri"/>
          <w:i w:val="0"/>
          <w:iCs w:val="0"/>
          <w:color w:val="000000"/>
          <w:sz w:val="22"/>
          <w:szCs w:val="24"/>
        </w:rPr>
      </w:pPr>
      <w:bookmarkStart w:id="242" w:name="_Ref531186850"/>
      <w:r w:rsidRPr="00A56003">
        <w:rPr>
          <w:rFonts w:ascii="Calibri" w:hAnsi="Calibri" w:cs="Calibri"/>
          <w:i w:val="0"/>
          <w:iCs w:val="0"/>
          <w:color w:val="000000"/>
          <w:sz w:val="22"/>
          <w:szCs w:val="24"/>
        </w:rPr>
        <w:t xml:space="preserve">Tableau </w:t>
      </w:r>
      <w:r w:rsidRPr="00A56003">
        <w:rPr>
          <w:rFonts w:ascii="Calibri" w:hAnsi="Calibri" w:cs="Calibri"/>
          <w:i w:val="0"/>
          <w:iCs w:val="0"/>
          <w:color w:val="000000"/>
          <w:sz w:val="22"/>
          <w:szCs w:val="24"/>
        </w:rPr>
        <w:fldChar w:fldCharType="begin"/>
      </w:r>
      <w:r w:rsidRPr="00A56003">
        <w:rPr>
          <w:rFonts w:ascii="Calibri" w:hAnsi="Calibri" w:cs="Calibri"/>
          <w:i w:val="0"/>
          <w:iCs w:val="0"/>
          <w:color w:val="000000"/>
          <w:sz w:val="22"/>
          <w:szCs w:val="24"/>
        </w:rPr>
        <w:instrText xml:space="preserve"> SEQ Tableau \* ARABIC </w:instrText>
      </w:r>
      <w:r w:rsidRPr="00A56003">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11</w:t>
      </w:r>
      <w:r w:rsidRPr="00A56003">
        <w:rPr>
          <w:rFonts w:ascii="Calibri" w:hAnsi="Calibri" w:cs="Calibri"/>
          <w:i w:val="0"/>
          <w:iCs w:val="0"/>
          <w:color w:val="000000"/>
          <w:sz w:val="22"/>
          <w:szCs w:val="24"/>
        </w:rPr>
        <w:fldChar w:fldCharType="end"/>
      </w:r>
      <w:bookmarkEnd w:id="242"/>
      <w:r w:rsidRPr="00A56003">
        <w:rPr>
          <w:rFonts w:ascii="Calibri" w:hAnsi="Calibri" w:cs="Calibri"/>
          <w:i w:val="0"/>
          <w:iCs w:val="0"/>
          <w:color w:val="000000"/>
          <w:sz w:val="22"/>
          <w:szCs w:val="24"/>
        </w:rPr>
        <w:t xml:space="preserve"> : La différence de température obtenue par les deux approches pour construire le vecteur de température </w:t>
      </w:r>
      <m:oMath>
        <m:r>
          <m:rPr>
            <m:sty m:val="bi"/>
          </m:rPr>
          <w:rPr>
            <w:rFonts w:ascii="Cambria Math" w:hAnsi="Cambria Math" w:cs="Calibri"/>
            <w:color w:val="000000"/>
            <w:sz w:val="22"/>
            <w:szCs w:val="24"/>
          </w:rPr>
          <m:t>T</m:t>
        </m:r>
      </m:oMath>
    </w:p>
    <w:p w14:paraId="21B8848E" w14:textId="77777777" w:rsidR="0039716A" w:rsidRDefault="0039716A" w:rsidP="0039716A">
      <w:pPr>
        <w:pStyle w:val="Default"/>
        <w:keepNext/>
        <w:spacing w:line="360" w:lineRule="auto"/>
        <w:jc w:val="center"/>
      </w:pPr>
      <w:r>
        <w:rPr>
          <w:noProof/>
        </w:rPr>
        <w:drawing>
          <wp:inline distT="0" distB="0" distL="0" distR="0" wp14:anchorId="1FFBAE06" wp14:editId="154FE11E">
            <wp:extent cx="3967701" cy="1491992"/>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6385" cy="1499018"/>
                    </a:xfrm>
                    <a:prstGeom prst="rect">
                      <a:avLst/>
                    </a:prstGeom>
                    <a:noFill/>
                  </pic:spPr>
                </pic:pic>
              </a:graphicData>
            </a:graphic>
          </wp:inline>
        </w:drawing>
      </w:r>
    </w:p>
    <w:p w14:paraId="3EC1FE59" w14:textId="77777777" w:rsidR="0039716A" w:rsidRDefault="0039716A" w:rsidP="0039716A">
      <w:pPr>
        <w:pStyle w:val="Default"/>
        <w:spacing w:line="360" w:lineRule="auto"/>
        <w:jc w:val="both"/>
      </w:pPr>
      <w:r w:rsidRPr="00A56003">
        <w:rPr>
          <w:sz w:val="22"/>
        </w:rPr>
        <w:t xml:space="preserve">En utilisant le vecteur de vibration </w:t>
      </w:r>
      <m:oMath>
        <m:r>
          <m:rPr>
            <m:sty m:val="bi"/>
          </m:rPr>
          <w:rPr>
            <w:rFonts w:ascii="Cambria Math" w:hAnsi="Cambria Math"/>
            <w:sz w:val="22"/>
          </w:rPr>
          <m:t>V</m:t>
        </m:r>
      </m:oMath>
      <w:r w:rsidRPr="00A56003">
        <w:rPr>
          <w:sz w:val="22"/>
        </w:rPr>
        <w:t xml:space="preserve"> obtenu précédemment, la détermination du coefficient d’influence </w:t>
      </w:r>
      <m:oMath>
        <m:r>
          <m:rPr>
            <m:sty m:val="bi"/>
          </m:rPr>
          <w:rPr>
            <w:rFonts w:ascii="Cambria Math" w:hAnsi="Cambria Math"/>
            <w:sz w:val="22"/>
          </w:rPr>
          <m:t>B</m:t>
        </m:r>
      </m:oMath>
      <w:r w:rsidRPr="00A56003">
        <w:rPr>
          <w:sz w:val="22"/>
        </w:rPr>
        <w:t xml:space="preserve"> est réalisée et ses résultats sont présentés dans la </w:t>
      </w:r>
      <w:r w:rsidRPr="00A56003">
        <w:rPr>
          <w:sz w:val="22"/>
        </w:rPr>
        <w:fldChar w:fldCharType="begin"/>
      </w:r>
      <w:r w:rsidRPr="00A56003">
        <w:rPr>
          <w:sz w:val="22"/>
        </w:rPr>
        <w:instrText xml:space="preserve"> REF _Ref531186809 \h </w:instrText>
      </w:r>
      <w:r>
        <w:rPr>
          <w:sz w:val="22"/>
        </w:rPr>
        <w:instrText xml:space="preserve"> \* MERGEFORMAT </w:instrText>
      </w:r>
      <w:r w:rsidRPr="00A56003">
        <w:rPr>
          <w:sz w:val="22"/>
        </w:rPr>
      </w:r>
      <w:r w:rsidRPr="00A56003">
        <w:rPr>
          <w:sz w:val="22"/>
        </w:rPr>
        <w:fldChar w:fldCharType="separate"/>
      </w:r>
      <w:r w:rsidR="00A07FD0" w:rsidRPr="00A56003">
        <w:rPr>
          <w:sz w:val="22"/>
        </w:rPr>
        <w:t xml:space="preserve">Figure </w:t>
      </w:r>
      <w:r w:rsidR="00A07FD0">
        <w:rPr>
          <w:noProof/>
          <w:sz w:val="22"/>
        </w:rPr>
        <w:t>53</w:t>
      </w:r>
      <w:r w:rsidRPr="00A56003">
        <w:rPr>
          <w:sz w:val="22"/>
        </w:rPr>
        <w:fldChar w:fldCharType="end"/>
      </w:r>
      <w:r>
        <w:t>.</w:t>
      </w:r>
    </w:p>
    <w:p w14:paraId="3347701A" w14:textId="77777777" w:rsidR="0039716A" w:rsidRDefault="0039716A" w:rsidP="0039716A">
      <w:pPr>
        <w:pStyle w:val="Default"/>
        <w:jc w:val="center"/>
      </w:pPr>
      <w:r>
        <w:rPr>
          <w:noProof/>
        </w:rPr>
        <w:drawing>
          <wp:inline distT="0" distB="0" distL="0" distR="0" wp14:anchorId="347BF392" wp14:editId="123C004F">
            <wp:extent cx="3585600" cy="2160000"/>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85600" cy="2160000"/>
                    </a:xfrm>
                    <a:prstGeom prst="rect">
                      <a:avLst/>
                    </a:prstGeom>
                    <a:noFill/>
                  </pic:spPr>
                </pic:pic>
              </a:graphicData>
            </a:graphic>
          </wp:inline>
        </w:drawing>
      </w:r>
    </w:p>
    <w:p w14:paraId="56A47221" w14:textId="77777777" w:rsidR="0039716A" w:rsidRPr="00A56003" w:rsidRDefault="0039716A" w:rsidP="0039716A">
      <w:pPr>
        <w:pStyle w:val="Default"/>
        <w:jc w:val="center"/>
        <w:rPr>
          <w:sz w:val="22"/>
        </w:rPr>
      </w:pPr>
      <w:r w:rsidRPr="00A56003">
        <w:rPr>
          <w:sz w:val="22"/>
        </w:rPr>
        <w:t xml:space="preserve">(a) le module du </w:t>
      </w:r>
      <m:oMath>
        <m:r>
          <m:rPr>
            <m:sty m:val="bi"/>
          </m:rPr>
          <w:rPr>
            <w:rFonts w:ascii="Cambria Math" w:hAnsi="Cambria Math"/>
            <w:sz w:val="22"/>
          </w:rPr>
          <m:t>B</m:t>
        </m:r>
      </m:oMath>
    </w:p>
    <w:p w14:paraId="7DBB5046" w14:textId="77777777" w:rsidR="0039716A" w:rsidRDefault="0039716A" w:rsidP="0039716A">
      <w:pPr>
        <w:pStyle w:val="Default"/>
        <w:jc w:val="center"/>
      </w:pPr>
      <w:r>
        <w:rPr>
          <w:noProof/>
        </w:rPr>
        <w:drawing>
          <wp:inline distT="0" distB="0" distL="0" distR="0" wp14:anchorId="22E48921" wp14:editId="346D73D5">
            <wp:extent cx="3585600" cy="216000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5600" cy="2160000"/>
                    </a:xfrm>
                    <a:prstGeom prst="rect">
                      <a:avLst/>
                    </a:prstGeom>
                    <a:noFill/>
                  </pic:spPr>
                </pic:pic>
              </a:graphicData>
            </a:graphic>
          </wp:inline>
        </w:drawing>
      </w:r>
    </w:p>
    <w:p w14:paraId="16038A0A" w14:textId="77777777" w:rsidR="0039716A" w:rsidRPr="00A56003" w:rsidRDefault="0039716A" w:rsidP="0039716A">
      <w:pPr>
        <w:pStyle w:val="Default"/>
        <w:snapToGrid w:val="0"/>
        <w:jc w:val="center"/>
        <w:rPr>
          <w:sz w:val="22"/>
        </w:rPr>
      </w:pPr>
      <w:r w:rsidRPr="00A56003">
        <w:rPr>
          <w:sz w:val="22"/>
        </w:rPr>
        <w:t xml:space="preserve">(b) 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p w14:paraId="20D357CF" w14:textId="77777777" w:rsidR="0039716A" w:rsidRDefault="0039716A" w:rsidP="0039716A">
      <w:pPr>
        <w:pStyle w:val="Default"/>
        <w:snapToGrid w:val="0"/>
        <w:spacing w:line="360" w:lineRule="auto"/>
        <w:jc w:val="center"/>
        <w:rPr>
          <w:sz w:val="22"/>
        </w:rPr>
      </w:pPr>
      <w:bookmarkStart w:id="243" w:name="_Ref531186809"/>
      <w:r w:rsidRPr="00A56003">
        <w:rPr>
          <w:sz w:val="22"/>
        </w:rPr>
        <w:t xml:space="preserve">Figure </w:t>
      </w:r>
      <w:r w:rsidRPr="00A56003">
        <w:rPr>
          <w:sz w:val="22"/>
        </w:rPr>
        <w:fldChar w:fldCharType="begin"/>
      </w:r>
      <w:r w:rsidRPr="00A56003">
        <w:rPr>
          <w:sz w:val="22"/>
        </w:rPr>
        <w:instrText xml:space="preserve"> SEQ Figure \* ARABIC </w:instrText>
      </w:r>
      <w:r w:rsidRPr="00A56003">
        <w:rPr>
          <w:sz w:val="22"/>
        </w:rPr>
        <w:fldChar w:fldCharType="separate"/>
      </w:r>
      <w:r w:rsidR="00A07FD0">
        <w:rPr>
          <w:noProof/>
          <w:sz w:val="22"/>
        </w:rPr>
        <w:t>53</w:t>
      </w:r>
      <w:r w:rsidRPr="00A56003">
        <w:rPr>
          <w:sz w:val="22"/>
        </w:rPr>
        <w:fldChar w:fldCharType="end"/>
      </w:r>
      <w:bookmarkEnd w:id="243"/>
      <w:r w:rsidRPr="00A56003">
        <w:rPr>
          <w:sz w:val="22"/>
        </w:rPr>
        <w:t xml:space="preserve"> : Coefficient d’influence </w:t>
      </w:r>
      <m:oMath>
        <m:r>
          <m:rPr>
            <m:sty m:val="bi"/>
          </m:rPr>
          <w:rPr>
            <w:rFonts w:ascii="Cambria Math" w:hAnsi="Cambria Math"/>
            <w:sz w:val="22"/>
          </w:rPr>
          <m:t>B</m:t>
        </m:r>
      </m:oMath>
      <w:r w:rsidRPr="00A56003">
        <w:rPr>
          <w:sz w:val="22"/>
        </w:rPr>
        <w:t xml:space="preserve"> du rotor 700mm</w:t>
      </w:r>
    </w:p>
    <w:p w14:paraId="66DC6030" w14:textId="77777777" w:rsidR="0039716A" w:rsidRDefault="0039716A" w:rsidP="0039716A">
      <w:pPr>
        <w:pStyle w:val="Default"/>
        <w:snapToGrid w:val="0"/>
        <w:spacing w:line="360" w:lineRule="auto"/>
        <w:jc w:val="center"/>
        <w:rPr>
          <w:sz w:val="22"/>
        </w:rPr>
      </w:pPr>
    </w:p>
    <w:p w14:paraId="2F62EFEC" w14:textId="77777777" w:rsidR="0039716A" w:rsidRPr="00A56003" w:rsidRDefault="0039716A" w:rsidP="0039716A">
      <w:pPr>
        <w:pStyle w:val="Default"/>
        <w:snapToGrid w:val="0"/>
        <w:spacing w:line="360" w:lineRule="auto"/>
        <w:jc w:val="center"/>
        <w:rPr>
          <w:b/>
          <w:sz w:val="22"/>
        </w:rPr>
      </w:pPr>
    </w:p>
    <w:p w14:paraId="019B0C73" w14:textId="77777777" w:rsidR="0039716A" w:rsidRPr="00A56003" w:rsidRDefault="0039716A" w:rsidP="0039716A">
      <w:pPr>
        <w:pStyle w:val="Default"/>
        <w:numPr>
          <w:ilvl w:val="0"/>
          <w:numId w:val="25"/>
        </w:numPr>
        <w:spacing w:line="360" w:lineRule="auto"/>
        <w:rPr>
          <w:sz w:val="22"/>
        </w:rPr>
      </w:pPr>
      <w:r w:rsidRPr="00A56003">
        <w:rPr>
          <w:sz w:val="22"/>
        </w:rPr>
        <w:t xml:space="preserve">Détermination du coefficient </w:t>
      </w:r>
      <m:oMath>
        <m:r>
          <m:rPr>
            <m:sty m:val="bi"/>
          </m:rPr>
          <w:rPr>
            <w:rFonts w:ascii="Cambria Math" w:hAnsi="Cambria Math"/>
            <w:sz w:val="22"/>
          </w:rPr>
          <m:t>C</m:t>
        </m:r>
      </m:oMath>
    </w:p>
    <w:p w14:paraId="343957D8" w14:textId="77777777" w:rsidR="0039716A" w:rsidRPr="00A56003" w:rsidRDefault="0039716A" w:rsidP="0039716A">
      <w:pPr>
        <w:pStyle w:val="Default"/>
        <w:spacing w:line="360" w:lineRule="auto"/>
        <w:jc w:val="both"/>
        <w:rPr>
          <w:sz w:val="22"/>
        </w:rPr>
      </w:pPr>
      <w:r w:rsidRPr="00A56003">
        <w:rPr>
          <w:sz w:val="22"/>
        </w:rPr>
        <w:t>En appliquant la formule analytique proposé dans l’approche Lorenz et Murphy, le déplacement de la fibre neutre du rotor à la position du disque de 10.4kg est calculé. Le résultat prévoit un déplacement de 0.823 µm sous un chargement thermique de</w:t>
      </w:r>
      <m:oMath>
        <m:r>
          <w:rPr>
            <w:rFonts w:ascii="Cambria Math" w:hAnsi="Cambria Math"/>
            <w:sz w:val="22"/>
          </w:rPr>
          <m:t xml:space="preserve"> </m:t>
        </m:r>
        <m:r>
          <m:rPr>
            <m:sty m:val="p"/>
          </m:rPr>
          <w:rPr>
            <w:rFonts w:ascii="Cambria Math" w:hAnsi="Cambria Math"/>
            <w:sz w:val="22"/>
          </w:rPr>
          <m:t>Δ</m:t>
        </m:r>
        <m:r>
          <w:rPr>
            <w:rFonts w:ascii="Cambria Math" w:hAnsi="Cambria Math"/>
            <w:sz w:val="22"/>
          </w:rPr>
          <m:t>T=1°C</m:t>
        </m:r>
      </m:oMath>
      <w:r w:rsidRPr="00A56003">
        <w:rPr>
          <w:sz w:val="22"/>
        </w:rPr>
        <w:t xml:space="preserve">. En multipliant par la masse du disque, le module du </w:t>
      </w:r>
      <m:oMath>
        <m:r>
          <m:rPr>
            <m:sty m:val="bi"/>
          </m:rPr>
          <w:rPr>
            <w:rFonts w:ascii="Cambria Math" w:hAnsi="Cambria Math"/>
            <w:sz w:val="22"/>
          </w:rPr>
          <m:t>C</m:t>
        </m:r>
      </m:oMath>
      <w:r w:rsidRPr="00A56003">
        <w:rPr>
          <w:sz w:val="22"/>
        </w:rPr>
        <w:t xml:space="preserve"> obtenu par l’approche de Lorenz et Murphy est de 8.56 g.mm/°C. </w:t>
      </w:r>
    </w:p>
    <w:p w14:paraId="16EBB890" w14:textId="77777777" w:rsidR="0039716A" w:rsidRPr="00A56003" w:rsidRDefault="0039716A" w:rsidP="0039716A">
      <w:pPr>
        <w:pStyle w:val="Default"/>
        <w:spacing w:line="360" w:lineRule="auto"/>
        <w:jc w:val="both"/>
        <w:rPr>
          <w:sz w:val="22"/>
        </w:rPr>
      </w:pPr>
      <w:r w:rsidRPr="00A56003">
        <w:rPr>
          <w:sz w:val="22"/>
        </w:rPr>
        <w:t xml:space="preserve">En utilisant le modèle thermomécanique préconisé dans l’approche analytique améliorée, le déplacement de la fibre neutre est calculé de manière précise. Sous le chargement thermique de </w:t>
      </w:r>
      <m:oMath>
        <m:r>
          <m:rPr>
            <m:sty m:val="p"/>
          </m:rPr>
          <w:rPr>
            <w:rFonts w:ascii="Cambria Math" w:hAnsi="Cambria Math"/>
            <w:sz w:val="22"/>
          </w:rPr>
          <m:t>Δ</m:t>
        </m:r>
        <m:r>
          <w:rPr>
            <w:rFonts w:ascii="Cambria Math" w:hAnsi="Cambria Math"/>
            <w:sz w:val="22"/>
          </w:rPr>
          <m:t>T=1°C</m:t>
        </m:r>
      </m:oMath>
      <w:r w:rsidRPr="00A56003">
        <w:rPr>
          <w:sz w:val="22"/>
        </w:rPr>
        <w:t xml:space="preserve">, le déplacement de la fibre neutre du rotor 700mm est illustré dans la </w:t>
      </w:r>
      <w:r w:rsidRPr="00A56003">
        <w:rPr>
          <w:sz w:val="22"/>
        </w:rPr>
        <w:fldChar w:fldCharType="begin"/>
      </w:r>
      <w:r w:rsidRPr="00A56003">
        <w:rPr>
          <w:sz w:val="22"/>
        </w:rPr>
        <w:instrText xml:space="preserve"> REF _Ref531186145 \h </w:instrText>
      </w:r>
      <w:r>
        <w:rPr>
          <w:sz w:val="22"/>
        </w:rPr>
        <w:instrText xml:space="preserve"> \* MERGEFORMAT </w:instrText>
      </w:r>
      <w:r w:rsidRPr="00A56003">
        <w:rPr>
          <w:sz w:val="22"/>
        </w:rPr>
      </w:r>
      <w:r w:rsidRPr="00A56003">
        <w:rPr>
          <w:sz w:val="22"/>
        </w:rPr>
        <w:fldChar w:fldCharType="separate"/>
      </w:r>
      <w:r w:rsidR="00A07FD0" w:rsidRPr="00A56003">
        <w:rPr>
          <w:i/>
          <w:iCs/>
          <w:sz w:val="22"/>
        </w:rPr>
        <w:t xml:space="preserve">Figure </w:t>
      </w:r>
      <w:r w:rsidR="00A07FD0">
        <w:rPr>
          <w:i/>
          <w:iCs/>
          <w:noProof/>
          <w:sz w:val="22"/>
        </w:rPr>
        <w:t>54</w:t>
      </w:r>
      <w:r w:rsidRPr="00A56003">
        <w:rPr>
          <w:sz w:val="22"/>
        </w:rPr>
        <w:fldChar w:fldCharType="end"/>
      </w:r>
      <w:r w:rsidRPr="00A56003">
        <w:rPr>
          <w:sz w:val="22"/>
        </w:rPr>
        <w:t xml:space="preserve">. Cette approche précise prévoit un déplacement de 1.43 µm à la position axiale où se trouve le centre du disque. Ainsi, le module du </w:t>
      </w:r>
      <m:oMath>
        <m:r>
          <m:rPr>
            <m:sty m:val="bi"/>
          </m:rPr>
          <w:rPr>
            <w:rFonts w:ascii="Cambria Math" w:hAnsi="Cambria Math"/>
            <w:sz w:val="22"/>
          </w:rPr>
          <m:t>C</m:t>
        </m:r>
      </m:oMath>
      <w:r w:rsidRPr="00A56003">
        <w:rPr>
          <w:sz w:val="22"/>
        </w:rPr>
        <w:t xml:space="preserve"> calculé par l’approche analytique améliorée est de 14.87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p>
    <w:p w14:paraId="6C14290A" w14:textId="77777777" w:rsidR="0039716A" w:rsidRDefault="0039716A" w:rsidP="0039716A">
      <w:pPr>
        <w:pStyle w:val="Default"/>
        <w:keepNext/>
        <w:jc w:val="center"/>
      </w:pPr>
      <w:r>
        <w:rPr>
          <w:noProof/>
        </w:rPr>
        <w:drawing>
          <wp:inline distT="0" distB="0" distL="0" distR="0" wp14:anchorId="660178BC" wp14:editId="6181B3A3">
            <wp:extent cx="4320000" cy="2160000"/>
            <wp:effectExtent l="0" t="0" r="444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0000" cy="2160000"/>
                    </a:xfrm>
                    <a:prstGeom prst="rect">
                      <a:avLst/>
                    </a:prstGeom>
                  </pic:spPr>
                </pic:pic>
              </a:graphicData>
            </a:graphic>
          </wp:inline>
        </w:drawing>
      </w:r>
    </w:p>
    <w:p w14:paraId="5C775A15" w14:textId="77777777" w:rsidR="0039716A" w:rsidRPr="00A56003" w:rsidRDefault="0039716A" w:rsidP="0039716A">
      <w:pPr>
        <w:pStyle w:val="Lgende"/>
        <w:jc w:val="center"/>
        <w:rPr>
          <w:rFonts w:ascii="Calibri" w:hAnsi="Calibri" w:cs="Calibri"/>
          <w:i w:val="0"/>
          <w:iCs w:val="0"/>
          <w:color w:val="000000"/>
          <w:sz w:val="22"/>
          <w:szCs w:val="24"/>
        </w:rPr>
      </w:pPr>
      <w:bookmarkStart w:id="244" w:name="_Ref531186145"/>
      <w:r w:rsidRPr="00A56003">
        <w:rPr>
          <w:rFonts w:ascii="Calibri" w:hAnsi="Calibri" w:cs="Calibri"/>
          <w:i w:val="0"/>
          <w:iCs w:val="0"/>
          <w:color w:val="000000"/>
          <w:sz w:val="22"/>
          <w:szCs w:val="24"/>
        </w:rPr>
        <w:t xml:space="preserve">Figure </w:t>
      </w:r>
      <w:r w:rsidRPr="00A56003">
        <w:rPr>
          <w:rFonts w:ascii="Calibri" w:hAnsi="Calibri" w:cs="Calibri"/>
          <w:i w:val="0"/>
          <w:iCs w:val="0"/>
          <w:color w:val="000000"/>
          <w:sz w:val="22"/>
          <w:szCs w:val="24"/>
        </w:rPr>
        <w:fldChar w:fldCharType="begin"/>
      </w:r>
      <w:r w:rsidRPr="00A56003">
        <w:rPr>
          <w:rFonts w:ascii="Calibri" w:hAnsi="Calibri" w:cs="Calibri"/>
          <w:i w:val="0"/>
          <w:iCs w:val="0"/>
          <w:color w:val="000000"/>
          <w:sz w:val="22"/>
          <w:szCs w:val="24"/>
        </w:rPr>
        <w:instrText xml:space="preserve"> SEQ Figure \* ARABIC </w:instrText>
      </w:r>
      <w:r w:rsidRPr="00A56003">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54</w:t>
      </w:r>
      <w:r w:rsidRPr="00A56003">
        <w:rPr>
          <w:rFonts w:ascii="Calibri" w:hAnsi="Calibri" w:cs="Calibri"/>
          <w:i w:val="0"/>
          <w:iCs w:val="0"/>
          <w:color w:val="000000"/>
          <w:sz w:val="22"/>
          <w:szCs w:val="24"/>
        </w:rPr>
        <w:fldChar w:fldCharType="end"/>
      </w:r>
      <w:bookmarkEnd w:id="244"/>
      <w:r w:rsidRPr="00A56003">
        <w:rPr>
          <w:rFonts w:ascii="Calibri" w:hAnsi="Calibri" w:cs="Calibri"/>
          <w:i w:val="0"/>
          <w:iCs w:val="0"/>
          <w:color w:val="000000"/>
          <w:sz w:val="22"/>
          <w:szCs w:val="24"/>
        </w:rPr>
        <w:t xml:space="preserve"> : Déformation thermique de la fibre neutre du rotor 700mm sous un chargement </w:t>
      </w:r>
      <m:oMath>
        <m:r>
          <w:rPr>
            <w:rFonts w:ascii="Cambria Math" w:hAnsi="Cambria Math" w:cs="Calibri"/>
            <w:color w:val="000000"/>
            <w:sz w:val="22"/>
            <w:szCs w:val="24"/>
          </w:rPr>
          <m:t>∆T=1°C</m:t>
        </m:r>
      </m:oMath>
    </w:p>
    <w:p w14:paraId="69C7BA02" w14:textId="77777777" w:rsidR="0039716A" w:rsidRDefault="0039716A" w:rsidP="0039716A">
      <w:pPr>
        <w:pStyle w:val="Titre4"/>
      </w:pPr>
      <w:r>
        <w:t>Résultat de l’analyse de l’effet Morton</w:t>
      </w:r>
    </w:p>
    <w:p w14:paraId="2E37CB86" w14:textId="77777777" w:rsidR="0039716A" w:rsidRDefault="0039716A" w:rsidP="0039716A">
      <w:pPr>
        <w:pStyle w:val="Default"/>
      </w:pPr>
    </w:p>
    <w:p w14:paraId="2D87A3A1" w14:textId="77777777" w:rsidR="0039716A" w:rsidRPr="00A56003" w:rsidRDefault="0039716A" w:rsidP="0039716A">
      <w:pPr>
        <w:pStyle w:val="Default"/>
        <w:tabs>
          <w:tab w:val="left" w:pos="1560"/>
        </w:tabs>
        <w:spacing w:line="360" w:lineRule="auto"/>
        <w:jc w:val="both"/>
        <w:rPr>
          <w:sz w:val="22"/>
        </w:rPr>
      </w:pPr>
      <w:r w:rsidRPr="00A56003">
        <w:rPr>
          <w:sz w:val="22"/>
        </w:rPr>
        <w:t xml:space="preserve">Les trois coefficients d’influence calculée précédemment permettent d’évaluer l’indicateur de stabilité de l’effet Morton. Le résultat de l’analyse est illustré dans </w:t>
      </w:r>
      <w:r w:rsidRPr="00A56003">
        <w:rPr>
          <w:sz w:val="22"/>
        </w:rPr>
        <w:fldChar w:fldCharType="begin"/>
      </w:r>
      <w:r w:rsidRPr="00A56003">
        <w:rPr>
          <w:sz w:val="22"/>
        </w:rPr>
        <w:instrText xml:space="preserve"> REF _Ref531184866 \h </w:instrText>
      </w:r>
      <w:r>
        <w:rPr>
          <w:sz w:val="22"/>
        </w:rPr>
        <w:instrText xml:space="preserve"> \* MERGEFORMAT </w:instrText>
      </w:r>
      <w:r w:rsidRPr="00A56003">
        <w:rPr>
          <w:sz w:val="22"/>
        </w:rPr>
      </w:r>
      <w:r w:rsidRPr="00A56003">
        <w:rPr>
          <w:sz w:val="22"/>
        </w:rPr>
        <w:fldChar w:fldCharType="separate"/>
      </w:r>
      <w:r w:rsidR="00A07FD0" w:rsidRPr="00E44D67">
        <w:rPr>
          <w:i/>
          <w:iCs/>
          <w:sz w:val="22"/>
        </w:rPr>
        <w:t xml:space="preserve">Figure </w:t>
      </w:r>
      <w:r w:rsidR="00A07FD0">
        <w:rPr>
          <w:i/>
          <w:iCs/>
          <w:noProof/>
          <w:sz w:val="22"/>
        </w:rPr>
        <w:t>55</w:t>
      </w:r>
      <w:r w:rsidRPr="00A56003">
        <w:rPr>
          <w:sz w:val="22"/>
        </w:rPr>
        <w:fldChar w:fldCharType="end"/>
      </w:r>
      <w:r w:rsidRPr="00A56003">
        <w:rPr>
          <w:sz w:val="22"/>
        </w:rPr>
        <w:t xml:space="preserve">. </w:t>
      </w:r>
    </w:p>
    <w:p w14:paraId="479D2A0F" w14:textId="77777777" w:rsidR="0039716A" w:rsidRPr="00E44D67" w:rsidRDefault="0039716A" w:rsidP="0039716A">
      <w:pPr>
        <w:pStyle w:val="Default"/>
        <w:keepNext/>
        <w:spacing w:line="360" w:lineRule="auto"/>
        <w:jc w:val="center"/>
        <w:rPr>
          <w:sz w:val="22"/>
        </w:rPr>
      </w:pPr>
      <w:r w:rsidRPr="00E44D67">
        <w:rPr>
          <w:noProof/>
          <w:sz w:val="22"/>
        </w:rPr>
        <w:drawing>
          <wp:inline distT="0" distB="0" distL="0" distR="0" wp14:anchorId="47D57145" wp14:editId="626743F9">
            <wp:extent cx="4191610" cy="2281592"/>
            <wp:effectExtent l="0" t="0" r="0" b="0"/>
            <wp:docPr id="47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99"/>
                    <a:stretch>
                      <a:fillRect/>
                    </a:stretch>
                  </pic:blipFill>
                  <pic:spPr>
                    <a:xfrm>
                      <a:off x="0" y="0"/>
                      <a:ext cx="4195989" cy="2283975"/>
                    </a:xfrm>
                    <a:prstGeom prst="rect">
                      <a:avLst/>
                    </a:prstGeom>
                  </pic:spPr>
                </pic:pic>
              </a:graphicData>
            </a:graphic>
          </wp:inline>
        </w:drawing>
      </w:r>
    </w:p>
    <w:p w14:paraId="736361BB" w14:textId="77777777" w:rsidR="0039716A" w:rsidRPr="00E44D67" w:rsidRDefault="0039716A" w:rsidP="0039716A">
      <w:pPr>
        <w:pStyle w:val="Lgende"/>
        <w:jc w:val="center"/>
        <w:rPr>
          <w:rFonts w:ascii="Calibri" w:hAnsi="Calibri" w:cs="Calibri"/>
          <w:i w:val="0"/>
          <w:iCs w:val="0"/>
          <w:color w:val="000000"/>
          <w:sz w:val="22"/>
          <w:szCs w:val="24"/>
        </w:rPr>
      </w:pPr>
      <w:bookmarkStart w:id="245" w:name="_Ref531184866"/>
      <w:r w:rsidRPr="00E44D67">
        <w:rPr>
          <w:rFonts w:ascii="Calibri" w:hAnsi="Calibri" w:cs="Calibri"/>
          <w:i w:val="0"/>
          <w:iCs w:val="0"/>
          <w:color w:val="000000"/>
          <w:sz w:val="22"/>
          <w:szCs w:val="24"/>
        </w:rPr>
        <w:t xml:space="preserve">Figure </w:t>
      </w:r>
      <w:r w:rsidRPr="00E44D67">
        <w:rPr>
          <w:rFonts w:ascii="Calibri" w:hAnsi="Calibri" w:cs="Calibri"/>
          <w:i w:val="0"/>
          <w:iCs w:val="0"/>
          <w:color w:val="000000"/>
          <w:sz w:val="22"/>
          <w:szCs w:val="24"/>
        </w:rPr>
        <w:fldChar w:fldCharType="begin"/>
      </w:r>
      <w:r w:rsidRPr="00E44D67">
        <w:rPr>
          <w:rFonts w:ascii="Calibri" w:hAnsi="Calibri" w:cs="Calibri"/>
          <w:i w:val="0"/>
          <w:iCs w:val="0"/>
          <w:color w:val="000000"/>
          <w:sz w:val="22"/>
          <w:szCs w:val="24"/>
        </w:rPr>
        <w:instrText xml:space="preserve"> SEQ Figure \* ARABIC </w:instrText>
      </w:r>
      <w:r w:rsidRPr="00E44D67">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55</w:t>
      </w:r>
      <w:r w:rsidRPr="00E44D67">
        <w:rPr>
          <w:rFonts w:ascii="Calibri" w:hAnsi="Calibri" w:cs="Calibri"/>
          <w:i w:val="0"/>
          <w:iCs w:val="0"/>
          <w:color w:val="000000"/>
          <w:sz w:val="22"/>
          <w:szCs w:val="24"/>
        </w:rPr>
        <w:fldChar w:fldCharType="end"/>
      </w:r>
      <w:bookmarkEnd w:id="245"/>
      <w:r w:rsidRPr="00E44D67">
        <w:rPr>
          <w:rFonts w:ascii="Calibri" w:hAnsi="Calibri" w:cs="Calibri"/>
          <w:i w:val="0"/>
          <w:iCs w:val="0"/>
          <w:color w:val="000000"/>
          <w:sz w:val="22"/>
          <w:szCs w:val="24"/>
        </w:rPr>
        <w:t> : Diagramme de stabilité de l’effet Morton (configuration 700mm)</w:t>
      </w:r>
    </w:p>
    <w:p w14:paraId="46A92C6F" w14:textId="77777777" w:rsidR="0039716A" w:rsidRPr="00342E1E" w:rsidRDefault="0039716A" w:rsidP="0039716A">
      <w:pPr>
        <w:spacing w:line="360" w:lineRule="auto"/>
        <w:rPr>
          <w:lang w:eastAsia="zh-CN"/>
        </w:rPr>
      </w:pPr>
      <w:r>
        <w:rPr>
          <w:lang w:eastAsia="zh-CN"/>
        </w:rPr>
        <w:t xml:space="preserve">La </w:t>
      </w:r>
      <w:r>
        <w:rPr>
          <w:lang w:eastAsia="zh-CN"/>
        </w:rPr>
        <w:fldChar w:fldCharType="begin"/>
      </w:r>
      <w:r>
        <w:rPr>
          <w:lang w:eastAsia="zh-CN"/>
        </w:rPr>
        <w:instrText xml:space="preserve"> REF _Ref531184866 \h  \* MERGEFORMAT </w:instrText>
      </w:r>
      <w:r>
        <w:rPr>
          <w:lang w:eastAsia="zh-CN"/>
        </w:rPr>
      </w:r>
      <w:r>
        <w:rPr>
          <w:lang w:eastAsia="zh-CN"/>
        </w:rPr>
        <w:fldChar w:fldCharType="separate"/>
      </w:r>
      <w:r w:rsidR="00A07FD0" w:rsidRPr="00A07FD0">
        <w:rPr>
          <w:rFonts w:cs="Calibri"/>
          <w:i/>
          <w:iCs/>
          <w:color w:val="000000"/>
          <w:sz w:val="24"/>
          <w:szCs w:val="24"/>
        </w:rPr>
        <w:t xml:space="preserve">Figure </w:t>
      </w:r>
      <w:r w:rsidR="00A07FD0" w:rsidRPr="00A07FD0">
        <w:rPr>
          <w:rFonts w:cs="Calibri"/>
          <w:i/>
          <w:iCs/>
          <w:noProof/>
          <w:color w:val="000000"/>
          <w:sz w:val="24"/>
          <w:szCs w:val="24"/>
        </w:rPr>
        <w:t>55</w:t>
      </w:r>
      <w:r>
        <w:rPr>
          <w:lang w:eastAsia="zh-CN"/>
        </w:rPr>
        <w:fldChar w:fldCharType="end"/>
      </w:r>
      <w:r>
        <w:rPr>
          <w:lang w:eastAsia="zh-CN"/>
        </w:rPr>
        <w:t xml:space="preserve"> montre une grande différence entre l’approche Lorenz et Murphy et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Ce résultat montre que selon l’approche analytique améliorée, l’effet Morton instable est susceptible d’être produit avec un grand balourd sous la configuration longue du rotor 700mm. </w:t>
      </w:r>
    </w:p>
    <w:p w14:paraId="631A6E92" w14:textId="77777777" w:rsidR="0039716A" w:rsidRDefault="0039716A" w:rsidP="0039716A">
      <w:pPr>
        <w:pStyle w:val="Titre2"/>
      </w:pPr>
      <w:bookmarkStart w:id="246" w:name="_Toc532821792"/>
      <w:r>
        <w:t>Application du cas historique: Rotor Faulkner, Strong et Kirk</w:t>
      </w:r>
      <w:bookmarkEnd w:id="246"/>
    </w:p>
    <w:p w14:paraId="0810C57D" w14:textId="77777777" w:rsidR="0039716A" w:rsidRDefault="0039716A" w:rsidP="0039716A"/>
    <w:p w14:paraId="0674F5D9" w14:textId="77777777" w:rsidR="0039716A" w:rsidRDefault="0039716A" w:rsidP="0039716A">
      <w:pPr>
        <w:spacing w:line="360" w:lineRule="auto"/>
      </w:pPr>
      <w:r>
        <w:t xml:space="preserve">Le cas d’étude est choisi en fonction des outils numériques à la disposition et la disponibilité des données du rotor. En prenant ces deux contraintes, le rotor du turbocompresseur décrit par Faulkner, Strong et Kirk </w:t>
      </w:r>
      <w:r>
        <w:fldChar w:fldCharType="begin"/>
      </w:r>
      <w:r>
        <w:instrText xml:space="preserve"> REF _Ref531885219 \r \h  \* MERGEFORMAT </w:instrText>
      </w:r>
      <w:r>
        <w:fldChar w:fldCharType="separate"/>
      </w:r>
      <w:r w:rsidR="00A07FD0">
        <w:t>[16]</w:t>
      </w:r>
      <w:r>
        <w:fldChar w:fldCharType="end"/>
      </w:r>
      <w:r>
        <w:t xml:space="preserve"> est choisi. Ce cas utilise les paliers à lobes qui donnent la possibilité d’utiliser les outils numériques mis aux points dans le chapitre précédente.  </w:t>
      </w:r>
    </w:p>
    <w:p w14:paraId="50084A77" w14:textId="77777777" w:rsidR="0039716A" w:rsidRDefault="0039716A" w:rsidP="0039716A">
      <w:pPr>
        <w:spacing w:line="360" w:lineRule="auto"/>
      </w:pPr>
      <w:r>
        <w:t xml:space="preserve">Selon </w:t>
      </w:r>
      <w:r>
        <w:fldChar w:fldCharType="begin"/>
      </w:r>
      <w:r>
        <w:instrText xml:space="preserve"> REF _Ref531885219 \r \h  \* MERGEFORMAT </w:instrText>
      </w:r>
      <w:r>
        <w:fldChar w:fldCharType="separate"/>
      </w:r>
      <w:r w:rsidR="00A07FD0">
        <w:t>[16]</w:t>
      </w:r>
      <w:r>
        <w:fldChar w:fldCharType="end"/>
      </w:r>
      <w:r>
        <w:t xml:space="preserve">, </w:t>
      </w:r>
      <w:r>
        <w:fldChar w:fldCharType="begin"/>
      </w:r>
      <w:r>
        <w:instrText xml:space="preserve"> REF _Ref444181446 \r \h </w:instrText>
      </w:r>
      <w:r>
        <w:fldChar w:fldCharType="separate"/>
      </w:r>
      <w:r w:rsidR="00A07FD0">
        <w:t>[15]</w:t>
      </w:r>
      <w:r>
        <w:fldChar w:fldCharType="end"/>
      </w:r>
      <w:r>
        <w:t>, le rotor du</w:t>
      </w:r>
      <w:r w:rsidRPr="00F43860">
        <w:t xml:space="preserve"> turbocompresseur</w:t>
      </w:r>
      <w:r>
        <w:t xml:space="preserve"> étudié </w:t>
      </w:r>
      <w:r w:rsidRPr="00F43860">
        <w:t>est devenu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fldChar w:fldCharType="begin"/>
      </w:r>
      <w:r>
        <w:instrText xml:space="preserve"> REF _Ref444181446 \r \h </w:instrText>
      </w:r>
      <w:r>
        <w:fldChar w:fldCharType="separate"/>
      </w:r>
      <w:r w:rsidR="00A07FD0">
        <w:t>[15]</w:t>
      </w:r>
      <w:r>
        <w:fldChar w:fldCharType="end"/>
      </w:r>
      <w:r>
        <w:t xml:space="preserve">. Basé sur la configuration du rotor, Ils ont prédit cette instabilité de l’effet Morton vers 9640 tr/min.  Ainsi,  les objectifs de l’application à ce rotor est de prédire la vitesse de déclenchement de l’effet Morton instable avec la méthode actuelle et la comparer avec les résultats dans la littérature. </w:t>
      </w:r>
    </w:p>
    <w:p w14:paraId="691D9FC1" w14:textId="77777777" w:rsidR="0039716A" w:rsidRDefault="0039716A" w:rsidP="0039716A">
      <w:pPr>
        <w:spacing w:line="360" w:lineRule="auto"/>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t xml:space="preserve">. La configuration de son rotor est illustrée dans la </w:t>
      </w:r>
      <w:r>
        <w:fldChar w:fldCharType="begin"/>
      </w:r>
      <w:r>
        <w:instrText xml:space="preserve"> REF _Ref531887200 \h  \* MERGEFORMAT </w:instrText>
      </w:r>
      <w:r>
        <w:fldChar w:fldCharType="separate"/>
      </w:r>
      <w:r w:rsidR="00A07FD0" w:rsidRPr="00A07FD0">
        <w:t>Figure 56</w:t>
      </w:r>
      <w: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Les données générales du rotor, palier et lubrifiant utilisées sont exposés au </w:t>
      </w:r>
      <w:r>
        <w:fldChar w:fldCharType="begin"/>
      </w:r>
      <w:r>
        <w:instrText xml:space="preserve"> REF _Ref531889108 \h  \* MERGEFORMAT </w:instrText>
      </w:r>
      <w:r>
        <w:fldChar w:fldCharType="separate"/>
      </w:r>
      <w:r w:rsidR="00A07FD0" w:rsidRPr="00A07FD0">
        <w:t>Tableau 12</w:t>
      </w:r>
      <w:r>
        <w:fldChar w:fldCharType="end"/>
      </w:r>
      <w:r>
        <w:t xml:space="preserve">. Il faut souligner que contrairement à la modélisation de Balbahadur  et Kirk présentée dans </w:t>
      </w:r>
      <w:r>
        <w:fldChar w:fldCharType="begin"/>
      </w:r>
      <w:r>
        <w:instrText xml:space="preserve"> REF _Ref444181446 \r \h  \* MERGEFORMAT </w:instrText>
      </w:r>
      <w:r>
        <w:fldChar w:fldCharType="separate"/>
      </w:r>
      <w:r w:rsidR="00A07FD0">
        <w:t>[15]</w:t>
      </w:r>
      <w:r>
        <w:fldChar w:fldCharType="end"/>
      </w:r>
      <w:r>
        <w:t xml:space="preserve"> qui traite le palier comme un palier circulaire pour la raison de simplicité, l’étude actuelle le modélise comme un palier à lobes. Néanmoins, par manque de l’information détaillée sur la géométrique des lobes et les données du lubrifiant, les données présentées au </w:t>
      </w:r>
      <w:r>
        <w:fldChar w:fldCharType="begin"/>
      </w:r>
      <w:r>
        <w:instrText xml:space="preserve"> REF _Ref531889108 \h  \* MERGEFORMAT </w:instrText>
      </w:r>
      <w:r>
        <w:fldChar w:fldCharType="separate"/>
      </w:r>
      <w:r w:rsidR="00A07FD0" w:rsidRPr="00A07FD0">
        <w:t>Tableau 12</w:t>
      </w:r>
      <w:r>
        <w:fldChar w:fldCharType="end"/>
      </w:r>
      <w:r>
        <w:t xml:space="preserve"> peuvent être différentes du cas réel. </w:t>
      </w:r>
    </w:p>
    <w:p w14:paraId="308697DD" w14:textId="77777777" w:rsidR="0039716A" w:rsidRDefault="0039716A" w:rsidP="0039716A">
      <w:pPr>
        <w:keepNext/>
        <w:spacing w:line="360" w:lineRule="auto"/>
        <w:jc w:val="center"/>
      </w:pPr>
      <w:r>
        <w:rPr>
          <w:noProof/>
          <w:lang w:eastAsia="zh-CN"/>
        </w:rPr>
        <w:drawing>
          <wp:inline distT="0" distB="0" distL="0" distR="0" wp14:anchorId="2EA7947B" wp14:editId="6DF7F12C">
            <wp:extent cx="5760720" cy="2092325"/>
            <wp:effectExtent l="0" t="0" r="0" b="317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092325"/>
                    </a:xfrm>
                    <a:prstGeom prst="rect">
                      <a:avLst/>
                    </a:prstGeom>
                  </pic:spPr>
                </pic:pic>
              </a:graphicData>
            </a:graphic>
          </wp:inline>
        </w:drawing>
      </w:r>
    </w:p>
    <w:p w14:paraId="367CD094" w14:textId="77777777" w:rsidR="0039716A" w:rsidRPr="00D42449" w:rsidRDefault="0039716A" w:rsidP="0039716A">
      <w:pPr>
        <w:pStyle w:val="Lgende"/>
        <w:jc w:val="center"/>
        <w:rPr>
          <w:rFonts w:ascii="Calibri" w:hAnsi="Calibri" w:cs="Calibri"/>
          <w:i w:val="0"/>
          <w:iCs w:val="0"/>
          <w:color w:val="000000"/>
          <w:sz w:val="22"/>
          <w:szCs w:val="24"/>
        </w:rPr>
      </w:pPr>
      <w:bookmarkStart w:id="247" w:name="_Ref531887200"/>
      <w:r w:rsidRPr="00D42449">
        <w:rPr>
          <w:rFonts w:ascii="Calibri" w:hAnsi="Calibri" w:cs="Calibri"/>
          <w:i w:val="0"/>
          <w:iCs w:val="0"/>
          <w:color w:val="000000"/>
          <w:sz w:val="22"/>
          <w:szCs w:val="24"/>
        </w:rPr>
        <w:t xml:space="preserve">Figure </w:t>
      </w:r>
      <w:r w:rsidRPr="00D42449">
        <w:rPr>
          <w:rFonts w:ascii="Calibri" w:hAnsi="Calibri" w:cs="Calibri"/>
          <w:i w:val="0"/>
          <w:iCs w:val="0"/>
          <w:color w:val="000000"/>
          <w:sz w:val="22"/>
          <w:szCs w:val="24"/>
        </w:rPr>
        <w:fldChar w:fldCharType="begin"/>
      </w:r>
      <w:r w:rsidRPr="00D42449">
        <w:rPr>
          <w:rFonts w:ascii="Calibri" w:hAnsi="Calibri" w:cs="Calibri"/>
          <w:i w:val="0"/>
          <w:iCs w:val="0"/>
          <w:color w:val="000000"/>
          <w:sz w:val="22"/>
          <w:szCs w:val="24"/>
        </w:rPr>
        <w:instrText xml:space="preserve"> SEQ Figure \* ARABIC </w:instrText>
      </w:r>
      <w:r w:rsidRPr="00D42449">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56</w:t>
      </w:r>
      <w:r w:rsidRPr="00D42449">
        <w:rPr>
          <w:rFonts w:ascii="Calibri" w:hAnsi="Calibri" w:cs="Calibri"/>
          <w:i w:val="0"/>
          <w:iCs w:val="0"/>
          <w:color w:val="000000"/>
          <w:sz w:val="22"/>
          <w:szCs w:val="24"/>
        </w:rPr>
        <w:fldChar w:fldCharType="end"/>
      </w:r>
      <w:bookmarkEnd w:id="247"/>
      <w:r w:rsidRPr="00D42449">
        <w:rPr>
          <w:rFonts w:ascii="Calibri" w:hAnsi="Calibri" w:cs="Calibri"/>
          <w:i w:val="0"/>
          <w:iCs w:val="0"/>
          <w:color w:val="000000"/>
          <w:sz w:val="22"/>
          <w:szCs w:val="24"/>
        </w:rPr>
        <w:t> : configuration du rotor Faulkner, Strong et Kirk</w:t>
      </w:r>
    </w:p>
    <w:p w14:paraId="6D5A88B1" w14:textId="77777777" w:rsidR="0039716A" w:rsidRPr="00D42449" w:rsidRDefault="0039716A" w:rsidP="0039716A">
      <w:pPr>
        <w:rPr>
          <w:sz w:val="20"/>
          <w:lang w:eastAsia="zh-CN"/>
        </w:rPr>
      </w:pPr>
    </w:p>
    <w:p w14:paraId="453AE0B7" w14:textId="77777777" w:rsidR="0039716A" w:rsidRPr="00D42449" w:rsidRDefault="0039716A" w:rsidP="0039716A">
      <w:pPr>
        <w:pStyle w:val="Lgende"/>
        <w:spacing w:after="0"/>
        <w:jc w:val="center"/>
        <w:rPr>
          <w:rFonts w:ascii="Calibri" w:hAnsi="Calibri" w:cs="Calibri"/>
          <w:i w:val="0"/>
          <w:iCs w:val="0"/>
          <w:color w:val="000000"/>
          <w:sz w:val="22"/>
          <w:szCs w:val="24"/>
        </w:rPr>
      </w:pPr>
      <w:bookmarkStart w:id="248" w:name="_Ref531889108"/>
      <w:r w:rsidRPr="00D42449">
        <w:rPr>
          <w:rFonts w:ascii="Calibri" w:hAnsi="Calibri" w:cs="Calibri"/>
          <w:i w:val="0"/>
          <w:iCs w:val="0"/>
          <w:color w:val="000000"/>
          <w:sz w:val="22"/>
          <w:szCs w:val="24"/>
        </w:rPr>
        <w:t xml:space="preserve">Tableau </w:t>
      </w:r>
      <w:r w:rsidRPr="00D42449">
        <w:rPr>
          <w:rFonts w:ascii="Calibri" w:hAnsi="Calibri" w:cs="Calibri"/>
          <w:i w:val="0"/>
          <w:iCs w:val="0"/>
          <w:color w:val="000000"/>
          <w:sz w:val="22"/>
          <w:szCs w:val="24"/>
        </w:rPr>
        <w:fldChar w:fldCharType="begin"/>
      </w:r>
      <w:r w:rsidRPr="00D42449">
        <w:rPr>
          <w:rFonts w:ascii="Calibri" w:hAnsi="Calibri" w:cs="Calibri"/>
          <w:i w:val="0"/>
          <w:iCs w:val="0"/>
          <w:color w:val="000000"/>
          <w:sz w:val="22"/>
          <w:szCs w:val="24"/>
        </w:rPr>
        <w:instrText xml:space="preserve"> SEQ Tableau \* ARABIC </w:instrText>
      </w:r>
      <w:r w:rsidRPr="00D42449">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12</w:t>
      </w:r>
      <w:r w:rsidRPr="00D42449">
        <w:rPr>
          <w:rFonts w:ascii="Calibri" w:hAnsi="Calibri" w:cs="Calibri"/>
          <w:i w:val="0"/>
          <w:iCs w:val="0"/>
          <w:color w:val="000000"/>
          <w:sz w:val="22"/>
          <w:szCs w:val="24"/>
        </w:rPr>
        <w:fldChar w:fldCharType="end"/>
      </w:r>
      <w:bookmarkEnd w:id="248"/>
      <w:r w:rsidRPr="00D42449">
        <w:rPr>
          <w:rFonts w:ascii="Calibri" w:hAnsi="Calibri" w:cs="Calibri"/>
          <w:i w:val="0"/>
          <w:iCs w:val="0"/>
          <w:color w:val="000000"/>
          <w:sz w:val="22"/>
          <w:szCs w:val="24"/>
        </w:rPr>
        <w:t> : données physiques du cas Faulkner, Strong et Kirk</w:t>
      </w:r>
    </w:p>
    <w:p w14:paraId="7ECBB467" w14:textId="77777777" w:rsidR="0039716A" w:rsidRDefault="0039716A" w:rsidP="0039716A">
      <w:pPr>
        <w:spacing w:line="360" w:lineRule="auto"/>
        <w:jc w:val="center"/>
      </w:pPr>
      <w:r w:rsidRPr="00FC2522">
        <w:rPr>
          <w:noProof/>
          <w:lang w:eastAsia="zh-CN"/>
        </w:rPr>
        <w:drawing>
          <wp:inline distT="0" distB="0" distL="0" distR="0" wp14:anchorId="5BEC118E" wp14:editId="0A6A5612">
            <wp:extent cx="5760720" cy="2927350"/>
            <wp:effectExtent l="0" t="0" r="0" b="635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01"/>
                    <a:stretch>
                      <a:fillRect/>
                    </a:stretch>
                  </pic:blipFill>
                  <pic:spPr>
                    <a:xfrm>
                      <a:off x="0" y="0"/>
                      <a:ext cx="5760720" cy="2927350"/>
                    </a:xfrm>
                    <a:prstGeom prst="rect">
                      <a:avLst/>
                    </a:prstGeom>
                  </pic:spPr>
                </pic:pic>
              </a:graphicData>
            </a:graphic>
          </wp:inline>
        </w:drawing>
      </w:r>
    </w:p>
    <w:p w14:paraId="67D4D125" w14:textId="77777777" w:rsidR="0039716A" w:rsidRDefault="0039716A" w:rsidP="0039716A">
      <w:pPr>
        <w:pStyle w:val="Titre3"/>
      </w:pPr>
      <w:bookmarkStart w:id="249" w:name="_Toc532821793"/>
      <w:r>
        <w:t>Analyse modale</w:t>
      </w:r>
      <w:bookmarkEnd w:id="249"/>
    </w:p>
    <w:p w14:paraId="6A6870D9" w14:textId="77777777" w:rsidR="0039716A" w:rsidRPr="000529AB" w:rsidRDefault="0039716A" w:rsidP="0039716A"/>
    <w:p w14:paraId="43BE3110" w14:textId="77777777" w:rsidR="0039716A" w:rsidRPr="00210E7E" w:rsidRDefault="0039716A" w:rsidP="0039716A">
      <w:pPr>
        <w:pStyle w:val="Default"/>
        <w:spacing w:line="360" w:lineRule="auto"/>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dans la </w:t>
      </w:r>
      <w:r w:rsidRPr="00210E7E">
        <w:rPr>
          <w:rFonts w:eastAsia="Times New Roman" w:cs="Times New Roman"/>
          <w:color w:val="auto"/>
          <w:sz w:val="22"/>
          <w:szCs w:val="20"/>
          <w:lang w:eastAsia="fr-FR"/>
        </w:rPr>
        <w:fldChar w:fldCharType="begin"/>
      </w:r>
      <w:r w:rsidRPr="00210E7E">
        <w:rPr>
          <w:rFonts w:eastAsia="Times New Roman" w:cs="Times New Roman"/>
          <w:color w:val="auto"/>
          <w:sz w:val="22"/>
          <w:szCs w:val="20"/>
          <w:lang w:eastAsia="fr-FR"/>
        </w:rPr>
        <w:instrText xml:space="preserve"> REF _Ref531952782 \h </w:instrText>
      </w:r>
      <w:r>
        <w:rPr>
          <w:rFonts w:eastAsia="Times New Roman" w:cs="Times New Roman"/>
          <w:color w:val="auto"/>
          <w:sz w:val="22"/>
          <w:szCs w:val="20"/>
          <w:lang w:eastAsia="fr-FR"/>
        </w:rPr>
        <w:instrText xml:space="preserve"> \* MERGEFORMAT </w:instrText>
      </w:r>
      <w:r w:rsidRPr="00210E7E">
        <w:rPr>
          <w:rFonts w:eastAsia="Times New Roman" w:cs="Times New Roman"/>
          <w:color w:val="auto"/>
          <w:sz w:val="22"/>
          <w:szCs w:val="20"/>
          <w:lang w:eastAsia="fr-FR"/>
        </w:rPr>
      </w:r>
      <w:r w:rsidRPr="00210E7E">
        <w:rPr>
          <w:rFonts w:eastAsia="Times New Roman" w:cs="Times New Roman"/>
          <w:color w:val="auto"/>
          <w:sz w:val="22"/>
          <w:szCs w:val="20"/>
          <w:lang w:eastAsia="fr-FR"/>
        </w:rPr>
        <w:fldChar w:fldCharType="separate"/>
      </w:r>
      <w:r w:rsidR="00A07FD0" w:rsidRPr="00A07FD0">
        <w:rPr>
          <w:rFonts w:eastAsia="Times New Roman" w:cs="Times New Roman"/>
          <w:color w:val="auto"/>
          <w:sz w:val="22"/>
          <w:szCs w:val="20"/>
          <w:lang w:eastAsia="fr-FR"/>
        </w:rPr>
        <w:t>Figure 57</w:t>
      </w:r>
      <w:r w:rsidRPr="00210E7E">
        <w:rPr>
          <w:rFonts w:eastAsia="Times New Roman" w:cs="Times New Roman"/>
          <w:color w:val="auto"/>
          <w:sz w:val="22"/>
          <w:szCs w:val="20"/>
          <w:lang w:eastAsia="fr-FR"/>
        </w:rPr>
        <w:fldChar w:fldCharType="end"/>
      </w:r>
      <w:r w:rsidRPr="00210E7E">
        <w:rPr>
          <w:rFonts w:eastAsia="Times New Roman" w:cs="Times New Roman"/>
          <w:color w:val="auto"/>
          <w:sz w:val="22"/>
          <w:szCs w:val="20"/>
          <w:lang w:eastAsia="fr-FR"/>
        </w:rPr>
        <w:t xml:space="preserve">. La température de 50°C imposée au rotor et au coussinet est utilisée comme les conditions aux limites thermiques. </w:t>
      </w:r>
      <w:r>
        <w:rPr>
          <w:rFonts w:eastAsia="Times New Roman" w:cs="Times New Roman"/>
          <w:color w:val="auto"/>
          <w:sz w:val="22"/>
          <w:szCs w:val="20"/>
          <w:lang w:eastAsia="fr-FR"/>
        </w:rPr>
        <w:t xml:space="preserve">La viscosité est dépendante de la température et sa variation suit une loi exponentielle. </w:t>
      </w:r>
      <w:r w:rsidRPr="00210E7E">
        <w:rPr>
          <w:rFonts w:eastAsia="Times New Roman" w:cs="Times New Roman"/>
          <w:color w:val="auto"/>
          <w:sz w:val="22"/>
          <w:szCs w:val="20"/>
          <w:lang w:eastAsia="fr-FR"/>
        </w:rPr>
        <w:t xml:space="preserve">Les résultats de cette analyse sont illustrés dans la </w:t>
      </w:r>
      <w:r w:rsidRPr="00210E7E">
        <w:rPr>
          <w:rFonts w:eastAsia="Times New Roman" w:cs="Times New Roman"/>
          <w:color w:val="auto"/>
          <w:sz w:val="22"/>
          <w:szCs w:val="20"/>
          <w:lang w:eastAsia="fr-FR"/>
        </w:rPr>
        <w:fldChar w:fldCharType="begin"/>
      </w:r>
      <w:r w:rsidRPr="00210E7E">
        <w:rPr>
          <w:rFonts w:eastAsia="Times New Roman" w:cs="Times New Roman"/>
          <w:color w:val="auto"/>
          <w:sz w:val="22"/>
          <w:szCs w:val="20"/>
          <w:lang w:eastAsia="fr-FR"/>
        </w:rPr>
        <w:instrText xml:space="preserve"> REF _Ref531954456 \h </w:instrText>
      </w:r>
      <w:r>
        <w:rPr>
          <w:rFonts w:eastAsia="Times New Roman" w:cs="Times New Roman"/>
          <w:color w:val="auto"/>
          <w:sz w:val="22"/>
          <w:szCs w:val="20"/>
          <w:lang w:eastAsia="fr-FR"/>
        </w:rPr>
        <w:instrText xml:space="preserve"> \* MERGEFORMAT </w:instrText>
      </w:r>
      <w:r w:rsidRPr="00210E7E">
        <w:rPr>
          <w:rFonts w:eastAsia="Times New Roman" w:cs="Times New Roman"/>
          <w:color w:val="auto"/>
          <w:sz w:val="22"/>
          <w:szCs w:val="20"/>
          <w:lang w:eastAsia="fr-FR"/>
        </w:rPr>
      </w:r>
      <w:r w:rsidRPr="00210E7E">
        <w:rPr>
          <w:rFonts w:eastAsia="Times New Roman" w:cs="Times New Roman"/>
          <w:color w:val="auto"/>
          <w:sz w:val="22"/>
          <w:szCs w:val="20"/>
          <w:lang w:eastAsia="fr-FR"/>
        </w:rPr>
        <w:fldChar w:fldCharType="separate"/>
      </w:r>
      <w:r w:rsidR="00A07FD0" w:rsidRPr="00A07FD0">
        <w:rPr>
          <w:rFonts w:eastAsia="Times New Roman" w:cs="Times New Roman"/>
          <w:color w:val="auto"/>
          <w:sz w:val="22"/>
          <w:szCs w:val="20"/>
          <w:lang w:eastAsia="fr-FR"/>
        </w:rPr>
        <w:t>Figure 58</w:t>
      </w:r>
      <w:r w:rsidRPr="00210E7E">
        <w:rPr>
          <w:rFonts w:eastAsia="Times New Roman" w:cs="Times New Roman"/>
          <w:color w:val="auto"/>
          <w:sz w:val="22"/>
          <w:szCs w:val="20"/>
          <w:lang w:eastAsia="fr-FR"/>
        </w:rPr>
        <w:fldChar w:fldCharType="end"/>
      </w:r>
      <w:r w:rsidRPr="00210E7E">
        <w:rPr>
          <w:rFonts w:eastAsia="Times New Roman" w:cs="Times New Roman"/>
          <w:color w:val="auto"/>
          <w:sz w:val="22"/>
          <w:szCs w:val="20"/>
          <w:lang w:eastAsia="fr-FR"/>
        </w:rPr>
        <w:t xml:space="preserve">. </w:t>
      </w:r>
    </w:p>
    <w:p w14:paraId="726D12CB" w14:textId="77777777" w:rsidR="0039716A" w:rsidRDefault="0039716A" w:rsidP="0039716A">
      <w:pPr>
        <w:pStyle w:val="Default"/>
        <w:spacing w:line="360" w:lineRule="auto"/>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En appuyant sur ce résultat, aucune vitesse critique n’a été trouvé proche de la vitesse 10000 tr/min, ce qui est cohérent avec la description dans la littérature. Cependant, le facteur d’amortissement de la structure est devenue négative à partir de la vitesse 8000 tr/min et une instabilité apparait. En calculant la masse critique des paliers, il est obtenu que ces valeurs des masses critiques</w:t>
      </w:r>
      <w:r>
        <w:rPr>
          <w:rFonts w:eastAsia="Times New Roman" w:cs="Times New Roman"/>
          <w:color w:val="auto"/>
          <w:sz w:val="22"/>
          <w:szCs w:val="20"/>
          <w:lang w:eastAsia="fr-FR"/>
        </w:rPr>
        <w:t xml:space="preserve"> du palier</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à partir de 8000 tr/min</w:t>
      </w:r>
      <w:r w:rsidRPr="00210E7E">
        <w:rPr>
          <w:rFonts w:eastAsia="Times New Roman" w:cs="Times New Roman"/>
          <w:color w:val="auto"/>
          <w:sz w:val="22"/>
          <w:szCs w:val="20"/>
          <w:lang w:eastAsia="fr-FR"/>
        </w:rPr>
        <w:t xml:space="preserve"> soient </w:t>
      </w:r>
      <w:r>
        <w:rPr>
          <w:rFonts w:eastAsia="Times New Roman" w:cs="Times New Roman"/>
          <w:color w:val="auto"/>
          <w:sz w:val="22"/>
          <w:szCs w:val="20"/>
          <w:lang w:eastAsia="fr-FR"/>
        </w:rPr>
        <w:t>inférieures</w:t>
      </w:r>
      <w:r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périodique n’a pas établi à la vitesse ciblée. Pour cette raison, l’analyse numérique de l’effet Morton est effectué uniquement avec l’approche analytique du type Lorenz et Murphy basé sur les coefficients dynamique.  En fait, malgré l’instabilité du palier présent, l’analyse de l’effet Morton avec l’approche analytique permet de savoir toujours la sensibilité du rotor à l’effet Morton</w:t>
      </w:r>
      <w:r>
        <w:rPr>
          <w:rFonts w:eastAsia="Times New Roman" w:cs="Times New Roman"/>
          <w:color w:val="auto"/>
          <w:sz w:val="22"/>
          <w:szCs w:val="20"/>
          <w:lang w:eastAsia="fr-FR"/>
        </w:rPr>
        <w:t xml:space="preserve"> instable</w:t>
      </w:r>
      <w:r w:rsidRPr="00210E7E">
        <w:rPr>
          <w:rFonts w:eastAsia="Times New Roman" w:cs="Times New Roman"/>
          <w:color w:val="auto"/>
          <w:sz w:val="22"/>
          <w:szCs w:val="20"/>
          <w:lang w:eastAsia="fr-FR"/>
        </w:rPr>
        <w:t>. Ces résultats approximatif permet toutefois de contribuer à la compréhension du déclenchement de l’effet Morton instable (Il faut donner plus d’information dans cette partie, à discuter avec Mihai et Amine).</w:t>
      </w:r>
    </w:p>
    <w:p w14:paraId="5D76E9BC" w14:textId="77777777" w:rsidR="0039716A" w:rsidRPr="00210E7E" w:rsidRDefault="0039716A" w:rsidP="0039716A">
      <w:pPr>
        <w:pStyle w:val="Default"/>
        <w:spacing w:line="360" w:lineRule="auto"/>
        <w:jc w:val="both"/>
        <w:rPr>
          <w:rFonts w:eastAsia="Times New Roman" w:cs="Times New Roman"/>
          <w:color w:val="auto"/>
          <w:sz w:val="22"/>
          <w:szCs w:val="20"/>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9716A" w14:paraId="1B57D04C" w14:textId="77777777" w:rsidTr="00863B0F">
        <w:tc>
          <w:tcPr>
            <w:tcW w:w="4531" w:type="dxa"/>
            <w:vAlign w:val="center"/>
          </w:tcPr>
          <w:p w14:paraId="35F1B208" w14:textId="77777777" w:rsidR="0039716A" w:rsidRDefault="0039716A" w:rsidP="00863B0F">
            <w:pPr>
              <w:pStyle w:val="Default"/>
              <w:spacing w:line="360" w:lineRule="auto"/>
              <w:jc w:val="center"/>
            </w:pPr>
            <w:r>
              <w:rPr>
                <w:noProof/>
              </w:rPr>
              <w:drawing>
                <wp:inline distT="0" distB="0" distL="0" distR="0" wp14:anchorId="2C74B014" wp14:editId="1393CA4E">
                  <wp:extent cx="2698217" cy="1800000"/>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1447A37E" w14:textId="77777777" w:rsidR="0039716A" w:rsidRDefault="0039716A" w:rsidP="00863B0F">
            <w:pPr>
              <w:pStyle w:val="Default"/>
              <w:spacing w:line="360" w:lineRule="auto"/>
              <w:jc w:val="center"/>
            </w:pPr>
            <w:r>
              <w:rPr>
                <w:noProof/>
              </w:rPr>
              <w:drawing>
                <wp:inline distT="0" distB="0" distL="0" distR="0" wp14:anchorId="27C4E06A" wp14:editId="46E20053">
                  <wp:extent cx="2698216" cy="1800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39716A" w14:paraId="014F23CE" w14:textId="77777777" w:rsidTr="00863B0F">
        <w:tc>
          <w:tcPr>
            <w:tcW w:w="4531" w:type="dxa"/>
            <w:tcBorders>
              <w:bottom w:val="single" w:sz="4" w:space="0" w:color="auto"/>
            </w:tcBorders>
            <w:vAlign w:val="center"/>
          </w:tcPr>
          <w:p w14:paraId="12DEBDF1" w14:textId="77777777" w:rsidR="0039716A" w:rsidRDefault="0039716A" w:rsidP="00863B0F">
            <w:pPr>
              <w:pStyle w:val="Default"/>
              <w:spacing w:line="360" w:lineRule="auto"/>
              <w:jc w:val="center"/>
            </w:pPr>
            <w:r>
              <w:rPr>
                <w:noProof/>
              </w:rPr>
              <w:drawing>
                <wp:inline distT="0" distB="0" distL="0" distR="0" wp14:anchorId="6733445F" wp14:editId="34D2D0A5">
                  <wp:extent cx="2698217" cy="18000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06298139" w14:textId="77777777" w:rsidR="0039716A" w:rsidRDefault="0039716A" w:rsidP="00863B0F">
            <w:pPr>
              <w:pStyle w:val="Default"/>
              <w:spacing w:line="360" w:lineRule="auto"/>
              <w:jc w:val="center"/>
            </w:pPr>
            <w:r>
              <w:rPr>
                <w:noProof/>
              </w:rPr>
              <w:drawing>
                <wp:inline distT="0" distB="0" distL="0" distR="0" wp14:anchorId="169B2582" wp14:editId="58FA9E5A">
                  <wp:extent cx="2692287" cy="18000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39716A" w:rsidRPr="004C5D1E" w14:paraId="40FA8E4D" w14:textId="77777777" w:rsidTr="00863B0F">
        <w:tc>
          <w:tcPr>
            <w:tcW w:w="4531" w:type="dxa"/>
            <w:tcBorders>
              <w:top w:val="single" w:sz="4" w:space="0" w:color="auto"/>
              <w:bottom w:val="single" w:sz="4" w:space="0" w:color="auto"/>
            </w:tcBorders>
            <w:vAlign w:val="center"/>
          </w:tcPr>
          <w:p w14:paraId="541D3CDF" w14:textId="77777777" w:rsidR="0039716A" w:rsidRPr="004C5D1E" w:rsidRDefault="0039716A" w:rsidP="00863B0F">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0B52935" w14:textId="77777777" w:rsidR="0039716A" w:rsidRPr="004C5D1E" w:rsidRDefault="0039716A" w:rsidP="00863B0F">
            <w:pPr>
              <w:pStyle w:val="Default"/>
              <w:keepNext/>
              <w:spacing w:line="360" w:lineRule="auto"/>
              <w:jc w:val="center"/>
              <w:rPr>
                <w:noProof/>
                <w:sz w:val="22"/>
              </w:rPr>
            </w:pPr>
            <w:r w:rsidRPr="004C5D1E">
              <w:rPr>
                <w:noProof/>
                <w:sz w:val="22"/>
              </w:rPr>
              <w:t>Palier2 : charge statique 1075 N</w:t>
            </w:r>
          </w:p>
        </w:tc>
      </w:tr>
    </w:tbl>
    <w:p w14:paraId="6731F4B7" w14:textId="77777777" w:rsidR="0039716A" w:rsidRPr="004C5D1E" w:rsidRDefault="0039716A" w:rsidP="0039716A">
      <w:pPr>
        <w:pStyle w:val="Lgende"/>
        <w:jc w:val="center"/>
        <w:rPr>
          <w:rFonts w:ascii="Calibri" w:hAnsi="Calibri" w:cs="Calibri"/>
          <w:i w:val="0"/>
          <w:iCs w:val="0"/>
          <w:color w:val="000000"/>
          <w:sz w:val="22"/>
          <w:szCs w:val="24"/>
        </w:rPr>
      </w:pPr>
      <w:bookmarkStart w:id="250" w:name="_Ref531952782"/>
      <w:r w:rsidRPr="004C5D1E">
        <w:rPr>
          <w:rFonts w:ascii="Calibri" w:hAnsi="Calibri" w:cs="Calibri"/>
          <w:i w:val="0"/>
          <w:iCs w:val="0"/>
          <w:color w:val="000000"/>
          <w:sz w:val="22"/>
          <w:szCs w:val="24"/>
        </w:rPr>
        <w:t xml:space="preserve">Figure </w:t>
      </w:r>
      <w:r w:rsidRPr="004C5D1E">
        <w:rPr>
          <w:rFonts w:ascii="Calibri" w:hAnsi="Calibri" w:cs="Calibri"/>
          <w:i w:val="0"/>
          <w:iCs w:val="0"/>
          <w:color w:val="000000"/>
          <w:sz w:val="22"/>
          <w:szCs w:val="24"/>
        </w:rPr>
        <w:fldChar w:fldCharType="begin"/>
      </w:r>
      <w:r w:rsidRPr="004C5D1E">
        <w:rPr>
          <w:rFonts w:ascii="Calibri" w:hAnsi="Calibri" w:cs="Calibri"/>
          <w:i w:val="0"/>
          <w:iCs w:val="0"/>
          <w:color w:val="000000"/>
          <w:sz w:val="22"/>
          <w:szCs w:val="24"/>
        </w:rPr>
        <w:instrText xml:space="preserve"> SEQ Figure \* ARABIC </w:instrText>
      </w:r>
      <w:r w:rsidRPr="004C5D1E">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57</w:t>
      </w:r>
      <w:r w:rsidRPr="004C5D1E">
        <w:rPr>
          <w:rFonts w:ascii="Calibri" w:hAnsi="Calibri" w:cs="Calibri"/>
          <w:i w:val="0"/>
          <w:iCs w:val="0"/>
          <w:color w:val="000000"/>
          <w:sz w:val="22"/>
          <w:szCs w:val="24"/>
        </w:rPr>
        <w:fldChar w:fldCharType="end"/>
      </w:r>
      <w:bookmarkEnd w:id="250"/>
      <w:r w:rsidRPr="004C5D1E">
        <w:rPr>
          <w:rFonts w:ascii="Calibri" w:hAnsi="Calibri" w:cs="Calibri"/>
          <w:i w:val="0"/>
          <w:iCs w:val="0"/>
          <w:color w:val="000000"/>
          <w:sz w:val="22"/>
          <w:szCs w:val="24"/>
        </w:rPr>
        <w:t> : Coefficients dynamiques des paliers à 3 lobes du rotor Faulkner, Strong et Kirk</w:t>
      </w:r>
    </w:p>
    <w:p w14:paraId="0286067F" w14:textId="77777777" w:rsidR="0039716A" w:rsidRDefault="0039716A" w:rsidP="0039716A">
      <w:pPr>
        <w:pStyle w:val="Default"/>
        <w:keepNext/>
        <w:jc w:val="center"/>
      </w:pPr>
      <w:r>
        <w:rPr>
          <w:noProof/>
        </w:rPr>
        <w:drawing>
          <wp:inline distT="0" distB="0" distL="0" distR="0" wp14:anchorId="2199D064" wp14:editId="24DC632C">
            <wp:extent cx="3974998" cy="1987499"/>
            <wp:effectExtent l="0" t="0" r="698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81214" cy="1990607"/>
                    </a:xfrm>
                    <a:prstGeom prst="rect">
                      <a:avLst/>
                    </a:prstGeom>
                  </pic:spPr>
                </pic:pic>
              </a:graphicData>
            </a:graphic>
          </wp:inline>
        </w:drawing>
      </w:r>
    </w:p>
    <w:p w14:paraId="6AB3ECD5" w14:textId="77777777" w:rsidR="0039716A" w:rsidRDefault="0039716A" w:rsidP="0039716A">
      <w:pPr>
        <w:pStyle w:val="Default"/>
        <w:keepNext/>
        <w:jc w:val="center"/>
      </w:pPr>
      <w:r>
        <w:t>(a)</w:t>
      </w:r>
    </w:p>
    <w:p w14:paraId="13919827" w14:textId="77777777" w:rsidR="0039716A" w:rsidRDefault="0039716A" w:rsidP="0039716A">
      <w:pPr>
        <w:pStyle w:val="Default"/>
        <w:keepNext/>
        <w:spacing w:line="360" w:lineRule="auto"/>
        <w:jc w:val="center"/>
      </w:pPr>
      <w:r w:rsidRPr="00A7104C">
        <w:rPr>
          <w:noProof/>
        </w:rPr>
        <w:drawing>
          <wp:inline distT="0" distB="0" distL="0" distR="0" wp14:anchorId="35D55678" wp14:editId="5462F802">
            <wp:extent cx="4048633" cy="202744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07"/>
                    <a:stretch>
                      <a:fillRect/>
                    </a:stretch>
                  </pic:blipFill>
                  <pic:spPr>
                    <a:xfrm>
                      <a:off x="0" y="0"/>
                      <a:ext cx="4055480" cy="2030869"/>
                    </a:xfrm>
                    <a:prstGeom prst="rect">
                      <a:avLst/>
                    </a:prstGeom>
                  </pic:spPr>
                </pic:pic>
              </a:graphicData>
            </a:graphic>
          </wp:inline>
        </w:drawing>
      </w:r>
    </w:p>
    <w:p w14:paraId="5386C272" w14:textId="77777777" w:rsidR="0039716A" w:rsidRDefault="0039716A" w:rsidP="0039716A">
      <w:pPr>
        <w:pStyle w:val="Default"/>
        <w:keepNext/>
        <w:jc w:val="center"/>
      </w:pPr>
      <w:r>
        <w:t>(b)</w:t>
      </w:r>
    </w:p>
    <w:p w14:paraId="73DE64AE" w14:textId="77777777" w:rsidR="0039716A" w:rsidRPr="004C5D1E" w:rsidRDefault="0039716A" w:rsidP="0039716A">
      <w:pPr>
        <w:pStyle w:val="Lgende"/>
        <w:spacing w:after="0"/>
        <w:jc w:val="center"/>
        <w:rPr>
          <w:rFonts w:ascii="Calibri" w:hAnsi="Calibri" w:cs="Calibri"/>
          <w:i w:val="0"/>
          <w:iCs w:val="0"/>
          <w:color w:val="000000"/>
          <w:sz w:val="22"/>
          <w:szCs w:val="24"/>
        </w:rPr>
      </w:pPr>
      <w:bookmarkStart w:id="251" w:name="_Ref531954456"/>
      <w:r w:rsidRPr="004C5D1E">
        <w:rPr>
          <w:rFonts w:ascii="Calibri" w:hAnsi="Calibri" w:cs="Calibri"/>
          <w:i w:val="0"/>
          <w:iCs w:val="0"/>
          <w:color w:val="000000"/>
          <w:sz w:val="22"/>
          <w:szCs w:val="24"/>
        </w:rPr>
        <w:t xml:space="preserve">Figure </w:t>
      </w:r>
      <w:r w:rsidRPr="004C5D1E">
        <w:rPr>
          <w:rFonts w:ascii="Calibri" w:hAnsi="Calibri" w:cs="Calibri"/>
          <w:i w:val="0"/>
          <w:iCs w:val="0"/>
          <w:color w:val="000000"/>
          <w:sz w:val="22"/>
          <w:szCs w:val="24"/>
        </w:rPr>
        <w:fldChar w:fldCharType="begin"/>
      </w:r>
      <w:r w:rsidRPr="004C5D1E">
        <w:rPr>
          <w:rFonts w:ascii="Calibri" w:hAnsi="Calibri" w:cs="Calibri"/>
          <w:i w:val="0"/>
          <w:iCs w:val="0"/>
          <w:color w:val="000000"/>
          <w:sz w:val="22"/>
          <w:szCs w:val="24"/>
        </w:rPr>
        <w:instrText xml:space="preserve"> SEQ Figure \* ARABIC </w:instrText>
      </w:r>
      <w:r w:rsidRPr="004C5D1E">
        <w:rPr>
          <w:rFonts w:ascii="Calibri" w:hAnsi="Calibri" w:cs="Calibri"/>
          <w:i w:val="0"/>
          <w:iCs w:val="0"/>
          <w:color w:val="000000"/>
          <w:sz w:val="22"/>
          <w:szCs w:val="24"/>
        </w:rPr>
        <w:fldChar w:fldCharType="separate"/>
      </w:r>
      <w:r w:rsidR="00A07FD0">
        <w:rPr>
          <w:rFonts w:ascii="Calibri" w:hAnsi="Calibri" w:cs="Calibri"/>
          <w:i w:val="0"/>
          <w:iCs w:val="0"/>
          <w:noProof/>
          <w:color w:val="000000"/>
          <w:sz w:val="22"/>
          <w:szCs w:val="24"/>
        </w:rPr>
        <w:t>58</w:t>
      </w:r>
      <w:r w:rsidRPr="004C5D1E">
        <w:rPr>
          <w:rFonts w:ascii="Calibri" w:hAnsi="Calibri" w:cs="Calibri"/>
          <w:i w:val="0"/>
          <w:iCs w:val="0"/>
          <w:color w:val="000000"/>
          <w:sz w:val="22"/>
          <w:szCs w:val="24"/>
        </w:rPr>
        <w:fldChar w:fldCharType="end"/>
      </w:r>
      <w:bookmarkEnd w:id="251"/>
      <w:r w:rsidRPr="004C5D1E">
        <w:rPr>
          <w:rFonts w:ascii="Calibri" w:hAnsi="Calibri" w:cs="Calibri"/>
          <w:i w:val="0"/>
          <w:iCs w:val="0"/>
          <w:color w:val="000000"/>
          <w:sz w:val="22"/>
          <w:szCs w:val="24"/>
        </w:rPr>
        <w:t> : Résultats de l’analyse modale du rotor Faulkner, Strong et Kirk : (a) diagramme de Campbell et (b) diagramme de stabilité</w:t>
      </w:r>
    </w:p>
    <w:p w14:paraId="35C95C2D" w14:textId="77777777" w:rsidR="0039716A" w:rsidRPr="0098738D" w:rsidRDefault="0039716A" w:rsidP="0039716A">
      <w:pPr>
        <w:pStyle w:val="Default"/>
      </w:pPr>
    </w:p>
    <w:p w14:paraId="08E1F2A8" w14:textId="77777777" w:rsidR="0039716A" w:rsidRDefault="0039716A" w:rsidP="0039716A">
      <w:pPr>
        <w:pStyle w:val="Titre3"/>
      </w:pPr>
      <w:bookmarkStart w:id="252" w:name="_Toc532821794"/>
      <w:r>
        <w:t>Analyse de l’effet Morton</w:t>
      </w:r>
      <w:bookmarkEnd w:id="252"/>
    </w:p>
    <w:p w14:paraId="5F26D55F" w14:textId="77777777" w:rsidR="0039716A" w:rsidRPr="00883EC4" w:rsidRDefault="0039716A" w:rsidP="0039716A"/>
    <w:p w14:paraId="6FD47C25" w14:textId="77777777" w:rsidR="0039716A" w:rsidRDefault="0039716A" w:rsidP="0039716A">
      <w:pPr>
        <w:spacing w:line="360" w:lineRule="auto"/>
      </w:pPr>
      <w:r>
        <w:t xml:space="preserve">L’analyse de l’effet Morton est réalisée en utilisant l’approche de Lorenz et Murphy. Comme la cause de l’instabilité thermique identifiée sur la côté de la turbine à flux radial, l’analyse concentre sur le disque 2 et le palier 2.  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45AB8117" w14:textId="77777777" w:rsidR="0039716A" w:rsidRDefault="0039716A" w:rsidP="0039716A">
      <w:pPr>
        <w:pStyle w:val="Default"/>
        <w:jc w:val="center"/>
      </w:pPr>
      <w:r>
        <w:rPr>
          <w:noProof/>
        </w:rPr>
        <w:drawing>
          <wp:inline distT="0" distB="0" distL="0" distR="0" wp14:anchorId="73D14A54" wp14:editId="3F1D5E0B">
            <wp:extent cx="4146262" cy="2501798"/>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55920" cy="2507625"/>
                    </a:xfrm>
                    <a:prstGeom prst="rect">
                      <a:avLst/>
                    </a:prstGeom>
                    <a:noFill/>
                  </pic:spPr>
                </pic:pic>
              </a:graphicData>
            </a:graphic>
          </wp:inline>
        </w:drawing>
      </w:r>
    </w:p>
    <w:p w14:paraId="5F842DB0" w14:textId="77777777" w:rsidR="0039716A" w:rsidRDefault="0039716A" w:rsidP="0039716A">
      <w:pPr>
        <w:pStyle w:val="Default"/>
        <w:jc w:val="center"/>
      </w:pPr>
      <w:r>
        <w:t>(a)</w:t>
      </w:r>
    </w:p>
    <w:p w14:paraId="6CD9AD13" w14:textId="77777777" w:rsidR="0039716A" w:rsidRDefault="0039716A" w:rsidP="0039716A">
      <w:pPr>
        <w:pStyle w:val="Default"/>
        <w:keepNext/>
        <w:jc w:val="center"/>
      </w:pPr>
      <w:r>
        <w:rPr>
          <w:noProof/>
        </w:rPr>
        <w:drawing>
          <wp:inline distT="0" distB="0" distL="0" distR="0" wp14:anchorId="64ADAAA1" wp14:editId="7577CC22">
            <wp:extent cx="4397148" cy="264810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13766" cy="2658111"/>
                    </a:xfrm>
                    <a:prstGeom prst="rect">
                      <a:avLst/>
                    </a:prstGeom>
                    <a:noFill/>
                  </pic:spPr>
                </pic:pic>
              </a:graphicData>
            </a:graphic>
          </wp:inline>
        </w:drawing>
      </w:r>
    </w:p>
    <w:p w14:paraId="75D1A092" w14:textId="77777777" w:rsidR="0039716A" w:rsidRPr="002F10C4" w:rsidRDefault="0039716A" w:rsidP="0039716A">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(b)</w:t>
      </w:r>
    </w:p>
    <w:p w14:paraId="0609E5D2" w14:textId="77777777" w:rsidR="0039716A" w:rsidRPr="002F10C4" w:rsidRDefault="0039716A" w:rsidP="0039716A">
      <w:pPr>
        <w:pStyle w:val="Lgende"/>
        <w:spacing w:after="0"/>
        <w:jc w:val="center"/>
        <w:rPr>
          <w:rFonts w:ascii="Calibri" w:eastAsia="Times New Roman" w:hAnsi="Calibri" w:cs="Times New Roman"/>
          <w:i w:val="0"/>
          <w:iCs w:val="0"/>
          <w:color w:val="auto"/>
          <w:sz w:val="22"/>
          <w:szCs w:val="20"/>
          <w:lang w:eastAsia="fr-FR"/>
        </w:rPr>
      </w:pPr>
      <w:r w:rsidRPr="002F10C4">
        <w:rPr>
          <w:rFonts w:ascii="Calibri" w:eastAsia="Times New Roman" w:hAnsi="Calibri" w:cs="Times New Roman"/>
          <w:i w:val="0"/>
          <w:iCs w:val="0"/>
          <w:color w:val="auto"/>
          <w:sz w:val="22"/>
          <w:szCs w:val="20"/>
          <w:lang w:eastAsia="fr-FR"/>
        </w:rPr>
        <w:t xml:space="preserve">Figure </w:t>
      </w:r>
      <w:r w:rsidRPr="002F10C4">
        <w:rPr>
          <w:rFonts w:ascii="Calibri" w:eastAsia="Times New Roman" w:hAnsi="Calibri" w:cs="Times New Roman"/>
          <w:i w:val="0"/>
          <w:iCs w:val="0"/>
          <w:color w:val="auto"/>
          <w:sz w:val="22"/>
          <w:szCs w:val="20"/>
          <w:lang w:eastAsia="fr-FR"/>
        </w:rPr>
        <w:fldChar w:fldCharType="begin"/>
      </w:r>
      <w:r w:rsidRPr="002F10C4">
        <w:rPr>
          <w:rFonts w:ascii="Calibri" w:eastAsia="Times New Roman" w:hAnsi="Calibri" w:cs="Times New Roman"/>
          <w:i w:val="0"/>
          <w:iCs w:val="0"/>
          <w:color w:val="auto"/>
          <w:sz w:val="22"/>
          <w:szCs w:val="20"/>
          <w:lang w:eastAsia="fr-FR"/>
        </w:rPr>
        <w:instrText xml:space="preserve"> SEQ Figure \* ARABIC </w:instrText>
      </w:r>
      <w:r w:rsidRPr="002F10C4">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59</w:t>
      </w:r>
      <w:r w:rsidRPr="002F10C4">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xml:space="preserve"> : Résultats du calcul de la réponse au balourd du rotor Faulkner, Strong et Kirk : </w:t>
      </w:r>
    </w:p>
    <w:p w14:paraId="44C2689A" w14:textId="77777777" w:rsidR="0039716A" w:rsidRDefault="0039716A" w:rsidP="0039716A">
      <w:pPr>
        <w:pStyle w:val="Lgende"/>
        <w:spacing w:after="0"/>
        <w:jc w:val="center"/>
        <w:rPr>
          <w:rFonts w:ascii="Calibri" w:eastAsia="Times New Roman" w:hAnsi="Calibri" w:cs="Times New Roman"/>
          <w:i w:val="0"/>
          <w:iCs w:val="0"/>
          <w:color w:val="auto"/>
          <w:sz w:val="22"/>
          <w:szCs w:val="20"/>
          <w:lang w:eastAsia="fr-FR"/>
        </w:rPr>
      </w:pPr>
      <w:r w:rsidRPr="002F10C4">
        <w:rPr>
          <w:rFonts w:ascii="Calibri" w:eastAsia="Times New Roman" w:hAnsi="Calibri" w:cs="Times New Roman"/>
          <w:i w:val="0"/>
          <w:iCs w:val="0"/>
          <w:color w:val="auto"/>
          <w:sz w:val="22"/>
          <w:szCs w:val="20"/>
          <w:lang w:eastAsia="fr-FR"/>
        </w:rPr>
        <w:t>(a) amplitude et (b) Phase</w:t>
      </w:r>
    </w:p>
    <w:p w14:paraId="7133C870" w14:textId="77777777" w:rsidR="0039716A" w:rsidRPr="00C5387A" w:rsidRDefault="0039716A" w:rsidP="0039716A"/>
    <w:p w14:paraId="6A9D717D" w14:textId="77777777" w:rsidR="0039716A" w:rsidRDefault="0039716A" w:rsidP="0039716A">
      <w:pPr>
        <w:pStyle w:val="Default"/>
        <w:jc w:val="center"/>
        <w:rPr>
          <w:rFonts w:eastAsia="Times New Roman" w:cs="Times New Roman"/>
          <w:color w:val="auto"/>
          <w:sz w:val="22"/>
          <w:szCs w:val="20"/>
          <w:lang w:eastAsia="fr-FR"/>
        </w:rPr>
      </w:pPr>
      <w:r>
        <w:rPr>
          <w:noProof/>
        </w:rPr>
        <w:drawing>
          <wp:inline distT="0" distB="0" distL="0" distR="0" wp14:anchorId="0FDF38E7" wp14:editId="0196B5D6">
            <wp:extent cx="4142065" cy="2494483"/>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48061" cy="2498094"/>
                    </a:xfrm>
                    <a:prstGeom prst="rect">
                      <a:avLst/>
                    </a:prstGeom>
                    <a:noFill/>
                  </pic:spPr>
                </pic:pic>
              </a:graphicData>
            </a:graphic>
          </wp:inline>
        </w:drawing>
      </w:r>
    </w:p>
    <w:p w14:paraId="3517AB8B" w14:textId="77777777" w:rsidR="0039716A" w:rsidRPr="002F10C4" w:rsidRDefault="0039716A" w:rsidP="0039716A">
      <w:pPr>
        <w:pStyle w:val="Defaul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(a) le module du </w:t>
      </w:r>
      <m:oMath>
        <m:r>
          <m:rPr>
            <m:sty m:val="bi"/>
          </m:rPr>
          <w:rPr>
            <w:rFonts w:ascii="Cambria Math" w:eastAsia="Times New Roman" w:hAnsi="Cambria Math" w:cs="Times New Roman"/>
            <w:color w:val="auto"/>
            <w:sz w:val="22"/>
            <w:szCs w:val="20"/>
            <w:lang w:eastAsia="fr-FR"/>
          </w:rPr>
          <m:t>A</m:t>
        </m:r>
      </m:oMath>
    </w:p>
    <w:p w14:paraId="681CB2E2" w14:textId="77777777" w:rsidR="0039716A" w:rsidRDefault="0039716A" w:rsidP="0039716A">
      <w:pPr>
        <w:pStyle w:val="Default"/>
        <w:keepNext/>
        <w:jc w:val="center"/>
      </w:pPr>
      <w:r>
        <w:rPr>
          <w:noProof/>
        </w:rPr>
        <w:drawing>
          <wp:inline distT="0" distB="0" distL="0" distR="0" wp14:anchorId="0DCA83E6" wp14:editId="2D32C807">
            <wp:extent cx="3579796" cy="21600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79796" cy="2160000"/>
                    </a:xfrm>
                    <a:prstGeom prst="rect">
                      <a:avLst/>
                    </a:prstGeom>
                    <a:noFill/>
                  </pic:spPr>
                </pic:pic>
              </a:graphicData>
            </a:graphic>
          </wp:inline>
        </w:drawing>
      </w:r>
    </w:p>
    <w:p w14:paraId="30077B91" w14:textId="77777777" w:rsidR="0039716A" w:rsidRPr="002F10C4" w:rsidRDefault="0039716A" w:rsidP="0039716A">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 (b) la phase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α</m:t>
            </m:r>
          </m:e>
          <m:sub>
            <m:r>
              <w:rPr>
                <w:rFonts w:ascii="Cambria Math" w:eastAsia="Times New Roman" w:hAnsi="Cambria Math" w:cs="Times New Roman"/>
                <w:color w:val="auto"/>
                <w:sz w:val="22"/>
                <w:szCs w:val="20"/>
                <w:lang w:eastAsia="fr-FR"/>
              </w:rPr>
              <m:t>A</m:t>
            </m:r>
          </m:sub>
        </m:sSub>
      </m:oMath>
    </w:p>
    <w:p w14:paraId="2A1C3FFF" w14:textId="77777777" w:rsidR="0039716A" w:rsidRPr="002F10C4" w:rsidRDefault="0039716A" w:rsidP="0039716A">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Pr="002F10C4">
        <w:rPr>
          <w:rFonts w:eastAsia="Times New Roman" w:cs="Times New Roman"/>
          <w:color w:val="auto"/>
          <w:sz w:val="22"/>
          <w:szCs w:val="20"/>
          <w:lang w:eastAsia="fr-FR"/>
        </w:rPr>
        <w:fldChar w:fldCharType="begin"/>
      </w:r>
      <w:r w:rsidRPr="002F10C4">
        <w:rPr>
          <w:rFonts w:eastAsia="Times New Roman" w:cs="Times New Roman"/>
          <w:color w:val="auto"/>
          <w:sz w:val="22"/>
          <w:szCs w:val="20"/>
          <w:lang w:eastAsia="fr-FR"/>
        </w:rPr>
        <w:instrText xml:space="preserve"> SEQ Figure \* ARABIC </w:instrText>
      </w:r>
      <w:r w:rsidRPr="002F10C4">
        <w:rPr>
          <w:rFonts w:eastAsia="Times New Roman" w:cs="Times New Roman"/>
          <w:color w:val="auto"/>
          <w:sz w:val="22"/>
          <w:szCs w:val="20"/>
          <w:lang w:eastAsia="fr-FR"/>
        </w:rPr>
        <w:fldChar w:fldCharType="separate"/>
      </w:r>
      <w:r w:rsidR="00A07FD0">
        <w:rPr>
          <w:rFonts w:eastAsia="Times New Roman" w:cs="Times New Roman"/>
          <w:noProof/>
          <w:color w:val="auto"/>
          <w:sz w:val="22"/>
          <w:szCs w:val="20"/>
          <w:lang w:eastAsia="fr-FR"/>
        </w:rPr>
        <w:t>60</w:t>
      </w:r>
      <w:r w:rsidRPr="002F10C4">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rotor Faulkner, Strong et Kirk.</w:t>
      </w:r>
    </w:p>
    <w:p w14:paraId="18CFD6B5" w14:textId="77777777" w:rsidR="0039716A" w:rsidRDefault="0039716A" w:rsidP="0039716A">
      <w:pPr>
        <w:spacing w:line="360" w:lineRule="auto"/>
      </w:pPr>
    </w:p>
    <w:p w14:paraId="786C92A6" w14:textId="77777777" w:rsidR="0039716A" w:rsidRDefault="0039716A" w:rsidP="0039716A">
      <w:pPr>
        <w:spacing w:line="360" w:lineRule="auto"/>
      </w:pPr>
      <w:r>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fldChar w:fldCharType="begin"/>
      </w:r>
      <w:r>
        <w:instrText xml:space="preserve"> REF _Ref531963437 \h  \* MERGEFORMAT </w:instrText>
      </w:r>
      <w:r>
        <w:fldChar w:fldCharType="separate"/>
      </w:r>
      <w:r w:rsidR="00A07FD0" w:rsidRPr="00A07FD0">
        <w:t>Figure 61</w:t>
      </w:r>
      <w:r>
        <w:fldChar w:fldCharType="end"/>
      </w:r>
      <w:r>
        <w:t>.</w:t>
      </w:r>
    </w:p>
    <w:p w14:paraId="7842F3A5" w14:textId="77777777" w:rsidR="0039716A" w:rsidRDefault="0039716A" w:rsidP="0039716A">
      <w:pPr>
        <w:keepNext/>
        <w:jc w:val="center"/>
      </w:pPr>
      <w:r>
        <w:rPr>
          <w:noProof/>
          <w:lang w:eastAsia="zh-CN"/>
        </w:rPr>
        <w:drawing>
          <wp:inline distT="0" distB="0" distL="0" distR="0" wp14:anchorId="10307FBD" wp14:editId="2FA1208F">
            <wp:extent cx="4046016" cy="21600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46016" cy="2160000"/>
                    </a:xfrm>
                    <a:prstGeom prst="rect">
                      <a:avLst/>
                    </a:prstGeom>
                    <a:noFill/>
                  </pic:spPr>
                </pic:pic>
              </a:graphicData>
            </a:graphic>
          </wp:inline>
        </w:drawing>
      </w:r>
    </w:p>
    <w:p w14:paraId="3B89FF32" w14:textId="77777777" w:rsidR="0039716A" w:rsidRPr="00BA6D05" w:rsidRDefault="0039716A" w:rsidP="0039716A">
      <w:pPr>
        <w:pStyle w:val="Lgende"/>
        <w:jc w:val="center"/>
        <w:rPr>
          <w:rFonts w:ascii="Calibri" w:eastAsia="Times New Roman" w:hAnsi="Calibri" w:cs="Times New Roman"/>
          <w:i w:val="0"/>
          <w:iCs w:val="0"/>
          <w:color w:val="auto"/>
          <w:sz w:val="22"/>
          <w:szCs w:val="20"/>
          <w:lang w:eastAsia="fr-FR"/>
        </w:rPr>
      </w:pPr>
      <w:bookmarkStart w:id="253" w:name="_Ref531963437"/>
      <w:r w:rsidRPr="00BA6D05">
        <w:rPr>
          <w:rFonts w:ascii="Calibri" w:eastAsia="Times New Roman" w:hAnsi="Calibri" w:cs="Times New Roman"/>
          <w:i w:val="0"/>
          <w:iCs w:val="0"/>
          <w:color w:val="auto"/>
          <w:sz w:val="22"/>
          <w:szCs w:val="20"/>
          <w:lang w:eastAsia="fr-FR"/>
        </w:rPr>
        <w:t xml:space="preserve">Figure </w:t>
      </w:r>
      <w:r w:rsidRPr="00BA6D05">
        <w:rPr>
          <w:rFonts w:ascii="Calibri" w:eastAsia="Times New Roman" w:hAnsi="Calibri" w:cs="Times New Roman"/>
          <w:i w:val="0"/>
          <w:iCs w:val="0"/>
          <w:color w:val="auto"/>
          <w:sz w:val="22"/>
          <w:szCs w:val="20"/>
          <w:lang w:eastAsia="fr-FR"/>
        </w:rPr>
        <w:fldChar w:fldCharType="begin"/>
      </w:r>
      <w:r w:rsidRPr="00BA6D05">
        <w:rPr>
          <w:rFonts w:ascii="Calibri" w:eastAsia="Times New Roman" w:hAnsi="Calibri" w:cs="Times New Roman"/>
          <w:i w:val="0"/>
          <w:iCs w:val="0"/>
          <w:color w:val="auto"/>
          <w:sz w:val="22"/>
          <w:szCs w:val="20"/>
          <w:lang w:eastAsia="fr-FR"/>
        </w:rPr>
        <w:instrText xml:space="preserve"> SEQ Figure \* ARABIC </w:instrText>
      </w:r>
      <w:r w:rsidRPr="00BA6D05">
        <w:rPr>
          <w:rFonts w:ascii="Calibri" w:eastAsia="Times New Roman" w:hAnsi="Calibri" w:cs="Times New Roman"/>
          <w:i w:val="0"/>
          <w:iCs w:val="0"/>
          <w:color w:val="auto"/>
          <w:sz w:val="22"/>
          <w:szCs w:val="20"/>
          <w:lang w:eastAsia="fr-FR"/>
        </w:rPr>
        <w:fldChar w:fldCharType="separate"/>
      </w:r>
      <w:r w:rsidR="00A07FD0">
        <w:rPr>
          <w:rFonts w:ascii="Calibri" w:eastAsia="Times New Roman" w:hAnsi="Calibri" w:cs="Times New Roman"/>
          <w:i w:val="0"/>
          <w:iCs w:val="0"/>
          <w:noProof/>
          <w:color w:val="auto"/>
          <w:sz w:val="22"/>
          <w:szCs w:val="20"/>
          <w:lang w:eastAsia="fr-FR"/>
        </w:rPr>
        <w:t>61</w:t>
      </w:r>
      <w:r w:rsidRPr="00BA6D05">
        <w:rPr>
          <w:rFonts w:ascii="Calibri" w:eastAsia="Times New Roman" w:hAnsi="Calibri" w:cs="Times New Roman"/>
          <w:i w:val="0"/>
          <w:iCs w:val="0"/>
          <w:color w:val="auto"/>
          <w:sz w:val="22"/>
          <w:szCs w:val="20"/>
          <w:lang w:eastAsia="fr-FR"/>
        </w:rPr>
        <w:fldChar w:fldCharType="end"/>
      </w:r>
      <w:bookmarkEnd w:id="253"/>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380FFD8D" w14:textId="77777777" w:rsidR="0039716A" w:rsidRPr="00C557A7" w:rsidRDefault="0039716A" w:rsidP="0039716A">
      <w:pPr>
        <w:pStyle w:val="Default"/>
        <w:spacing w:line="360" w:lineRule="auto"/>
        <w:jc w:val="both"/>
        <w:rPr>
          <w:rFonts w:eastAsia="Times New Roman" w:cs="Times New Roman"/>
          <w:color w:val="auto"/>
          <w:sz w:val="22"/>
          <w:szCs w:val="20"/>
          <w:lang w:eastAsia="fr-FR"/>
        </w:rPr>
      </w:pPr>
      <w:r w:rsidRPr="00C557A7">
        <w:rPr>
          <w:rFonts w:eastAsia="Times New Roman" w:cs="Times New Roman"/>
          <w:color w:val="auto"/>
          <w:sz w:val="22"/>
          <w:szCs w:val="20"/>
          <w:lang w:eastAsia="fr-FR"/>
        </w:rPr>
        <w:t xml:space="preserve">En utilisant le vecteur de vibration </w:t>
      </w:r>
      <m:oMath>
        <m:r>
          <m:rPr>
            <m:sty m:val="bi"/>
          </m:rPr>
          <w:rPr>
            <w:rFonts w:ascii="Cambria Math" w:eastAsia="Times New Roman" w:hAnsi="Cambria Math" w:cs="Times New Roman"/>
            <w:color w:val="auto"/>
            <w:sz w:val="22"/>
            <w:szCs w:val="20"/>
            <w:lang w:eastAsia="fr-FR"/>
          </w:rPr>
          <m:t>V</m:t>
        </m:r>
      </m:oMath>
      <w:r w:rsidRPr="00C557A7">
        <w:rPr>
          <w:rFonts w:eastAsia="Times New Roman" w:cs="Times New Roman"/>
          <w:color w:val="auto"/>
          <w:sz w:val="22"/>
          <w:szCs w:val="20"/>
          <w:lang w:eastAsia="fr-FR"/>
        </w:rPr>
        <w:t xml:space="preserve"> obtenu précédemment, la détermination du coefficient d’influence </w:t>
      </w:r>
      <m:oMath>
        <m:r>
          <m:rPr>
            <m:sty m:val="bi"/>
          </m:rPr>
          <w:rPr>
            <w:rFonts w:ascii="Cambria Math" w:eastAsia="Times New Roman" w:hAnsi="Cambria Math" w:cs="Times New Roman"/>
            <w:color w:val="auto"/>
            <w:sz w:val="22"/>
            <w:szCs w:val="20"/>
            <w:lang w:eastAsia="fr-FR"/>
          </w:rPr>
          <m:t>B</m:t>
        </m:r>
      </m:oMath>
      <w:r w:rsidRPr="00C557A7">
        <w:rPr>
          <w:rFonts w:eastAsia="Times New Roman" w:cs="Times New Roman"/>
          <w:color w:val="auto"/>
          <w:sz w:val="22"/>
          <w:szCs w:val="20"/>
          <w:lang w:eastAsia="fr-FR"/>
        </w:rPr>
        <w:t xml:space="preserve"> est réalisée et ses résultats sont présentés dans la</w:t>
      </w:r>
      <w:r>
        <w:rPr>
          <w:rFonts w:eastAsia="Times New Roman" w:cs="Times New Roman"/>
          <w:color w:val="auto"/>
          <w:sz w:val="22"/>
          <w:szCs w:val="20"/>
          <w:lang w:eastAsia="fr-FR"/>
        </w:rPr>
        <w:t xml:space="preserve"> </w:t>
      </w:r>
      <w:r>
        <w:rPr>
          <w:rFonts w:eastAsia="Times New Roman" w:cs="Times New Roman"/>
          <w:color w:val="auto"/>
          <w:sz w:val="22"/>
          <w:szCs w:val="20"/>
          <w:lang w:eastAsia="fr-FR"/>
        </w:rPr>
        <w:fldChar w:fldCharType="begin"/>
      </w:r>
      <w:r>
        <w:rPr>
          <w:rFonts w:eastAsia="Times New Roman" w:cs="Times New Roman"/>
          <w:color w:val="auto"/>
          <w:sz w:val="22"/>
          <w:szCs w:val="20"/>
          <w:lang w:eastAsia="fr-FR"/>
        </w:rPr>
        <w:instrText xml:space="preserve"> REF _Ref531963843 \h </w:instrText>
      </w:r>
      <w:r>
        <w:rPr>
          <w:rFonts w:eastAsia="Times New Roman" w:cs="Times New Roman"/>
          <w:color w:val="auto"/>
          <w:sz w:val="22"/>
          <w:szCs w:val="20"/>
          <w:lang w:eastAsia="fr-FR"/>
        </w:rPr>
      </w:r>
      <w:r>
        <w:rPr>
          <w:rFonts w:eastAsia="Times New Roman" w:cs="Times New Roman"/>
          <w:color w:val="auto"/>
          <w:sz w:val="22"/>
          <w:szCs w:val="20"/>
          <w:lang w:eastAsia="fr-FR"/>
        </w:rPr>
        <w:fldChar w:fldCharType="separate"/>
      </w:r>
      <w:r w:rsidR="00A07FD0" w:rsidRPr="00280FDE">
        <w:rPr>
          <w:rFonts w:eastAsia="Times New Roman" w:cs="Times New Roman"/>
          <w:color w:val="auto"/>
          <w:sz w:val="22"/>
          <w:szCs w:val="22"/>
          <w:lang w:eastAsia="fr-FR"/>
        </w:rPr>
        <w:t xml:space="preserve">Figure </w:t>
      </w:r>
      <w:r w:rsidR="00A07FD0">
        <w:rPr>
          <w:rFonts w:eastAsia="Times New Roman" w:cs="Times New Roman"/>
          <w:noProof/>
          <w:color w:val="auto"/>
          <w:sz w:val="22"/>
          <w:szCs w:val="22"/>
          <w:lang w:eastAsia="fr-FR"/>
        </w:rPr>
        <w:t>62</w:t>
      </w:r>
      <w:r>
        <w:rPr>
          <w:rFonts w:eastAsia="Times New Roman" w:cs="Times New Roman"/>
          <w:color w:val="auto"/>
          <w:sz w:val="22"/>
          <w:szCs w:val="20"/>
          <w:lang w:eastAsia="fr-FR"/>
        </w:rPr>
        <w:fldChar w:fldCharType="end"/>
      </w:r>
      <w:r w:rsidRPr="00C557A7">
        <w:rPr>
          <w:rFonts w:eastAsia="Times New Roman" w:cs="Times New Roman"/>
          <w:color w:val="auto"/>
          <w:sz w:val="22"/>
          <w:szCs w:val="20"/>
          <w:lang w:eastAsia="fr-FR"/>
        </w:rPr>
        <w:t>.</w:t>
      </w:r>
    </w:p>
    <w:p w14:paraId="587EE2A3" w14:textId="77777777" w:rsidR="0039716A" w:rsidRDefault="0039716A" w:rsidP="0039716A">
      <w:pPr>
        <w:pStyle w:val="Default"/>
        <w:jc w:val="center"/>
      </w:pPr>
      <w:r>
        <w:rPr>
          <w:noProof/>
        </w:rPr>
        <w:drawing>
          <wp:inline distT="0" distB="0" distL="0" distR="0" wp14:anchorId="536AD432" wp14:editId="445B53E0">
            <wp:extent cx="3289036" cy="197040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8778" cy="1976241"/>
                    </a:xfrm>
                    <a:prstGeom prst="rect">
                      <a:avLst/>
                    </a:prstGeom>
                    <a:noFill/>
                  </pic:spPr>
                </pic:pic>
              </a:graphicData>
            </a:graphic>
          </wp:inline>
        </w:drawing>
      </w:r>
    </w:p>
    <w:p w14:paraId="16C96DF2" w14:textId="77777777" w:rsidR="0039716A" w:rsidRDefault="0039716A" w:rsidP="0039716A">
      <w:pPr>
        <w:pStyle w:val="Default"/>
        <w:jc w:val="center"/>
      </w:pPr>
      <w:r w:rsidRPr="00280FDE">
        <w:rPr>
          <w:sz w:val="22"/>
        </w:rPr>
        <w:t xml:space="preserve">(a) le module du </w:t>
      </w:r>
      <m:oMath>
        <m:r>
          <m:rPr>
            <m:sty m:val="bi"/>
          </m:rPr>
          <w:rPr>
            <w:rFonts w:ascii="Cambria Math" w:hAnsi="Cambria Math"/>
            <w:sz w:val="22"/>
          </w:rPr>
          <m:t>B</m:t>
        </m:r>
      </m:oMath>
    </w:p>
    <w:p w14:paraId="488B9183" w14:textId="77777777" w:rsidR="0039716A" w:rsidRDefault="0039716A" w:rsidP="0039716A">
      <w:pPr>
        <w:pStyle w:val="Default"/>
        <w:jc w:val="center"/>
      </w:pPr>
      <w:r>
        <w:rPr>
          <w:noProof/>
        </w:rPr>
        <w:drawing>
          <wp:inline distT="0" distB="0" distL="0" distR="0" wp14:anchorId="7EAD821A" wp14:editId="61651575">
            <wp:extent cx="3686833" cy="222458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0421" cy="2232784"/>
                    </a:xfrm>
                    <a:prstGeom prst="rect">
                      <a:avLst/>
                    </a:prstGeom>
                    <a:noFill/>
                  </pic:spPr>
                </pic:pic>
              </a:graphicData>
            </a:graphic>
          </wp:inline>
        </w:drawing>
      </w:r>
    </w:p>
    <w:p w14:paraId="2D5A3C10" w14:textId="77777777" w:rsidR="0039716A" w:rsidRPr="00280FDE" w:rsidRDefault="0039716A" w:rsidP="0039716A">
      <w:pPr>
        <w:pStyle w:val="Default"/>
        <w:jc w:val="center"/>
        <w:rPr>
          <w:sz w:val="22"/>
          <w:szCs w:val="22"/>
        </w:rPr>
      </w:pPr>
      <w:r w:rsidRPr="00280FDE">
        <w:rPr>
          <w:sz w:val="22"/>
          <w:szCs w:val="22"/>
        </w:rPr>
        <w:t xml:space="preserve">(b) la phase </w:t>
      </w:r>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B</m:t>
            </m:r>
          </m:sub>
        </m:sSub>
      </m:oMath>
    </w:p>
    <w:p w14:paraId="79BEF3BF" w14:textId="77777777" w:rsidR="0039716A" w:rsidRPr="00280FDE" w:rsidRDefault="0039716A" w:rsidP="0039716A">
      <w:pPr>
        <w:pStyle w:val="Default"/>
        <w:spacing w:line="360" w:lineRule="auto"/>
        <w:jc w:val="center"/>
        <w:rPr>
          <w:rFonts w:eastAsia="Times New Roman" w:cs="Times New Roman"/>
          <w:color w:val="auto"/>
          <w:sz w:val="22"/>
          <w:szCs w:val="22"/>
          <w:lang w:eastAsia="fr-FR"/>
        </w:rPr>
      </w:pPr>
      <w:bookmarkStart w:id="254" w:name="_Ref531963843"/>
      <w:r w:rsidRPr="00280FDE">
        <w:rPr>
          <w:rFonts w:eastAsia="Times New Roman" w:cs="Times New Roman"/>
          <w:color w:val="auto"/>
          <w:sz w:val="22"/>
          <w:szCs w:val="22"/>
          <w:lang w:eastAsia="fr-FR"/>
        </w:rPr>
        <w:t xml:space="preserve">Figure </w:t>
      </w:r>
      <w:r w:rsidRPr="00280FDE">
        <w:rPr>
          <w:rFonts w:eastAsia="Times New Roman" w:cs="Times New Roman"/>
          <w:color w:val="auto"/>
          <w:sz w:val="22"/>
          <w:szCs w:val="22"/>
          <w:lang w:eastAsia="fr-FR"/>
        </w:rPr>
        <w:fldChar w:fldCharType="begin"/>
      </w:r>
      <w:r w:rsidRPr="00280FDE">
        <w:rPr>
          <w:rFonts w:eastAsia="Times New Roman" w:cs="Times New Roman"/>
          <w:color w:val="auto"/>
          <w:sz w:val="22"/>
          <w:szCs w:val="22"/>
          <w:lang w:eastAsia="fr-FR"/>
        </w:rPr>
        <w:instrText xml:space="preserve"> SEQ Figure \* ARABIC </w:instrText>
      </w:r>
      <w:r w:rsidRPr="00280FDE">
        <w:rPr>
          <w:rFonts w:eastAsia="Times New Roman" w:cs="Times New Roman"/>
          <w:color w:val="auto"/>
          <w:sz w:val="22"/>
          <w:szCs w:val="22"/>
          <w:lang w:eastAsia="fr-FR"/>
        </w:rPr>
        <w:fldChar w:fldCharType="separate"/>
      </w:r>
      <w:r w:rsidR="00A07FD0">
        <w:rPr>
          <w:rFonts w:eastAsia="Times New Roman" w:cs="Times New Roman"/>
          <w:noProof/>
          <w:color w:val="auto"/>
          <w:sz w:val="22"/>
          <w:szCs w:val="22"/>
          <w:lang w:eastAsia="fr-FR"/>
        </w:rPr>
        <w:t>62</w:t>
      </w:r>
      <w:r w:rsidRPr="00280FDE">
        <w:rPr>
          <w:rFonts w:eastAsia="Times New Roman" w:cs="Times New Roman"/>
          <w:color w:val="auto"/>
          <w:sz w:val="22"/>
          <w:szCs w:val="22"/>
          <w:lang w:eastAsia="fr-FR"/>
        </w:rPr>
        <w:fldChar w:fldCharType="end"/>
      </w:r>
      <w:bookmarkEnd w:id="254"/>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 rotor Faulkner, Strong et Kirk</w:t>
      </w:r>
    </w:p>
    <w:p w14:paraId="2D99E099" w14:textId="77777777" w:rsidR="0039716A" w:rsidRDefault="0039716A" w:rsidP="0039716A">
      <w:pPr>
        <w:pStyle w:val="Default"/>
        <w:spacing w:line="360" w:lineRule="auto"/>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 </w:t>
      </w:r>
      <w:r>
        <w:rPr>
          <w:rFonts w:eastAsia="Times New Roman" w:cs="Times New Roman"/>
          <w:color w:val="auto"/>
          <w:sz w:val="22"/>
          <w:szCs w:val="20"/>
          <w:lang w:eastAsia="fr-FR"/>
        </w:rPr>
        <w:fldChar w:fldCharType="begin"/>
      </w:r>
      <w:r>
        <w:rPr>
          <w:rFonts w:eastAsia="Times New Roman" w:cs="Times New Roman"/>
          <w:color w:val="auto"/>
          <w:sz w:val="22"/>
          <w:szCs w:val="20"/>
          <w:lang w:eastAsia="fr-FR"/>
        </w:rPr>
        <w:instrText xml:space="preserve"> REF _Ref518572565 \r \h </w:instrText>
      </w:r>
      <w:r>
        <w:rPr>
          <w:rFonts w:eastAsia="Times New Roman" w:cs="Times New Roman"/>
          <w:color w:val="auto"/>
          <w:sz w:val="22"/>
          <w:szCs w:val="20"/>
          <w:lang w:eastAsia="fr-FR"/>
        </w:rPr>
      </w:r>
      <w:r>
        <w:rPr>
          <w:rFonts w:eastAsia="Times New Roman" w:cs="Times New Roman"/>
          <w:color w:val="auto"/>
          <w:sz w:val="22"/>
          <w:szCs w:val="20"/>
          <w:lang w:eastAsia="fr-FR"/>
        </w:rPr>
        <w:fldChar w:fldCharType="separate"/>
      </w:r>
      <w:r w:rsidR="00A07FD0">
        <w:rPr>
          <w:rFonts w:eastAsia="Times New Roman" w:cs="Times New Roman"/>
          <w:color w:val="auto"/>
          <w:sz w:val="22"/>
          <w:szCs w:val="20"/>
          <w:lang w:eastAsia="fr-FR"/>
        </w:rPr>
        <w:t>Eq.6</w:t>
      </w:r>
      <w:r>
        <w:rPr>
          <w:rFonts w:eastAsia="Times New Roman" w:cs="Times New Roman"/>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Δ</m:t>
        </m:r>
        <m:r>
          <w:rPr>
            <w:rFonts w:ascii="Cambria Math" w:eastAsia="Times New Roman" w:hAnsi="Cambria Math" w:cs="Times New Roman"/>
            <w:color w:val="auto"/>
            <w:sz w:val="22"/>
            <w:szCs w:val="20"/>
            <w:lang w:eastAsia="fr-FR"/>
          </w:rPr>
          <m:t>T</m:t>
        </m:r>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034A0AF4" w14:textId="77777777" w:rsidR="0039716A" w:rsidRDefault="0039716A" w:rsidP="0039716A">
      <w:pPr>
        <w:pStyle w:val="Default"/>
        <w:spacing w:line="360" w:lineRule="auto"/>
        <w:jc w:val="both"/>
        <w:rPr>
          <w:rFonts w:eastAsia="Times New Roman" w:cs="Times New Roman"/>
          <w:color w:val="auto"/>
          <w:sz w:val="22"/>
          <w:szCs w:val="20"/>
          <w:lang w:eastAsia="fr-FR"/>
        </w:rPr>
      </w:pPr>
    </w:p>
    <w:p w14:paraId="4A92DD0D" w14:textId="77777777" w:rsidR="0039716A" w:rsidRPr="00675D4A" w:rsidRDefault="0039716A" w:rsidP="0039716A">
      <w:pPr>
        <w:pStyle w:val="Default"/>
        <w:spacing w:line="360" w:lineRule="auto"/>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ainsi</w:t>
      </w:r>
      <w:r w:rsidRPr="00675D4A">
        <w:rPr>
          <w:rFonts w:eastAsia="Times New Roman" w:cs="Times New Roman"/>
          <w:color w:val="auto"/>
          <w:sz w:val="22"/>
          <w:szCs w:val="20"/>
          <w:lang w:eastAsia="fr-FR"/>
        </w:rPr>
        <w:t xml:space="preserve"> illustré dans </w:t>
      </w:r>
      <w:r w:rsidRPr="00675D4A">
        <w:rPr>
          <w:rFonts w:eastAsia="Times New Roman" w:cs="Times New Roman"/>
          <w:color w:val="auto"/>
          <w:sz w:val="22"/>
          <w:szCs w:val="20"/>
          <w:lang w:eastAsia="fr-FR"/>
        </w:rPr>
        <w:fldChar w:fldCharType="begin"/>
      </w:r>
      <w:r w:rsidRPr="00675D4A">
        <w:rPr>
          <w:rFonts w:eastAsia="Times New Roman" w:cs="Times New Roman"/>
          <w:color w:val="auto"/>
          <w:sz w:val="22"/>
          <w:szCs w:val="20"/>
          <w:lang w:eastAsia="fr-FR"/>
        </w:rPr>
        <w:instrText xml:space="preserve"> REF _Ref531964708 \h  \* MERGEFORMAT </w:instrText>
      </w:r>
      <w:r w:rsidRPr="00675D4A">
        <w:rPr>
          <w:rFonts w:eastAsia="Times New Roman" w:cs="Times New Roman"/>
          <w:color w:val="auto"/>
          <w:sz w:val="22"/>
          <w:szCs w:val="20"/>
          <w:lang w:eastAsia="fr-FR"/>
        </w:rPr>
      </w:r>
      <w:r w:rsidRPr="00675D4A">
        <w:rPr>
          <w:rFonts w:eastAsia="Times New Roman" w:cs="Times New Roman"/>
          <w:color w:val="auto"/>
          <w:sz w:val="22"/>
          <w:szCs w:val="20"/>
          <w:lang w:eastAsia="fr-FR"/>
        </w:rPr>
        <w:fldChar w:fldCharType="separate"/>
      </w:r>
      <w:r w:rsidR="00A07FD0" w:rsidRPr="00A07FD0">
        <w:rPr>
          <w:rFonts w:eastAsia="Times New Roman" w:cs="Times New Roman"/>
          <w:color w:val="auto"/>
          <w:sz w:val="22"/>
          <w:szCs w:val="20"/>
          <w:lang w:eastAsia="fr-FR"/>
        </w:rPr>
        <w:t>Figure 63</w:t>
      </w:r>
      <w:r w:rsidRPr="00675D4A">
        <w:rPr>
          <w:rFonts w:eastAsia="Times New Roman" w:cs="Times New Roman"/>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7F370E38" w14:textId="77777777" w:rsidR="0039716A" w:rsidRDefault="0039716A" w:rsidP="0039716A">
      <w:pPr>
        <w:pStyle w:val="Default"/>
        <w:spacing w:line="360" w:lineRule="auto"/>
        <w:jc w:val="center"/>
      </w:pPr>
      <w:r w:rsidRPr="00F55980">
        <w:rPr>
          <w:noProof/>
        </w:rPr>
        <w:drawing>
          <wp:inline distT="0" distB="0" distL="0" distR="0" wp14:anchorId="7DF506A3" wp14:editId="3C0C92F3">
            <wp:extent cx="3933264" cy="2160000"/>
            <wp:effectExtent l="0" t="0" r="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15"/>
                    <a:stretch>
                      <a:fillRect/>
                    </a:stretch>
                  </pic:blipFill>
                  <pic:spPr>
                    <a:xfrm>
                      <a:off x="0" y="0"/>
                      <a:ext cx="3933264" cy="2160000"/>
                    </a:xfrm>
                    <a:prstGeom prst="rect">
                      <a:avLst/>
                    </a:prstGeom>
                  </pic:spPr>
                </pic:pic>
              </a:graphicData>
            </a:graphic>
          </wp:inline>
        </w:drawing>
      </w:r>
    </w:p>
    <w:p w14:paraId="7E296AA8" w14:textId="77777777" w:rsidR="0039716A" w:rsidRDefault="0039716A" w:rsidP="0039716A">
      <w:pPr>
        <w:pStyle w:val="Lgende"/>
        <w:jc w:val="center"/>
        <w:rPr>
          <w:rFonts w:ascii="Calibri" w:hAnsi="Calibri" w:cs="Calibri"/>
          <w:i w:val="0"/>
          <w:iCs w:val="0"/>
          <w:color w:val="000000"/>
          <w:sz w:val="24"/>
          <w:szCs w:val="24"/>
        </w:rPr>
      </w:pPr>
      <w:bookmarkStart w:id="255" w:name="_Ref531964708"/>
      <w:r w:rsidRPr="008560E4">
        <w:rPr>
          <w:rFonts w:ascii="Calibri" w:hAnsi="Calibri" w:cs="Calibri"/>
          <w:i w:val="0"/>
          <w:iCs w:val="0"/>
          <w:color w:val="000000"/>
          <w:sz w:val="24"/>
          <w:szCs w:val="24"/>
        </w:rPr>
        <w:t xml:space="preserve">Figure </w:t>
      </w:r>
      <w:r w:rsidRPr="008560E4">
        <w:rPr>
          <w:rFonts w:ascii="Calibri" w:hAnsi="Calibri" w:cs="Calibri"/>
          <w:i w:val="0"/>
          <w:iCs w:val="0"/>
          <w:color w:val="000000"/>
          <w:sz w:val="24"/>
          <w:szCs w:val="24"/>
        </w:rPr>
        <w:fldChar w:fldCharType="begin"/>
      </w:r>
      <w:r w:rsidRPr="008560E4">
        <w:rPr>
          <w:rFonts w:ascii="Calibri" w:hAnsi="Calibri" w:cs="Calibri"/>
          <w:i w:val="0"/>
          <w:iCs w:val="0"/>
          <w:color w:val="000000"/>
          <w:sz w:val="24"/>
          <w:szCs w:val="24"/>
        </w:rPr>
        <w:instrText xml:space="preserve"> SEQ Figure \* ARABIC </w:instrText>
      </w:r>
      <w:r w:rsidRPr="008560E4">
        <w:rPr>
          <w:rFonts w:ascii="Calibri" w:hAnsi="Calibri" w:cs="Calibri"/>
          <w:i w:val="0"/>
          <w:iCs w:val="0"/>
          <w:color w:val="000000"/>
          <w:sz w:val="24"/>
          <w:szCs w:val="24"/>
        </w:rPr>
        <w:fldChar w:fldCharType="separate"/>
      </w:r>
      <w:r w:rsidR="00A07FD0">
        <w:rPr>
          <w:rFonts w:ascii="Calibri" w:hAnsi="Calibri" w:cs="Calibri"/>
          <w:i w:val="0"/>
          <w:iCs w:val="0"/>
          <w:noProof/>
          <w:color w:val="000000"/>
          <w:sz w:val="24"/>
          <w:szCs w:val="24"/>
        </w:rPr>
        <w:t>63</w:t>
      </w:r>
      <w:r w:rsidRPr="008560E4">
        <w:rPr>
          <w:rFonts w:ascii="Calibri" w:hAnsi="Calibri" w:cs="Calibri"/>
          <w:i w:val="0"/>
          <w:iCs w:val="0"/>
          <w:color w:val="000000"/>
          <w:sz w:val="24"/>
          <w:szCs w:val="24"/>
        </w:rPr>
        <w:fldChar w:fldCharType="end"/>
      </w:r>
      <w:bookmarkEnd w:id="255"/>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5EDBA07" w14:textId="77777777" w:rsidR="0039716A" w:rsidRDefault="0039716A" w:rsidP="0039716A">
      <w:pPr>
        <w:pStyle w:val="Titre2"/>
        <w:rPr>
          <w:lang w:eastAsia="zh-CN"/>
        </w:rPr>
      </w:pPr>
      <w:bookmarkStart w:id="256" w:name="_Toc532821795"/>
      <w:r>
        <w:rPr>
          <w:lang w:eastAsia="zh-CN"/>
        </w:rPr>
        <w:t>Solutions de l’effet Morton instable</w:t>
      </w:r>
      <w:bookmarkEnd w:id="256"/>
    </w:p>
    <w:p w14:paraId="5C064FEB" w14:textId="77777777" w:rsidR="0039716A" w:rsidRDefault="0039716A" w:rsidP="0039716A">
      <w:pPr>
        <w:rPr>
          <w:szCs w:val="22"/>
          <w:lang w:eastAsia="zh-CN"/>
        </w:rPr>
      </w:pPr>
    </w:p>
    <w:p w14:paraId="7934DF1B" w14:textId="77777777" w:rsidR="0039716A" w:rsidRDefault="0039716A" w:rsidP="0039716A">
      <w:pPr>
        <w:spacing w:line="360" w:lineRule="auto"/>
        <w:rPr>
          <w:szCs w:val="22"/>
          <w:lang w:eastAsia="zh-CN"/>
        </w:rPr>
      </w:pPr>
      <w:r>
        <w:rPr>
          <w:szCs w:val="22"/>
          <w:lang w:eastAsia="zh-CN"/>
        </w:rPr>
        <w:t>La méthode de l’analyse numérique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les mesures de prévention devraient être prises pour éviter l’instabilité provoquée par cet effet. Des solutions empiriques et pragmatiques ont été découvertes et utilisée pour éviter l’effet Morton instable dans la littérature. Cependant, ces solutions ne sont pas universelles et elles sont valables uniquement sur les cas individuels. Pour mieux comprendre ces solutions et ensuite proposer des nouvelles préventions pour éviter l’effet Morton instable, les solutions empiriques proposées dans la littérature</w:t>
      </w:r>
      <w:r w:rsidRPr="00364D81">
        <w:rPr>
          <w:szCs w:val="22"/>
          <w:lang w:eastAsia="zh-CN"/>
        </w:rPr>
        <w:t xml:space="preserve"> </w:t>
      </w:r>
      <w:r>
        <w:rPr>
          <w:szCs w:val="22"/>
          <w:lang w:eastAsia="zh-CN"/>
        </w:rPr>
        <w:t xml:space="preserve">pour éviter l’effet Morton instable sont discutées et expliquée 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7C600EDC" w14:textId="77777777" w:rsidR="0039716A" w:rsidRDefault="0039716A" w:rsidP="0039716A">
      <w:pPr>
        <w:pStyle w:val="Titre3"/>
        <w:rPr>
          <w:lang w:eastAsia="zh-CN"/>
        </w:rPr>
      </w:pPr>
      <w:bookmarkStart w:id="257" w:name="_Toc532821796"/>
      <w:r>
        <w:rPr>
          <w:lang w:eastAsia="zh-CN"/>
        </w:rPr>
        <w:t xml:space="preserve">Comparaison quantitative des coefficients d’influence </w:t>
      </w:r>
      <m:oMath>
        <m:r>
          <m:rPr>
            <m:sty m:val="bi"/>
          </m:rPr>
          <w:rPr>
            <w:rFonts w:ascii="Cambria Math" w:hAnsi="Cambria Math"/>
            <w:lang w:eastAsia="zh-CN"/>
          </w:rPr>
          <m:t>ABC</m:t>
        </m:r>
      </m:oMath>
      <w:bookmarkEnd w:id="257"/>
    </w:p>
    <w:p w14:paraId="0C26F819" w14:textId="77777777" w:rsidR="0039716A" w:rsidRPr="00E30F8F" w:rsidRDefault="0039716A" w:rsidP="0039716A">
      <w:pPr>
        <w:rPr>
          <w:lang w:eastAsia="zh-CN"/>
        </w:rPr>
      </w:pPr>
    </w:p>
    <w:p w14:paraId="4E089965" w14:textId="77777777" w:rsidR="0039716A" w:rsidRDefault="0039716A" w:rsidP="0039716A">
      <w:pPr>
        <w:spacing w:line="360" w:lineRule="auto"/>
        <w:rPr>
          <w:szCs w:val="22"/>
        </w:rPr>
      </w:pPr>
      <w:r>
        <w:rPr>
          <w:szCs w:val="22"/>
          <w:lang w:eastAsia="zh-CN"/>
        </w:rPr>
        <w:t xml:space="preserve">Avant d’introduire les solutions empiriques en fonction de chaque coefficient d’influence, une comparaison quantitative de ses modules est d’abord présentée. Cette comparaison permet de connaitre la grandeur du module de chaque coefficient.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A07FD0">
        <w:rPr>
          <w:color w:val="000000"/>
          <w:szCs w:val="22"/>
          <w:lang w:eastAsia="zh-CN"/>
        </w:rPr>
        <w:t>[18]</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A07FD0">
        <w:rPr>
          <w:szCs w:val="22"/>
        </w:rPr>
        <w:t>[7]</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A07FD0">
        <w:rPr>
          <w:szCs w:val="22"/>
        </w:rPr>
        <w:t>[28]</w:t>
      </w:r>
      <w:r>
        <w:rPr>
          <w:szCs w:val="22"/>
        </w:rPr>
        <w:fldChar w:fldCharType="end"/>
      </w:r>
      <w:r>
        <w:rPr>
          <w:szCs w:val="22"/>
        </w:rPr>
        <w:t xml:space="preserve">. Les coefficients d’influence dans ces cas sont issus directement des références sans faire appeler aux modèles numériques dans cette thèse. </w:t>
      </w:r>
    </w:p>
    <w:p w14:paraId="3AF18804" w14:textId="77777777" w:rsidR="0039716A" w:rsidRDefault="0039716A" w:rsidP="0039716A">
      <w:pPr>
        <w:spacing w:line="360" w:lineRule="auto"/>
        <w:jc w:val="center"/>
        <w:rPr>
          <w:szCs w:val="22"/>
        </w:rPr>
      </w:pPr>
      <w:r>
        <w:rPr>
          <w:noProof/>
          <w:szCs w:val="22"/>
          <w:lang w:eastAsia="zh-CN"/>
        </w:rPr>
        <w:drawing>
          <wp:inline distT="0" distB="0" distL="0" distR="0" wp14:anchorId="496E584E" wp14:editId="293E94FC">
            <wp:extent cx="3781071" cy="2160000"/>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81071" cy="2160000"/>
                    </a:xfrm>
                    <a:prstGeom prst="rect">
                      <a:avLst/>
                    </a:prstGeom>
                    <a:noFill/>
                  </pic:spPr>
                </pic:pic>
              </a:graphicData>
            </a:graphic>
          </wp:inline>
        </w:drawing>
      </w:r>
    </w:p>
    <w:p w14:paraId="5EFBD080" w14:textId="77777777" w:rsidR="0039716A" w:rsidRDefault="0039716A" w:rsidP="0039716A">
      <w:pPr>
        <w:spacing w:line="360" w:lineRule="auto"/>
        <w:jc w:val="center"/>
        <w:rPr>
          <w:szCs w:val="22"/>
        </w:rPr>
      </w:pPr>
      <w:r>
        <w:rPr>
          <w:noProof/>
          <w:szCs w:val="22"/>
          <w:lang w:eastAsia="zh-CN"/>
        </w:rPr>
        <w:drawing>
          <wp:inline distT="0" distB="0" distL="0" distR="0" wp14:anchorId="60E6498F" wp14:editId="7DA0CDC2">
            <wp:extent cx="3781071" cy="216000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1071" cy="2160000"/>
                    </a:xfrm>
                    <a:prstGeom prst="rect">
                      <a:avLst/>
                    </a:prstGeom>
                    <a:noFill/>
                  </pic:spPr>
                </pic:pic>
              </a:graphicData>
            </a:graphic>
          </wp:inline>
        </w:drawing>
      </w:r>
    </w:p>
    <w:p w14:paraId="7D7AB08A" w14:textId="77777777" w:rsidR="0039716A" w:rsidRPr="00C65620" w:rsidRDefault="0039716A" w:rsidP="0039716A">
      <w:pPr>
        <w:spacing w:line="360" w:lineRule="auto"/>
        <w:jc w:val="center"/>
        <w:rPr>
          <w:szCs w:val="22"/>
        </w:rPr>
      </w:pPr>
      <w:r>
        <w:rPr>
          <w:noProof/>
          <w:szCs w:val="22"/>
          <w:lang w:eastAsia="zh-CN"/>
        </w:rPr>
        <w:drawing>
          <wp:inline distT="0" distB="0" distL="0" distR="0" wp14:anchorId="1D029160" wp14:editId="068FDA22">
            <wp:extent cx="3772762" cy="216000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2762" cy="2160000"/>
                    </a:xfrm>
                    <a:prstGeom prst="rect">
                      <a:avLst/>
                    </a:prstGeom>
                    <a:noFill/>
                  </pic:spPr>
                </pic:pic>
              </a:graphicData>
            </a:graphic>
          </wp:inline>
        </w:drawing>
      </w:r>
    </w:p>
    <w:p w14:paraId="66D38981" w14:textId="77777777" w:rsidR="0039716A" w:rsidRDefault="0039716A" w:rsidP="0039716A">
      <w:pPr>
        <w:pStyle w:val="Lgende"/>
        <w:rPr>
          <w:rFonts w:ascii="Calibri" w:hAnsi="Calibri" w:cs="Calibri"/>
          <w:i w:val="0"/>
          <w:iCs w:val="0"/>
          <w:noProof/>
          <w:color w:val="000000"/>
          <w:sz w:val="24"/>
          <w:szCs w:val="24"/>
        </w:rPr>
      </w:pPr>
      <w:bookmarkStart w:id="258" w:name="_Ref532235910"/>
      <w:r w:rsidRPr="00AF4DB1">
        <w:rPr>
          <w:rFonts w:ascii="Calibri" w:hAnsi="Calibri" w:cs="Calibri"/>
          <w:i w:val="0"/>
          <w:iCs w:val="0"/>
          <w:noProof/>
          <w:color w:val="000000"/>
          <w:sz w:val="24"/>
          <w:szCs w:val="24"/>
        </w:rPr>
        <w:t xml:space="preserve">Figure </w:t>
      </w:r>
      <w:r w:rsidRPr="00AF4DB1">
        <w:rPr>
          <w:rFonts w:ascii="Calibri" w:hAnsi="Calibri" w:cs="Calibri"/>
          <w:i w:val="0"/>
          <w:iCs w:val="0"/>
          <w:noProof/>
          <w:color w:val="000000"/>
          <w:sz w:val="24"/>
          <w:szCs w:val="24"/>
        </w:rPr>
        <w:fldChar w:fldCharType="begin"/>
      </w:r>
      <w:r w:rsidRPr="00AF4DB1">
        <w:rPr>
          <w:rFonts w:ascii="Calibri" w:hAnsi="Calibri" w:cs="Calibri"/>
          <w:i w:val="0"/>
          <w:iCs w:val="0"/>
          <w:noProof/>
          <w:color w:val="000000"/>
          <w:sz w:val="24"/>
          <w:szCs w:val="24"/>
        </w:rPr>
        <w:instrText xml:space="preserve"> SEQ Figure \* ARABIC </w:instrText>
      </w:r>
      <w:r w:rsidRPr="00AF4DB1">
        <w:rPr>
          <w:rFonts w:ascii="Calibri" w:hAnsi="Calibri" w:cs="Calibri"/>
          <w:i w:val="0"/>
          <w:iCs w:val="0"/>
          <w:noProof/>
          <w:color w:val="000000"/>
          <w:sz w:val="24"/>
          <w:szCs w:val="24"/>
        </w:rPr>
        <w:fldChar w:fldCharType="separate"/>
      </w:r>
      <w:r w:rsidR="00A07FD0">
        <w:rPr>
          <w:rFonts w:ascii="Calibri" w:hAnsi="Calibri" w:cs="Calibri"/>
          <w:i w:val="0"/>
          <w:iCs w:val="0"/>
          <w:noProof/>
          <w:color w:val="000000"/>
          <w:sz w:val="24"/>
          <w:szCs w:val="24"/>
        </w:rPr>
        <w:t>64</w:t>
      </w:r>
      <w:r w:rsidRPr="00AF4DB1">
        <w:rPr>
          <w:rFonts w:ascii="Calibri" w:hAnsi="Calibri" w:cs="Calibri"/>
          <w:i w:val="0"/>
          <w:iCs w:val="0"/>
          <w:noProof/>
          <w:color w:val="000000"/>
          <w:sz w:val="24"/>
          <w:szCs w:val="24"/>
        </w:rPr>
        <w:fldChar w:fldCharType="end"/>
      </w:r>
      <w:bookmarkEnd w:id="258"/>
      <w:r>
        <w:rPr>
          <w:rFonts w:ascii="Calibri" w:hAnsi="Calibri" w:cs="Calibri"/>
          <w:i w:val="0"/>
          <w:iCs w:val="0"/>
          <w:noProof/>
          <w:color w:val="000000"/>
          <w:sz w:val="24"/>
          <w:szCs w:val="24"/>
        </w:rPr>
        <w:t> : Comparaison des coefficients d’influence de l’effet Morton entre les cas d’études</w:t>
      </w:r>
    </w:p>
    <w:p w14:paraId="5C4EFEF1" w14:textId="77777777" w:rsidR="0039716A" w:rsidRDefault="0039716A" w:rsidP="0039716A">
      <w:pPr>
        <w:keepNext/>
        <w:jc w:val="center"/>
      </w:pPr>
      <w:r>
        <w:rPr>
          <w:noProof/>
          <w:lang w:eastAsia="zh-CN"/>
        </w:rPr>
        <w:drawing>
          <wp:inline distT="0" distB="0" distL="0" distR="0" wp14:anchorId="57AFFE0D" wp14:editId="15B21F4D">
            <wp:extent cx="3781070" cy="21600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81070" cy="2160000"/>
                    </a:xfrm>
                    <a:prstGeom prst="rect">
                      <a:avLst/>
                    </a:prstGeom>
                    <a:noFill/>
                  </pic:spPr>
                </pic:pic>
              </a:graphicData>
            </a:graphic>
          </wp:inline>
        </w:drawing>
      </w:r>
    </w:p>
    <w:p w14:paraId="5D973EA9" w14:textId="77777777" w:rsidR="0039716A" w:rsidRPr="005406A4" w:rsidRDefault="0039716A" w:rsidP="0039716A">
      <w:pPr>
        <w:pStyle w:val="Lgende"/>
        <w:jc w:val="center"/>
        <w:rPr>
          <w:rFonts w:ascii="Calibri" w:hAnsi="Calibri" w:cs="Calibri"/>
          <w:i w:val="0"/>
          <w:iCs w:val="0"/>
          <w:noProof/>
          <w:color w:val="000000"/>
          <w:sz w:val="24"/>
          <w:szCs w:val="24"/>
        </w:rPr>
      </w:pPr>
      <w:bookmarkStart w:id="259" w:name="_Ref532235878"/>
      <w:r w:rsidRPr="005406A4">
        <w:rPr>
          <w:rFonts w:ascii="Calibri" w:hAnsi="Calibri" w:cs="Calibri"/>
          <w:i w:val="0"/>
          <w:iCs w:val="0"/>
          <w:noProof/>
          <w:color w:val="000000"/>
          <w:sz w:val="24"/>
          <w:szCs w:val="24"/>
        </w:rPr>
        <w:t xml:space="preserve">Figure </w:t>
      </w:r>
      <w:r w:rsidRPr="005406A4">
        <w:rPr>
          <w:rFonts w:ascii="Calibri" w:hAnsi="Calibri" w:cs="Calibri"/>
          <w:i w:val="0"/>
          <w:iCs w:val="0"/>
          <w:noProof/>
          <w:color w:val="000000"/>
          <w:sz w:val="24"/>
          <w:szCs w:val="24"/>
        </w:rPr>
        <w:fldChar w:fldCharType="begin"/>
      </w:r>
      <w:r w:rsidRPr="005406A4">
        <w:rPr>
          <w:rFonts w:ascii="Calibri" w:hAnsi="Calibri" w:cs="Calibri"/>
          <w:i w:val="0"/>
          <w:iCs w:val="0"/>
          <w:noProof/>
          <w:color w:val="000000"/>
          <w:sz w:val="24"/>
          <w:szCs w:val="24"/>
        </w:rPr>
        <w:instrText xml:space="preserve"> SEQ Figure \* ARABIC </w:instrText>
      </w:r>
      <w:r w:rsidRPr="005406A4">
        <w:rPr>
          <w:rFonts w:ascii="Calibri" w:hAnsi="Calibri" w:cs="Calibri"/>
          <w:i w:val="0"/>
          <w:iCs w:val="0"/>
          <w:noProof/>
          <w:color w:val="000000"/>
          <w:sz w:val="24"/>
          <w:szCs w:val="24"/>
        </w:rPr>
        <w:fldChar w:fldCharType="separate"/>
      </w:r>
      <w:r w:rsidR="00A07FD0">
        <w:rPr>
          <w:rFonts w:ascii="Calibri" w:hAnsi="Calibri" w:cs="Calibri"/>
          <w:i w:val="0"/>
          <w:iCs w:val="0"/>
          <w:noProof/>
          <w:color w:val="000000"/>
          <w:sz w:val="24"/>
          <w:szCs w:val="24"/>
        </w:rPr>
        <w:t>65</w:t>
      </w:r>
      <w:r w:rsidRPr="005406A4">
        <w:rPr>
          <w:rFonts w:ascii="Calibri" w:hAnsi="Calibri" w:cs="Calibri"/>
          <w:i w:val="0"/>
          <w:iCs w:val="0"/>
          <w:noProof/>
          <w:color w:val="000000"/>
          <w:sz w:val="24"/>
          <w:szCs w:val="24"/>
        </w:rPr>
        <w:fldChar w:fldCharType="end"/>
      </w:r>
      <w:bookmarkEnd w:id="259"/>
      <w:r>
        <w:rPr>
          <w:rFonts w:ascii="Calibri" w:hAnsi="Calibri" w:cs="Calibri"/>
          <w:i w:val="0"/>
          <w:iCs w:val="0"/>
          <w:noProof/>
          <w:color w:val="000000"/>
          <w:sz w:val="24"/>
          <w:szCs w:val="24"/>
        </w:rPr>
        <w:t xml:space="preserve"> : Résultat de l’analyse de l’effet Morton des cas </w:t>
      </w:r>
    </w:p>
    <w:p w14:paraId="0E4BD4CE" w14:textId="77777777" w:rsidR="0039716A" w:rsidRPr="000E6474" w:rsidRDefault="0039716A" w:rsidP="0039716A">
      <w:pPr>
        <w:spacing w:line="360" w:lineRule="auto"/>
        <w:rPr>
          <w:szCs w:val="22"/>
        </w:rPr>
      </w:pPr>
      <w:r w:rsidRPr="000E6474">
        <w:rPr>
          <w:szCs w:val="22"/>
        </w:rPr>
        <w:t xml:space="preserve">Parmi les cas présenté,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références ou les calculs précédents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Pr>
          <w:szCs w:val="22"/>
        </w:rPr>
        <w:fldChar w:fldCharType="begin"/>
      </w:r>
      <w:r>
        <w:rPr>
          <w:szCs w:val="22"/>
        </w:rPr>
        <w:instrText xml:space="preserve"> REF _Ref532235910 \h  \* MERGEFORMAT </w:instrText>
      </w:r>
      <w:r>
        <w:rPr>
          <w:szCs w:val="22"/>
        </w:rPr>
      </w:r>
      <w:r>
        <w:rPr>
          <w:szCs w:val="22"/>
        </w:rPr>
        <w:fldChar w:fldCharType="separate"/>
      </w:r>
      <w:r w:rsidR="00A07FD0" w:rsidRPr="00A07FD0">
        <w:rPr>
          <w:szCs w:val="22"/>
        </w:rPr>
        <w:t>Figure 64</w:t>
      </w:r>
      <w:r>
        <w:rPr>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0E2F9C89" w14:textId="77777777" w:rsidR="0039716A" w:rsidRDefault="0039716A" w:rsidP="0039716A">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Morton instable est difficile de reproduire sur le rotor à cause de la sensibilité faible du balourd thermique par rapport à </w:t>
      </w:r>
      <m:oMath>
        <m:r>
          <m:rPr>
            <m:sty m:val="p"/>
          </m:rPr>
          <w:rPr>
            <w:rFonts w:ascii="Cambria Math" w:hAnsi="Cambria Math"/>
            <w:szCs w:val="22"/>
          </w:rPr>
          <m:t>Δ</m:t>
        </m:r>
        <m:r>
          <w:rPr>
            <w:rFonts w:ascii="Cambria Math" w:hAnsi="Cambria Math"/>
            <w:szCs w:val="22"/>
          </w:rPr>
          <m:t>T</m:t>
        </m:r>
      </m:oMath>
      <w:r>
        <w:rPr>
          <w:szCs w:val="22"/>
        </w:rPr>
        <w:t xml:space="preserve"> (le module</w:t>
      </w:r>
      <m:oMath>
        <m:r>
          <w:rPr>
            <w:rFonts w:ascii="Cambria Math" w:hAnsi="Cambria Math"/>
            <w:szCs w:val="22"/>
          </w:rPr>
          <m:t xml:space="preserve"> C</m:t>
        </m:r>
      </m:oMath>
      <w:r>
        <w:rPr>
          <w:szCs w:val="22"/>
        </w:rPr>
        <w:t xml:space="preserve">).  </w:t>
      </w:r>
    </w:p>
    <w:p w14:paraId="5394E200" w14:textId="77777777" w:rsidR="0039716A" w:rsidRDefault="0039716A" w:rsidP="0039716A">
      <w:pPr>
        <w:pStyle w:val="Paragraphedeliste"/>
        <w:numPr>
          <w:ilvl w:val="0"/>
          <w:numId w:val="22"/>
        </w:numPr>
        <w:spacing w:line="360" w:lineRule="auto"/>
        <w:jc w:val="both"/>
        <w:rPr>
          <w:szCs w:val="22"/>
        </w:rPr>
      </w:pPr>
      <w:r w:rsidRPr="00B27728">
        <w:rPr>
          <w:szCs w:val="22"/>
        </w:rPr>
        <w:t xml:space="preserve">Pour les rotors du cas Faulkner et Panara et al. W1, tous les deux possèdent une sensibilité importante du balourd thermique par rapport à la différence de la température </w:t>
      </w:r>
      <m:oMath>
        <m:r>
          <m:rPr>
            <m:sty m:val="p"/>
          </m:rPr>
          <w:rPr>
            <w:rFonts w:ascii="Cambria Math" w:hAnsi="Cambria Math"/>
            <w:szCs w:val="22"/>
          </w:rPr>
          <m:t>Δ</m:t>
        </m:r>
        <m:r>
          <w:rPr>
            <w:rFonts w:ascii="Cambria Math" w:hAnsi="Cambria Math"/>
            <w:szCs w:val="22"/>
          </w:rPr>
          <m:t>T</m:t>
        </m:r>
      </m:oMath>
      <w:r w:rsidRPr="00B27728">
        <w:rPr>
          <w:szCs w:val="22"/>
        </w:rPr>
        <w:t xml:space="preserve"> (Module </w:t>
      </w:r>
      <m:oMath>
        <m:r>
          <m:rPr>
            <m:sty m:val="bi"/>
          </m:rPr>
          <w:rPr>
            <w:rFonts w:ascii="Cambria Math" w:hAnsi="Cambria Math"/>
            <w:szCs w:val="22"/>
          </w:rPr>
          <m:t>C</m:t>
        </m:r>
      </m:oMath>
      <w:r w:rsidRPr="00B27728">
        <w:rPr>
          <w:szCs w:val="22"/>
        </w:rPr>
        <w:t xml:space="preserve"> vaut 188 et 335 gmm/°C),  alors que ses sensibilité de la vibration par rapport au balourd sont les plus faibles parmi les cas étudié. </w:t>
      </w:r>
    </w:p>
    <w:p w14:paraId="11AEF69D" w14:textId="77777777" w:rsidR="0039716A" w:rsidRDefault="0039716A" w:rsidP="0039716A">
      <w:pPr>
        <w:pStyle w:val="Paragraphedeliste"/>
        <w:numPr>
          <w:ilvl w:val="0"/>
          <w:numId w:val="22"/>
        </w:numPr>
        <w:spacing w:line="360" w:lineRule="auto"/>
        <w:jc w:val="both"/>
        <w:rPr>
          <w:szCs w:val="22"/>
        </w:rPr>
      </w:pPr>
      <w:r>
        <w:rPr>
          <w:szCs w:val="22"/>
        </w:rPr>
        <w:t xml:space="preserve">Le module du </w:t>
      </w:r>
      <m:oMath>
        <m:r>
          <m:rPr>
            <m:sty m:val="bi"/>
          </m:rPr>
          <w:rPr>
            <w:rFonts w:ascii="Cambria Math" w:hAnsi="Cambria Math"/>
            <w:szCs w:val="22"/>
          </w:rPr>
          <m:t>C</m:t>
        </m:r>
      </m:oMath>
      <w:r w:rsidRPr="0072179C">
        <w:rPr>
          <w:szCs w:val="22"/>
        </w:rPr>
        <w:t xml:space="preserve"> est</w:t>
      </w:r>
      <w:r>
        <w:rPr>
          <w:szCs w:val="22"/>
        </w:rPr>
        <w:t xml:space="preserve"> 100 fois plus important que ceux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Pr="00C5474C">
        <w:rPr>
          <w:szCs w:val="22"/>
        </w:rPr>
        <w:t xml:space="preserve">. </w:t>
      </w:r>
      <w:r>
        <w:rPr>
          <w:szCs w:val="22"/>
        </w:rPr>
        <w:t xml:space="preserve">Ces derniers sont de l’ordre d’une dixième. </w:t>
      </w:r>
      <w:r>
        <w:rPr>
          <w:b/>
          <w:szCs w:val="22"/>
        </w:rPr>
        <w:t xml:space="preserve"> </w:t>
      </w:r>
    </w:p>
    <w:p w14:paraId="0037ABFF" w14:textId="77777777" w:rsidR="0039716A" w:rsidRDefault="0039716A" w:rsidP="0039716A">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72CE09A2" w14:textId="77777777" w:rsidR="0039716A" w:rsidRDefault="0039716A" w:rsidP="0039716A">
      <w:pPr>
        <w:pStyle w:val="Titre3"/>
        <w:rPr>
          <w:lang w:eastAsia="zh-CN"/>
        </w:rPr>
      </w:pPr>
      <w:bookmarkStart w:id="260" w:name="_Toc532821797"/>
      <w:r>
        <w:rPr>
          <w:lang w:eastAsia="zh-CN"/>
        </w:rPr>
        <w:t xml:space="preserve">Solutions liées au coefficient </w:t>
      </w:r>
      <m:oMath>
        <m:r>
          <m:rPr>
            <m:sty m:val="bi"/>
          </m:rPr>
          <w:rPr>
            <w:rFonts w:ascii="Cambria Math" w:hAnsi="Cambria Math"/>
            <w:lang w:eastAsia="zh-CN"/>
          </w:rPr>
          <m:t>C</m:t>
        </m:r>
      </m:oMath>
      <w:bookmarkEnd w:id="260"/>
    </w:p>
    <w:p w14:paraId="65548E4D" w14:textId="77777777" w:rsidR="0039716A" w:rsidRPr="00B63B3E" w:rsidRDefault="0039716A" w:rsidP="0039716A">
      <w:pPr>
        <w:rPr>
          <w:lang w:eastAsia="zh-CN"/>
        </w:rPr>
      </w:pPr>
    </w:p>
    <w:p w14:paraId="77E41156" w14:textId="77777777" w:rsidR="0039716A" w:rsidRDefault="0039716A" w:rsidP="0039716A">
      <w:pPr>
        <w:spacing w:line="360" w:lineRule="auto"/>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r>
          <m:rPr>
            <m:sty m:val="p"/>
          </m:rPr>
          <w:rPr>
            <w:rFonts w:ascii="Cambria Math" w:hAnsi="Cambria Math"/>
            <w:lang w:eastAsia="zh-CN"/>
          </w:rPr>
          <m:t>Δ</m:t>
        </m:r>
        <m:r>
          <w:rPr>
            <w:rFonts w:ascii="Cambria Math" w:hAnsi="Cambria Math"/>
            <w:lang w:eastAsia="zh-CN"/>
          </w:rPr>
          <m:t>T</m:t>
        </m:r>
      </m:oMath>
      <w:r>
        <w:rPr>
          <w:lang w:eastAsia="zh-CN"/>
        </w:rPr>
        <w:t xml:space="preserve">. Ce coefficient d’influence est indépendant des conditions de fonctionnement telle que la vitesse de rotation et la température du lubrifiant. Il est lié directement à la configuration géométrique du rotor et du palier étudié, ainsi le matériau de rotor. En se basant sur la formule </w:t>
      </w:r>
      <w:r>
        <w:rPr>
          <w:lang w:eastAsia="zh-CN"/>
        </w:rPr>
        <w:fldChar w:fldCharType="begin"/>
      </w:r>
      <w:r>
        <w:rPr>
          <w:lang w:eastAsia="zh-CN"/>
        </w:rPr>
        <w:instrText xml:space="preserve"> REF _Ref518572565 \r \h </w:instrText>
      </w:r>
      <w:r>
        <w:rPr>
          <w:lang w:eastAsia="zh-CN"/>
        </w:rPr>
      </w:r>
      <w:r>
        <w:rPr>
          <w:lang w:eastAsia="zh-CN"/>
        </w:rPr>
        <w:fldChar w:fldCharType="separate"/>
      </w:r>
      <w:r w:rsidR="00A07FD0">
        <w:rPr>
          <w:lang w:eastAsia="zh-CN"/>
        </w:rPr>
        <w:t>Eq.6</w:t>
      </w:r>
      <w:r>
        <w:rPr>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037A09A1" w14:textId="77777777" w:rsidR="0039716A" w:rsidRDefault="0039716A" w:rsidP="0039716A">
      <w:pPr>
        <w:pStyle w:val="Paragraphedeliste"/>
        <w:numPr>
          <w:ilvl w:val="0"/>
          <w:numId w:val="23"/>
        </w:numPr>
        <w:spacing w:line="360" w:lineRule="auto"/>
        <w:rPr>
          <w:lang w:eastAsia="zh-CN"/>
        </w:rPr>
      </w:pPr>
      <w:r>
        <w:rPr>
          <w:lang w:eastAsia="zh-CN"/>
        </w:rPr>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7BD022DA" w14:textId="77777777" w:rsidR="0039716A" w:rsidRDefault="0039716A" w:rsidP="0039716A">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7AD5FC54" w14:textId="77777777" w:rsidR="0039716A" w:rsidRDefault="0039716A" w:rsidP="0039716A">
      <w:pPr>
        <w:pStyle w:val="Paragraphedeliste"/>
        <w:numPr>
          <w:ilvl w:val="0"/>
          <w:numId w:val="23"/>
        </w:numPr>
        <w:spacing w:line="360" w:lineRule="auto"/>
        <w:rPr>
          <w:lang w:eastAsia="zh-CN"/>
        </w:rPr>
      </w:pPr>
      <w:r>
        <w:rPr>
          <w:lang w:eastAsia="zh-CN"/>
        </w:rPr>
        <w:t>Distance axiale entre le centre de masse en porte à faux et le centre du palier</w:t>
      </w:r>
    </w:p>
    <w:p w14:paraId="7E3E1B85" w14:textId="77777777" w:rsidR="0039716A" w:rsidRDefault="0039716A" w:rsidP="0039716A">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2FB2CB02" w14:textId="77777777" w:rsidR="0039716A" w:rsidRDefault="0039716A" w:rsidP="0039716A">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7922D1C8" w14:textId="77777777" w:rsidR="0039716A" w:rsidRDefault="0039716A" w:rsidP="0039716A">
      <w:pPr>
        <w:spacing w:line="360" w:lineRule="auto"/>
        <w:rPr>
          <w:lang w:eastAsia="zh-CN"/>
        </w:rPr>
      </w:pPr>
      <w:r>
        <w:rPr>
          <w:lang w:eastAsia="zh-CN"/>
        </w:rPr>
        <w:t xml:space="preserve">Parmi les solutions empiriques liées au coefficient  ,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A07FD0">
        <w:rPr>
          <w:lang w:eastAsia="zh-CN"/>
        </w:rPr>
        <w:t>[10]</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changer le module des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en gardant le même balourd. Cependant, prenant en compte la grandeur de la variation du module des coefficients d’influence, la réduction du module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du module des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47D6DF7D" w14:textId="77777777" w:rsidR="0039716A" w:rsidRPr="009115DF" w:rsidRDefault="0039716A" w:rsidP="0039716A">
      <w:pPr>
        <w:pStyle w:val="Titre3"/>
        <w:rPr>
          <w:szCs w:val="22"/>
          <w:lang w:eastAsia="zh-CN"/>
        </w:rPr>
      </w:pPr>
      <w:bookmarkStart w:id="261" w:name="_Toc532821798"/>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261"/>
    </w:p>
    <w:p w14:paraId="1948A5BD" w14:textId="77777777" w:rsidR="0039716A" w:rsidRDefault="0039716A" w:rsidP="0039716A">
      <w:pPr>
        <w:spacing w:line="360" w:lineRule="auto"/>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 xml:space="preserve">ne peuvent pas simplement être justifiées par une formule analytique comme la réduction de masse en porte à faux. Le module des deux coefficients dépende de l’ensemble de la structure ainsi que les conditions de fonctionnement. Ainsi, les solutions correspondantes sont plus délicates. En outre, le niveau de vibration et la </w:t>
      </w:r>
      <m:oMath>
        <m:r>
          <m:rPr>
            <m:sty m:val="p"/>
          </m:rPr>
          <w:rPr>
            <w:rFonts w:ascii="Cambria Math" w:hAnsi="Cambria Math"/>
            <w:szCs w:val="22"/>
          </w:rPr>
          <m:t>Δ</m:t>
        </m:r>
        <m:r>
          <w:rPr>
            <w:rFonts w:ascii="Cambria Math" w:hAnsi="Cambria Math"/>
            <w:szCs w:val="22"/>
          </w:rPr>
          <m:t>T</m:t>
        </m:r>
      </m:oMath>
      <w:r>
        <w:rPr>
          <w:szCs w:val="22"/>
        </w:rPr>
        <w:t xml:space="preserve"> sont souvent corrélées. Cette corrélation a été mesurée et prouvée expérimentalement sur le banc d’essai BEM du rotor 430mm (voir </w:t>
      </w:r>
      <w:r>
        <w:rPr>
          <w:szCs w:val="22"/>
        </w:rPr>
        <w:fldChar w:fldCharType="begin"/>
      </w:r>
      <w:r>
        <w:rPr>
          <w:szCs w:val="22"/>
        </w:rPr>
        <w:instrText xml:space="preserve"> REF _Ref496183456 \h </w:instrText>
      </w:r>
      <w:r>
        <w:rPr>
          <w:szCs w:val="22"/>
        </w:rPr>
      </w:r>
      <w:r>
        <w:rPr>
          <w:szCs w:val="22"/>
        </w:rPr>
        <w:fldChar w:fldCharType="separate"/>
      </w:r>
      <w:r w:rsidR="00A07FD0" w:rsidRPr="0022211E">
        <w:rPr>
          <w:i/>
          <w:iCs/>
        </w:rPr>
        <w:t xml:space="preserve">Figure </w:t>
      </w:r>
      <w:r w:rsidR="00A07FD0">
        <w:rPr>
          <w:i/>
          <w:iCs/>
          <w:noProof/>
        </w:rPr>
        <w:t>66</w:t>
      </w:r>
      <w:r>
        <w:rPr>
          <w:szCs w:val="22"/>
        </w:rPr>
        <w:fldChar w:fldCharType="end"/>
      </w:r>
      <w:r>
        <w:rPr>
          <w:szCs w:val="22"/>
        </w:rPr>
        <w:t xml:space="preserve">). Quand le niveau de vibration est important, la </w:t>
      </w:r>
      <m:oMath>
        <m:r>
          <m:rPr>
            <m:sty m:val="p"/>
          </m:rPr>
          <w:rPr>
            <w:rFonts w:ascii="Cambria Math" w:hAnsi="Cambria Math"/>
            <w:szCs w:val="22"/>
          </w:rPr>
          <m:t>Δ</m:t>
        </m:r>
        <m:r>
          <w:rPr>
            <w:rFonts w:ascii="Cambria Math" w:hAnsi="Cambria Math"/>
            <w:szCs w:val="22"/>
          </w:rPr>
          <m:t>T</m:t>
        </m:r>
      </m:oMath>
      <w:r>
        <w:rPr>
          <w:szCs w:val="22"/>
        </w:rPr>
        <w:t xml:space="preserve"> est également plus importante. C’est pour cette raison que la variation du module du </w:t>
      </w:r>
      <m:oMath>
        <m:r>
          <m:rPr>
            <m:sty m:val="bi"/>
          </m:rPr>
          <w:rPr>
            <w:rFonts w:ascii="Cambria Math" w:hAnsi="Cambria Math"/>
            <w:szCs w:val="22"/>
          </w:rPr>
          <m:t>B</m:t>
        </m:r>
      </m:oMath>
      <w:r>
        <w:rPr>
          <w:szCs w:val="22"/>
        </w:rPr>
        <w:t xml:space="preserve"> est faible et compris entre 0.1 et 0.2 °C/µm. Dans la suite, deux pistes pour éviter l’effet Morton instables liées aux coefficients </w:t>
      </w:r>
      <m:oMath>
        <m:r>
          <m:rPr>
            <m:sty m:val="bi"/>
          </m:rPr>
          <w:rPr>
            <w:rFonts w:ascii="Cambria Math" w:hAnsi="Cambria Math"/>
            <w:szCs w:val="22"/>
          </w:rPr>
          <m:t>A,B</m:t>
        </m:r>
      </m:oMath>
      <w:r>
        <w:rPr>
          <w:szCs w:val="22"/>
        </w:rPr>
        <w:t xml:space="preserve"> sont discutées :</w:t>
      </w:r>
    </w:p>
    <w:p w14:paraId="130B09A5" w14:textId="77777777" w:rsidR="0039716A" w:rsidRDefault="0039716A" w:rsidP="0039716A">
      <w:pPr>
        <w:spacing w:line="360" w:lineRule="auto"/>
        <w:jc w:val="center"/>
        <w:rPr>
          <w:szCs w:val="22"/>
        </w:rPr>
      </w:pPr>
      <w:r>
        <w:rPr>
          <w:noProof/>
          <w:lang w:eastAsia="zh-CN"/>
        </w:rPr>
        <w:drawing>
          <wp:inline distT="0" distB="0" distL="0" distR="0" wp14:anchorId="6D6799FF" wp14:editId="3A8BC15A">
            <wp:extent cx="3884054" cy="2077517"/>
            <wp:effectExtent l="0" t="0" r="254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T_en_fonction_amplitudes_DEF.PNG"/>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890010" cy="2080703"/>
                    </a:xfrm>
                    <a:prstGeom prst="rect">
                      <a:avLst/>
                    </a:prstGeom>
                    <a:ln>
                      <a:noFill/>
                    </a:ln>
                    <a:extLst>
                      <a:ext uri="{53640926-AAD7-44D8-BBD7-CCE9431645EC}">
                        <a14:shadowObscured xmlns:a14="http://schemas.microsoft.com/office/drawing/2010/main"/>
                      </a:ext>
                    </a:extLst>
                  </pic:spPr>
                </pic:pic>
              </a:graphicData>
            </a:graphic>
          </wp:inline>
        </w:drawing>
      </w:r>
    </w:p>
    <w:p w14:paraId="297DCB72" w14:textId="77777777" w:rsidR="0039716A" w:rsidRPr="00C20063" w:rsidRDefault="0039716A" w:rsidP="0039716A">
      <w:pPr>
        <w:pStyle w:val="Lgende"/>
        <w:jc w:val="center"/>
        <w:rPr>
          <w:rFonts w:ascii="Calibri" w:eastAsia="Times New Roman" w:hAnsi="Calibri" w:cs="Times New Roman"/>
          <w:i w:val="0"/>
          <w:iCs w:val="0"/>
          <w:color w:val="auto"/>
          <w:sz w:val="22"/>
          <w:szCs w:val="20"/>
        </w:rPr>
      </w:pPr>
      <w:bookmarkStart w:id="262" w:name="_Ref496183456"/>
      <w:r w:rsidRPr="0022211E">
        <w:rPr>
          <w:rFonts w:ascii="Calibri" w:eastAsia="Times New Roman" w:hAnsi="Calibri" w:cs="Times New Roman"/>
          <w:i w:val="0"/>
          <w:iCs w:val="0"/>
          <w:color w:val="auto"/>
          <w:sz w:val="22"/>
          <w:szCs w:val="20"/>
        </w:rPr>
        <w:t xml:space="preserve">Figure </w:t>
      </w:r>
      <w:r w:rsidRPr="0022211E">
        <w:rPr>
          <w:rFonts w:ascii="Calibri" w:eastAsia="Times New Roman" w:hAnsi="Calibri" w:cs="Times New Roman"/>
          <w:i w:val="0"/>
          <w:iCs w:val="0"/>
          <w:color w:val="auto"/>
          <w:sz w:val="22"/>
          <w:szCs w:val="20"/>
        </w:rPr>
        <w:fldChar w:fldCharType="begin"/>
      </w:r>
      <w:r w:rsidRPr="0022211E">
        <w:rPr>
          <w:rFonts w:ascii="Calibri" w:eastAsia="Times New Roman" w:hAnsi="Calibri" w:cs="Times New Roman"/>
          <w:i w:val="0"/>
          <w:iCs w:val="0"/>
          <w:color w:val="auto"/>
          <w:sz w:val="22"/>
          <w:szCs w:val="20"/>
        </w:rPr>
        <w:instrText xml:space="preserve"> SEQ Figure \* ARABIC </w:instrText>
      </w:r>
      <w:r w:rsidRPr="0022211E">
        <w:rPr>
          <w:rFonts w:ascii="Calibri" w:eastAsia="Times New Roman" w:hAnsi="Calibri" w:cs="Times New Roman"/>
          <w:i w:val="0"/>
          <w:iCs w:val="0"/>
          <w:color w:val="auto"/>
          <w:sz w:val="22"/>
          <w:szCs w:val="20"/>
        </w:rPr>
        <w:fldChar w:fldCharType="separate"/>
      </w:r>
      <w:r w:rsidR="00A07FD0">
        <w:rPr>
          <w:rFonts w:ascii="Calibri" w:eastAsia="Times New Roman" w:hAnsi="Calibri" w:cs="Times New Roman"/>
          <w:i w:val="0"/>
          <w:iCs w:val="0"/>
          <w:noProof/>
          <w:color w:val="auto"/>
          <w:sz w:val="22"/>
          <w:szCs w:val="20"/>
        </w:rPr>
        <w:t>66</w:t>
      </w:r>
      <w:r w:rsidRPr="0022211E">
        <w:rPr>
          <w:rFonts w:ascii="Calibri" w:eastAsia="Times New Roman" w:hAnsi="Calibri" w:cs="Times New Roman"/>
          <w:i w:val="0"/>
          <w:iCs w:val="0"/>
          <w:color w:val="auto"/>
          <w:sz w:val="22"/>
          <w:szCs w:val="20"/>
        </w:rPr>
        <w:fldChar w:fldCharType="end"/>
      </w:r>
      <w:bookmarkEnd w:id="262"/>
      <w:r w:rsidRPr="0022211E">
        <w:rPr>
          <w:rFonts w:ascii="Calibri" w:eastAsia="Times New Roman" w:hAnsi="Calibri" w:cs="Times New Roman"/>
          <w:i w:val="0"/>
          <w:iCs w:val="0"/>
          <w:color w:val="auto"/>
          <w:sz w:val="22"/>
          <w:szCs w:val="20"/>
        </w:rPr>
        <w:t xml:space="preserve"> : Corrélation entre le ∆T</w:t>
      </w:r>
      <w:r>
        <w:rPr>
          <w:rFonts w:ascii="Calibri" w:eastAsia="Times New Roman" w:hAnsi="Calibri" w:cs="Times New Roman"/>
          <w:i w:val="0"/>
          <w:iCs w:val="0"/>
          <w:color w:val="auto"/>
          <w:sz w:val="22"/>
          <w:szCs w:val="20"/>
        </w:rPr>
        <w:t xml:space="preserve"> du rotor et les amplitudes de la vibration </w:t>
      </w:r>
      <w:r w:rsidRPr="0022211E">
        <w:rPr>
          <w:rFonts w:ascii="Calibri" w:eastAsia="Times New Roman" w:hAnsi="Calibri" w:cs="Times New Roman"/>
          <w:i w:val="0"/>
          <w:iCs w:val="0"/>
          <w:color w:val="auto"/>
          <w:sz w:val="22"/>
          <w:szCs w:val="20"/>
        </w:rPr>
        <w:t>synchrone</w:t>
      </w:r>
      <w:r>
        <w:rPr>
          <w:rFonts w:ascii="Calibri" w:eastAsia="Times New Roman" w:hAnsi="Calibri" w:cs="Times New Roman"/>
          <w:i w:val="0"/>
          <w:iCs w:val="0"/>
          <w:color w:val="auto"/>
          <w:sz w:val="22"/>
          <w:szCs w:val="20"/>
        </w:rPr>
        <w:t xml:space="preserve"> mesurée sur le rotor 430mm du Banc de l’effet Morton.</w:t>
      </w:r>
    </w:p>
    <w:p w14:paraId="59F29959" w14:textId="77777777" w:rsidR="0039716A" w:rsidRDefault="0039716A" w:rsidP="0039716A">
      <w:pPr>
        <w:pStyle w:val="Titre4"/>
      </w:pPr>
      <w:r>
        <w:t>Eloignement des vitesses critiques</w:t>
      </w:r>
    </w:p>
    <w:p w14:paraId="4AF1C95E" w14:textId="77777777" w:rsidR="0039716A" w:rsidRPr="00C20063" w:rsidRDefault="0039716A" w:rsidP="0039716A">
      <w:pPr>
        <w:pStyle w:val="Default"/>
      </w:pPr>
    </w:p>
    <w:p w14:paraId="38C6F36A" w14:textId="77777777" w:rsidR="0039716A" w:rsidRDefault="0039716A" w:rsidP="0039716A">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A07FD0">
        <w:rPr>
          <w:szCs w:val="22"/>
        </w:rPr>
        <w:t>[22]</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A07FD0" w:rsidRPr="00A07FD0">
        <w:rPr>
          <w:szCs w:val="22"/>
        </w:rPr>
        <w:t>Tableau 13</w:t>
      </w:r>
      <w:r>
        <w:rPr>
          <w:szCs w:val="22"/>
        </w:rPr>
        <w:fldChar w:fldCharType="end"/>
      </w:r>
      <w:r>
        <w:rPr>
          <w:szCs w:val="22"/>
        </w:rPr>
        <w:t xml:space="preserve">. Pour une configuration du rotor définie,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devient plus grand vers la vitesse critique, ainsi que le module de l’indicateur de l’effet Morton. Le déclenchement de l’effet Morton instable est 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4375024C" w14:textId="77777777" w:rsidR="0039716A" w:rsidRPr="003C64E1" w:rsidRDefault="0039716A" w:rsidP="0039716A">
      <w:pPr>
        <w:pStyle w:val="Lgende"/>
        <w:keepNext/>
        <w:spacing w:after="0"/>
        <w:jc w:val="center"/>
        <w:rPr>
          <w:rFonts w:ascii="Calibri" w:eastAsia="Times New Roman" w:hAnsi="Calibri" w:cs="Times New Roman"/>
          <w:i w:val="0"/>
          <w:iCs w:val="0"/>
          <w:color w:val="auto"/>
          <w:sz w:val="22"/>
          <w:szCs w:val="22"/>
          <w:lang w:eastAsia="fr-FR"/>
        </w:rPr>
      </w:pPr>
      <w:bookmarkStart w:id="263" w:name="_Ref532298509"/>
      <w:r w:rsidRPr="003C64E1">
        <w:rPr>
          <w:rFonts w:ascii="Calibri" w:eastAsia="Times New Roman" w:hAnsi="Calibri" w:cs="Times New Roman"/>
          <w:i w:val="0"/>
          <w:iCs w:val="0"/>
          <w:color w:val="auto"/>
          <w:sz w:val="22"/>
          <w:szCs w:val="22"/>
          <w:lang w:eastAsia="fr-FR"/>
        </w:rPr>
        <w:t xml:space="preserve">Tableau </w:t>
      </w:r>
      <w:r w:rsidRPr="003C64E1">
        <w:rPr>
          <w:rFonts w:ascii="Calibri" w:eastAsia="Times New Roman" w:hAnsi="Calibri" w:cs="Times New Roman"/>
          <w:i w:val="0"/>
          <w:iCs w:val="0"/>
          <w:color w:val="auto"/>
          <w:sz w:val="22"/>
          <w:szCs w:val="22"/>
          <w:lang w:eastAsia="fr-FR"/>
        </w:rPr>
        <w:fldChar w:fldCharType="begin"/>
      </w:r>
      <w:r w:rsidRPr="003C64E1">
        <w:rPr>
          <w:rFonts w:ascii="Calibri" w:eastAsia="Times New Roman" w:hAnsi="Calibri" w:cs="Times New Roman"/>
          <w:i w:val="0"/>
          <w:iCs w:val="0"/>
          <w:color w:val="auto"/>
          <w:sz w:val="22"/>
          <w:szCs w:val="22"/>
          <w:lang w:eastAsia="fr-FR"/>
        </w:rPr>
        <w:instrText xml:space="preserve"> SEQ Tableau \* ARABIC </w:instrText>
      </w:r>
      <w:r w:rsidRPr="003C64E1">
        <w:rPr>
          <w:rFonts w:ascii="Calibri" w:eastAsia="Times New Roman" w:hAnsi="Calibri" w:cs="Times New Roman"/>
          <w:i w:val="0"/>
          <w:iCs w:val="0"/>
          <w:color w:val="auto"/>
          <w:sz w:val="22"/>
          <w:szCs w:val="22"/>
          <w:lang w:eastAsia="fr-FR"/>
        </w:rPr>
        <w:fldChar w:fldCharType="separate"/>
      </w:r>
      <w:r w:rsidR="00A07FD0">
        <w:rPr>
          <w:rFonts w:ascii="Calibri" w:eastAsia="Times New Roman" w:hAnsi="Calibri" w:cs="Times New Roman"/>
          <w:i w:val="0"/>
          <w:iCs w:val="0"/>
          <w:noProof/>
          <w:color w:val="auto"/>
          <w:sz w:val="22"/>
          <w:szCs w:val="22"/>
          <w:lang w:eastAsia="fr-FR"/>
        </w:rPr>
        <w:t>13</w:t>
      </w:r>
      <w:r w:rsidRPr="003C64E1">
        <w:rPr>
          <w:rFonts w:ascii="Calibri" w:eastAsia="Times New Roman" w:hAnsi="Calibri" w:cs="Times New Roman"/>
          <w:i w:val="0"/>
          <w:iCs w:val="0"/>
          <w:color w:val="auto"/>
          <w:sz w:val="22"/>
          <w:szCs w:val="22"/>
          <w:lang w:eastAsia="fr-FR"/>
        </w:rPr>
        <w:fldChar w:fldCharType="end"/>
      </w:r>
      <w:bookmarkEnd w:id="263"/>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39716A" w:rsidRPr="00D72283" w14:paraId="5A0BF210" w14:textId="77777777" w:rsidTr="00863B0F">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7AE600D0" w14:textId="77777777" w:rsidR="0039716A" w:rsidRPr="009D7509" w:rsidRDefault="0039716A" w:rsidP="00863B0F">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64BA1848" w14:textId="77777777" w:rsidR="0039716A" w:rsidRPr="009D7509" w:rsidRDefault="0039716A" w:rsidP="00863B0F">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2427193" w14:textId="77777777" w:rsidR="0039716A" w:rsidRPr="009D7509" w:rsidRDefault="0039716A" w:rsidP="00863B0F">
            <w:pPr>
              <w:jc w:val="center"/>
              <w:rPr>
                <w:color w:val="FFFFFF" w:themeColor="background1"/>
                <w:sz w:val="20"/>
                <w:szCs w:val="22"/>
              </w:rPr>
            </w:pPr>
            <w:r w:rsidRPr="009D7509">
              <w:rPr>
                <w:b/>
                <w:bCs/>
                <w:color w:val="FFFFFF" w:themeColor="background1"/>
                <w:sz w:val="20"/>
                <w:szCs w:val="22"/>
              </w:rPr>
              <w:t>Vitesses critiques (tr/min)</w:t>
            </w:r>
          </w:p>
        </w:tc>
      </w:tr>
      <w:tr w:rsidR="0039716A" w:rsidRPr="00D72283" w14:paraId="79B7A921" w14:textId="77777777" w:rsidTr="00863B0F">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7522B9A" w14:textId="77777777" w:rsidR="0039716A" w:rsidRPr="009D7509" w:rsidRDefault="0039716A" w:rsidP="00863B0F">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A07FD0">
              <w:rPr>
                <w:sz w:val="20"/>
                <w:szCs w:val="22"/>
              </w:rPr>
              <w:t>[10]</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65F79FA" w14:textId="77777777" w:rsidR="0039716A" w:rsidRPr="009D7509" w:rsidRDefault="0039716A" w:rsidP="00863B0F">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7D74D27" w14:textId="77777777" w:rsidR="0039716A" w:rsidRPr="009D7509" w:rsidRDefault="0039716A" w:rsidP="00863B0F">
            <w:pPr>
              <w:jc w:val="center"/>
              <w:rPr>
                <w:sz w:val="20"/>
                <w:szCs w:val="22"/>
              </w:rPr>
            </w:pPr>
            <w:r w:rsidRPr="009D7509">
              <w:rPr>
                <w:sz w:val="20"/>
                <w:szCs w:val="22"/>
              </w:rPr>
              <w:t>14000</w:t>
            </w:r>
          </w:p>
        </w:tc>
      </w:tr>
      <w:tr w:rsidR="0039716A" w:rsidRPr="00D72283" w14:paraId="3EE61AFF" w14:textId="77777777" w:rsidTr="00863B0F">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5E060A2" w14:textId="77777777" w:rsidR="0039716A" w:rsidRPr="009D7509" w:rsidRDefault="0039716A" w:rsidP="00863B0F">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A07FD0">
              <w:rPr>
                <w:sz w:val="20"/>
                <w:szCs w:val="22"/>
              </w:rPr>
              <w:t>[16]</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BE7F440" w14:textId="77777777" w:rsidR="0039716A" w:rsidRPr="009D7509" w:rsidRDefault="0039716A" w:rsidP="00863B0F">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C922D70" w14:textId="77777777" w:rsidR="0039716A" w:rsidRPr="009D7509" w:rsidRDefault="0039716A" w:rsidP="00863B0F">
            <w:pPr>
              <w:jc w:val="center"/>
              <w:rPr>
                <w:sz w:val="20"/>
                <w:szCs w:val="22"/>
              </w:rPr>
            </w:pPr>
            <w:r w:rsidRPr="009D7509">
              <w:rPr>
                <w:sz w:val="20"/>
                <w:szCs w:val="22"/>
              </w:rPr>
              <w:t>&gt; 12500</w:t>
            </w:r>
          </w:p>
        </w:tc>
      </w:tr>
      <w:tr w:rsidR="0039716A" w:rsidRPr="00D72283" w14:paraId="41D7A018" w14:textId="77777777" w:rsidTr="00863B0F">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A6857A" w14:textId="77777777" w:rsidR="0039716A" w:rsidRPr="009D7509" w:rsidRDefault="0039716A" w:rsidP="00863B0F">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A07FD0">
              <w:rPr>
                <w:sz w:val="20"/>
                <w:szCs w:val="22"/>
              </w:rPr>
              <w:t>[24]</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3B5B4ED2" w14:textId="77777777" w:rsidR="0039716A" w:rsidRPr="009D7509" w:rsidRDefault="0039716A" w:rsidP="00863B0F">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38EB9C4A" w14:textId="77777777" w:rsidR="0039716A" w:rsidRPr="009D7509" w:rsidRDefault="0039716A" w:rsidP="00863B0F">
            <w:pPr>
              <w:jc w:val="center"/>
              <w:rPr>
                <w:sz w:val="20"/>
                <w:szCs w:val="22"/>
              </w:rPr>
            </w:pPr>
            <w:r w:rsidRPr="009D7509">
              <w:rPr>
                <w:sz w:val="20"/>
                <w:szCs w:val="22"/>
              </w:rPr>
              <w:t>9100</w:t>
            </w:r>
          </w:p>
        </w:tc>
      </w:tr>
      <w:tr w:rsidR="0039716A" w:rsidRPr="00D72283" w14:paraId="174F8C57" w14:textId="77777777" w:rsidTr="00863B0F">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08259110" w14:textId="77777777" w:rsidR="0039716A" w:rsidRPr="009D7509" w:rsidRDefault="0039716A" w:rsidP="00863B0F">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A07FD0">
              <w:rPr>
                <w:sz w:val="20"/>
                <w:szCs w:val="22"/>
              </w:rPr>
              <w:t>[25]</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43ACC36" w14:textId="77777777" w:rsidR="0039716A" w:rsidRPr="009D7509" w:rsidRDefault="0039716A" w:rsidP="00863B0F">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B8EC56" w14:textId="77777777" w:rsidR="0039716A" w:rsidRPr="009D7509" w:rsidRDefault="0039716A" w:rsidP="00863B0F">
            <w:pPr>
              <w:jc w:val="center"/>
              <w:rPr>
                <w:sz w:val="20"/>
                <w:szCs w:val="22"/>
              </w:rPr>
            </w:pPr>
            <w:r w:rsidRPr="009D7509">
              <w:rPr>
                <w:sz w:val="20"/>
                <w:szCs w:val="22"/>
              </w:rPr>
              <w:t>8000</w:t>
            </w:r>
          </w:p>
        </w:tc>
      </w:tr>
      <w:tr w:rsidR="0039716A" w:rsidRPr="00D72283" w14:paraId="6E85D1AC" w14:textId="77777777" w:rsidTr="00863B0F">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1C7AB10" w14:textId="77777777" w:rsidR="0039716A" w:rsidRPr="009D7509" w:rsidRDefault="0039716A" w:rsidP="00863B0F">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3FA6D43" w14:textId="77777777" w:rsidR="0039716A" w:rsidRPr="009D7509" w:rsidRDefault="0039716A" w:rsidP="00863B0F">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3E851E" w14:textId="77777777" w:rsidR="0039716A" w:rsidRPr="009D7509" w:rsidRDefault="0039716A" w:rsidP="00863B0F">
            <w:pPr>
              <w:jc w:val="center"/>
              <w:rPr>
                <w:sz w:val="20"/>
                <w:szCs w:val="22"/>
              </w:rPr>
            </w:pPr>
            <w:r w:rsidRPr="009D7509">
              <w:rPr>
                <w:sz w:val="20"/>
                <w:szCs w:val="22"/>
              </w:rPr>
              <w:t>2500,5200</w:t>
            </w:r>
          </w:p>
        </w:tc>
      </w:tr>
      <w:tr w:rsidR="0039716A" w:rsidRPr="00D72283" w14:paraId="2C05BE91" w14:textId="77777777" w:rsidTr="00863B0F">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EC9A467" w14:textId="77777777" w:rsidR="0039716A" w:rsidRPr="009D7509" w:rsidRDefault="0039716A" w:rsidP="00863B0F">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A07FD0">
              <w:rPr>
                <w:sz w:val="20"/>
                <w:szCs w:val="22"/>
              </w:rPr>
              <w:t>[18]</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38B4D311" w14:textId="77777777" w:rsidR="0039716A" w:rsidRPr="009D7509" w:rsidRDefault="0039716A" w:rsidP="00863B0F">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0C12103D" w14:textId="77777777" w:rsidR="0039716A" w:rsidRPr="009D7509" w:rsidRDefault="0039716A" w:rsidP="00863B0F">
            <w:pPr>
              <w:jc w:val="center"/>
              <w:rPr>
                <w:sz w:val="20"/>
                <w:szCs w:val="22"/>
              </w:rPr>
            </w:pPr>
            <w:r w:rsidRPr="009D7509">
              <w:rPr>
                <w:sz w:val="20"/>
                <w:szCs w:val="22"/>
              </w:rPr>
              <w:t>28894</w:t>
            </w:r>
          </w:p>
        </w:tc>
      </w:tr>
      <w:tr w:rsidR="0039716A" w:rsidRPr="00D72283" w14:paraId="51890E8E" w14:textId="77777777" w:rsidTr="00863B0F">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36C824F" w14:textId="77777777" w:rsidR="0039716A" w:rsidRPr="009D7509" w:rsidRDefault="0039716A" w:rsidP="00863B0F">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A07FD0">
              <w:rPr>
                <w:sz w:val="20"/>
                <w:szCs w:val="22"/>
              </w:rPr>
              <w:t>[13]</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4D01566" w14:textId="77777777" w:rsidR="0039716A" w:rsidRPr="009D7509" w:rsidRDefault="0039716A" w:rsidP="00863B0F">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DD1B7E7" w14:textId="77777777" w:rsidR="0039716A" w:rsidRPr="009D7509" w:rsidRDefault="0039716A" w:rsidP="00863B0F">
            <w:pPr>
              <w:jc w:val="center"/>
              <w:rPr>
                <w:sz w:val="20"/>
                <w:szCs w:val="22"/>
              </w:rPr>
            </w:pPr>
            <w:r w:rsidRPr="009D7509">
              <w:rPr>
                <w:sz w:val="20"/>
                <w:szCs w:val="22"/>
              </w:rPr>
              <w:t>4000, 5756</w:t>
            </w:r>
          </w:p>
        </w:tc>
      </w:tr>
    </w:tbl>
    <w:p w14:paraId="12003E2C" w14:textId="77777777" w:rsidR="0039716A" w:rsidRDefault="0039716A" w:rsidP="0039716A">
      <w:pPr>
        <w:spacing w:line="360" w:lineRule="auto"/>
        <w:rPr>
          <w:szCs w:val="22"/>
        </w:rPr>
      </w:pPr>
    </w:p>
    <w:p w14:paraId="2E5DD6A2" w14:textId="77777777" w:rsidR="0039716A" w:rsidRDefault="0039716A" w:rsidP="0039716A">
      <w:pPr>
        <w:spacing w:line="360" w:lineRule="auto"/>
        <w:rPr>
          <w:szCs w:val="22"/>
        </w:rPr>
      </w:pPr>
      <w:r>
        <w:rPr>
          <w:szCs w:val="22"/>
        </w:rPr>
        <w:t xml:space="preserve">Toutefois, il n’est pas toujours valable.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A07FD0">
        <w:rPr>
          <w:sz w:val="20"/>
          <w:szCs w:val="22"/>
        </w:rPr>
        <w:t>[18]</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r>
          <m:rPr>
            <m:sty m:val="p"/>
          </m:rPr>
          <w:rPr>
            <w:rFonts w:ascii="Cambria Math" w:hAnsi="Cambria Math"/>
            <w:szCs w:val="22"/>
          </w:rPr>
          <m:t>Δ</m:t>
        </m:r>
        <m:r>
          <w:rPr>
            <w:rFonts w:ascii="Cambria Math" w:hAnsi="Cambria Math"/>
            <w:szCs w:val="22"/>
          </w:rPr>
          <m:t>T</m:t>
        </m:r>
      </m:oMath>
      <w:r>
        <w:rPr>
          <w:szCs w:val="22"/>
        </w:rPr>
        <w:t xml:space="preserve"> significative pourrait être produite. En occurrence, le module du </w:t>
      </w:r>
      <m:oMath>
        <m:r>
          <m:rPr>
            <m:sty m:val="bi"/>
          </m:rPr>
          <w:rPr>
            <w:rFonts w:ascii="Cambria Math" w:hAnsi="Cambria Math"/>
            <w:szCs w:val="22"/>
          </w:rPr>
          <m:t>B</m:t>
        </m:r>
      </m:oMath>
      <w:r w:rsidRPr="00773A22">
        <w:rPr>
          <w:szCs w:val="22"/>
        </w:rPr>
        <w:t xml:space="preserve"> est </w:t>
      </w:r>
      <w:r>
        <w:rPr>
          <w:szCs w:val="22"/>
        </w:rPr>
        <w:t>important et l’effet Morton instable avait encore lieu. Pour corriger cette instabilité, Schmied et al. ont rigidifié le rotor pour augmenter la vitesse critique du premier mode de flexion. Cette mesure permet de diminuer la sensibilité de la vibration du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aux vitesses de rotation qui dépassent 15000 tr/min.   </w:t>
      </w:r>
    </w:p>
    <w:p w14:paraId="60FFC49D" w14:textId="77777777" w:rsidR="0039716A" w:rsidRDefault="0039716A" w:rsidP="0039716A">
      <w:pPr>
        <w:pStyle w:val="Titre4"/>
      </w:pPr>
      <w:r>
        <w:t>Changement sur les conditions du fonctionnement</w:t>
      </w:r>
    </w:p>
    <w:p w14:paraId="4F26AAFA" w14:textId="77777777" w:rsidR="0039716A" w:rsidRPr="00505DBB" w:rsidRDefault="0039716A" w:rsidP="0039716A">
      <w:pPr>
        <w:pStyle w:val="Default"/>
      </w:pPr>
    </w:p>
    <w:p w14:paraId="197A20E6" w14:textId="77777777" w:rsidR="0039716A" w:rsidRDefault="0039716A" w:rsidP="0039716A">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A07FD0">
        <w:rPr>
          <w:szCs w:val="22"/>
        </w:rPr>
        <w:t>[22]</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A07FD0">
        <w:rPr>
          <w:szCs w:val="22"/>
        </w:rPr>
        <w:t>[3]</w:t>
      </w:r>
      <w:r>
        <w:rPr>
          <w:szCs w:val="22"/>
        </w:rPr>
        <w:fldChar w:fldCharType="end"/>
      </w:r>
      <w:r>
        <w:rPr>
          <w:szCs w:val="22"/>
        </w:rPr>
        <w:t>, les pistes sur les conditions du fonctionnement pour éviter l’effet Morton instable pourraient être regroupées principalement par 2 catégories suivantes :</w:t>
      </w:r>
    </w:p>
    <w:p w14:paraId="7D4CD67E" w14:textId="77777777" w:rsidR="0039716A" w:rsidRDefault="0039716A" w:rsidP="0039716A">
      <w:pPr>
        <w:pStyle w:val="Paragraphedeliste"/>
        <w:numPr>
          <w:ilvl w:val="0"/>
          <w:numId w:val="24"/>
        </w:numPr>
        <w:spacing w:line="360" w:lineRule="auto"/>
        <w:rPr>
          <w:szCs w:val="22"/>
        </w:rPr>
      </w:pPr>
      <w:r>
        <w:rPr>
          <w:szCs w:val="22"/>
        </w:rPr>
        <w:t>P</w:t>
      </w:r>
      <w:r w:rsidRPr="00FA657B">
        <w:rPr>
          <w:szCs w:val="22"/>
        </w:rPr>
        <w:t>aliers hydrodynamique</w:t>
      </w:r>
    </w:p>
    <w:p w14:paraId="07CD8FCC" w14:textId="77777777" w:rsidR="0039716A" w:rsidRDefault="0039716A" w:rsidP="0039716A">
      <w:pPr>
        <w:spacing w:line="360" w:lineRule="auto"/>
        <w:rPr>
          <w:szCs w:val="22"/>
        </w:rPr>
      </w:pPr>
      <w:r>
        <w:rPr>
          <w:szCs w:val="22"/>
        </w:rPr>
        <w:t xml:space="preserve">La mise à niveau de palier comprend l’amélioration de la géométrie, la pré-charge ou le changement du type du palier. Selon De jongh </w:t>
      </w:r>
      <w:r>
        <w:rPr>
          <w:szCs w:val="22"/>
        </w:rPr>
        <w:fldChar w:fldCharType="begin"/>
      </w:r>
      <w:r>
        <w:rPr>
          <w:szCs w:val="22"/>
        </w:rPr>
        <w:instrText xml:space="preserve"> REF _Ref444178326 \r \h </w:instrText>
      </w:r>
      <w:r>
        <w:rPr>
          <w:szCs w:val="22"/>
        </w:rPr>
      </w:r>
      <w:r>
        <w:rPr>
          <w:szCs w:val="22"/>
        </w:rPr>
        <w:fldChar w:fldCharType="separate"/>
      </w:r>
      <w:r w:rsidR="00A07FD0">
        <w:rPr>
          <w:szCs w:val="22"/>
        </w:rPr>
        <w:t>[3]</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r>
          <m:rPr>
            <m:sty m:val="p"/>
          </m:rPr>
          <w:rPr>
            <w:rFonts w:ascii="Cambria Math" w:hAnsi="Cambria Math"/>
            <w:szCs w:val="22"/>
          </w:rPr>
          <m:t>Δ</m:t>
        </m:r>
        <m:r>
          <w:rPr>
            <w:rFonts w:ascii="Cambria Math" w:hAnsi="Cambria Math"/>
            <w:szCs w:val="22"/>
          </w:rPr>
          <m:t>T</m:t>
        </m:r>
      </m:oMath>
      <w:r>
        <w:rPr>
          <w:szCs w:val="22"/>
        </w:rPr>
        <w:t>.  En même temps, cette mesure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p>
    <w:p w14:paraId="74122780" w14:textId="77777777" w:rsidR="0039716A" w:rsidRDefault="0039716A" w:rsidP="0039716A">
      <w:pPr>
        <w:spacing w:line="360" w:lineRule="auto"/>
        <w:rPr>
          <w:szCs w:val="22"/>
        </w:rPr>
      </w:pPr>
      <w:r>
        <w:rPr>
          <w:szCs w:val="22"/>
        </w:rPr>
        <w:t>En outre, la réduction de son largeur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r>
          <m:rPr>
            <m:sty m:val="p"/>
          </m:rPr>
          <w:rPr>
            <w:rFonts w:ascii="Cambria Math" w:hAnsi="Cambria Math"/>
            <w:szCs w:val="22"/>
          </w:rPr>
          <m:t>Δ</m:t>
        </m:r>
        <m:r>
          <w:rPr>
            <w:rFonts w:ascii="Cambria Math" w:hAnsi="Cambria Math"/>
            <w:szCs w:val="22"/>
          </w:rPr>
          <m:t>T</m:t>
        </m:r>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778241A6" w14:textId="77777777" w:rsidR="0039716A" w:rsidRPr="0069590F" w:rsidRDefault="0039716A" w:rsidP="0039716A">
      <w:pPr>
        <w:spacing w:line="360" w:lineRule="auto"/>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B1D69B9" w14:textId="77777777" w:rsidR="0039716A" w:rsidRDefault="0039716A" w:rsidP="0039716A">
      <w:pPr>
        <w:pStyle w:val="Paragraphedeliste"/>
        <w:numPr>
          <w:ilvl w:val="0"/>
          <w:numId w:val="24"/>
        </w:numPr>
        <w:spacing w:line="360" w:lineRule="auto"/>
        <w:rPr>
          <w:szCs w:val="22"/>
        </w:rPr>
      </w:pPr>
      <w:r>
        <w:rPr>
          <w:szCs w:val="22"/>
        </w:rPr>
        <w:t>Lubrifiant</w:t>
      </w:r>
    </w:p>
    <w:p w14:paraId="126DD81E" w14:textId="77777777" w:rsidR="0039716A" w:rsidRDefault="0039716A" w:rsidP="0039716A">
      <w:pPr>
        <w:spacing w:line="360" w:lineRule="auto"/>
        <w:rPr>
          <w:b/>
          <w:szCs w:val="22"/>
        </w:rPr>
      </w:pPr>
      <w:r>
        <w:rPr>
          <w:szCs w:val="22"/>
        </w:rPr>
        <w:t xml:space="preserve">la modification de la viscosité du lubrifiant influence les modules des coefficients </w:t>
      </w:r>
      <m:oMath>
        <m:r>
          <m:rPr>
            <m:sty m:val="bi"/>
          </m:rPr>
          <w:rPr>
            <w:rFonts w:ascii="Cambria Math" w:hAnsi="Cambria Math"/>
            <w:szCs w:val="22"/>
          </w:rPr>
          <m:t>A</m:t>
        </m:r>
      </m:oMath>
      <w:r>
        <w:rPr>
          <w:b/>
          <w:szCs w:val="22"/>
        </w:rPr>
        <w:t xml:space="preserve"> </w:t>
      </w:r>
      <w:r w:rsidRPr="00803E1C">
        <w:rPr>
          <w:szCs w:val="22"/>
        </w:rPr>
        <w:t xml:space="preserve">et </w:t>
      </w:r>
      <m:oMath>
        <m:r>
          <m:rPr>
            <m:sty m:val="bi"/>
          </m:rPr>
          <w:rPr>
            <w:rFonts w:ascii="Cambria Math" w:hAnsi="Cambria Math"/>
            <w:szCs w:val="22"/>
          </w:rPr>
          <m:t>B</m:t>
        </m:r>
      </m:oMath>
      <w:r w:rsidRPr="00803E1C">
        <w:rPr>
          <w:szCs w:val="22"/>
        </w:rPr>
        <w:t>.</w:t>
      </w:r>
      <w:r>
        <w:rPr>
          <w:b/>
          <w:szCs w:val="22"/>
        </w:rPr>
        <w:t xml:space="preserve"> </w:t>
      </w:r>
      <w:r>
        <w:rPr>
          <w:szCs w:val="22"/>
        </w:rPr>
        <w:t>Selon</w:t>
      </w:r>
      <w:r w:rsidRPr="00803E1C">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sidR="00A07FD0">
        <w:rPr>
          <w:szCs w:val="22"/>
        </w:rPr>
        <w:t>[3]</w:t>
      </w:r>
      <w:r>
        <w:rPr>
          <w:szCs w:val="22"/>
        </w:rPr>
        <w:fldChar w:fldCharType="end"/>
      </w:r>
      <w:r>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r>
          <m:rPr>
            <m:sty m:val="p"/>
          </m:rPr>
          <w:rPr>
            <w:rFonts w:ascii="Cambria Math" w:hAnsi="Cambria Math"/>
            <w:szCs w:val="22"/>
          </w:rPr>
          <m:t>Δ</m:t>
        </m:r>
        <m:r>
          <w:rPr>
            <w:rFonts w:ascii="Cambria Math" w:hAnsi="Cambria Math"/>
            <w:szCs w:val="22"/>
          </w:rPr>
          <m:t>T</m:t>
        </m:r>
      </m:oMath>
      <w:r>
        <w:rPr>
          <w:szCs w:val="22"/>
        </w:rPr>
        <w:t xml:space="preserve"> est plus faible. Cette méthode a réussi à faire disparaître l’effet Morton instable sur un rotor du compresseur d’air de McGinley [12] et le rotor du turbodétendeur de Schmied et Pozivil </w:t>
      </w:r>
      <w:r>
        <w:rPr>
          <w:szCs w:val="22"/>
        </w:rPr>
        <w:fldChar w:fldCharType="begin"/>
      </w:r>
      <w:r>
        <w:rPr>
          <w:szCs w:val="22"/>
        </w:rPr>
        <w:instrText xml:space="preserve"> REF _Ref523090891 \r \h </w:instrText>
      </w:r>
      <w:r>
        <w:rPr>
          <w:szCs w:val="22"/>
        </w:rPr>
      </w:r>
      <w:r>
        <w:rPr>
          <w:szCs w:val="22"/>
        </w:rPr>
        <w:fldChar w:fldCharType="separate"/>
      </w:r>
      <w:r w:rsidR="00A07FD0">
        <w:rPr>
          <w:szCs w:val="22"/>
        </w:rPr>
        <w:t>[18]</w:t>
      </w:r>
      <w:r>
        <w:rPr>
          <w:szCs w:val="22"/>
        </w:rPr>
        <w:fldChar w:fldCharType="end"/>
      </w:r>
      <w:r>
        <w:rPr>
          <w:szCs w:val="22"/>
        </w:rPr>
        <w:t xml:space="preserve">. Néanmoins, le changement sur la viscosité modifie également la raideur et l’amortissement du palier. Ces derniers déterminent le niveau de la vibration du rotor au niveau du palier, ainsi modifie le module de </w:t>
      </w:r>
      <m:oMath>
        <m:r>
          <m:rPr>
            <m:sty m:val="bi"/>
          </m:rPr>
          <w:rPr>
            <w:rFonts w:ascii="Cambria Math" w:hAnsi="Cambria Math"/>
            <w:szCs w:val="22"/>
          </w:rPr>
          <m:t>A.</m:t>
        </m:r>
      </m:oMath>
    </w:p>
    <w:p w14:paraId="1B08BEAF" w14:textId="77777777" w:rsidR="0039716A" w:rsidRDefault="0039716A" w:rsidP="0039716A">
      <w:pPr>
        <w:spacing w:line="360" w:lineRule="auto"/>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3987F380" w14:textId="77777777" w:rsidR="0039716A" w:rsidRDefault="0039716A" w:rsidP="0039716A">
      <w:pPr>
        <w:pStyle w:val="Titre4"/>
      </w:pPr>
      <w:r>
        <w:t>Conclusion sur les solutions de l’effet Morton instable</w:t>
      </w:r>
    </w:p>
    <w:p w14:paraId="2F954A9F" w14:textId="77777777" w:rsidR="0039716A" w:rsidRPr="00D0661F" w:rsidRDefault="0039716A" w:rsidP="0039716A"/>
    <w:p w14:paraId="0D5C766E" w14:textId="77777777" w:rsidR="0039716A" w:rsidRDefault="0039716A" w:rsidP="0039716A">
      <w:pPr>
        <w:spacing w:line="360" w:lineRule="auto"/>
        <w:rPr>
          <w:szCs w:val="22"/>
        </w:rPr>
      </w:pPr>
      <w:r>
        <w:rPr>
          <w:szCs w:val="22"/>
        </w:rPr>
        <w:t xml:space="preserve">En synthétisé et analysant ces solutions utilisée dans la littérature, les solutions efficaces et universelles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instable. Souvent, ceux-ci sont contradictoires. Par exemple, la réduction du jeu radial du palier hydrodynamique. Ainsi, en fonction de configuration de chaque rotor, l’effet prédominant n’est pas le même. Malgré le manque des solutions universelles, les pistes de la prévention évoquées par ces solutions donnent le chemin à suivre pour trouver les solutions pertinentes aux cas individuels. En suivante ces pistes, des études basant sur la méthode de l’analyse numérique de l’effet Morton pourrait être effectué afin de trouver, de justifier et de proposer les solutions. </w:t>
      </w:r>
    </w:p>
    <w:p w14:paraId="2F380412" w14:textId="77777777" w:rsidR="0039716A" w:rsidRDefault="0039716A" w:rsidP="0039716A">
      <w:pPr>
        <w:spacing w:line="360" w:lineRule="auto"/>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13010387" w14:textId="77777777" w:rsidR="0039716A" w:rsidRPr="00A548E9" w:rsidRDefault="0039716A" w:rsidP="0039716A">
      <w:pPr>
        <w:pStyle w:val="Titre2"/>
      </w:pPr>
      <w:bookmarkStart w:id="264" w:name="_Toc532821799"/>
      <w:r>
        <w:t>Conclusion</w:t>
      </w:r>
      <w:bookmarkEnd w:id="264"/>
    </w:p>
    <w:p w14:paraId="28F1157B" w14:textId="77777777" w:rsidR="0039716A" w:rsidRDefault="0039716A" w:rsidP="0039716A">
      <w:pPr>
        <w:spacing w:line="360" w:lineRule="auto"/>
        <w:rPr>
          <w:sz w:val="23"/>
          <w:szCs w:val="23"/>
        </w:rPr>
      </w:pPr>
    </w:p>
    <w:p w14:paraId="43D1D571" w14:textId="77777777" w:rsidR="0039716A" w:rsidRDefault="0039716A" w:rsidP="0039716A">
      <w:pPr>
        <w:spacing w:line="360" w:lineRule="auto"/>
        <w:rPr>
          <w:sz w:val="23"/>
          <w:szCs w:val="23"/>
        </w:rPr>
      </w:pPr>
      <w:r>
        <w:rPr>
          <w:sz w:val="23"/>
          <w:szCs w:val="23"/>
        </w:rPr>
        <w:t xml:space="preserve">Ce chapitre a présenté la méthode d’analyse numérique de l’effet Morton avec deux approches différentes et a illustré son application aux trois cas d’étude : deux cas du banc d’essai et un cas dans la littérature. Le résultat de l’analyse sur le rotor 430mm permet de décrypter ceux-ci du banc d’essais qui sont présentés dans le chapitre suivant. Puis, l’analyse sur le rotor 700mm permet de montrer la possibilité de déclencher l’effet Morton instable sous condition des grands balourds.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universelles de l’effet Morton sont difficiles à trouver et la méthode d’analyse de l’effet Morton permet de trouver, justifier et proposer les solutions aux cas individuels. </w:t>
      </w:r>
    </w:p>
    <w:p w14:paraId="63F62E02" w14:textId="77777777" w:rsidR="0039716A" w:rsidRPr="00010F6E" w:rsidRDefault="0039716A" w:rsidP="0039716A"/>
    <w:p w14:paraId="764FFA62" w14:textId="77777777" w:rsidR="0039716A" w:rsidRDefault="0039716A" w:rsidP="0039716A">
      <w:pPr>
        <w:pStyle w:val="Titre2"/>
      </w:pPr>
      <w:bookmarkStart w:id="265" w:name="_Toc532821800"/>
      <w:r>
        <w:t>Référence</w:t>
      </w:r>
      <w:bookmarkEnd w:id="265"/>
      <w:r>
        <w:t xml:space="preserve"> </w:t>
      </w:r>
    </w:p>
    <w:p w14:paraId="754584DF" w14:textId="77777777" w:rsidR="0039716A" w:rsidRDefault="0039716A" w:rsidP="0039716A"/>
    <w:p w14:paraId="07076836" w14:textId="77777777" w:rsidR="0039716A" w:rsidRDefault="0039716A" w:rsidP="0039716A">
      <w:pPr>
        <w:pStyle w:val="Paragraphedeliste"/>
        <w:numPr>
          <w:ilvl w:val="0"/>
          <w:numId w:val="2"/>
        </w:numPr>
        <w:spacing w:line="360" w:lineRule="auto"/>
        <w:jc w:val="both"/>
        <w:rPr>
          <w:lang w:val="en-US" w:eastAsia="en-US"/>
        </w:rPr>
      </w:pPr>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p>
    <w:p w14:paraId="42358335" w14:textId="77777777" w:rsidR="0039716A" w:rsidRDefault="0039716A" w:rsidP="0039716A">
      <w:pPr>
        <w:pStyle w:val="Paragraphedeliste"/>
        <w:numPr>
          <w:ilvl w:val="0"/>
          <w:numId w:val="2"/>
        </w:numPr>
        <w:spacing w:line="360" w:lineRule="auto"/>
        <w:jc w:val="both"/>
        <w:rPr>
          <w:lang w:val="en-US"/>
        </w:rPr>
      </w:pPr>
      <w:bookmarkStart w:id="266"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266"/>
    </w:p>
    <w:p w14:paraId="19F76CCF" w14:textId="77777777" w:rsidR="0039716A" w:rsidRDefault="0039716A" w:rsidP="0039716A">
      <w:pPr>
        <w:pStyle w:val="Paragraphedeliste"/>
        <w:numPr>
          <w:ilvl w:val="0"/>
          <w:numId w:val="2"/>
        </w:numPr>
        <w:spacing w:line="360" w:lineRule="auto"/>
        <w:jc w:val="both"/>
        <w:rPr>
          <w:lang w:val="en-US"/>
        </w:rPr>
      </w:pP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p>
    <w:p w14:paraId="441611E6" w14:textId="77777777" w:rsidR="0039716A"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p>
    <w:p w14:paraId="1DB97016" w14:textId="77777777" w:rsidR="0039716A"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p>
    <w:p w14:paraId="6E0DB310" w14:textId="77777777" w:rsidR="0039716A" w:rsidRPr="00A22718"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p>
    <w:p w14:paraId="1E9B5A0F" w14:textId="77777777" w:rsidR="0039716A" w:rsidRDefault="0039716A" w:rsidP="0039716A">
      <w:pPr>
        <w:pStyle w:val="Paragraphedeliste"/>
        <w:numPr>
          <w:ilvl w:val="0"/>
          <w:numId w:val="2"/>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48DAC4FE" w14:textId="77777777" w:rsidR="0039716A"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bookmarkStart w:id="267"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267"/>
    </w:p>
    <w:p w14:paraId="0BC4326C" w14:textId="77777777" w:rsidR="0039716A"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p>
    <w:p w14:paraId="00CF0D2A" w14:textId="77777777" w:rsidR="0039716A" w:rsidRDefault="0039716A" w:rsidP="0039716A">
      <w:pPr>
        <w:pStyle w:val="Paragraphedeliste"/>
        <w:numPr>
          <w:ilvl w:val="0"/>
          <w:numId w:val="2"/>
        </w:numPr>
        <w:spacing w:line="360" w:lineRule="auto"/>
        <w:jc w:val="both"/>
        <w:rPr>
          <w:lang w:val="en-US"/>
        </w:rPr>
      </w:pPr>
      <w:r>
        <w:rPr>
          <w:lang w:val="en-US"/>
        </w:rPr>
        <w:t xml:space="preserve"> </w:t>
      </w:r>
      <w:bookmarkStart w:id="268"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268"/>
    </w:p>
    <w:p w14:paraId="2238B304" w14:textId="77777777" w:rsidR="0039716A" w:rsidRPr="00936EB8" w:rsidRDefault="0039716A" w:rsidP="0039716A">
      <w:pPr>
        <w:pStyle w:val="Paragraphedeliste"/>
        <w:numPr>
          <w:ilvl w:val="0"/>
          <w:numId w:val="2"/>
        </w:numPr>
        <w:spacing w:line="360" w:lineRule="auto"/>
        <w:jc w:val="both"/>
        <w:rPr>
          <w:lang w:val="en-US"/>
        </w:rPr>
      </w:pPr>
      <w:r w:rsidRPr="00936EB8">
        <w:rPr>
          <w:lang w:val="en-US"/>
        </w:rPr>
        <w:t xml:space="preserve"> </w:t>
      </w:r>
      <w:bookmarkStart w:id="269" w:name="_Ref532317977"/>
      <w:r w:rsidRPr="00936EB8">
        <w:rPr>
          <w:lang w:val="en-US"/>
        </w:rPr>
        <w:t>F. de Jongh and P. van der Hoeven, “Application of a heat barrier sleeve to prevent synchronous rotor instability”, in Proceedings of the Twenty-seventh Turbomachinery Symposium, 1998, pp.17-26.</w:t>
      </w:r>
      <w:bookmarkEnd w:id="269"/>
    </w:p>
    <w:p w14:paraId="7438611D" w14:textId="77777777" w:rsidR="0039716A" w:rsidRPr="00214DA2" w:rsidRDefault="0039716A" w:rsidP="0039716A">
      <w:pPr>
        <w:pStyle w:val="Paragraphedeliste"/>
        <w:numPr>
          <w:ilvl w:val="0"/>
          <w:numId w:val="2"/>
        </w:numPr>
        <w:spacing w:line="360" w:lineRule="auto"/>
        <w:jc w:val="both"/>
        <w:rPr>
          <w:lang w:val="en-US" w:eastAsia="en-US"/>
        </w:rPr>
      </w:pPr>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p>
    <w:p w14:paraId="31F297E0" w14:textId="77777777" w:rsidR="0039716A"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p>
    <w:p w14:paraId="339E76B3" w14:textId="77777777" w:rsidR="00232B06" w:rsidRDefault="00232B06" w:rsidP="00232B06">
      <w:pPr>
        <w:overflowPunct/>
        <w:autoSpaceDE/>
        <w:autoSpaceDN/>
        <w:adjustRightInd/>
        <w:spacing w:after="160" w:line="360" w:lineRule="auto"/>
        <w:textAlignment w:val="auto"/>
        <w:rPr>
          <w:rFonts w:asciiTheme="minorHAnsi" w:hAnsiTheme="minorHAnsi"/>
          <w:lang w:val="en-US"/>
        </w:rPr>
      </w:pPr>
    </w:p>
    <w:p w14:paraId="711924B0" w14:textId="6CA15830" w:rsidR="00232B06" w:rsidRDefault="00232B06">
      <w:pPr>
        <w:overflowPunct/>
        <w:autoSpaceDE/>
        <w:autoSpaceDN/>
        <w:adjustRightInd/>
        <w:spacing w:after="160" w:line="259" w:lineRule="auto"/>
        <w:jc w:val="left"/>
        <w:textAlignment w:val="auto"/>
        <w:rPr>
          <w:rFonts w:asciiTheme="minorHAnsi" w:hAnsiTheme="minorHAnsi"/>
          <w:lang w:val="en-US"/>
        </w:rPr>
      </w:pPr>
      <w:r>
        <w:rPr>
          <w:rFonts w:asciiTheme="minorHAnsi" w:hAnsiTheme="minorHAnsi"/>
          <w:lang w:val="en-US"/>
        </w:rPr>
        <w:br w:type="page"/>
      </w:r>
    </w:p>
    <w:p w14:paraId="04C12B24" w14:textId="588C683C" w:rsidR="00232B06" w:rsidRPr="005B6FDA" w:rsidRDefault="00C0203E" w:rsidP="005C2433">
      <w:pPr>
        <w:pStyle w:val="Titre1"/>
        <w:numPr>
          <w:ilvl w:val="0"/>
          <w:numId w:val="0"/>
        </w:numPr>
        <w:ind w:left="567" w:hanging="567"/>
      </w:pPr>
      <w:bookmarkStart w:id="270" w:name="_Toc532821801"/>
      <w:r w:rsidRPr="005B6FDA">
        <w:t>Conclusion</w:t>
      </w:r>
      <w:r w:rsidR="005C2433" w:rsidRPr="005B6FDA">
        <w:t xml:space="preserve"> générale</w:t>
      </w:r>
      <w:bookmarkEnd w:id="270"/>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Pr="005B6FDA" w:rsidRDefault="0039716A" w:rsidP="0039716A">
      <w:pPr>
        <w:overflowPunct/>
        <w:autoSpaceDE/>
        <w:autoSpaceDN/>
        <w:adjustRightInd/>
        <w:spacing w:after="160" w:line="360" w:lineRule="auto"/>
        <w:textAlignment w:val="auto"/>
        <w:rPr>
          <w:rFonts w:asciiTheme="minorHAnsi" w:hAnsiTheme="minorHAnsi"/>
        </w:rPr>
      </w:pPr>
    </w:p>
    <w:p w14:paraId="2BC400B0" w14:textId="77777777" w:rsidR="00743BE7" w:rsidRPr="005B6FDA" w:rsidRDefault="00743BE7">
      <w:pPr>
        <w:overflowPunct/>
        <w:autoSpaceDE/>
        <w:autoSpaceDN/>
        <w:adjustRightInd/>
        <w:spacing w:after="160" w:line="259" w:lineRule="auto"/>
        <w:jc w:val="left"/>
        <w:textAlignment w:val="auto"/>
      </w:pPr>
    </w:p>
    <w:p w14:paraId="195B1C68" w14:textId="77777777" w:rsidR="00743BE7" w:rsidRPr="005B6FDA" w:rsidRDefault="00743BE7">
      <w:pPr>
        <w:overflowPunct/>
        <w:autoSpaceDE/>
        <w:autoSpaceDN/>
        <w:adjustRightInd/>
        <w:spacing w:after="160" w:line="259" w:lineRule="auto"/>
        <w:jc w:val="left"/>
        <w:textAlignment w:val="auto"/>
      </w:pPr>
    </w:p>
    <w:p w14:paraId="575D8BA9" w14:textId="77777777" w:rsidR="00743BE7" w:rsidRPr="005B6FDA" w:rsidRDefault="00743BE7">
      <w:pPr>
        <w:overflowPunct/>
        <w:autoSpaceDE/>
        <w:autoSpaceDN/>
        <w:adjustRightInd/>
        <w:spacing w:after="160" w:line="259" w:lineRule="auto"/>
        <w:jc w:val="left"/>
        <w:textAlignment w:val="auto"/>
      </w:pPr>
    </w:p>
    <w:p w14:paraId="4A7A1559" w14:textId="631CE814" w:rsidR="003C581B" w:rsidRPr="005B6FDA" w:rsidRDefault="003C581B">
      <w:pPr>
        <w:overflowPunct/>
        <w:autoSpaceDE/>
        <w:autoSpaceDN/>
        <w:adjustRightInd/>
        <w:spacing w:after="160" w:line="259" w:lineRule="auto"/>
        <w:jc w:val="left"/>
        <w:textAlignment w:val="auto"/>
      </w:pPr>
      <w:r w:rsidRPr="005B6FDA">
        <w:br w:type="page"/>
      </w:r>
    </w:p>
    <w:p w14:paraId="6BC2A1F5" w14:textId="77777777" w:rsidR="00BD2B69" w:rsidRPr="00113523" w:rsidRDefault="00BD2B69" w:rsidP="006104FB">
      <w:pPr>
        <w:pStyle w:val="Titre1"/>
        <w:numPr>
          <w:ilvl w:val="0"/>
          <w:numId w:val="0"/>
        </w:numPr>
        <w:spacing w:line="360" w:lineRule="auto"/>
        <w:ind w:left="567" w:hanging="567"/>
      </w:pPr>
      <w:bookmarkStart w:id="271" w:name="_Toc532821802"/>
      <w:r w:rsidRPr="002B7609">
        <w:t xml:space="preserve">Annexe : </w:t>
      </w:r>
      <w:r w:rsidRPr="00113523">
        <w:t>Méthode des éléments finis pour la conduction thermique</w:t>
      </w:r>
      <w:bookmarkEnd w:id="271"/>
    </w:p>
    <w:p w14:paraId="24CC273F" w14:textId="77777777" w:rsidR="00BD2B69" w:rsidRDefault="00BD2B69" w:rsidP="0039716A">
      <w:pPr>
        <w:pStyle w:val="Titre2"/>
        <w:numPr>
          <w:ilvl w:val="1"/>
          <w:numId w:val="18"/>
        </w:numPr>
        <w:spacing w:line="360" w:lineRule="auto"/>
      </w:pPr>
      <w:bookmarkStart w:id="272" w:name="_Toc532821803"/>
      <w:r>
        <w:t>Formulation variationnelle du problème conduction thermique</w:t>
      </w:r>
      <w:bookmarkEnd w:id="272"/>
    </w:p>
    <w:p w14:paraId="470A5D73" w14:textId="77777777" w:rsidR="00BD2B69" w:rsidRDefault="00BD2B69" w:rsidP="00BD2B69">
      <w:pPr>
        <w:spacing w:line="360" w:lineRule="auto"/>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A07FD0">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7913569C" w14:textId="77777777" w:rsidTr="00863B0F">
        <w:trPr>
          <w:trHeight w:val="635"/>
          <w:tblHeader/>
          <w:jc w:val="center"/>
        </w:trPr>
        <w:tc>
          <w:tcPr>
            <w:tcW w:w="7943" w:type="dxa"/>
            <w:vAlign w:val="center"/>
          </w:tcPr>
          <w:p w14:paraId="73AFDC24" w14:textId="77777777" w:rsidR="00BD2B69" w:rsidRPr="005600FC" w:rsidRDefault="00BD2B69"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C9D4957"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EE8DDD" w14:textId="77777777" w:rsidR="00BD2B69" w:rsidRDefault="00BD2B69" w:rsidP="00BD2B69">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BC54667" w14:textId="77777777" w:rsidR="00BD2B69" w:rsidRDefault="00BD2B69" w:rsidP="00BD2B69">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43B794B4" w14:textId="77777777" w:rsidTr="00863B0F">
        <w:trPr>
          <w:trHeight w:val="635"/>
          <w:tblHeader/>
          <w:jc w:val="center"/>
        </w:trPr>
        <w:tc>
          <w:tcPr>
            <w:tcW w:w="7943" w:type="dxa"/>
            <w:vAlign w:val="center"/>
          </w:tcPr>
          <w:p w14:paraId="3A2AC5A5" w14:textId="77777777" w:rsidR="00BD2B69" w:rsidRPr="005600FC" w:rsidRDefault="00BD2B69"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15ED17D2"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4D086D1" w14:textId="77777777" w:rsidR="00BD2B69" w:rsidRDefault="00BD2B69" w:rsidP="00BD2B69">
      <w:pPr>
        <w:spacing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2BC18B4B" w14:textId="77777777" w:rsidTr="00863B0F">
        <w:trPr>
          <w:trHeight w:val="635"/>
          <w:tblHeader/>
          <w:jc w:val="center"/>
        </w:trPr>
        <w:tc>
          <w:tcPr>
            <w:tcW w:w="7943" w:type="dxa"/>
            <w:vAlign w:val="center"/>
          </w:tcPr>
          <w:p w14:paraId="7ED1006D" w14:textId="77777777" w:rsidR="00BD2B69" w:rsidRPr="005600FC" w:rsidRDefault="00BD2B69"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330A4338"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098ED1" w14:textId="77777777" w:rsidR="00BD2B69" w:rsidRDefault="00BD2B69" w:rsidP="00BD2B69">
      <w:pPr>
        <w:spacing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76D5F65C" w14:textId="77777777" w:rsidTr="00863B0F">
        <w:trPr>
          <w:trHeight w:val="635"/>
          <w:tblHeader/>
          <w:jc w:val="center"/>
        </w:trPr>
        <w:tc>
          <w:tcPr>
            <w:tcW w:w="7943" w:type="dxa"/>
            <w:vAlign w:val="center"/>
          </w:tcPr>
          <w:p w14:paraId="78B8C835" w14:textId="77777777" w:rsidR="00BD2B69" w:rsidRPr="005600FC" w:rsidRDefault="00BD2B69" w:rsidP="00863B0F">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63E582C0"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95915DF" w14:textId="77777777" w:rsidR="00BD2B69" w:rsidRDefault="00BD2B69" w:rsidP="00BD2B69">
      <w:pPr>
        <w:spacing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23A69574" w14:textId="77777777" w:rsidTr="00863B0F">
        <w:trPr>
          <w:trHeight w:val="635"/>
          <w:tblHeader/>
          <w:jc w:val="center"/>
        </w:trPr>
        <w:tc>
          <w:tcPr>
            <w:tcW w:w="7440" w:type="dxa"/>
            <w:vAlign w:val="center"/>
          </w:tcPr>
          <w:p w14:paraId="39A8B599" w14:textId="77777777" w:rsidR="00BD2B69" w:rsidRPr="005600FC" w:rsidRDefault="00BD2B69"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184B8128"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bookmarkStart w:id="273" w:name="_Ref528621363"/>
            <w:r w:rsidRPr="005600FC">
              <w:rPr>
                <w:rFonts w:ascii="Times New Roman" w:eastAsia="Times New Roman" w:hAnsi="Times New Roman"/>
                <w:b/>
                <w:iCs w:val="0"/>
                <w:color w:val="auto"/>
                <w:sz w:val="22"/>
                <w:szCs w:val="22"/>
                <w:lang w:eastAsia="fr-FR"/>
              </w:rPr>
              <w:t xml:space="preserve"> </w:t>
            </w:r>
            <w:bookmarkEnd w:id="273"/>
          </w:p>
        </w:tc>
      </w:tr>
    </w:tbl>
    <w:p w14:paraId="48C04647" w14:textId="77777777" w:rsidR="00BD2B69" w:rsidRPr="00E4270F" w:rsidRDefault="00BD2B69" w:rsidP="0039716A">
      <w:pPr>
        <w:pStyle w:val="Titre2"/>
        <w:numPr>
          <w:ilvl w:val="1"/>
          <w:numId w:val="18"/>
        </w:numPr>
        <w:spacing w:line="360" w:lineRule="auto"/>
        <w:ind w:left="576" w:hanging="576"/>
      </w:pPr>
      <w:bookmarkStart w:id="274" w:name="_Toc532821804"/>
      <w:r>
        <w:t xml:space="preserve">Approximation </w:t>
      </w:r>
      <w:r w:rsidRPr="00E4270F">
        <w:t>nodale élémentaire</w:t>
      </w:r>
      <w:r>
        <w:t xml:space="preserve"> et assemblage final</w:t>
      </w:r>
      <w:bookmarkEnd w:id="274"/>
    </w:p>
    <w:p w14:paraId="1354E20B" w14:textId="77777777" w:rsidR="00BD2B69" w:rsidRDefault="00BD2B69" w:rsidP="00BD2B69">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74A4BD0" w14:textId="77777777" w:rsidTr="00863B0F">
        <w:trPr>
          <w:trHeight w:val="635"/>
          <w:tblHeader/>
          <w:jc w:val="center"/>
        </w:trPr>
        <w:tc>
          <w:tcPr>
            <w:tcW w:w="7440" w:type="dxa"/>
            <w:vAlign w:val="center"/>
          </w:tcPr>
          <w:p w14:paraId="3A708814" w14:textId="77777777" w:rsidR="00BD2B69" w:rsidRPr="005600FC" w:rsidRDefault="00BD2B69" w:rsidP="00863B0F">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A213711"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84B2CBA" w14:textId="77777777" w:rsidR="00BD2B69" w:rsidRDefault="00BD2B69" w:rsidP="00BD2B69">
      <w:pPr>
        <w:spacing w:line="360" w:lineRule="auto"/>
      </w:pPr>
      <w:r>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36FF9DF5" w14:textId="77777777" w:rsidR="00BD2B69" w:rsidRDefault="00BD2B69" w:rsidP="00BD2B69">
      <w:pPr>
        <w:spacing w:line="360" w:lineRule="auto"/>
      </w:pPr>
    </w:p>
    <w:p w14:paraId="075B974D" w14:textId="77777777" w:rsidR="00BD2B69" w:rsidRDefault="00BD2B69" w:rsidP="00BD2B69">
      <w:pPr>
        <w:spacing w:line="360" w:lineRule="auto"/>
      </w:pPr>
    </w:p>
    <w:p w14:paraId="5FC80989" w14:textId="77777777" w:rsidR="00BD2B69" w:rsidRPr="00CE23BB" w:rsidRDefault="00BD2B69" w:rsidP="00BD2B69">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02A63580" w14:textId="77777777" w:rsidTr="00863B0F">
        <w:trPr>
          <w:trHeight w:val="635"/>
          <w:tblHeader/>
          <w:jc w:val="center"/>
        </w:trPr>
        <w:tc>
          <w:tcPr>
            <w:tcW w:w="7440" w:type="dxa"/>
            <w:vAlign w:val="center"/>
          </w:tcPr>
          <w:p w14:paraId="1822BF30" w14:textId="77777777" w:rsidR="00BD2B69" w:rsidRPr="005600FC" w:rsidRDefault="00BD2B69" w:rsidP="00863B0F">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080D55EE"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D5F1F28" w14:textId="77777777" w:rsidR="00BD2B69" w:rsidRDefault="00BD2B69" w:rsidP="00BD2B69">
      <w:pPr>
        <w:spacing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A07FD0">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43A8B870" w14:textId="77777777" w:rsidTr="00863B0F">
        <w:trPr>
          <w:trHeight w:val="635"/>
          <w:tblHeader/>
          <w:jc w:val="center"/>
        </w:trPr>
        <w:tc>
          <w:tcPr>
            <w:tcW w:w="7440" w:type="dxa"/>
            <w:vAlign w:val="center"/>
          </w:tcPr>
          <w:p w14:paraId="053B0918" w14:textId="77777777" w:rsidR="00BD2B69" w:rsidRPr="005600FC" w:rsidRDefault="00BD2B69"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44D893BE"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AB8876A" w14:textId="77777777" w:rsidR="00BD2B69" w:rsidRDefault="00BD2B69" w:rsidP="00BD2B69">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542FC878" w14:textId="77777777" w:rsidR="00BD2B69" w:rsidRDefault="00BD2B69" w:rsidP="00BD2B69">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7AAD5B60" w14:textId="77777777" w:rsidTr="00863B0F">
        <w:trPr>
          <w:trHeight w:val="635"/>
          <w:tblHeader/>
          <w:jc w:val="center"/>
        </w:trPr>
        <w:tc>
          <w:tcPr>
            <w:tcW w:w="7440" w:type="dxa"/>
            <w:vAlign w:val="center"/>
          </w:tcPr>
          <w:p w14:paraId="482A9110" w14:textId="77777777" w:rsidR="00BD2B69" w:rsidRPr="005600FC" w:rsidRDefault="00BD2B69" w:rsidP="00863B0F">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240BFB1D"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7977BE4" w14:textId="77777777" w:rsidR="00BD2B69" w:rsidRDefault="00BD2B69" w:rsidP="00BD2B69">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057F456" w14:textId="77777777" w:rsidTr="00863B0F">
        <w:trPr>
          <w:trHeight w:val="635"/>
          <w:tblHeader/>
          <w:jc w:val="center"/>
        </w:trPr>
        <w:tc>
          <w:tcPr>
            <w:tcW w:w="7440" w:type="dxa"/>
            <w:vAlign w:val="center"/>
          </w:tcPr>
          <w:p w14:paraId="3978CA25" w14:textId="77777777" w:rsidR="00BD2B69" w:rsidRPr="005600FC" w:rsidRDefault="00BD2B69" w:rsidP="00863B0F">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9EFD1FE"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94552C5" w14:textId="77777777" w:rsidR="00BD2B69" w:rsidRPr="005E01A9" w:rsidRDefault="00BD2B69" w:rsidP="00BD2B69">
      <w:pPr>
        <w:spacing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2BFB248" w14:textId="77777777" w:rsidTr="00863B0F">
        <w:trPr>
          <w:trHeight w:val="635"/>
          <w:tblHeader/>
          <w:jc w:val="center"/>
        </w:trPr>
        <w:tc>
          <w:tcPr>
            <w:tcW w:w="7440" w:type="dxa"/>
            <w:vAlign w:val="center"/>
          </w:tcPr>
          <w:p w14:paraId="33852D01" w14:textId="77777777" w:rsidR="00BD2B69" w:rsidRPr="005600FC" w:rsidRDefault="00BD2B69"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171C4640"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F27545C" w14:textId="77777777" w:rsidR="00BD2B69" w:rsidRDefault="00BD2B69" w:rsidP="00BD2B69">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22DC5651" w14:textId="77777777" w:rsidR="00BD2B69" w:rsidRDefault="00BD2B69" w:rsidP="00BD2B69">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08DA814A" w14:textId="77777777" w:rsidTr="00863B0F">
        <w:trPr>
          <w:trHeight w:val="635"/>
          <w:tblHeader/>
          <w:jc w:val="center"/>
        </w:trPr>
        <w:tc>
          <w:tcPr>
            <w:tcW w:w="7440" w:type="dxa"/>
            <w:vAlign w:val="center"/>
          </w:tcPr>
          <w:p w14:paraId="79E835DE" w14:textId="77777777" w:rsidR="00BD2B69" w:rsidRPr="005600FC" w:rsidRDefault="00BD2B69" w:rsidP="00863B0F">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C677AAF"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19EB512" w14:textId="77777777" w:rsidR="00BD2B69" w:rsidRDefault="00BD2B69" w:rsidP="00BD2B69">
      <w:pPr>
        <w:spacing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2D67B582" w14:textId="77777777" w:rsidTr="00863B0F">
        <w:trPr>
          <w:trHeight w:val="635"/>
          <w:tblHeader/>
          <w:jc w:val="center"/>
        </w:trPr>
        <w:tc>
          <w:tcPr>
            <w:tcW w:w="7440" w:type="dxa"/>
            <w:vAlign w:val="center"/>
          </w:tcPr>
          <w:p w14:paraId="00954E6E" w14:textId="77777777" w:rsidR="00BD2B69" w:rsidRPr="005600FC" w:rsidRDefault="00BD2B69" w:rsidP="00863B0F">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7AEE9219"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EAAF4F2" w14:textId="77777777" w:rsidR="00BD2B69" w:rsidRDefault="00BD2B69" w:rsidP="00BD2B69">
      <w:pPr>
        <w:spacing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43027862" w14:textId="77777777" w:rsidTr="00863B0F">
        <w:trPr>
          <w:trHeight w:val="635"/>
          <w:tblHeader/>
          <w:jc w:val="center"/>
        </w:trPr>
        <w:tc>
          <w:tcPr>
            <w:tcW w:w="7440" w:type="dxa"/>
            <w:vAlign w:val="center"/>
          </w:tcPr>
          <w:p w14:paraId="7F83D502" w14:textId="77777777" w:rsidR="00BD2B69" w:rsidRPr="005600FC" w:rsidRDefault="00BD2B69" w:rsidP="00863B0F">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7F8F998B"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D1306D" w14:textId="77777777" w:rsidR="00BD2B69" w:rsidRPr="00C85EF9" w:rsidRDefault="00BD2B69" w:rsidP="00BD2B69"/>
    <w:p w14:paraId="4F799E76" w14:textId="77777777" w:rsidR="004A387D" w:rsidRPr="004A387D" w:rsidRDefault="004A387D" w:rsidP="004A387D">
      <w:pPr>
        <w:spacing w:line="360" w:lineRule="auto"/>
        <w:rPr>
          <w:lang w:val="en-US"/>
        </w:rPr>
      </w:pPr>
    </w:p>
    <w:p w14:paraId="3E9CD760" w14:textId="77777777" w:rsidR="00113E7B" w:rsidRPr="0096336F" w:rsidRDefault="00113E7B" w:rsidP="00113E7B">
      <w:pPr>
        <w:spacing w:line="360" w:lineRule="auto"/>
        <w:rPr>
          <w:b/>
          <w:u w:val="single"/>
          <w:lang w:val="en-US"/>
        </w:rPr>
      </w:pPr>
    </w:p>
    <w:p w14:paraId="21FF44E9" w14:textId="77777777" w:rsidR="00113E7B" w:rsidRPr="0096336F" w:rsidRDefault="00113E7B" w:rsidP="00113E7B">
      <w:pPr>
        <w:spacing w:line="360" w:lineRule="auto"/>
        <w:rPr>
          <w:lang w:val="en-US"/>
        </w:rPr>
      </w:pPr>
    </w:p>
    <w:p w14:paraId="660DE265" w14:textId="77777777" w:rsidR="00C722A1" w:rsidRPr="00113E7B" w:rsidRDefault="00C722A1" w:rsidP="00A22761">
      <w:pPr>
        <w:rPr>
          <w:lang w:val="en-US"/>
        </w:rPr>
      </w:pPr>
    </w:p>
    <w:sectPr w:rsidR="00C722A1" w:rsidRPr="00113E7B" w:rsidSect="00485968">
      <w:headerReference w:type="even" r:id="rId121"/>
      <w:headerReference w:type="default" r:id="rId122"/>
      <w:headerReference w:type="first" r:id="rId123"/>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4A5B7B" w14:textId="77777777" w:rsidR="00863B0F" w:rsidRDefault="00863B0F" w:rsidP="00263793">
      <w:r>
        <w:separator/>
      </w:r>
    </w:p>
  </w:endnote>
  <w:endnote w:type="continuationSeparator" w:id="0">
    <w:p w14:paraId="3C4A5B7C" w14:textId="77777777" w:rsidR="00863B0F" w:rsidRDefault="00863B0F"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C784A" w14:textId="77777777" w:rsidR="008A0BB5" w:rsidRDefault="008A0BB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8023590"/>
      <w:docPartObj>
        <w:docPartGallery w:val="Page Numbers (Bottom of Page)"/>
        <w:docPartUnique/>
      </w:docPartObj>
    </w:sdtPr>
    <w:sdtContent>
      <w:p w14:paraId="11C73785" w14:textId="63EA7BA2" w:rsidR="00863B0F" w:rsidRDefault="00863B0F">
        <w:pPr>
          <w:pStyle w:val="Pieddepage"/>
          <w:jc w:val="right"/>
        </w:pPr>
        <w:r>
          <w:fldChar w:fldCharType="begin"/>
        </w:r>
        <w:r>
          <w:instrText>PAGE   \* MERGEFORMAT</w:instrText>
        </w:r>
        <w:r>
          <w:fldChar w:fldCharType="separate"/>
        </w:r>
        <w:r w:rsidR="00CE32CA">
          <w:rPr>
            <w:noProof/>
          </w:rPr>
          <w:t>21</w:t>
        </w:r>
        <w:r>
          <w:fldChar w:fldCharType="end"/>
        </w:r>
      </w:p>
    </w:sdtContent>
  </w:sdt>
  <w:p w14:paraId="66C20806" w14:textId="77777777" w:rsidR="00863B0F" w:rsidRDefault="00863B0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0BCDA" w14:textId="77777777" w:rsidR="008A0BB5" w:rsidRDefault="008A0BB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4A5B79" w14:textId="77777777" w:rsidR="00863B0F" w:rsidRDefault="00863B0F" w:rsidP="00263793">
      <w:r>
        <w:separator/>
      </w:r>
    </w:p>
  </w:footnote>
  <w:footnote w:type="continuationSeparator" w:id="0">
    <w:p w14:paraId="3C4A5B7A" w14:textId="77777777" w:rsidR="00863B0F" w:rsidRDefault="00863B0F" w:rsidP="00263793">
      <w:r>
        <w:continuationSeparator/>
      </w:r>
    </w:p>
  </w:footnote>
  <w:footnote w:id="1">
    <w:p w14:paraId="5BF3B3AA" w14:textId="77777777" w:rsidR="00863B0F" w:rsidRDefault="00863B0F" w:rsidP="00BD2B69">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rsidR="005B62DD">
        <w:t></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776D7" w14:textId="255DBE75" w:rsidR="00863B0F" w:rsidRDefault="00863B0F">
    <w:pPr>
      <w:pStyle w:val="En-tte"/>
    </w:pPr>
    <w:r>
      <w:rPr>
        <w:noProof/>
      </w:rPr>
      <w:pict w14:anchorId="2F45D7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667813" o:spid="_x0000_s2053" type="#_x0000_t136" style="position:absolute;left:0;text-align:left;margin-left:0;margin-top:0;width:511.65pt;height:127.9pt;rotation:315;z-index:-251655168;mso-position-horizontal:center;mso-position-horizontal-relative:margin;mso-position-vertical:center;mso-position-vertical-relative:margin" o:allowincell="f" fillcolor="#404040 [2429]" stroked="f">
          <v:fill opacity=".5"/>
          <v:textpath style="font-family:&quot;Calibri&quot;;font-size:1pt" string="Projet en cours"/>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06B1D" w14:textId="369DDE8B" w:rsidR="00863B0F" w:rsidRDefault="00863B0F">
    <w:pPr>
      <w:pStyle w:val="En-tte"/>
    </w:pPr>
    <w:r>
      <w:rPr>
        <w:noProof/>
      </w:rPr>
      <w:pict w14:anchorId="2D41210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667814" o:spid="_x0000_s2054" type="#_x0000_t136" style="position:absolute;left:0;text-align:left;margin-left:0;margin-top:0;width:511.65pt;height:127.9pt;rotation:315;z-index:-251653120;mso-position-horizontal:center;mso-position-horizontal-relative:margin;mso-position-vertical:center;mso-position-vertical-relative:margin" o:allowincell="f" fillcolor="#404040 [2429]" stroked="f">
          <v:fill opacity=".5"/>
          <v:textpath style="font-family:&quot;Calibri&quot;;font-size:1pt" string="Projet en cours"/>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70FA8" w14:textId="4D2D66FC" w:rsidR="00863B0F" w:rsidRDefault="00863B0F">
    <w:pPr>
      <w:pStyle w:val="En-tte"/>
    </w:pPr>
    <w:r>
      <w:rPr>
        <w:noProof/>
      </w:rPr>
      <w:pict w14:anchorId="7395997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667812" o:spid="_x0000_s2052" type="#_x0000_t136" style="position:absolute;left:0;text-align:left;margin-left:0;margin-top:0;width:511.65pt;height:127.9pt;rotation:315;z-index:-251657216;mso-position-horizontal:center;mso-position-horizontal-relative:margin;mso-position-vertical:center;mso-position-vertical-relative:margin" o:allowincell="f" fillcolor="#404040 [2429]" stroked="f">
          <v:fill opacity=".5"/>
          <v:textpath style="font-family:&quot;Calibri&quot;;font-size:1pt" string="Projet en cours"/>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3CC89023" w:rsidR="00863B0F" w:rsidRDefault="00863B0F">
    <w:pPr>
      <w:pStyle w:val="En-tte"/>
    </w:pPr>
    <w:r>
      <w:rPr>
        <w:noProof/>
      </w:rPr>
      <w:pict w14:anchorId="4B209A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667816" o:spid="_x0000_s2056" type="#_x0000_t136" style="position:absolute;left:0;text-align:left;margin-left:0;margin-top:0;width:511.65pt;height:127.9pt;rotation:315;z-index:-251649024;mso-position-horizontal:center;mso-position-horizontal-relative:margin;mso-position-vertical:center;mso-position-vertical-relative:margin" o:allowincell="f" fillcolor="#404040 [2429]" stroked="f">
          <v:fill opacity=".5"/>
          <v:textpath style="font-family:&quot;Calibri&quot;;font-size:1pt" string="Projet en cours"/>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DF5C78" w:rsidR="00863B0F" w:rsidRDefault="00863B0F">
    <w:pPr>
      <w:pStyle w:val="En-tte"/>
    </w:pPr>
    <w:r>
      <w:rPr>
        <w:noProof/>
      </w:rPr>
      <w:pict w14:anchorId="46A5A60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667817" o:spid="_x0000_s2057" type="#_x0000_t136" style="position:absolute;left:0;text-align:left;margin-left:0;margin-top:0;width:511.65pt;height:127.9pt;rotation:315;z-index:-251646976;mso-position-horizontal:center;mso-position-horizontal-relative:margin;mso-position-vertical:center;mso-position-vertical-relative:margin" o:allowincell="f" fillcolor="#404040 [2429]" stroked="f">
          <v:fill opacity=".5"/>
          <v:textpath style="font-family:&quot;Calibri&quot;;font-size:1pt" string="Projet en cours"/>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03328" w:rsidR="00863B0F" w:rsidRDefault="00863B0F">
    <w:pPr>
      <w:pStyle w:val="En-tte"/>
    </w:pPr>
    <w:r>
      <w:rPr>
        <w:noProof/>
      </w:rPr>
      <w:pict w14:anchorId="7740086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8667815" o:spid="_x0000_s2055" type="#_x0000_t136" style="position:absolute;left:0;text-align:left;margin-left:0;margin-top:0;width:511.65pt;height:127.9pt;rotation:315;z-index:-251651072;mso-position-horizontal:center;mso-position-horizontal-relative:margin;mso-position-vertical:center;mso-position-vertical-relative:margin" o:allowincell="f" fillcolor="#404040 [2429]" stroked="f">
          <v:fill opacity=".5"/>
          <v:textpath style="font-family:&quot;Calibri&quot;;font-size:1pt" string="Projet en cours"/>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lvl w:ilvl="0">
      <w:start w:val="1"/>
      <w:numFmt w:val="decimal"/>
      <w:pStyle w:val="Titre1"/>
      <w:lvlText w:val="%1."/>
      <w:lvlJc w:val="left"/>
      <w:pPr>
        <w:tabs>
          <w:tab w:val="num" w:pos="0"/>
        </w:tabs>
        <w:ind w:left="567" w:hanging="566"/>
      </w:pPr>
      <w:rPr>
        <w:rFonts w:hint="default"/>
      </w:rPr>
    </w:lvl>
    <w:lvl w:ilvl="1">
      <w:start w:val="1"/>
      <w:numFmt w:val="decimal"/>
      <w:pStyle w:val="Titre2"/>
      <w:lvlText w:val="%1.%2."/>
      <w:lvlJc w:val="left"/>
      <w:pPr>
        <w:tabs>
          <w:tab w:val="num" w:pos="0"/>
        </w:tabs>
        <w:ind w:left="1418" w:hanging="708"/>
      </w:pPr>
      <w:rPr>
        <w:rFonts w:hint="default"/>
      </w:rPr>
    </w:lvl>
    <w:lvl w:ilvl="2">
      <w:start w:val="1"/>
      <w:numFmt w:val="decimal"/>
      <w:pStyle w:val="Titre3"/>
      <w:lvlText w:val="%1.%2.%3."/>
      <w:lvlJc w:val="left"/>
      <w:pPr>
        <w:tabs>
          <w:tab w:val="num" w:pos="0"/>
        </w:tabs>
        <w:ind w:left="2410" w:hanging="708"/>
      </w:pPr>
      <w:rPr>
        <w:rFonts w:hint="default"/>
      </w:rPr>
    </w:lvl>
    <w:lvl w:ilvl="3">
      <w:start w:val="1"/>
      <w:numFmt w:val="decimal"/>
      <w:pStyle w:val="Titre4"/>
      <w:lvlText w:val="%1.%2.%3.%4."/>
      <w:lvlJc w:val="left"/>
      <w:pPr>
        <w:tabs>
          <w:tab w:val="num" w:pos="0"/>
        </w:tabs>
        <w:ind w:left="3261" w:hanging="708"/>
      </w:pPr>
      <w:rPr>
        <w:rFonts w:hint="default"/>
      </w:rPr>
    </w:lvl>
    <w:lvl w:ilvl="4">
      <w:start w:val="1"/>
      <w:numFmt w:val="decimal"/>
      <w:pStyle w:val="Titre5"/>
      <w:lvlText w:val="%1.%2.%3.%4.%5."/>
      <w:lvlJc w:val="left"/>
      <w:pPr>
        <w:tabs>
          <w:tab w:val="num" w:pos="0"/>
        </w:tabs>
        <w:ind w:left="3540" w:hanging="708"/>
      </w:pPr>
      <w:rPr>
        <w:rFonts w:hint="default"/>
      </w:rPr>
    </w:lvl>
    <w:lvl w:ilvl="5">
      <w:start w:val="1"/>
      <w:numFmt w:val="decimal"/>
      <w:pStyle w:val="Titre6"/>
      <w:lvlText w:val="%1.%2.%3.%4.%5.%6."/>
      <w:lvlJc w:val="left"/>
      <w:pPr>
        <w:tabs>
          <w:tab w:val="num" w:pos="0"/>
        </w:tabs>
        <w:ind w:left="4248" w:hanging="708"/>
      </w:pPr>
      <w:rPr>
        <w:rFonts w:hint="default"/>
      </w:rPr>
    </w:lvl>
    <w:lvl w:ilvl="6">
      <w:start w:val="1"/>
      <w:numFmt w:val="decimal"/>
      <w:pStyle w:val="Titre7"/>
      <w:lvlText w:val="%1.%2.%3.%4.%5.%6.%7."/>
      <w:lvlJc w:val="left"/>
      <w:pPr>
        <w:tabs>
          <w:tab w:val="num" w:pos="0"/>
        </w:tabs>
        <w:ind w:left="4956" w:hanging="708"/>
      </w:pPr>
      <w:rPr>
        <w:rFonts w:hint="default"/>
      </w:rPr>
    </w:lvl>
    <w:lvl w:ilvl="7">
      <w:start w:val="1"/>
      <w:numFmt w:val="decimal"/>
      <w:pStyle w:val="Titre8"/>
      <w:lvlText w:val="%1.%2.%3.%4.%5.%6.%7.%8."/>
      <w:lvlJc w:val="left"/>
      <w:pPr>
        <w:tabs>
          <w:tab w:val="num" w:pos="0"/>
        </w:tabs>
        <w:ind w:left="5664" w:hanging="708"/>
      </w:pPr>
      <w:rPr>
        <w:rFonts w:hint="default"/>
      </w:rPr>
    </w:lvl>
    <w:lvl w:ilvl="8">
      <w:start w:val="1"/>
      <w:numFmt w:val="decimal"/>
      <w:pStyle w:val="Titre9"/>
      <w:lvlText w:val="%1.%2.%3.%4.%5.%6.%7.%8.%9."/>
      <w:lvlJc w:val="left"/>
      <w:pPr>
        <w:tabs>
          <w:tab w:val="num" w:pos="0"/>
        </w:tabs>
        <w:ind w:left="6372" w:hanging="708"/>
      </w:pPr>
      <w:rPr>
        <w:rFonts w:hint="default"/>
      </w:rPr>
    </w:lvl>
  </w:abstractNum>
  <w:abstractNum w:abstractNumId="1" w15:restartNumberingAfterBreak="0">
    <w:nsid w:val="024A79B1"/>
    <w:multiLevelType w:val="hybridMultilevel"/>
    <w:tmpl w:val="4FC8391E"/>
    <w:lvl w:ilvl="0" w:tplc="0972B0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C11B40"/>
    <w:multiLevelType w:val="hybridMultilevel"/>
    <w:tmpl w:val="480EC60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BC42945"/>
    <w:multiLevelType w:val="multilevel"/>
    <w:tmpl w:val="619E4F34"/>
    <w:numStyleLink w:val="Style2"/>
  </w:abstractNum>
  <w:abstractNum w:abstractNumId="9"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33BE411A"/>
    <w:multiLevelType w:val="multilevel"/>
    <w:tmpl w:val="3F9E1E4E"/>
    <w:numStyleLink w:val="Style1"/>
  </w:abstractNum>
  <w:abstractNum w:abstractNumId="11"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BAE3A61"/>
    <w:multiLevelType w:val="hybridMultilevel"/>
    <w:tmpl w:val="AA40007C"/>
    <w:lvl w:ilvl="0" w:tplc="0409000B">
      <w:start w:val="1"/>
      <w:numFmt w:val="bullet"/>
      <w:lvlText w:val=""/>
      <w:lvlJc w:val="left"/>
      <w:pPr>
        <w:ind w:left="1128" w:hanging="420"/>
      </w:pPr>
      <w:rPr>
        <w:rFonts w:ascii="Wingdings" w:hAnsi="Wingdings" w:hint="default"/>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13"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8450F90"/>
    <w:multiLevelType w:val="hybridMultilevel"/>
    <w:tmpl w:val="4E36FA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1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2465866"/>
    <w:multiLevelType w:val="hybridMultilevel"/>
    <w:tmpl w:val="329E63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33531F1"/>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2" w15:restartNumberingAfterBreak="0">
    <w:nsid w:val="73FD090E"/>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E6D7C39"/>
    <w:multiLevelType w:val="hybridMultilevel"/>
    <w:tmpl w:val="CBF86086"/>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14"/>
  </w:num>
  <w:num w:numId="4">
    <w:abstractNumId w:val="23"/>
  </w:num>
  <w:num w:numId="5">
    <w:abstractNumId w:val="12"/>
  </w:num>
  <w:num w:numId="6">
    <w:abstractNumId w:val="10"/>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9"/>
  </w:num>
  <w:num w:numId="8">
    <w:abstractNumId w:val="15"/>
  </w:num>
  <w:num w:numId="9">
    <w:abstractNumId w:val="18"/>
  </w:num>
  <w:num w:numId="10">
    <w:abstractNumId w:val="7"/>
  </w:num>
  <w:num w:numId="11">
    <w:abstractNumId w:val="3"/>
  </w:num>
  <w:num w:numId="12">
    <w:abstractNumId w:val="10"/>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abstractNumId w:val="2"/>
  </w:num>
  <w:num w:numId="14">
    <w:abstractNumId w:val="4"/>
  </w:num>
  <w:num w:numId="15">
    <w:abstractNumId w:val="5"/>
  </w:num>
  <w:num w:numId="16">
    <w:abstractNumId w:val="11"/>
  </w:num>
  <w:num w:numId="17">
    <w:abstractNumId w:val="21"/>
  </w:num>
  <w:num w:numId="18">
    <w:abstractNumId w:val="8"/>
  </w:num>
  <w:num w:numId="19">
    <w:abstractNumId w:val="17"/>
  </w:num>
  <w:num w:numId="20">
    <w:abstractNumId w:val="20"/>
  </w:num>
  <w:num w:numId="21">
    <w:abstractNumId w:val="13"/>
  </w:num>
  <w:num w:numId="22">
    <w:abstractNumId w:val="6"/>
  </w:num>
  <w:num w:numId="23">
    <w:abstractNumId w:val="19"/>
  </w:num>
  <w:num w:numId="24">
    <w:abstractNumId w:val="16"/>
  </w:num>
  <w:num w:numId="25">
    <w:abstractNumId w:val="22"/>
  </w:num>
  <w:numIdMacAtCleanup w:val="2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1706"/>
    <w:rsid w:val="00001A8B"/>
    <w:rsid w:val="00001D4F"/>
    <w:rsid w:val="00002274"/>
    <w:rsid w:val="00005D64"/>
    <w:rsid w:val="0000607D"/>
    <w:rsid w:val="00007748"/>
    <w:rsid w:val="00010A7F"/>
    <w:rsid w:val="000112A3"/>
    <w:rsid w:val="00011971"/>
    <w:rsid w:val="00011DFF"/>
    <w:rsid w:val="0001341A"/>
    <w:rsid w:val="0001562B"/>
    <w:rsid w:val="00016C6B"/>
    <w:rsid w:val="00016F99"/>
    <w:rsid w:val="000209EE"/>
    <w:rsid w:val="00021A17"/>
    <w:rsid w:val="00021E4F"/>
    <w:rsid w:val="00022F87"/>
    <w:rsid w:val="000236E0"/>
    <w:rsid w:val="000240EC"/>
    <w:rsid w:val="00024307"/>
    <w:rsid w:val="00025998"/>
    <w:rsid w:val="00025A52"/>
    <w:rsid w:val="00026D7C"/>
    <w:rsid w:val="00030C90"/>
    <w:rsid w:val="000363C5"/>
    <w:rsid w:val="00037082"/>
    <w:rsid w:val="00042399"/>
    <w:rsid w:val="00043012"/>
    <w:rsid w:val="00043857"/>
    <w:rsid w:val="000444BC"/>
    <w:rsid w:val="00044F6A"/>
    <w:rsid w:val="00045AD6"/>
    <w:rsid w:val="00045D12"/>
    <w:rsid w:val="00047550"/>
    <w:rsid w:val="00047A61"/>
    <w:rsid w:val="00051B69"/>
    <w:rsid w:val="00051BC0"/>
    <w:rsid w:val="00056548"/>
    <w:rsid w:val="00056DC7"/>
    <w:rsid w:val="00060628"/>
    <w:rsid w:val="00063453"/>
    <w:rsid w:val="00063979"/>
    <w:rsid w:val="00063EEF"/>
    <w:rsid w:val="00067A77"/>
    <w:rsid w:val="00071319"/>
    <w:rsid w:val="00071F36"/>
    <w:rsid w:val="000725B2"/>
    <w:rsid w:val="000732E6"/>
    <w:rsid w:val="00075D6B"/>
    <w:rsid w:val="00076810"/>
    <w:rsid w:val="00076AC6"/>
    <w:rsid w:val="000845F6"/>
    <w:rsid w:val="00084C42"/>
    <w:rsid w:val="00086A49"/>
    <w:rsid w:val="000877C4"/>
    <w:rsid w:val="00093E1F"/>
    <w:rsid w:val="00094CE2"/>
    <w:rsid w:val="00096FDF"/>
    <w:rsid w:val="000A0F91"/>
    <w:rsid w:val="000A3FFA"/>
    <w:rsid w:val="000A4D59"/>
    <w:rsid w:val="000A5613"/>
    <w:rsid w:val="000A62C2"/>
    <w:rsid w:val="000B35C6"/>
    <w:rsid w:val="000B3A4A"/>
    <w:rsid w:val="000B3C26"/>
    <w:rsid w:val="000B40CA"/>
    <w:rsid w:val="000C1371"/>
    <w:rsid w:val="000C1695"/>
    <w:rsid w:val="000C413A"/>
    <w:rsid w:val="000D2218"/>
    <w:rsid w:val="000D30F6"/>
    <w:rsid w:val="000D3BE1"/>
    <w:rsid w:val="000D3CA8"/>
    <w:rsid w:val="000D45C4"/>
    <w:rsid w:val="000D4BD1"/>
    <w:rsid w:val="000D65A9"/>
    <w:rsid w:val="000D73C7"/>
    <w:rsid w:val="000E07F5"/>
    <w:rsid w:val="000E36BC"/>
    <w:rsid w:val="000E391A"/>
    <w:rsid w:val="000E3C32"/>
    <w:rsid w:val="000E414B"/>
    <w:rsid w:val="000E4B46"/>
    <w:rsid w:val="000E6D74"/>
    <w:rsid w:val="000F198D"/>
    <w:rsid w:val="000F5787"/>
    <w:rsid w:val="001004DF"/>
    <w:rsid w:val="00100655"/>
    <w:rsid w:val="00103E95"/>
    <w:rsid w:val="001051DE"/>
    <w:rsid w:val="00105ABB"/>
    <w:rsid w:val="00105EF2"/>
    <w:rsid w:val="00106985"/>
    <w:rsid w:val="00107542"/>
    <w:rsid w:val="00110463"/>
    <w:rsid w:val="001109DC"/>
    <w:rsid w:val="00111293"/>
    <w:rsid w:val="0011251C"/>
    <w:rsid w:val="001129FA"/>
    <w:rsid w:val="00113E7B"/>
    <w:rsid w:val="001140D4"/>
    <w:rsid w:val="0011420D"/>
    <w:rsid w:val="00116F81"/>
    <w:rsid w:val="001170E8"/>
    <w:rsid w:val="00122C82"/>
    <w:rsid w:val="001239A1"/>
    <w:rsid w:val="00124FD8"/>
    <w:rsid w:val="00126E07"/>
    <w:rsid w:val="00127EAE"/>
    <w:rsid w:val="0013030D"/>
    <w:rsid w:val="00132F53"/>
    <w:rsid w:val="001338D0"/>
    <w:rsid w:val="001368CF"/>
    <w:rsid w:val="00136A5B"/>
    <w:rsid w:val="0013716D"/>
    <w:rsid w:val="0014013B"/>
    <w:rsid w:val="00140A51"/>
    <w:rsid w:val="00140E21"/>
    <w:rsid w:val="001411D5"/>
    <w:rsid w:val="001429A9"/>
    <w:rsid w:val="001509A4"/>
    <w:rsid w:val="00150BEE"/>
    <w:rsid w:val="0015161B"/>
    <w:rsid w:val="00152564"/>
    <w:rsid w:val="00152A80"/>
    <w:rsid w:val="001535F9"/>
    <w:rsid w:val="0015590D"/>
    <w:rsid w:val="00155D60"/>
    <w:rsid w:val="00156D8F"/>
    <w:rsid w:val="00160AC9"/>
    <w:rsid w:val="00162B5B"/>
    <w:rsid w:val="00162E03"/>
    <w:rsid w:val="0016319B"/>
    <w:rsid w:val="00163FE2"/>
    <w:rsid w:val="00164E68"/>
    <w:rsid w:val="00166AD7"/>
    <w:rsid w:val="00167E15"/>
    <w:rsid w:val="00170E5B"/>
    <w:rsid w:val="00171F92"/>
    <w:rsid w:val="001749B0"/>
    <w:rsid w:val="00177B4E"/>
    <w:rsid w:val="00181790"/>
    <w:rsid w:val="0018205F"/>
    <w:rsid w:val="00186652"/>
    <w:rsid w:val="00186E96"/>
    <w:rsid w:val="00187063"/>
    <w:rsid w:val="0018780F"/>
    <w:rsid w:val="001912B5"/>
    <w:rsid w:val="00192C39"/>
    <w:rsid w:val="00195FD5"/>
    <w:rsid w:val="001961C6"/>
    <w:rsid w:val="001A0DF1"/>
    <w:rsid w:val="001A1234"/>
    <w:rsid w:val="001A3342"/>
    <w:rsid w:val="001A47BF"/>
    <w:rsid w:val="001A76E1"/>
    <w:rsid w:val="001B15D4"/>
    <w:rsid w:val="001B21DB"/>
    <w:rsid w:val="001B291C"/>
    <w:rsid w:val="001B37F5"/>
    <w:rsid w:val="001B6837"/>
    <w:rsid w:val="001B7373"/>
    <w:rsid w:val="001C1045"/>
    <w:rsid w:val="001C18D7"/>
    <w:rsid w:val="001C1A5E"/>
    <w:rsid w:val="001C2057"/>
    <w:rsid w:val="001C3DAA"/>
    <w:rsid w:val="001C5DD8"/>
    <w:rsid w:val="001C74FB"/>
    <w:rsid w:val="001D05F3"/>
    <w:rsid w:val="001D06C9"/>
    <w:rsid w:val="001D17E1"/>
    <w:rsid w:val="001D5711"/>
    <w:rsid w:val="001D75BA"/>
    <w:rsid w:val="001E0808"/>
    <w:rsid w:val="001E090B"/>
    <w:rsid w:val="001E270F"/>
    <w:rsid w:val="001E3A00"/>
    <w:rsid w:val="001E63D8"/>
    <w:rsid w:val="001E7E76"/>
    <w:rsid w:val="001F2E20"/>
    <w:rsid w:val="001F302A"/>
    <w:rsid w:val="001F3431"/>
    <w:rsid w:val="001F6C7B"/>
    <w:rsid w:val="002011DA"/>
    <w:rsid w:val="0020358F"/>
    <w:rsid w:val="00203A83"/>
    <w:rsid w:val="00203C33"/>
    <w:rsid w:val="0020408A"/>
    <w:rsid w:val="002042C0"/>
    <w:rsid w:val="00205987"/>
    <w:rsid w:val="00205E1F"/>
    <w:rsid w:val="00210784"/>
    <w:rsid w:val="002109C6"/>
    <w:rsid w:val="002118E1"/>
    <w:rsid w:val="00212CCF"/>
    <w:rsid w:val="002157D8"/>
    <w:rsid w:val="00221247"/>
    <w:rsid w:val="00221723"/>
    <w:rsid w:val="00221AF7"/>
    <w:rsid w:val="00221D10"/>
    <w:rsid w:val="002221AF"/>
    <w:rsid w:val="00222857"/>
    <w:rsid w:val="00222868"/>
    <w:rsid w:val="00224492"/>
    <w:rsid w:val="00224ACC"/>
    <w:rsid w:val="00230E61"/>
    <w:rsid w:val="002326C3"/>
    <w:rsid w:val="00232B06"/>
    <w:rsid w:val="00234530"/>
    <w:rsid w:val="002351E9"/>
    <w:rsid w:val="00235F7C"/>
    <w:rsid w:val="002373E6"/>
    <w:rsid w:val="00237782"/>
    <w:rsid w:val="00237D2A"/>
    <w:rsid w:val="00240CD4"/>
    <w:rsid w:val="002437B8"/>
    <w:rsid w:val="002440F2"/>
    <w:rsid w:val="0024544C"/>
    <w:rsid w:val="0024651B"/>
    <w:rsid w:val="0024741A"/>
    <w:rsid w:val="00247A20"/>
    <w:rsid w:val="00250544"/>
    <w:rsid w:val="00250A58"/>
    <w:rsid w:val="00251124"/>
    <w:rsid w:val="00253A1E"/>
    <w:rsid w:val="002548B6"/>
    <w:rsid w:val="002568DF"/>
    <w:rsid w:val="002572DD"/>
    <w:rsid w:val="00257DC9"/>
    <w:rsid w:val="00262990"/>
    <w:rsid w:val="00263793"/>
    <w:rsid w:val="0027222C"/>
    <w:rsid w:val="00273348"/>
    <w:rsid w:val="0027486A"/>
    <w:rsid w:val="002755C3"/>
    <w:rsid w:val="002759DF"/>
    <w:rsid w:val="00277923"/>
    <w:rsid w:val="00280087"/>
    <w:rsid w:val="00281325"/>
    <w:rsid w:val="00281540"/>
    <w:rsid w:val="002817AD"/>
    <w:rsid w:val="00281F7E"/>
    <w:rsid w:val="00282E1F"/>
    <w:rsid w:val="00283067"/>
    <w:rsid w:val="0028318C"/>
    <w:rsid w:val="00284BAF"/>
    <w:rsid w:val="0028533A"/>
    <w:rsid w:val="0028650B"/>
    <w:rsid w:val="00286BBF"/>
    <w:rsid w:val="00291325"/>
    <w:rsid w:val="0029381E"/>
    <w:rsid w:val="00295B79"/>
    <w:rsid w:val="00296476"/>
    <w:rsid w:val="00296675"/>
    <w:rsid w:val="002A0BF5"/>
    <w:rsid w:val="002A160D"/>
    <w:rsid w:val="002B0546"/>
    <w:rsid w:val="002B220A"/>
    <w:rsid w:val="002B248F"/>
    <w:rsid w:val="002B3524"/>
    <w:rsid w:val="002B4429"/>
    <w:rsid w:val="002B7210"/>
    <w:rsid w:val="002B7229"/>
    <w:rsid w:val="002C0E9A"/>
    <w:rsid w:val="002C117C"/>
    <w:rsid w:val="002C1212"/>
    <w:rsid w:val="002C12D1"/>
    <w:rsid w:val="002C2650"/>
    <w:rsid w:val="002C2E88"/>
    <w:rsid w:val="002C6241"/>
    <w:rsid w:val="002D0FC0"/>
    <w:rsid w:val="002D3458"/>
    <w:rsid w:val="002D5902"/>
    <w:rsid w:val="002D7974"/>
    <w:rsid w:val="002D79F0"/>
    <w:rsid w:val="002D7D5D"/>
    <w:rsid w:val="002E28DE"/>
    <w:rsid w:val="002E3BDB"/>
    <w:rsid w:val="002E5D38"/>
    <w:rsid w:val="002E66BA"/>
    <w:rsid w:val="002E7996"/>
    <w:rsid w:val="002F05C2"/>
    <w:rsid w:val="002F0CE0"/>
    <w:rsid w:val="002F178D"/>
    <w:rsid w:val="002F1F6E"/>
    <w:rsid w:val="002F2E52"/>
    <w:rsid w:val="002F38EC"/>
    <w:rsid w:val="002F5B7F"/>
    <w:rsid w:val="00300153"/>
    <w:rsid w:val="00300839"/>
    <w:rsid w:val="00303CA5"/>
    <w:rsid w:val="0030442B"/>
    <w:rsid w:val="003054CB"/>
    <w:rsid w:val="00306B7A"/>
    <w:rsid w:val="00307890"/>
    <w:rsid w:val="00307EF2"/>
    <w:rsid w:val="00310248"/>
    <w:rsid w:val="003121C4"/>
    <w:rsid w:val="00312D30"/>
    <w:rsid w:val="00312E77"/>
    <w:rsid w:val="00313993"/>
    <w:rsid w:val="00314E91"/>
    <w:rsid w:val="0031531D"/>
    <w:rsid w:val="003162EC"/>
    <w:rsid w:val="0031724D"/>
    <w:rsid w:val="003240FE"/>
    <w:rsid w:val="00330577"/>
    <w:rsid w:val="003324A0"/>
    <w:rsid w:val="00332B7D"/>
    <w:rsid w:val="00332C9B"/>
    <w:rsid w:val="00332F0A"/>
    <w:rsid w:val="00335447"/>
    <w:rsid w:val="003372DD"/>
    <w:rsid w:val="00337F79"/>
    <w:rsid w:val="00341882"/>
    <w:rsid w:val="00341D16"/>
    <w:rsid w:val="003427F0"/>
    <w:rsid w:val="00343837"/>
    <w:rsid w:val="003446BC"/>
    <w:rsid w:val="00345252"/>
    <w:rsid w:val="00347334"/>
    <w:rsid w:val="00347C74"/>
    <w:rsid w:val="003517AF"/>
    <w:rsid w:val="00351ECF"/>
    <w:rsid w:val="003529A9"/>
    <w:rsid w:val="003531F5"/>
    <w:rsid w:val="003543C0"/>
    <w:rsid w:val="00356E74"/>
    <w:rsid w:val="00362205"/>
    <w:rsid w:val="00365D33"/>
    <w:rsid w:val="00367CD6"/>
    <w:rsid w:val="0037234E"/>
    <w:rsid w:val="003724EB"/>
    <w:rsid w:val="0037252A"/>
    <w:rsid w:val="003737BF"/>
    <w:rsid w:val="0037590F"/>
    <w:rsid w:val="0037682F"/>
    <w:rsid w:val="00376C9C"/>
    <w:rsid w:val="003807C7"/>
    <w:rsid w:val="003811C2"/>
    <w:rsid w:val="003812E6"/>
    <w:rsid w:val="00381E74"/>
    <w:rsid w:val="003828C7"/>
    <w:rsid w:val="00382ADB"/>
    <w:rsid w:val="003830E1"/>
    <w:rsid w:val="00383DD3"/>
    <w:rsid w:val="003961D6"/>
    <w:rsid w:val="00396359"/>
    <w:rsid w:val="0039716A"/>
    <w:rsid w:val="003A0138"/>
    <w:rsid w:val="003A2742"/>
    <w:rsid w:val="003A2CE1"/>
    <w:rsid w:val="003A3390"/>
    <w:rsid w:val="003A4ADC"/>
    <w:rsid w:val="003A534F"/>
    <w:rsid w:val="003A6D7A"/>
    <w:rsid w:val="003A6DF7"/>
    <w:rsid w:val="003A7CF6"/>
    <w:rsid w:val="003A7D15"/>
    <w:rsid w:val="003B0A1B"/>
    <w:rsid w:val="003B190B"/>
    <w:rsid w:val="003B22C5"/>
    <w:rsid w:val="003B2FCD"/>
    <w:rsid w:val="003B4EC1"/>
    <w:rsid w:val="003B5483"/>
    <w:rsid w:val="003B6740"/>
    <w:rsid w:val="003B7B5B"/>
    <w:rsid w:val="003C2B1E"/>
    <w:rsid w:val="003C581B"/>
    <w:rsid w:val="003C6938"/>
    <w:rsid w:val="003D0074"/>
    <w:rsid w:val="003D0892"/>
    <w:rsid w:val="003D281F"/>
    <w:rsid w:val="003D3369"/>
    <w:rsid w:val="003D3714"/>
    <w:rsid w:val="003D60A8"/>
    <w:rsid w:val="003D657A"/>
    <w:rsid w:val="003D78E0"/>
    <w:rsid w:val="003D795A"/>
    <w:rsid w:val="003E0374"/>
    <w:rsid w:val="003E03DA"/>
    <w:rsid w:val="003E37EA"/>
    <w:rsid w:val="003E3821"/>
    <w:rsid w:val="003E39F6"/>
    <w:rsid w:val="003E5D75"/>
    <w:rsid w:val="003E5EEF"/>
    <w:rsid w:val="003E616C"/>
    <w:rsid w:val="003E74EF"/>
    <w:rsid w:val="003F1420"/>
    <w:rsid w:val="003F14A3"/>
    <w:rsid w:val="003F1719"/>
    <w:rsid w:val="003F1AEF"/>
    <w:rsid w:val="003F239E"/>
    <w:rsid w:val="003F2978"/>
    <w:rsid w:val="003F2BD5"/>
    <w:rsid w:val="003F3656"/>
    <w:rsid w:val="003F64DF"/>
    <w:rsid w:val="003F7060"/>
    <w:rsid w:val="003F7C56"/>
    <w:rsid w:val="00400579"/>
    <w:rsid w:val="00402A68"/>
    <w:rsid w:val="004033C2"/>
    <w:rsid w:val="00404F4D"/>
    <w:rsid w:val="00412A4C"/>
    <w:rsid w:val="00412F06"/>
    <w:rsid w:val="004130B7"/>
    <w:rsid w:val="00413573"/>
    <w:rsid w:val="00420910"/>
    <w:rsid w:val="00422139"/>
    <w:rsid w:val="00424209"/>
    <w:rsid w:val="004245B5"/>
    <w:rsid w:val="00424705"/>
    <w:rsid w:val="00424F4A"/>
    <w:rsid w:val="004252F9"/>
    <w:rsid w:val="004254B5"/>
    <w:rsid w:val="004321BA"/>
    <w:rsid w:val="00435257"/>
    <w:rsid w:val="00435952"/>
    <w:rsid w:val="00436D0B"/>
    <w:rsid w:val="00436ED1"/>
    <w:rsid w:val="004377DD"/>
    <w:rsid w:val="0044575F"/>
    <w:rsid w:val="00446795"/>
    <w:rsid w:val="00450BB1"/>
    <w:rsid w:val="00450FB1"/>
    <w:rsid w:val="004522DA"/>
    <w:rsid w:val="004539F6"/>
    <w:rsid w:val="0045633D"/>
    <w:rsid w:val="004602B8"/>
    <w:rsid w:val="004602BC"/>
    <w:rsid w:val="004629B4"/>
    <w:rsid w:val="004630B6"/>
    <w:rsid w:val="004638B8"/>
    <w:rsid w:val="00470531"/>
    <w:rsid w:val="00471312"/>
    <w:rsid w:val="00474403"/>
    <w:rsid w:val="004749E1"/>
    <w:rsid w:val="0047502C"/>
    <w:rsid w:val="00475D95"/>
    <w:rsid w:val="004854A8"/>
    <w:rsid w:val="00485968"/>
    <w:rsid w:val="00485AD4"/>
    <w:rsid w:val="0048772B"/>
    <w:rsid w:val="00487E80"/>
    <w:rsid w:val="00493454"/>
    <w:rsid w:val="00493B1F"/>
    <w:rsid w:val="00493CF8"/>
    <w:rsid w:val="00497543"/>
    <w:rsid w:val="00497A4D"/>
    <w:rsid w:val="004A0405"/>
    <w:rsid w:val="004A21B9"/>
    <w:rsid w:val="004A387D"/>
    <w:rsid w:val="004A3F09"/>
    <w:rsid w:val="004A4AAD"/>
    <w:rsid w:val="004A532D"/>
    <w:rsid w:val="004A5DAF"/>
    <w:rsid w:val="004B36C1"/>
    <w:rsid w:val="004B3F31"/>
    <w:rsid w:val="004B42E2"/>
    <w:rsid w:val="004B49DA"/>
    <w:rsid w:val="004B5B12"/>
    <w:rsid w:val="004B6801"/>
    <w:rsid w:val="004C006F"/>
    <w:rsid w:val="004C2336"/>
    <w:rsid w:val="004C40F9"/>
    <w:rsid w:val="004D0A11"/>
    <w:rsid w:val="004D15B3"/>
    <w:rsid w:val="004D279D"/>
    <w:rsid w:val="004D2AB6"/>
    <w:rsid w:val="004D3B50"/>
    <w:rsid w:val="004D4DDD"/>
    <w:rsid w:val="004D6FD7"/>
    <w:rsid w:val="004E16A2"/>
    <w:rsid w:val="004E23C1"/>
    <w:rsid w:val="004E5D97"/>
    <w:rsid w:val="004E7F21"/>
    <w:rsid w:val="004F04F9"/>
    <w:rsid w:val="004F2E29"/>
    <w:rsid w:val="004F3F9F"/>
    <w:rsid w:val="004F4312"/>
    <w:rsid w:val="004F4F5C"/>
    <w:rsid w:val="004F50EE"/>
    <w:rsid w:val="004F564D"/>
    <w:rsid w:val="004F763C"/>
    <w:rsid w:val="00501C74"/>
    <w:rsid w:val="00503999"/>
    <w:rsid w:val="0050576D"/>
    <w:rsid w:val="0050581F"/>
    <w:rsid w:val="0050638E"/>
    <w:rsid w:val="00506BEE"/>
    <w:rsid w:val="00507436"/>
    <w:rsid w:val="005106C4"/>
    <w:rsid w:val="00510B8D"/>
    <w:rsid w:val="005111E5"/>
    <w:rsid w:val="005114D7"/>
    <w:rsid w:val="00511AC5"/>
    <w:rsid w:val="005142B2"/>
    <w:rsid w:val="00522791"/>
    <w:rsid w:val="0052571B"/>
    <w:rsid w:val="00525752"/>
    <w:rsid w:val="005268E8"/>
    <w:rsid w:val="00530C41"/>
    <w:rsid w:val="00530EAB"/>
    <w:rsid w:val="00531384"/>
    <w:rsid w:val="00531A29"/>
    <w:rsid w:val="0053236E"/>
    <w:rsid w:val="005323B7"/>
    <w:rsid w:val="00533D6F"/>
    <w:rsid w:val="00536D5E"/>
    <w:rsid w:val="00536EBB"/>
    <w:rsid w:val="00540088"/>
    <w:rsid w:val="005409FD"/>
    <w:rsid w:val="00541B97"/>
    <w:rsid w:val="00541F5E"/>
    <w:rsid w:val="005446FA"/>
    <w:rsid w:val="005458D2"/>
    <w:rsid w:val="005467D3"/>
    <w:rsid w:val="00547C51"/>
    <w:rsid w:val="00551B2F"/>
    <w:rsid w:val="00552B5D"/>
    <w:rsid w:val="005535CF"/>
    <w:rsid w:val="00553726"/>
    <w:rsid w:val="005539C8"/>
    <w:rsid w:val="005545AB"/>
    <w:rsid w:val="005556DC"/>
    <w:rsid w:val="00555FBF"/>
    <w:rsid w:val="00556F88"/>
    <w:rsid w:val="00557557"/>
    <w:rsid w:val="005619C9"/>
    <w:rsid w:val="00561DB5"/>
    <w:rsid w:val="00562112"/>
    <w:rsid w:val="00562E46"/>
    <w:rsid w:val="00563C48"/>
    <w:rsid w:val="00565403"/>
    <w:rsid w:val="00565DF1"/>
    <w:rsid w:val="005665FB"/>
    <w:rsid w:val="00567EFB"/>
    <w:rsid w:val="00571E13"/>
    <w:rsid w:val="00573497"/>
    <w:rsid w:val="005749BF"/>
    <w:rsid w:val="00575655"/>
    <w:rsid w:val="00575D84"/>
    <w:rsid w:val="0057601A"/>
    <w:rsid w:val="00584357"/>
    <w:rsid w:val="00584F17"/>
    <w:rsid w:val="00585A69"/>
    <w:rsid w:val="00585B46"/>
    <w:rsid w:val="00586371"/>
    <w:rsid w:val="0058690E"/>
    <w:rsid w:val="00592C4F"/>
    <w:rsid w:val="005965A5"/>
    <w:rsid w:val="00596963"/>
    <w:rsid w:val="005977C3"/>
    <w:rsid w:val="005A1DEF"/>
    <w:rsid w:val="005A34FE"/>
    <w:rsid w:val="005A3819"/>
    <w:rsid w:val="005A56F1"/>
    <w:rsid w:val="005A76E4"/>
    <w:rsid w:val="005B115D"/>
    <w:rsid w:val="005B1985"/>
    <w:rsid w:val="005B1D55"/>
    <w:rsid w:val="005B62DD"/>
    <w:rsid w:val="005B672F"/>
    <w:rsid w:val="005B6FDA"/>
    <w:rsid w:val="005C2433"/>
    <w:rsid w:val="005C261A"/>
    <w:rsid w:val="005C3724"/>
    <w:rsid w:val="005E06DA"/>
    <w:rsid w:val="005E0804"/>
    <w:rsid w:val="005E2792"/>
    <w:rsid w:val="005E31C8"/>
    <w:rsid w:val="005E7081"/>
    <w:rsid w:val="005E7900"/>
    <w:rsid w:val="005F218F"/>
    <w:rsid w:val="005F47AC"/>
    <w:rsid w:val="005F5E12"/>
    <w:rsid w:val="005F62AA"/>
    <w:rsid w:val="00603B65"/>
    <w:rsid w:val="006049B4"/>
    <w:rsid w:val="00604B68"/>
    <w:rsid w:val="00604E07"/>
    <w:rsid w:val="006067EF"/>
    <w:rsid w:val="00607008"/>
    <w:rsid w:val="006104FB"/>
    <w:rsid w:val="00611B59"/>
    <w:rsid w:val="00612996"/>
    <w:rsid w:val="00612C9F"/>
    <w:rsid w:val="006134C7"/>
    <w:rsid w:val="00613F0F"/>
    <w:rsid w:val="00615922"/>
    <w:rsid w:val="0061666A"/>
    <w:rsid w:val="006171B6"/>
    <w:rsid w:val="006177A6"/>
    <w:rsid w:val="00620A4B"/>
    <w:rsid w:val="006244EA"/>
    <w:rsid w:val="00625501"/>
    <w:rsid w:val="00625D2F"/>
    <w:rsid w:val="0063071A"/>
    <w:rsid w:val="00633438"/>
    <w:rsid w:val="00633737"/>
    <w:rsid w:val="00633AC9"/>
    <w:rsid w:val="00635C38"/>
    <w:rsid w:val="0063636A"/>
    <w:rsid w:val="00636EC0"/>
    <w:rsid w:val="00637D9C"/>
    <w:rsid w:val="00637F13"/>
    <w:rsid w:val="006402AD"/>
    <w:rsid w:val="00640473"/>
    <w:rsid w:val="00641C7D"/>
    <w:rsid w:val="00642018"/>
    <w:rsid w:val="006428D1"/>
    <w:rsid w:val="00644910"/>
    <w:rsid w:val="00644C2B"/>
    <w:rsid w:val="00644F5F"/>
    <w:rsid w:val="0064589C"/>
    <w:rsid w:val="00650390"/>
    <w:rsid w:val="0065522A"/>
    <w:rsid w:val="0065598E"/>
    <w:rsid w:val="006631AC"/>
    <w:rsid w:val="00663BD1"/>
    <w:rsid w:val="00664FC5"/>
    <w:rsid w:val="006726AB"/>
    <w:rsid w:val="00672DF8"/>
    <w:rsid w:val="0067333B"/>
    <w:rsid w:val="00674296"/>
    <w:rsid w:val="0067496C"/>
    <w:rsid w:val="00674DBC"/>
    <w:rsid w:val="00675D30"/>
    <w:rsid w:val="00677295"/>
    <w:rsid w:val="00677373"/>
    <w:rsid w:val="00680EBD"/>
    <w:rsid w:val="0068342D"/>
    <w:rsid w:val="00683539"/>
    <w:rsid w:val="0068717D"/>
    <w:rsid w:val="00690CED"/>
    <w:rsid w:val="00693614"/>
    <w:rsid w:val="00693826"/>
    <w:rsid w:val="00693E1A"/>
    <w:rsid w:val="00694478"/>
    <w:rsid w:val="006950FD"/>
    <w:rsid w:val="00696A53"/>
    <w:rsid w:val="00697CA5"/>
    <w:rsid w:val="006A0B1A"/>
    <w:rsid w:val="006A1933"/>
    <w:rsid w:val="006A3E53"/>
    <w:rsid w:val="006A568F"/>
    <w:rsid w:val="006A6CA4"/>
    <w:rsid w:val="006A7A20"/>
    <w:rsid w:val="006B0B4F"/>
    <w:rsid w:val="006B1664"/>
    <w:rsid w:val="006B2378"/>
    <w:rsid w:val="006B41B6"/>
    <w:rsid w:val="006B477F"/>
    <w:rsid w:val="006B47FC"/>
    <w:rsid w:val="006B4BDB"/>
    <w:rsid w:val="006B585B"/>
    <w:rsid w:val="006B5A91"/>
    <w:rsid w:val="006B6118"/>
    <w:rsid w:val="006B6DD8"/>
    <w:rsid w:val="006B7573"/>
    <w:rsid w:val="006C2D2B"/>
    <w:rsid w:val="006C7638"/>
    <w:rsid w:val="006D063A"/>
    <w:rsid w:val="006D119C"/>
    <w:rsid w:val="006D429F"/>
    <w:rsid w:val="006E0DE3"/>
    <w:rsid w:val="006E3722"/>
    <w:rsid w:val="006E521B"/>
    <w:rsid w:val="006E6031"/>
    <w:rsid w:val="006F0FF5"/>
    <w:rsid w:val="006F2430"/>
    <w:rsid w:val="006F37A3"/>
    <w:rsid w:val="006F4AC6"/>
    <w:rsid w:val="006F4D86"/>
    <w:rsid w:val="006F5F39"/>
    <w:rsid w:val="006F7A11"/>
    <w:rsid w:val="00701CE2"/>
    <w:rsid w:val="0070273C"/>
    <w:rsid w:val="00703F7B"/>
    <w:rsid w:val="00710105"/>
    <w:rsid w:val="007127CF"/>
    <w:rsid w:val="00712980"/>
    <w:rsid w:val="007147C8"/>
    <w:rsid w:val="007174EC"/>
    <w:rsid w:val="00721547"/>
    <w:rsid w:val="00723482"/>
    <w:rsid w:val="00723E18"/>
    <w:rsid w:val="00726439"/>
    <w:rsid w:val="00726714"/>
    <w:rsid w:val="0073181D"/>
    <w:rsid w:val="00731D50"/>
    <w:rsid w:val="007324DC"/>
    <w:rsid w:val="007331AE"/>
    <w:rsid w:val="00733409"/>
    <w:rsid w:val="00735AFD"/>
    <w:rsid w:val="00735B7A"/>
    <w:rsid w:val="007367A9"/>
    <w:rsid w:val="00741244"/>
    <w:rsid w:val="007416F8"/>
    <w:rsid w:val="00741852"/>
    <w:rsid w:val="00741C40"/>
    <w:rsid w:val="00742505"/>
    <w:rsid w:val="00743BE7"/>
    <w:rsid w:val="007449B1"/>
    <w:rsid w:val="007472E3"/>
    <w:rsid w:val="0074744B"/>
    <w:rsid w:val="007541AA"/>
    <w:rsid w:val="00755B30"/>
    <w:rsid w:val="00756C12"/>
    <w:rsid w:val="00757478"/>
    <w:rsid w:val="00762875"/>
    <w:rsid w:val="00763E1E"/>
    <w:rsid w:val="0076600D"/>
    <w:rsid w:val="007667BF"/>
    <w:rsid w:val="0077173E"/>
    <w:rsid w:val="007735A8"/>
    <w:rsid w:val="007738AB"/>
    <w:rsid w:val="00775DBB"/>
    <w:rsid w:val="007769E7"/>
    <w:rsid w:val="00776C85"/>
    <w:rsid w:val="00777995"/>
    <w:rsid w:val="00777CA9"/>
    <w:rsid w:val="00780885"/>
    <w:rsid w:val="00782971"/>
    <w:rsid w:val="00784816"/>
    <w:rsid w:val="00784A9B"/>
    <w:rsid w:val="00786559"/>
    <w:rsid w:val="0079234E"/>
    <w:rsid w:val="00793550"/>
    <w:rsid w:val="0079373C"/>
    <w:rsid w:val="007956D6"/>
    <w:rsid w:val="007973C0"/>
    <w:rsid w:val="007A00BB"/>
    <w:rsid w:val="007A017B"/>
    <w:rsid w:val="007A7036"/>
    <w:rsid w:val="007B067C"/>
    <w:rsid w:val="007B3A06"/>
    <w:rsid w:val="007B51E3"/>
    <w:rsid w:val="007B5E96"/>
    <w:rsid w:val="007B683E"/>
    <w:rsid w:val="007B76C4"/>
    <w:rsid w:val="007C0371"/>
    <w:rsid w:val="007C07AF"/>
    <w:rsid w:val="007C32C9"/>
    <w:rsid w:val="007C421E"/>
    <w:rsid w:val="007C7241"/>
    <w:rsid w:val="007D0F68"/>
    <w:rsid w:val="007D2AD5"/>
    <w:rsid w:val="007D35FC"/>
    <w:rsid w:val="007D3FB3"/>
    <w:rsid w:val="007D51ED"/>
    <w:rsid w:val="007D6DF4"/>
    <w:rsid w:val="007D6FEF"/>
    <w:rsid w:val="007E36B5"/>
    <w:rsid w:val="007E66EB"/>
    <w:rsid w:val="007F067D"/>
    <w:rsid w:val="007F0C25"/>
    <w:rsid w:val="007F17CC"/>
    <w:rsid w:val="007F4DC9"/>
    <w:rsid w:val="00800332"/>
    <w:rsid w:val="00803985"/>
    <w:rsid w:val="00803B95"/>
    <w:rsid w:val="00804F18"/>
    <w:rsid w:val="0080644C"/>
    <w:rsid w:val="0080654B"/>
    <w:rsid w:val="00806E0D"/>
    <w:rsid w:val="00810AD6"/>
    <w:rsid w:val="008113D2"/>
    <w:rsid w:val="00814672"/>
    <w:rsid w:val="00814CB6"/>
    <w:rsid w:val="008151DA"/>
    <w:rsid w:val="0081570D"/>
    <w:rsid w:val="00821DF8"/>
    <w:rsid w:val="00822593"/>
    <w:rsid w:val="008261D9"/>
    <w:rsid w:val="008310AD"/>
    <w:rsid w:val="00832A50"/>
    <w:rsid w:val="00832AF7"/>
    <w:rsid w:val="008335FA"/>
    <w:rsid w:val="0083383E"/>
    <w:rsid w:val="00841851"/>
    <w:rsid w:val="00842BCD"/>
    <w:rsid w:val="0084496B"/>
    <w:rsid w:val="0084548F"/>
    <w:rsid w:val="0084589A"/>
    <w:rsid w:val="00845A79"/>
    <w:rsid w:val="00846881"/>
    <w:rsid w:val="0084776C"/>
    <w:rsid w:val="00847FA7"/>
    <w:rsid w:val="00853262"/>
    <w:rsid w:val="008535F3"/>
    <w:rsid w:val="0085402C"/>
    <w:rsid w:val="008557EF"/>
    <w:rsid w:val="00855DA5"/>
    <w:rsid w:val="0085669D"/>
    <w:rsid w:val="008601BC"/>
    <w:rsid w:val="00861DD3"/>
    <w:rsid w:val="00862039"/>
    <w:rsid w:val="00862D2F"/>
    <w:rsid w:val="00863B0F"/>
    <w:rsid w:val="008647CD"/>
    <w:rsid w:val="00864CFE"/>
    <w:rsid w:val="00865606"/>
    <w:rsid w:val="00865632"/>
    <w:rsid w:val="00867B0B"/>
    <w:rsid w:val="008710B9"/>
    <w:rsid w:val="00874BA8"/>
    <w:rsid w:val="00874DDB"/>
    <w:rsid w:val="0088427B"/>
    <w:rsid w:val="008843CF"/>
    <w:rsid w:val="008870E7"/>
    <w:rsid w:val="00887573"/>
    <w:rsid w:val="00887FE5"/>
    <w:rsid w:val="00890B3B"/>
    <w:rsid w:val="00890C92"/>
    <w:rsid w:val="00893194"/>
    <w:rsid w:val="00893B32"/>
    <w:rsid w:val="00894945"/>
    <w:rsid w:val="00896E92"/>
    <w:rsid w:val="008A0585"/>
    <w:rsid w:val="008A0BB5"/>
    <w:rsid w:val="008A19A9"/>
    <w:rsid w:val="008A385C"/>
    <w:rsid w:val="008A461C"/>
    <w:rsid w:val="008A49D7"/>
    <w:rsid w:val="008A6EE3"/>
    <w:rsid w:val="008B1429"/>
    <w:rsid w:val="008B257B"/>
    <w:rsid w:val="008B6688"/>
    <w:rsid w:val="008B67D7"/>
    <w:rsid w:val="008C05C8"/>
    <w:rsid w:val="008C0C56"/>
    <w:rsid w:val="008C0F0F"/>
    <w:rsid w:val="008C1714"/>
    <w:rsid w:val="008C1856"/>
    <w:rsid w:val="008C207F"/>
    <w:rsid w:val="008C2085"/>
    <w:rsid w:val="008C34CB"/>
    <w:rsid w:val="008C562B"/>
    <w:rsid w:val="008C7ED7"/>
    <w:rsid w:val="008D0FD1"/>
    <w:rsid w:val="008D14ED"/>
    <w:rsid w:val="008D1588"/>
    <w:rsid w:val="008D1794"/>
    <w:rsid w:val="008D2102"/>
    <w:rsid w:val="008D3ACE"/>
    <w:rsid w:val="008D7673"/>
    <w:rsid w:val="008E0250"/>
    <w:rsid w:val="008E1473"/>
    <w:rsid w:val="008E2656"/>
    <w:rsid w:val="008E4C05"/>
    <w:rsid w:val="008E4C8F"/>
    <w:rsid w:val="008E5916"/>
    <w:rsid w:val="008E59B9"/>
    <w:rsid w:val="008E6DEB"/>
    <w:rsid w:val="008F00F8"/>
    <w:rsid w:val="008F24D4"/>
    <w:rsid w:val="008F54A1"/>
    <w:rsid w:val="008F629B"/>
    <w:rsid w:val="008F6DE0"/>
    <w:rsid w:val="009016B2"/>
    <w:rsid w:val="00905DDC"/>
    <w:rsid w:val="00905F6B"/>
    <w:rsid w:val="00906B4B"/>
    <w:rsid w:val="009070DA"/>
    <w:rsid w:val="009070DB"/>
    <w:rsid w:val="00910663"/>
    <w:rsid w:val="00913D77"/>
    <w:rsid w:val="00913FDA"/>
    <w:rsid w:val="00914308"/>
    <w:rsid w:val="00921FDC"/>
    <w:rsid w:val="00923650"/>
    <w:rsid w:val="0093000C"/>
    <w:rsid w:val="009306CD"/>
    <w:rsid w:val="00930847"/>
    <w:rsid w:val="00932512"/>
    <w:rsid w:val="0093265D"/>
    <w:rsid w:val="00932663"/>
    <w:rsid w:val="00932FC4"/>
    <w:rsid w:val="00932FCC"/>
    <w:rsid w:val="00936CDB"/>
    <w:rsid w:val="00936D05"/>
    <w:rsid w:val="00941C7B"/>
    <w:rsid w:val="009420D4"/>
    <w:rsid w:val="00942AF1"/>
    <w:rsid w:val="009437F4"/>
    <w:rsid w:val="0094442B"/>
    <w:rsid w:val="0094456E"/>
    <w:rsid w:val="0094492E"/>
    <w:rsid w:val="00945E4D"/>
    <w:rsid w:val="0094708A"/>
    <w:rsid w:val="0094734B"/>
    <w:rsid w:val="009533F4"/>
    <w:rsid w:val="00953A9F"/>
    <w:rsid w:val="00954230"/>
    <w:rsid w:val="00955642"/>
    <w:rsid w:val="0095582A"/>
    <w:rsid w:val="00955C5F"/>
    <w:rsid w:val="009569C0"/>
    <w:rsid w:val="00956D42"/>
    <w:rsid w:val="0096336F"/>
    <w:rsid w:val="009663E1"/>
    <w:rsid w:val="00966D25"/>
    <w:rsid w:val="00967304"/>
    <w:rsid w:val="0096766E"/>
    <w:rsid w:val="0097211E"/>
    <w:rsid w:val="00972C96"/>
    <w:rsid w:val="009746D7"/>
    <w:rsid w:val="0097660E"/>
    <w:rsid w:val="009767C1"/>
    <w:rsid w:val="00985C3E"/>
    <w:rsid w:val="00986177"/>
    <w:rsid w:val="0098646B"/>
    <w:rsid w:val="00987944"/>
    <w:rsid w:val="009903B5"/>
    <w:rsid w:val="009911BD"/>
    <w:rsid w:val="00991F75"/>
    <w:rsid w:val="009969B9"/>
    <w:rsid w:val="00996E9F"/>
    <w:rsid w:val="009A26EF"/>
    <w:rsid w:val="009A3E03"/>
    <w:rsid w:val="009A4645"/>
    <w:rsid w:val="009A4D1B"/>
    <w:rsid w:val="009A745D"/>
    <w:rsid w:val="009A7A60"/>
    <w:rsid w:val="009B0D0D"/>
    <w:rsid w:val="009B0DC4"/>
    <w:rsid w:val="009B1416"/>
    <w:rsid w:val="009B23F2"/>
    <w:rsid w:val="009B310A"/>
    <w:rsid w:val="009B3422"/>
    <w:rsid w:val="009B6C10"/>
    <w:rsid w:val="009B7754"/>
    <w:rsid w:val="009C199C"/>
    <w:rsid w:val="009C2CE1"/>
    <w:rsid w:val="009C4968"/>
    <w:rsid w:val="009C733E"/>
    <w:rsid w:val="009D1F30"/>
    <w:rsid w:val="009D47A3"/>
    <w:rsid w:val="009D7832"/>
    <w:rsid w:val="009E0B7A"/>
    <w:rsid w:val="009E3623"/>
    <w:rsid w:val="009E4E5B"/>
    <w:rsid w:val="009E67FF"/>
    <w:rsid w:val="009E7B31"/>
    <w:rsid w:val="009F091C"/>
    <w:rsid w:val="009F1BC4"/>
    <w:rsid w:val="009F1C17"/>
    <w:rsid w:val="009F2CF5"/>
    <w:rsid w:val="00A00BE9"/>
    <w:rsid w:val="00A032ED"/>
    <w:rsid w:val="00A066C4"/>
    <w:rsid w:val="00A07FD0"/>
    <w:rsid w:val="00A11731"/>
    <w:rsid w:val="00A11F75"/>
    <w:rsid w:val="00A12202"/>
    <w:rsid w:val="00A14B67"/>
    <w:rsid w:val="00A16167"/>
    <w:rsid w:val="00A200CC"/>
    <w:rsid w:val="00A207B9"/>
    <w:rsid w:val="00A2193A"/>
    <w:rsid w:val="00A21D0C"/>
    <w:rsid w:val="00A22761"/>
    <w:rsid w:val="00A2508B"/>
    <w:rsid w:val="00A268C9"/>
    <w:rsid w:val="00A2771A"/>
    <w:rsid w:val="00A30DFF"/>
    <w:rsid w:val="00A34C9A"/>
    <w:rsid w:val="00A34ED7"/>
    <w:rsid w:val="00A35E05"/>
    <w:rsid w:val="00A35EFD"/>
    <w:rsid w:val="00A36BF5"/>
    <w:rsid w:val="00A37EBD"/>
    <w:rsid w:val="00A4398E"/>
    <w:rsid w:val="00A451A4"/>
    <w:rsid w:val="00A50069"/>
    <w:rsid w:val="00A50EB6"/>
    <w:rsid w:val="00A52209"/>
    <w:rsid w:val="00A52681"/>
    <w:rsid w:val="00A53D72"/>
    <w:rsid w:val="00A540FA"/>
    <w:rsid w:val="00A559B2"/>
    <w:rsid w:val="00A56379"/>
    <w:rsid w:val="00A6138E"/>
    <w:rsid w:val="00A61731"/>
    <w:rsid w:val="00A61E77"/>
    <w:rsid w:val="00A62F76"/>
    <w:rsid w:val="00A63022"/>
    <w:rsid w:val="00A6319E"/>
    <w:rsid w:val="00A65AED"/>
    <w:rsid w:val="00A66E6C"/>
    <w:rsid w:val="00A67080"/>
    <w:rsid w:val="00A711DD"/>
    <w:rsid w:val="00A722AB"/>
    <w:rsid w:val="00A74921"/>
    <w:rsid w:val="00A74CFB"/>
    <w:rsid w:val="00A75768"/>
    <w:rsid w:val="00A763A5"/>
    <w:rsid w:val="00A76DF8"/>
    <w:rsid w:val="00A771B2"/>
    <w:rsid w:val="00A80897"/>
    <w:rsid w:val="00A81942"/>
    <w:rsid w:val="00A833DF"/>
    <w:rsid w:val="00A84A0E"/>
    <w:rsid w:val="00A85804"/>
    <w:rsid w:val="00A86E8C"/>
    <w:rsid w:val="00A875DD"/>
    <w:rsid w:val="00A90D7C"/>
    <w:rsid w:val="00A9100F"/>
    <w:rsid w:val="00A9105F"/>
    <w:rsid w:val="00A91872"/>
    <w:rsid w:val="00A945B1"/>
    <w:rsid w:val="00A94B11"/>
    <w:rsid w:val="00A94B74"/>
    <w:rsid w:val="00A95721"/>
    <w:rsid w:val="00A95FB3"/>
    <w:rsid w:val="00AA0F7F"/>
    <w:rsid w:val="00AA2EDA"/>
    <w:rsid w:val="00AA650C"/>
    <w:rsid w:val="00AA7631"/>
    <w:rsid w:val="00AB1753"/>
    <w:rsid w:val="00AB1FAC"/>
    <w:rsid w:val="00AB5B34"/>
    <w:rsid w:val="00AB77D0"/>
    <w:rsid w:val="00AB7C46"/>
    <w:rsid w:val="00AC0CEB"/>
    <w:rsid w:val="00AC2B5B"/>
    <w:rsid w:val="00AC385B"/>
    <w:rsid w:val="00AC6043"/>
    <w:rsid w:val="00AC6E64"/>
    <w:rsid w:val="00AD1181"/>
    <w:rsid w:val="00AD1CDC"/>
    <w:rsid w:val="00AD304A"/>
    <w:rsid w:val="00AD3204"/>
    <w:rsid w:val="00AD3FE8"/>
    <w:rsid w:val="00AD4399"/>
    <w:rsid w:val="00AD5A4A"/>
    <w:rsid w:val="00AD5F0B"/>
    <w:rsid w:val="00AD7049"/>
    <w:rsid w:val="00AD798C"/>
    <w:rsid w:val="00AE00E7"/>
    <w:rsid w:val="00AE00E8"/>
    <w:rsid w:val="00AE1AEF"/>
    <w:rsid w:val="00AE2BFB"/>
    <w:rsid w:val="00AE4ED8"/>
    <w:rsid w:val="00AE4F2B"/>
    <w:rsid w:val="00AE5A7C"/>
    <w:rsid w:val="00AE5F1C"/>
    <w:rsid w:val="00AE6A7E"/>
    <w:rsid w:val="00AF0F5A"/>
    <w:rsid w:val="00AF1178"/>
    <w:rsid w:val="00AF12A3"/>
    <w:rsid w:val="00AF40C1"/>
    <w:rsid w:val="00AF6740"/>
    <w:rsid w:val="00AF6886"/>
    <w:rsid w:val="00AF7677"/>
    <w:rsid w:val="00AF7F65"/>
    <w:rsid w:val="00B05FAF"/>
    <w:rsid w:val="00B06158"/>
    <w:rsid w:val="00B0679C"/>
    <w:rsid w:val="00B07867"/>
    <w:rsid w:val="00B12143"/>
    <w:rsid w:val="00B142A5"/>
    <w:rsid w:val="00B14A82"/>
    <w:rsid w:val="00B16DE1"/>
    <w:rsid w:val="00B17F30"/>
    <w:rsid w:val="00B21DF0"/>
    <w:rsid w:val="00B2343A"/>
    <w:rsid w:val="00B25777"/>
    <w:rsid w:val="00B25DF4"/>
    <w:rsid w:val="00B26B37"/>
    <w:rsid w:val="00B26F86"/>
    <w:rsid w:val="00B27490"/>
    <w:rsid w:val="00B346F8"/>
    <w:rsid w:val="00B35391"/>
    <w:rsid w:val="00B362CF"/>
    <w:rsid w:val="00B37995"/>
    <w:rsid w:val="00B4113B"/>
    <w:rsid w:val="00B425A3"/>
    <w:rsid w:val="00B42C73"/>
    <w:rsid w:val="00B4477D"/>
    <w:rsid w:val="00B45F4D"/>
    <w:rsid w:val="00B50F44"/>
    <w:rsid w:val="00B51A10"/>
    <w:rsid w:val="00B535A7"/>
    <w:rsid w:val="00B53822"/>
    <w:rsid w:val="00B5419B"/>
    <w:rsid w:val="00B553FC"/>
    <w:rsid w:val="00B60592"/>
    <w:rsid w:val="00B609B2"/>
    <w:rsid w:val="00B60A36"/>
    <w:rsid w:val="00B62B65"/>
    <w:rsid w:val="00B62E9B"/>
    <w:rsid w:val="00B64AD9"/>
    <w:rsid w:val="00B64C8D"/>
    <w:rsid w:val="00B67572"/>
    <w:rsid w:val="00B70314"/>
    <w:rsid w:val="00B717B0"/>
    <w:rsid w:val="00B71CCB"/>
    <w:rsid w:val="00B71F3E"/>
    <w:rsid w:val="00B725F0"/>
    <w:rsid w:val="00B728AA"/>
    <w:rsid w:val="00B72B6B"/>
    <w:rsid w:val="00B72EDB"/>
    <w:rsid w:val="00B7310B"/>
    <w:rsid w:val="00B7336F"/>
    <w:rsid w:val="00B73B5B"/>
    <w:rsid w:val="00B73E68"/>
    <w:rsid w:val="00B77683"/>
    <w:rsid w:val="00B81C73"/>
    <w:rsid w:val="00B81DAD"/>
    <w:rsid w:val="00B826B0"/>
    <w:rsid w:val="00B82C6E"/>
    <w:rsid w:val="00B83960"/>
    <w:rsid w:val="00B84652"/>
    <w:rsid w:val="00B852C3"/>
    <w:rsid w:val="00B85B83"/>
    <w:rsid w:val="00B86BB7"/>
    <w:rsid w:val="00B87C41"/>
    <w:rsid w:val="00B90BD8"/>
    <w:rsid w:val="00B92812"/>
    <w:rsid w:val="00B94278"/>
    <w:rsid w:val="00B96A7B"/>
    <w:rsid w:val="00B97A61"/>
    <w:rsid w:val="00BA105A"/>
    <w:rsid w:val="00BA235A"/>
    <w:rsid w:val="00BA2A89"/>
    <w:rsid w:val="00BA6317"/>
    <w:rsid w:val="00BA653B"/>
    <w:rsid w:val="00BB068C"/>
    <w:rsid w:val="00BB4F26"/>
    <w:rsid w:val="00BB6DBC"/>
    <w:rsid w:val="00BB73FF"/>
    <w:rsid w:val="00BC0745"/>
    <w:rsid w:val="00BC416E"/>
    <w:rsid w:val="00BC45C9"/>
    <w:rsid w:val="00BC6B06"/>
    <w:rsid w:val="00BD151B"/>
    <w:rsid w:val="00BD2B69"/>
    <w:rsid w:val="00BD5B05"/>
    <w:rsid w:val="00BD747B"/>
    <w:rsid w:val="00BE04F9"/>
    <w:rsid w:val="00BE251B"/>
    <w:rsid w:val="00BE2A1A"/>
    <w:rsid w:val="00BE3EC5"/>
    <w:rsid w:val="00BE4815"/>
    <w:rsid w:val="00BE51C6"/>
    <w:rsid w:val="00BE7C1B"/>
    <w:rsid w:val="00BF090A"/>
    <w:rsid w:val="00BF3674"/>
    <w:rsid w:val="00BF387D"/>
    <w:rsid w:val="00BF49A7"/>
    <w:rsid w:val="00BF4B46"/>
    <w:rsid w:val="00BF541F"/>
    <w:rsid w:val="00BF747F"/>
    <w:rsid w:val="00BF7DC1"/>
    <w:rsid w:val="00C01443"/>
    <w:rsid w:val="00C0203E"/>
    <w:rsid w:val="00C04CAE"/>
    <w:rsid w:val="00C0720E"/>
    <w:rsid w:val="00C103C9"/>
    <w:rsid w:val="00C10B31"/>
    <w:rsid w:val="00C10DB8"/>
    <w:rsid w:val="00C10F01"/>
    <w:rsid w:val="00C11BE7"/>
    <w:rsid w:val="00C1225E"/>
    <w:rsid w:val="00C13203"/>
    <w:rsid w:val="00C150F6"/>
    <w:rsid w:val="00C15280"/>
    <w:rsid w:val="00C20B53"/>
    <w:rsid w:val="00C21CF6"/>
    <w:rsid w:val="00C2203C"/>
    <w:rsid w:val="00C22970"/>
    <w:rsid w:val="00C233F3"/>
    <w:rsid w:val="00C246FF"/>
    <w:rsid w:val="00C250CF"/>
    <w:rsid w:val="00C2510F"/>
    <w:rsid w:val="00C301DA"/>
    <w:rsid w:val="00C30E90"/>
    <w:rsid w:val="00C31667"/>
    <w:rsid w:val="00C32D6F"/>
    <w:rsid w:val="00C36D2F"/>
    <w:rsid w:val="00C42BEC"/>
    <w:rsid w:val="00C440BB"/>
    <w:rsid w:val="00C44647"/>
    <w:rsid w:val="00C447C8"/>
    <w:rsid w:val="00C50BB4"/>
    <w:rsid w:val="00C53737"/>
    <w:rsid w:val="00C5602F"/>
    <w:rsid w:val="00C60A7C"/>
    <w:rsid w:val="00C6377B"/>
    <w:rsid w:val="00C6599F"/>
    <w:rsid w:val="00C66F97"/>
    <w:rsid w:val="00C720B3"/>
    <w:rsid w:val="00C722A1"/>
    <w:rsid w:val="00C74328"/>
    <w:rsid w:val="00C74B54"/>
    <w:rsid w:val="00C74C69"/>
    <w:rsid w:val="00C756EC"/>
    <w:rsid w:val="00C812AE"/>
    <w:rsid w:val="00C817A9"/>
    <w:rsid w:val="00C82BF6"/>
    <w:rsid w:val="00C85570"/>
    <w:rsid w:val="00C86CA0"/>
    <w:rsid w:val="00C9118D"/>
    <w:rsid w:val="00C92803"/>
    <w:rsid w:val="00C967D0"/>
    <w:rsid w:val="00C96CFC"/>
    <w:rsid w:val="00C9724F"/>
    <w:rsid w:val="00CA04CB"/>
    <w:rsid w:val="00CA09B9"/>
    <w:rsid w:val="00CA1B26"/>
    <w:rsid w:val="00CA30B1"/>
    <w:rsid w:val="00CA5AF9"/>
    <w:rsid w:val="00CA6F4E"/>
    <w:rsid w:val="00CA7176"/>
    <w:rsid w:val="00CB036C"/>
    <w:rsid w:val="00CB05E6"/>
    <w:rsid w:val="00CB0FA4"/>
    <w:rsid w:val="00CB2195"/>
    <w:rsid w:val="00CB2DF5"/>
    <w:rsid w:val="00CC128A"/>
    <w:rsid w:val="00CC2371"/>
    <w:rsid w:val="00CC486B"/>
    <w:rsid w:val="00CC50A5"/>
    <w:rsid w:val="00CC5522"/>
    <w:rsid w:val="00CC5642"/>
    <w:rsid w:val="00CD3DF9"/>
    <w:rsid w:val="00CD496E"/>
    <w:rsid w:val="00CD4A45"/>
    <w:rsid w:val="00CD4A65"/>
    <w:rsid w:val="00CD4FC4"/>
    <w:rsid w:val="00CD6382"/>
    <w:rsid w:val="00CD63A5"/>
    <w:rsid w:val="00CD7792"/>
    <w:rsid w:val="00CE0836"/>
    <w:rsid w:val="00CE0969"/>
    <w:rsid w:val="00CE0E7C"/>
    <w:rsid w:val="00CE2466"/>
    <w:rsid w:val="00CE32CA"/>
    <w:rsid w:val="00CE53A9"/>
    <w:rsid w:val="00CF0E40"/>
    <w:rsid w:val="00CF142D"/>
    <w:rsid w:val="00CF5B78"/>
    <w:rsid w:val="00D00A1D"/>
    <w:rsid w:val="00D01C27"/>
    <w:rsid w:val="00D01D52"/>
    <w:rsid w:val="00D02A6F"/>
    <w:rsid w:val="00D03515"/>
    <w:rsid w:val="00D03A49"/>
    <w:rsid w:val="00D03F3D"/>
    <w:rsid w:val="00D061B7"/>
    <w:rsid w:val="00D0685B"/>
    <w:rsid w:val="00D120B0"/>
    <w:rsid w:val="00D12E08"/>
    <w:rsid w:val="00D1425D"/>
    <w:rsid w:val="00D14A90"/>
    <w:rsid w:val="00D14FB6"/>
    <w:rsid w:val="00D167C1"/>
    <w:rsid w:val="00D33229"/>
    <w:rsid w:val="00D35768"/>
    <w:rsid w:val="00D374A1"/>
    <w:rsid w:val="00D374B7"/>
    <w:rsid w:val="00D40731"/>
    <w:rsid w:val="00D41AD1"/>
    <w:rsid w:val="00D41EAF"/>
    <w:rsid w:val="00D43E2F"/>
    <w:rsid w:val="00D44625"/>
    <w:rsid w:val="00D45774"/>
    <w:rsid w:val="00D5070F"/>
    <w:rsid w:val="00D53D08"/>
    <w:rsid w:val="00D57DAA"/>
    <w:rsid w:val="00D628FC"/>
    <w:rsid w:val="00D6553C"/>
    <w:rsid w:val="00D6587C"/>
    <w:rsid w:val="00D666DB"/>
    <w:rsid w:val="00D6757C"/>
    <w:rsid w:val="00D712DC"/>
    <w:rsid w:val="00D7333C"/>
    <w:rsid w:val="00D733DE"/>
    <w:rsid w:val="00D80AE7"/>
    <w:rsid w:val="00D82BE9"/>
    <w:rsid w:val="00D84615"/>
    <w:rsid w:val="00D86544"/>
    <w:rsid w:val="00D8728A"/>
    <w:rsid w:val="00D87A33"/>
    <w:rsid w:val="00D902F7"/>
    <w:rsid w:val="00D90A96"/>
    <w:rsid w:val="00D9104A"/>
    <w:rsid w:val="00D92285"/>
    <w:rsid w:val="00D929FF"/>
    <w:rsid w:val="00D93706"/>
    <w:rsid w:val="00D942CF"/>
    <w:rsid w:val="00D94458"/>
    <w:rsid w:val="00D9561D"/>
    <w:rsid w:val="00DA2B66"/>
    <w:rsid w:val="00DA7DAA"/>
    <w:rsid w:val="00DB1BE7"/>
    <w:rsid w:val="00DB1EF3"/>
    <w:rsid w:val="00DB329C"/>
    <w:rsid w:val="00DB395B"/>
    <w:rsid w:val="00DB3AB0"/>
    <w:rsid w:val="00DB3E7B"/>
    <w:rsid w:val="00DB3FAC"/>
    <w:rsid w:val="00DB413E"/>
    <w:rsid w:val="00DB65E4"/>
    <w:rsid w:val="00DB74AA"/>
    <w:rsid w:val="00DB76A7"/>
    <w:rsid w:val="00DB7CBF"/>
    <w:rsid w:val="00DC55A9"/>
    <w:rsid w:val="00DC5E01"/>
    <w:rsid w:val="00DC75F0"/>
    <w:rsid w:val="00DD13A4"/>
    <w:rsid w:val="00DD22AB"/>
    <w:rsid w:val="00DD2B0C"/>
    <w:rsid w:val="00DD3A1E"/>
    <w:rsid w:val="00DD46E7"/>
    <w:rsid w:val="00DE2BCD"/>
    <w:rsid w:val="00DE5879"/>
    <w:rsid w:val="00DE6226"/>
    <w:rsid w:val="00DE692D"/>
    <w:rsid w:val="00DE70AB"/>
    <w:rsid w:val="00DE7318"/>
    <w:rsid w:val="00DF10DF"/>
    <w:rsid w:val="00DF1D24"/>
    <w:rsid w:val="00DF3A15"/>
    <w:rsid w:val="00DF67BC"/>
    <w:rsid w:val="00E02A52"/>
    <w:rsid w:val="00E043FD"/>
    <w:rsid w:val="00E0500F"/>
    <w:rsid w:val="00E072FF"/>
    <w:rsid w:val="00E1111E"/>
    <w:rsid w:val="00E114FF"/>
    <w:rsid w:val="00E1315B"/>
    <w:rsid w:val="00E14A58"/>
    <w:rsid w:val="00E15605"/>
    <w:rsid w:val="00E160FB"/>
    <w:rsid w:val="00E202A1"/>
    <w:rsid w:val="00E20CC9"/>
    <w:rsid w:val="00E21881"/>
    <w:rsid w:val="00E234AB"/>
    <w:rsid w:val="00E248A5"/>
    <w:rsid w:val="00E24AD3"/>
    <w:rsid w:val="00E25213"/>
    <w:rsid w:val="00E26096"/>
    <w:rsid w:val="00E27E6B"/>
    <w:rsid w:val="00E32310"/>
    <w:rsid w:val="00E354B4"/>
    <w:rsid w:val="00E35AD6"/>
    <w:rsid w:val="00E35BD0"/>
    <w:rsid w:val="00E35EE3"/>
    <w:rsid w:val="00E36123"/>
    <w:rsid w:val="00E407B8"/>
    <w:rsid w:val="00E46775"/>
    <w:rsid w:val="00E50AA5"/>
    <w:rsid w:val="00E53C5C"/>
    <w:rsid w:val="00E607AB"/>
    <w:rsid w:val="00E6115F"/>
    <w:rsid w:val="00E61EA7"/>
    <w:rsid w:val="00E632E8"/>
    <w:rsid w:val="00E634AC"/>
    <w:rsid w:val="00E6779F"/>
    <w:rsid w:val="00E71760"/>
    <w:rsid w:val="00E73D21"/>
    <w:rsid w:val="00E742A6"/>
    <w:rsid w:val="00E7537F"/>
    <w:rsid w:val="00E77E47"/>
    <w:rsid w:val="00E81C93"/>
    <w:rsid w:val="00E82254"/>
    <w:rsid w:val="00E83835"/>
    <w:rsid w:val="00E84ACA"/>
    <w:rsid w:val="00E85C7B"/>
    <w:rsid w:val="00E866AB"/>
    <w:rsid w:val="00E87446"/>
    <w:rsid w:val="00E90614"/>
    <w:rsid w:val="00E927F8"/>
    <w:rsid w:val="00E929C9"/>
    <w:rsid w:val="00E93CF2"/>
    <w:rsid w:val="00E96988"/>
    <w:rsid w:val="00EA0000"/>
    <w:rsid w:val="00EA1064"/>
    <w:rsid w:val="00EA25D1"/>
    <w:rsid w:val="00EA2A08"/>
    <w:rsid w:val="00EA3624"/>
    <w:rsid w:val="00EA384A"/>
    <w:rsid w:val="00EA44F6"/>
    <w:rsid w:val="00EA44F7"/>
    <w:rsid w:val="00EA6DC6"/>
    <w:rsid w:val="00EB02E7"/>
    <w:rsid w:val="00EB14FE"/>
    <w:rsid w:val="00EB1806"/>
    <w:rsid w:val="00EB1F94"/>
    <w:rsid w:val="00EB27AA"/>
    <w:rsid w:val="00EB2910"/>
    <w:rsid w:val="00EB422E"/>
    <w:rsid w:val="00EB5F73"/>
    <w:rsid w:val="00EB7584"/>
    <w:rsid w:val="00EB7594"/>
    <w:rsid w:val="00EC1C88"/>
    <w:rsid w:val="00EC50D2"/>
    <w:rsid w:val="00EC5BEA"/>
    <w:rsid w:val="00EC5F4B"/>
    <w:rsid w:val="00EC6E16"/>
    <w:rsid w:val="00ED29C8"/>
    <w:rsid w:val="00ED32B1"/>
    <w:rsid w:val="00ED708B"/>
    <w:rsid w:val="00ED7852"/>
    <w:rsid w:val="00EE0152"/>
    <w:rsid w:val="00EE4502"/>
    <w:rsid w:val="00EF0445"/>
    <w:rsid w:val="00EF1DB9"/>
    <w:rsid w:val="00EF2B2B"/>
    <w:rsid w:val="00EF7172"/>
    <w:rsid w:val="00EF71EB"/>
    <w:rsid w:val="00F005A2"/>
    <w:rsid w:val="00F015B9"/>
    <w:rsid w:val="00F024FD"/>
    <w:rsid w:val="00F026D8"/>
    <w:rsid w:val="00F06579"/>
    <w:rsid w:val="00F13FC8"/>
    <w:rsid w:val="00F1500D"/>
    <w:rsid w:val="00F15889"/>
    <w:rsid w:val="00F17FDE"/>
    <w:rsid w:val="00F204E7"/>
    <w:rsid w:val="00F21A38"/>
    <w:rsid w:val="00F23715"/>
    <w:rsid w:val="00F253EA"/>
    <w:rsid w:val="00F25FCB"/>
    <w:rsid w:val="00F26581"/>
    <w:rsid w:val="00F2779C"/>
    <w:rsid w:val="00F3161D"/>
    <w:rsid w:val="00F32156"/>
    <w:rsid w:val="00F3287A"/>
    <w:rsid w:val="00F3364B"/>
    <w:rsid w:val="00F34C48"/>
    <w:rsid w:val="00F36134"/>
    <w:rsid w:val="00F371F9"/>
    <w:rsid w:val="00F40C32"/>
    <w:rsid w:val="00F411A9"/>
    <w:rsid w:val="00F4308B"/>
    <w:rsid w:val="00F448A5"/>
    <w:rsid w:val="00F45E5C"/>
    <w:rsid w:val="00F46E2A"/>
    <w:rsid w:val="00F47823"/>
    <w:rsid w:val="00F50E1F"/>
    <w:rsid w:val="00F51873"/>
    <w:rsid w:val="00F52200"/>
    <w:rsid w:val="00F54C44"/>
    <w:rsid w:val="00F57BB3"/>
    <w:rsid w:val="00F60934"/>
    <w:rsid w:val="00F62583"/>
    <w:rsid w:val="00F62DCE"/>
    <w:rsid w:val="00F63027"/>
    <w:rsid w:val="00F6370B"/>
    <w:rsid w:val="00F64E0B"/>
    <w:rsid w:val="00F658A5"/>
    <w:rsid w:val="00F661CD"/>
    <w:rsid w:val="00F67C6F"/>
    <w:rsid w:val="00F72D24"/>
    <w:rsid w:val="00F73F7A"/>
    <w:rsid w:val="00F75355"/>
    <w:rsid w:val="00F75630"/>
    <w:rsid w:val="00F81721"/>
    <w:rsid w:val="00F833CE"/>
    <w:rsid w:val="00F8385F"/>
    <w:rsid w:val="00F84198"/>
    <w:rsid w:val="00F84B50"/>
    <w:rsid w:val="00F8579F"/>
    <w:rsid w:val="00F92332"/>
    <w:rsid w:val="00F9282E"/>
    <w:rsid w:val="00FA0CE5"/>
    <w:rsid w:val="00FA2FA3"/>
    <w:rsid w:val="00FA5941"/>
    <w:rsid w:val="00FA63D9"/>
    <w:rsid w:val="00FA6A58"/>
    <w:rsid w:val="00FB3102"/>
    <w:rsid w:val="00FB3243"/>
    <w:rsid w:val="00FB3A1C"/>
    <w:rsid w:val="00FB4453"/>
    <w:rsid w:val="00FB7A52"/>
    <w:rsid w:val="00FC1D20"/>
    <w:rsid w:val="00FC2D7F"/>
    <w:rsid w:val="00FC2FA0"/>
    <w:rsid w:val="00FC38BB"/>
    <w:rsid w:val="00FC486C"/>
    <w:rsid w:val="00FC5053"/>
    <w:rsid w:val="00FC6824"/>
    <w:rsid w:val="00FC6D1B"/>
    <w:rsid w:val="00FD1622"/>
    <w:rsid w:val="00FD16B7"/>
    <w:rsid w:val="00FD208F"/>
    <w:rsid w:val="00FD2D47"/>
    <w:rsid w:val="00FD31C9"/>
    <w:rsid w:val="00FD44C7"/>
    <w:rsid w:val="00FD7771"/>
    <w:rsid w:val="00FE0F30"/>
    <w:rsid w:val="00FE474A"/>
    <w:rsid w:val="00FF4CC1"/>
    <w:rsid w:val="00FF4F52"/>
    <w:rsid w:val="00FF593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A2193A"/>
    <w:pPr>
      <w:keepNext/>
      <w:keepLines/>
      <w:numPr>
        <w:numId w:val="1"/>
      </w:numPr>
      <w:tabs>
        <w:tab w:val="clear" w:pos="0"/>
        <w:tab w:val="left" w:pos="567"/>
      </w:tabs>
      <w:spacing w:before="240"/>
      <w:ind w:hanging="567"/>
      <w:outlineLvl w:val="0"/>
    </w:pPr>
    <w:rPr>
      <w:b/>
      <w:caps/>
      <w:sz w:val="24"/>
      <w:szCs w:val="24"/>
    </w:rPr>
  </w:style>
  <w:style w:type="paragraph" w:styleId="Titre2">
    <w:name w:val="heading 2"/>
    <w:basedOn w:val="Normal"/>
    <w:next w:val="Normal"/>
    <w:link w:val="Titre2Car"/>
    <w:qFormat/>
    <w:rsid w:val="00A2193A"/>
    <w:pPr>
      <w:keepNext/>
      <w:keepLines/>
      <w:numPr>
        <w:ilvl w:val="1"/>
        <w:numId w:val="1"/>
      </w:numPr>
      <w:tabs>
        <w:tab w:val="clear" w:pos="0"/>
        <w:tab w:val="left" w:pos="567"/>
      </w:tabs>
      <w:spacing w:before="240"/>
      <w:ind w:left="567" w:hanging="567"/>
      <w:outlineLvl w:val="1"/>
    </w:pPr>
    <w:rPr>
      <w:b/>
      <w:caps/>
    </w:rPr>
  </w:style>
  <w:style w:type="paragraph" w:styleId="Titre3">
    <w:name w:val="heading 3"/>
    <w:basedOn w:val="Normal"/>
    <w:next w:val="Normal"/>
    <w:link w:val="Titre3Car"/>
    <w:qFormat/>
    <w:rsid w:val="00A2193A"/>
    <w:pPr>
      <w:keepNext/>
      <w:keepLines/>
      <w:numPr>
        <w:ilvl w:val="2"/>
        <w:numId w:val="1"/>
      </w:numPr>
      <w:tabs>
        <w:tab w:val="clear" w:pos="0"/>
        <w:tab w:val="left" w:pos="709"/>
      </w:tabs>
      <w:spacing w:before="120"/>
      <w:ind w:left="709" w:hanging="709"/>
      <w:outlineLvl w:val="2"/>
    </w:pPr>
    <w:rPr>
      <w:b/>
      <w:caps/>
      <w:sz w:val="20"/>
    </w:rPr>
  </w:style>
  <w:style w:type="paragraph" w:styleId="Titre4">
    <w:name w:val="heading 4"/>
    <w:basedOn w:val="Normal"/>
    <w:next w:val="Normal"/>
    <w:link w:val="Titre4Car"/>
    <w:qFormat/>
    <w:rsid w:val="00A2193A"/>
    <w:pPr>
      <w:keepNext/>
      <w:keepLines/>
      <w:numPr>
        <w:ilvl w:val="3"/>
        <w:numId w:val="1"/>
      </w:numPr>
      <w:tabs>
        <w:tab w:val="clear" w:pos="0"/>
        <w:tab w:val="left" w:pos="851"/>
      </w:tabs>
      <w:spacing w:before="120"/>
      <w:ind w:left="851" w:hanging="851"/>
      <w:outlineLvl w:val="3"/>
    </w:pPr>
    <w:rPr>
      <w:b/>
      <w:sz w:val="20"/>
    </w:rPr>
  </w:style>
  <w:style w:type="paragraph" w:styleId="Titre5">
    <w:name w:val="heading 5"/>
    <w:basedOn w:val="Normal"/>
    <w:next w:val="Normal"/>
    <w:link w:val="Titre5Car"/>
    <w:qFormat/>
    <w:rsid w:val="00A2193A"/>
    <w:pPr>
      <w:numPr>
        <w:ilvl w:val="4"/>
        <w:numId w:val="1"/>
      </w:numPr>
      <w:spacing w:after="60"/>
      <w:outlineLvl w:val="4"/>
    </w:pPr>
    <w:rPr>
      <w:b/>
      <w:i/>
      <w:sz w:val="26"/>
    </w:rPr>
  </w:style>
  <w:style w:type="paragraph" w:styleId="Titre6">
    <w:name w:val="heading 6"/>
    <w:basedOn w:val="Normal"/>
    <w:next w:val="Normal"/>
    <w:link w:val="Titre6Car"/>
    <w:qFormat/>
    <w:rsid w:val="00A2193A"/>
    <w:pPr>
      <w:numPr>
        <w:ilvl w:val="5"/>
        <w:numId w:val="1"/>
      </w:numPr>
      <w:spacing w:after="60"/>
      <w:outlineLvl w:val="5"/>
    </w:pPr>
    <w:rPr>
      <w:b/>
    </w:rPr>
  </w:style>
  <w:style w:type="paragraph" w:styleId="Titre7">
    <w:name w:val="heading 7"/>
    <w:basedOn w:val="Normal"/>
    <w:next w:val="Normal"/>
    <w:link w:val="Titre7Car"/>
    <w:qFormat/>
    <w:rsid w:val="00A2193A"/>
    <w:pPr>
      <w:numPr>
        <w:ilvl w:val="6"/>
        <w:numId w:val="1"/>
      </w:numPr>
      <w:spacing w:after="60"/>
      <w:outlineLvl w:val="6"/>
    </w:pPr>
  </w:style>
  <w:style w:type="paragraph" w:styleId="Titre8">
    <w:name w:val="heading 8"/>
    <w:basedOn w:val="Normal"/>
    <w:next w:val="Normal"/>
    <w:link w:val="Titre8Car"/>
    <w:qFormat/>
    <w:rsid w:val="00A2193A"/>
    <w:pPr>
      <w:numPr>
        <w:ilvl w:val="7"/>
        <w:numId w:val="1"/>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1"/>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A2193A"/>
    <w:rPr>
      <w:rFonts w:ascii="Calibri" w:eastAsia="Times New Roman" w:hAnsi="Calibri" w:cs="Times New Roman"/>
      <w:b/>
      <w:caps/>
      <w:sz w:val="24"/>
      <w:szCs w:val="24"/>
      <w:lang w:eastAsia="fr-FR"/>
    </w:rPr>
  </w:style>
  <w:style w:type="character" w:customStyle="1" w:styleId="Titre2Car">
    <w:name w:val="Titre 2 Car"/>
    <w:basedOn w:val="Policepardfaut"/>
    <w:link w:val="Titre2"/>
    <w:rsid w:val="00A2193A"/>
    <w:rPr>
      <w:rFonts w:ascii="Calibri" w:eastAsia="Times New Roman" w:hAnsi="Calibri" w:cs="Times New Roman"/>
      <w:b/>
      <w:caps/>
      <w:szCs w:val="20"/>
      <w:lang w:eastAsia="fr-FR"/>
    </w:rPr>
  </w:style>
  <w:style w:type="character" w:customStyle="1" w:styleId="Titre3Car">
    <w:name w:val="Titre 3 Car"/>
    <w:basedOn w:val="Policepardfaut"/>
    <w:link w:val="Titre3"/>
    <w:rsid w:val="00A2193A"/>
    <w:rPr>
      <w:rFonts w:ascii="Calibri" w:eastAsia="Times New Roman" w:hAnsi="Calibri" w:cs="Times New Roman"/>
      <w:b/>
      <w:caps/>
      <w:sz w:val="20"/>
      <w:szCs w:val="20"/>
      <w:lang w:eastAsia="fr-FR"/>
    </w:rPr>
  </w:style>
  <w:style w:type="character" w:customStyle="1" w:styleId="Titre4Car">
    <w:name w:val="Titre 4 Car"/>
    <w:basedOn w:val="Policepardfaut"/>
    <w:link w:val="Titre4"/>
    <w:rsid w:val="00A2193A"/>
    <w:rPr>
      <w:rFonts w:ascii="Calibri" w:eastAsia="Times New Roman" w:hAnsi="Calibri" w:cs="Times New Roman"/>
      <w:b/>
      <w:sz w:val="20"/>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6336F"/>
    <w:pPr>
      <w:numPr>
        <w:numId w:val="7"/>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qFormat/>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 w:val="32"/>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140E21"/>
    <w:pPr>
      <w:spacing w:after="100"/>
    </w:p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7"/>
      </w:numPr>
    </w:pPr>
  </w:style>
  <w:style w:type="paragraph" w:styleId="NormalWeb">
    <w:name w:val="Normal (Web)"/>
    <w:basedOn w:val="Normal"/>
    <w:uiPriority w:val="99"/>
    <w:semiHidden/>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footer" Target="footer1.xm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header" Target="header2.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header" Target="header3.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1189B-EBD9-451B-B79A-DA5A34CB7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8256</TotalTime>
  <Pages>115</Pages>
  <Words>33394</Words>
  <Characters>183669</Characters>
  <Application>Microsoft Office Word</Application>
  <DocSecurity>0</DocSecurity>
  <Lines>1530</Lines>
  <Paragraphs>433</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216630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535</cp:revision>
  <cp:lastPrinted>2018-12-17T13:45:00Z</cp:lastPrinted>
  <dcterms:created xsi:type="dcterms:W3CDTF">2018-08-22T09:00:00Z</dcterms:created>
  <dcterms:modified xsi:type="dcterms:W3CDTF">2018-12-17T14:35:00Z</dcterms:modified>
</cp:coreProperties>
</file>