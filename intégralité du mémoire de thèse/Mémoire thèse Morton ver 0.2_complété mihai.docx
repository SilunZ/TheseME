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Doctorant : Silun Z</w:t>
      </w:r>
      <w:r w:rsidR="005267C4">
        <w:rPr>
          <w:sz w:val="28"/>
        </w:rPr>
        <w:t>hang</w:t>
      </w:r>
    </w:p>
    <w:p w14:paraId="7165E598" w14:textId="77777777" w:rsidR="00694478" w:rsidRPr="00481ECF" w:rsidRDefault="00694478" w:rsidP="00AB4ED9">
      <w:pPr>
        <w:spacing w:line="360" w:lineRule="auto"/>
        <w:jc w:val="right"/>
        <w:rPr>
          <w:sz w:val="28"/>
        </w:rPr>
      </w:pPr>
      <w:r w:rsidRPr="00481ECF">
        <w:rPr>
          <w:sz w:val="28"/>
        </w:rPr>
        <w:t>Directeur de thèse : Mihai Arghir (Pprime)</w:t>
      </w:r>
    </w:p>
    <w:p w14:paraId="6D25DBDF" w14:textId="77777777" w:rsidR="00694478" w:rsidRDefault="00694478" w:rsidP="00AB4ED9">
      <w:pPr>
        <w:spacing w:line="360" w:lineRule="auto"/>
        <w:jc w:val="right"/>
        <w:rPr>
          <w:sz w:val="28"/>
        </w:rPr>
      </w:pPr>
      <w:r w:rsidRPr="00481ECF">
        <w:rPr>
          <w:sz w:val="28"/>
        </w:rPr>
        <w:t>Encadrant industriel : Mohamed-Amine Hassini (EDF)</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294711"/>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67BD9DFB"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l’influence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n’est pas nuisible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l’effet Morton instable</w:t>
      </w:r>
      <w:r w:rsidR="00183DA8">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 xml:space="preserve"> </w:t>
      </w:r>
      <w:r w:rsidR="003A534F">
        <w:rPr>
          <w:rFonts w:asciiTheme="minorHAnsi" w:eastAsiaTheme="minorEastAsia" w:hAnsiTheme="minorHAnsi" w:cstheme="minorBidi"/>
          <w:sz w:val="22"/>
          <w:szCs w:val="22"/>
          <w:lang w:eastAsia="en-US" w:bidi="en-US"/>
        </w:rPr>
        <w:t xml:space="preserve">pourrait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25D37D0C"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 xml:space="preserve">pour analyser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04305C1B"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6A1673">
        <w:t>nstabilité de la vibration synchrone</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 xml:space="preserve">thermo-hydrodynamique (THD), </w:t>
      </w:r>
      <w:r w:rsidR="00541E89">
        <w:rPr>
          <w:rFonts w:eastAsiaTheme="majorEastAsia"/>
        </w:rPr>
        <w:t xml:space="preserve"> </w:t>
      </w:r>
      <w:r w:rsidR="00575D84">
        <w:t>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294712"/>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294713"/>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294714"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3AB77FA4" w14:textId="79D81FEA" w:rsidR="00DE0AA9" w:rsidRDefault="00162B5B">
          <w:pPr>
            <w:pStyle w:val="TM1"/>
            <w:rPr>
              <w:ins w:id="4" w:author="omar BENCHEKROUN" w:date="2019-01-03T16:02:00Z"/>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ins w:id="5" w:author="omar BENCHEKROUN" w:date="2019-01-03T16:02:00Z">
            <w:r w:rsidR="00DE0AA9" w:rsidRPr="00BB1B03">
              <w:rPr>
                <w:rStyle w:val="Lienhypertexte"/>
              </w:rPr>
              <w:fldChar w:fldCharType="begin"/>
            </w:r>
            <w:r w:rsidR="00DE0AA9" w:rsidRPr="00BB1B03">
              <w:rPr>
                <w:rStyle w:val="Lienhypertexte"/>
              </w:rPr>
              <w:instrText xml:space="preserve"> </w:instrText>
            </w:r>
            <w:r w:rsidR="00DE0AA9">
              <w:instrText>HYPERLINK \l "_Toc534294711"</w:instrText>
            </w:r>
            <w:r w:rsidR="00DE0AA9" w:rsidRPr="00BB1B03">
              <w:rPr>
                <w:rStyle w:val="Lienhypertexte"/>
              </w:rPr>
              <w:instrText xml:space="preserve"> </w:instrText>
            </w:r>
            <w:r w:rsidR="00DE0AA9" w:rsidRPr="00BB1B03">
              <w:rPr>
                <w:rStyle w:val="Lienhypertexte"/>
              </w:rPr>
              <w:fldChar w:fldCharType="separate"/>
            </w:r>
            <w:r w:rsidR="00DE0AA9" w:rsidRPr="00BB1B03">
              <w:rPr>
                <w:rStyle w:val="Lienhypertexte"/>
              </w:rPr>
              <w:t>Résumé</w:t>
            </w:r>
            <w:r w:rsidR="00DE0AA9">
              <w:rPr>
                <w:webHidden/>
              </w:rPr>
              <w:tab/>
            </w:r>
            <w:r w:rsidR="00DE0AA9">
              <w:rPr>
                <w:webHidden/>
              </w:rPr>
              <w:fldChar w:fldCharType="begin"/>
            </w:r>
            <w:r w:rsidR="00DE0AA9">
              <w:rPr>
                <w:webHidden/>
              </w:rPr>
              <w:instrText xml:space="preserve"> PAGEREF _Toc534294711 \h </w:instrText>
            </w:r>
          </w:ins>
          <w:r w:rsidR="00DE0AA9">
            <w:rPr>
              <w:webHidden/>
            </w:rPr>
          </w:r>
          <w:r w:rsidR="00DE0AA9">
            <w:rPr>
              <w:webHidden/>
            </w:rPr>
            <w:fldChar w:fldCharType="separate"/>
          </w:r>
          <w:ins w:id="6" w:author="omar BENCHEKROUN" w:date="2019-01-03T16:02:00Z">
            <w:r w:rsidR="00DE0AA9">
              <w:rPr>
                <w:webHidden/>
              </w:rPr>
              <w:t>2</w:t>
            </w:r>
            <w:r w:rsidR="00DE0AA9">
              <w:rPr>
                <w:webHidden/>
              </w:rPr>
              <w:fldChar w:fldCharType="end"/>
            </w:r>
            <w:r w:rsidR="00DE0AA9" w:rsidRPr="00BB1B03">
              <w:rPr>
                <w:rStyle w:val="Lienhypertexte"/>
              </w:rPr>
              <w:fldChar w:fldCharType="end"/>
            </w:r>
          </w:ins>
        </w:p>
        <w:p w14:paraId="2CA87D76" w14:textId="6D9C6F74" w:rsidR="00DE0AA9" w:rsidRDefault="00DE0AA9">
          <w:pPr>
            <w:pStyle w:val="TM1"/>
            <w:rPr>
              <w:ins w:id="7" w:author="omar BENCHEKROUN" w:date="2019-01-03T16:02:00Z"/>
              <w:rFonts w:asciiTheme="minorHAnsi" w:eastAsiaTheme="minorEastAsia" w:hAnsiTheme="minorHAnsi" w:cstheme="minorBidi"/>
              <w:sz w:val="22"/>
              <w:szCs w:val="22"/>
            </w:rPr>
          </w:pPr>
          <w:ins w:id="8" w:author="omar BENCHEKROUN" w:date="2019-01-03T16:02:00Z">
            <w:r w:rsidRPr="00BB1B03">
              <w:rPr>
                <w:rStyle w:val="Lienhypertexte"/>
              </w:rPr>
              <w:fldChar w:fldCharType="begin"/>
            </w:r>
            <w:r w:rsidRPr="00BB1B03">
              <w:rPr>
                <w:rStyle w:val="Lienhypertexte"/>
              </w:rPr>
              <w:instrText xml:space="preserve"> </w:instrText>
            </w:r>
            <w:r>
              <w:instrText>HYPERLINK \l "_Toc534294712"</w:instrText>
            </w:r>
            <w:r w:rsidRPr="00BB1B03">
              <w:rPr>
                <w:rStyle w:val="Lienhypertexte"/>
              </w:rPr>
              <w:instrText xml:space="preserve"> </w:instrText>
            </w:r>
            <w:r w:rsidRPr="00BB1B03">
              <w:rPr>
                <w:rStyle w:val="Lienhypertexte"/>
              </w:rPr>
              <w:fldChar w:fldCharType="separate"/>
            </w:r>
            <w:r w:rsidRPr="00BB1B03">
              <w:rPr>
                <w:rStyle w:val="Lienhypertexte"/>
                <w:rFonts w:eastAsiaTheme="majorEastAsia"/>
              </w:rPr>
              <w:t>Abstract</w:t>
            </w:r>
            <w:r>
              <w:rPr>
                <w:webHidden/>
              </w:rPr>
              <w:tab/>
            </w:r>
            <w:r>
              <w:rPr>
                <w:webHidden/>
              </w:rPr>
              <w:fldChar w:fldCharType="begin"/>
            </w:r>
            <w:r>
              <w:rPr>
                <w:webHidden/>
              </w:rPr>
              <w:instrText xml:space="preserve"> PAGEREF _Toc534294712 \h </w:instrText>
            </w:r>
          </w:ins>
          <w:r>
            <w:rPr>
              <w:webHidden/>
            </w:rPr>
          </w:r>
          <w:r>
            <w:rPr>
              <w:webHidden/>
            </w:rPr>
            <w:fldChar w:fldCharType="separate"/>
          </w:r>
          <w:ins w:id="9" w:author="omar BENCHEKROUN" w:date="2019-01-03T16:02:00Z">
            <w:r>
              <w:rPr>
                <w:webHidden/>
              </w:rPr>
              <w:t>3</w:t>
            </w:r>
            <w:r>
              <w:rPr>
                <w:webHidden/>
              </w:rPr>
              <w:fldChar w:fldCharType="end"/>
            </w:r>
            <w:r w:rsidRPr="00BB1B03">
              <w:rPr>
                <w:rStyle w:val="Lienhypertexte"/>
              </w:rPr>
              <w:fldChar w:fldCharType="end"/>
            </w:r>
          </w:ins>
        </w:p>
        <w:p w14:paraId="56E1EB43" w14:textId="10D594F4" w:rsidR="00DE0AA9" w:rsidRDefault="00DE0AA9">
          <w:pPr>
            <w:pStyle w:val="TM1"/>
            <w:rPr>
              <w:ins w:id="10" w:author="omar BENCHEKROUN" w:date="2019-01-03T16:02:00Z"/>
              <w:rFonts w:asciiTheme="minorHAnsi" w:eastAsiaTheme="minorEastAsia" w:hAnsiTheme="minorHAnsi" w:cstheme="minorBidi"/>
              <w:sz w:val="22"/>
              <w:szCs w:val="22"/>
            </w:rPr>
          </w:pPr>
          <w:ins w:id="11" w:author="omar BENCHEKROUN" w:date="2019-01-03T16:02:00Z">
            <w:r w:rsidRPr="00BB1B03">
              <w:rPr>
                <w:rStyle w:val="Lienhypertexte"/>
              </w:rPr>
              <w:fldChar w:fldCharType="begin"/>
            </w:r>
            <w:r w:rsidRPr="00BB1B03">
              <w:rPr>
                <w:rStyle w:val="Lienhypertexte"/>
              </w:rPr>
              <w:instrText xml:space="preserve"> </w:instrText>
            </w:r>
            <w:r>
              <w:instrText>HYPERLINK \l "_Toc534294713"</w:instrText>
            </w:r>
            <w:r w:rsidRPr="00BB1B03">
              <w:rPr>
                <w:rStyle w:val="Lienhypertexte"/>
              </w:rPr>
              <w:instrText xml:space="preserve"> </w:instrText>
            </w:r>
            <w:r w:rsidRPr="00BB1B03">
              <w:rPr>
                <w:rStyle w:val="Lienhypertexte"/>
              </w:rPr>
              <w:fldChar w:fldCharType="separate"/>
            </w:r>
            <w:r w:rsidRPr="00BB1B03">
              <w:rPr>
                <w:rStyle w:val="Lienhypertexte"/>
              </w:rPr>
              <w:t>Remerciements</w:t>
            </w:r>
            <w:r>
              <w:rPr>
                <w:webHidden/>
              </w:rPr>
              <w:tab/>
            </w:r>
            <w:r>
              <w:rPr>
                <w:webHidden/>
              </w:rPr>
              <w:fldChar w:fldCharType="begin"/>
            </w:r>
            <w:r>
              <w:rPr>
                <w:webHidden/>
              </w:rPr>
              <w:instrText xml:space="preserve"> PAGEREF _Toc534294713 \h </w:instrText>
            </w:r>
          </w:ins>
          <w:r>
            <w:rPr>
              <w:webHidden/>
            </w:rPr>
          </w:r>
          <w:r>
            <w:rPr>
              <w:webHidden/>
            </w:rPr>
            <w:fldChar w:fldCharType="separate"/>
          </w:r>
          <w:ins w:id="12" w:author="omar BENCHEKROUN" w:date="2019-01-03T16:02:00Z">
            <w:r>
              <w:rPr>
                <w:webHidden/>
              </w:rPr>
              <w:t>4</w:t>
            </w:r>
            <w:r>
              <w:rPr>
                <w:webHidden/>
              </w:rPr>
              <w:fldChar w:fldCharType="end"/>
            </w:r>
            <w:r w:rsidRPr="00BB1B03">
              <w:rPr>
                <w:rStyle w:val="Lienhypertexte"/>
              </w:rPr>
              <w:fldChar w:fldCharType="end"/>
            </w:r>
          </w:ins>
        </w:p>
        <w:p w14:paraId="340B498C" w14:textId="7C36FDE4" w:rsidR="00DE0AA9" w:rsidRDefault="00DE0AA9">
          <w:pPr>
            <w:pStyle w:val="TM1"/>
            <w:rPr>
              <w:ins w:id="13" w:author="omar BENCHEKROUN" w:date="2019-01-03T16:02:00Z"/>
              <w:rFonts w:asciiTheme="minorHAnsi" w:eastAsiaTheme="minorEastAsia" w:hAnsiTheme="minorHAnsi" w:cstheme="minorBidi"/>
              <w:sz w:val="22"/>
              <w:szCs w:val="22"/>
            </w:rPr>
          </w:pPr>
          <w:ins w:id="14" w:author="omar BENCHEKROUN" w:date="2019-01-03T16:02:00Z">
            <w:r w:rsidRPr="00BB1B03">
              <w:rPr>
                <w:rStyle w:val="Lienhypertexte"/>
              </w:rPr>
              <w:fldChar w:fldCharType="begin"/>
            </w:r>
            <w:r w:rsidRPr="00BB1B03">
              <w:rPr>
                <w:rStyle w:val="Lienhypertexte"/>
              </w:rPr>
              <w:instrText xml:space="preserve"> </w:instrText>
            </w:r>
            <w:r>
              <w:instrText>HYPERLINK \l "_Toc534294714"</w:instrText>
            </w:r>
            <w:r w:rsidRPr="00BB1B03">
              <w:rPr>
                <w:rStyle w:val="Lienhypertexte"/>
              </w:rPr>
              <w:instrText xml:space="preserve"> </w:instrText>
            </w:r>
            <w:r w:rsidRPr="00BB1B03">
              <w:rPr>
                <w:rStyle w:val="Lienhypertexte"/>
              </w:rPr>
              <w:fldChar w:fldCharType="separate"/>
            </w:r>
            <w:r w:rsidRPr="00BB1B03">
              <w:rPr>
                <w:rStyle w:val="Lienhypertexte"/>
              </w:rPr>
              <w:t>Sommaire</w:t>
            </w:r>
            <w:r>
              <w:rPr>
                <w:webHidden/>
              </w:rPr>
              <w:tab/>
            </w:r>
            <w:r>
              <w:rPr>
                <w:webHidden/>
              </w:rPr>
              <w:fldChar w:fldCharType="begin"/>
            </w:r>
            <w:r>
              <w:rPr>
                <w:webHidden/>
              </w:rPr>
              <w:instrText xml:space="preserve"> PAGEREF _Toc534294714 \h </w:instrText>
            </w:r>
          </w:ins>
          <w:r>
            <w:rPr>
              <w:webHidden/>
            </w:rPr>
          </w:r>
          <w:r>
            <w:rPr>
              <w:webHidden/>
            </w:rPr>
            <w:fldChar w:fldCharType="separate"/>
          </w:r>
          <w:ins w:id="15" w:author="omar BENCHEKROUN" w:date="2019-01-03T16:02:00Z">
            <w:r>
              <w:rPr>
                <w:webHidden/>
              </w:rPr>
              <w:t>5</w:t>
            </w:r>
            <w:r>
              <w:rPr>
                <w:webHidden/>
              </w:rPr>
              <w:fldChar w:fldCharType="end"/>
            </w:r>
            <w:r w:rsidRPr="00BB1B03">
              <w:rPr>
                <w:rStyle w:val="Lienhypertexte"/>
              </w:rPr>
              <w:fldChar w:fldCharType="end"/>
            </w:r>
          </w:ins>
        </w:p>
        <w:p w14:paraId="30116264" w14:textId="250F3CD6" w:rsidR="00DE0AA9" w:rsidRDefault="00DE0AA9">
          <w:pPr>
            <w:pStyle w:val="TM1"/>
            <w:rPr>
              <w:ins w:id="16" w:author="omar BENCHEKROUN" w:date="2019-01-03T16:02:00Z"/>
              <w:rFonts w:asciiTheme="minorHAnsi" w:eastAsiaTheme="minorEastAsia" w:hAnsiTheme="minorHAnsi" w:cstheme="minorBidi"/>
              <w:sz w:val="22"/>
              <w:szCs w:val="22"/>
            </w:rPr>
          </w:pPr>
          <w:ins w:id="17" w:author="omar BENCHEKROUN" w:date="2019-01-03T16:02:00Z">
            <w:r w:rsidRPr="00BB1B03">
              <w:rPr>
                <w:rStyle w:val="Lienhypertexte"/>
              </w:rPr>
              <w:fldChar w:fldCharType="begin"/>
            </w:r>
            <w:r w:rsidRPr="00BB1B03">
              <w:rPr>
                <w:rStyle w:val="Lienhypertexte"/>
              </w:rPr>
              <w:instrText xml:space="preserve"> </w:instrText>
            </w:r>
            <w:r>
              <w:instrText>HYPERLINK \l "_Toc534294715"</w:instrText>
            </w:r>
            <w:r w:rsidRPr="00BB1B03">
              <w:rPr>
                <w:rStyle w:val="Lienhypertexte"/>
              </w:rPr>
              <w:instrText xml:space="preserve"> </w:instrText>
            </w:r>
            <w:r w:rsidRPr="00BB1B03">
              <w:rPr>
                <w:rStyle w:val="Lienhypertexte"/>
              </w:rPr>
              <w:fldChar w:fldCharType="separate"/>
            </w:r>
            <w:r w:rsidRPr="00BB1B03">
              <w:rPr>
                <w:rStyle w:val="Lienhypertexte"/>
              </w:rPr>
              <w:t>Nomenclature</w:t>
            </w:r>
            <w:r>
              <w:rPr>
                <w:webHidden/>
              </w:rPr>
              <w:tab/>
            </w:r>
            <w:r>
              <w:rPr>
                <w:webHidden/>
              </w:rPr>
              <w:fldChar w:fldCharType="begin"/>
            </w:r>
            <w:r>
              <w:rPr>
                <w:webHidden/>
              </w:rPr>
              <w:instrText xml:space="preserve"> PAGEREF _Toc534294715 \h </w:instrText>
            </w:r>
          </w:ins>
          <w:r>
            <w:rPr>
              <w:webHidden/>
            </w:rPr>
          </w:r>
          <w:r>
            <w:rPr>
              <w:webHidden/>
            </w:rPr>
            <w:fldChar w:fldCharType="separate"/>
          </w:r>
          <w:ins w:id="18" w:author="omar BENCHEKROUN" w:date="2019-01-03T16:02:00Z">
            <w:r>
              <w:rPr>
                <w:webHidden/>
              </w:rPr>
              <w:t>6</w:t>
            </w:r>
            <w:r>
              <w:rPr>
                <w:webHidden/>
              </w:rPr>
              <w:fldChar w:fldCharType="end"/>
            </w:r>
            <w:r w:rsidRPr="00BB1B03">
              <w:rPr>
                <w:rStyle w:val="Lienhypertexte"/>
              </w:rPr>
              <w:fldChar w:fldCharType="end"/>
            </w:r>
          </w:ins>
        </w:p>
        <w:p w14:paraId="25F86AB3" w14:textId="5C6F5DEE" w:rsidR="00DE0AA9" w:rsidRDefault="00DE0AA9">
          <w:pPr>
            <w:pStyle w:val="TM1"/>
            <w:rPr>
              <w:ins w:id="19" w:author="omar BENCHEKROUN" w:date="2019-01-03T16:02:00Z"/>
              <w:rFonts w:asciiTheme="minorHAnsi" w:eastAsiaTheme="minorEastAsia" w:hAnsiTheme="minorHAnsi" w:cstheme="minorBidi"/>
              <w:sz w:val="22"/>
              <w:szCs w:val="22"/>
            </w:rPr>
          </w:pPr>
          <w:ins w:id="20" w:author="omar BENCHEKROUN" w:date="2019-01-03T16:02:00Z">
            <w:r w:rsidRPr="00BB1B03">
              <w:rPr>
                <w:rStyle w:val="Lienhypertexte"/>
              </w:rPr>
              <w:fldChar w:fldCharType="begin"/>
            </w:r>
            <w:r w:rsidRPr="00BB1B03">
              <w:rPr>
                <w:rStyle w:val="Lienhypertexte"/>
              </w:rPr>
              <w:instrText xml:space="preserve"> </w:instrText>
            </w:r>
            <w:r>
              <w:instrText>HYPERLINK \l "_Toc534294716"</w:instrText>
            </w:r>
            <w:r w:rsidRPr="00BB1B03">
              <w:rPr>
                <w:rStyle w:val="Lienhypertexte"/>
              </w:rPr>
              <w:instrText xml:space="preserve"> </w:instrText>
            </w:r>
            <w:r w:rsidRPr="00BB1B03">
              <w:rPr>
                <w:rStyle w:val="Lienhypertexte"/>
              </w:rPr>
              <w:fldChar w:fldCharType="separate"/>
            </w:r>
            <w:r w:rsidRPr="00BB1B03">
              <w:rPr>
                <w:rStyle w:val="Lienhypertexte"/>
              </w:rPr>
              <w:t>Introduction générale</w:t>
            </w:r>
            <w:r>
              <w:rPr>
                <w:webHidden/>
              </w:rPr>
              <w:tab/>
            </w:r>
            <w:r>
              <w:rPr>
                <w:webHidden/>
              </w:rPr>
              <w:fldChar w:fldCharType="begin"/>
            </w:r>
            <w:r>
              <w:rPr>
                <w:webHidden/>
              </w:rPr>
              <w:instrText xml:space="preserve"> PAGEREF _Toc534294716 \h </w:instrText>
            </w:r>
          </w:ins>
          <w:r>
            <w:rPr>
              <w:webHidden/>
            </w:rPr>
          </w:r>
          <w:r>
            <w:rPr>
              <w:webHidden/>
            </w:rPr>
            <w:fldChar w:fldCharType="separate"/>
          </w:r>
          <w:ins w:id="21" w:author="omar BENCHEKROUN" w:date="2019-01-03T16:02:00Z">
            <w:r>
              <w:rPr>
                <w:webHidden/>
              </w:rPr>
              <w:t>11</w:t>
            </w:r>
            <w:r>
              <w:rPr>
                <w:webHidden/>
              </w:rPr>
              <w:fldChar w:fldCharType="end"/>
            </w:r>
            <w:r w:rsidRPr="00BB1B03">
              <w:rPr>
                <w:rStyle w:val="Lienhypertexte"/>
              </w:rPr>
              <w:fldChar w:fldCharType="end"/>
            </w:r>
          </w:ins>
        </w:p>
        <w:p w14:paraId="46221CBC" w14:textId="257E7AFD" w:rsidR="00DE0AA9" w:rsidRDefault="00DE0AA9">
          <w:pPr>
            <w:pStyle w:val="TM1"/>
            <w:rPr>
              <w:ins w:id="22" w:author="omar BENCHEKROUN" w:date="2019-01-03T16:02:00Z"/>
              <w:rFonts w:asciiTheme="minorHAnsi" w:eastAsiaTheme="minorEastAsia" w:hAnsiTheme="minorHAnsi" w:cstheme="minorBidi"/>
              <w:sz w:val="22"/>
              <w:szCs w:val="22"/>
            </w:rPr>
          </w:pPr>
          <w:ins w:id="23" w:author="omar BENCHEKROUN" w:date="2019-01-03T16:02:00Z">
            <w:r w:rsidRPr="00BB1B03">
              <w:rPr>
                <w:rStyle w:val="Lienhypertexte"/>
              </w:rPr>
              <w:fldChar w:fldCharType="begin"/>
            </w:r>
            <w:r w:rsidRPr="00BB1B03">
              <w:rPr>
                <w:rStyle w:val="Lienhypertexte"/>
              </w:rPr>
              <w:instrText xml:space="preserve"> </w:instrText>
            </w:r>
            <w:r>
              <w:instrText>HYPERLINK \l "_Toc534294717"</w:instrText>
            </w:r>
            <w:r w:rsidRPr="00BB1B03">
              <w:rPr>
                <w:rStyle w:val="Lienhypertexte"/>
              </w:rPr>
              <w:instrText xml:space="preserve"> </w:instrText>
            </w:r>
            <w:r w:rsidRPr="00BB1B03">
              <w:rPr>
                <w:rStyle w:val="Lienhypertexte"/>
              </w:rPr>
              <w:fldChar w:fldCharType="separate"/>
            </w:r>
            <w:r w:rsidRPr="00BB1B03">
              <w:rPr>
                <w:rStyle w:val="Lienhypertexte"/>
              </w:rPr>
              <w:t>Chapitre 1 :  Etude bibliographique</w:t>
            </w:r>
            <w:r>
              <w:rPr>
                <w:webHidden/>
              </w:rPr>
              <w:tab/>
            </w:r>
            <w:r>
              <w:rPr>
                <w:webHidden/>
              </w:rPr>
              <w:fldChar w:fldCharType="begin"/>
            </w:r>
            <w:r>
              <w:rPr>
                <w:webHidden/>
              </w:rPr>
              <w:instrText xml:space="preserve"> PAGEREF _Toc534294717 \h </w:instrText>
            </w:r>
          </w:ins>
          <w:r>
            <w:rPr>
              <w:webHidden/>
            </w:rPr>
          </w:r>
          <w:r>
            <w:rPr>
              <w:webHidden/>
            </w:rPr>
            <w:fldChar w:fldCharType="separate"/>
          </w:r>
          <w:ins w:id="24" w:author="omar BENCHEKROUN" w:date="2019-01-03T16:02:00Z">
            <w:r>
              <w:rPr>
                <w:webHidden/>
              </w:rPr>
              <w:t>12</w:t>
            </w:r>
            <w:r>
              <w:rPr>
                <w:webHidden/>
              </w:rPr>
              <w:fldChar w:fldCharType="end"/>
            </w:r>
            <w:r w:rsidRPr="00BB1B03">
              <w:rPr>
                <w:rStyle w:val="Lienhypertexte"/>
              </w:rPr>
              <w:fldChar w:fldCharType="end"/>
            </w:r>
          </w:ins>
        </w:p>
        <w:p w14:paraId="25B52B9E" w14:textId="5BC46BB8" w:rsidR="00DE0AA9" w:rsidRDefault="00DE0AA9">
          <w:pPr>
            <w:pStyle w:val="TM2"/>
            <w:tabs>
              <w:tab w:val="left" w:pos="880"/>
              <w:tab w:val="right" w:leader="dot" w:pos="9062"/>
            </w:tabs>
            <w:rPr>
              <w:ins w:id="25" w:author="omar BENCHEKROUN" w:date="2019-01-03T16:02:00Z"/>
              <w:rFonts w:asciiTheme="minorHAnsi" w:eastAsiaTheme="minorEastAsia" w:hAnsiTheme="minorHAnsi" w:cstheme="minorBidi"/>
              <w:noProof/>
              <w:szCs w:val="22"/>
            </w:rPr>
          </w:pPr>
          <w:ins w:id="26"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"_Toc534294718"</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1.1.</w:t>
            </w:r>
            <w:r>
              <w:rPr>
                <w:rFonts w:asciiTheme="minorHAnsi" w:eastAsiaTheme="minorEastAsia" w:hAnsiTheme="minorHAnsi" w:cstheme="minorBidi"/>
                <w:noProof/>
                <w:szCs w:val="22"/>
              </w:rPr>
              <w:tab/>
            </w:r>
            <w:r w:rsidRPr="00BB1B03">
              <w:rPr>
                <w:rStyle w:val="Lienhypertexte"/>
                <w:noProof/>
              </w:rPr>
              <w:t>Instabilités (thermiques) liées A la vibration synchrone</w:t>
            </w:r>
            <w:r>
              <w:rPr>
                <w:noProof/>
                <w:webHidden/>
              </w:rPr>
              <w:tab/>
            </w:r>
            <w:r>
              <w:rPr>
                <w:noProof/>
                <w:webHidden/>
              </w:rPr>
              <w:fldChar w:fldCharType="begin"/>
            </w:r>
            <w:r>
              <w:rPr>
                <w:noProof/>
                <w:webHidden/>
              </w:rPr>
              <w:instrText xml:space="preserve"> PAGEREF _Toc534294718 \h </w:instrText>
            </w:r>
          </w:ins>
          <w:r>
            <w:rPr>
              <w:noProof/>
              <w:webHidden/>
            </w:rPr>
          </w:r>
          <w:r>
            <w:rPr>
              <w:noProof/>
              <w:webHidden/>
            </w:rPr>
            <w:fldChar w:fldCharType="separate"/>
          </w:r>
          <w:ins w:id="27" w:author="omar BENCHEKROUN" w:date="2019-01-03T16:02:00Z">
            <w:r>
              <w:rPr>
                <w:noProof/>
                <w:webHidden/>
              </w:rPr>
              <w:t>12</w:t>
            </w:r>
            <w:r>
              <w:rPr>
                <w:noProof/>
                <w:webHidden/>
              </w:rPr>
              <w:fldChar w:fldCharType="end"/>
            </w:r>
            <w:r w:rsidRPr="00BB1B03">
              <w:rPr>
                <w:rStyle w:val="Lienhypertexte"/>
                <w:noProof/>
              </w:rPr>
              <w:fldChar w:fldCharType="end"/>
            </w:r>
          </w:ins>
        </w:p>
        <w:p w14:paraId="325725A4" w14:textId="7BA5199A" w:rsidR="00DE0AA9" w:rsidRDefault="00DE0AA9">
          <w:pPr>
            <w:pStyle w:val="TM3"/>
            <w:tabs>
              <w:tab w:val="left" w:pos="1320"/>
              <w:tab w:val="right" w:leader="dot" w:pos="9062"/>
            </w:tabs>
            <w:rPr>
              <w:ins w:id="28" w:author="omar BENCHEKROUN" w:date="2019-01-03T16:02:00Z"/>
              <w:rFonts w:asciiTheme="minorHAnsi" w:eastAsiaTheme="minorEastAsia" w:hAnsiTheme="minorHAnsi" w:cstheme="minorBidi"/>
              <w:noProof/>
              <w:szCs w:val="22"/>
            </w:rPr>
          </w:pPr>
          <w:ins w:id="29"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"_Toc534294719"</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1.1.1.</w:t>
            </w:r>
            <w:r>
              <w:rPr>
                <w:rFonts w:asciiTheme="minorHAnsi" w:eastAsiaTheme="minorEastAsia" w:hAnsiTheme="minorHAnsi" w:cstheme="minorBidi"/>
                <w:noProof/>
                <w:szCs w:val="22"/>
              </w:rPr>
              <w:tab/>
            </w:r>
            <w:r w:rsidRPr="00BB1B03">
              <w:rPr>
                <w:rStyle w:val="Lienhypertexte"/>
                <w:noProof/>
              </w:rPr>
              <w:t>Effet Newkirk</w:t>
            </w:r>
            <w:r>
              <w:rPr>
                <w:noProof/>
                <w:webHidden/>
              </w:rPr>
              <w:tab/>
            </w:r>
            <w:r>
              <w:rPr>
                <w:noProof/>
                <w:webHidden/>
              </w:rPr>
              <w:fldChar w:fldCharType="begin"/>
            </w:r>
            <w:r>
              <w:rPr>
                <w:noProof/>
                <w:webHidden/>
              </w:rPr>
              <w:instrText xml:space="preserve"> PAGEREF _Toc534294719 \h </w:instrText>
            </w:r>
          </w:ins>
          <w:r>
            <w:rPr>
              <w:noProof/>
              <w:webHidden/>
            </w:rPr>
          </w:r>
          <w:r>
            <w:rPr>
              <w:noProof/>
              <w:webHidden/>
            </w:rPr>
            <w:fldChar w:fldCharType="separate"/>
          </w:r>
          <w:ins w:id="30" w:author="omar BENCHEKROUN" w:date="2019-01-03T16:02:00Z">
            <w:r>
              <w:rPr>
                <w:noProof/>
                <w:webHidden/>
              </w:rPr>
              <w:t>12</w:t>
            </w:r>
            <w:r>
              <w:rPr>
                <w:noProof/>
                <w:webHidden/>
              </w:rPr>
              <w:fldChar w:fldCharType="end"/>
            </w:r>
            <w:r w:rsidRPr="00BB1B03">
              <w:rPr>
                <w:rStyle w:val="Lienhypertexte"/>
                <w:noProof/>
              </w:rPr>
              <w:fldChar w:fldCharType="end"/>
            </w:r>
          </w:ins>
        </w:p>
        <w:p w14:paraId="544BC4DE" w14:textId="16A2C24F" w:rsidR="00DE0AA9" w:rsidRDefault="00DE0AA9">
          <w:pPr>
            <w:pStyle w:val="TM3"/>
            <w:tabs>
              <w:tab w:val="left" w:pos="1320"/>
              <w:tab w:val="right" w:leader="dot" w:pos="9062"/>
            </w:tabs>
            <w:rPr>
              <w:ins w:id="31" w:author="omar BENCHEKROUN" w:date="2019-01-03T16:02:00Z"/>
              <w:rFonts w:asciiTheme="minorHAnsi" w:eastAsiaTheme="minorEastAsia" w:hAnsiTheme="minorHAnsi" w:cstheme="minorBidi"/>
              <w:noProof/>
              <w:szCs w:val="22"/>
            </w:rPr>
          </w:pPr>
          <w:ins w:id="32"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"_Toc534294720"</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1.1.2.</w:t>
            </w:r>
            <w:r>
              <w:rPr>
                <w:rFonts w:asciiTheme="minorHAnsi" w:eastAsiaTheme="minorEastAsia" w:hAnsiTheme="minorHAnsi" w:cstheme="minorBidi"/>
                <w:noProof/>
                <w:szCs w:val="22"/>
              </w:rPr>
              <w:tab/>
            </w:r>
            <w:r w:rsidRPr="00BB1B03">
              <w:rPr>
                <w:rStyle w:val="Lienhypertexte"/>
                <w:noProof/>
              </w:rPr>
              <w:t>Mise en évidence par cas industriels</w:t>
            </w:r>
            <w:r>
              <w:rPr>
                <w:noProof/>
                <w:webHidden/>
              </w:rPr>
              <w:tab/>
            </w:r>
            <w:r>
              <w:rPr>
                <w:noProof/>
                <w:webHidden/>
              </w:rPr>
              <w:fldChar w:fldCharType="begin"/>
            </w:r>
            <w:r>
              <w:rPr>
                <w:noProof/>
                <w:webHidden/>
              </w:rPr>
              <w:instrText xml:space="preserve"> PAGEREF _Toc534294720 \h </w:instrText>
            </w:r>
          </w:ins>
          <w:r>
            <w:rPr>
              <w:noProof/>
              <w:webHidden/>
            </w:rPr>
          </w:r>
          <w:r>
            <w:rPr>
              <w:noProof/>
              <w:webHidden/>
            </w:rPr>
            <w:fldChar w:fldCharType="separate"/>
          </w:r>
          <w:ins w:id="33" w:author="omar BENCHEKROUN" w:date="2019-01-03T16:02:00Z">
            <w:r>
              <w:rPr>
                <w:noProof/>
                <w:webHidden/>
              </w:rPr>
              <w:t>15</w:t>
            </w:r>
            <w:r>
              <w:rPr>
                <w:noProof/>
                <w:webHidden/>
              </w:rPr>
              <w:fldChar w:fldCharType="end"/>
            </w:r>
            <w:r w:rsidRPr="00BB1B03">
              <w:rPr>
                <w:rStyle w:val="Lienhypertexte"/>
                <w:noProof/>
              </w:rPr>
              <w:fldChar w:fldCharType="end"/>
            </w:r>
          </w:ins>
        </w:p>
        <w:p w14:paraId="79CC4CA4" w14:textId="3CD9AA02" w:rsidR="00DE0AA9" w:rsidRDefault="00DE0AA9">
          <w:pPr>
            <w:pStyle w:val="TM3"/>
            <w:tabs>
              <w:tab w:val="left" w:pos="1320"/>
              <w:tab w:val="right" w:leader="dot" w:pos="9062"/>
            </w:tabs>
            <w:rPr>
              <w:ins w:id="34" w:author="omar BENCHEKROUN" w:date="2019-01-03T16:02:00Z"/>
              <w:rFonts w:asciiTheme="minorHAnsi" w:eastAsiaTheme="minorEastAsia" w:hAnsiTheme="minorHAnsi" w:cstheme="minorBidi"/>
              <w:noProof/>
              <w:szCs w:val="22"/>
            </w:rPr>
          </w:pPr>
          <w:ins w:id="35"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"_Toc534294727"</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1.1.3.</w:t>
            </w:r>
            <w:r>
              <w:rPr>
                <w:rFonts w:asciiTheme="minorHAnsi" w:eastAsiaTheme="minorEastAsia" w:hAnsiTheme="minorHAnsi" w:cstheme="minorBidi"/>
                <w:noProof/>
                <w:szCs w:val="22"/>
              </w:rPr>
              <w:tab/>
            </w:r>
            <w:r w:rsidRPr="00BB1B03">
              <w:rPr>
                <w:rStyle w:val="Lienhypertexte"/>
                <w:noProof/>
              </w:rPr>
              <w:t>Effet Morton</w:t>
            </w:r>
            <w:r>
              <w:rPr>
                <w:noProof/>
                <w:webHidden/>
              </w:rPr>
              <w:tab/>
            </w:r>
            <w:r>
              <w:rPr>
                <w:noProof/>
                <w:webHidden/>
              </w:rPr>
              <w:fldChar w:fldCharType="begin"/>
            </w:r>
            <w:r>
              <w:rPr>
                <w:noProof/>
                <w:webHidden/>
              </w:rPr>
              <w:instrText xml:space="preserve"> PAGEREF _Toc534294727 \h </w:instrText>
            </w:r>
          </w:ins>
          <w:r>
            <w:rPr>
              <w:noProof/>
              <w:webHidden/>
            </w:rPr>
          </w:r>
          <w:r>
            <w:rPr>
              <w:noProof/>
              <w:webHidden/>
            </w:rPr>
            <w:fldChar w:fldCharType="separate"/>
          </w:r>
          <w:ins w:id="36" w:author="omar BENCHEKROUN" w:date="2019-01-03T16:02:00Z">
            <w:r>
              <w:rPr>
                <w:noProof/>
                <w:webHidden/>
              </w:rPr>
              <w:t>18</w:t>
            </w:r>
            <w:r>
              <w:rPr>
                <w:noProof/>
                <w:webHidden/>
              </w:rPr>
              <w:fldChar w:fldCharType="end"/>
            </w:r>
            <w:r w:rsidRPr="00BB1B03">
              <w:rPr>
                <w:rStyle w:val="Lienhypertexte"/>
                <w:noProof/>
              </w:rPr>
              <w:fldChar w:fldCharType="end"/>
            </w:r>
          </w:ins>
        </w:p>
        <w:p w14:paraId="2DA5212C" w14:textId="1110934C" w:rsidR="00DE0AA9" w:rsidRDefault="00DE0AA9">
          <w:pPr>
            <w:pStyle w:val="TM2"/>
            <w:tabs>
              <w:tab w:val="left" w:pos="880"/>
              <w:tab w:val="right" w:leader="dot" w:pos="9062"/>
            </w:tabs>
            <w:rPr>
              <w:ins w:id="37" w:author="omar BENCHEKROUN" w:date="2019-01-03T16:02:00Z"/>
              <w:rFonts w:asciiTheme="minorHAnsi" w:eastAsiaTheme="minorEastAsia" w:hAnsiTheme="minorHAnsi" w:cstheme="minorBidi"/>
              <w:noProof/>
              <w:szCs w:val="22"/>
            </w:rPr>
          </w:pPr>
          <w:ins w:id="38"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"_Toc534294728"</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1.2.</w:t>
            </w:r>
            <w:r>
              <w:rPr>
                <w:rFonts w:asciiTheme="minorHAnsi" w:eastAsiaTheme="minorEastAsia" w:hAnsiTheme="minorHAnsi" w:cstheme="minorBidi"/>
                <w:noProof/>
                <w:szCs w:val="22"/>
              </w:rPr>
              <w:tab/>
            </w:r>
            <w:r w:rsidRPr="00BB1B03">
              <w:rPr>
                <w:rStyle w:val="Lienhypertexte"/>
                <w:noProof/>
              </w:rPr>
              <w:t>Etudes expérimentales</w:t>
            </w:r>
            <w:r>
              <w:rPr>
                <w:noProof/>
                <w:webHidden/>
              </w:rPr>
              <w:tab/>
            </w:r>
            <w:r>
              <w:rPr>
                <w:noProof/>
                <w:webHidden/>
              </w:rPr>
              <w:fldChar w:fldCharType="begin"/>
            </w:r>
            <w:r>
              <w:rPr>
                <w:noProof/>
                <w:webHidden/>
              </w:rPr>
              <w:instrText xml:space="preserve"> PAGEREF _Toc534294728 \h </w:instrText>
            </w:r>
          </w:ins>
          <w:r>
            <w:rPr>
              <w:noProof/>
              <w:webHidden/>
            </w:rPr>
          </w:r>
          <w:r>
            <w:rPr>
              <w:noProof/>
              <w:webHidden/>
            </w:rPr>
            <w:fldChar w:fldCharType="separate"/>
          </w:r>
          <w:ins w:id="39" w:author="omar BENCHEKROUN" w:date="2019-01-03T16:02:00Z">
            <w:r>
              <w:rPr>
                <w:noProof/>
                <w:webHidden/>
              </w:rPr>
              <w:t>19</w:t>
            </w:r>
            <w:r>
              <w:rPr>
                <w:noProof/>
                <w:webHidden/>
              </w:rPr>
              <w:fldChar w:fldCharType="end"/>
            </w:r>
            <w:r w:rsidRPr="00BB1B03">
              <w:rPr>
                <w:rStyle w:val="Lienhypertexte"/>
                <w:noProof/>
              </w:rPr>
              <w:fldChar w:fldCharType="end"/>
            </w:r>
          </w:ins>
        </w:p>
        <w:p w14:paraId="32F6568C" w14:textId="738951A4" w:rsidR="00DE0AA9" w:rsidRDefault="00DE0AA9">
          <w:pPr>
            <w:pStyle w:val="TM2"/>
            <w:tabs>
              <w:tab w:val="left" w:pos="880"/>
              <w:tab w:val="right" w:leader="dot" w:pos="9062"/>
            </w:tabs>
            <w:rPr>
              <w:ins w:id="40" w:author="omar BENCHEKROUN" w:date="2019-01-03T16:02:00Z"/>
              <w:rFonts w:asciiTheme="minorHAnsi" w:eastAsiaTheme="minorEastAsia" w:hAnsiTheme="minorHAnsi" w:cstheme="minorBidi"/>
              <w:noProof/>
              <w:szCs w:val="22"/>
            </w:rPr>
          </w:pPr>
          <w:ins w:id="41"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"_Toc534294729"</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1.3.</w:t>
            </w:r>
            <w:r>
              <w:rPr>
                <w:rFonts w:asciiTheme="minorHAnsi" w:eastAsiaTheme="minorEastAsia" w:hAnsiTheme="minorHAnsi" w:cstheme="minorBidi"/>
                <w:noProof/>
                <w:szCs w:val="22"/>
              </w:rPr>
              <w:tab/>
            </w:r>
            <w:r w:rsidRPr="00BB1B03">
              <w:rPr>
                <w:rStyle w:val="Lienhypertexte"/>
                <w:noProof/>
              </w:rPr>
              <w:t>Etudes numériques</w:t>
            </w:r>
            <w:r>
              <w:rPr>
                <w:noProof/>
                <w:webHidden/>
              </w:rPr>
              <w:tab/>
            </w:r>
            <w:r>
              <w:rPr>
                <w:noProof/>
                <w:webHidden/>
              </w:rPr>
              <w:fldChar w:fldCharType="begin"/>
            </w:r>
            <w:r>
              <w:rPr>
                <w:noProof/>
                <w:webHidden/>
              </w:rPr>
              <w:instrText xml:space="preserve"> PAGEREF _Toc534294729 \h </w:instrText>
            </w:r>
          </w:ins>
          <w:r>
            <w:rPr>
              <w:noProof/>
              <w:webHidden/>
            </w:rPr>
          </w:r>
          <w:r>
            <w:rPr>
              <w:noProof/>
              <w:webHidden/>
            </w:rPr>
            <w:fldChar w:fldCharType="separate"/>
          </w:r>
          <w:ins w:id="42" w:author="omar BENCHEKROUN" w:date="2019-01-03T16:02:00Z">
            <w:r>
              <w:rPr>
                <w:noProof/>
                <w:webHidden/>
              </w:rPr>
              <w:t>21</w:t>
            </w:r>
            <w:r>
              <w:rPr>
                <w:noProof/>
                <w:webHidden/>
              </w:rPr>
              <w:fldChar w:fldCharType="end"/>
            </w:r>
            <w:r w:rsidRPr="00BB1B03">
              <w:rPr>
                <w:rStyle w:val="Lienhypertexte"/>
                <w:noProof/>
              </w:rPr>
              <w:fldChar w:fldCharType="end"/>
            </w:r>
          </w:ins>
        </w:p>
        <w:p w14:paraId="2F63103A" w14:textId="7E0456DE" w:rsidR="00DE0AA9" w:rsidRDefault="00DE0AA9">
          <w:pPr>
            <w:pStyle w:val="TM3"/>
            <w:tabs>
              <w:tab w:val="left" w:pos="1320"/>
              <w:tab w:val="right" w:leader="dot" w:pos="9062"/>
            </w:tabs>
            <w:rPr>
              <w:ins w:id="43" w:author="omar BENCHEKROUN" w:date="2019-01-03T16:02:00Z"/>
              <w:rFonts w:asciiTheme="minorHAnsi" w:eastAsiaTheme="minorEastAsia" w:hAnsiTheme="minorHAnsi" w:cstheme="minorBidi"/>
              <w:noProof/>
              <w:szCs w:val="22"/>
            </w:rPr>
          </w:pPr>
          <w:ins w:id="44"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"_Toc534294730"</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1.3.1.</w:t>
            </w:r>
            <w:r>
              <w:rPr>
                <w:rFonts w:asciiTheme="minorHAnsi" w:eastAsiaTheme="minorEastAsia" w:hAnsiTheme="minorHAnsi" w:cstheme="minorBidi"/>
                <w:noProof/>
                <w:szCs w:val="22"/>
              </w:rPr>
              <w:tab/>
            </w:r>
            <w:r w:rsidRPr="00BB1B03">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_Toc534294730 \h </w:instrText>
            </w:r>
          </w:ins>
          <w:r>
            <w:rPr>
              <w:noProof/>
              <w:webHidden/>
            </w:rPr>
          </w:r>
          <w:r>
            <w:rPr>
              <w:noProof/>
              <w:webHidden/>
            </w:rPr>
            <w:fldChar w:fldCharType="separate"/>
          </w:r>
          <w:ins w:id="45" w:author="omar BENCHEKROUN" w:date="2019-01-03T16:02:00Z">
            <w:r>
              <w:rPr>
                <w:noProof/>
                <w:webHidden/>
              </w:rPr>
              <w:t>21</w:t>
            </w:r>
            <w:r>
              <w:rPr>
                <w:noProof/>
                <w:webHidden/>
              </w:rPr>
              <w:fldChar w:fldCharType="end"/>
            </w:r>
            <w:r w:rsidRPr="00BB1B03">
              <w:rPr>
                <w:rStyle w:val="Lienhypertexte"/>
                <w:noProof/>
              </w:rPr>
              <w:fldChar w:fldCharType="end"/>
            </w:r>
          </w:ins>
        </w:p>
        <w:p w14:paraId="067252F9" w14:textId="74723E5F" w:rsidR="00DE0AA9" w:rsidRDefault="00DE0AA9">
          <w:pPr>
            <w:pStyle w:val="TM3"/>
            <w:tabs>
              <w:tab w:val="left" w:pos="1320"/>
              <w:tab w:val="right" w:leader="dot" w:pos="9062"/>
            </w:tabs>
            <w:rPr>
              <w:ins w:id="46" w:author="omar BENCHEKROUN" w:date="2019-01-03T16:02:00Z"/>
              <w:rFonts w:asciiTheme="minorHAnsi" w:eastAsiaTheme="minorEastAsia" w:hAnsiTheme="minorHAnsi" w:cstheme="minorBidi"/>
              <w:noProof/>
              <w:szCs w:val="22"/>
            </w:rPr>
          </w:pPr>
          <w:ins w:id="47"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"_Toc534294731"</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1.3.2.</w:t>
            </w:r>
            <w:r>
              <w:rPr>
                <w:rFonts w:asciiTheme="minorHAnsi" w:eastAsiaTheme="minorEastAsia" w:hAnsiTheme="minorHAnsi" w:cstheme="minorBidi"/>
                <w:noProof/>
                <w:szCs w:val="22"/>
              </w:rPr>
              <w:tab/>
            </w:r>
            <w:r w:rsidRPr="00BB1B03">
              <w:rPr>
                <w:rStyle w:val="Lienhypertexte"/>
                <w:noProof/>
              </w:rPr>
              <w:t>Méthodes du balourd critique prédéfini</w:t>
            </w:r>
            <w:r>
              <w:rPr>
                <w:noProof/>
                <w:webHidden/>
              </w:rPr>
              <w:tab/>
            </w:r>
            <w:r>
              <w:rPr>
                <w:noProof/>
                <w:webHidden/>
              </w:rPr>
              <w:fldChar w:fldCharType="begin"/>
            </w:r>
            <w:r>
              <w:rPr>
                <w:noProof/>
                <w:webHidden/>
              </w:rPr>
              <w:instrText xml:space="preserve"> PAGEREF _Toc534294731 \h </w:instrText>
            </w:r>
          </w:ins>
          <w:r>
            <w:rPr>
              <w:noProof/>
              <w:webHidden/>
            </w:rPr>
          </w:r>
          <w:r>
            <w:rPr>
              <w:noProof/>
              <w:webHidden/>
            </w:rPr>
            <w:fldChar w:fldCharType="separate"/>
          </w:r>
          <w:ins w:id="48" w:author="omar BENCHEKROUN" w:date="2019-01-03T16:02:00Z">
            <w:r>
              <w:rPr>
                <w:noProof/>
                <w:webHidden/>
              </w:rPr>
              <w:t>23</w:t>
            </w:r>
            <w:r>
              <w:rPr>
                <w:noProof/>
                <w:webHidden/>
              </w:rPr>
              <w:fldChar w:fldCharType="end"/>
            </w:r>
            <w:r w:rsidRPr="00BB1B03">
              <w:rPr>
                <w:rStyle w:val="Lienhypertexte"/>
                <w:noProof/>
              </w:rPr>
              <w:fldChar w:fldCharType="end"/>
            </w:r>
          </w:ins>
        </w:p>
        <w:p w14:paraId="6AE5BC06" w14:textId="0011231E" w:rsidR="00DE0AA9" w:rsidRDefault="00DE0AA9">
          <w:pPr>
            <w:pStyle w:val="TM3"/>
            <w:tabs>
              <w:tab w:val="left" w:pos="1320"/>
              <w:tab w:val="right" w:leader="dot" w:pos="9062"/>
            </w:tabs>
            <w:rPr>
              <w:ins w:id="49" w:author="omar BENCHEKROUN" w:date="2019-01-03T16:02:00Z"/>
              <w:rFonts w:asciiTheme="minorHAnsi" w:eastAsiaTheme="minorEastAsia" w:hAnsiTheme="minorHAnsi" w:cstheme="minorBidi"/>
              <w:noProof/>
              <w:szCs w:val="22"/>
            </w:rPr>
          </w:pPr>
          <w:ins w:id="50"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"_Toc534294732"</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1.3.3.</w:t>
            </w:r>
            <w:r>
              <w:rPr>
                <w:rFonts w:asciiTheme="minorHAnsi" w:eastAsiaTheme="minorEastAsia" w:hAnsiTheme="minorHAnsi" w:cstheme="minorBidi"/>
                <w:noProof/>
                <w:szCs w:val="22"/>
              </w:rPr>
              <w:tab/>
            </w:r>
            <w:r w:rsidRPr="00BB1B03">
              <w:rPr>
                <w:rStyle w:val="Lienhypertexte"/>
                <w:noProof/>
              </w:rPr>
              <w:t>Méthodes du rapport thermique</w:t>
            </w:r>
            <w:r>
              <w:rPr>
                <w:noProof/>
                <w:webHidden/>
              </w:rPr>
              <w:tab/>
            </w:r>
            <w:r>
              <w:rPr>
                <w:noProof/>
                <w:webHidden/>
              </w:rPr>
              <w:fldChar w:fldCharType="begin"/>
            </w:r>
            <w:r>
              <w:rPr>
                <w:noProof/>
                <w:webHidden/>
              </w:rPr>
              <w:instrText xml:space="preserve"> PAGEREF _Toc534294732 \h </w:instrText>
            </w:r>
          </w:ins>
          <w:r>
            <w:rPr>
              <w:noProof/>
              <w:webHidden/>
            </w:rPr>
          </w:r>
          <w:r>
            <w:rPr>
              <w:noProof/>
              <w:webHidden/>
            </w:rPr>
            <w:fldChar w:fldCharType="separate"/>
          </w:r>
          <w:ins w:id="51" w:author="omar BENCHEKROUN" w:date="2019-01-03T16:02:00Z">
            <w:r>
              <w:rPr>
                <w:noProof/>
                <w:webHidden/>
              </w:rPr>
              <w:t>25</w:t>
            </w:r>
            <w:r>
              <w:rPr>
                <w:noProof/>
                <w:webHidden/>
              </w:rPr>
              <w:fldChar w:fldCharType="end"/>
            </w:r>
            <w:r w:rsidRPr="00BB1B03">
              <w:rPr>
                <w:rStyle w:val="Lienhypertexte"/>
                <w:noProof/>
              </w:rPr>
              <w:fldChar w:fldCharType="end"/>
            </w:r>
          </w:ins>
        </w:p>
        <w:p w14:paraId="0A6B1A69" w14:textId="6B12137F" w:rsidR="00DE0AA9" w:rsidRDefault="00DE0AA9">
          <w:pPr>
            <w:pStyle w:val="TM3"/>
            <w:tabs>
              <w:tab w:val="left" w:pos="1320"/>
              <w:tab w:val="right" w:leader="dot" w:pos="9062"/>
            </w:tabs>
            <w:rPr>
              <w:ins w:id="52" w:author="omar BENCHEKROUN" w:date="2019-01-03T16:02:00Z"/>
              <w:rFonts w:asciiTheme="minorHAnsi" w:eastAsiaTheme="minorEastAsia" w:hAnsiTheme="minorHAnsi" w:cstheme="minorBidi"/>
              <w:noProof/>
              <w:szCs w:val="22"/>
            </w:rPr>
          </w:pPr>
          <w:ins w:id="53"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"_Toc534294733"</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1.3.4.</w:t>
            </w:r>
            <w:r>
              <w:rPr>
                <w:rFonts w:asciiTheme="minorHAnsi" w:eastAsiaTheme="minorEastAsia" w:hAnsiTheme="minorHAnsi" w:cstheme="minorBidi"/>
                <w:noProof/>
                <w:szCs w:val="22"/>
              </w:rPr>
              <w:tab/>
            </w:r>
            <w:r w:rsidRPr="00BB1B03">
              <w:rPr>
                <w:rStyle w:val="Lienhypertexte"/>
                <w:noProof/>
              </w:rPr>
              <w:t>Méthodes non-linéaire en régime transitoire</w:t>
            </w:r>
            <w:r>
              <w:rPr>
                <w:noProof/>
                <w:webHidden/>
              </w:rPr>
              <w:tab/>
            </w:r>
            <w:r>
              <w:rPr>
                <w:noProof/>
                <w:webHidden/>
              </w:rPr>
              <w:fldChar w:fldCharType="begin"/>
            </w:r>
            <w:r>
              <w:rPr>
                <w:noProof/>
                <w:webHidden/>
              </w:rPr>
              <w:instrText xml:space="preserve"> PAGEREF _Toc534294733 \h </w:instrText>
            </w:r>
          </w:ins>
          <w:r>
            <w:rPr>
              <w:noProof/>
              <w:webHidden/>
            </w:rPr>
          </w:r>
          <w:r>
            <w:rPr>
              <w:noProof/>
              <w:webHidden/>
            </w:rPr>
            <w:fldChar w:fldCharType="separate"/>
          </w:r>
          <w:ins w:id="54" w:author="omar BENCHEKROUN" w:date="2019-01-03T16:02:00Z">
            <w:r>
              <w:rPr>
                <w:noProof/>
                <w:webHidden/>
              </w:rPr>
              <w:t>25</w:t>
            </w:r>
            <w:r>
              <w:rPr>
                <w:noProof/>
                <w:webHidden/>
              </w:rPr>
              <w:fldChar w:fldCharType="end"/>
            </w:r>
            <w:r w:rsidRPr="00BB1B03">
              <w:rPr>
                <w:rStyle w:val="Lienhypertexte"/>
                <w:noProof/>
              </w:rPr>
              <w:fldChar w:fldCharType="end"/>
            </w:r>
          </w:ins>
        </w:p>
        <w:p w14:paraId="49E0D4BB" w14:textId="3550B58E" w:rsidR="00DE0AA9" w:rsidRDefault="00DE0AA9">
          <w:pPr>
            <w:pStyle w:val="TM2"/>
            <w:tabs>
              <w:tab w:val="left" w:pos="880"/>
              <w:tab w:val="right" w:leader="dot" w:pos="9062"/>
            </w:tabs>
            <w:rPr>
              <w:ins w:id="55" w:author="omar BENCHEKROUN" w:date="2019-01-03T16:02:00Z"/>
              <w:rFonts w:asciiTheme="minorHAnsi" w:eastAsiaTheme="minorEastAsia" w:hAnsiTheme="minorHAnsi" w:cstheme="minorBidi"/>
              <w:noProof/>
              <w:szCs w:val="22"/>
            </w:rPr>
          </w:pPr>
          <w:ins w:id="56"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"_Toc534294734"</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1.4.</w:t>
            </w:r>
            <w:r>
              <w:rPr>
                <w:rFonts w:asciiTheme="minorHAnsi" w:eastAsiaTheme="minorEastAsia" w:hAnsiTheme="minorHAnsi" w:cstheme="minorBidi"/>
                <w:noProof/>
                <w:szCs w:val="22"/>
              </w:rPr>
              <w:tab/>
            </w:r>
            <w:r w:rsidRPr="00BB1B03">
              <w:rPr>
                <w:rStyle w:val="Lienhypertexte"/>
                <w:noProof/>
              </w:rPr>
              <w:t>Stratégie de modélisation</w:t>
            </w:r>
            <w:r>
              <w:rPr>
                <w:noProof/>
                <w:webHidden/>
              </w:rPr>
              <w:tab/>
            </w:r>
            <w:r>
              <w:rPr>
                <w:noProof/>
                <w:webHidden/>
              </w:rPr>
              <w:fldChar w:fldCharType="begin"/>
            </w:r>
            <w:r>
              <w:rPr>
                <w:noProof/>
                <w:webHidden/>
              </w:rPr>
              <w:instrText xml:space="preserve"> PAGEREF _Toc534294734 \h </w:instrText>
            </w:r>
          </w:ins>
          <w:r>
            <w:rPr>
              <w:noProof/>
              <w:webHidden/>
            </w:rPr>
          </w:r>
          <w:r>
            <w:rPr>
              <w:noProof/>
              <w:webHidden/>
            </w:rPr>
            <w:fldChar w:fldCharType="separate"/>
          </w:r>
          <w:ins w:id="57" w:author="omar BENCHEKROUN" w:date="2019-01-03T16:02:00Z">
            <w:r>
              <w:rPr>
                <w:noProof/>
                <w:webHidden/>
              </w:rPr>
              <w:t>27</w:t>
            </w:r>
            <w:r>
              <w:rPr>
                <w:noProof/>
                <w:webHidden/>
              </w:rPr>
              <w:fldChar w:fldCharType="end"/>
            </w:r>
            <w:r w:rsidRPr="00BB1B03">
              <w:rPr>
                <w:rStyle w:val="Lienhypertexte"/>
                <w:noProof/>
              </w:rPr>
              <w:fldChar w:fldCharType="end"/>
            </w:r>
          </w:ins>
        </w:p>
        <w:p w14:paraId="514DF8AD" w14:textId="2BBB4C02" w:rsidR="00DE0AA9" w:rsidRDefault="00DE0AA9">
          <w:pPr>
            <w:pStyle w:val="TM2"/>
            <w:tabs>
              <w:tab w:val="left" w:pos="880"/>
              <w:tab w:val="right" w:leader="dot" w:pos="9062"/>
            </w:tabs>
            <w:rPr>
              <w:ins w:id="58" w:author="omar BENCHEKROUN" w:date="2019-01-03T16:02:00Z"/>
              <w:rFonts w:asciiTheme="minorHAnsi" w:eastAsiaTheme="minorEastAsia" w:hAnsiTheme="minorHAnsi" w:cstheme="minorBidi"/>
              <w:noProof/>
              <w:szCs w:val="22"/>
            </w:rPr>
          </w:pPr>
          <w:ins w:id="59"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"_Toc534294735"</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1.5.</w:t>
            </w:r>
            <w:r>
              <w:rPr>
                <w:rFonts w:asciiTheme="minorHAnsi" w:eastAsiaTheme="minorEastAsia" w:hAnsiTheme="minorHAnsi" w:cstheme="minorBidi"/>
                <w:noProof/>
                <w:szCs w:val="22"/>
              </w:rPr>
              <w:tab/>
            </w:r>
            <w:r w:rsidRPr="00BB1B03">
              <w:rPr>
                <w:rStyle w:val="Lienhypertexte"/>
                <w:noProof/>
              </w:rPr>
              <w:t>Conclusion</w:t>
            </w:r>
            <w:r>
              <w:rPr>
                <w:noProof/>
                <w:webHidden/>
              </w:rPr>
              <w:tab/>
            </w:r>
            <w:r>
              <w:rPr>
                <w:noProof/>
                <w:webHidden/>
              </w:rPr>
              <w:fldChar w:fldCharType="begin"/>
            </w:r>
            <w:r>
              <w:rPr>
                <w:noProof/>
                <w:webHidden/>
              </w:rPr>
              <w:instrText xml:space="preserve"> PAGEREF _Toc534294735 \h </w:instrText>
            </w:r>
          </w:ins>
          <w:r>
            <w:rPr>
              <w:noProof/>
              <w:webHidden/>
            </w:rPr>
          </w:r>
          <w:r>
            <w:rPr>
              <w:noProof/>
              <w:webHidden/>
            </w:rPr>
            <w:fldChar w:fldCharType="separate"/>
          </w:r>
          <w:ins w:id="60" w:author="omar BENCHEKROUN" w:date="2019-01-03T16:02:00Z">
            <w:r>
              <w:rPr>
                <w:noProof/>
                <w:webHidden/>
              </w:rPr>
              <w:t>30</w:t>
            </w:r>
            <w:r>
              <w:rPr>
                <w:noProof/>
                <w:webHidden/>
              </w:rPr>
              <w:fldChar w:fldCharType="end"/>
            </w:r>
            <w:r w:rsidRPr="00BB1B03">
              <w:rPr>
                <w:rStyle w:val="Lienhypertexte"/>
                <w:noProof/>
              </w:rPr>
              <w:fldChar w:fldCharType="end"/>
            </w:r>
          </w:ins>
        </w:p>
        <w:p w14:paraId="3749F085" w14:textId="046ABDE8" w:rsidR="00DE0AA9" w:rsidRDefault="00DE0AA9">
          <w:pPr>
            <w:pStyle w:val="TM1"/>
            <w:rPr>
              <w:ins w:id="61" w:author="omar BENCHEKROUN" w:date="2019-01-03T16:02:00Z"/>
              <w:rFonts w:asciiTheme="minorHAnsi" w:eastAsiaTheme="minorEastAsia" w:hAnsiTheme="minorHAnsi" w:cstheme="minorBidi"/>
              <w:sz w:val="22"/>
              <w:szCs w:val="22"/>
            </w:rPr>
          </w:pPr>
          <w:ins w:id="62" w:author="omar BENCHEKROUN" w:date="2019-01-03T16:02:00Z">
            <w:r w:rsidRPr="00BB1B03">
              <w:rPr>
                <w:rStyle w:val="Lienhypertexte"/>
              </w:rPr>
              <w:fldChar w:fldCharType="begin"/>
            </w:r>
            <w:r w:rsidRPr="00BB1B03">
              <w:rPr>
                <w:rStyle w:val="Lienhypertexte"/>
              </w:rPr>
              <w:instrText xml:space="preserve"> </w:instrText>
            </w:r>
            <w:r>
              <w:instrText>HYPERLINK \l "_Toc534294736"</w:instrText>
            </w:r>
            <w:r w:rsidRPr="00BB1B03">
              <w:rPr>
                <w:rStyle w:val="Lienhypertexte"/>
              </w:rPr>
              <w:instrText xml:space="preserve"> </w:instrText>
            </w:r>
            <w:r w:rsidRPr="00BB1B03">
              <w:rPr>
                <w:rStyle w:val="Lienhypertexte"/>
              </w:rPr>
              <w:fldChar w:fldCharType="separate"/>
            </w:r>
            <w:r w:rsidRPr="00BB1B03">
              <w:rPr>
                <w:rStyle w:val="Lienhypertexte"/>
              </w:rPr>
              <w:t>Chapitre 2 :  Modélisation des paliers hydrodynamiques</w:t>
            </w:r>
            <w:r>
              <w:rPr>
                <w:webHidden/>
              </w:rPr>
              <w:tab/>
            </w:r>
            <w:r>
              <w:rPr>
                <w:webHidden/>
              </w:rPr>
              <w:fldChar w:fldCharType="begin"/>
            </w:r>
            <w:r>
              <w:rPr>
                <w:webHidden/>
              </w:rPr>
              <w:instrText xml:space="preserve"> PAGEREF _Toc534294736 \h </w:instrText>
            </w:r>
          </w:ins>
          <w:r>
            <w:rPr>
              <w:webHidden/>
            </w:rPr>
          </w:r>
          <w:r>
            <w:rPr>
              <w:webHidden/>
            </w:rPr>
            <w:fldChar w:fldCharType="separate"/>
          </w:r>
          <w:ins w:id="63" w:author="omar BENCHEKROUN" w:date="2019-01-03T16:02:00Z">
            <w:r>
              <w:rPr>
                <w:webHidden/>
              </w:rPr>
              <w:t>31</w:t>
            </w:r>
            <w:r>
              <w:rPr>
                <w:webHidden/>
              </w:rPr>
              <w:fldChar w:fldCharType="end"/>
            </w:r>
            <w:r w:rsidRPr="00BB1B03">
              <w:rPr>
                <w:rStyle w:val="Lienhypertexte"/>
              </w:rPr>
              <w:fldChar w:fldCharType="end"/>
            </w:r>
          </w:ins>
        </w:p>
        <w:p w14:paraId="2A9CF8D5" w14:textId="545E9D07" w:rsidR="00DE0AA9" w:rsidRDefault="00DE0AA9">
          <w:pPr>
            <w:pStyle w:val="TM2"/>
            <w:tabs>
              <w:tab w:val="left" w:pos="880"/>
              <w:tab w:val="right" w:leader="dot" w:pos="9062"/>
            </w:tabs>
            <w:rPr>
              <w:ins w:id="64" w:author="omar BENCHEKROUN" w:date="2019-01-03T16:02:00Z"/>
              <w:rFonts w:asciiTheme="minorHAnsi" w:eastAsiaTheme="minorEastAsia" w:hAnsiTheme="minorHAnsi" w:cstheme="minorBidi"/>
              <w:noProof/>
              <w:szCs w:val="22"/>
            </w:rPr>
          </w:pPr>
          <w:ins w:id="65"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"_Toc534294739"</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2.1.</w:t>
            </w:r>
            <w:r>
              <w:rPr>
                <w:rFonts w:asciiTheme="minorHAnsi" w:eastAsiaTheme="minorEastAsia" w:hAnsiTheme="minorHAnsi" w:cstheme="minorBidi"/>
                <w:noProof/>
                <w:szCs w:val="22"/>
              </w:rPr>
              <w:tab/>
            </w:r>
            <w:r w:rsidRPr="00BB1B03">
              <w:rPr>
                <w:rStyle w:val="Lienhypertexte"/>
                <w:noProof/>
              </w:rPr>
              <w:t>Introduction</w:t>
            </w:r>
            <w:r>
              <w:rPr>
                <w:noProof/>
                <w:webHidden/>
              </w:rPr>
              <w:tab/>
            </w:r>
            <w:r>
              <w:rPr>
                <w:noProof/>
                <w:webHidden/>
              </w:rPr>
              <w:fldChar w:fldCharType="begin"/>
            </w:r>
            <w:r>
              <w:rPr>
                <w:noProof/>
                <w:webHidden/>
              </w:rPr>
              <w:instrText xml:space="preserve"> PAGEREF _Toc534294739 \h </w:instrText>
            </w:r>
          </w:ins>
          <w:r>
            <w:rPr>
              <w:noProof/>
              <w:webHidden/>
            </w:rPr>
          </w:r>
          <w:r>
            <w:rPr>
              <w:noProof/>
              <w:webHidden/>
            </w:rPr>
            <w:fldChar w:fldCharType="separate"/>
          </w:r>
          <w:ins w:id="66" w:author="omar BENCHEKROUN" w:date="2019-01-03T16:02:00Z">
            <w:r>
              <w:rPr>
                <w:noProof/>
                <w:webHidden/>
              </w:rPr>
              <w:t>31</w:t>
            </w:r>
            <w:r>
              <w:rPr>
                <w:noProof/>
                <w:webHidden/>
              </w:rPr>
              <w:fldChar w:fldCharType="end"/>
            </w:r>
            <w:r w:rsidRPr="00BB1B03">
              <w:rPr>
                <w:rStyle w:val="Lienhypertexte"/>
                <w:noProof/>
              </w:rPr>
              <w:fldChar w:fldCharType="end"/>
            </w:r>
          </w:ins>
        </w:p>
        <w:p w14:paraId="6302C70A" w14:textId="2F9E06D1" w:rsidR="00DE0AA9" w:rsidRDefault="00DE0AA9">
          <w:pPr>
            <w:pStyle w:val="TM2"/>
            <w:tabs>
              <w:tab w:val="left" w:pos="880"/>
              <w:tab w:val="right" w:leader="dot" w:pos="9062"/>
            </w:tabs>
            <w:rPr>
              <w:ins w:id="67" w:author="omar BENCHEKROUN" w:date="2019-01-03T16:02:00Z"/>
              <w:rFonts w:asciiTheme="minorHAnsi" w:eastAsiaTheme="minorEastAsia" w:hAnsiTheme="minorHAnsi" w:cstheme="minorBidi"/>
              <w:noProof/>
              <w:szCs w:val="22"/>
            </w:rPr>
          </w:pPr>
          <w:ins w:id="68"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"_Toc534294740"</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2.2.</w:t>
            </w:r>
            <w:r>
              <w:rPr>
                <w:rFonts w:asciiTheme="minorHAnsi" w:eastAsiaTheme="minorEastAsia" w:hAnsiTheme="minorHAnsi" w:cstheme="minorBidi"/>
                <w:noProof/>
                <w:szCs w:val="22"/>
              </w:rPr>
              <w:tab/>
            </w:r>
            <w:r w:rsidRPr="00BB1B03">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_Toc534294740 \h </w:instrText>
            </w:r>
          </w:ins>
          <w:r>
            <w:rPr>
              <w:noProof/>
              <w:webHidden/>
            </w:rPr>
          </w:r>
          <w:r>
            <w:rPr>
              <w:noProof/>
              <w:webHidden/>
            </w:rPr>
            <w:fldChar w:fldCharType="separate"/>
          </w:r>
          <w:ins w:id="69" w:author="omar BENCHEKROUN" w:date="2019-01-03T16:02:00Z">
            <w:r>
              <w:rPr>
                <w:noProof/>
                <w:webHidden/>
              </w:rPr>
              <w:t>33</w:t>
            </w:r>
            <w:r>
              <w:rPr>
                <w:noProof/>
                <w:webHidden/>
              </w:rPr>
              <w:fldChar w:fldCharType="end"/>
            </w:r>
            <w:r w:rsidRPr="00BB1B03">
              <w:rPr>
                <w:rStyle w:val="Lienhypertexte"/>
                <w:noProof/>
              </w:rPr>
              <w:fldChar w:fldCharType="end"/>
            </w:r>
          </w:ins>
        </w:p>
        <w:p w14:paraId="7C9AA54B" w14:textId="6FB1B52B" w:rsidR="00DE0AA9" w:rsidRDefault="00DE0AA9">
          <w:pPr>
            <w:pStyle w:val="TM2"/>
            <w:tabs>
              <w:tab w:val="left" w:pos="880"/>
              <w:tab w:val="right" w:leader="dot" w:pos="9062"/>
            </w:tabs>
            <w:rPr>
              <w:ins w:id="70" w:author="omar BENCHEKROUN" w:date="2019-01-03T16:02:00Z"/>
              <w:rFonts w:asciiTheme="minorHAnsi" w:eastAsiaTheme="minorEastAsia" w:hAnsiTheme="minorHAnsi" w:cstheme="minorBidi"/>
              <w:noProof/>
              <w:szCs w:val="22"/>
            </w:rPr>
          </w:pPr>
          <w:ins w:id="71"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"_Toc534294741"</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2.3.</w:t>
            </w:r>
            <w:r>
              <w:rPr>
                <w:rFonts w:asciiTheme="minorHAnsi" w:eastAsiaTheme="minorEastAsia" w:hAnsiTheme="minorHAnsi" w:cstheme="minorBidi"/>
                <w:noProof/>
                <w:szCs w:val="22"/>
              </w:rPr>
              <w:tab/>
            </w:r>
            <w:r w:rsidRPr="00BB1B03">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_Toc534294741 \h </w:instrText>
            </w:r>
          </w:ins>
          <w:r>
            <w:rPr>
              <w:noProof/>
              <w:webHidden/>
            </w:rPr>
          </w:r>
          <w:r>
            <w:rPr>
              <w:noProof/>
              <w:webHidden/>
            </w:rPr>
            <w:fldChar w:fldCharType="separate"/>
          </w:r>
          <w:ins w:id="72" w:author="omar BENCHEKROUN" w:date="2019-01-03T16:02:00Z">
            <w:r>
              <w:rPr>
                <w:noProof/>
                <w:webHidden/>
              </w:rPr>
              <w:t>34</w:t>
            </w:r>
            <w:r>
              <w:rPr>
                <w:noProof/>
                <w:webHidden/>
              </w:rPr>
              <w:fldChar w:fldCharType="end"/>
            </w:r>
            <w:r w:rsidRPr="00BB1B03">
              <w:rPr>
                <w:rStyle w:val="Lienhypertexte"/>
                <w:noProof/>
              </w:rPr>
              <w:fldChar w:fldCharType="end"/>
            </w:r>
          </w:ins>
        </w:p>
        <w:p w14:paraId="53C42635" w14:textId="1188CAC8" w:rsidR="00DE0AA9" w:rsidRDefault="00DE0AA9">
          <w:pPr>
            <w:pStyle w:val="TM3"/>
            <w:tabs>
              <w:tab w:val="left" w:pos="1320"/>
              <w:tab w:val="right" w:leader="dot" w:pos="9062"/>
            </w:tabs>
            <w:rPr>
              <w:ins w:id="73" w:author="omar BENCHEKROUN" w:date="2019-01-03T16:02:00Z"/>
              <w:rFonts w:asciiTheme="minorHAnsi" w:eastAsiaTheme="minorEastAsia" w:hAnsiTheme="minorHAnsi" w:cstheme="minorBidi"/>
              <w:noProof/>
              <w:szCs w:val="22"/>
            </w:rPr>
          </w:pPr>
          <w:ins w:id="74"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"_Toc534294742"</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2.3.1.</w:t>
            </w:r>
            <w:r>
              <w:rPr>
                <w:rFonts w:asciiTheme="minorHAnsi" w:eastAsiaTheme="minorEastAsia" w:hAnsiTheme="minorHAnsi" w:cstheme="minorBidi"/>
                <w:noProof/>
                <w:szCs w:val="22"/>
              </w:rPr>
              <w:tab/>
            </w:r>
            <w:r w:rsidRPr="00BB1B03">
              <w:rPr>
                <w:rStyle w:val="Lienhypertexte"/>
                <w:noProof/>
              </w:rPr>
              <w:t>Equation de Reynolds généralisée</w:t>
            </w:r>
            <w:r>
              <w:rPr>
                <w:noProof/>
                <w:webHidden/>
              </w:rPr>
              <w:tab/>
            </w:r>
            <w:r>
              <w:rPr>
                <w:noProof/>
                <w:webHidden/>
              </w:rPr>
              <w:fldChar w:fldCharType="begin"/>
            </w:r>
            <w:r>
              <w:rPr>
                <w:noProof/>
                <w:webHidden/>
              </w:rPr>
              <w:instrText xml:space="preserve"> PAGEREF _Toc534294742 \h </w:instrText>
            </w:r>
          </w:ins>
          <w:r>
            <w:rPr>
              <w:noProof/>
              <w:webHidden/>
            </w:rPr>
          </w:r>
          <w:r>
            <w:rPr>
              <w:noProof/>
              <w:webHidden/>
            </w:rPr>
            <w:fldChar w:fldCharType="separate"/>
          </w:r>
          <w:ins w:id="75" w:author="omar BENCHEKROUN" w:date="2019-01-03T16:02:00Z">
            <w:r>
              <w:rPr>
                <w:noProof/>
                <w:webHidden/>
              </w:rPr>
              <w:t>34</w:t>
            </w:r>
            <w:r>
              <w:rPr>
                <w:noProof/>
                <w:webHidden/>
              </w:rPr>
              <w:fldChar w:fldCharType="end"/>
            </w:r>
            <w:r w:rsidRPr="00BB1B03">
              <w:rPr>
                <w:rStyle w:val="Lienhypertexte"/>
                <w:noProof/>
              </w:rPr>
              <w:fldChar w:fldCharType="end"/>
            </w:r>
          </w:ins>
        </w:p>
        <w:p w14:paraId="26FA91C0" w14:textId="78CFE82A" w:rsidR="00DE0AA9" w:rsidRDefault="00DE0AA9">
          <w:pPr>
            <w:pStyle w:val="TM3"/>
            <w:tabs>
              <w:tab w:val="left" w:pos="1320"/>
              <w:tab w:val="right" w:leader="dot" w:pos="9062"/>
            </w:tabs>
            <w:rPr>
              <w:ins w:id="76" w:author="omar BENCHEKROUN" w:date="2019-01-03T16:02:00Z"/>
              <w:rFonts w:asciiTheme="minorHAnsi" w:eastAsiaTheme="minorEastAsia" w:hAnsiTheme="minorHAnsi" w:cstheme="minorBidi"/>
              <w:noProof/>
              <w:szCs w:val="22"/>
            </w:rPr>
          </w:pPr>
          <w:ins w:id="77"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"_Toc534294743"</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2.3.2.</w:t>
            </w:r>
            <w:r>
              <w:rPr>
                <w:rFonts w:asciiTheme="minorHAnsi" w:eastAsiaTheme="minorEastAsia" w:hAnsiTheme="minorHAnsi" w:cstheme="minorBidi"/>
                <w:noProof/>
                <w:szCs w:val="22"/>
              </w:rPr>
              <w:tab/>
            </w:r>
            <w:r w:rsidRPr="00BB1B03">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_Toc534294743 \h </w:instrText>
            </w:r>
          </w:ins>
          <w:r>
            <w:rPr>
              <w:noProof/>
              <w:webHidden/>
            </w:rPr>
          </w:r>
          <w:r>
            <w:rPr>
              <w:noProof/>
              <w:webHidden/>
            </w:rPr>
            <w:fldChar w:fldCharType="separate"/>
          </w:r>
          <w:ins w:id="78" w:author="omar BENCHEKROUN" w:date="2019-01-03T16:02:00Z">
            <w:r>
              <w:rPr>
                <w:noProof/>
                <w:webHidden/>
              </w:rPr>
              <w:t>38</w:t>
            </w:r>
            <w:r>
              <w:rPr>
                <w:noProof/>
                <w:webHidden/>
              </w:rPr>
              <w:fldChar w:fldCharType="end"/>
            </w:r>
            <w:r w:rsidRPr="00BB1B03">
              <w:rPr>
                <w:rStyle w:val="Lienhypertexte"/>
                <w:noProof/>
              </w:rPr>
              <w:fldChar w:fldCharType="end"/>
            </w:r>
          </w:ins>
        </w:p>
        <w:p w14:paraId="75B64C10" w14:textId="11C66282" w:rsidR="00DE0AA9" w:rsidRDefault="00DE0AA9">
          <w:pPr>
            <w:pStyle w:val="TM3"/>
            <w:tabs>
              <w:tab w:val="left" w:pos="1320"/>
              <w:tab w:val="right" w:leader="dot" w:pos="9062"/>
            </w:tabs>
            <w:rPr>
              <w:ins w:id="79" w:author="omar BENCHEKROUN" w:date="2019-01-03T16:02:00Z"/>
              <w:rFonts w:asciiTheme="minorHAnsi" w:eastAsiaTheme="minorEastAsia" w:hAnsiTheme="minorHAnsi" w:cstheme="minorBidi"/>
              <w:noProof/>
              <w:szCs w:val="22"/>
            </w:rPr>
          </w:pPr>
          <w:ins w:id="80"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"_Toc534294744"</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2.3.3.</w:t>
            </w:r>
            <w:r>
              <w:rPr>
                <w:rFonts w:asciiTheme="minorHAnsi" w:eastAsiaTheme="minorEastAsia" w:hAnsiTheme="minorHAnsi" w:cstheme="minorBidi"/>
                <w:noProof/>
                <w:szCs w:val="22"/>
              </w:rPr>
              <w:tab/>
            </w:r>
            <w:r w:rsidRPr="00BB1B03">
              <w:rPr>
                <w:rStyle w:val="Lienhypertexte"/>
                <w:noProof/>
              </w:rPr>
              <w:t>Equation de l’énergie</w:t>
            </w:r>
            <w:r>
              <w:rPr>
                <w:noProof/>
                <w:webHidden/>
              </w:rPr>
              <w:tab/>
            </w:r>
            <w:r>
              <w:rPr>
                <w:noProof/>
                <w:webHidden/>
              </w:rPr>
              <w:fldChar w:fldCharType="begin"/>
            </w:r>
            <w:r>
              <w:rPr>
                <w:noProof/>
                <w:webHidden/>
              </w:rPr>
              <w:instrText xml:space="preserve"> PAGEREF _Toc534294744 \h </w:instrText>
            </w:r>
          </w:ins>
          <w:r>
            <w:rPr>
              <w:noProof/>
              <w:webHidden/>
            </w:rPr>
          </w:r>
          <w:r>
            <w:rPr>
              <w:noProof/>
              <w:webHidden/>
            </w:rPr>
            <w:fldChar w:fldCharType="separate"/>
          </w:r>
          <w:ins w:id="81" w:author="omar BENCHEKROUN" w:date="2019-01-03T16:02:00Z">
            <w:r>
              <w:rPr>
                <w:noProof/>
                <w:webHidden/>
              </w:rPr>
              <w:t>39</w:t>
            </w:r>
            <w:r>
              <w:rPr>
                <w:noProof/>
                <w:webHidden/>
              </w:rPr>
              <w:fldChar w:fldCharType="end"/>
            </w:r>
            <w:r w:rsidRPr="00BB1B03">
              <w:rPr>
                <w:rStyle w:val="Lienhypertexte"/>
                <w:noProof/>
              </w:rPr>
              <w:fldChar w:fldCharType="end"/>
            </w:r>
          </w:ins>
        </w:p>
        <w:p w14:paraId="6D90EF6E" w14:textId="0F0811F1" w:rsidR="00DE0AA9" w:rsidRDefault="00DE0AA9">
          <w:pPr>
            <w:pStyle w:val="TM3"/>
            <w:tabs>
              <w:tab w:val="left" w:pos="1320"/>
              <w:tab w:val="right" w:leader="dot" w:pos="9062"/>
            </w:tabs>
            <w:rPr>
              <w:ins w:id="82" w:author="omar BENCHEKROUN" w:date="2019-01-03T16:02:00Z"/>
              <w:rFonts w:asciiTheme="minorHAnsi" w:eastAsiaTheme="minorEastAsia" w:hAnsiTheme="minorHAnsi" w:cstheme="minorBidi"/>
              <w:noProof/>
              <w:szCs w:val="22"/>
            </w:rPr>
          </w:pPr>
          <w:ins w:id="83"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"_Toc534294745"</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2.3.4.</w:t>
            </w:r>
            <w:r>
              <w:rPr>
                <w:rFonts w:asciiTheme="minorHAnsi" w:eastAsiaTheme="minorEastAsia" w:hAnsiTheme="minorHAnsi" w:cstheme="minorBidi"/>
                <w:noProof/>
                <w:szCs w:val="22"/>
              </w:rPr>
              <w:tab/>
            </w:r>
            <w:r w:rsidRPr="00BB1B03">
              <w:rPr>
                <w:rStyle w:val="Lienhypertexte"/>
                <w:noProof/>
              </w:rPr>
              <w:t>Résolution des équations couplées</w:t>
            </w:r>
            <w:r>
              <w:rPr>
                <w:noProof/>
                <w:webHidden/>
              </w:rPr>
              <w:tab/>
            </w:r>
            <w:r>
              <w:rPr>
                <w:noProof/>
                <w:webHidden/>
              </w:rPr>
              <w:fldChar w:fldCharType="begin"/>
            </w:r>
            <w:r>
              <w:rPr>
                <w:noProof/>
                <w:webHidden/>
              </w:rPr>
              <w:instrText xml:space="preserve"> PAGEREF _Toc534294745 \h </w:instrText>
            </w:r>
          </w:ins>
          <w:r>
            <w:rPr>
              <w:noProof/>
              <w:webHidden/>
            </w:rPr>
          </w:r>
          <w:r>
            <w:rPr>
              <w:noProof/>
              <w:webHidden/>
            </w:rPr>
            <w:fldChar w:fldCharType="separate"/>
          </w:r>
          <w:ins w:id="84" w:author="omar BENCHEKROUN" w:date="2019-01-03T16:02:00Z">
            <w:r>
              <w:rPr>
                <w:noProof/>
                <w:webHidden/>
              </w:rPr>
              <w:t>40</w:t>
            </w:r>
            <w:r>
              <w:rPr>
                <w:noProof/>
                <w:webHidden/>
              </w:rPr>
              <w:fldChar w:fldCharType="end"/>
            </w:r>
            <w:r w:rsidRPr="00BB1B03">
              <w:rPr>
                <w:rStyle w:val="Lienhypertexte"/>
                <w:noProof/>
              </w:rPr>
              <w:fldChar w:fldCharType="end"/>
            </w:r>
          </w:ins>
        </w:p>
        <w:p w14:paraId="6C3E4545" w14:textId="5F4276F3" w:rsidR="00DE0AA9" w:rsidRDefault="00DE0AA9">
          <w:pPr>
            <w:pStyle w:val="TM3"/>
            <w:tabs>
              <w:tab w:val="left" w:pos="1320"/>
              <w:tab w:val="right" w:leader="dot" w:pos="9062"/>
            </w:tabs>
            <w:rPr>
              <w:ins w:id="85" w:author="omar BENCHEKROUN" w:date="2019-01-03T16:02:00Z"/>
              <w:rFonts w:asciiTheme="minorHAnsi" w:eastAsiaTheme="minorEastAsia" w:hAnsiTheme="minorHAnsi" w:cstheme="minorBidi"/>
              <w:noProof/>
              <w:szCs w:val="22"/>
            </w:rPr>
          </w:pPr>
          <w:ins w:id="86"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"_Toc534294746"</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2.3.5.</w:t>
            </w:r>
            <w:r>
              <w:rPr>
                <w:rFonts w:asciiTheme="minorHAnsi" w:eastAsiaTheme="minorEastAsia" w:hAnsiTheme="minorHAnsi" w:cstheme="minorBidi"/>
                <w:noProof/>
                <w:szCs w:val="22"/>
              </w:rPr>
              <w:tab/>
            </w:r>
            <w:r w:rsidRPr="00BB1B03">
              <w:rPr>
                <w:rStyle w:val="Lienhypertexte"/>
                <w:noProof/>
              </w:rPr>
              <w:t>Méthode de colocation des points de Lobatto</w:t>
            </w:r>
            <w:r>
              <w:rPr>
                <w:noProof/>
                <w:webHidden/>
              </w:rPr>
              <w:tab/>
            </w:r>
            <w:r>
              <w:rPr>
                <w:noProof/>
                <w:webHidden/>
              </w:rPr>
              <w:fldChar w:fldCharType="begin"/>
            </w:r>
            <w:r>
              <w:rPr>
                <w:noProof/>
                <w:webHidden/>
              </w:rPr>
              <w:instrText xml:space="preserve"> PAGEREF _Toc534294746 \h </w:instrText>
            </w:r>
          </w:ins>
          <w:r>
            <w:rPr>
              <w:noProof/>
              <w:webHidden/>
            </w:rPr>
          </w:r>
          <w:r>
            <w:rPr>
              <w:noProof/>
              <w:webHidden/>
            </w:rPr>
            <w:fldChar w:fldCharType="separate"/>
          </w:r>
          <w:ins w:id="87" w:author="omar BENCHEKROUN" w:date="2019-01-03T16:02:00Z">
            <w:r>
              <w:rPr>
                <w:noProof/>
                <w:webHidden/>
              </w:rPr>
              <w:t>44</w:t>
            </w:r>
            <w:r>
              <w:rPr>
                <w:noProof/>
                <w:webHidden/>
              </w:rPr>
              <w:fldChar w:fldCharType="end"/>
            </w:r>
            <w:r w:rsidRPr="00BB1B03">
              <w:rPr>
                <w:rStyle w:val="Lienhypertexte"/>
                <w:noProof/>
              </w:rPr>
              <w:fldChar w:fldCharType="end"/>
            </w:r>
          </w:ins>
        </w:p>
        <w:p w14:paraId="2BF46114" w14:textId="00D1694B" w:rsidR="00DE0AA9" w:rsidRDefault="00DE0AA9">
          <w:pPr>
            <w:pStyle w:val="TM2"/>
            <w:tabs>
              <w:tab w:val="left" w:pos="880"/>
              <w:tab w:val="right" w:leader="dot" w:pos="9062"/>
            </w:tabs>
            <w:rPr>
              <w:ins w:id="88" w:author="omar BENCHEKROUN" w:date="2019-01-03T16:02:00Z"/>
              <w:rFonts w:asciiTheme="minorHAnsi" w:eastAsiaTheme="minorEastAsia" w:hAnsiTheme="minorHAnsi" w:cstheme="minorBidi"/>
              <w:noProof/>
              <w:szCs w:val="22"/>
            </w:rPr>
          </w:pPr>
          <w:ins w:id="89"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"_Toc534294747"</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2.4.</w:t>
            </w:r>
            <w:r>
              <w:rPr>
                <w:rFonts w:asciiTheme="minorHAnsi" w:eastAsiaTheme="minorEastAsia" w:hAnsiTheme="minorHAnsi" w:cstheme="minorBidi"/>
                <w:noProof/>
                <w:szCs w:val="22"/>
              </w:rPr>
              <w:tab/>
            </w:r>
            <w:r w:rsidRPr="00BB1B03">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_Toc534294747 \h </w:instrText>
            </w:r>
          </w:ins>
          <w:r>
            <w:rPr>
              <w:noProof/>
              <w:webHidden/>
            </w:rPr>
          </w:r>
          <w:r>
            <w:rPr>
              <w:noProof/>
              <w:webHidden/>
            </w:rPr>
            <w:fldChar w:fldCharType="separate"/>
          </w:r>
          <w:ins w:id="90" w:author="omar BENCHEKROUN" w:date="2019-01-03T16:02:00Z">
            <w:r>
              <w:rPr>
                <w:noProof/>
                <w:webHidden/>
              </w:rPr>
              <w:t>47</w:t>
            </w:r>
            <w:r>
              <w:rPr>
                <w:noProof/>
                <w:webHidden/>
              </w:rPr>
              <w:fldChar w:fldCharType="end"/>
            </w:r>
            <w:r w:rsidRPr="00BB1B03">
              <w:rPr>
                <w:rStyle w:val="Lienhypertexte"/>
                <w:noProof/>
              </w:rPr>
              <w:fldChar w:fldCharType="end"/>
            </w:r>
          </w:ins>
        </w:p>
        <w:p w14:paraId="593CFD3A" w14:textId="09AEDC94" w:rsidR="00DE0AA9" w:rsidRDefault="00DE0AA9">
          <w:pPr>
            <w:pStyle w:val="TM2"/>
            <w:tabs>
              <w:tab w:val="left" w:pos="880"/>
              <w:tab w:val="right" w:leader="dot" w:pos="9062"/>
            </w:tabs>
            <w:rPr>
              <w:ins w:id="91" w:author="omar BENCHEKROUN" w:date="2019-01-03T16:02:00Z"/>
              <w:rFonts w:asciiTheme="minorHAnsi" w:eastAsiaTheme="minorEastAsia" w:hAnsiTheme="minorHAnsi" w:cstheme="minorBidi"/>
              <w:noProof/>
              <w:szCs w:val="22"/>
            </w:rPr>
          </w:pPr>
          <w:ins w:id="92"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"_Toc534294748"</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2.5.</w:t>
            </w:r>
            <w:r>
              <w:rPr>
                <w:rFonts w:asciiTheme="minorHAnsi" w:eastAsiaTheme="minorEastAsia" w:hAnsiTheme="minorHAnsi" w:cstheme="minorBidi"/>
                <w:noProof/>
                <w:szCs w:val="22"/>
              </w:rPr>
              <w:tab/>
            </w:r>
            <w:r w:rsidRPr="00BB1B03">
              <w:rPr>
                <w:rStyle w:val="Lienhypertexte"/>
                <w:noProof/>
              </w:rPr>
              <w:t>Études de cas d’un palier avec deux lobes</w:t>
            </w:r>
            <w:r>
              <w:rPr>
                <w:noProof/>
                <w:webHidden/>
              </w:rPr>
              <w:tab/>
            </w:r>
            <w:r>
              <w:rPr>
                <w:noProof/>
                <w:webHidden/>
              </w:rPr>
              <w:fldChar w:fldCharType="begin"/>
            </w:r>
            <w:r>
              <w:rPr>
                <w:noProof/>
                <w:webHidden/>
              </w:rPr>
              <w:instrText xml:space="preserve"> PAGEREF _Toc534294748 \h </w:instrText>
            </w:r>
          </w:ins>
          <w:r>
            <w:rPr>
              <w:noProof/>
              <w:webHidden/>
            </w:rPr>
          </w:r>
          <w:r>
            <w:rPr>
              <w:noProof/>
              <w:webHidden/>
            </w:rPr>
            <w:fldChar w:fldCharType="separate"/>
          </w:r>
          <w:ins w:id="93" w:author="omar BENCHEKROUN" w:date="2019-01-03T16:02:00Z">
            <w:r>
              <w:rPr>
                <w:noProof/>
                <w:webHidden/>
              </w:rPr>
              <w:t>47</w:t>
            </w:r>
            <w:r>
              <w:rPr>
                <w:noProof/>
                <w:webHidden/>
              </w:rPr>
              <w:fldChar w:fldCharType="end"/>
            </w:r>
            <w:r w:rsidRPr="00BB1B03">
              <w:rPr>
                <w:rStyle w:val="Lienhypertexte"/>
                <w:noProof/>
              </w:rPr>
              <w:fldChar w:fldCharType="end"/>
            </w:r>
          </w:ins>
        </w:p>
        <w:p w14:paraId="13CB866B" w14:textId="74E40D23" w:rsidR="00DE0AA9" w:rsidRDefault="00DE0AA9">
          <w:pPr>
            <w:pStyle w:val="TM2"/>
            <w:tabs>
              <w:tab w:val="left" w:pos="880"/>
              <w:tab w:val="right" w:leader="dot" w:pos="9062"/>
            </w:tabs>
            <w:rPr>
              <w:ins w:id="94" w:author="omar BENCHEKROUN" w:date="2019-01-03T16:02:00Z"/>
              <w:rFonts w:asciiTheme="minorHAnsi" w:eastAsiaTheme="minorEastAsia" w:hAnsiTheme="minorHAnsi" w:cstheme="minorBidi"/>
              <w:noProof/>
              <w:szCs w:val="22"/>
            </w:rPr>
          </w:pPr>
          <w:ins w:id="95"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"_Toc534294749"</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2.6.</w:t>
            </w:r>
            <w:r>
              <w:rPr>
                <w:rFonts w:asciiTheme="minorHAnsi" w:eastAsiaTheme="minorEastAsia" w:hAnsiTheme="minorHAnsi" w:cstheme="minorBidi"/>
                <w:noProof/>
                <w:szCs w:val="22"/>
              </w:rPr>
              <w:tab/>
            </w:r>
            <w:r w:rsidRPr="00BB1B03">
              <w:rPr>
                <w:rStyle w:val="Lienhypertexte"/>
                <w:noProof/>
              </w:rPr>
              <w:t>Conclusion</w:t>
            </w:r>
            <w:r>
              <w:rPr>
                <w:noProof/>
                <w:webHidden/>
              </w:rPr>
              <w:tab/>
            </w:r>
            <w:r>
              <w:rPr>
                <w:noProof/>
                <w:webHidden/>
              </w:rPr>
              <w:fldChar w:fldCharType="begin"/>
            </w:r>
            <w:r>
              <w:rPr>
                <w:noProof/>
                <w:webHidden/>
              </w:rPr>
              <w:instrText xml:space="preserve"> PAGEREF _Toc534294749 \h </w:instrText>
            </w:r>
          </w:ins>
          <w:r>
            <w:rPr>
              <w:noProof/>
              <w:webHidden/>
            </w:rPr>
          </w:r>
          <w:r>
            <w:rPr>
              <w:noProof/>
              <w:webHidden/>
            </w:rPr>
            <w:fldChar w:fldCharType="separate"/>
          </w:r>
          <w:ins w:id="96" w:author="omar BENCHEKROUN" w:date="2019-01-03T16:02:00Z">
            <w:r>
              <w:rPr>
                <w:noProof/>
                <w:webHidden/>
              </w:rPr>
              <w:t>51</w:t>
            </w:r>
            <w:r>
              <w:rPr>
                <w:noProof/>
                <w:webHidden/>
              </w:rPr>
              <w:fldChar w:fldCharType="end"/>
            </w:r>
            <w:r w:rsidRPr="00BB1B03">
              <w:rPr>
                <w:rStyle w:val="Lienhypertexte"/>
                <w:noProof/>
              </w:rPr>
              <w:fldChar w:fldCharType="end"/>
            </w:r>
          </w:ins>
        </w:p>
        <w:p w14:paraId="01F08361" w14:textId="6FC1D973" w:rsidR="00DE0AA9" w:rsidRDefault="00DE0AA9">
          <w:pPr>
            <w:pStyle w:val="TM1"/>
            <w:rPr>
              <w:ins w:id="97" w:author="omar BENCHEKROUN" w:date="2019-01-03T16:02:00Z"/>
              <w:rFonts w:asciiTheme="minorHAnsi" w:eastAsiaTheme="minorEastAsia" w:hAnsiTheme="minorHAnsi" w:cstheme="minorBidi"/>
              <w:sz w:val="22"/>
              <w:szCs w:val="22"/>
            </w:rPr>
          </w:pPr>
          <w:ins w:id="98" w:author="omar BENCHEKROUN" w:date="2019-01-03T16:02:00Z">
            <w:r w:rsidRPr="00BB1B03">
              <w:rPr>
                <w:rStyle w:val="Lienhypertexte"/>
              </w:rPr>
              <w:fldChar w:fldCharType="begin"/>
            </w:r>
            <w:r w:rsidRPr="00BB1B03">
              <w:rPr>
                <w:rStyle w:val="Lienhypertexte"/>
              </w:rPr>
              <w:instrText xml:space="preserve"> </w:instrText>
            </w:r>
            <w:r>
              <w:instrText>HYPERLINK \l "_Toc534294750"</w:instrText>
            </w:r>
            <w:r w:rsidRPr="00BB1B03">
              <w:rPr>
                <w:rStyle w:val="Lienhypertexte"/>
              </w:rPr>
              <w:instrText xml:space="preserve"> </w:instrText>
            </w:r>
            <w:r w:rsidRPr="00BB1B03">
              <w:rPr>
                <w:rStyle w:val="Lienhypertexte"/>
              </w:rPr>
              <w:fldChar w:fldCharType="separate"/>
            </w:r>
            <w:r w:rsidRPr="00BB1B03">
              <w:rPr>
                <w:rStyle w:val="Lienhypertexte"/>
              </w:rPr>
              <w:t>Chapitre 3 :  Modélisation des rotors</w:t>
            </w:r>
            <w:r>
              <w:rPr>
                <w:webHidden/>
              </w:rPr>
              <w:tab/>
            </w:r>
            <w:r>
              <w:rPr>
                <w:webHidden/>
              </w:rPr>
              <w:fldChar w:fldCharType="begin"/>
            </w:r>
            <w:r>
              <w:rPr>
                <w:webHidden/>
              </w:rPr>
              <w:instrText xml:space="preserve"> PAGEREF _Toc534294750 \h </w:instrText>
            </w:r>
          </w:ins>
          <w:r>
            <w:rPr>
              <w:webHidden/>
            </w:rPr>
          </w:r>
          <w:r>
            <w:rPr>
              <w:webHidden/>
            </w:rPr>
            <w:fldChar w:fldCharType="separate"/>
          </w:r>
          <w:ins w:id="99" w:author="omar BENCHEKROUN" w:date="2019-01-03T16:02:00Z">
            <w:r>
              <w:rPr>
                <w:webHidden/>
              </w:rPr>
              <w:t>53</w:t>
            </w:r>
            <w:r>
              <w:rPr>
                <w:webHidden/>
              </w:rPr>
              <w:fldChar w:fldCharType="end"/>
            </w:r>
            <w:r w:rsidRPr="00BB1B03">
              <w:rPr>
                <w:rStyle w:val="Lienhypertexte"/>
              </w:rPr>
              <w:fldChar w:fldCharType="end"/>
            </w:r>
          </w:ins>
        </w:p>
        <w:p w14:paraId="02ECBED0" w14:textId="62ABD145" w:rsidR="00DE0AA9" w:rsidRDefault="00DE0AA9">
          <w:pPr>
            <w:pStyle w:val="TM2"/>
            <w:tabs>
              <w:tab w:val="left" w:pos="880"/>
              <w:tab w:val="right" w:leader="dot" w:pos="9062"/>
            </w:tabs>
            <w:rPr>
              <w:ins w:id="100" w:author="omar BENCHEKROUN" w:date="2019-01-03T16:02:00Z"/>
              <w:rFonts w:asciiTheme="minorHAnsi" w:eastAsiaTheme="minorEastAsia" w:hAnsiTheme="minorHAnsi" w:cstheme="minorBidi"/>
              <w:noProof/>
              <w:szCs w:val="22"/>
            </w:rPr>
          </w:pPr>
          <w:ins w:id="101"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"_Toc534294755"</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3.1.</w:t>
            </w:r>
            <w:r>
              <w:rPr>
                <w:rFonts w:asciiTheme="minorHAnsi" w:eastAsiaTheme="minorEastAsia" w:hAnsiTheme="minorHAnsi" w:cstheme="minorBidi"/>
                <w:noProof/>
                <w:szCs w:val="22"/>
              </w:rPr>
              <w:tab/>
            </w:r>
            <w:r w:rsidRPr="00BB1B03">
              <w:rPr>
                <w:rStyle w:val="Lienhypertexte"/>
                <w:noProof/>
              </w:rPr>
              <w:t>Modèle thermomécanique des rotors</w:t>
            </w:r>
            <w:r>
              <w:rPr>
                <w:noProof/>
                <w:webHidden/>
              </w:rPr>
              <w:tab/>
            </w:r>
            <w:r>
              <w:rPr>
                <w:noProof/>
                <w:webHidden/>
              </w:rPr>
              <w:fldChar w:fldCharType="begin"/>
            </w:r>
            <w:r>
              <w:rPr>
                <w:noProof/>
                <w:webHidden/>
              </w:rPr>
              <w:instrText xml:space="preserve"> PAGEREF _Toc534294755 \h </w:instrText>
            </w:r>
          </w:ins>
          <w:r>
            <w:rPr>
              <w:noProof/>
              <w:webHidden/>
            </w:rPr>
          </w:r>
          <w:r>
            <w:rPr>
              <w:noProof/>
              <w:webHidden/>
            </w:rPr>
            <w:fldChar w:fldCharType="separate"/>
          </w:r>
          <w:ins w:id="102" w:author="omar BENCHEKROUN" w:date="2019-01-03T16:02:00Z">
            <w:r>
              <w:rPr>
                <w:noProof/>
                <w:webHidden/>
              </w:rPr>
              <w:t>53</w:t>
            </w:r>
            <w:r>
              <w:rPr>
                <w:noProof/>
                <w:webHidden/>
              </w:rPr>
              <w:fldChar w:fldCharType="end"/>
            </w:r>
            <w:r w:rsidRPr="00BB1B03">
              <w:rPr>
                <w:rStyle w:val="Lienhypertexte"/>
                <w:noProof/>
              </w:rPr>
              <w:fldChar w:fldCharType="end"/>
            </w:r>
          </w:ins>
        </w:p>
        <w:p w14:paraId="4F60E93C" w14:textId="066C6C47" w:rsidR="00DE0AA9" w:rsidRDefault="00DE0AA9">
          <w:pPr>
            <w:pStyle w:val="TM3"/>
            <w:tabs>
              <w:tab w:val="left" w:pos="1320"/>
              <w:tab w:val="right" w:leader="dot" w:pos="9062"/>
            </w:tabs>
            <w:rPr>
              <w:ins w:id="103" w:author="omar BENCHEKROUN" w:date="2019-01-03T16:02:00Z"/>
              <w:rFonts w:asciiTheme="minorHAnsi" w:eastAsiaTheme="minorEastAsia" w:hAnsiTheme="minorHAnsi" w:cstheme="minorBidi"/>
              <w:noProof/>
              <w:szCs w:val="22"/>
            </w:rPr>
          </w:pPr>
          <w:ins w:id="104"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"_Toc534294756"</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3.1.1.</w:t>
            </w:r>
            <w:r>
              <w:rPr>
                <w:rFonts w:asciiTheme="minorHAnsi" w:eastAsiaTheme="minorEastAsia" w:hAnsiTheme="minorHAnsi" w:cstheme="minorBidi"/>
                <w:noProof/>
                <w:szCs w:val="22"/>
              </w:rPr>
              <w:tab/>
            </w:r>
            <w:r w:rsidRPr="00BB1B03">
              <w:rPr>
                <w:rStyle w:val="Lienhypertexte"/>
                <w:noProof/>
              </w:rPr>
              <w:t>Modèle thermique linéaire</w:t>
            </w:r>
            <w:r>
              <w:rPr>
                <w:noProof/>
                <w:webHidden/>
              </w:rPr>
              <w:tab/>
            </w:r>
            <w:r>
              <w:rPr>
                <w:noProof/>
                <w:webHidden/>
              </w:rPr>
              <w:fldChar w:fldCharType="begin"/>
            </w:r>
            <w:r>
              <w:rPr>
                <w:noProof/>
                <w:webHidden/>
              </w:rPr>
              <w:instrText xml:space="preserve"> PAGEREF _Toc534294756 \h </w:instrText>
            </w:r>
          </w:ins>
          <w:r>
            <w:rPr>
              <w:noProof/>
              <w:webHidden/>
            </w:rPr>
          </w:r>
          <w:r>
            <w:rPr>
              <w:noProof/>
              <w:webHidden/>
            </w:rPr>
            <w:fldChar w:fldCharType="separate"/>
          </w:r>
          <w:ins w:id="105" w:author="omar BENCHEKROUN" w:date="2019-01-03T16:02:00Z">
            <w:r>
              <w:rPr>
                <w:noProof/>
                <w:webHidden/>
              </w:rPr>
              <w:t>54</w:t>
            </w:r>
            <w:r>
              <w:rPr>
                <w:noProof/>
                <w:webHidden/>
              </w:rPr>
              <w:fldChar w:fldCharType="end"/>
            </w:r>
            <w:r w:rsidRPr="00BB1B03">
              <w:rPr>
                <w:rStyle w:val="Lienhypertexte"/>
                <w:noProof/>
              </w:rPr>
              <w:fldChar w:fldCharType="end"/>
            </w:r>
          </w:ins>
        </w:p>
        <w:p w14:paraId="53E0920F" w14:textId="5513A9D7" w:rsidR="00DE0AA9" w:rsidRDefault="00DE0AA9">
          <w:pPr>
            <w:pStyle w:val="TM3"/>
            <w:tabs>
              <w:tab w:val="left" w:pos="1320"/>
              <w:tab w:val="right" w:leader="dot" w:pos="9062"/>
            </w:tabs>
            <w:rPr>
              <w:ins w:id="106" w:author="omar BENCHEKROUN" w:date="2019-01-03T16:02:00Z"/>
              <w:rFonts w:asciiTheme="minorHAnsi" w:eastAsiaTheme="minorEastAsia" w:hAnsiTheme="minorHAnsi" w:cstheme="minorBidi"/>
              <w:noProof/>
              <w:szCs w:val="22"/>
            </w:rPr>
          </w:pPr>
          <w:ins w:id="107" w:author="omar BENCHEKROUN" w:date="2019-01-03T16:02:00Z">
            <w:r w:rsidRPr="00BB1B03">
              <w:rPr>
                <w:rStyle w:val="Lienhypertexte"/>
                <w:noProof/>
              </w:rPr>
              <w:lastRenderedPageBreak/>
              <w:fldChar w:fldCharType="begin"/>
            </w:r>
            <w:r w:rsidRPr="00BB1B03">
              <w:rPr>
                <w:rStyle w:val="Lienhypertexte"/>
                <w:noProof/>
              </w:rPr>
              <w:instrText xml:space="preserve"> </w:instrText>
            </w:r>
            <w:r>
              <w:rPr>
                <w:noProof/>
              </w:rPr>
              <w:instrText>HYPERLINK \l "_Toc534294757"</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3.1.2.</w:t>
            </w:r>
            <w:r>
              <w:rPr>
                <w:rFonts w:asciiTheme="minorHAnsi" w:eastAsiaTheme="minorEastAsia" w:hAnsiTheme="minorHAnsi" w:cstheme="minorBidi"/>
                <w:noProof/>
                <w:szCs w:val="22"/>
              </w:rPr>
              <w:tab/>
            </w:r>
            <w:r w:rsidRPr="00BB1B03">
              <w:rPr>
                <w:rStyle w:val="Lienhypertexte"/>
                <w:noProof/>
              </w:rPr>
              <w:t>Modèle de déformation thermique</w:t>
            </w:r>
            <w:r>
              <w:rPr>
                <w:noProof/>
                <w:webHidden/>
              </w:rPr>
              <w:tab/>
            </w:r>
            <w:r>
              <w:rPr>
                <w:noProof/>
                <w:webHidden/>
              </w:rPr>
              <w:fldChar w:fldCharType="begin"/>
            </w:r>
            <w:r>
              <w:rPr>
                <w:noProof/>
                <w:webHidden/>
              </w:rPr>
              <w:instrText xml:space="preserve"> PAGEREF _Toc534294757 \h </w:instrText>
            </w:r>
          </w:ins>
          <w:r>
            <w:rPr>
              <w:noProof/>
              <w:webHidden/>
            </w:rPr>
          </w:r>
          <w:r>
            <w:rPr>
              <w:noProof/>
              <w:webHidden/>
            </w:rPr>
            <w:fldChar w:fldCharType="separate"/>
          </w:r>
          <w:ins w:id="108" w:author="omar BENCHEKROUN" w:date="2019-01-03T16:02:00Z">
            <w:r>
              <w:rPr>
                <w:noProof/>
                <w:webHidden/>
              </w:rPr>
              <w:t>57</w:t>
            </w:r>
            <w:r>
              <w:rPr>
                <w:noProof/>
                <w:webHidden/>
              </w:rPr>
              <w:fldChar w:fldCharType="end"/>
            </w:r>
            <w:r w:rsidRPr="00BB1B03">
              <w:rPr>
                <w:rStyle w:val="Lienhypertexte"/>
                <w:noProof/>
              </w:rPr>
              <w:fldChar w:fldCharType="end"/>
            </w:r>
          </w:ins>
        </w:p>
        <w:p w14:paraId="695037E4" w14:textId="4EDE1E36" w:rsidR="00DE0AA9" w:rsidRDefault="00DE0AA9">
          <w:pPr>
            <w:pStyle w:val="TM2"/>
            <w:tabs>
              <w:tab w:val="left" w:pos="880"/>
              <w:tab w:val="right" w:leader="dot" w:pos="9062"/>
            </w:tabs>
            <w:rPr>
              <w:ins w:id="109" w:author="omar BENCHEKROUN" w:date="2019-01-03T16:02:00Z"/>
              <w:rFonts w:asciiTheme="minorHAnsi" w:eastAsiaTheme="minorEastAsia" w:hAnsiTheme="minorHAnsi" w:cstheme="minorBidi"/>
              <w:noProof/>
              <w:szCs w:val="22"/>
            </w:rPr>
          </w:pPr>
          <w:ins w:id="110"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"_Toc534294758"</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3.2.</w:t>
            </w:r>
            <w:r>
              <w:rPr>
                <w:rFonts w:asciiTheme="minorHAnsi" w:eastAsiaTheme="minorEastAsia" w:hAnsiTheme="minorHAnsi" w:cstheme="minorBidi"/>
                <w:noProof/>
                <w:szCs w:val="22"/>
              </w:rPr>
              <w:tab/>
            </w:r>
            <w:r w:rsidRPr="00BB1B03">
              <w:rPr>
                <w:rStyle w:val="Lienhypertexte"/>
                <w:noProof/>
              </w:rPr>
              <w:t>Modèles dynamiques des rotors</w:t>
            </w:r>
            <w:r>
              <w:rPr>
                <w:noProof/>
                <w:webHidden/>
              </w:rPr>
              <w:tab/>
            </w:r>
            <w:r>
              <w:rPr>
                <w:noProof/>
                <w:webHidden/>
              </w:rPr>
              <w:fldChar w:fldCharType="begin"/>
            </w:r>
            <w:r>
              <w:rPr>
                <w:noProof/>
                <w:webHidden/>
              </w:rPr>
              <w:instrText xml:space="preserve"> PAGEREF _Toc534294758 \h </w:instrText>
            </w:r>
          </w:ins>
          <w:r>
            <w:rPr>
              <w:noProof/>
              <w:webHidden/>
            </w:rPr>
          </w:r>
          <w:r>
            <w:rPr>
              <w:noProof/>
              <w:webHidden/>
            </w:rPr>
            <w:fldChar w:fldCharType="separate"/>
          </w:r>
          <w:ins w:id="111" w:author="omar BENCHEKROUN" w:date="2019-01-03T16:02:00Z">
            <w:r>
              <w:rPr>
                <w:noProof/>
                <w:webHidden/>
              </w:rPr>
              <w:t>60</w:t>
            </w:r>
            <w:r>
              <w:rPr>
                <w:noProof/>
                <w:webHidden/>
              </w:rPr>
              <w:fldChar w:fldCharType="end"/>
            </w:r>
            <w:r w:rsidRPr="00BB1B03">
              <w:rPr>
                <w:rStyle w:val="Lienhypertexte"/>
                <w:noProof/>
              </w:rPr>
              <w:fldChar w:fldCharType="end"/>
            </w:r>
          </w:ins>
        </w:p>
        <w:p w14:paraId="457D1BFD" w14:textId="596A7E4B" w:rsidR="00DE0AA9" w:rsidRDefault="00DE0AA9">
          <w:pPr>
            <w:pStyle w:val="TM3"/>
            <w:tabs>
              <w:tab w:val="left" w:pos="1320"/>
              <w:tab w:val="right" w:leader="dot" w:pos="9062"/>
            </w:tabs>
            <w:rPr>
              <w:ins w:id="112" w:author="omar BENCHEKROUN" w:date="2019-01-03T16:02:00Z"/>
              <w:rFonts w:asciiTheme="minorHAnsi" w:eastAsiaTheme="minorEastAsia" w:hAnsiTheme="minorHAnsi" w:cstheme="minorBidi"/>
              <w:noProof/>
              <w:szCs w:val="22"/>
            </w:rPr>
          </w:pPr>
          <w:ins w:id="113"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"_Toc534294759"</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3.2.1.</w:t>
            </w:r>
            <w:r>
              <w:rPr>
                <w:rFonts w:asciiTheme="minorHAnsi" w:eastAsiaTheme="minorEastAsia" w:hAnsiTheme="minorHAnsi" w:cstheme="minorBidi"/>
                <w:noProof/>
                <w:szCs w:val="22"/>
              </w:rPr>
              <w:tab/>
            </w:r>
            <w:r w:rsidRPr="00BB1B03">
              <w:rPr>
                <w:rStyle w:val="Lienhypertexte"/>
                <w:noProof/>
              </w:rPr>
              <w:t>Rotor rigide à quatres degrés deliberté</w:t>
            </w:r>
            <w:r>
              <w:rPr>
                <w:noProof/>
                <w:webHidden/>
              </w:rPr>
              <w:tab/>
            </w:r>
            <w:r>
              <w:rPr>
                <w:noProof/>
                <w:webHidden/>
              </w:rPr>
              <w:fldChar w:fldCharType="begin"/>
            </w:r>
            <w:r>
              <w:rPr>
                <w:noProof/>
                <w:webHidden/>
              </w:rPr>
              <w:instrText xml:space="preserve"> PAGEREF _Toc534294759 \h </w:instrText>
            </w:r>
          </w:ins>
          <w:r>
            <w:rPr>
              <w:noProof/>
              <w:webHidden/>
            </w:rPr>
          </w:r>
          <w:r>
            <w:rPr>
              <w:noProof/>
              <w:webHidden/>
            </w:rPr>
            <w:fldChar w:fldCharType="separate"/>
          </w:r>
          <w:ins w:id="114" w:author="omar BENCHEKROUN" w:date="2019-01-03T16:02:00Z">
            <w:r>
              <w:rPr>
                <w:noProof/>
                <w:webHidden/>
              </w:rPr>
              <w:t>60</w:t>
            </w:r>
            <w:r>
              <w:rPr>
                <w:noProof/>
                <w:webHidden/>
              </w:rPr>
              <w:fldChar w:fldCharType="end"/>
            </w:r>
            <w:r w:rsidRPr="00BB1B03">
              <w:rPr>
                <w:rStyle w:val="Lienhypertexte"/>
                <w:noProof/>
              </w:rPr>
              <w:fldChar w:fldCharType="end"/>
            </w:r>
          </w:ins>
        </w:p>
        <w:p w14:paraId="6BA7A3E8" w14:textId="2DD098F0" w:rsidR="00DE0AA9" w:rsidRDefault="00DE0AA9">
          <w:pPr>
            <w:pStyle w:val="TM3"/>
            <w:tabs>
              <w:tab w:val="left" w:pos="1320"/>
              <w:tab w:val="right" w:leader="dot" w:pos="9062"/>
            </w:tabs>
            <w:rPr>
              <w:ins w:id="115" w:author="omar BENCHEKROUN" w:date="2019-01-03T16:02:00Z"/>
              <w:rFonts w:asciiTheme="minorHAnsi" w:eastAsiaTheme="minorEastAsia" w:hAnsiTheme="minorHAnsi" w:cstheme="minorBidi"/>
              <w:noProof/>
              <w:szCs w:val="22"/>
            </w:rPr>
          </w:pPr>
          <w:ins w:id="116"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"_Toc534294760"</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3.2.2.</w:t>
            </w:r>
            <w:r>
              <w:rPr>
                <w:rFonts w:asciiTheme="minorHAnsi" w:eastAsiaTheme="minorEastAsia" w:hAnsiTheme="minorHAnsi" w:cstheme="minorBidi"/>
                <w:noProof/>
                <w:szCs w:val="22"/>
              </w:rPr>
              <w:tab/>
            </w:r>
            <w:r w:rsidRPr="00BB1B03">
              <w:rPr>
                <w:rStyle w:val="Lienhypertexte"/>
                <w:noProof/>
              </w:rPr>
              <w:t xml:space="preserve">Rotor flexible à </w:t>
            </w:r>
            <m:oMath>
              <m:r>
                <m:rPr>
                  <m:sty m:val="p"/>
                </m:rPr>
                <w:rPr>
                  <w:rStyle w:val="Lienhypertexte"/>
                  <w:rFonts w:ascii="Cambria Math" w:hAnsi="Cambria Math"/>
                  <w:noProof/>
                </w:rPr>
                <m:t>n</m:t>
              </m:r>
            </m:oMath>
            <w:r w:rsidRPr="00BB1B03">
              <w:rPr>
                <w:rStyle w:val="Lienhypertexte"/>
                <w:noProof/>
              </w:rPr>
              <w:t xml:space="preserve"> degrés de liberté</w:t>
            </w:r>
            <w:r>
              <w:rPr>
                <w:noProof/>
                <w:webHidden/>
              </w:rPr>
              <w:tab/>
            </w:r>
            <w:r>
              <w:rPr>
                <w:noProof/>
                <w:webHidden/>
              </w:rPr>
              <w:fldChar w:fldCharType="begin"/>
            </w:r>
            <w:r>
              <w:rPr>
                <w:noProof/>
                <w:webHidden/>
              </w:rPr>
              <w:instrText xml:space="preserve"> PAGEREF _Toc534294760 \h </w:instrText>
            </w:r>
          </w:ins>
          <w:r>
            <w:rPr>
              <w:noProof/>
              <w:webHidden/>
            </w:rPr>
          </w:r>
          <w:r>
            <w:rPr>
              <w:noProof/>
              <w:webHidden/>
            </w:rPr>
            <w:fldChar w:fldCharType="separate"/>
          </w:r>
          <w:ins w:id="117" w:author="omar BENCHEKROUN" w:date="2019-01-03T16:02:00Z">
            <w:r>
              <w:rPr>
                <w:noProof/>
                <w:webHidden/>
              </w:rPr>
              <w:t>62</w:t>
            </w:r>
            <w:r>
              <w:rPr>
                <w:noProof/>
                <w:webHidden/>
              </w:rPr>
              <w:fldChar w:fldCharType="end"/>
            </w:r>
            <w:r w:rsidRPr="00BB1B03">
              <w:rPr>
                <w:rStyle w:val="Lienhypertexte"/>
                <w:noProof/>
              </w:rPr>
              <w:fldChar w:fldCharType="end"/>
            </w:r>
          </w:ins>
        </w:p>
        <w:p w14:paraId="1947E3CF" w14:textId="4205A64E" w:rsidR="00DE0AA9" w:rsidRDefault="00DE0AA9">
          <w:pPr>
            <w:pStyle w:val="TM3"/>
            <w:tabs>
              <w:tab w:val="left" w:pos="1320"/>
              <w:tab w:val="right" w:leader="dot" w:pos="9062"/>
            </w:tabs>
            <w:rPr>
              <w:ins w:id="118" w:author="omar BENCHEKROUN" w:date="2019-01-03T16:02:00Z"/>
              <w:rFonts w:asciiTheme="minorHAnsi" w:eastAsiaTheme="minorEastAsia" w:hAnsiTheme="minorHAnsi" w:cstheme="minorBidi"/>
              <w:noProof/>
              <w:szCs w:val="22"/>
            </w:rPr>
          </w:pPr>
          <w:ins w:id="119"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"_Toc534294761"</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3.2.3.</w:t>
            </w:r>
            <w:r>
              <w:rPr>
                <w:rFonts w:asciiTheme="minorHAnsi" w:eastAsiaTheme="minorEastAsia" w:hAnsiTheme="minorHAnsi" w:cstheme="minorBidi"/>
                <w:noProof/>
                <w:szCs w:val="22"/>
              </w:rPr>
              <w:tab/>
            </w:r>
            <w:r w:rsidRPr="00BB1B03">
              <w:rPr>
                <w:rStyle w:val="Lienhypertexte"/>
                <w:noProof/>
              </w:rPr>
              <w:t>Méthode numérique d’intégration temporelles</w:t>
            </w:r>
            <w:r>
              <w:rPr>
                <w:noProof/>
                <w:webHidden/>
              </w:rPr>
              <w:tab/>
            </w:r>
            <w:r>
              <w:rPr>
                <w:noProof/>
                <w:webHidden/>
              </w:rPr>
              <w:fldChar w:fldCharType="begin"/>
            </w:r>
            <w:r>
              <w:rPr>
                <w:noProof/>
                <w:webHidden/>
              </w:rPr>
              <w:instrText xml:space="preserve"> PAGEREF _Toc534294761 \h </w:instrText>
            </w:r>
          </w:ins>
          <w:r>
            <w:rPr>
              <w:noProof/>
              <w:webHidden/>
            </w:rPr>
          </w:r>
          <w:r>
            <w:rPr>
              <w:noProof/>
              <w:webHidden/>
            </w:rPr>
            <w:fldChar w:fldCharType="separate"/>
          </w:r>
          <w:ins w:id="120" w:author="omar BENCHEKROUN" w:date="2019-01-03T16:02:00Z">
            <w:r>
              <w:rPr>
                <w:noProof/>
                <w:webHidden/>
              </w:rPr>
              <w:t>63</w:t>
            </w:r>
            <w:r>
              <w:rPr>
                <w:noProof/>
                <w:webHidden/>
              </w:rPr>
              <w:fldChar w:fldCharType="end"/>
            </w:r>
            <w:r w:rsidRPr="00BB1B03">
              <w:rPr>
                <w:rStyle w:val="Lienhypertexte"/>
                <w:noProof/>
              </w:rPr>
              <w:fldChar w:fldCharType="end"/>
            </w:r>
          </w:ins>
        </w:p>
        <w:p w14:paraId="75FB3EA8" w14:textId="107AF827" w:rsidR="00DE0AA9" w:rsidRDefault="00DE0AA9">
          <w:pPr>
            <w:pStyle w:val="TM3"/>
            <w:tabs>
              <w:tab w:val="left" w:pos="1320"/>
              <w:tab w:val="right" w:leader="dot" w:pos="9062"/>
            </w:tabs>
            <w:rPr>
              <w:ins w:id="121" w:author="omar BENCHEKROUN" w:date="2019-01-03T16:02:00Z"/>
              <w:rFonts w:asciiTheme="minorHAnsi" w:eastAsiaTheme="minorEastAsia" w:hAnsiTheme="minorHAnsi" w:cstheme="minorBidi"/>
              <w:noProof/>
              <w:szCs w:val="22"/>
            </w:rPr>
          </w:pPr>
          <w:ins w:id="122"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"_Toc534294762"</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3.2.4.</w:t>
            </w:r>
            <w:r>
              <w:rPr>
                <w:rFonts w:asciiTheme="minorHAnsi" w:eastAsiaTheme="minorEastAsia" w:hAnsiTheme="minorHAnsi" w:cstheme="minorBidi"/>
                <w:noProof/>
                <w:szCs w:val="22"/>
              </w:rPr>
              <w:tab/>
            </w:r>
            <w:r w:rsidRPr="00BB1B03">
              <w:rPr>
                <w:rStyle w:val="Lienhypertexte"/>
                <w:noProof/>
              </w:rPr>
              <w:t>Vibration synchrone et sa solution périodique</w:t>
            </w:r>
            <w:r>
              <w:rPr>
                <w:noProof/>
                <w:webHidden/>
              </w:rPr>
              <w:tab/>
            </w:r>
            <w:r>
              <w:rPr>
                <w:noProof/>
                <w:webHidden/>
              </w:rPr>
              <w:fldChar w:fldCharType="begin"/>
            </w:r>
            <w:r>
              <w:rPr>
                <w:noProof/>
                <w:webHidden/>
              </w:rPr>
              <w:instrText xml:space="preserve"> PAGEREF _Toc534294762 \h </w:instrText>
            </w:r>
          </w:ins>
          <w:r>
            <w:rPr>
              <w:noProof/>
              <w:webHidden/>
            </w:rPr>
          </w:r>
          <w:r>
            <w:rPr>
              <w:noProof/>
              <w:webHidden/>
            </w:rPr>
            <w:fldChar w:fldCharType="separate"/>
          </w:r>
          <w:ins w:id="123" w:author="omar BENCHEKROUN" w:date="2019-01-03T16:02:00Z">
            <w:r>
              <w:rPr>
                <w:noProof/>
                <w:webHidden/>
              </w:rPr>
              <w:t>66</w:t>
            </w:r>
            <w:r>
              <w:rPr>
                <w:noProof/>
                <w:webHidden/>
              </w:rPr>
              <w:fldChar w:fldCharType="end"/>
            </w:r>
            <w:r w:rsidRPr="00BB1B03">
              <w:rPr>
                <w:rStyle w:val="Lienhypertexte"/>
                <w:noProof/>
              </w:rPr>
              <w:fldChar w:fldCharType="end"/>
            </w:r>
          </w:ins>
        </w:p>
        <w:p w14:paraId="429FB7A8" w14:textId="636C4BAE" w:rsidR="00DE0AA9" w:rsidRDefault="00DE0AA9">
          <w:pPr>
            <w:pStyle w:val="TM2"/>
            <w:tabs>
              <w:tab w:val="left" w:pos="880"/>
              <w:tab w:val="right" w:leader="dot" w:pos="9062"/>
            </w:tabs>
            <w:rPr>
              <w:ins w:id="124" w:author="omar BENCHEKROUN" w:date="2019-01-03T16:02:00Z"/>
              <w:rFonts w:asciiTheme="minorHAnsi" w:eastAsiaTheme="minorEastAsia" w:hAnsiTheme="minorHAnsi" w:cstheme="minorBidi"/>
              <w:noProof/>
              <w:szCs w:val="22"/>
            </w:rPr>
          </w:pPr>
          <w:ins w:id="125"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"_Toc534294763"</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3.3.</w:t>
            </w:r>
            <w:r>
              <w:rPr>
                <w:rFonts w:asciiTheme="minorHAnsi" w:eastAsiaTheme="minorEastAsia" w:hAnsiTheme="minorHAnsi" w:cstheme="minorBidi"/>
                <w:noProof/>
                <w:szCs w:val="22"/>
              </w:rPr>
              <w:tab/>
            </w:r>
            <w:r w:rsidRPr="00BB1B03">
              <w:rPr>
                <w:rStyle w:val="Lienhypertexte"/>
                <w:noProof/>
              </w:rPr>
              <w:t>Modélisation du balourd thermique</w:t>
            </w:r>
            <w:r>
              <w:rPr>
                <w:noProof/>
                <w:webHidden/>
              </w:rPr>
              <w:tab/>
            </w:r>
            <w:r>
              <w:rPr>
                <w:noProof/>
                <w:webHidden/>
              </w:rPr>
              <w:fldChar w:fldCharType="begin"/>
            </w:r>
            <w:r>
              <w:rPr>
                <w:noProof/>
                <w:webHidden/>
              </w:rPr>
              <w:instrText xml:space="preserve"> PAGEREF _Toc534294763 \h </w:instrText>
            </w:r>
          </w:ins>
          <w:r>
            <w:rPr>
              <w:noProof/>
              <w:webHidden/>
            </w:rPr>
          </w:r>
          <w:r>
            <w:rPr>
              <w:noProof/>
              <w:webHidden/>
            </w:rPr>
            <w:fldChar w:fldCharType="separate"/>
          </w:r>
          <w:ins w:id="126" w:author="omar BENCHEKROUN" w:date="2019-01-03T16:02:00Z">
            <w:r>
              <w:rPr>
                <w:noProof/>
                <w:webHidden/>
              </w:rPr>
              <w:t>70</w:t>
            </w:r>
            <w:r>
              <w:rPr>
                <w:noProof/>
                <w:webHidden/>
              </w:rPr>
              <w:fldChar w:fldCharType="end"/>
            </w:r>
            <w:r w:rsidRPr="00BB1B03">
              <w:rPr>
                <w:rStyle w:val="Lienhypertexte"/>
                <w:noProof/>
              </w:rPr>
              <w:fldChar w:fldCharType="end"/>
            </w:r>
          </w:ins>
        </w:p>
        <w:p w14:paraId="04556EFE" w14:textId="74873008" w:rsidR="00DE0AA9" w:rsidRDefault="00DE0AA9">
          <w:pPr>
            <w:pStyle w:val="TM3"/>
            <w:tabs>
              <w:tab w:val="left" w:pos="1320"/>
              <w:tab w:val="right" w:leader="dot" w:pos="9062"/>
            </w:tabs>
            <w:rPr>
              <w:ins w:id="127" w:author="omar BENCHEKROUN" w:date="2019-01-03T16:02:00Z"/>
              <w:rFonts w:asciiTheme="minorHAnsi" w:eastAsiaTheme="minorEastAsia" w:hAnsiTheme="minorHAnsi" w:cstheme="minorBidi"/>
              <w:noProof/>
              <w:szCs w:val="22"/>
            </w:rPr>
          </w:pPr>
          <w:ins w:id="128"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"_Toc534294764"</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3.3.1.</w:t>
            </w:r>
            <w:r>
              <w:rPr>
                <w:rFonts w:asciiTheme="minorHAnsi" w:eastAsiaTheme="minorEastAsia" w:hAnsiTheme="minorHAnsi" w:cstheme="minorBidi"/>
                <w:noProof/>
                <w:szCs w:val="22"/>
              </w:rPr>
              <w:tab/>
            </w:r>
            <w:r w:rsidRPr="00BB1B03">
              <w:rPr>
                <w:rStyle w:val="Lienhypertexte"/>
                <w:noProof/>
              </w:rPr>
              <w:t>Approche des masses conconcentrées</w:t>
            </w:r>
            <w:r>
              <w:rPr>
                <w:noProof/>
                <w:webHidden/>
              </w:rPr>
              <w:tab/>
            </w:r>
            <w:r>
              <w:rPr>
                <w:noProof/>
                <w:webHidden/>
              </w:rPr>
              <w:fldChar w:fldCharType="begin"/>
            </w:r>
            <w:r>
              <w:rPr>
                <w:noProof/>
                <w:webHidden/>
              </w:rPr>
              <w:instrText xml:space="preserve"> PAGEREF _Toc534294764 \h </w:instrText>
            </w:r>
          </w:ins>
          <w:r>
            <w:rPr>
              <w:noProof/>
              <w:webHidden/>
            </w:rPr>
          </w:r>
          <w:r>
            <w:rPr>
              <w:noProof/>
              <w:webHidden/>
            </w:rPr>
            <w:fldChar w:fldCharType="separate"/>
          </w:r>
          <w:ins w:id="129" w:author="omar BENCHEKROUN" w:date="2019-01-03T16:02:00Z">
            <w:r>
              <w:rPr>
                <w:noProof/>
                <w:webHidden/>
              </w:rPr>
              <w:t>70</w:t>
            </w:r>
            <w:r>
              <w:rPr>
                <w:noProof/>
                <w:webHidden/>
              </w:rPr>
              <w:fldChar w:fldCharType="end"/>
            </w:r>
            <w:r w:rsidRPr="00BB1B03">
              <w:rPr>
                <w:rStyle w:val="Lienhypertexte"/>
                <w:noProof/>
              </w:rPr>
              <w:fldChar w:fldCharType="end"/>
            </w:r>
          </w:ins>
        </w:p>
        <w:p w14:paraId="5C8FBA46" w14:textId="1B98ABEE" w:rsidR="00DE0AA9" w:rsidRDefault="00DE0AA9">
          <w:pPr>
            <w:pStyle w:val="TM3"/>
            <w:tabs>
              <w:tab w:val="left" w:pos="1320"/>
              <w:tab w:val="right" w:leader="dot" w:pos="9062"/>
            </w:tabs>
            <w:rPr>
              <w:ins w:id="130" w:author="omar BENCHEKROUN" w:date="2019-01-03T16:02:00Z"/>
              <w:rFonts w:asciiTheme="minorHAnsi" w:eastAsiaTheme="minorEastAsia" w:hAnsiTheme="minorHAnsi" w:cstheme="minorBidi"/>
              <w:noProof/>
              <w:szCs w:val="22"/>
            </w:rPr>
          </w:pPr>
          <w:ins w:id="131"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"_Toc534294765"</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3.3.2.</w:t>
            </w:r>
            <w:r>
              <w:rPr>
                <w:rFonts w:asciiTheme="minorHAnsi" w:eastAsiaTheme="minorEastAsia" w:hAnsiTheme="minorHAnsi" w:cstheme="minorBidi"/>
                <w:noProof/>
                <w:szCs w:val="22"/>
              </w:rPr>
              <w:tab/>
            </w:r>
            <w:r w:rsidRPr="00BB1B03">
              <w:rPr>
                <w:rStyle w:val="Lienhypertexte"/>
                <w:noProof/>
              </w:rPr>
              <w:t>Approche de défauts de la fibre neutre</w:t>
            </w:r>
            <w:r>
              <w:rPr>
                <w:noProof/>
                <w:webHidden/>
              </w:rPr>
              <w:tab/>
            </w:r>
            <w:r>
              <w:rPr>
                <w:noProof/>
                <w:webHidden/>
              </w:rPr>
              <w:fldChar w:fldCharType="begin"/>
            </w:r>
            <w:r>
              <w:rPr>
                <w:noProof/>
                <w:webHidden/>
              </w:rPr>
              <w:instrText xml:space="preserve"> PAGEREF _Toc534294765 \h </w:instrText>
            </w:r>
          </w:ins>
          <w:r>
            <w:rPr>
              <w:noProof/>
              <w:webHidden/>
            </w:rPr>
          </w:r>
          <w:r>
            <w:rPr>
              <w:noProof/>
              <w:webHidden/>
            </w:rPr>
            <w:fldChar w:fldCharType="separate"/>
          </w:r>
          <w:ins w:id="132" w:author="omar BENCHEKROUN" w:date="2019-01-03T16:02:00Z">
            <w:r>
              <w:rPr>
                <w:noProof/>
                <w:webHidden/>
              </w:rPr>
              <w:t>71</w:t>
            </w:r>
            <w:r>
              <w:rPr>
                <w:noProof/>
                <w:webHidden/>
              </w:rPr>
              <w:fldChar w:fldCharType="end"/>
            </w:r>
            <w:r w:rsidRPr="00BB1B03">
              <w:rPr>
                <w:rStyle w:val="Lienhypertexte"/>
                <w:noProof/>
              </w:rPr>
              <w:fldChar w:fldCharType="end"/>
            </w:r>
          </w:ins>
        </w:p>
        <w:p w14:paraId="10E9EB85" w14:textId="41D37531" w:rsidR="00DE0AA9" w:rsidRDefault="00DE0AA9">
          <w:pPr>
            <w:pStyle w:val="TM2"/>
            <w:tabs>
              <w:tab w:val="left" w:pos="880"/>
              <w:tab w:val="right" w:leader="dot" w:pos="9062"/>
            </w:tabs>
            <w:rPr>
              <w:ins w:id="133" w:author="omar BENCHEKROUN" w:date="2019-01-03T16:02:00Z"/>
              <w:rFonts w:asciiTheme="minorHAnsi" w:eastAsiaTheme="minorEastAsia" w:hAnsiTheme="minorHAnsi" w:cstheme="minorBidi"/>
              <w:noProof/>
              <w:szCs w:val="22"/>
            </w:rPr>
          </w:pPr>
          <w:ins w:id="134"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"_Toc534294766"</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3.4.</w:t>
            </w:r>
            <w:r>
              <w:rPr>
                <w:rFonts w:asciiTheme="minorHAnsi" w:eastAsiaTheme="minorEastAsia" w:hAnsiTheme="minorHAnsi" w:cstheme="minorBidi"/>
                <w:noProof/>
                <w:szCs w:val="22"/>
              </w:rPr>
              <w:tab/>
            </w:r>
            <w:r w:rsidRPr="00BB1B03">
              <w:rPr>
                <w:rStyle w:val="Lienhypertexte"/>
                <w:noProof/>
              </w:rPr>
              <w:t>Conclusion</w:t>
            </w:r>
            <w:r>
              <w:rPr>
                <w:noProof/>
                <w:webHidden/>
              </w:rPr>
              <w:tab/>
            </w:r>
            <w:r>
              <w:rPr>
                <w:noProof/>
                <w:webHidden/>
              </w:rPr>
              <w:fldChar w:fldCharType="begin"/>
            </w:r>
            <w:r>
              <w:rPr>
                <w:noProof/>
                <w:webHidden/>
              </w:rPr>
              <w:instrText xml:space="preserve"> PAGEREF _Toc534294766 \h </w:instrText>
            </w:r>
          </w:ins>
          <w:r>
            <w:rPr>
              <w:noProof/>
              <w:webHidden/>
            </w:rPr>
          </w:r>
          <w:r>
            <w:rPr>
              <w:noProof/>
              <w:webHidden/>
            </w:rPr>
            <w:fldChar w:fldCharType="separate"/>
          </w:r>
          <w:ins w:id="135" w:author="omar BENCHEKROUN" w:date="2019-01-03T16:02:00Z">
            <w:r>
              <w:rPr>
                <w:noProof/>
                <w:webHidden/>
              </w:rPr>
              <w:t>72</w:t>
            </w:r>
            <w:r>
              <w:rPr>
                <w:noProof/>
                <w:webHidden/>
              </w:rPr>
              <w:fldChar w:fldCharType="end"/>
            </w:r>
            <w:r w:rsidRPr="00BB1B03">
              <w:rPr>
                <w:rStyle w:val="Lienhypertexte"/>
                <w:noProof/>
              </w:rPr>
              <w:fldChar w:fldCharType="end"/>
            </w:r>
          </w:ins>
        </w:p>
        <w:p w14:paraId="78FD09DB" w14:textId="4A432B0F" w:rsidR="00DE0AA9" w:rsidRDefault="00DE0AA9">
          <w:pPr>
            <w:pStyle w:val="TM1"/>
            <w:rPr>
              <w:ins w:id="136" w:author="omar BENCHEKROUN" w:date="2019-01-03T16:02:00Z"/>
              <w:rFonts w:asciiTheme="minorHAnsi" w:eastAsiaTheme="minorEastAsia" w:hAnsiTheme="minorHAnsi" w:cstheme="minorBidi"/>
              <w:sz w:val="22"/>
              <w:szCs w:val="22"/>
            </w:rPr>
          </w:pPr>
          <w:ins w:id="137" w:author="omar BENCHEKROUN" w:date="2019-01-03T16:02:00Z">
            <w:r w:rsidRPr="00BB1B03">
              <w:rPr>
                <w:rStyle w:val="Lienhypertexte"/>
              </w:rPr>
              <w:fldChar w:fldCharType="begin"/>
            </w:r>
            <w:r w:rsidRPr="00BB1B03">
              <w:rPr>
                <w:rStyle w:val="Lienhypertexte"/>
              </w:rPr>
              <w:instrText xml:space="preserve"> </w:instrText>
            </w:r>
            <w:r>
              <w:instrText>HYPERLINK \l "_Toc534294767"</w:instrText>
            </w:r>
            <w:r w:rsidRPr="00BB1B03">
              <w:rPr>
                <w:rStyle w:val="Lienhypertexte"/>
              </w:rPr>
              <w:instrText xml:space="preserve"> </w:instrText>
            </w:r>
            <w:r w:rsidRPr="00BB1B03">
              <w:rPr>
                <w:rStyle w:val="Lienhypertexte"/>
              </w:rPr>
              <w:fldChar w:fldCharType="separate"/>
            </w:r>
            <w:r w:rsidRPr="00BB1B03">
              <w:rPr>
                <w:rStyle w:val="Lienhypertexte"/>
              </w:rPr>
              <w:t>Chapitre 4 :  Simulations numériques</w:t>
            </w:r>
            <w:r>
              <w:rPr>
                <w:webHidden/>
              </w:rPr>
              <w:tab/>
            </w:r>
            <w:r>
              <w:rPr>
                <w:webHidden/>
              </w:rPr>
              <w:fldChar w:fldCharType="begin"/>
            </w:r>
            <w:r>
              <w:rPr>
                <w:webHidden/>
              </w:rPr>
              <w:instrText xml:space="preserve"> PAGEREF _Toc534294767 \h </w:instrText>
            </w:r>
          </w:ins>
          <w:r>
            <w:rPr>
              <w:webHidden/>
            </w:rPr>
          </w:r>
          <w:r>
            <w:rPr>
              <w:webHidden/>
            </w:rPr>
            <w:fldChar w:fldCharType="separate"/>
          </w:r>
          <w:ins w:id="138" w:author="omar BENCHEKROUN" w:date="2019-01-03T16:02:00Z">
            <w:r>
              <w:rPr>
                <w:webHidden/>
              </w:rPr>
              <w:t>73</w:t>
            </w:r>
            <w:r>
              <w:rPr>
                <w:webHidden/>
              </w:rPr>
              <w:fldChar w:fldCharType="end"/>
            </w:r>
            <w:r w:rsidRPr="00BB1B03">
              <w:rPr>
                <w:rStyle w:val="Lienhypertexte"/>
              </w:rPr>
              <w:fldChar w:fldCharType="end"/>
            </w:r>
          </w:ins>
        </w:p>
        <w:p w14:paraId="1E700DC6" w14:textId="48D83897" w:rsidR="00DE0AA9" w:rsidRDefault="00DE0AA9">
          <w:pPr>
            <w:pStyle w:val="TM2"/>
            <w:tabs>
              <w:tab w:val="left" w:pos="880"/>
              <w:tab w:val="right" w:leader="dot" w:pos="9062"/>
            </w:tabs>
            <w:rPr>
              <w:ins w:id="139" w:author="omar BENCHEKROUN" w:date="2019-01-03T16:02:00Z"/>
              <w:rFonts w:asciiTheme="minorHAnsi" w:eastAsiaTheme="minorEastAsia" w:hAnsiTheme="minorHAnsi" w:cstheme="minorBidi"/>
              <w:noProof/>
              <w:szCs w:val="22"/>
            </w:rPr>
          </w:pPr>
          <w:ins w:id="140"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"_Toc534294769"</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4.1.</w:t>
            </w:r>
            <w:r>
              <w:rPr>
                <w:rFonts w:asciiTheme="minorHAnsi" w:eastAsiaTheme="minorEastAsia" w:hAnsiTheme="minorHAnsi" w:cstheme="minorBidi"/>
                <w:noProof/>
                <w:szCs w:val="22"/>
              </w:rPr>
              <w:tab/>
            </w:r>
            <w:r w:rsidRPr="00BB1B03">
              <w:rPr>
                <w:rStyle w:val="Lienhypertexte"/>
                <w:noProof/>
              </w:rPr>
              <w:t>Modèle complet et non linéaire de l’effet Morton</w:t>
            </w:r>
            <w:r>
              <w:rPr>
                <w:noProof/>
                <w:webHidden/>
              </w:rPr>
              <w:tab/>
            </w:r>
            <w:r>
              <w:rPr>
                <w:noProof/>
                <w:webHidden/>
              </w:rPr>
              <w:fldChar w:fldCharType="begin"/>
            </w:r>
            <w:r>
              <w:rPr>
                <w:noProof/>
                <w:webHidden/>
              </w:rPr>
              <w:instrText xml:space="preserve"> PAGEREF _Toc534294769 \h </w:instrText>
            </w:r>
          </w:ins>
          <w:r>
            <w:rPr>
              <w:noProof/>
              <w:webHidden/>
            </w:rPr>
          </w:r>
          <w:r>
            <w:rPr>
              <w:noProof/>
              <w:webHidden/>
            </w:rPr>
            <w:fldChar w:fldCharType="separate"/>
          </w:r>
          <w:ins w:id="141" w:author="omar BENCHEKROUN" w:date="2019-01-03T16:02:00Z">
            <w:r>
              <w:rPr>
                <w:noProof/>
                <w:webHidden/>
              </w:rPr>
              <w:t>73</w:t>
            </w:r>
            <w:r>
              <w:rPr>
                <w:noProof/>
                <w:webHidden/>
              </w:rPr>
              <w:fldChar w:fldCharType="end"/>
            </w:r>
            <w:r w:rsidRPr="00BB1B03">
              <w:rPr>
                <w:rStyle w:val="Lienhypertexte"/>
                <w:noProof/>
              </w:rPr>
              <w:fldChar w:fldCharType="end"/>
            </w:r>
          </w:ins>
        </w:p>
        <w:p w14:paraId="4BCD181B" w14:textId="70CC7E59" w:rsidR="00DE0AA9" w:rsidRDefault="00DE0AA9">
          <w:pPr>
            <w:pStyle w:val="TM3"/>
            <w:tabs>
              <w:tab w:val="left" w:pos="1320"/>
              <w:tab w:val="right" w:leader="dot" w:pos="9062"/>
            </w:tabs>
            <w:rPr>
              <w:ins w:id="142" w:author="omar BENCHEKROUN" w:date="2019-01-03T16:02:00Z"/>
              <w:rFonts w:asciiTheme="minorHAnsi" w:eastAsiaTheme="minorEastAsia" w:hAnsiTheme="minorHAnsi" w:cstheme="minorBidi"/>
              <w:noProof/>
              <w:szCs w:val="22"/>
            </w:rPr>
          </w:pPr>
          <w:ins w:id="143"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"_Toc534294770"</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4.1.1.</w:t>
            </w:r>
            <w:r>
              <w:rPr>
                <w:rFonts w:asciiTheme="minorHAnsi" w:eastAsiaTheme="minorEastAsia" w:hAnsiTheme="minorHAnsi" w:cstheme="minorBidi"/>
                <w:noProof/>
                <w:szCs w:val="22"/>
              </w:rPr>
              <w:tab/>
            </w:r>
            <w:r w:rsidRPr="00BB1B03">
              <w:rPr>
                <w:rStyle w:val="Lienhypertexte"/>
                <w:noProof/>
              </w:rPr>
              <w:t>Approche du moyennage du flux thermique dans le temps</w:t>
            </w:r>
            <w:r>
              <w:rPr>
                <w:noProof/>
                <w:webHidden/>
              </w:rPr>
              <w:tab/>
            </w:r>
            <w:r>
              <w:rPr>
                <w:noProof/>
                <w:webHidden/>
              </w:rPr>
              <w:fldChar w:fldCharType="begin"/>
            </w:r>
            <w:r>
              <w:rPr>
                <w:noProof/>
                <w:webHidden/>
              </w:rPr>
              <w:instrText xml:space="preserve"> PAGEREF _Toc534294770 \h </w:instrText>
            </w:r>
          </w:ins>
          <w:r>
            <w:rPr>
              <w:noProof/>
              <w:webHidden/>
            </w:rPr>
          </w:r>
          <w:r>
            <w:rPr>
              <w:noProof/>
              <w:webHidden/>
            </w:rPr>
            <w:fldChar w:fldCharType="separate"/>
          </w:r>
          <w:ins w:id="144" w:author="omar BENCHEKROUN" w:date="2019-01-03T16:02:00Z">
            <w:r>
              <w:rPr>
                <w:noProof/>
                <w:webHidden/>
              </w:rPr>
              <w:t>73</w:t>
            </w:r>
            <w:r>
              <w:rPr>
                <w:noProof/>
                <w:webHidden/>
              </w:rPr>
              <w:fldChar w:fldCharType="end"/>
            </w:r>
            <w:r w:rsidRPr="00BB1B03">
              <w:rPr>
                <w:rStyle w:val="Lienhypertexte"/>
                <w:noProof/>
              </w:rPr>
              <w:fldChar w:fldCharType="end"/>
            </w:r>
          </w:ins>
        </w:p>
        <w:p w14:paraId="16229FF9" w14:textId="2B314D33" w:rsidR="00DE0AA9" w:rsidRDefault="00DE0AA9">
          <w:pPr>
            <w:pStyle w:val="TM3"/>
            <w:tabs>
              <w:tab w:val="left" w:pos="1320"/>
              <w:tab w:val="right" w:leader="dot" w:pos="9062"/>
            </w:tabs>
            <w:rPr>
              <w:ins w:id="145" w:author="omar BENCHEKROUN" w:date="2019-01-03T16:02:00Z"/>
              <w:rFonts w:asciiTheme="minorHAnsi" w:eastAsiaTheme="minorEastAsia" w:hAnsiTheme="minorHAnsi" w:cstheme="minorBidi"/>
              <w:noProof/>
              <w:szCs w:val="22"/>
            </w:rPr>
          </w:pPr>
          <w:ins w:id="146"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"_Toc534294771"</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4.1.2.</w:t>
            </w:r>
            <w:r>
              <w:rPr>
                <w:rFonts w:asciiTheme="minorHAnsi" w:eastAsiaTheme="minorEastAsia" w:hAnsiTheme="minorHAnsi" w:cstheme="minorBidi"/>
                <w:noProof/>
                <w:szCs w:val="22"/>
              </w:rPr>
              <w:tab/>
            </w:r>
            <w:r w:rsidRPr="00BB1B03">
              <w:rPr>
                <w:rStyle w:val="Lienhypertexte"/>
                <w:noProof/>
              </w:rPr>
              <w:t>Algorithme de l’effet Morton</w:t>
            </w:r>
            <w:r>
              <w:rPr>
                <w:noProof/>
                <w:webHidden/>
              </w:rPr>
              <w:tab/>
            </w:r>
            <w:r>
              <w:rPr>
                <w:noProof/>
                <w:webHidden/>
              </w:rPr>
              <w:fldChar w:fldCharType="begin"/>
            </w:r>
            <w:r>
              <w:rPr>
                <w:noProof/>
                <w:webHidden/>
              </w:rPr>
              <w:instrText xml:space="preserve"> PAGEREF _Toc534294771 \h </w:instrText>
            </w:r>
          </w:ins>
          <w:r>
            <w:rPr>
              <w:noProof/>
              <w:webHidden/>
            </w:rPr>
          </w:r>
          <w:r>
            <w:rPr>
              <w:noProof/>
              <w:webHidden/>
            </w:rPr>
            <w:fldChar w:fldCharType="separate"/>
          </w:r>
          <w:ins w:id="147" w:author="omar BENCHEKROUN" w:date="2019-01-03T16:02:00Z">
            <w:r>
              <w:rPr>
                <w:noProof/>
                <w:webHidden/>
              </w:rPr>
              <w:t>75</w:t>
            </w:r>
            <w:r>
              <w:rPr>
                <w:noProof/>
                <w:webHidden/>
              </w:rPr>
              <w:fldChar w:fldCharType="end"/>
            </w:r>
            <w:r w:rsidRPr="00BB1B03">
              <w:rPr>
                <w:rStyle w:val="Lienhypertexte"/>
                <w:noProof/>
              </w:rPr>
              <w:fldChar w:fldCharType="end"/>
            </w:r>
          </w:ins>
        </w:p>
        <w:p w14:paraId="495FD6F8" w14:textId="213F56A2" w:rsidR="00DE0AA9" w:rsidRDefault="00DE0AA9">
          <w:pPr>
            <w:pStyle w:val="TM2"/>
            <w:tabs>
              <w:tab w:val="left" w:pos="880"/>
              <w:tab w:val="right" w:leader="dot" w:pos="9062"/>
            </w:tabs>
            <w:rPr>
              <w:ins w:id="148" w:author="omar BENCHEKROUN" w:date="2019-01-03T16:02:00Z"/>
              <w:rFonts w:asciiTheme="minorHAnsi" w:eastAsiaTheme="minorEastAsia" w:hAnsiTheme="minorHAnsi" w:cstheme="minorBidi"/>
              <w:noProof/>
              <w:szCs w:val="22"/>
            </w:rPr>
          </w:pPr>
          <w:ins w:id="149"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"_Toc534294772"</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4.2.</w:t>
            </w:r>
            <w:r>
              <w:rPr>
                <w:rFonts w:asciiTheme="minorHAnsi" w:eastAsiaTheme="minorEastAsia" w:hAnsiTheme="minorHAnsi" w:cstheme="minorBidi"/>
                <w:noProof/>
                <w:szCs w:val="22"/>
              </w:rPr>
              <w:tab/>
            </w:r>
            <w:r w:rsidRPr="00BB1B03">
              <w:rPr>
                <w:rStyle w:val="Lienhypertexte"/>
                <w:noProof/>
              </w:rPr>
              <w:t>Description du Banc de l’Effet Morton (BEM)</w:t>
            </w:r>
            <w:r>
              <w:rPr>
                <w:noProof/>
                <w:webHidden/>
              </w:rPr>
              <w:tab/>
            </w:r>
            <w:r>
              <w:rPr>
                <w:noProof/>
                <w:webHidden/>
              </w:rPr>
              <w:fldChar w:fldCharType="begin"/>
            </w:r>
            <w:r>
              <w:rPr>
                <w:noProof/>
                <w:webHidden/>
              </w:rPr>
              <w:instrText xml:space="preserve"> PAGEREF _Toc534294772 \h </w:instrText>
            </w:r>
          </w:ins>
          <w:r>
            <w:rPr>
              <w:noProof/>
              <w:webHidden/>
            </w:rPr>
          </w:r>
          <w:r>
            <w:rPr>
              <w:noProof/>
              <w:webHidden/>
            </w:rPr>
            <w:fldChar w:fldCharType="separate"/>
          </w:r>
          <w:ins w:id="150" w:author="omar BENCHEKROUN" w:date="2019-01-03T16:02:00Z">
            <w:r>
              <w:rPr>
                <w:noProof/>
                <w:webHidden/>
              </w:rPr>
              <w:t>77</w:t>
            </w:r>
            <w:r>
              <w:rPr>
                <w:noProof/>
                <w:webHidden/>
              </w:rPr>
              <w:fldChar w:fldCharType="end"/>
            </w:r>
            <w:r w:rsidRPr="00BB1B03">
              <w:rPr>
                <w:rStyle w:val="Lienhypertexte"/>
                <w:noProof/>
              </w:rPr>
              <w:fldChar w:fldCharType="end"/>
            </w:r>
          </w:ins>
        </w:p>
        <w:p w14:paraId="7CC6B4D1" w14:textId="42FC6168" w:rsidR="00DE0AA9" w:rsidRDefault="00DE0AA9">
          <w:pPr>
            <w:pStyle w:val="TM3"/>
            <w:tabs>
              <w:tab w:val="left" w:pos="1320"/>
              <w:tab w:val="right" w:leader="dot" w:pos="9062"/>
            </w:tabs>
            <w:rPr>
              <w:ins w:id="151" w:author="omar BENCHEKROUN" w:date="2019-01-03T16:02:00Z"/>
              <w:rFonts w:asciiTheme="minorHAnsi" w:eastAsiaTheme="minorEastAsia" w:hAnsiTheme="minorHAnsi" w:cstheme="minorBidi"/>
              <w:noProof/>
              <w:szCs w:val="22"/>
            </w:rPr>
          </w:pPr>
          <w:ins w:id="152"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"_Toc534294773"</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4.2.1.</w:t>
            </w:r>
            <w:r>
              <w:rPr>
                <w:rFonts w:asciiTheme="minorHAnsi" w:eastAsiaTheme="minorEastAsia" w:hAnsiTheme="minorHAnsi" w:cstheme="minorBidi"/>
                <w:noProof/>
                <w:szCs w:val="22"/>
              </w:rPr>
              <w:tab/>
            </w:r>
            <w:r w:rsidRPr="00BB1B03">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_Toc534294773 \h </w:instrText>
            </w:r>
          </w:ins>
          <w:r>
            <w:rPr>
              <w:noProof/>
              <w:webHidden/>
            </w:rPr>
          </w:r>
          <w:r>
            <w:rPr>
              <w:noProof/>
              <w:webHidden/>
            </w:rPr>
            <w:fldChar w:fldCharType="separate"/>
          </w:r>
          <w:ins w:id="153" w:author="omar BENCHEKROUN" w:date="2019-01-03T16:02:00Z">
            <w:r>
              <w:rPr>
                <w:noProof/>
                <w:webHidden/>
              </w:rPr>
              <w:t>77</w:t>
            </w:r>
            <w:r>
              <w:rPr>
                <w:noProof/>
                <w:webHidden/>
              </w:rPr>
              <w:fldChar w:fldCharType="end"/>
            </w:r>
            <w:r w:rsidRPr="00BB1B03">
              <w:rPr>
                <w:rStyle w:val="Lienhypertexte"/>
                <w:noProof/>
              </w:rPr>
              <w:fldChar w:fldCharType="end"/>
            </w:r>
          </w:ins>
        </w:p>
        <w:p w14:paraId="6E13B620" w14:textId="3A4C1926" w:rsidR="00DE0AA9" w:rsidRDefault="00DE0AA9">
          <w:pPr>
            <w:pStyle w:val="TM3"/>
            <w:tabs>
              <w:tab w:val="left" w:pos="1320"/>
              <w:tab w:val="right" w:leader="dot" w:pos="9062"/>
            </w:tabs>
            <w:rPr>
              <w:ins w:id="154" w:author="omar BENCHEKROUN" w:date="2019-01-03T16:02:00Z"/>
              <w:rFonts w:asciiTheme="minorHAnsi" w:eastAsiaTheme="minorEastAsia" w:hAnsiTheme="minorHAnsi" w:cstheme="minorBidi"/>
              <w:noProof/>
              <w:szCs w:val="22"/>
            </w:rPr>
          </w:pPr>
          <w:ins w:id="155"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"_Toc534294774"</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4.2.2.</w:t>
            </w:r>
            <w:r>
              <w:rPr>
                <w:rFonts w:asciiTheme="minorHAnsi" w:eastAsiaTheme="minorEastAsia" w:hAnsiTheme="minorHAnsi" w:cstheme="minorBidi"/>
                <w:noProof/>
                <w:szCs w:val="22"/>
              </w:rPr>
              <w:tab/>
            </w:r>
            <w:r w:rsidRPr="00BB1B03">
              <w:rPr>
                <w:rStyle w:val="Lienhypertexte"/>
                <w:noProof/>
              </w:rPr>
              <w:t>Configuration du rotor 430mm</w:t>
            </w:r>
            <w:r>
              <w:rPr>
                <w:noProof/>
                <w:webHidden/>
              </w:rPr>
              <w:tab/>
            </w:r>
            <w:r>
              <w:rPr>
                <w:noProof/>
                <w:webHidden/>
              </w:rPr>
              <w:fldChar w:fldCharType="begin"/>
            </w:r>
            <w:r>
              <w:rPr>
                <w:noProof/>
                <w:webHidden/>
              </w:rPr>
              <w:instrText xml:space="preserve"> PAGEREF _Toc534294774 \h </w:instrText>
            </w:r>
          </w:ins>
          <w:r>
            <w:rPr>
              <w:noProof/>
              <w:webHidden/>
            </w:rPr>
          </w:r>
          <w:r>
            <w:rPr>
              <w:noProof/>
              <w:webHidden/>
            </w:rPr>
            <w:fldChar w:fldCharType="separate"/>
          </w:r>
          <w:ins w:id="156" w:author="omar BENCHEKROUN" w:date="2019-01-03T16:02:00Z">
            <w:r>
              <w:rPr>
                <w:noProof/>
                <w:webHidden/>
              </w:rPr>
              <w:t>78</w:t>
            </w:r>
            <w:r>
              <w:rPr>
                <w:noProof/>
                <w:webHidden/>
              </w:rPr>
              <w:fldChar w:fldCharType="end"/>
            </w:r>
            <w:r w:rsidRPr="00BB1B03">
              <w:rPr>
                <w:rStyle w:val="Lienhypertexte"/>
                <w:noProof/>
              </w:rPr>
              <w:fldChar w:fldCharType="end"/>
            </w:r>
          </w:ins>
        </w:p>
        <w:p w14:paraId="053EE1BD" w14:textId="5B4AF153" w:rsidR="00DE0AA9" w:rsidRDefault="00DE0AA9">
          <w:pPr>
            <w:pStyle w:val="TM3"/>
            <w:tabs>
              <w:tab w:val="left" w:pos="1320"/>
              <w:tab w:val="right" w:leader="dot" w:pos="9062"/>
            </w:tabs>
            <w:rPr>
              <w:ins w:id="157" w:author="omar BENCHEKROUN" w:date="2019-01-03T16:02:00Z"/>
              <w:rFonts w:asciiTheme="minorHAnsi" w:eastAsiaTheme="minorEastAsia" w:hAnsiTheme="minorHAnsi" w:cstheme="minorBidi"/>
              <w:noProof/>
              <w:szCs w:val="22"/>
            </w:rPr>
          </w:pPr>
          <w:ins w:id="158"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"_Toc534294775"</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4.2.3.</w:t>
            </w:r>
            <w:r>
              <w:rPr>
                <w:rFonts w:asciiTheme="minorHAnsi" w:eastAsiaTheme="minorEastAsia" w:hAnsiTheme="minorHAnsi" w:cstheme="minorBidi"/>
                <w:noProof/>
                <w:szCs w:val="22"/>
              </w:rPr>
              <w:tab/>
            </w:r>
            <w:r w:rsidRPr="00BB1B03">
              <w:rPr>
                <w:rStyle w:val="Lienhypertexte"/>
                <w:noProof/>
              </w:rPr>
              <w:t>Configuration du rotor 700mm</w:t>
            </w:r>
            <w:r>
              <w:rPr>
                <w:noProof/>
                <w:webHidden/>
              </w:rPr>
              <w:tab/>
            </w:r>
            <w:r>
              <w:rPr>
                <w:noProof/>
                <w:webHidden/>
              </w:rPr>
              <w:fldChar w:fldCharType="begin"/>
            </w:r>
            <w:r>
              <w:rPr>
                <w:noProof/>
                <w:webHidden/>
              </w:rPr>
              <w:instrText xml:space="preserve"> PAGEREF _Toc534294775 \h </w:instrText>
            </w:r>
          </w:ins>
          <w:r>
            <w:rPr>
              <w:noProof/>
              <w:webHidden/>
            </w:rPr>
          </w:r>
          <w:r>
            <w:rPr>
              <w:noProof/>
              <w:webHidden/>
            </w:rPr>
            <w:fldChar w:fldCharType="separate"/>
          </w:r>
          <w:ins w:id="159" w:author="omar BENCHEKROUN" w:date="2019-01-03T16:02:00Z">
            <w:r>
              <w:rPr>
                <w:noProof/>
                <w:webHidden/>
              </w:rPr>
              <w:t>82</w:t>
            </w:r>
            <w:r>
              <w:rPr>
                <w:noProof/>
                <w:webHidden/>
              </w:rPr>
              <w:fldChar w:fldCharType="end"/>
            </w:r>
            <w:r w:rsidRPr="00BB1B03">
              <w:rPr>
                <w:rStyle w:val="Lienhypertexte"/>
                <w:noProof/>
              </w:rPr>
              <w:fldChar w:fldCharType="end"/>
            </w:r>
          </w:ins>
        </w:p>
        <w:p w14:paraId="5866C9BA" w14:textId="335AF6DA" w:rsidR="00DE0AA9" w:rsidRDefault="00DE0AA9">
          <w:pPr>
            <w:pStyle w:val="TM2"/>
            <w:tabs>
              <w:tab w:val="left" w:pos="880"/>
              <w:tab w:val="right" w:leader="dot" w:pos="9062"/>
            </w:tabs>
            <w:rPr>
              <w:ins w:id="160" w:author="omar BENCHEKROUN" w:date="2019-01-03T16:02:00Z"/>
              <w:rFonts w:asciiTheme="minorHAnsi" w:eastAsiaTheme="minorEastAsia" w:hAnsiTheme="minorHAnsi" w:cstheme="minorBidi"/>
              <w:noProof/>
              <w:szCs w:val="22"/>
            </w:rPr>
          </w:pPr>
          <w:ins w:id="161"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"_Toc534294776"</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4.3.</w:t>
            </w:r>
            <w:r>
              <w:rPr>
                <w:rFonts w:asciiTheme="minorHAnsi" w:eastAsiaTheme="minorEastAsia" w:hAnsiTheme="minorHAnsi" w:cstheme="minorBidi"/>
                <w:noProof/>
                <w:szCs w:val="22"/>
              </w:rPr>
              <w:tab/>
            </w:r>
            <w:r w:rsidRPr="00BB1B03">
              <w:rPr>
                <w:rStyle w:val="Lienhypertexte"/>
                <w:noProof/>
              </w:rPr>
              <w:t>Simulation du rotor 430mm</w:t>
            </w:r>
            <w:r>
              <w:rPr>
                <w:noProof/>
                <w:webHidden/>
              </w:rPr>
              <w:tab/>
            </w:r>
            <w:r>
              <w:rPr>
                <w:noProof/>
                <w:webHidden/>
              </w:rPr>
              <w:fldChar w:fldCharType="begin"/>
            </w:r>
            <w:r>
              <w:rPr>
                <w:noProof/>
                <w:webHidden/>
              </w:rPr>
              <w:instrText xml:space="preserve"> PAGEREF _Toc534294776 \h </w:instrText>
            </w:r>
          </w:ins>
          <w:r>
            <w:rPr>
              <w:noProof/>
              <w:webHidden/>
            </w:rPr>
          </w:r>
          <w:r>
            <w:rPr>
              <w:noProof/>
              <w:webHidden/>
            </w:rPr>
            <w:fldChar w:fldCharType="separate"/>
          </w:r>
          <w:ins w:id="162" w:author="omar BENCHEKROUN" w:date="2019-01-03T16:02:00Z">
            <w:r>
              <w:rPr>
                <w:noProof/>
                <w:webHidden/>
              </w:rPr>
              <w:t>85</w:t>
            </w:r>
            <w:r>
              <w:rPr>
                <w:noProof/>
                <w:webHidden/>
              </w:rPr>
              <w:fldChar w:fldCharType="end"/>
            </w:r>
            <w:r w:rsidRPr="00BB1B03">
              <w:rPr>
                <w:rStyle w:val="Lienhypertexte"/>
                <w:noProof/>
              </w:rPr>
              <w:fldChar w:fldCharType="end"/>
            </w:r>
          </w:ins>
        </w:p>
        <w:p w14:paraId="7A55DC01" w14:textId="72D6C8AE" w:rsidR="00DE0AA9" w:rsidRDefault="00DE0AA9">
          <w:pPr>
            <w:pStyle w:val="TM3"/>
            <w:tabs>
              <w:tab w:val="left" w:pos="1320"/>
              <w:tab w:val="right" w:leader="dot" w:pos="9062"/>
            </w:tabs>
            <w:rPr>
              <w:ins w:id="163" w:author="omar BENCHEKROUN" w:date="2019-01-03T16:02:00Z"/>
              <w:rFonts w:asciiTheme="minorHAnsi" w:eastAsiaTheme="minorEastAsia" w:hAnsiTheme="minorHAnsi" w:cstheme="minorBidi"/>
              <w:noProof/>
              <w:szCs w:val="22"/>
            </w:rPr>
          </w:pPr>
          <w:ins w:id="164"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"_Toc534294777"</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4.3.1.</w:t>
            </w:r>
            <w:r>
              <w:rPr>
                <w:rFonts w:asciiTheme="minorHAnsi" w:eastAsiaTheme="minorEastAsia" w:hAnsiTheme="minorHAnsi" w:cstheme="minorBidi"/>
                <w:noProof/>
                <w:szCs w:val="22"/>
              </w:rPr>
              <w:tab/>
            </w:r>
            <w:r w:rsidRPr="00BB1B03">
              <w:rPr>
                <w:rStyle w:val="Lienhypertexte"/>
                <w:noProof/>
              </w:rPr>
              <w:t>Vibrations synchrones</w:t>
            </w:r>
            <w:r>
              <w:rPr>
                <w:noProof/>
                <w:webHidden/>
              </w:rPr>
              <w:tab/>
            </w:r>
            <w:r>
              <w:rPr>
                <w:noProof/>
                <w:webHidden/>
              </w:rPr>
              <w:fldChar w:fldCharType="begin"/>
            </w:r>
            <w:r>
              <w:rPr>
                <w:noProof/>
                <w:webHidden/>
              </w:rPr>
              <w:instrText xml:space="preserve"> PAGEREF _Toc534294777 \h </w:instrText>
            </w:r>
          </w:ins>
          <w:r>
            <w:rPr>
              <w:noProof/>
              <w:webHidden/>
            </w:rPr>
          </w:r>
          <w:r>
            <w:rPr>
              <w:noProof/>
              <w:webHidden/>
            </w:rPr>
            <w:fldChar w:fldCharType="separate"/>
          </w:r>
          <w:ins w:id="165" w:author="omar BENCHEKROUN" w:date="2019-01-03T16:02:00Z">
            <w:r>
              <w:rPr>
                <w:noProof/>
                <w:webHidden/>
              </w:rPr>
              <w:t>86</w:t>
            </w:r>
            <w:r>
              <w:rPr>
                <w:noProof/>
                <w:webHidden/>
              </w:rPr>
              <w:fldChar w:fldCharType="end"/>
            </w:r>
            <w:r w:rsidRPr="00BB1B03">
              <w:rPr>
                <w:rStyle w:val="Lienhypertexte"/>
                <w:noProof/>
              </w:rPr>
              <w:fldChar w:fldCharType="end"/>
            </w:r>
          </w:ins>
        </w:p>
        <w:p w14:paraId="4AE600BB" w14:textId="1A39CF3B" w:rsidR="00DE0AA9" w:rsidRDefault="00DE0AA9">
          <w:pPr>
            <w:pStyle w:val="TM3"/>
            <w:tabs>
              <w:tab w:val="left" w:pos="1320"/>
              <w:tab w:val="right" w:leader="dot" w:pos="9062"/>
            </w:tabs>
            <w:rPr>
              <w:ins w:id="166" w:author="omar BENCHEKROUN" w:date="2019-01-03T16:02:00Z"/>
              <w:rFonts w:asciiTheme="minorHAnsi" w:eastAsiaTheme="minorEastAsia" w:hAnsiTheme="minorHAnsi" w:cstheme="minorBidi"/>
              <w:noProof/>
              <w:szCs w:val="22"/>
            </w:rPr>
          </w:pPr>
          <w:ins w:id="167"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"_Toc534294778"</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4.3.2.</w:t>
            </w:r>
            <w:r>
              <w:rPr>
                <w:rFonts w:asciiTheme="minorHAnsi" w:eastAsiaTheme="minorEastAsia" w:hAnsiTheme="minorHAnsi" w:cstheme="minorBidi"/>
                <w:noProof/>
                <w:szCs w:val="22"/>
              </w:rPr>
              <w:tab/>
            </w:r>
            <w:r w:rsidRPr="00BB1B03">
              <w:rPr>
                <w:rStyle w:val="Lienhypertexte"/>
                <w:noProof/>
              </w:rPr>
              <w:t>Température du rotor</w:t>
            </w:r>
            <w:r>
              <w:rPr>
                <w:noProof/>
                <w:webHidden/>
              </w:rPr>
              <w:tab/>
            </w:r>
            <w:r>
              <w:rPr>
                <w:noProof/>
                <w:webHidden/>
              </w:rPr>
              <w:fldChar w:fldCharType="begin"/>
            </w:r>
            <w:r>
              <w:rPr>
                <w:noProof/>
                <w:webHidden/>
              </w:rPr>
              <w:instrText xml:space="preserve"> PAGEREF _Toc534294778 \h </w:instrText>
            </w:r>
          </w:ins>
          <w:r>
            <w:rPr>
              <w:noProof/>
              <w:webHidden/>
            </w:rPr>
          </w:r>
          <w:r>
            <w:rPr>
              <w:noProof/>
              <w:webHidden/>
            </w:rPr>
            <w:fldChar w:fldCharType="separate"/>
          </w:r>
          <w:ins w:id="168" w:author="omar BENCHEKROUN" w:date="2019-01-03T16:02:00Z">
            <w:r>
              <w:rPr>
                <w:noProof/>
                <w:webHidden/>
              </w:rPr>
              <w:t>89</w:t>
            </w:r>
            <w:r>
              <w:rPr>
                <w:noProof/>
                <w:webHidden/>
              </w:rPr>
              <w:fldChar w:fldCharType="end"/>
            </w:r>
            <w:r w:rsidRPr="00BB1B03">
              <w:rPr>
                <w:rStyle w:val="Lienhypertexte"/>
                <w:noProof/>
              </w:rPr>
              <w:fldChar w:fldCharType="end"/>
            </w:r>
          </w:ins>
        </w:p>
        <w:p w14:paraId="74B6F533" w14:textId="4455126C" w:rsidR="00DE0AA9" w:rsidRDefault="00DE0AA9">
          <w:pPr>
            <w:pStyle w:val="TM3"/>
            <w:tabs>
              <w:tab w:val="left" w:pos="1320"/>
              <w:tab w:val="right" w:leader="dot" w:pos="9062"/>
            </w:tabs>
            <w:rPr>
              <w:ins w:id="169" w:author="omar BENCHEKROUN" w:date="2019-01-03T16:02:00Z"/>
              <w:rFonts w:asciiTheme="minorHAnsi" w:eastAsiaTheme="minorEastAsia" w:hAnsiTheme="minorHAnsi" w:cstheme="minorBidi"/>
              <w:noProof/>
              <w:szCs w:val="22"/>
            </w:rPr>
          </w:pPr>
          <w:ins w:id="170"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"_Toc534294779"</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4.3.3.</w:t>
            </w:r>
            <w:r>
              <w:rPr>
                <w:rFonts w:asciiTheme="minorHAnsi" w:eastAsiaTheme="minorEastAsia" w:hAnsiTheme="minorHAnsi" w:cstheme="minorBidi"/>
                <w:noProof/>
                <w:szCs w:val="22"/>
              </w:rPr>
              <w:tab/>
            </w:r>
            <w:r w:rsidRPr="00BB1B03">
              <w:rPr>
                <w:rStyle w:val="Lienhypertexte"/>
                <w:noProof/>
              </w:rPr>
              <w:t>Phases du balourd, point haut et point chaud</w:t>
            </w:r>
            <w:r>
              <w:rPr>
                <w:noProof/>
                <w:webHidden/>
              </w:rPr>
              <w:tab/>
            </w:r>
            <w:r>
              <w:rPr>
                <w:noProof/>
                <w:webHidden/>
              </w:rPr>
              <w:fldChar w:fldCharType="begin"/>
            </w:r>
            <w:r>
              <w:rPr>
                <w:noProof/>
                <w:webHidden/>
              </w:rPr>
              <w:instrText xml:space="preserve"> PAGEREF _Toc534294779 \h </w:instrText>
            </w:r>
          </w:ins>
          <w:r>
            <w:rPr>
              <w:noProof/>
              <w:webHidden/>
            </w:rPr>
          </w:r>
          <w:r>
            <w:rPr>
              <w:noProof/>
              <w:webHidden/>
            </w:rPr>
            <w:fldChar w:fldCharType="separate"/>
          </w:r>
          <w:ins w:id="171" w:author="omar BENCHEKROUN" w:date="2019-01-03T16:02:00Z">
            <w:r>
              <w:rPr>
                <w:noProof/>
                <w:webHidden/>
              </w:rPr>
              <w:t>90</w:t>
            </w:r>
            <w:r>
              <w:rPr>
                <w:noProof/>
                <w:webHidden/>
              </w:rPr>
              <w:fldChar w:fldCharType="end"/>
            </w:r>
            <w:r w:rsidRPr="00BB1B03">
              <w:rPr>
                <w:rStyle w:val="Lienhypertexte"/>
                <w:noProof/>
              </w:rPr>
              <w:fldChar w:fldCharType="end"/>
            </w:r>
          </w:ins>
        </w:p>
        <w:p w14:paraId="29E99B9E" w14:textId="083FAD38" w:rsidR="00DE0AA9" w:rsidRDefault="00DE0AA9">
          <w:pPr>
            <w:pStyle w:val="TM3"/>
            <w:tabs>
              <w:tab w:val="left" w:pos="1320"/>
              <w:tab w:val="right" w:leader="dot" w:pos="9062"/>
            </w:tabs>
            <w:rPr>
              <w:ins w:id="172" w:author="omar BENCHEKROUN" w:date="2019-01-03T16:02:00Z"/>
              <w:rFonts w:asciiTheme="minorHAnsi" w:eastAsiaTheme="minorEastAsia" w:hAnsiTheme="minorHAnsi" w:cstheme="minorBidi"/>
              <w:noProof/>
              <w:szCs w:val="22"/>
            </w:rPr>
          </w:pPr>
          <w:ins w:id="173"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"_Toc534294780"</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4.3.4.</w:t>
            </w:r>
            <w:r>
              <w:rPr>
                <w:rFonts w:asciiTheme="minorHAnsi" w:eastAsiaTheme="minorEastAsia" w:hAnsiTheme="minorHAnsi" w:cstheme="minorBidi"/>
                <w:noProof/>
                <w:szCs w:val="22"/>
              </w:rPr>
              <w:tab/>
            </w:r>
            <w:r w:rsidRPr="00BB1B03">
              <w:rPr>
                <w:rStyle w:val="Lienhypertexte"/>
                <w:noProof/>
              </w:rPr>
              <w:t>Critiques des résultats</w:t>
            </w:r>
            <w:r>
              <w:rPr>
                <w:noProof/>
                <w:webHidden/>
              </w:rPr>
              <w:tab/>
            </w:r>
            <w:r>
              <w:rPr>
                <w:noProof/>
                <w:webHidden/>
              </w:rPr>
              <w:fldChar w:fldCharType="begin"/>
            </w:r>
            <w:r>
              <w:rPr>
                <w:noProof/>
                <w:webHidden/>
              </w:rPr>
              <w:instrText xml:space="preserve"> PAGEREF _Toc534294780 \h </w:instrText>
            </w:r>
          </w:ins>
          <w:r>
            <w:rPr>
              <w:noProof/>
              <w:webHidden/>
            </w:rPr>
          </w:r>
          <w:r>
            <w:rPr>
              <w:noProof/>
              <w:webHidden/>
            </w:rPr>
            <w:fldChar w:fldCharType="separate"/>
          </w:r>
          <w:ins w:id="174" w:author="omar BENCHEKROUN" w:date="2019-01-03T16:02:00Z">
            <w:r>
              <w:rPr>
                <w:noProof/>
                <w:webHidden/>
              </w:rPr>
              <w:t>91</w:t>
            </w:r>
            <w:r>
              <w:rPr>
                <w:noProof/>
                <w:webHidden/>
              </w:rPr>
              <w:fldChar w:fldCharType="end"/>
            </w:r>
            <w:r w:rsidRPr="00BB1B03">
              <w:rPr>
                <w:rStyle w:val="Lienhypertexte"/>
                <w:noProof/>
              </w:rPr>
              <w:fldChar w:fldCharType="end"/>
            </w:r>
          </w:ins>
        </w:p>
        <w:p w14:paraId="0203BA12" w14:textId="2C0D2358" w:rsidR="00DE0AA9" w:rsidRDefault="00DE0AA9">
          <w:pPr>
            <w:pStyle w:val="TM2"/>
            <w:tabs>
              <w:tab w:val="left" w:pos="880"/>
              <w:tab w:val="right" w:leader="dot" w:pos="9062"/>
            </w:tabs>
            <w:rPr>
              <w:ins w:id="175" w:author="omar BENCHEKROUN" w:date="2019-01-03T16:02:00Z"/>
              <w:rFonts w:asciiTheme="minorHAnsi" w:eastAsiaTheme="minorEastAsia" w:hAnsiTheme="minorHAnsi" w:cstheme="minorBidi"/>
              <w:noProof/>
              <w:szCs w:val="22"/>
            </w:rPr>
          </w:pPr>
          <w:ins w:id="176"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"_Toc534294781"</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4.4.</w:t>
            </w:r>
            <w:r>
              <w:rPr>
                <w:rFonts w:asciiTheme="minorHAnsi" w:eastAsiaTheme="minorEastAsia" w:hAnsiTheme="minorHAnsi" w:cstheme="minorBidi"/>
                <w:noProof/>
                <w:szCs w:val="22"/>
              </w:rPr>
              <w:tab/>
            </w:r>
            <w:r w:rsidRPr="00BB1B03">
              <w:rPr>
                <w:rStyle w:val="Lienhypertexte"/>
                <w:noProof/>
              </w:rPr>
              <w:t>Simulation du rotor 700mm</w:t>
            </w:r>
            <w:r>
              <w:rPr>
                <w:noProof/>
                <w:webHidden/>
              </w:rPr>
              <w:tab/>
            </w:r>
            <w:r>
              <w:rPr>
                <w:noProof/>
                <w:webHidden/>
              </w:rPr>
              <w:fldChar w:fldCharType="begin"/>
            </w:r>
            <w:r>
              <w:rPr>
                <w:noProof/>
                <w:webHidden/>
              </w:rPr>
              <w:instrText xml:space="preserve"> PAGEREF _Toc534294781 \h </w:instrText>
            </w:r>
          </w:ins>
          <w:r>
            <w:rPr>
              <w:noProof/>
              <w:webHidden/>
            </w:rPr>
          </w:r>
          <w:r>
            <w:rPr>
              <w:noProof/>
              <w:webHidden/>
            </w:rPr>
            <w:fldChar w:fldCharType="separate"/>
          </w:r>
          <w:ins w:id="177" w:author="omar BENCHEKROUN" w:date="2019-01-03T16:02:00Z">
            <w:r>
              <w:rPr>
                <w:noProof/>
                <w:webHidden/>
              </w:rPr>
              <w:t>91</w:t>
            </w:r>
            <w:r>
              <w:rPr>
                <w:noProof/>
                <w:webHidden/>
              </w:rPr>
              <w:fldChar w:fldCharType="end"/>
            </w:r>
            <w:r w:rsidRPr="00BB1B03">
              <w:rPr>
                <w:rStyle w:val="Lienhypertexte"/>
                <w:noProof/>
              </w:rPr>
              <w:fldChar w:fldCharType="end"/>
            </w:r>
          </w:ins>
        </w:p>
        <w:p w14:paraId="6405E475" w14:textId="390CCB9A" w:rsidR="00DE0AA9" w:rsidRDefault="00DE0AA9">
          <w:pPr>
            <w:pStyle w:val="TM2"/>
            <w:tabs>
              <w:tab w:val="left" w:pos="880"/>
              <w:tab w:val="right" w:leader="dot" w:pos="9062"/>
            </w:tabs>
            <w:rPr>
              <w:ins w:id="178" w:author="omar BENCHEKROUN" w:date="2019-01-03T16:02:00Z"/>
              <w:rFonts w:asciiTheme="minorHAnsi" w:eastAsiaTheme="minorEastAsia" w:hAnsiTheme="minorHAnsi" w:cstheme="minorBidi"/>
              <w:noProof/>
              <w:szCs w:val="22"/>
            </w:rPr>
          </w:pPr>
          <w:ins w:id="179" w:author="omar BENCHEKROUN" w:date="2019-01-03T16:02:00Z">
            <w:r w:rsidRPr="00BB1B03">
              <w:rPr>
                <w:rStyle w:val="Lienhypertexte"/>
                <w:noProof/>
              </w:rPr>
              <w:fldChar w:fldCharType="begin"/>
            </w:r>
            <w:r w:rsidRPr="00BB1B03">
              <w:rPr>
                <w:rStyle w:val="Lienhypertexte"/>
                <w:noProof/>
              </w:rPr>
              <w:instrText xml:space="preserve"> </w:instrText>
            </w:r>
            <w:r>
              <w:rPr>
                <w:noProof/>
              </w:rPr>
              <w:instrText>HYPERLINK \l "_Toc534294782"</w:instrText>
            </w:r>
            <w:r w:rsidRPr="00BB1B03">
              <w:rPr>
                <w:rStyle w:val="Lienhypertexte"/>
                <w:noProof/>
              </w:rPr>
              <w:instrText xml:space="preserve"> </w:instrText>
            </w:r>
            <w:r w:rsidRPr="00BB1B03">
              <w:rPr>
                <w:rStyle w:val="Lienhypertexte"/>
                <w:noProof/>
              </w:rPr>
              <w:fldChar w:fldCharType="separate"/>
            </w:r>
            <w:r w:rsidRPr="00BB1B03">
              <w:rPr>
                <w:rStyle w:val="Lienhypertexte"/>
                <w:noProof/>
              </w:rPr>
              <w:t>4.5.</w:t>
            </w:r>
            <w:r>
              <w:rPr>
                <w:rFonts w:asciiTheme="minorHAnsi" w:eastAsiaTheme="minorEastAsia" w:hAnsiTheme="minorHAnsi" w:cstheme="minorBidi"/>
                <w:noProof/>
                <w:szCs w:val="22"/>
              </w:rPr>
              <w:tab/>
            </w:r>
            <w:r w:rsidRPr="00BB1B03">
              <w:rPr>
                <w:rStyle w:val="Lienhypertexte"/>
                <w:noProof/>
              </w:rPr>
              <w:t>Conclusion</w:t>
            </w:r>
            <w:r>
              <w:rPr>
                <w:noProof/>
                <w:webHidden/>
              </w:rPr>
              <w:tab/>
            </w:r>
            <w:r>
              <w:rPr>
                <w:noProof/>
                <w:webHidden/>
              </w:rPr>
              <w:fldChar w:fldCharType="begin"/>
            </w:r>
            <w:r>
              <w:rPr>
                <w:noProof/>
                <w:webHidden/>
              </w:rPr>
              <w:instrText xml:space="preserve"> PAGEREF _Toc534294782 \h </w:instrText>
            </w:r>
          </w:ins>
          <w:r>
            <w:rPr>
              <w:noProof/>
              <w:webHidden/>
            </w:rPr>
          </w:r>
          <w:r>
            <w:rPr>
              <w:noProof/>
              <w:webHidden/>
            </w:rPr>
            <w:fldChar w:fldCharType="separate"/>
          </w:r>
          <w:ins w:id="180" w:author="omar BENCHEKROUN" w:date="2019-01-03T16:02:00Z">
            <w:r>
              <w:rPr>
                <w:noProof/>
                <w:webHidden/>
              </w:rPr>
              <w:t>95</w:t>
            </w:r>
            <w:r>
              <w:rPr>
                <w:noProof/>
                <w:webHidden/>
              </w:rPr>
              <w:fldChar w:fldCharType="end"/>
            </w:r>
            <w:r w:rsidRPr="00BB1B03">
              <w:rPr>
                <w:rStyle w:val="Lienhypertexte"/>
                <w:noProof/>
              </w:rPr>
              <w:fldChar w:fldCharType="end"/>
            </w:r>
          </w:ins>
        </w:p>
        <w:p w14:paraId="511A44E1" w14:textId="0907116D" w:rsidR="00DE0AA9" w:rsidRDefault="00DE0AA9">
          <w:pPr>
            <w:pStyle w:val="TM1"/>
            <w:rPr>
              <w:ins w:id="181" w:author="omar BENCHEKROUN" w:date="2019-01-03T16:02:00Z"/>
              <w:rFonts w:asciiTheme="minorHAnsi" w:eastAsiaTheme="minorEastAsia" w:hAnsiTheme="minorHAnsi" w:cstheme="minorBidi"/>
              <w:sz w:val="22"/>
              <w:szCs w:val="22"/>
            </w:rPr>
          </w:pPr>
          <w:ins w:id="182" w:author="omar BENCHEKROUN" w:date="2019-01-03T16:02:00Z">
            <w:r w:rsidRPr="00BB1B03">
              <w:rPr>
                <w:rStyle w:val="Lienhypertexte"/>
              </w:rPr>
              <w:fldChar w:fldCharType="begin"/>
            </w:r>
            <w:r w:rsidRPr="00BB1B03">
              <w:rPr>
                <w:rStyle w:val="Lienhypertexte"/>
              </w:rPr>
              <w:instrText xml:space="preserve"> </w:instrText>
            </w:r>
            <w:r>
              <w:instrText>HYPERLINK \l "_Toc534294783"</w:instrText>
            </w:r>
            <w:r w:rsidRPr="00BB1B03">
              <w:rPr>
                <w:rStyle w:val="Lienhypertexte"/>
              </w:rPr>
              <w:instrText xml:space="preserve"> </w:instrText>
            </w:r>
            <w:r w:rsidRPr="00BB1B03">
              <w:rPr>
                <w:rStyle w:val="Lienhypertexte"/>
              </w:rPr>
              <w:fldChar w:fldCharType="separate"/>
            </w:r>
            <w:r w:rsidRPr="00BB1B03">
              <w:rPr>
                <w:rStyle w:val="Lienhypertexte"/>
              </w:rPr>
              <w:t>Conclusion générale</w:t>
            </w:r>
            <w:r>
              <w:rPr>
                <w:webHidden/>
              </w:rPr>
              <w:tab/>
            </w:r>
            <w:r>
              <w:rPr>
                <w:webHidden/>
              </w:rPr>
              <w:fldChar w:fldCharType="begin"/>
            </w:r>
            <w:r>
              <w:rPr>
                <w:webHidden/>
              </w:rPr>
              <w:instrText xml:space="preserve"> PAGEREF _Toc534294783 \h </w:instrText>
            </w:r>
          </w:ins>
          <w:r>
            <w:rPr>
              <w:webHidden/>
            </w:rPr>
          </w:r>
          <w:r>
            <w:rPr>
              <w:webHidden/>
            </w:rPr>
            <w:fldChar w:fldCharType="separate"/>
          </w:r>
          <w:ins w:id="183" w:author="omar BENCHEKROUN" w:date="2019-01-03T16:02:00Z">
            <w:r>
              <w:rPr>
                <w:webHidden/>
              </w:rPr>
              <w:t>96</w:t>
            </w:r>
            <w:r>
              <w:rPr>
                <w:webHidden/>
              </w:rPr>
              <w:fldChar w:fldCharType="end"/>
            </w:r>
            <w:r w:rsidRPr="00BB1B03">
              <w:rPr>
                <w:rStyle w:val="Lienhypertexte"/>
              </w:rPr>
              <w:fldChar w:fldCharType="end"/>
            </w:r>
          </w:ins>
        </w:p>
        <w:p w14:paraId="77D15D8D" w14:textId="2F75FCB0" w:rsidR="00DE0AA9" w:rsidRDefault="00DE0AA9">
          <w:pPr>
            <w:pStyle w:val="TM1"/>
            <w:rPr>
              <w:ins w:id="184" w:author="omar BENCHEKROUN" w:date="2019-01-03T16:02:00Z"/>
              <w:rFonts w:asciiTheme="minorHAnsi" w:eastAsiaTheme="minorEastAsia" w:hAnsiTheme="minorHAnsi" w:cstheme="minorBidi"/>
              <w:sz w:val="22"/>
              <w:szCs w:val="22"/>
            </w:rPr>
          </w:pPr>
          <w:ins w:id="185" w:author="omar BENCHEKROUN" w:date="2019-01-03T16:02:00Z">
            <w:r w:rsidRPr="00BB1B03">
              <w:rPr>
                <w:rStyle w:val="Lienhypertexte"/>
              </w:rPr>
              <w:fldChar w:fldCharType="begin"/>
            </w:r>
            <w:r w:rsidRPr="00BB1B03">
              <w:rPr>
                <w:rStyle w:val="Lienhypertexte"/>
              </w:rPr>
              <w:instrText xml:space="preserve"> </w:instrText>
            </w:r>
            <w:r>
              <w:instrText>HYPERLINK \l "_Toc534294784"</w:instrText>
            </w:r>
            <w:r w:rsidRPr="00BB1B03">
              <w:rPr>
                <w:rStyle w:val="Lienhypertexte"/>
              </w:rPr>
              <w:instrText xml:space="preserve"> </w:instrText>
            </w:r>
            <w:r w:rsidRPr="00BB1B03">
              <w:rPr>
                <w:rStyle w:val="Lienhypertexte"/>
              </w:rPr>
              <w:fldChar w:fldCharType="separate"/>
            </w:r>
            <w:r w:rsidRPr="00BB1B03">
              <w:rPr>
                <w:rStyle w:val="Lienhypertexte"/>
              </w:rPr>
              <w:t>Références</w:t>
            </w:r>
            <w:r>
              <w:rPr>
                <w:webHidden/>
              </w:rPr>
              <w:tab/>
            </w:r>
            <w:r>
              <w:rPr>
                <w:webHidden/>
              </w:rPr>
              <w:fldChar w:fldCharType="begin"/>
            </w:r>
            <w:r>
              <w:rPr>
                <w:webHidden/>
              </w:rPr>
              <w:instrText xml:space="preserve"> PAGEREF _Toc534294784 \h </w:instrText>
            </w:r>
          </w:ins>
          <w:r>
            <w:rPr>
              <w:webHidden/>
            </w:rPr>
          </w:r>
          <w:r>
            <w:rPr>
              <w:webHidden/>
            </w:rPr>
            <w:fldChar w:fldCharType="separate"/>
          </w:r>
          <w:ins w:id="186" w:author="omar BENCHEKROUN" w:date="2019-01-03T16:02:00Z">
            <w:r>
              <w:rPr>
                <w:webHidden/>
              </w:rPr>
              <w:t>97</w:t>
            </w:r>
            <w:r>
              <w:rPr>
                <w:webHidden/>
              </w:rPr>
              <w:fldChar w:fldCharType="end"/>
            </w:r>
            <w:r w:rsidRPr="00BB1B03">
              <w:rPr>
                <w:rStyle w:val="Lienhypertexte"/>
              </w:rPr>
              <w:fldChar w:fldCharType="end"/>
            </w:r>
          </w:ins>
        </w:p>
        <w:p w14:paraId="3580501E" w14:textId="08081FC5" w:rsidR="00C1477A" w:rsidDel="00DE0AA9" w:rsidRDefault="00C1477A">
          <w:pPr>
            <w:pStyle w:val="TM1"/>
            <w:rPr>
              <w:del w:id="187" w:author="omar BENCHEKROUN" w:date="2019-01-03T15:58:00Z"/>
              <w:rFonts w:asciiTheme="minorHAnsi" w:eastAsiaTheme="minorEastAsia" w:hAnsiTheme="minorHAnsi" w:cstheme="minorBidi"/>
              <w:sz w:val="22"/>
              <w:szCs w:val="22"/>
              <w:lang w:eastAsia="zh-CN"/>
            </w:rPr>
          </w:pPr>
          <w:del w:id="188" w:author="omar BENCHEKROUN" w:date="2019-01-03T15:58:00Z">
            <w:r w:rsidRPr="00DE0AA9" w:rsidDel="00DE0AA9">
              <w:rPr>
                <w:rStyle w:val="Lienhypertexte"/>
              </w:rPr>
              <w:delText>Résumé</w:delText>
            </w:r>
            <w:r w:rsidDel="00DE0AA9">
              <w:rPr>
                <w:webHidden/>
              </w:rPr>
              <w:tab/>
            </w:r>
            <w:r w:rsidR="001C03C4" w:rsidDel="00DE0AA9">
              <w:rPr>
                <w:webHidden/>
              </w:rPr>
              <w:delText>2</w:delText>
            </w:r>
          </w:del>
        </w:p>
        <w:p w14:paraId="168E569C" w14:textId="1C3E13AB" w:rsidR="00C1477A" w:rsidDel="00DE0AA9" w:rsidRDefault="00C1477A">
          <w:pPr>
            <w:pStyle w:val="TM1"/>
            <w:rPr>
              <w:del w:id="189" w:author="omar BENCHEKROUN" w:date="2019-01-03T15:58:00Z"/>
              <w:rFonts w:asciiTheme="minorHAnsi" w:eastAsiaTheme="minorEastAsia" w:hAnsiTheme="minorHAnsi" w:cstheme="minorBidi"/>
              <w:sz w:val="22"/>
              <w:szCs w:val="22"/>
              <w:lang w:eastAsia="zh-CN"/>
            </w:rPr>
          </w:pPr>
          <w:del w:id="190" w:author="omar BENCHEKROUN" w:date="2019-01-03T15:58:00Z">
            <w:r w:rsidRPr="00DE0AA9" w:rsidDel="00DE0AA9">
              <w:rPr>
                <w:rStyle w:val="Lienhypertexte"/>
                <w:rFonts w:eastAsiaTheme="majorEastAsia"/>
              </w:rPr>
              <w:delText>Abstract</w:delText>
            </w:r>
            <w:r w:rsidDel="00DE0AA9">
              <w:rPr>
                <w:webHidden/>
              </w:rPr>
              <w:tab/>
            </w:r>
            <w:r w:rsidR="001C03C4" w:rsidDel="00DE0AA9">
              <w:rPr>
                <w:webHidden/>
              </w:rPr>
              <w:delText>3</w:delText>
            </w:r>
          </w:del>
        </w:p>
        <w:p w14:paraId="6D9D4BA0" w14:textId="4AA231D0" w:rsidR="00C1477A" w:rsidDel="00DE0AA9" w:rsidRDefault="00C1477A">
          <w:pPr>
            <w:pStyle w:val="TM1"/>
            <w:rPr>
              <w:del w:id="191" w:author="omar BENCHEKROUN" w:date="2019-01-03T15:58:00Z"/>
              <w:rFonts w:asciiTheme="minorHAnsi" w:eastAsiaTheme="minorEastAsia" w:hAnsiTheme="minorHAnsi" w:cstheme="minorBidi"/>
              <w:sz w:val="22"/>
              <w:szCs w:val="22"/>
              <w:lang w:eastAsia="zh-CN"/>
            </w:rPr>
          </w:pPr>
          <w:del w:id="192" w:author="omar BENCHEKROUN" w:date="2019-01-03T15:58:00Z">
            <w:r w:rsidRPr="00DE0AA9" w:rsidDel="00DE0AA9">
              <w:rPr>
                <w:rStyle w:val="Lienhypertexte"/>
              </w:rPr>
              <w:delText>Remerciements</w:delText>
            </w:r>
            <w:r w:rsidDel="00DE0AA9">
              <w:rPr>
                <w:webHidden/>
              </w:rPr>
              <w:tab/>
            </w:r>
            <w:r w:rsidR="001C03C4" w:rsidDel="00DE0AA9">
              <w:rPr>
                <w:webHidden/>
              </w:rPr>
              <w:delText>4</w:delText>
            </w:r>
          </w:del>
        </w:p>
        <w:p w14:paraId="466B38BA" w14:textId="759EE8C7" w:rsidR="00C1477A" w:rsidDel="00DE0AA9" w:rsidRDefault="00C1477A">
          <w:pPr>
            <w:pStyle w:val="TM1"/>
            <w:rPr>
              <w:del w:id="193" w:author="omar BENCHEKROUN" w:date="2019-01-03T15:58:00Z"/>
              <w:rFonts w:asciiTheme="minorHAnsi" w:eastAsiaTheme="minorEastAsia" w:hAnsiTheme="minorHAnsi" w:cstheme="minorBidi"/>
              <w:sz w:val="22"/>
              <w:szCs w:val="22"/>
              <w:lang w:eastAsia="zh-CN"/>
            </w:rPr>
          </w:pPr>
          <w:del w:id="194" w:author="omar BENCHEKROUN" w:date="2019-01-03T15:58:00Z">
            <w:r w:rsidRPr="00DE0AA9" w:rsidDel="00DE0AA9">
              <w:rPr>
                <w:rStyle w:val="Lienhypertexte"/>
              </w:rPr>
              <w:delText>Sommaire</w:delText>
            </w:r>
            <w:r w:rsidDel="00DE0AA9">
              <w:rPr>
                <w:webHidden/>
              </w:rPr>
              <w:tab/>
            </w:r>
            <w:r w:rsidR="001C03C4" w:rsidDel="00DE0AA9">
              <w:rPr>
                <w:webHidden/>
              </w:rPr>
              <w:delText>5</w:delText>
            </w:r>
          </w:del>
        </w:p>
        <w:p w14:paraId="1A6C1E4D" w14:textId="6CF3AA14" w:rsidR="00C1477A" w:rsidDel="00DE0AA9" w:rsidRDefault="00C1477A">
          <w:pPr>
            <w:pStyle w:val="TM1"/>
            <w:rPr>
              <w:del w:id="195" w:author="omar BENCHEKROUN" w:date="2019-01-03T15:58:00Z"/>
              <w:rFonts w:asciiTheme="minorHAnsi" w:eastAsiaTheme="minorEastAsia" w:hAnsiTheme="minorHAnsi" w:cstheme="minorBidi"/>
              <w:sz w:val="22"/>
              <w:szCs w:val="22"/>
              <w:lang w:eastAsia="zh-CN"/>
            </w:rPr>
          </w:pPr>
          <w:del w:id="196" w:author="omar BENCHEKROUN" w:date="2019-01-03T15:58:00Z">
            <w:r w:rsidRPr="00DE0AA9" w:rsidDel="00DE0AA9">
              <w:rPr>
                <w:rStyle w:val="Lienhypertexte"/>
              </w:rPr>
              <w:delText>Nomenclature</w:delText>
            </w:r>
            <w:r w:rsidDel="00DE0AA9">
              <w:rPr>
                <w:webHidden/>
              </w:rPr>
              <w:tab/>
            </w:r>
            <w:r w:rsidR="001C03C4" w:rsidDel="00DE0AA9">
              <w:rPr>
                <w:webHidden/>
              </w:rPr>
              <w:delText>6</w:delText>
            </w:r>
          </w:del>
        </w:p>
        <w:p w14:paraId="40D32493" w14:textId="610083F5" w:rsidR="00C1477A" w:rsidDel="00DE0AA9" w:rsidRDefault="00C1477A">
          <w:pPr>
            <w:pStyle w:val="TM1"/>
            <w:rPr>
              <w:del w:id="197" w:author="omar BENCHEKROUN" w:date="2019-01-03T15:58:00Z"/>
              <w:rFonts w:asciiTheme="minorHAnsi" w:eastAsiaTheme="minorEastAsia" w:hAnsiTheme="minorHAnsi" w:cstheme="minorBidi"/>
              <w:sz w:val="22"/>
              <w:szCs w:val="22"/>
              <w:lang w:eastAsia="zh-CN"/>
            </w:rPr>
          </w:pPr>
          <w:del w:id="198" w:author="omar BENCHEKROUN" w:date="2019-01-03T15:58:00Z">
            <w:r w:rsidRPr="00DE0AA9" w:rsidDel="00DE0AA9">
              <w:rPr>
                <w:rStyle w:val="Lienhypertexte"/>
              </w:rPr>
              <w:delText>Introduction générale</w:delText>
            </w:r>
            <w:r w:rsidDel="00DE0AA9">
              <w:rPr>
                <w:webHidden/>
              </w:rPr>
              <w:tab/>
            </w:r>
            <w:r w:rsidR="001C03C4" w:rsidDel="00DE0AA9">
              <w:rPr>
                <w:webHidden/>
              </w:rPr>
              <w:delText>11</w:delText>
            </w:r>
          </w:del>
        </w:p>
        <w:p w14:paraId="7F2EE281" w14:textId="56DFF06E" w:rsidR="00C1477A" w:rsidDel="00DE0AA9" w:rsidRDefault="00C1477A">
          <w:pPr>
            <w:pStyle w:val="TM1"/>
            <w:rPr>
              <w:del w:id="199" w:author="omar BENCHEKROUN" w:date="2019-01-03T15:58:00Z"/>
              <w:rFonts w:asciiTheme="minorHAnsi" w:eastAsiaTheme="minorEastAsia" w:hAnsiTheme="minorHAnsi" w:cstheme="minorBidi"/>
              <w:sz w:val="22"/>
              <w:szCs w:val="22"/>
              <w:lang w:eastAsia="zh-CN"/>
            </w:rPr>
          </w:pPr>
          <w:del w:id="200" w:author="omar BENCHEKROUN" w:date="2019-01-03T15:58:00Z">
            <w:r w:rsidRPr="00DE0AA9" w:rsidDel="00DE0AA9">
              <w:rPr>
                <w:rStyle w:val="Lienhypertexte"/>
              </w:rPr>
              <w:delText>Chapitre 1 :  Etude bibliographique</w:delText>
            </w:r>
            <w:r w:rsidDel="00DE0AA9">
              <w:rPr>
                <w:webHidden/>
              </w:rPr>
              <w:tab/>
            </w:r>
            <w:r w:rsidR="001C03C4" w:rsidDel="00DE0AA9">
              <w:rPr>
                <w:webHidden/>
              </w:rPr>
              <w:delText>12</w:delText>
            </w:r>
          </w:del>
        </w:p>
        <w:p w14:paraId="44B47D87" w14:textId="4EE965C2" w:rsidR="00C1477A" w:rsidDel="00DE0AA9" w:rsidRDefault="00C1477A">
          <w:pPr>
            <w:pStyle w:val="TM2"/>
            <w:tabs>
              <w:tab w:val="left" w:pos="880"/>
              <w:tab w:val="right" w:leader="dot" w:pos="9062"/>
            </w:tabs>
            <w:rPr>
              <w:del w:id="201" w:author="omar BENCHEKROUN" w:date="2019-01-03T15:58:00Z"/>
              <w:rFonts w:asciiTheme="minorHAnsi" w:eastAsiaTheme="minorEastAsia" w:hAnsiTheme="minorHAnsi" w:cstheme="minorBidi"/>
              <w:noProof/>
              <w:szCs w:val="22"/>
              <w:lang w:eastAsia="zh-CN"/>
            </w:rPr>
          </w:pPr>
          <w:del w:id="202" w:author="omar BENCHEKROUN" w:date="2019-01-03T15:58:00Z">
            <w:r w:rsidRPr="00DE0AA9" w:rsidDel="00DE0AA9">
              <w:rPr>
                <w:rStyle w:val="Lienhypertexte"/>
                <w:noProof/>
              </w:rPr>
              <w:delText>1.1.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Instabilités de la vibration synchrone</w:delText>
            </w:r>
            <w:r w:rsidDel="00DE0AA9">
              <w:rPr>
                <w:noProof/>
                <w:webHidden/>
              </w:rPr>
              <w:tab/>
            </w:r>
            <w:r w:rsidR="001C03C4" w:rsidDel="00DE0AA9">
              <w:rPr>
                <w:noProof/>
                <w:webHidden/>
              </w:rPr>
              <w:delText>12</w:delText>
            </w:r>
          </w:del>
        </w:p>
        <w:p w14:paraId="5B4077E3" w14:textId="68C9B659" w:rsidR="00C1477A" w:rsidDel="00DE0AA9" w:rsidRDefault="00C1477A">
          <w:pPr>
            <w:pStyle w:val="TM3"/>
            <w:tabs>
              <w:tab w:val="left" w:pos="1320"/>
              <w:tab w:val="right" w:leader="dot" w:pos="9062"/>
            </w:tabs>
            <w:rPr>
              <w:del w:id="203" w:author="omar BENCHEKROUN" w:date="2019-01-03T15:58:00Z"/>
              <w:rFonts w:asciiTheme="minorHAnsi" w:eastAsiaTheme="minorEastAsia" w:hAnsiTheme="minorHAnsi" w:cstheme="minorBidi"/>
              <w:noProof/>
              <w:szCs w:val="22"/>
              <w:lang w:eastAsia="zh-CN"/>
            </w:rPr>
          </w:pPr>
          <w:del w:id="204" w:author="omar BENCHEKROUN" w:date="2019-01-03T15:58:00Z">
            <w:r w:rsidRPr="00DE0AA9" w:rsidDel="00DE0AA9">
              <w:rPr>
                <w:rStyle w:val="Lienhypertexte"/>
                <w:noProof/>
              </w:rPr>
              <w:delText>1.1.1.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Mise en évidence par cas industriels</w:delText>
            </w:r>
            <w:r w:rsidDel="00DE0AA9">
              <w:rPr>
                <w:noProof/>
                <w:webHidden/>
              </w:rPr>
              <w:tab/>
            </w:r>
            <w:r w:rsidR="001C03C4" w:rsidDel="00DE0AA9">
              <w:rPr>
                <w:noProof/>
                <w:webHidden/>
              </w:rPr>
              <w:delText>13</w:delText>
            </w:r>
          </w:del>
        </w:p>
        <w:p w14:paraId="5344231E" w14:textId="07261259" w:rsidR="00C1477A" w:rsidDel="00DE0AA9" w:rsidRDefault="00C1477A">
          <w:pPr>
            <w:pStyle w:val="TM3"/>
            <w:tabs>
              <w:tab w:val="left" w:pos="1320"/>
              <w:tab w:val="right" w:leader="dot" w:pos="9062"/>
            </w:tabs>
            <w:rPr>
              <w:del w:id="205" w:author="omar BENCHEKROUN" w:date="2019-01-03T15:58:00Z"/>
              <w:rFonts w:asciiTheme="minorHAnsi" w:eastAsiaTheme="minorEastAsia" w:hAnsiTheme="minorHAnsi" w:cstheme="minorBidi"/>
              <w:noProof/>
              <w:szCs w:val="22"/>
              <w:lang w:eastAsia="zh-CN"/>
            </w:rPr>
          </w:pPr>
          <w:del w:id="206" w:author="omar BENCHEKROUN" w:date="2019-01-03T15:58:00Z">
            <w:r w:rsidRPr="00DE0AA9" w:rsidDel="00DE0AA9">
              <w:rPr>
                <w:rStyle w:val="Lienhypertexte"/>
                <w:noProof/>
              </w:rPr>
              <w:delText>1.1.2.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Effet Newkirk</w:delText>
            </w:r>
            <w:r w:rsidDel="00DE0AA9">
              <w:rPr>
                <w:noProof/>
                <w:webHidden/>
              </w:rPr>
              <w:tab/>
            </w:r>
            <w:r w:rsidR="001C03C4" w:rsidDel="00DE0AA9">
              <w:rPr>
                <w:noProof/>
                <w:webHidden/>
              </w:rPr>
              <w:delText>15</w:delText>
            </w:r>
          </w:del>
        </w:p>
        <w:p w14:paraId="78042610" w14:textId="7F97EDA6" w:rsidR="00C1477A" w:rsidDel="00DE0AA9" w:rsidRDefault="00C1477A">
          <w:pPr>
            <w:pStyle w:val="TM3"/>
            <w:tabs>
              <w:tab w:val="left" w:pos="1320"/>
              <w:tab w:val="right" w:leader="dot" w:pos="9062"/>
            </w:tabs>
            <w:rPr>
              <w:del w:id="207" w:author="omar BENCHEKROUN" w:date="2019-01-03T15:58:00Z"/>
              <w:rFonts w:asciiTheme="minorHAnsi" w:eastAsiaTheme="minorEastAsia" w:hAnsiTheme="minorHAnsi" w:cstheme="minorBidi"/>
              <w:noProof/>
              <w:szCs w:val="22"/>
              <w:lang w:eastAsia="zh-CN"/>
            </w:rPr>
          </w:pPr>
          <w:del w:id="208" w:author="omar BENCHEKROUN" w:date="2019-01-03T15:58:00Z">
            <w:r w:rsidRPr="00DE0AA9" w:rsidDel="00DE0AA9">
              <w:rPr>
                <w:rStyle w:val="Lienhypertexte"/>
                <w:noProof/>
              </w:rPr>
              <w:delText>1.1.3.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Effet Morton</w:delText>
            </w:r>
            <w:r w:rsidDel="00DE0AA9">
              <w:rPr>
                <w:noProof/>
                <w:webHidden/>
              </w:rPr>
              <w:tab/>
            </w:r>
            <w:r w:rsidR="001C03C4" w:rsidDel="00DE0AA9">
              <w:rPr>
                <w:noProof/>
                <w:webHidden/>
              </w:rPr>
              <w:delText>17</w:delText>
            </w:r>
          </w:del>
        </w:p>
        <w:p w14:paraId="523530CB" w14:textId="4776D533" w:rsidR="00C1477A" w:rsidDel="00DE0AA9" w:rsidRDefault="00C1477A">
          <w:pPr>
            <w:pStyle w:val="TM2"/>
            <w:tabs>
              <w:tab w:val="left" w:pos="880"/>
              <w:tab w:val="right" w:leader="dot" w:pos="9062"/>
            </w:tabs>
            <w:rPr>
              <w:del w:id="209" w:author="omar BENCHEKROUN" w:date="2019-01-03T15:58:00Z"/>
              <w:rFonts w:asciiTheme="minorHAnsi" w:eastAsiaTheme="minorEastAsia" w:hAnsiTheme="minorHAnsi" w:cstheme="minorBidi"/>
              <w:noProof/>
              <w:szCs w:val="22"/>
              <w:lang w:eastAsia="zh-CN"/>
            </w:rPr>
          </w:pPr>
          <w:del w:id="210" w:author="omar BENCHEKROUN" w:date="2019-01-03T15:58:00Z">
            <w:r w:rsidRPr="00DE0AA9" w:rsidDel="00DE0AA9">
              <w:rPr>
                <w:rStyle w:val="Lienhypertexte"/>
                <w:noProof/>
              </w:rPr>
              <w:delText>1.2.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Etudes expérimentales</w:delText>
            </w:r>
            <w:r w:rsidDel="00DE0AA9">
              <w:rPr>
                <w:noProof/>
                <w:webHidden/>
              </w:rPr>
              <w:tab/>
            </w:r>
            <w:r w:rsidR="001C03C4" w:rsidDel="00DE0AA9">
              <w:rPr>
                <w:noProof/>
                <w:webHidden/>
              </w:rPr>
              <w:delText>19</w:delText>
            </w:r>
          </w:del>
        </w:p>
        <w:p w14:paraId="5D9DB4AF" w14:textId="789D1360" w:rsidR="00C1477A" w:rsidDel="00DE0AA9" w:rsidRDefault="00C1477A">
          <w:pPr>
            <w:pStyle w:val="TM2"/>
            <w:tabs>
              <w:tab w:val="left" w:pos="880"/>
              <w:tab w:val="right" w:leader="dot" w:pos="9062"/>
            </w:tabs>
            <w:rPr>
              <w:del w:id="211" w:author="omar BENCHEKROUN" w:date="2019-01-03T15:58:00Z"/>
              <w:rFonts w:asciiTheme="minorHAnsi" w:eastAsiaTheme="minorEastAsia" w:hAnsiTheme="minorHAnsi" w:cstheme="minorBidi"/>
              <w:noProof/>
              <w:szCs w:val="22"/>
              <w:lang w:eastAsia="zh-CN"/>
            </w:rPr>
          </w:pPr>
          <w:del w:id="212" w:author="omar BENCHEKROUN" w:date="2019-01-03T15:58:00Z">
            <w:r w:rsidRPr="00DE0AA9" w:rsidDel="00DE0AA9">
              <w:rPr>
                <w:rStyle w:val="Lienhypertexte"/>
                <w:noProof/>
              </w:rPr>
              <w:delText>1.3.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Etudes numériques</w:delText>
            </w:r>
            <w:r w:rsidDel="00DE0AA9">
              <w:rPr>
                <w:noProof/>
                <w:webHidden/>
              </w:rPr>
              <w:tab/>
            </w:r>
            <w:r w:rsidR="001C03C4" w:rsidDel="00DE0AA9">
              <w:rPr>
                <w:noProof/>
                <w:webHidden/>
              </w:rPr>
              <w:delText>20</w:delText>
            </w:r>
          </w:del>
        </w:p>
        <w:p w14:paraId="06298EB8" w14:textId="28DA92B7" w:rsidR="00C1477A" w:rsidDel="00DE0AA9" w:rsidRDefault="00C1477A">
          <w:pPr>
            <w:pStyle w:val="TM3"/>
            <w:tabs>
              <w:tab w:val="left" w:pos="1320"/>
              <w:tab w:val="right" w:leader="dot" w:pos="9062"/>
            </w:tabs>
            <w:rPr>
              <w:del w:id="213" w:author="omar BENCHEKROUN" w:date="2019-01-03T15:58:00Z"/>
              <w:rFonts w:asciiTheme="minorHAnsi" w:eastAsiaTheme="minorEastAsia" w:hAnsiTheme="minorHAnsi" w:cstheme="minorBidi"/>
              <w:noProof/>
              <w:szCs w:val="22"/>
              <w:lang w:eastAsia="zh-CN"/>
            </w:rPr>
          </w:pPr>
          <w:del w:id="214" w:author="omar BENCHEKROUN" w:date="2019-01-03T15:58:00Z">
            <w:r w:rsidRPr="00DE0AA9" w:rsidDel="00DE0AA9">
              <w:rPr>
                <w:rStyle w:val="Lienhypertexte"/>
                <w:noProof/>
              </w:rPr>
              <w:delText>1.3.1.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Méthodes inspirées de la théorie du contrôle</w:delText>
            </w:r>
            <w:r w:rsidDel="00DE0AA9">
              <w:rPr>
                <w:noProof/>
                <w:webHidden/>
              </w:rPr>
              <w:tab/>
            </w:r>
            <w:r w:rsidR="001C03C4" w:rsidDel="00DE0AA9">
              <w:rPr>
                <w:noProof/>
                <w:webHidden/>
              </w:rPr>
              <w:delText>20</w:delText>
            </w:r>
          </w:del>
        </w:p>
        <w:p w14:paraId="0354E6F7" w14:textId="13C19CDB" w:rsidR="00C1477A" w:rsidDel="00DE0AA9" w:rsidRDefault="00C1477A">
          <w:pPr>
            <w:pStyle w:val="TM3"/>
            <w:tabs>
              <w:tab w:val="left" w:pos="1320"/>
              <w:tab w:val="right" w:leader="dot" w:pos="9062"/>
            </w:tabs>
            <w:rPr>
              <w:del w:id="215" w:author="omar BENCHEKROUN" w:date="2019-01-03T15:58:00Z"/>
              <w:rFonts w:asciiTheme="minorHAnsi" w:eastAsiaTheme="minorEastAsia" w:hAnsiTheme="minorHAnsi" w:cstheme="minorBidi"/>
              <w:noProof/>
              <w:szCs w:val="22"/>
              <w:lang w:eastAsia="zh-CN"/>
            </w:rPr>
          </w:pPr>
          <w:del w:id="216" w:author="omar BENCHEKROUN" w:date="2019-01-03T15:58:00Z">
            <w:r w:rsidRPr="00DE0AA9" w:rsidDel="00DE0AA9">
              <w:rPr>
                <w:rStyle w:val="Lienhypertexte"/>
                <w:noProof/>
              </w:rPr>
              <w:delText>1.3.2.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Méthodes du balourd critique prédéfini</w:delText>
            </w:r>
            <w:r w:rsidDel="00DE0AA9">
              <w:rPr>
                <w:noProof/>
                <w:webHidden/>
              </w:rPr>
              <w:tab/>
            </w:r>
            <w:r w:rsidR="001C03C4" w:rsidDel="00DE0AA9">
              <w:rPr>
                <w:noProof/>
                <w:webHidden/>
              </w:rPr>
              <w:delText>23</w:delText>
            </w:r>
          </w:del>
        </w:p>
        <w:p w14:paraId="6B2D3518" w14:textId="6C91D092" w:rsidR="00C1477A" w:rsidDel="00DE0AA9" w:rsidRDefault="00C1477A">
          <w:pPr>
            <w:pStyle w:val="TM3"/>
            <w:tabs>
              <w:tab w:val="left" w:pos="1320"/>
              <w:tab w:val="right" w:leader="dot" w:pos="9062"/>
            </w:tabs>
            <w:rPr>
              <w:del w:id="217" w:author="omar BENCHEKROUN" w:date="2019-01-03T15:58:00Z"/>
              <w:rFonts w:asciiTheme="minorHAnsi" w:eastAsiaTheme="minorEastAsia" w:hAnsiTheme="minorHAnsi" w:cstheme="minorBidi"/>
              <w:noProof/>
              <w:szCs w:val="22"/>
              <w:lang w:eastAsia="zh-CN"/>
            </w:rPr>
          </w:pPr>
          <w:del w:id="218" w:author="omar BENCHEKROUN" w:date="2019-01-03T15:58:00Z">
            <w:r w:rsidRPr="00DE0AA9" w:rsidDel="00DE0AA9">
              <w:rPr>
                <w:rStyle w:val="Lienhypertexte"/>
                <w:noProof/>
              </w:rPr>
              <w:delText>1.3.3.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Méthodes du rapport thermique</w:delText>
            </w:r>
            <w:r w:rsidDel="00DE0AA9">
              <w:rPr>
                <w:noProof/>
                <w:webHidden/>
              </w:rPr>
              <w:tab/>
            </w:r>
            <w:r w:rsidR="001C03C4" w:rsidDel="00DE0AA9">
              <w:rPr>
                <w:noProof/>
                <w:webHidden/>
              </w:rPr>
              <w:delText>24</w:delText>
            </w:r>
          </w:del>
        </w:p>
        <w:p w14:paraId="405ACFBC" w14:textId="481916E2" w:rsidR="00C1477A" w:rsidDel="00DE0AA9" w:rsidRDefault="00C1477A">
          <w:pPr>
            <w:pStyle w:val="TM3"/>
            <w:tabs>
              <w:tab w:val="left" w:pos="1320"/>
              <w:tab w:val="right" w:leader="dot" w:pos="9062"/>
            </w:tabs>
            <w:rPr>
              <w:del w:id="219" w:author="omar BENCHEKROUN" w:date="2019-01-03T15:58:00Z"/>
              <w:rFonts w:asciiTheme="minorHAnsi" w:eastAsiaTheme="minorEastAsia" w:hAnsiTheme="minorHAnsi" w:cstheme="minorBidi"/>
              <w:noProof/>
              <w:szCs w:val="22"/>
              <w:lang w:eastAsia="zh-CN"/>
            </w:rPr>
          </w:pPr>
          <w:del w:id="220" w:author="omar BENCHEKROUN" w:date="2019-01-03T15:58:00Z">
            <w:r w:rsidRPr="00DE0AA9" w:rsidDel="00DE0AA9">
              <w:rPr>
                <w:rStyle w:val="Lienhypertexte"/>
                <w:noProof/>
              </w:rPr>
              <w:delText>1.3.4.</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Méthodes non-linéaire en régime transitoire</w:delText>
            </w:r>
            <w:r w:rsidDel="00DE0AA9">
              <w:rPr>
                <w:noProof/>
                <w:webHidden/>
              </w:rPr>
              <w:tab/>
            </w:r>
            <w:r w:rsidR="001C03C4" w:rsidDel="00DE0AA9">
              <w:rPr>
                <w:noProof/>
                <w:webHidden/>
              </w:rPr>
              <w:delText>24</w:delText>
            </w:r>
          </w:del>
        </w:p>
        <w:p w14:paraId="76E02CFF" w14:textId="07BAF55A" w:rsidR="00C1477A" w:rsidDel="00DE0AA9" w:rsidRDefault="00C1477A">
          <w:pPr>
            <w:pStyle w:val="TM2"/>
            <w:tabs>
              <w:tab w:val="left" w:pos="880"/>
              <w:tab w:val="right" w:leader="dot" w:pos="9062"/>
            </w:tabs>
            <w:rPr>
              <w:del w:id="221" w:author="omar BENCHEKROUN" w:date="2019-01-03T15:58:00Z"/>
              <w:rFonts w:asciiTheme="minorHAnsi" w:eastAsiaTheme="minorEastAsia" w:hAnsiTheme="minorHAnsi" w:cstheme="minorBidi"/>
              <w:noProof/>
              <w:szCs w:val="22"/>
              <w:lang w:eastAsia="zh-CN"/>
            </w:rPr>
          </w:pPr>
          <w:del w:id="222" w:author="omar BENCHEKROUN" w:date="2019-01-03T15:58:00Z">
            <w:r w:rsidRPr="00DE0AA9" w:rsidDel="00DE0AA9">
              <w:rPr>
                <w:rStyle w:val="Lienhypertexte"/>
                <w:noProof/>
              </w:rPr>
              <w:delText>1.4.</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Stratégie de modélisation</w:delText>
            </w:r>
            <w:r w:rsidDel="00DE0AA9">
              <w:rPr>
                <w:noProof/>
                <w:webHidden/>
              </w:rPr>
              <w:tab/>
            </w:r>
            <w:r w:rsidR="001C03C4" w:rsidDel="00DE0AA9">
              <w:rPr>
                <w:noProof/>
                <w:webHidden/>
              </w:rPr>
              <w:delText>26</w:delText>
            </w:r>
          </w:del>
        </w:p>
        <w:p w14:paraId="112B1A57" w14:textId="174A513D" w:rsidR="00C1477A" w:rsidDel="00DE0AA9" w:rsidRDefault="00C1477A">
          <w:pPr>
            <w:pStyle w:val="TM2"/>
            <w:tabs>
              <w:tab w:val="left" w:pos="880"/>
              <w:tab w:val="right" w:leader="dot" w:pos="9062"/>
            </w:tabs>
            <w:rPr>
              <w:del w:id="223" w:author="omar BENCHEKROUN" w:date="2019-01-03T15:58:00Z"/>
              <w:rFonts w:asciiTheme="minorHAnsi" w:eastAsiaTheme="minorEastAsia" w:hAnsiTheme="minorHAnsi" w:cstheme="minorBidi"/>
              <w:noProof/>
              <w:szCs w:val="22"/>
              <w:lang w:eastAsia="zh-CN"/>
            </w:rPr>
          </w:pPr>
          <w:del w:id="224" w:author="omar BENCHEKROUN" w:date="2019-01-03T15:58:00Z">
            <w:r w:rsidRPr="00DE0AA9" w:rsidDel="00DE0AA9">
              <w:rPr>
                <w:rStyle w:val="Lienhypertexte"/>
                <w:noProof/>
              </w:rPr>
              <w:delText>1.5.</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Conclusion</w:delText>
            </w:r>
            <w:r w:rsidDel="00DE0AA9">
              <w:rPr>
                <w:noProof/>
                <w:webHidden/>
              </w:rPr>
              <w:tab/>
            </w:r>
            <w:r w:rsidR="001C03C4" w:rsidDel="00DE0AA9">
              <w:rPr>
                <w:noProof/>
                <w:webHidden/>
              </w:rPr>
              <w:delText>29</w:delText>
            </w:r>
          </w:del>
        </w:p>
        <w:p w14:paraId="3D9E3E11" w14:textId="7C18AEA0" w:rsidR="00C1477A" w:rsidDel="00DE0AA9" w:rsidRDefault="00C1477A">
          <w:pPr>
            <w:pStyle w:val="TM1"/>
            <w:rPr>
              <w:del w:id="225" w:author="omar BENCHEKROUN" w:date="2019-01-03T15:58:00Z"/>
              <w:rFonts w:asciiTheme="minorHAnsi" w:eastAsiaTheme="minorEastAsia" w:hAnsiTheme="minorHAnsi" w:cstheme="minorBidi"/>
              <w:sz w:val="22"/>
              <w:szCs w:val="22"/>
              <w:lang w:eastAsia="zh-CN"/>
            </w:rPr>
          </w:pPr>
          <w:del w:id="226" w:author="omar BENCHEKROUN" w:date="2019-01-03T15:58:00Z">
            <w:r w:rsidRPr="00DE0AA9" w:rsidDel="00DE0AA9">
              <w:rPr>
                <w:rStyle w:val="Lienhypertexte"/>
              </w:rPr>
              <w:delText>Chapitre 2 :  Modélisation des paliers hydrodynamiques</w:delText>
            </w:r>
            <w:r w:rsidDel="00DE0AA9">
              <w:rPr>
                <w:webHidden/>
              </w:rPr>
              <w:tab/>
            </w:r>
            <w:r w:rsidR="001C03C4" w:rsidDel="00DE0AA9">
              <w:rPr>
                <w:webHidden/>
              </w:rPr>
              <w:delText>30</w:delText>
            </w:r>
          </w:del>
        </w:p>
        <w:p w14:paraId="7ABFF06F" w14:textId="69D931B0" w:rsidR="00C1477A" w:rsidDel="00DE0AA9" w:rsidRDefault="00C1477A">
          <w:pPr>
            <w:pStyle w:val="TM2"/>
            <w:tabs>
              <w:tab w:val="left" w:pos="880"/>
              <w:tab w:val="right" w:leader="dot" w:pos="9062"/>
            </w:tabs>
            <w:rPr>
              <w:del w:id="227" w:author="omar BENCHEKROUN" w:date="2019-01-03T15:58:00Z"/>
              <w:rFonts w:asciiTheme="minorHAnsi" w:eastAsiaTheme="minorEastAsia" w:hAnsiTheme="minorHAnsi" w:cstheme="minorBidi"/>
              <w:noProof/>
              <w:szCs w:val="22"/>
              <w:lang w:eastAsia="zh-CN"/>
            </w:rPr>
          </w:pPr>
          <w:del w:id="228" w:author="omar BENCHEKROUN" w:date="2019-01-03T15:58:00Z">
            <w:r w:rsidRPr="00DE0AA9" w:rsidDel="00DE0AA9">
              <w:rPr>
                <w:rStyle w:val="Lienhypertexte"/>
                <w:noProof/>
              </w:rPr>
              <w:delText>2.1.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Introduction</w:delText>
            </w:r>
            <w:r w:rsidDel="00DE0AA9">
              <w:rPr>
                <w:noProof/>
                <w:webHidden/>
              </w:rPr>
              <w:tab/>
            </w:r>
            <w:r w:rsidR="001C03C4" w:rsidDel="00DE0AA9">
              <w:rPr>
                <w:noProof/>
                <w:webHidden/>
              </w:rPr>
              <w:delText>30</w:delText>
            </w:r>
          </w:del>
        </w:p>
        <w:p w14:paraId="3077BF7F" w14:textId="3B54FFED" w:rsidR="00C1477A" w:rsidDel="00DE0AA9" w:rsidRDefault="00C1477A">
          <w:pPr>
            <w:pStyle w:val="TM2"/>
            <w:tabs>
              <w:tab w:val="left" w:pos="880"/>
              <w:tab w:val="right" w:leader="dot" w:pos="9062"/>
            </w:tabs>
            <w:rPr>
              <w:del w:id="229" w:author="omar BENCHEKROUN" w:date="2019-01-03T15:58:00Z"/>
              <w:rFonts w:asciiTheme="minorHAnsi" w:eastAsiaTheme="minorEastAsia" w:hAnsiTheme="minorHAnsi" w:cstheme="minorBidi"/>
              <w:noProof/>
              <w:szCs w:val="22"/>
              <w:lang w:eastAsia="zh-CN"/>
            </w:rPr>
          </w:pPr>
          <w:del w:id="230" w:author="omar BENCHEKROUN" w:date="2019-01-03T15:58:00Z">
            <w:r w:rsidRPr="00DE0AA9" w:rsidDel="00DE0AA9">
              <w:rPr>
                <w:rStyle w:val="Lienhypertexte"/>
                <w:noProof/>
              </w:rPr>
              <w:delText>2.2.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Epaisseur du film mince en présence d’un désalignement</w:delText>
            </w:r>
            <w:r w:rsidDel="00DE0AA9">
              <w:rPr>
                <w:noProof/>
                <w:webHidden/>
              </w:rPr>
              <w:tab/>
            </w:r>
            <w:r w:rsidR="001C03C4" w:rsidDel="00DE0AA9">
              <w:rPr>
                <w:noProof/>
                <w:webHidden/>
              </w:rPr>
              <w:delText>31</w:delText>
            </w:r>
          </w:del>
        </w:p>
        <w:p w14:paraId="7CFA37A3" w14:textId="159C8186" w:rsidR="00C1477A" w:rsidDel="00DE0AA9" w:rsidRDefault="00C1477A">
          <w:pPr>
            <w:pStyle w:val="TM2"/>
            <w:tabs>
              <w:tab w:val="left" w:pos="880"/>
              <w:tab w:val="right" w:leader="dot" w:pos="9062"/>
            </w:tabs>
            <w:rPr>
              <w:del w:id="231" w:author="omar BENCHEKROUN" w:date="2019-01-03T15:58:00Z"/>
              <w:rFonts w:asciiTheme="minorHAnsi" w:eastAsiaTheme="minorEastAsia" w:hAnsiTheme="minorHAnsi" w:cstheme="minorBidi"/>
              <w:noProof/>
              <w:szCs w:val="22"/>
              <w:lang w:eastAsia="zh-CN"/>
            </w:rPr>
          </w:pPr>
          <w:del w:id="232" w:author="omar BENCHEKROUN" w:date="2019-01-03T15:58:00Z">
            <w:r w:rsidRPr="00DE0AA9" w:rsidDel="00DE0AA9">
              <w:rPr>
                <w:rStyle w:val="Lienhypertexte"/>
                <w:noProof/>
              </w:rPr>
              <w:delText>2.3.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Equations de la lubrification thermohydrodynamique</w:delText>
            </w:r>
            <w:r w:rsidDel="00DE0AA9">
              <w:rPr>
                <w:noProof/>
                <w:webHidden/>
              </w:rPr>
              <w:tab/>
            </w:r>
            <w:r w:rsidR="001C03C4" w:rsidDel="00DE0AA9">
              <w:rPr>
                <w:noProof/>
                <w:webHidden/>
              </w:rPr>
              <w:delText>33</w:delText>
            </w:r>
          </w:del>
        </w:p>
        <w:p w14:paraId="26355384" w14:textId="28543547" w:rsidR="00C1477A" w:rsidDel="00DE0AA9" w:rsidRDefault="00C1477A">
          <w:pPr>
            <w:pStyle w:val="TM3"/>
            <w:tabs>
              <w:tab w:val="left" w:pos="1320"/>
              <w:tab w:val="right" w:leader="dot" w:pos="9062"/>
            </w:tabs>
            <w:rPr>
              <w:del w:id="233" w:author="omar BENCHEKROUN" w:date="2019-01-03T15:58:00Z"/>
              <w:rFonts w:asciiTheme="minorHAnsi" w:eastAsiaTheme="minorEastAsia" w:hAnsiTheme="minorHAnsi" w:cstheme="minorBidi"/>
              <w:noProof/>
              <w:szCs w:val="22"/>
              <w:lang w:eastAsia="zh-CN"/>
            </w:rPr>
          </w:pPr>
          <w:del w:id="234" w:author="omar BENCHEKROUN" w:date="2019-01-03T15:58:00Z">
            <w:r w:rsidRPr="00DE0AA9" w:rsidDel="00DE0AA9">
              <w:rPr>
                <w:rStyle w:val="Lienhypertexte"/>
                <w:noProof/>
              </w:rPr>
              <w:delText>2.3.1.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Equation de Reynolds généralisée</w:delText>
            </w:r>
            <w:r w:rsidDel="00DE0AA9">
              <w:rPr>
                <w:noProof/>
                <w:webHidden/>
              </w:rPr>
              <w:tab/>
            </w:r>
            <w:r w:rsidR="001C03C4" w:rsidDel="00DE0AA9">
              <w:rPr>
                <w:noProof/>
                <w:webHidden/>
              </w:rPr>
              <w:delText>33</w:delText>
            </w:r>
          </w:del>
        </w:p>
        <w:p w14:paraId="66D1A69F" w14:textId="0F808B50" w:rsidR="00C1477A" w:rsidDel="00DE0AA9" w:rsidRDefault="00C1477A">
          <w:pPr>
            <w:pStyle w:val="TM3"/>
            <w:tabs>
              <w:tab w:val="left" w:pos="1320"/>
              <w:tab w:val="right" w:leader="dot" w:pos="9062"/>
            </w:tabs>
            <w:rPr>
              <w:del w:id="235" w:author="omar BENCHEKROUN" w:date="2019-01-03T15:58:00Z"/>
              <w:rFonts w:asciiTheme="minorHAnsi" w:eastAsiaTheme="minorEastAsia" w:hAnsiTheme="minorHAnsi" w:cstheme="minorBidi"/>
              <w:noProof/>
              <w:szCs w:val="22"/>
              <w:lang w:eastAsia="zh-CN"/>
            </w:rPr>
          </w:pPr>
          <w:del w:id="236" w:author="omar BENCHEKROUN" w:date="2019-01-03T15:58:00Z">
            <w:r w:rsidRPr="00DE0AA9" w:rsidDel="00DE0AA9">
              <w:rPr>
                <w:rStyle w:val="Lienhypertexte"/>
                <w:noProof/>
              </w:rPr>
              <w:delText>2.3.2.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Modèles de rupture et reformation du film (cavitation)</w:delText>
            </w:r>
            <w:r w:rsidDel="00DE0AA9">
              <w:rPr>
                <w:noProof/>
                <w:webHidden/>
              </w:rPr>
              <w:tab/>
            </w:r>
            <w:r w:rsidR="001C03C4" w:rsidDel="00DE0AA9">
              <w:rPr>
                <w:noProof/>
                <w:webHidden/>
              </w:rPr>
              <w:delText>36</w:delText>
            </w:r>
          </w:del>
        </w:p>
        <w:p w14:paraId="13F22065" w14:textId="6EF21AFC" w:rsidR="00C1477A" w:rsidDel="00DE0AA9" w:rsidRDefault="00C1477A">
          <w:pPr>
            <w:pStyle w:val="TM3"/>
            <w:tabs>
              <w:tab w:val="left" w:pos="1320"/>
              <w:tab w:val="right" w:leader="dot" w:pos="9062"/>
            </w:tabs>
            <w:rPr>
              <w:del w:id="237" w:author="omar BENCHEKROUN" w:date="2019-01-03T15:58:00Z"/>
              <w:rFonts w:asciiTheme="minorHAnsi" w:eastAsiaTheme="minorEastAsia" w:hAnsiTheme="minorHAnsi" w:cstheme="minorBidi"/>
              <w:noProof/>
              <w:szCs w:val="22"/>
              <w:lang w:eastAsia="zh-CN"/>
            </w:rPr>
          </w:pPr>
          <w:del w:id="238" w:author="omar BENCHEKROUN" w:date="2019-01-03T15:58:00Z">
            <w:r w:rsidRPr="00DE0AA9" w:rsidDel="00DE0AA9">
              <w:rPr>
                <w:rStyle w:val="Lienhypertexte"/>
                <w:noProof/>
              </w:rPr>
              <w:delText>2.3.3.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Equation de l’énergie</w:delText>
            </w:r>
            <w:r w:rsidDel="00DE0AA9">
              <w:rPr>
                <w:noProof/>
                <w:webHidden/>
              </w:rPr>
              <w:tab/>
            </w:r>
            <w:r w:rsidR="001C03C4" w:rsidDel="00DE0AA9">
              <w:rPr>
                <w:noProof/>
                <w:webHidden/>
              </w:rPr>
              <w:delText>38</w:delText>
            </w:r>
          </w:del>
        </w:p>
        <w:p w14:paraId="4AD1751E" w14:textId="3131F88E" w:rsidR="00C1477A" w:rsidDel="00DE0AA9" w:rsidRDefault="00C1477A">
          <w:pPr>
            <w:pStyle w:val="TM3"/>
            <w:tabs>
              <w:tab w:val="left" w:pos="1320"/>
              <w:tab w:val="right" w:leader="dot" w:pos="9062"/>
            </w:tabs>
            <w:rPr>
              <w:del w:id="239" w:author="omar BENCHEKROUN" w:date="2019-01-03T15:58:00Z"/>
              <w:rFonts w:asciiTheme="minorHAnsi" w:eastAsiaTheme="minorEastAsia" w:hAnsiTheme="minorHAnsi" w:cstheme="minorBidi"/>
              <w:noProof/>
              <w:szCs w:val="22"/>
              <w:lang w:eastAsia="zh-CN"/>
            </w:rPr>
          </w:pPr>
          <w:del w:id="240" w:author="omar BENCHEKROUN" w:date="2019-01-03T15:58:00Z">
            <w:r w:rsidRPr="00DE0AA9" w:rsidDel="00DE0AA9">
              <w:rPr>
                <w:rStyle w:val="Lienhypertexte"/>
                <w:noProof/>
              </w:rPr>
              <w:delText>2.3.4.</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Résolution des équations couplées</w:delText>
            </w:r>
            <w:r w:rsidDel="00DE0AA9">
              <w:rPr>
                <w:noProof/>
                <w:webHidden/>
              </w:rPr>
              <w:tab/>
            </w:r>
            <w:r w:rsidR="001C03C4" w:rsidDel="00DE0AA9">
              <w:rPr>
                <w:noProof/>
                <w:webHidden/>
              </w:rPr>
              <w:delText>38</w:delText>
            </w:r>
          </w:del>
        </w:p>
        <w:p w14:paraId="6086E31A" w14:textId="1FB6BA04" w:rsidR="00C1477A" w:rsidDel="00DE0AA9" w:rsidRDefault="00C1477A">
          <w:pPr>
            <w:pStyle w:val="TM3"/>
            <w:tabs>
              <w:tab w:val="left" w:pos="1320"/>
              <w:tab w:val="right" w:leader="dot" w:pos="9062"/>
            </w:tabs>
            <w:rPr>
              <w:del w:id="241" w:author="omar BENCHEKROUN" w:date="2019-01-03T15:58:00Z"/>
              <w:rFonts w:asciiTheme="minorHAnsi" w:eastAsiaTheme="minorEastAsia" w:hAnsiTheme="minorHAnsi" w:cstheme="minorBidi"/>
              <w:noProof/>
              <w:szCs w:val="22"/>
              <w:lang w:eastAsia="zh-CN"/>
            </w:rPr>
          </w:pPr>
          <w:del w:id="242" w:author="omar BENCHEKROUN" w:date="2019-01-03T15:58:00Z">
            <w:r w:rsidRPr="00DE0AA9" w:rsidDel="00DE0AA9">
              <w:rPr>
                <w:rStyle w:val="Lienhypertexte"/>
                <w:noProof/>
              </w:rPr>
              <w:delText>2.3.5.</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Méthode de colocation des points de Lobatto</w:delText>
            </w:r>
            <w:r w:rsidDel="00DE0AA9">
              <w:rPr>
                <w:noProof/>
                <w:webHidden/>
              </w:rPr>
              <w:tab/>
            </w:r>
            <w:r w:rsidR="001C03C4" w:rsidDel="00DE0AA9">
              <w:rPr>
                <w:noProof/>
                <w:webHidden/>
              </w:rPr>
              <w:delText>43</w:delText>
            </w:r>
          </w:del>
        </w:p>
        <w:p w14:paraId="31C3492B" w14:textId="75943A91" w:rsidR="00C1477A" w:rsidDel="00DE0AA9" w:rsidRDefault="00C1477A">
          <w:pPr>
            <w:pStyle w:val="TM2"/>
            <w:tabs>
              <w:tab w:val="left" w:pos="880"/>
              <w:tab w:val="right" w:leader="dot" w:pos="9062"/>
            </w:tabs>
            <w:rPr>
              <w:del w:id="243" w:author="omar BENCHEKROUN" w:date="2019-01-03T15:58:00Z"/>
              <w:rFonts w:asciiTheme="minorHAnsi" w:eastAsiaTheme="minorEastAsia" w:hAnsiTheme="minorHAnsi" w:cstheme="minorBidi"/>
              <w:noProof/>
              <w:szCs w:val="22"/>
              <w:lang w:eastAsia="zh-CN"/>
            </w:rPr>
          </w:pPr>
          <w:del w:id="244" w:author="omar BENCHEKROUN" w:date="2019-01-03T15:58:00Z">
            <w:r w:rsidRPr="00DE0AA9" w:rsidDel="00DE0AA9">
              <w:rPr>
                <w:rStyle w:val="Lienhypertexte"/>
                <w:noProof/>
              </w:rPr>
              <w:delText>2.4.</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Efforts générés dans paliers hydrodynamiques</w:delText>
            </w:r>
            <w:r w:rsidDel="00DE0AA9">
              <w:rPr>
                <w:noProof/>
                <w:webHidden/>
              </w:rPr>
              <w:tab/>
            </w:r>
            <w:r w:rsidR="001C03C4" w:rsidDel="00DE0AA9">
              <w:rPr>
                <w:noProof/>
                <w:webHidden/>
              </w:rPr>
              <w:delText>45</w:delText>
            </w:r>
          </w:del>
        </w:p>
        <w:p w14:paraId="2BDABF9A" w14:textId="0D26C4FB" w:rsidR="00C1477A" w:rsidDel="00DE0AA9" w:rsidRDefault="00C1477A">
          <w:pPr>
            <w:pStyle w:val="TM2"/>
            <w:tabs>
              <w:tab w:val="left" w:pos="880"/>
              <w:tab w:val="right" w:leader="dot" w:pos="9062"/>
            </w:tabs>
            <w:rPr>
              <w:del w:id="245" w:author="omar BENCHEKROUN" w:date="2019-01-03T15:58:00Z"/>
              <w:rFonts w:asciiTheme="minorHAnsi" w:eastAsiaTheme="minorEastAsia" w:hAnsiTheme="minorHAnsi" w:cstheme="minorBidi"/>
              <w:noProof/>
              <w:szCs w:val="22"/>
              <w:lang w:eastAsia="zh-CN"/>
            </w:rPr>
          </w:pPr>
          <w:del w:id="246" w:author="omar BENCHEKROUN" w:date="2019-01-03T15:58:00Z">
            <w:r w:rsidRPr="00DE0AA9" w:rsidDel="00DE0AA9">
              <w:rPr>
                <w:rStyle w:val="Lienhypertexte"/>
                <w:noProof/>
              </w:rPr>
              <w:delText>2.5.</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Études de cas d’un palier avec deux lobes</w:delText>
            </w:r>
            <w:r w:rsidDel="00DE0AA9">
              <w:rPr>
                <w:noProof/>
                <w:webHidden/>
              </w:rPr>
              <w:tab/>
            </w:r>
            <w:r w:rsidR="001C03C4" w:rsidDel="00DE0AA9">
              <w:rPr>
                <w:noProof/>
                <w:webHidden/>
              </w:rPr>
              <w:delText>46</w:delText>
            </w:r>
          </w:del>
        </w:p>
        <w:p w14:paraId="01F54DA4" w14:textId="00874A8F" w:rsidR="00C1477A" w:rsidDel="00DE0AA9" w:rsidRDefault="00C1477A">
          <w:pPr>
            <w:pStyle w:val="TM2"/>
            <w:tabs>
              <w:tab w:val="left" w:pos="880"/>
              <w:tab w:val="right" w:leader="dot" w:pos="9062"/>
            </w:tabs>
            <w:rPr>
              <w:del w:id="247" w:author="omar BENCHEKROUN" w:date="2019-01-03T15:58:00Z"/>
              <w:rFonts w:asciiTheme="minorHAnsi" w:eastAsiaTheme="minorEastAsia" w:hAnsiTheme="minorHAnsi" w:cstheme="minorBidi"/>
              <w:noProof/>
              <w:szCs w:val="22"/>
              <w:lang w:eastAsia="zh-CN"/>
            </w:rPr>
          </w:pPr>
          <w:del w:id="248" w:author="omar BENCHEKROUN" w:date="2019-01-03T15:58:00Z">
            <w:r w:rsidRPr="00DE0AA9" w:rsidDel="00DE0AA9">
              <w:rPr>
                <w:rStyle w:val="Lienhypertexte"/>
                <w:noProof/>
              </w:rPr>
              <w:delText>2.6.</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Conclusion</w:delText>
            </w:r>
            <w:r w:rsidDel="00DE0AA9">
              <w:rPr>
                <w:noProof/>
                <w:webHidden/>
              </w:rPr>
              <w:tab/>
            </w:r>
            <w:r w:rsidR="001C03C4" w:rsidDel="00DE0AA9">
              <w:rPr>
                <w:noProof/>
                <w:webHidden/>
              </w:rPr>
              <w:delText>49</w:delText>
            </w:r>
          </w:del>
        </w:p>
        <w:p w14:paraId="3AB04620" w14:textId="01E0AC1C" w:rsidR="00C1477A" w:rsidDel="00DE0AA9" w:rsidRDefault="00C1477A">
          <w:pPr>
            <w:pStyle w:val="TM1"/>
            <w:rPr>
              <w:del w:id="249" w:author="omar BENCHEKROUN" w:date="2019-01-03T15:58:00Z"/>
              <w:rFonts w:asciiTheme="minorHAnsi" w:eastAsiaTheme="minorEastAsia" w:hAnsiTheme="minorHAnsi" w:cstheme="minorBidi"/>
              <w:sz w:val="22"/>
              <w:szCs w:val="22"/>
              <w:lang w:eastAsia="zh-CN"/>
            </w:rPr>
          </w:pPr>
          <w:del w:id="250" w:author="omar BENCHEKROUN" w:date="2019-01-03T15:58:00Z">
            <w:r w:rsidRPr="00DE0AA9" w:rsidDel="00DE0AA9">
              <w:rPr>
                <w:rStyle w:val="Lienhypertexte"/>
              </w:rPr>
              <w:delText>Chapitre 3 :  Modélisation des rotors</w:delText>
            </w:r>
            <w:r w:rsidDel="00DE0AA9">
              <w:rPr>
                <w:webHidden/>
              </w:rPr>
              <w:tab/>
            </w:r>
            <w:r w:rsidR="001C03C4" w:rsidDel="00DE0AA9">
              <w:rPr>
                <w:webHidden/>
              </w:rPr>
              <w:delText>51</w:delText>
            </w:r>
          </w:del>
        </w:p>
        <w:p w14:paraId="177F004A" w14:textId="11CD7488" w:rsidR="00C1477A" w:rsidDel="00DE0AA9" w:rsidRDefault="00C1477A">
          <w:pPr>
            <w:pStyle w:val="TM2"/>
            <w:tabs>
              <w:tab w:val="left" w:pos="880"/>
              <w:tab w:val="right" w:leader="dot" w:pos="9062"/>
            </w:tabs>
            <w:rPr>
              <w:del w:id="251" w:author="omar BENCHEKROUN" w:date="2019-01-03T15:58:00Z"/>
              <w:rFonts w:asciiTheme="minorHAnsi" w:eastAsiaTheme="minorEastAsia" w:hAnsiTheme="minorHAnsi" w:cstheme="minorBidi"/>
              <w:noProof/>
              <w:szCs w:val="22"/>
              <w:lang w:eastAsia="zh-CN"/>
            </w:rPr>
          </w:pPr>
          <w:del w:id="252" w:author="omar BENCHEKROUN" w:date="2019-01-03T15:58:00Z">
            <w:r w:rsidRPr="00DE0AA9" w:rsidDel="00DE0AA9">
              <w:rPr>
                <w:rStyle w:val="Lienhypertexte"/>
                <w:noProof/>
              </w:rPr>
              <w:delText>3.1.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Modèle thermomécanique des rotors</w:delText>
            </w:r>
            <w:r w:rsidDel="00DE0AA9">
              <w:rPr>
                <w:noProof/>
                <w:webHidden/>
              </w:rPr>
              <w:tab/>
            </w:r>
            <w:r w:rsidR="001C03C4" w:rsidDel="00DE0AA9">
              <w:rPr>
                <w:noProof/>
                <w:webHidden/>
              </w:rPr>
              <w:delText>51</w:delText>
            </w:r>
          </w:del>
        </w:p>
        <w:p w14:paraId="7E3AC602" w14:textId="2CDC2BA4" w:rsidR="00C1477A" w:rsidDel="00DE0AA9" w:rsidRDefault="00C1477A">
          <w:pPr>
            <w:pStyle w:val="TM3"/>
            <w:tabs>
              <w:tab w:val="left" w:pos="1320"/>
              <w:tab w:val="right" w:leader="dot" w:pos="9062"/>
            </w:tabs>
            <w:rPr>
              <w:del w:id="253" w:author="omar BENCHEKROUN" w:date="2019-01-03T15:58:00Z"/>
              <w:rFonts w:asciiTheme="minorHAnsi" w:eastAsiaTheme="minorEastAsia" w:hAnsiTheme="minorHAnsi" w:cstheme="minorBidi"/>
              <w:noProof/>
              <w:szCs w:val="22"/>
              <w:lang w:eastAsia="zh-CN"/>
            </w:rPr>
          </w:pPr>
          <w:del w:id="254" w:author="omar BENCHEKROUN" w:date="2019-01-03T15:58:00Z">
            <w:r w:rsidRPr="00DE0AA9" w:rsidDel="00DE0AA9">
              <w:rPr>
                <w:rStyle w:val="Lienhypertexte"/>
                <w:noProof/>
              </w:rPr>
              <w:delText>3.1.1.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Modèle thermique linéaire</w:delText>
            </w:r>
            <w:r w:rsidDel="00DE0AA9">
              <w:rPr>
                <w:noProof/>
                <w:webHidden/>
              </w:rPr>
              <w:tab/>
            </w:r>
            <w:r w:rsidR="001C03C4" w:rsidDel="00DE0AA9">
              <w:rPr>
                <w:noProof/>
                <w:webHidden/>
              </w:rPr>
              <w:delText>52</w:delText>
            </w:r>
          </w:del>
        </w:p>
        <w:p w14:paraId="2FCB4499" w14:textId="3E0FE5AF" w:rsidR="00C1477A" w:rsidDel="00DE0AA9" w:rsidRDefault="00C1477A">
          <w:pPr>
            <w:pStyle w:val="TM3"/>
            <w:tabs>
              <w:tab w:val="left" w:pos="1320"/>
              <w:tab w:val="right" w:leader="dot" w:pos="9062"/>
            </w:tabs>
            <w:rPr>
              <w:del w:id="255" w:author="omar BENCHEKROUN" w:date="2019-01-03T15:58:00Z"/>
              <w:rFonts w:asciiTheme="minorHAnsi" w:eastAsiaTheme="minorEastAsia" w:hAnsiTheme="minorHAnsi" w:cstheme="minorBidi"/>
              <w:noProof/>
              <w:szCs w:val="22"/>
              <w:lang w:eastAsia="zh-CN"/>
            </w:rPr>
          </w:pPr>
          <w:del w:id="256" w:author="omar BENCHEKROUN" w:date="2019-01-03T15:58:00Z">
            <w:r w:rsidRPr="00DE0AA9" w:rsidDel="00DE0AA9">
              <w:rPr>
                <w:rStyle w:val="Lienhypertexte"/>
                <w:noProof/>
              </w:rPr>
              <w:delText>3.1.2.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Modèle de déformation thermique</w:delText>
            </w:r>
            <w:r w:rsidDel="00DE0AA9">
              <w:rPr>
                <w:noProof/>
                <w:webHidden/>
              </w:rPr>
              <w:tab/>
            </w:r>
            <w:r w:rsidR="001C03C4" w:rsidDel="00DE0AA9">
              <w:rPr>
                <w:noProof/>
                <w:webHidden/>
              </w:rPr>
              <w:delText>54</w:delText>
            </w:r>
          </w:del>
        </w:p>
        <w:p w14:paraId="24135D74" w14:textId="7F3CF0E7" w:rsidR="00C1477A" w:rsidDel="00DE0AA9" w:rsidRDefault="00C1477A">
          <w:pPr>
            <w:pStyle w:val="TM2"/>
            <w:tabs>
              <w:tab w:val="left" w:pos="880"/>
              <w:tab w:val="right" w:leader="dot" w:pos="9062"/>
            </w:tabs>
            <w:rPr>
              <w:del w:id="257" w:author="omar BENCHEKROUN" w:date="2019-01-03T15:58:00Z"/>
              <w:rFonts w:asciiTheme="minorHAnsi" w:eastAsiaTheme="minorEastAsia" w:hAnsiTheme="minorHAnsi" w:cstheme="minorBidi"/>
              <w:noProof/>
              <w:szCs w:val="22"/>
              <w:lang w:eastAsia="zh-CN"/>
            </w:rPr>
          </w:pPr>
          <w:del w:id="258" w:author="omar BENCHEKROUN" w:date="2019-01-03T15:58:00Z">
            <w:r w:rsidRPr="00DE0AA9" w:rsidDel="00DE0AA9">
              <w:rPr>
                <w:rStyle w:val="Lienhypertexte"/>
                <w:noProof/>
              </w:rPr>
              <w:delText>3.2.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Modèles dynamiques des rotors</w:delText>
            </w:r>
            <w:r w:rsidDel="00DE0AA9">
              <w:rPr>
                <w:noProof/>
                <w:webHidden/>
              </w:rPr>
              <w:tab/>
            </w:r>
            <w:r w:rsidR="001C03C4" w:rsidDel="00DE0AA9">
              <w:rPr>
                <w:noProof/>
                <w:webHidden/>
              </w:rPr>
              <w:delText>57</w:delText>
            </w:r>
          </w:del>
        </w:p>
        <w:p w14:paraId="15F4E3A4" w14:textId="370A8B32" w:rsidR="00C1477A" w:rsidDel="00DE0AA9" w:rsidRDefault="00C1477A">
          <w:pPr>
            <w:pStyle w:val="TM3"/>
            <w:tabs>
              <w:tab w:val="left" w:pos="1320"/>
              <w:tab w:val="right" w:leader="dot" w:pos="9062"/>
            </w:tabs>
            <w:rPr>
              <w:del w:id="259" w:author="omar BENCHEKROUN" w:date="2019-01-03T15:58:00Z"/>
              <w:rFonts w:asciiTheme="minorHAnsi" w:eastAsiaTheme="minorEastAsia" w:hAnsiTheme="minorHAnsi" w:cstheme="minorBidi"/>
              <w:noProof/>
              <w:szCs w:val="22"/>
              <w:lang w:eastAsia="zh-CN"/>
            </w:rPr>
          </w:pPr>
          <w:del w:id="260" w:author="omar BENCHEKROUN" w:date="2019-01-03T15:58:00Z">
            <w:r w:rsidRPr="00DE0AA9" w:rsidDel="00DE0AA9">
              <w:rPr>
                <w:rStyle w:val="Lienhypertexte"/>
                <w:noProof/>
              </w:rPr>
              <w:delText>3.2.1.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Rotor rigide à quatres degrés deliberté</w:delText>
            </w:r>
            <w:r w:rsidDel="00DE0AA9">
              <w:rPr>
                <w:noProof/>
                <w:webHidden/>
              </w:rPr>
              <w:tab/>
            </w:r>
            <w:r w:rsidR="001C03C4" w:rsidDel="00DE0AA9">
              <w:rPr>
                <w:noProof/>
                <w:webHidden/>
              </w:rPr>
              <w:delText>57</w:delText>
            </w:r>
          </w:del>
        </w:p>
        <w:p w14:paraId="6ECDBC67" w14:textId="45F142D2" w:rsidR="00C1477A" w:rsidDel="00DE0AA9" w:rsidRDefault="00C1477A">
          <w:pPr>
            <w:pStyle w:val="TM3"/>
            <w:tabs>
              <w:tab w:val="left" w:pos="1320"/>
              <w:tab w:val="right" w:leader="dot" w:pos="9062"/>
            </w:tabs>
            <w:rPr>
              <w:del w:id="261" w:author="omar BENCHEKROUN" w:date="2019-01-03T15:58:00Z"/>
              <w:rFonts w:asciiTheme="minorHAnsi" w:eastAsiaTheme="minorEastAsia" w:hAnsiTheme="minorHAnsi" w:cstheme="minorBidi"/>
              <w:noProof/>
              <w:szCs w:val="22"/>
              <w:lang w:eastAsia="zh-CN"/>
            </w:rPr>
          </w:pPr>
          <w:del w:id="262" w:author="omar BENCHEKROUN" w:date="2019-01-03T15:58:00Z">
            <w:r w:rsidRPr="00DE0AA9" w:rsidDel="00DE0AA9">
              <w:rPr>
                <w:rStyle w:val="Lienhypertexte"/>
                <w:noProof/>
              </w:rPr>
              <w:delText>3.2.2.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 xml:space="preserve">Rotor flexible à </w:delText>
            </w:r>
            <m:oMath>
              <m:r>
                <m:rPr>
                  <m:sty m:val="p"/>
                </m:rPr>
                <w:rPr>
                  <w:rStyle w:val="Lienhypertexte"/>
                  <w:rFonts w:ascii="Cambria Math" w:hAnsi="Cambria Math"/>
                  <w:noProof/>
                </w:rPr>
                <m:t>n</m:t>
              </m:r>
            </m:oMath>
            <w:r w:rsidRPr="00DE0AA9" w:rsidDel="00DE0AA9">
              <w:rPr>
                <w:rStyle w:val="Lienhypertexte"/>
                <w:noProof/>
              </w:rPr>
              <w:delText xml:space="preserve"> degrés de liberté</w:delText>
            </w:r>
            <w:r w:rsidDel="00DE0AA9">
              <w:rPr>
                <w:noProof/>
                <w:webHidden/>
              </w:rPr>
              <w:tab/>
            </w:r>
            <w:r w:rsidR="001C03C4" w:rsidDel="00DE0AA9">
              <w:rPr>
                <w:noProof/>
                <w:webHidden/>
              </w:rPr>
              <w:delText>59</w:delText>
            </w:r>
          </w:del>
        </w:p>
        <w:p w14:paraId="65C1B39A" w14:textId="177F5220" w:rsidR="00C1477A" w:rsidDel="00DE0AA9" w:rsidRDefault="00C1477A">
          <w:pPr>
            <w:pStyle w:val="TM3"/>
            <w:tabs>
              <w:tab w:val="left" w:pos="1320"/>
              <w:tab w:val="right" w:leader="dot" w:pos="9062"/>
            </w:tabs>
            <w:rPr>
              <w:del w:id="263" w:author="omar BENCHEKROUN" w:date="2019-01-03T15:58:00Z"/>
              <w:rFonts w:asciiTheme="minorHAnsi" w:eastAsiaTheme="minorEastAsia" w:hAnsiTheme="minorHAnsi" w:cstheme="minorBidi"/>
              <w:noProof/>
              <w:szCs w:val="22"/>
              <w:lang w:eastAsia="zh-CN"/>
            </w:rPr>
          </w:pPr>
          <w:del w:id="264" w:author="omar BENCHEKROUN" w:date="2019-01-03T15:58:00Z">
            <w:r w:rsidRPr="00DE0AA9" w:rsidDel="00DE0AA9">
              <w:rPr>
                <w:rStyle w:val="Lienhypertexte"/>
                <w:noProof/>
              </w:rPr>
              <w:delText>3.2.3.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Méthode numérique d’intégration temporelles</w:delText>
            </w:r>
            <w:r w:rsidDel="00DE0AA9">
              <w:rPr>
                <w:noProof/>
                <w:webHidden/>
              </w:rPr>
              <w:tab/>
            </w:r>
            <w:r w:rsidR="001C03C4" w:rsidDel="00DE0AA9">
              <w:rPr>
                <w:noProof/>
                <w:webHidden/>
              </w:rPr>
              <w:delText>60</w:delText>
            </w:r>
          </w:del>
        </w:p>
        <w:p w14:paraId="53140245" w14:textId="26E2D318" w:rsidR="00C1477A" w:rsidDel="00DE0AA9" w:rsidRDefault="00C1477A">
          <w:pPr>
            <w:pStyle w:val="TM3"/>
            <w:tabs>
              <w:tab w:val="left" w:pos="1320"/>
              <w:tab w:val="right" w:leader="dot" w:pos="9062"/>
            </w:tabs>
            <w:rPr>
              <w:del w:id="265" w:author="omar BENCHEKROUN" w:date="2019-01-03T15:58:00Z"/>
              <w:rFonts w:asciiTheme="minorHAnsi" w:eastAsiaTheme="minorEastAsia" w:hAnsiTheme="minorHAnsi" w:cstheme="minorBidi"/>
              <w:noProof/>
              <w:szCs w:val="22"/>
              <w:lang w:eastAsia="zh-CN"/>
            </w:rPr>
          </w:pPr>
          <w:del w:id="266" w:author="omar BENCHEKROUN" w:date="2019-01-03T15:58:00Z">
            <w:r w:rsidRPr="00DE0AA9" w:rsidDel="00DE0AA9">
              <w:rPr>
                <w:rStyle w:val="Lienhypertexte"/>
                <w:noProof/>
              </w:rPr>
              <w:delText>3.2.4.</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Vibration synchrone et sa solution périodique</w:delText>
            </w:r>
            <w:r w:rsidDel="00DE0AA9">
              <w:rPr>
                <w:noProof/>
                <w:webHidden/>
              </w:rPr>
              <w:tab/>
            </w:r>
            <w:r w:rsidR="001C03C4" w:rsidDel="00DE0AA9">
              <w:rPr>
                <w:noProof/>
                <w:webHidden/>
              </w:rPr>
              <w:delText>63</w:delText>
            </w:r>
          </w:del>
        </w:p>
        <w:p w14:paraId="41A7FD6A" w14:textId="6FE90A44" w:rsidR="00C1477A" w:rsidDel="00DE0AA9" w:rsidRDefault="00C1477A">
          <w:pPr>
            <w:pStyle w:val="TM2"/>
            <w:tabs>
              <w:tab w:val="left" w:pos="880"/>
              <w:tab w:val="right" w:leader="dot" w:pos="9062"/>
            </w:tabs>
            <w:rPr>
              <w:del w:id="267" w:author="omar BENCHEKROUN" w:date="2019-01-03T15:58:00Z"/>
              <w:rFonts w:asciiTheme="minorHAnsi" w:eastAsiaTheme="minorEastAsia" w:hAnsiTheme="minorHAnsi" w:cstheme="minorBidi"/>
              <w:noProof/>
              <w:szCs w:val="22"/>
              <w:lang w:eastAsia="zh-CN"/>
            </w:rPr>
          </w:pPr>
          <w:del w:id="268" w:author="omar BENCHEKROUN" w:date="2019-01-03T15:58:00Z">
            <w:r w:rsidRPr="00DE0AA9" w:rsidDel="00DE0AA9">
              <w:rPr>
                <w:rStyle w:val="Lienhypertexte"/>
                <w:noProof/>
              </w:rPr>
              <w:delText>3.3.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Modélisation du balourd thermique</w:delText>
            </w:r>
            <w:r w:rsidDel="00DE0AA9">
              <w:rPr>
                <w:noProof/>
                <w:webHidden/>
              </w:rPr>
              <w:tab/>
            </w:r>
            <w:r w:rsidR="001C03C4" w:rsidDel="00DE0AA9">
              <w:rPr>
                <w:noProof/>
                <w:webHidden/>
              </w:rPr>
              <w:delText>67</w:delText>
            </w:r>
          </w:del>
        </w:p>
        <w:p w14:paraId="64B19802" w14:textId="1329E7C5" w:rsidR="00C1477A" w:rsidDel="00DE0AA9" w:rsidRDefault="00C1477A">
          <w:pPr>
            <w:pStyle w:val="TM3"/>
            <w:tabs>
              <w:tab w:val="left" w:pos="1320"/>
              <w:tab w:val="right" w:leader="dot" w:pos="9062"/>
            </w:tabs>
            <w:rPr>
              <w:del w:id="269" w:author="omar BENCHEKROUN" w:date="2019-01-03T15:58:00Z"/>
              <w:rFonts w:asciiTheme="minorHAnsi" w:eastAsiaTheme="minorEastAsia" w:hAnsiTheme="minorHAnsi" w:cstheme="minorBidi"/>
              <w:noProof/>
              <w:szCs w:val="22"/>
              <w:lang w:eastAsia="zh-CN"/>
            </w:rPr>
          </w:pPr>
          <w:del w:id="270" w:author="omar BENCHEKROUN" w:date="2019-01-03T15:58:00Z">
            <w:r w:rsidRPr="00DE0AA9" w:rsidDel="00DE0AA9">
              <w:rPr>
                <w:rStyle w:val="Lienhypertexte"/>
                <w:noProof/>
              </w:rPr>
              <w:delText>3.3.1.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Approche des masses conconcentrées</w:delText>
            </w:r>
            <w:r w:rsidDel="00DE0AA9">
              <w:rPr>
                <w:noProof/>
                <w:webHidden/>
              </w:rPr>
              <w:tab/>
            </w:r>
            <w:r w:rsidR="001C03C4" w:rsidDel="00DE0AA9">
              <w:rPr>
                <w:noProof/>
                <w:webHidden/>
              </w:rPr>
              <w:delText>67</w:delText>
            </w:r>
          </w:del>
        </w:p>
        <w:p w14:paraId="0C217007" w14:textId="385A3B37" w:rsidR="00C1477A" w:rsidDel="00DE0AA9" w:rsidRDefault="00C1477A">
          <w:pPr>
            <w:pStyle w:val="TM3"/>
            <w:tabs>
              <w:tab w:val="left" w:pos="1320"/>
              <w:tab w:val="right" w:leader="dot" w:pos="9062"/>
            </w:tabs>
            <w:rPr>
              <w:del w:id="271" w:author="omar BENCHEKROUN" w:date="2019-01-03T15:58:00Z"/>
              <w:rFonts w:asciiTheme="minorHAnsi" w:eastAsiaTheme="minorEastAsia" w:hAnsiTheme="minorHAnsi" w:cstheme="minorBidi"/>
              <w:noProof/>
              <w:szCs w:val="22"/>
              <w:lang w:eastAsia="zh-CN"/>
            </w:rPr>
          </w:pPr>
          <w:del w:id="272" w:author="omar BENCHEKROUN" w:date="2019-01-03T15:58:00Z">
            <w:r w:rsidRPr="00DE0AA9" w:rsidDel="00DE0AA9">
              <w:rPr>
                <w:rStyle w:val="Lienhypertexte"/>
                <w:noProof/>
              </w:rPr>
              <w:delText>3.3.2.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Approche de défauts de la fibre neutre</w:delText>
            </w:r>
            <w:r w:rsidDel="00DE0AA9">
              <w:rPr>
                <w:noProof/>
                <w:webHidden/>
              </w:rPr>
              <w:tab/>
            </w:r>
            <w:r w:rsidR="001C03C4" w:rsidDel="00DE0AA9">
              <w:rPr>
                <w:noProof/>
                <w:webHidden/>
              </w:rPr>
              <w:delText>68</w:delText>
            </w:r>
          </w:del>
        </w:p>
        <w:p w14:paraId="79D37436" w14:textId="5EB3818D" w:rsidR="00C1477A" w:rsidDel="00DE0AA9" w:rsidRDefault="00C1477A">
          <w:pPr>
            <w:pStyle w:val="TM2"/>
            <w:tabs>
              <w:tab w:val="left" w:pos="880"/>
              <w:tab w:val="right" w:leader="dot" w:pos="9062"/>
            </w:tabs>
            <w:rPr>
              <w:del w:id="273" w:author="omar BENCHEKROUN" w:date="2019-01-03T15:58:00Z"/>
              <w:rFonts w:asciiTheme="minorHAnsi" w:eastAsiaTheme="minorEastAsia" w:hAnsiTheme="minorHAnsi" w:cstheme="minorBidi"/>
              <w:noProof/>
              <w:szCs w:val="22"/>
              <w:lang w:eastAsia="zh-CN"/>
            </w:rPr>
          </w:pPr>
          <w:del w:id="274" w:author="omar BENCHEKROUN" w:date="2019-01-03T15:58:00Z">
            <w:r w:rsidRPr="00DE0AA9" w:rsidDel="00DE0AA9">
              <w:rPr>
                <w:rStyle w:val="Lienhypertexte"/>
                <w:noProof/>
              </w:rPr>
              <w:delText>3.4.</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Conclusion</w:delText>
            </w:r>
            <w:r w:rsidDel="00DE0AA9">
              <w:rPr>
                <w:noProof/>
                <w:webHidden/>
              </w:rPr>
              <w:tab/>
            </w:r>
            <w:r w:rsidR="001C03C4" w:rsidDel="00DE0AA9">
              <w:rPr>
                <w:noProof/>
                <w:webHidden/>
              </w:rPr>
              <w:delText>69</w:delText>
            </w:r>
          </w:del>
        </w:p>
        <w:p w14:paraId="401E3A3F" w14:textId="0EB22717" w:rsidR="00C1477A" w:rsidDel="00DE0AA9" w:rsidRDefault="00C1477A">
          <w:pPr>
            <w:pStyle w:val="TM1"/>
            <w:rPr>
              <w:del w:id="275" w:author="omar BENCHEKROUN" w:date="2019-01-03T15:58:00Z"/>
              <w:rFonts w:asciiTheme="minorHAnsi" w:eastAsiaTheme="minorEastAsia" w:hAnsiTheme="minorHAnsi" w:cstheme="minorBidi"/>
              <w:sz w:val="22"/>
              <w:szCs w:val="22"/>
              <w:lang w:eastAsia="zh-CN"/>
            </w:rPr>
          </w:pPr>
          <w:del w:id="276" w:author="omar BENCHEKROUN" w:date="2019-01-03T15:58:00Z">
            <w:r w:rsidRPr="00DE0AA9" w:rsidDel="00DE0AA9">
              <w:rPr>
                <w:rStyle w:val="Lienhypertexte"/>
              </w:rPr>
              <w:delText>Chapitre 4 :  Simulations numériques</w:delText>
            </w:r>
            <w:r w:rsidDel="00DE0AA9">
              <w:rPr>
                <w:webHidden/>
              </w:rPr>
              <w:tab/>
            </w:r>
            <w:r w:rsidR="001C03C4" w:rsidDel="00DE0AA9">
              <w:rPr>
                <w:webHidden/>
              </w:rPr>
              <w:delText>70</w:delText>
            </w:r>
          </w:del>
        </w:p>
        <w:p w14:paraId="62AD5BD3" w14:textId="7184C97A" w:rsidR="00C1477A" w:rsidDel="00DE0AA9" w:rsidRDefault="00C1477A">
          <w:pPr>
            <w:pStyle w:val="TM2"/>
            <w:tabs>
              <w:tab w:val="left" w:pos="880"/>
              <w:tab w:val="right" w:leader="dot" w:pos="9062"/>
            </w:tabs>
            <w:rPr>
              <w:del w:id="277" w:author="omar BENCHEKROUN" w:date="2019-01-03T15:58:00Z"/>
              <w:rFonts w:asciiTheme="minorHAnsi" w:eastAsiaTheme="minorEastAsia" w:hAnsiTheme="minorHAnsi" w:cstheme="minorBidi"/>
              <w:noProof/>
              <w:szCs w:val="22"/>
              <w:lang w:eastAsia="zh-CN"/>
            </w:rPr>
          </w:pPr>
          <w:del w:id="278" w:author="omar BENCHEKROUN" w:date="2019-01-03T15:58:00Z">
            <w:r w:rsidRPr="00DE0AA9" w:rsidDel="00DE0AA9">
              <w:rPr>
                <w:rStyle w:val="Lienhypertexte"/>
                <w:noProof/>
              </w:rPr>
              <w:delText>4.1.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Modèle complet et non linéaire de l’effet Morton</w:delText>
            </w:r>
            <w:r w:rsidDel="00DE0AA9">
              <w:rPr>
                <w:noProof/>
                <w:webHidden/>
              </w:rPr>
              <w:tab/>
            </w:r>
            <w:r w:rsidR="001C03C4" w:rsidDel="00DE0AA9">
              <w:rPr>
                <w:noProof/>
                <w:webHidden/>
              </w:rPr>
              <w:delText>70</w:delText>
            </w:r>
          </w:del>
        </w:p>
        <w:p w14:paraId="2FA89ECC" w14:textId="6F7044CF" w:rsidR="00C1477A" w:rsidDel="00DE0AA9" w:rsidRDefault="00C1477A">
          <w:pPr>
            <w:pStyle w:val="TM3"/>
            <w:tabs>
              <w:tab w:val="left" w:pos="1320"/>
              <w:tab w:val="right" w:leader="dot" w:pos="9062"/>
            </w:tabs>
            <w:rPr>
              <w:del w:id="279" w:author="omar BENCHEKROUN" w:date="2019-01-03T15:58:00Z"/>
              <w:rFonts w:asciiTheme="minorHAnsi" w:eastAsiaTheme="minorEastAsia" w:hAnsiTheme="minorHAnsi" w:cstheme="minorBidi"/>
              <w:noProof/>
              <w:szCs w:val="22"/>
              <w:lang w:eastAsia="zh-CN"/>
            </w:rPr>
          </w:pPr>
          <w:del w:id="280" w:author="omar BENCHEKROUN" w:date="2019-01-03T15:58:00Z">
            <w:r w:rsidRPr="00DE0AA9" w:rsidDel="00DE0AA9">
              <w:rPr>
                <w:rStyle w:val="Lienhypertexte"/>
                <w:noProof/>
              </w:rPr>
              <w:delText>4.1.1.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Approche du moyennage du flux thermique dans le temps</w:delText>
            </w:r>
            <w:r w:rsidDel="00DE0AA9">
              <w:rPr>
                <w:noProof/>
                <w:webHidden/>
              </w:rPr>
              <w:tab/>
            </w:r>
            <w:r w:rsidR="001C03C4" w:rsidDel="00DE0AA9">
              <w:rPr>
                <w:noProof/>
                <w:webHidden/>
              </w:rPr>
              <w:delText>70</w:delText>
            </w:r>
          </w:del>
        </w:p>
        <w:p w14:paraId="72E0B639" w14:textId="75E3F2F1" w:rsidR="00C1477A" w:rsidDel="00DE0AA9" w:rsidRDefault="00C1477A">
          <w:pPr>
            <w:pStyle w:val="TM3"/>
            <w:tabs>
              <w:tab w:val="left" w:pos="1320"/>
              <w:tab w:val="right" w:leader="dot" w:pos="9062"/>
            </w:tabs>
            <w:rPr>
              <w:del w:id="281" w:author="omar BENCHEKROUN" w:date="2019-01-03T15:58:00Z"/>
              <w:rFonts w:asciiTheme="minorHAnsi" w:eastAsiaTheme="minorEastAsia" w:hAnsiTheme="minorHAnsi" w:cstheme="minorBidi"/>
              <w:noProof/>
              <w:szCs w:val="22"/>
              <w:lang w:eastAsia="zh-CN"/>
            </w:rPr>
          </w:pPr>
          <w:del w:id="282" w:author="omar BENCHEKROUN" w:date="2019-01-03T15:58:00Z">
            <w:r w:rsidRPr="00DE0AA9" w:rsidDel="00DE0AA9">
              <w:rPr>
                <w:rStyle w:val="Lienhypertexte"/>
                <w:noProof/>
              </w:rPr>
              <w:delText>4.1.2.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Algorithme de l’effet Morton</w:delText>
            </w:r>
            <w:r w:rsidDel="00DE0AA9">
              <w:rPr>
                <w:noProof/>
                <w:webHidden/>
              </w:rPr>
              <w:tab/>
            </w:r>
            <w:r w:rsidR="001C03C4" w:rsidDel="00DE0AA9">
              <w:rPr>
                <w:noProof/>
                <w:webHidden/>
              </w:rPr>
              <w:delText>72</w:delText>
            </w:r>
          </w:del>
        </w:p>
        <w:p w14:paraId="31BB98CD" w14:textId="3A9A8DCA" w:rsidR="00C1477A" w:rsidDel="00DE0AA9" w:rsidRDefault="00C1477A">
          <w:pPr>
            <w:pStyle w:val="TM2"/>
            <w:tabs>
              <w:tab w:val="left" w:pos="880"/>
              <w:tab w:val="right" w:leader="dot" w:pos="9062"/>
            </w:tabs>
            <w:rPr>
              <w:del w:id="283" w:author="omar BENCHEKROUN" w:date="2019-01-03T15:58:00Z"/>
              <w:rFonts w:asciiTheme="minorHAnsi" w:eastAsiaTheme="minorEastAsia" w:hAnsiTheme="minorHAnsi" w:cstheme="minorBidi"/>
              <w:noProof/>
              <w:szCs w:val="22"/>
              <w:lang w:eastAsia="zh-CN"/>
            </w:rPr>
          </w:pPr>
          <w:del w:id="284" w:author="omar BENCHEKROUN" w:date="2019-01-03T15:58:00Z">
            <w:r w:rsidRPr="00DE0AA9" w:rsidDel="00DE0AA9">
              <w:rPr>
                <w:rStyle w:val="Lienhypertexte"/>
                <w:noProof/>
              </w:rPr>
              <w:delText>4.2.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Description du Banc de l’Effet Morton (BEM)</w:delText>
            </w:r>
            <w:r w:rsidDel="00DE0AA9">
              <w:rPr>
                <w:noProof/>
                <w:webHidden/>
              </w:rPr>
              <w:tab/>
            </w:r>
            <w:r w:rsidR="001C03C4" w:rsidDel="00DE0AA9">
              <w:rPr>
                <w:noProof/>
                <w:webHidden/>
              </w:rPr>
              <w:delText>74</w:delText>
            </w:r>
          </w:del>
        </w:p>
        <w:p w14:paraId="04E1C020" w14:textId="2F22B793" w:rsidR="00C1477A" w:rsidDel="00DE0AA9" w:rsidRDefault="00C1477A">
          <w:pPr>
            <w:pStyle w:val="TM3"/>
            <w:tabs>
              <w:tab w:val="left" w:pos="1320"/>
              <w:tab w:val="right" w:leader="dot" w:pos="9062"/>
            </w:tabs>
            <w:rPr>
              <w:del w:id="285" w:author="omar BENCHEKROUN" w:date="2019-01-03T15:58:00Z"/>
              <w:rFonts w:asciiTheme="minorHAnsi" w:eastAsiaTheme="minorEastAsia" w:hAnsiTheme="minorHAnsi" w:cstheme="minorBidi"/>
              <w:noProof/>
              <w:szCs w:val="22"/>
              <w:lang w:eastAsia="zh-CN"/>
            </w:rPr>
          </w:pPr>
          <w:del w:id="286" w:author="omar BENCHEKROUN" w:date="2019-01-03T15:58:00Z">
            <w:r w:rsidRPr="00DE0AA9" w:rsidDel="00DE0AA9">
              <w:rPr>
                <w:rStyle w:val="Lienhypertexte"/>
                <w:noProof/>
              </w:rPr>
              <w:delText>4.2.1.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Caractéristiques du palier testé et lubrifiant</w:delText>
            </w:r>
            <w:r w:rsidDel="00DE0AA9">
              <w:rPr>
                <w:noProof/>
                <w:webHidden/>
              </w:rPr>
              <w:tab/>
            </w:r>
            <w:r w:rsidR="001C03C4" w:rsidDel="00DE0AA9">
              <w:rPr>
                <w:noProof/>
                <w:webHidden/>
              </w:rPr>
              <w:delText>74</w:delText>
            </w:r>
          </w:del>
        </w:p>
        <w:p w14:paraId="63944252" w14:textId="56734009" w:rsidR="00C1477A" w:rsidDel="00DE0AA9" w:rsidRDefault="00C1477A">
          <w:pPr>
            <w:pStyle w:val="TM3"/>
            <w:tabs>
              <w:tab w:val="left" w:pos="1320"/>
              <w:tab w:val="right" w:leader="dot" w:pos="9062"/>
            </w:tabs>
            <w:rPr>
              <w:del w:id="287" w:author="omar BENCHEKROUN" w:date="2019-01-03T15:58:00Z"/>
              <w:rFonts w:asciiTheme="minorHAnsi" w:eastAsiaTheme="minorEastAsia" w:hAnsiTheme="minorHAnsi" w:cstheme="minorBidi"/>
              <w:noProof/>
              <w:szCs w:val="22"/>
              <w:lang w:eastAsia="zh-CN"/>
            </w:rPr>
          </w:pPr>
          <w:del w:id="288" w:author="omar BENCHEKROUN" w:date="2019-01-03T15:58:00Z">
            <w:r w:rsidRPr="00DE0AA9" w:rsidDel="00DE0AA9">
              <w:rPr>
                <w:rStyle w:val="Lienhypertexte"/>
                <w:noProof/>
              </w:rPr>
              <w:delText>4.2.2.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Configuration du rotor 430mm</w:delText>
            </w:r>
            <w:r w:rsidDel="00DE0AA9">
              <w:rPr>
                <w:noProof/>
                <w:webHidden/>
              </w:rPr>
              <w:tab/>
            </w:r>
            <w:r w:rsidR="001C03C4" w:rsidDel="00DE0AA9">
              <w:rPr>
                <w:noProof/>
                <w:webHidden/>
              </w:rPr>
              <w:delText>75</w:delText>
            </w:r>
          </w:del>
        </w:p>
        <w:p w14:paraId="49C1348E" w14:textId="06BF088E" w:rsidR="00C1477A" w:rsidDel="00DE0AA9" w:rsidRDefault="00C1477A">
          <w:pPr>
            <w:pStyle w:val="TM3"/>
            <w:tabs>
              <w:tab w:val="left" w:pos="1320"/>
              <w:tab w:val="right" w:leader="dot" w:pos="9062"/>
            </w:tabs>
            <w:rPr>
              <w:del w:id="289" w:author="omar BENCHEKROUN" w:date="2019-01-03T15:58:00Z"/>
              <w:rFonts w:asciiTheme="minorHAnsi" w:eastAsiaTheme="minorEastAsia" w:hAnsiTheme="minorHAnsi" w:cstheme="minorBidi"/>
              <w:noProof/>
              <w:szCs w:val="22"/>
              <w:lang w:eastAsia="zh-CN"/>
            </w:rPr>
          </w:pPr>
          <w:del w:id="290" w:author="omar BENCHEKROUN" w:date="2019-01-03T15:58:00Z">
            <w:r w:rsidRPr="00DE0AA9" w:rsidDel="00DE0AA9">
              <w:rPr>
                <w:rStyle w:val="Lienhypertexte"/>
                <w:noProof/>
              </w:rPr>
              <w:delText>4.2.3.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Configuration du rotor 700mm</w:delText>
            </w:r>
            <w:r w:rsidDel="00DE0AA9">
              <w:rPr>
                <w:noProof/>
                <w:webHidden/>
              </w:rPr>
              <w:tab/>
            </w:r>
            <w:r w:rsidR="001C03C4" w:rsidDel="00DE0AA9">
              <w:rPr>
                <w:noProof/>
                <w:webHidden/>
              </w:rPr>
              <w:delText>79</w:delText>
            </w:r>
          </w:del>
        </w:p>
        <w:p w14:paraId="140A1397" w14:textId="2A64D730" w:rsidR="00C1477A" w:rsidDel="00DE0AA9" w:rsidRDefault="00C1477A">
          <w:pPr>
            <w:pStyle w:val="TM2"/>
            <w:tabs>
              <w:tab w:val="left" w:pos="880"/>
              <w:tab w:val="right" w:leader="dot" w:pos="9062"/>
            </w:tabs>
            <w:rPr>
              <w:del w:id="291" w:author="omar BENCHEKROUN" w:date="2019-01-03T15:58:00Z"/>
              <w:rFonts w:asciiTheme="minorHAnsi" w:eastAsiaTheme="minorEastAsia" w:hAnsiTheme="minorHAnsi" w:cstheme="minorBidi"/>
              <w:noProof/>
              <w:szCs w:val="22"/>
              <w:lang w:eastAsia="zh-CN"/>
            </w:rPr>
          </w:pPr>
          <w:del w:id="292" w:author="omar BENCHEKROUN" w:date="2019-01-03T15:58:00Z">
            <w:r w:rsidRPr="00DE0AA9" w:rsidDel="00DE0AA9">
              <w:rPr>
                <w:rStyle w:val="Lienhypertexte"/>
                <w:noProof/>
              </w:rPr>
              <w:delText>4.3.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Simulation du rotor 430mm</w:delText>
            </w:r>
            <w:r w:rsidDel="00DE0AA9">
              <w:rPr>
                <w:noProof/>
                <w:webHidden/>
              </w:rPr>
              <w:tab/>
            </w:r>
            <w:r w:rsidR="001C03C4" w:rsidDel="00DE0AA9">
              <w:rPr>
                <w:noProof/>
                <w:webHidden/>
              </w:rPr>
              <w:delText>82</w:delText>
            </w:r>
          </w:del>
        </w:p>
        <w:p w14:paraId="619E3FD3" w14:textId="12C4851F" w:rsidR="00C1477A" w:rsidDel="00DE0AA9" w:rsidRDefault="00C1477A">
          <w:pPr>
            <w:pStyle w:val="TM3"/>
            <w:tabs>
              <w:tab w:val="left" w:pos="1320"/>
              <w:tab w:val="right" w:leader="dot" w:pos="9062"/>
            </w:tabs>
            <w:rPr>
              <w:del w:id="293" w:author="omar BENCHEKROUN" w:date="2019-01-03T15:58:00Z"/>
              <w:rFonts w:asciiTheme="minorHAnsi" w:eastAsiaTheme="minorEastAsia" w:hAnsiTheme="minorHAnsi" w:cstheme="minorBidi"/>
              <w:noProof/>
              <w:szCs w:val="22"/>
              <w:lang w:eastAsia="zh-CN"/>
            </w:rPr>
          </w:pPr>
          <w:del w:id="294" w:author="omar BENCHEKROUN" w:date="2019-01-03T15:58:00Z">
            <w:r w:rsidRPr="00DE0AA9" w:rsidDel="00DE0AA9">
              <w:rPr>
                <w:rStyle w:val="Lienhypertexte"/>
                <w:noProof/>
              </w:rPr>
              <w:delText>4.3.1.</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Vibrations synchrones</w:delText>
            </w:r>
            <w:r w:rsidDel="00DE0AA9">
              <w:rPr>
                <w:noProof/>
                <w:webHidden/>
              </w:rPr>
              <w:tab/>
            </w:r>
            <w:r w:rsidR="001C03C4" w:rsidDel="00DE0AA9">
              <w:rPr>
                <w:noProof/>
                <w:webHidden/>
              </w:rPr>
              <w:delText>83</w:delText>
            </w:r>
          </w:del>
        </w:p>
        <w:p w14:paraId="0F0375CB" w14:textId="026D73D5" w:rsidR="00C1477A" w:rsidDel="00DE0AA9" w:rsidRDefault="00C1477A">
          <w:pPr>
            <w:pStyle w:val="TM3"/>
            <w:tabs>
              <w:tab w:val="left" w:pos="1320"/>
              <w:tab w:val="right" w:leader="dot" w:pos="9062"/>
            </w:tabs>
            <w:rPr>
              <w:del w:id="295" w:author="omar BENCHEKROUN" w:date="2019-01-03T15:58:00Z"/>
              <w:rFonts w:asciiTheme="minorHAnsi" w:eastAsiaTheme="minorEastAsia" w:hAnsiTheme="minorHAnsi" w:cstheme="minorBidi"/>
              <w:noProof/>
              <w:szCs w:val="22"/>
              <w:lang w:eastAsia="zh-CN"/>
            </w:rPr>
          </w:pPr>
          <w:del w:id="296" w:author="omar BENCHEKROUN" w:date="2019-01-03T15:58:00Z">
            <w:r w:rsidRPr="00DE0AA9" w:rsidDel="00DE0AA9">
              <w:rPr>
                <w:rStyle w:val="Lienhypertexte"/>
                <w:noProof/>
              </w:rPr>
              <w:delText>4.3.2.</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Température du rotor</w:delText>
            </w:r>
            <w:r w:rsidDel="00DE0AA9">
              <w:rPr>
                <w:noProof/>
                <w:webHidden/>
              </w:rPr>
              <w:tab/>
            </w:r>
            <w:r w:rsidR="001C03C4" w:rsidDel="00DE0AA9">
              <w:rPr>
                <w:noProof/>
                <w:webHidden/>
              </w:rPr>
              <w:delText>86</w:delText>
            </w:r>
          </w:del>
        </w:p>
        <w:p w14:paraId="12CAB50E" w14:textId="3AC61DFB" w:rsidR="00C1477A" w:rsidDel="00DE0AA9" w:rsidRDefault="00C1477A">
          <w:pPr>
            <w:pStyle w:val="TM3"/>
            <w:tabs>
              <w:tab w:val="left" w:pos="1320"/>
              <w:tab w:val="right" w:leader="dot" w:pos="9062"/>
            </w:tabs>
            <w:rPr>
              <w:del w:id="297" w:author="omar BENCHEKROUN" w:date="2019-01-03T15:58:00Z"/>
              <w:rFonts w:asciiTheme="minorHAnsi" w:eastAsiaTheme="minorEastAsia" w:hAnsiTheme="minorHAnsi" w:cstheme="minorBidi"/>
              <w:noProof/>
              <w:szCs w:val="22"/>
              <w:lang w:eastAsia="zh-CN"/>
            </w:rPr>
          </w:pPr>
          <w:del w:id="298" w:author="omar BENCHEKROUN" w:date="2019-01-03T15:58:00Z">
            <w:r w:rsidRPr="00DE0AA9" w:rsidDel="00DE0AA9">
              <w:rPr>
                <w:rStyle w:val="Lienhypertexte"/>
                <w:noProof/>
              </w:rPr>
              <w:delText>4.3.3.</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Phases du balourd, point haut et point chaud</w:delText>
            </w:r>
            <w:r w:rsidDel="00DE0AA9">
              <w:rPr>
                <w:noProof/>
                <w:webHidden/>
              </w:rPr>
              <w:tab/>
            </w:r>
            <w:r w:rsidR="001C03C4" w:rsidDel="00DE0AA9">
              <w:rPr>
                <w:noProof/>
                <w:webHidden/>
              </w:rPr>
              <w:delText>87</w:delText>
            </w:r>
          </w:del>
        </w:p>
        <w:p w14:paraId="0590986E" w14:textId="252869F6" w:rsidR="00C1477A" w:rsidDel="00DE0AA9" w:rsidRDefault="00C1477A">
          <w:pPr>
            <w:pStyle w:val="TM3"/>
            <w:tabs>
              <w:tab w:val="left" w:pos="1320"/>
              <w:tab w:val="right" w:leader="dot" w:pos="9062"/>
            </w:tabs>
            <w:rPr>
              <w:del w:id="299" w:author="omar BENCHEKROUN" w:date="2019-01-03T15:58:00Z"/>
              <w:rFonts w:asciiTheme="minorHAnsi" w:eastAsiaTheme="minorEastAsia" w:hAnsiTheme="minorHAnsi" w:cstheme="minorBidi"/>
              <w:noProof/>
              <w:szCs w:val="22"/>
              <w:lang w:eastAsia="zh-CN"/>
            </w:rPr>
          </w:pPr>
          <w:del w:id="300" w:author="omar BENCHEKROUN" w:date="2019-01-03T15:58:00Z">
            <w:r w:rsidRPr="00DE0AA9" w:rsidDel="00DE0AA9">
              <w:rPr>
                <w:rStyle w:val="Lienhypertexte"/>
                <w:noProof/>
              </w:rPr>
              <w:delText>4.3.4.</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Critiques des résultats</w:delText>
            </w:r>
            <w:r w:rsidDel="00DE0AA9">
              <w:rPr>
                <w:noProof/>
                <w:webHidden/>
              </w:rPr>
              <w:tab/>
            </w:r>
            <w:r w:rsidR="001C03C4" w:rsidDel="00DE0AA9">
              <w:rPr>
                <w:noProof/>
                <w:webHidden/>
              </w:rPr>
              <w:delText>88</w:delText>
            </w:r>
          </w:del>
        </w:p>
        <w:p w14:paraId="17346C3C" w14:textId="08B18513" w:rsidR="00C1477A" w:rsidDel="00DE0AA9" w:rsidRDefault="00C1477A">
          <w:pPr>
            <w:pStyle w:val="TM2"/>
            <w:tabs>
              <w:tab w:val="left" w:pos="880"/>
              <w:tab w:val="right" w:leader="dot" w:pos="9062"/>
            </w:tabs>
            <w:rPr>
              <w:del w:id="301" w:author="omar BENCHEKROUN" w:date="2019-01-03T15:58:00Z"/>
              <w:rFonts w:asciiTheme="minorHAnsi" w:eastAsiaTheme="minorEastAsia" w:hAnsiTheme="minorHAnsi" w:cstheme="minorBidi"/>
              <w:noProof/>
              <w:szCs w:val="22"/>
              <w:lang w:eastAsia="zh-CN"/>
            </w:rPr>
          </w:pPr>
          <w:del w:id="302" w:author="omar BENCHEKROUN" w:date="2019-01-03T15:58:00Z">
            <w:r w:rsidRPr="00DE0AA9" w:rsidDel="00DE0AA9">
              <w:rPr>
                <w:rStyle w:val="Lienhypertexte"/>
                <w:noProof/>
              </w:rPr>
              <w:delText>4.4.</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Simulation du rotor 700mm</w:delText>
            </w:r>
            <w:r w:rsidDel="00DE0AA9">
              <w:rPr>
                <w:noProof/>
                <w:webHidden/>
              </w:rPr>
              <w:tab/>
            </w:r>
            <w:r w:rsidR="001C03C4" w:rsidDel="00DE0AA9">
              <w:rPr>
                <w:noProof/>
                <w:webHidden/>
              </w:rPr>
              <w:delText>88</w:delText>
            </w:r>
          </w:del>
        </w:p>
        <w:p w14:paraId="5128FD15" w14:textId="1336C93F" w:rsidR="00C1477A" w:rsidDel="00DE0AA9" w:rsidRDefault="00C1477A">
          <w:pPr>
            <w:pStyle w:val="TM2"/>
            <w:tabs>
              <w:tab w:val="left" w:pos="880"/>
              <w:tab w:val="right" w:leader="dot" w:pos="9062"/>
            </w:tabs>
            <w:rPr>
              <w:del w:id="303" w:author="omar BENCHEKROUN" w:date="2019-01-03T15:58:00Z"/>
              <w:rFonts w:asciiTheme="minorHAnsi" w:eastAsiaTheme="minorEastAsia" w:hAnsiTheme="minorHAnsi" w:cstheme="minorBidi"/>
              <w:noProof/>
              <w:szCs w:val="22"/>
              <w:lang w:eastAsia="zh-CN"/>
            </w:rPr>
          </w:pPr>
          <w:del w:id="304" w:author="omar BENCHEKROUN" w:date="2019-01-03T15:58:00Z">
            <w:r w:rsidRPr="00DE0AA9" w:rsidDel="00DE0AA9">
              <w:rPr>
                <w:rStyle w:val="Lienhypertexte"/>
                <w:noProof/>
              </w:rPr>
              <w:delText>4.5.</w:delText>
            </w:r>
            <w:r w:rsidDel="00DE0AA9">
              <w:rPr>
                <w:rFonts w:asciiTheme="minorHAnsi" w:eastAsiaTheme="minorEastAsia" w:hAnsiTheme="minorHAnsi" w:cstheme="minorBidi"/>
                <w:noProof/>
                <w:szCs w:val="22"/>
                <w:lang w:eastAsia="zh-CN"/>
              </w:rPr>
              <w:tab/>
            </w:r>
            <w:r w:rsidRPr="00DE0AA9" w:rsidDel="00DE0AA9">
              <w:rPr>
                <w:rStyle w:val="Lienhypertexte"/>
                <w:noProof/>
              </w:rPr>
              <w:delText>Conclusion</w:delText>
            </w:r>
            <w:r w:rsidDel="00DE0AA9">
              <w:rPr>
                <w:noProof/>
                <w:webHidden/>
              </w:rPr>
              <w:tab/>
            </w:r>
            <w:r w:rsidR="001C03C4" w:rsidDel="00DE0AA9">
              <w:rPr>
                <w:noProof/>
                <w:webHidden/>
              </w:rPr>
              <w:delText>92</w:delText>
            </w:r>
          </w:del>
        </w:p>
        <w:p w14:paraId="2C81ECD1" w14:textId="07CCBB09" w:rsidR="00C1477A" w:rsidDel="00DE0AA9" w:rsidRDefault="00C1477A">
          <w:pPr>
            <w:pStyle w:val="TM1"/>
            <w:rPr>
              <w:del w:id="305" w:author="omar BENCHEKROUN" w:date="2019-01-03T15:58:00Z"/>
              <w:rFonts w:asciiTheme="minorHAnsi" w:eastAsiaTheme="minorEastAsia" w:hAnsiTheme="minorHAnsi" w:cstheme="minorBidi"/>
              <w:sz w:val="22"/>
              <w:szCs w:val="22"/>
              <w:lang w:eastAsia="zh-CN"/>
            </w:rPr>
          </w:pPr>
          <w:del w:id="306" w:author="omar BENCHEKROUN" w:date="2019-01-03T15:58:00Z">
            <w:r w:rsidRPr="00DE0AA9" w:rsidDel="00DE0AA9">
              <w:rPr>
                <w:rStyle w:val="Lienhypertexte"/>
              </w:rPr>
              <w:delText>Conclusion générale</w:delText>
            </w:r>
            <w:r w:rsidDel="00DE0AA9">
              <w:rPr>
                <w:webHidden/>
              </w:rPr>
              <w:tab/>
            </w:r>
            <w:r w:rsidR="001C03C4" w:rsidDel="00DE0AA9">
              <w:rPr>
                <w:webHidden/>
              </w:rPr>
              <w:delText>93</w:delText>
            </w:r>
          </w:del>
        </w:p>
        <w:p w14:paraId="0F66CDC5" w14:textId="3E981A27" w:rsidR="00C1477A" w:rsidDel="00DE0AA9" w:rsidRDefault="00C1477A">
          <w:pPr>
            <w:pStyle w:val="TM1"/>
            <w:rPr>
              <w:del w:id="307" w:author="omar BENCHEKROUN" w:date="2019-01-03T15:58:00Z"/>
              <w:rFonts w:asciiTheme="minorHAnsi" w:eastAsiaTheme="minorEastAsia" w:hAnsiTheme="minorHAnsi" w:cstheme="minorBidi"/>
              <w:sz w:val="22"/>
              <w:szCs w:val="22"/>
              <w:lang w:eastAsia="zh-CN"/>
            </w:rPr>
          </w:pPr>
          <w:del w:id="308" w:author="omar BENCHEKROUN" w:date="2019-01-03T15:58:00Z">
            <w:r w:rsidRPr="00DE0AA9" w:rsidDel="00DE0AA9">
              <w:rPr>
                <w:rStyle w:val="Lienhypertexte"/>
              </w:rPr>
              <w:delText>Références</w:delText>
            </w:r>
            <w:r w:rsidDel="00DE0AA9">
              <w:rPr>
                <w:webHidden/>
              </w:rPr>
              <w:tab/>
            </w:r>
            <w:r w:rsidR="001C03C4" w:rsidDel="00DE0AA9">
              <w:rPr>
                <w:webHidden/>
              </w:rPr>
              <w:delText>94</w:delText>
            </w:r>
          </w:del>
        </w:p>
        <w:p w14:paraId="3EDE5DE2" w14:textId="601E10D2" w:rsidR="00162B5B" w:rsidRDefault="00162B5B">
          <w:r>
            <w:rPr>
              <w:b/>
              <w:bCs/>
            </w:rPr>
            <w:fldChar w:fldCharType="end"/>
          </w:r>
        </w:p>
      </w:sdtContent>
    </w:sdt>
    <w:p w14:paraId="17E51F67" w14:textId="4A115E56" w:rsidR="00985C3E" w:rsidRDefault="00A6711A" w:rsidP="00A6711A">
      <w:pPr>
        <w:pStyle w:val="Titre1"/>
        <w:numPr>
          <w:ilvl w:val="0"/>
          <w:numId w:val="0"/>
        </w:numPr>
        <w:ind w:left="567" w:hanging="567"/>
      </w:pPr>
      <w:bookmarkStart w:id="309" w:name="_Toc534294715"/>
      <w:r w:rsidRPr="00A6711A">
        <w:t>Nomenclature</w:t>
      </w:r>
      <w:bookmarkEnd w:id="309"/>
    </w:p>
    <w:p w14:paraId="00E47699" w14:textId="77777777" w:rsidR="00A6711A" w:rsidRPr="00A6711A" w:rsidRDefault="00A6711A" w:rsidP="00A6711A"/>
    <w:tbl>
      <w:tblPr>
        <w:tblStyle w:val="Grilledutableau"/>
        <w:tblW w:w="15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94"/>
        <w:gridCol w:w="6878"/>
        <w:gridCol w:w="6878"/>
      </w:tblGrid>
      <w:tr w:rsidR="008D1588" w:rsidRPr="00AA3E05" w14:paraId="76AAF2C0" w14:textId="77777777" w:rsidTr="00340E0E">
        <w:trPr>
          <w:gridAfter w:val="1"/>
          <w:wAfter w:w="6878" w:type="dxa"/>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40E0E">
        <w:trPr>
          <w:gridAfter w:val="1"/>
          <w:wAfter w:w="6878" w:type="dxa"/>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40E0E">
        <w:trPr>
          <w:gridAfter w:val="1"/>
          <w:wAfter w:w="6878" w:type="dxa"/>
          <w:trHeight w:val="340"/>
        </w:trPr>
        <w:tc>
          <w:tcPr>
            <w:tcW w:w="2194"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6878"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40E0E">
        <w:trPr>
          <w:gridAfter w:val="1"/>
          <w:wAfter w:w="6878" w:type="dxa"/>
          <w:trHeight w:val="340"/>
        </w:trPr>
        <w:tc>
          <w:tcPr>
            <w:tcW w:w="2194"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6878" w:type="dxa"/>
            <w:vAlign w:val="center"/>
          </w:tcPr>
          <w:p w14:paraId="1C200F17" w14:textId="0334AFA4" w:rsidR="009E1F60" w:rsidRDefault="00056E21" w:rsidP="003C49D3">
            <w:pPr>
              <w:spacing w:line="276" w:lineRule="auto"/>
              <w:jc w:val="left"/>
            </w:pPr>
            <w:r>
              <w:t xml:space="preserve">rapport (ratio) entre </w:t>
            </w:r>
            <w:r w:rsidR="003C49D3">
              <w:t>le</w:t>
            </w:r>
            <w:r>
              <w:t xml:space="preserve"> flexion initial et celle après la déformation </w:t>
            </w:r>
          </w:p>
        </w:tc>
      </w:tr>
      <w:tr w:rsidR="00056E21" w:rsidRPr="00AA3E05" w14:paraId="4E04B8C7" w14:textId="77777777" w:rsidTr="00340E0E">
        <w:trPr>
          <w:gridAfter w:val="1"/>
          <w:wAfter w:w="6878" w:type="dxa"/>
          <w:trHeight w:val="340"/>
        </w:trPr>
        <w:tc>
          <w:tcPr>
            <w:tcW w:w="2194"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6878"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40E0E">
        <w:trPr>
          <w:gridAfter w:val="1"/>
          <w:wAfter w:w="6878" w:type="dxa"/>
          <w:trHeight w:val="340"/>
        </w:trPr>
        <w:tc>
          <w:tcPr>
            <w:tcW w:w="2194" w:type="dxa"/>
            <w:vAlign w:val="center"/>
          </w:tcPr>
          <w:p w14:paraId="3484867E" w14:textId="27A2F816" w:rsidR="00056E21" w:rsidRPr="000764FD" w:rsidRDefault="00710278"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6878"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40E0E">
        <w:trPr>
          <w:gridAfter w:val="1"/>
          <w:wAfter w:w="6878" w:type="dxa"/>
          <w:trHeight w:val="340"/>
        </w:trPr>
        <w:tc>
          <w:tcPr>
            <w:tcW w:w="2194" w:type="dxa"/>
            <w:vAlign w:val="center"/>
          </w:tcPr>
          <w:p w14:paraId="7FAE28ED" w14:textId="33C720A1" w:rsidR="00056E21" w:rsidRDefault="000764FD" w:rsidP="000764FD">
            <w:pPr>
              <w:jc w:val="left"/>
            </w:pPr>
            <m:oMathPara>
              <m:oMath>
                <m:r>
                  <m:rPr>
                    <m:sty m:val="bi"/>
                  </m:rPr>
                  <w:rPr>
                    <w:rFonts w:ascii="Cambria Math" w:hAnsi="Cambria Math"/>
                  </w:rPr>
                  <w:lastRenderedPageBreak/>
                  <m:t>A,B,C</m:t>
                </m:r>
              </m:oMath>
            </m:oMathPara>
          </w:p>
        </w:tc>
        <w:tc>
          <w:tcPr>
            <w:tcW w:w="6878"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40E0E">
        <w:trPr>
          <w:gridAfter w:val="1"/>
          <w:wAfter w:w="6878" w:type="dxa"/>
          <w:trHeight w:val="340"/>
        </w:trPr>
        <w:tc>
          <w:tcPr>
            <w:tcW w:w="2194" w:type="dxa"/>
            <w:vAlign w:val="center"/>
          </w:tcPr>
          <w:p w14:paraId="4A38A69F" w14:textId="31944635" w:rsidR="00056E21" w:rsidRDefault="00710278"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6878"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40E0E">
        <w:trPr>
          <w:gridAfter w:val="1"/>
          <w:wAfter w:w="6878" w:type="dxa"/>
          <w:trHeight w:val="340"/>
        </w:trPr>
        <w:tc>
          <w:tcPr>
            <w:tcW w:w="2194"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6878"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40E0E">
        <w:trPr>
          <w:gridAfter w:val="1"/>
          <w:wAfter w:w="6878" w:type="dxa"/>
          <w:trHeight w:val="340"/>
        </w:trPr>
        <w:tc>
          <w:tcPr>
            <w:tcW w:w="2194" w:type="dxa"/>
            <w:vAlign w:val="center"/>
          </w:tcPr>
          <w:p w14:paraId="3E7F8DAD" w14:textId="6B198331" w:rsidR="00F216A3" w:rsidRDefault="00710278"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6878"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40E0E">
        <w:trPr>
          <w:gridAfter w:val="1"/>
          <w:wAfter w:w="6878" w:type="dxa"/>
          <w:trHeight w:val="340"/>
        </w:trPr>
        <w:tc>
          <w:tcPr>
            <w:tcW w:w="2194"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6878"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40E0E">
        <w:trPr>
          <w:gridAfter w:val="1"/>
          <w:wAfter w:w="6878" w:type="dxa"/>
          <w:trHeight w:val="340"/>
        </w:trPr>
        <w:tc>
          <w:tcPr>
            <w:tcW w:w="2194"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40E0E">
        <w:trPr>
          <w:gridAfter w:val="1"/>
          <w:wAfter w:w="6878" w:type="dxa"/>
          <w:trHeight w:val="340"/>
        </w:trPr>
        <w:tc>
          <w:tcPr>
            <w:tcW w:w="2194"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6878"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40E0E">
        <w:trPr>
          <w:gridAfter w:val="1"/>
          <w:wAfter w:w="6878" w:type="dxa"/>
          <w:trHeight w:val="340"/>
        </w:trPr>
        <w:tc>
          <w:tcPr>
            <w:tcW w:w="2194"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6878"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40E0E">
        <w:trPr>
          <w:gridAfter w:val="1"/>
          <w:wAfter w:w="6878" w:type="dxa"/>
          <w:trHeight w:val="340"/>
        </w:trPr>
        <w:tc>
          <w:tcPr>
            <w:tcW w:w="2194"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6878"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40E0E">
        <w:trPr>
          <w:gridAfter w:val="1"/>
          <w:wAfter w:w="6878" w:type="dxa"/>
          <w:trHeight w:val="340"/>
        </w:trPr>
        <w:tc>
          <w:tcPr>
            <w:tcW w:w="2194"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6878"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40E0E">
        <w:trPr>
          <w:gridAfter w:val="1"/>
          <w:wAfter w:w="6878" w:type="dxa"/>
          <w:trHeight w:val="340"/>
        </w:trPr>
        <w:tc>
          <w:tcPr>
            <w:tcW w:w="2194" w:type="dxa"/>
            <w:vAlign w:val="center"/>
          </w:tcPr>
          <w:p w14:paraId="6A904394" w14:textId="636966C0" w:rsidR="001D197E" w:rsidRDefault="0071027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6878"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40E0E">
        <w:trPr>
          <w:gridAfter w:val="1"/>
          <w:wAfter w:w="6878" w:type="dxa"/>
          <w:trHeight w:val="340"/>
        </w:trPr>
        <w:tc>
          <w:tcPr>
            <w:tcW w:w="2194" w:type="dxa"/>
            <w:vAlign w:val="center"/>
          </w:tcPr>
          <w:p w14:paraId="57441EEE" w14:textId="2246C4DC" w:rsidR="001D197E" w:rsidRDefault="0071027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6878"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40E0E">
        <w:trPr>
          <w:gridAfter w:val="1"/>
          <w:wAfter w:w="6878" w:type="dxa"/>
          <w:trHeight w:val="340"/>
        </w:trPr>
        <w:tc>
          <w:tcPr>
            <w:tcW w:w="2194" w:type="dxa"/>
            <w:vAlign w:val="center"/>
          </w:tcPr>
          <w:p w14:paraId="234A78D7" w14:textId="2B58442E" w:rsidR="001D197E" w:rsidRDefault="0071027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6878"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40E0E">
        <w:trPr>
          <w:gridAfter w:val="1"/>
          <w:wAfter w:w="6878" w:type="dxa"/>
          <w:trHeight w:val="340"/>
        </w:trPr>
        <w:tc>
          <w:tcPr>
            <w:tcW w:w="2194" w:type="dxa"/>
            <w:vAlign w:val="center"/>
          </w:tcPr>
          <w:p w14:paraId="7E0CA39F" w14:textId="60CE0C26" w:rsidR="001D197E" w:rsidRDefault="00C5742C" w:rsidP="001D197E">
            <w:pPr>
              <w:jc w:val="left"/>
            </w:pPr>
            <m:oMathPara>
              <m:oMath>
                <m:r>
                  <w:rPr>
                    <w:rFonts w:ascii="Cambria Math" w:hAnsi="Cambria Math"/>
                  </w:rPr>
                  <m:t>d</m:t>
                </m:r>
              </m:oMath>
            </m:oMathPara>
          </w:p>
        </w:tc>
        <w:tc>
          <w:tcPr>
            <w:tcW w:w="6878"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40E0E">
        <w:trPr>
          <w:gridAfter w:val="1"/>
          <w:wAfter w:w="6878" w:type="dxa"/>
          <w:trHeight w:val="340"/>
        </w:trPr>
        <w:tc>
          <w:tcPr>
            <w:tcW w:w="2194" w:type="dxa"/>
            <w:vAlign w:val="center"/>
          </w:tcPr>
          <w:p w14:paraId="0F7DEE63" w14:textId="41536C89" w:rsidR="001D197E" w:rsidRDefault="00C5742C" w:rsidP="001D197E">
            <w:pPr>
              <w:jc w:val="left"/>
            </w:pPr>
            <m:oMathPara>
              <m:oMath>
                <m:r>
                  <w:rPr>
                    <w:rFonts w:ascii="Cambria Math" w:hAnsi="Cambria Math"/>
                  </w:rPr>
                  <m:t>m</m:t>
                </m:r>
              </m:oMath>
            </m:oMathPara>
          </w:p>
        </w:tc>
        <w:tc>
          <w:tcPr>
            <w:tcW w:w="6878"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40E0E">
        <w:trPr>
          <w:gridAfter w:val="1"/>
          <w:wAfter w:w="6878" w:type="dxa"/>
          <w:trHeight w:val="340"/>
        </w:trPr>
        <w:tc>
          <w:tcPr>
            <w:tcW w:w="2194" w:type="dxa"/>
            <w:vAlign w:val="center"/>
          </w:tcPr>
          <w:p w14:paraId="050F06E6" w14:textId="77777777" w:rsidR="001D197E" w:rsidRDefault="001D197E" w:rsidP="001D197E">
            <w:pPr>
              <w:jc w:val="left"/>
            </w:pPr>
          </w:p>
        </w:tc>
        <w:tc>
          <w:tcPr>
            <w:tcW w:w="6878" w:type="dxa"/>
            <w:vAlign w:val="center"/>
          </w:tcPr>
          <w:p w14:paraId="2C884E9E" w14:textId="77777777" w:rsidR="001D197E" w:rsidRDefault="001D197E" w:rsidP="001D197E">
            <w:pPr>
              <w:spacing w:line="276" w:lineRule="auto"/>
              <w:jc w:val="left"/>
            </w:pPr>
          </w:p>
        </w:tc>
      </w:tr>
      <w:tr w:rsidR="00340E0E" w:rsidRPr="00AA3E05" w14:paraId="08000A2F" w14:textId="77777777" w:rsidTr="00340E0E">
        <w:trPr>
          <w:gridAfter w:val="1"/>
          <w:wAfter w:w="6878" w:type="dxa"/>
          <w:trHeight w:val="340"/>
        </w:trPr>
        <w:tc>
          <w:tcPr>
            <w:tcW w:w="2194"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6878" w:type="dxa"/>
          </w:tcPr>
          <w:p w14:paraId="3CB85E22" w14:textId="77777777" w:rsidR="00340E0E" w:rsidRDefault="00340E0E" w:rsidP="001D197E">
            <w:pPr>
              <w:spacing w:line="276" w:lineRule="auto"/>
              <w:jc w:val="left"/>
            </w:pPr>
          </w:p>
        </w:tc>
      </w:tr>
      <w:tr w:rsidR="00340E0E" w:rsidRPr="00AA3E05" w14:paraId="6AA9C356" w14:textId="77777777" w:rsidTr="00340E0E">
        <w:trPr>
          <w:gridAfter w:val="1"/>
          <w:wAfter w:w="6878" w:type="dxa"/>
          <w:trHeight w:val="340"/>
        </w:trPr>
        <w:tc>
          <w:tcPr>
            <w:tcW w:w="2194" w:type="dxa"/>
            <w:vAlign w:val="center"/>
          </w:tcPr>
          <w:p w14:paraId="3A3CBAD3" w14:textId="20F02267" w:rsidR="00340E0E" w:rsidRDefault="00710278"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6878"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9405D1" w:rsidRPr="00AA3E05" w14:paraId="5FC83469" w14:textId="77777777" w:rsidTr="00340E0E">
        <w:trPr>
          <w:gridAfter w:val="1"/>
          <w:wAfter w:w="6878" w:type="dxa"/>
          <w:trHeight w:val="340"/>
        </w:trPr>
        <w:tc>
          <w:tcPr>
            <w:tcW w:w="2194" w:type="dxa"/>
            <w:vAlign w:val="center"/>
          </w:tcPr>
          <w:p w14:paraId="0E307910" w14:textId="36D21E61" w:rsidR="009405D1" w:rsidRDefault="00156D89" w:rsidP="001D197E">
            <w:pPr>
              <w:jc w:val="left"/>
            </w:pPr>
            <m:oMathPara>
              <m:oMath>
                <m:r>
                  <w:rPr>
                    <w:rFonts w:ascii="Cambria Math" w:hAnsi="Cambria Math"/>
                  </w:rPr>
                  <m:t>h</m:t>
                </m:r>
              </m:oMath>
            </m:oMathPara>
          </w:p>
        </w:tc>
        <w:tc>
          <w:tcPr>
            <w:tcW w:w="6878"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40E0E">
        <w:trPr>
          <w:gridAfter w:val="1"/>
          <w:wAfter w:w="6878" w:type="dxa"/>
          <w:trHeight w:val="340"/>
        </w:trPr>
        <w:tc>
          <w:tcPr>
            <w:tcW w:w="2194" w:type="dxa"/>
            <w:vAlign w:val="center"/>
          </w:tcPr>
          <w:p w14:paraId="10E8FBA5" w14:textId="252ACDC9" w:rsidR="009405D1" w:rsidRDefault="00156D89" w:rsidP="001D197E">
            <w:pPr>
              <w:jc w:val="left"/>
            </w:pPr>
            <m:oMathPara>
              <m:oMath>
                <m:r>
                  <w:rPr>
                    <w:rFonts w:ascii="Cambria Math" w:hAnsi="Cambria Math"/>
                  </w:rPr>
                  <m:t>C</m:t>
                </m:r>
              </m:oMath>
            </m:oMathPara>
          </w:p>
        </w:tc>
        <w:tc>
          <w:tcPr>
            <w:tcW w:w="6878"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40E0E">
        <w:trPr>
          <w:gridAfter w:val="1"/>
          <w:wAfter w:w="6878" w:type="dxa"/>
          <w:trHeight w:val="340"/>
        </w:trPr>
        <w:tc>
          <w:tcPr>
            <w:tcW w:w="2194" w:type="dxa"/>
            <w:vAlign w:val="center"/>
          </w:tcPr>
          <w:p w14:paraId="23661DA4" w14:textId="67B5EA16" w:rsidR="009405D1" w:rsidRDefault="00710278"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6878"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40E0E">
        <w:trPr>
          <w:gridAfter w:val="1"/>
          <w:wAfter w:w="6878" w:type="dxa"/>
          <w:trHeight w:val="340"/>
        </w:trPr>
        <w:tc>
          <w:tcPr>
            <w:tcW w:w="2194" w:type="dxa"/>
            <w:vAlign w:val="center"/>
          </w:tcPr>
          <w:p w14:paraId="32058B12" w14:textId="5DDB120F" w:rsidR="009405D1" w:rsidRDefault="00710278"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6878"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40E0E">
        <w:trPr>
          <w:gridAfter w:val="1"/>
          <w:wAfter w:w="6878" w:type="dxa"/>
          <w:trHeight w:val="340"/>
        </w:trPr>
        <w:tc>
          <w:tcPr>
            <w:tcW w:w="2194" w:type="dxa"/>
            <w:vAlign w:val="center"/>
          </w:tcPr>
          <w:p w14:paraId="6F69C10A" w14:textId="68BC0849" w:rsidR="007E1429" w:rsidRDefault="00BB0974" w:rsidP="007E1429">
            <m:oMathPara>
              <m:oMath>
                <m:r>
                  <w:rPr>
                    <w:rFonts w:ascii="Cambria Math" w:hAnsi="Cambria Math"/>
                  </w:rPr>
                  <m:t>z</m:t>
                </m:r>
              </m:oMath>
            </m:oMathPara>
          </w:p>
        </w:tc>
        <w:tc>
          <w:tcPr>
            <w:tcW w:w="6878"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40E0E">
        <w:trPr>
          <w:gridAfter w:val="1"/>
          <w:wAfter w:w="6878" w:type="dxa"/>
          <w:trHeight w:val="340"/>
        </w:trPr>
        <w:tc>
          <w:tcPr>
            <w:tcW w:w="2194" w:type="dxa"/>
            <w:vAlign w:val="center"/>
          </w:tcPr>
          <w:p w14:paraId="2C10F4CA" w14:textId="337EB25B" w:rsidR="007E1429" w:rsidRDefault="00AD74C6" w:rsidP="007E1429">
            <m:oMathPara>
              <m:oMath>
                <m:r>
                  <w:rPr>
                    <w:rFonts w:ascii="Cambria Math" w:hAnsi="Cambria Math"/>
                  </w:rPr>
                  <m:t>p</m:t>
                </m:r>
              </m:oMath>
            </m:oMathPara>
          </w:p>
        </w:tc>
        <w:tc>
          <w:tcPr>
            <w:tcW w:w="6878"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40E0E">
        <w:trPr>
          <w:gridAfter w:val="1"/>
          <w:wAfter w:w="6878" w:type="dxa"/>
          <w:trHeight w:val="340"/>
        </w:trPr>
        <w:tc>
          <w:tcPr>
            <w:tcW w:w="2194" w:type="dxa"/>
            <w:vAlign w:val="center"/>
          </w:tcPr>
          <w:p w14:paraId="4CFC95C6" w14:textId="508C87EC" w:rsidR="007E1429" w:rsidRDefault="00AD74C6" w:rsidP="007E1429">
            <m:oMathPara>
              <m:oMath>
                <m:r>
                  <w:rPr>
                    <w:rFonts w:ascii="Cambria Math" w:hAnsi="Cambria Math"/>
                  </w:rPr>
                  <m:t>x,y,z</m:t>
                </m:r>
              </m:oMath>
            </m:oMathPara>
          </w:p>
        </w:tc>
        <w:tc>
          <w:tcPr>
            <w:tcW w:w="6878"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40E0E">
        <w:trPr>
          <w:gridAfter w:val="1"/>
          <w:wAfter w:w="6878" w:type="dxa"/>
          <w:trHeight w:val="340"/>
        </w:trPr>
        <w:tc>
          <w:tcPr>
            <w:tcW w:w="2194" w:type="dxa"/>
            <w:vAlign w:val="center"/>
          </w:tcPr>
          <w:p w14:paraId="6A8DEDDE" w14:textId="1CA8AE6D" w:rsidR="007E1429" w:rsidRDefault="00AD74C6" w:rsidP="00AD74C6">
            <m:oMathPara>
              <m:oMath>
                <m:r>
                  <w:rPr>
                    <w:rFonts w:ascii="Cambria Math" w:hAnsi="Cambria Math"/>
                  </w:rPr>
                  <m:t>u,v,w</m:t>
                </m:r>
              </m:oMath>
            </m:oMathPara>
          </w:p>
        </w:tc>
        <w:tc>
          <w:tcPr>
            <w:tcW w:w="6878"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40E0E">
        <w:trPr>
          <w:gridAfter w:val="1"/>
          <w:wAfter w:w="6878" w:type="dxa"/>
          <w:trHeight w:val="340"/>
        </w:trPr>
        <w:tc>
          <w:tcPr>
            <w:tcW w:w="2194" w:type="dxa"/>
            <w:vAlign w:val="center"/>
          </w:tcPr>
          <w:p w14:paraId="48075D25" w14:textId="39ABFDE6" w:rsidR="007E1429" w:rsidRDefault="00710278"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6878"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40E0E">
        <w:trPr>
          <w:gridAfter w:val="1"/>
          <w:wAfter w:w="6878" w:type="dxa"/>
          <w:trHeight w:val="340"/>
        </w:trPr>
        <w:tc>
          <w:tcPr>
            <w:tcW w:w="2194"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6878"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40E0E">
        <w:trPr>
          <w:gridAfter w:val="1"/>
          <w:wAfter w:w="6878" w:type="dxa"/>
          <w:trHeight w:val="340"/>
        </w:trPr>
        <w:tc>
          <w:tcPr>
            <w:tcW w:w="2194" w:type="dxa"/>
            <w:vAlign w:val="center"/>
          </w:tcPr>
          <w:p w14:paraId="6695E796" w14:textId="085C1D31" w:rsidR="007E1429" w:rsidRDefault="00710278"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6878"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40E0E">
        <w:trPr>
          <w:gridAfter w:val="1"/>
          <w:wAfter w:w="6878" w:type="dxa"/>
          <w:trHeight w:val="340"/>
        </w:trPr>
        <w:tc>
          <w:tcPr>
            <w:tcW w:w="2194" w:type="dxa"/>
            <w:vAlign w:val="center"/>
          </w:tcPr>
          <w:p w14:paraId="1F5B4F7F" w14:textId="0808BCE8" w:rsidR="004E2186" w:rsidRDefault="00710278"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6878"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40E0E">
        <w:trPr>
          <w:gridAfter w:val="1"/>
          <w:wAfter w:w="6878" w:type="dxa"/>
          <w:trHeight w:val="340"/>
        </w:trPr>
        <w:tc>
          <w:tcPr>
            <w:tcW w:w="2194" w:type="dxa"/>
            <w:vAlign w:val="center"/>
          </w:tcPr>
          <w:p w14:paraId="0E634788" w14:textId="7636DE77" w:rsidR="004E2186" w:rsidRDefault="004E2186" w:rsidP="004E2186">
            <m:oMathPara>
              <m:oMath>
                <m:r>
                  <w:rPr>
                    <w:rFonts w:ascii="Cambria Math" w:hAnsi="Cambria Math"/>
                    <w:szCs w:val="22"/>
                  </w:rPr>
                  <m:t>t</m:t>
                </m:r>
              </m:oMath>
            </m:oMathPara>
          </w:p>
        </w:tc>
        <w:tc>
          <w:tcPr>
            <w:tcW w:w="6878"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40E0E">
        <w:trPr>
          <w:gridAfter w:val="1"/>
          <w:wAfter w:w="6878" w:type="dxa"/>
          <w:trHeight w:val="340"/>
        </w:trPr>
        <w:tc>
          <w:tcPr>
            <w:tcW w:w="2194"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6878"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40E0E">
        <w:trPr>
          <w:gridAfter w:val="1"/>
          <w:wAfter w:w="6878" w:type="dxa"/>
          <w:trHeight w:val="340"/>
        </w:trPr>
        <w:tc>
          <w:tcPr>
            <w:tcW w:w="2194"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6878"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40E0E">
        <w:trPr>
          <w:gridAfter w:val="1"/>
          <w:wAfter w:w="6878" w:type="dxa"/>
          <w:trHeight w:val="340"/>
        </w:trPr>
        <w:tc>
          <w:tcPr>
            <w:tcW w:w="2194"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6878"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40E0E">
        <w:trPr>
          <w:gridAfter w:val="1"/>
          <w:wAfter w:w="6878" w:type="dxa"/>
          <w:trHeight w:val="340"/>
        </w:trPr>
        <w:tc>
          <w:tcPr>
            <w:tcW w:w="2194" w:type="dxa"/>
            <w:vAlign w:val="center"/>
          </w:tcPr>
          <w:p w14:paraId="11433238" w14:textId="70DA2BDF" w:rsidR="004E2186" w:rsidRDefault="00710278"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6878"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40E0E">
        <w:trPr>
          <w:gridAfter w:val="1"/>
          <w:wAfter w:w="6878" w:type="dxa"/>
          <w:trHeight w:val="340"/>
        </w:trPr>
        <w:tc>
          <w:tcPr>
            <w:tcW w:w="2194"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6878"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40E0E">
        <w:trPr>
          <w:gridAfter w:val="1"/>
          <w:wAfter w:w="6878" w:type="dxa"/>
          <w:trHeight w:val="340"/>
        </w:trPr>
        <w:tc>
          <w:tcPr>
            <w:tcW w:w="2194"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6878"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40E0E">
        <w:trPr>
          <w:gridAfter w:val="1"/>
          <w:wAfter w:w="6878" w:type="dxa"/>
          <w:trHeight w:val="340"/>
        </w:trPr>
        <w:tc>
          <w:tcPr>
            <w:tcW w:w="2194" w:type="dxa"/>
            <w:vAlign w:val="center"/>
          </w:tcPr>
          <w:p w14:paraId="0A0EFAAF" w14:textId="56092994" w:rsidR="004E2186" w:rsidRDefault="00710278"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6878"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40E0E">
        <w:trPr>
          <w:gridAfter w:val="1"/>
          <w:wAfter w:w="6878" w:type="dxa"/>
          <w:trHeight w:val="340"/>
        </w:trPr>
        <w:tc>
          <w:tcPr>
            <w:tcW w:w="2194"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6878"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40E0E">
        <w:trPr>
          <w:gridAfter w:val="1"/>
          <w:wAfter w:w="6878" w:type="dxa"/>
          <w:trHeight w:val="340"/>
        </w:trPr>
        <w:tc>
          <w:tcPr>
            <w:tcW w:w="2194" w:type="dxa"/>
            <w:vAlign w:val="center"/>
          </w:tcPr>
          <w:p w14:paraId="705EEB0D" w14:textId="16FA310D" w:rsidR="004E2186" w:rsidRDefault="00710278"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6878"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40E0E">
        <w:trPr>
          <w:gridAfter w:val="1"/>
          <w:wAfter w:w="6878" w:type="dxa"/>
          <w:trHeight w:val="340"/>
        </w:trPr>
        <w:tc>
          <w:tcPr>
            <w:tcW w:w="2194" w:type="dxa"/>
            <w:vAlign w:val="center"/>
          </w:tcPr>
          <w:p w14:paraId="00DF97AA" w14:textId="515E734E" w:rsidR="004E2186" w:rsidRDefault="004E2186" w:rsidP="004E2186">
            <w:pPr>
              <w:rPr>
                <w:szCs w:val="22"/>
              </w:rPr>
            </w:pPr>
            <m:oMathPara>
              <m:oMath>
                <m:r>
                  <w:rPr>
                    <w:rFonts w:ascii="Cambria Math" w:hAnsi="Cambria Math"/>
                  </w:rPr>
                  <w:lastRenderedPageBreak/>
                  <m:t>∆x,∆y,∆z</m:t>
                </m:r>
              </m:oMath>
            </m:oMathPara>
          </w:p>
        </w:tc>
        <w:tc>
          <w:tcPr>
            <w:tcW w:w="6878"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40E0E">
        <w:trPr>
          <w:gridAfter w:val="1"/>
          <w:wAfter w:w="6878" w:type="dxa"/>
          <w:trHeight w:val="340"/>
        </w:trPr>
        <w:tc>
          <w:tcPr>
            <w:tcW w:w="2194" w:type="dxa"/>
            <w:vAlign w:val="center"/>
          </w:tcPr>
          <w:p w14:paraId="09965D65" w14:textId="582CAA2C" w:rsidR="00637C97" w:rsidRDefault="00637C97" w:rsidP="004E2186">
            <m:oMathPara>
              <m:oMath>
                <m:r>
                  <m:rPr>
                    <m:sty m:val="bi"/>
                  </m:rPr>
                  <w:rPr>
                    <w:rFonts w:ascii="Cambria Math" w:hAnsi="Cambria Math"/>
                  </w:rPr>
                  <m:t>p</m:t>
                </m:r>
              </m:oMath>
            </m:oMathPara>
          </w:p>
        </w:tc>
        <w:tc>
          <w:tcPr>
            <w:tcW w:w="6878"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40E0E">
        <w:trPr>
          <w:gridAfter w:val="1"/>
          <w:wAfter w:w="6878" w:type="dxa"/>
          <w:trHeight w:val="340"/>
        </w:trPr>
        <w:tc>
          <w:tcPr>
            <w:tcW w:w="2194" w:type="dxa"/>
            <w:vAlign w:val="center"/>
          </w:tcPr>
          <w:p w14:paraId="2E67A33B" w14:textId="15E779D5" w:rsidR="00637C97" w:rsidRDefault="00637C97" w:rsidP="004E2186">
            <m:oMathPara>
              <m:oMath>
                <m:r>
                  <m:rPr>
                    <m:sty m:val="bi"/>
                  </m:rPr>
                  <w:rPr>
                    <w:rFonts w:ascii="Cambria Math" w:hAnsi="Cambria Math"/>
                  </w:rPr>
                  <m:t>θ</m:t>
                </m:r>
              </m:oMath>
            </m:oMathPara>
          </w:p>
        </w:tc>
        <w:tc>
          <w:tcPr>
            <w:tcW w:w="6878"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40E0E">
        <w:trPr>
          <w:gridAfter w:val="1"/>
          <w:wAfter w:w="6878" w:type="dxa"/>
          <w:trHeight w:val="340"/>
        </w:trPr>
        <w:tc>
          <w:tcPr>
            <w:tcW w:w="2194"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6878"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40E0E">
        <w:trPr>
          <w:gridAfter w:val="1"/>
          <w:wAfter w:w="6878" w:type="dxa"/>
          <w:trHeight w:val="340"/>
        </w:trPr>
        <w:tc>
          <w:tcPr>
            <w:tcW w:w="2194"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6878"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40E0E">
        <w:trPr>
          <w:gridAfter w:val="1"/>
          <w:wAfter w:w="6878" w:type="dxa"/>
          <w:trHeight w:val="340"/>
        </w:trPr>
        <w:tc>
          <w:tcPr>
            <w:tcW w:w="2194"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6878"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40E0E">
        <w:trPr>
          <w:gridAfter w:val="1"/>
          <w:wAfter w:w="6878" w:type="dxa"/>
          <w:trHeight w:val="340"/>
        </w:trPr>
        <w:tc>
          <w:tcPr>
            <w:tcW w:w="2194"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6878"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40E0E">
        <w:trPr>
          <w:gridAfter w:val="1"/>
          <w:wAfter w:w="6878" w:type="dxa"/>
          <w:trHeight w:val="340"/>
        </w:trPr>
        <w:tc>
          <w:tcPr>
            <w:tcW w:w="2194" w:type="dxa"/>
            <w:vAlign w:val="center"/>
          </w:tcPr>
          <w:p w14:paraId="5E760932" w14:textId="53FEAA97" w:rsidR="002A604F" w:rsidRDefault="00710278"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6878"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40E0E">
        <w:trPr>
          <w:gridAfter w:val="1"/>
          <w:wAfter w:w="6878" w:type="dxa"/>
          <w:trHeight w:val="340"/>
        </w:trPr>
        <w:tc>
          <w:tcPr>
            <w:tcW w:w="2194" w:type="dxa"/>
            <w:vAlign w:val="center"/>
          </w:tcPr>
          <w:p w14:paraId="7CD09C03" w14:textId="0A6F30CE" w:rsidR="002A604F" w:rsidRDefault="00710278"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6878"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40E0E">
        <w:trPr>
          <w:gridAfter w:val="1"/>
          <w:wAfter w:w="6878" w:type="dxa"/>
          <w:trHeight w:val="340"/>
        </w:trPr>
        <w:tc>
          <w:tcPr>
            <w:tcW w:w="2194" w:type="dxa"/>
            <w:vAlign w:val="center"/>
          </w:tcPr>
          <w:p w14:paraId="4AB0037C" w14:textId="17B8D77D" w:rsidR="00B16C1B" w:rsidRDefault="00880E76" w:rsidP="002A604F">
            <w:pPr>
              <w:rPr>
                <w:b/>
              </w:rPr>
            </w:pPr>
            <m:oMathPara>
              <m:oMath>
                <m:r>
                  <w:rPr>
                    <w:rFonts w:ascii="Cambria Math" w:hAnsi="Cambria Math"/>
                  </w:rPr>
                  <m:t>ζ</m:t>
                </m:r>
              </m:oMath>
            </m:oMathPara>
          </w:p>
        </w:tc>
        <w:tc>
          <w:tcPr>
            <w:tcW w:w="6878"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40E0E">
        <w:trPr>
          <w:gridAfter w:val="1"/>
          <w:wAfter w:w="6878" w:type="dxa"/>
          <w:trHeight w:val="340"/>
        </w:trPr>
        <w:tc>
          <w:tcPr>
            <w:tcW w:w="2194" w:type="dxa"/>
            <w:vAlign w:val="center"/>
          </w:tcPr>
          <w:p w14:paraId="76F06742" w14:textId="032BBDA1" w:rsidR="00B16C1B" w:rsidRDefault="00710278"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6878"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40E0E">
        <w:trPr>
          <w:gridAfter w:val="1"/>
          <w:wAfter w:w="6878" w:type="dxa"/>
          <w:trHeight w:val="340"/>
        </w:trPr>
        <w:tc>
          <w:tcPr>
            <w:tcW w:w="2194" w:type="dxa"/>
            <w:vAlign w:val="center"/>
          </w:tcPr>
          <w:p w14:paraId="2AF77FF9" w14:textId="51FEE17B" w:rsidR="00E159C8" w:rsidRDefault="00710278"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6878"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40E0E">
        <w:trPr>
          <w:gridAfter w:val="1"/>
          <w:wAfter w:w="6878" w:type="dxa"/>
          <w:trHeight w:val="340"/>
        </w:trPr>
        <w:tc>
          <w:tcPr>
            <w:tcW w:w="2194" w:type="dxa"/>
            <w:vAlign w:val="center"/>
          </w:tcPr>
          <w:p w14:paraId="0E159B7A" w14:textId="78F43EE6" w:rsidR="00B16C1B" w:rsidRDefault="00710278"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6878"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40E0E">
        <w:trPr>
          <w:gridAfter w:val="1"/>
          <w:wAfter w:w="6878" w:type="dxa"/>
          <w:trHeight w:val="340"/>
        </w:trPr>
        <w:tc>
          <w:tcPr>
            <w:tcW w:w="2194" w:type="dxa"/>
            <w:vAlign w:val="center"/>
          </w:tcPr>
          <w:p w14:paraId="197EF552" w14:textId="522D7108" w:rsidR="00B16C1B" w:rsidRPr="004A151E" w:rsidRDefault="004A151E" w:rsidP="002A604F">
            <m:oMathPara>
              <m:oMath>
                <m:r>
                  <w:rPr>
                    <w:rFonts w:ascii="Cambria Math" w:hAnsi="Cambria Math"/>
                  </w:rPr>
                  <m:t>N</m:t>
                </m:r>
              </m:oMath>
            </m:oMathPara>
          </w:p>
        </w:tc>
        <w:tc>
          <w:tcPr>
            <w:tcW w:w="6878"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40E0E">
        <w:trPr>
          <w:gridAfter w:val="1"/>
          <w:wAfter w:w="6878" w:type="dxa"/>
          <w:trHeight w:val="340"/>
        </w:trPr>
        <w:tc>
          <w:tcPr>
            <w:tcW w:w="2194" w:type="dxa"/>
            <w:vAlign w:val="center"/>
          </w:tcPr>
          <w:p w14:paraId="75252B1C" w14:textId="4398970A" w:rsidR="0086431B" w:rsidRPr="004A151E" w:rsidRDefault="00710278"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6878"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40E0E">
        <w:trPr>
          <w:gridAfter w:val="1"/>
          <w:wAfter w:w="6878" w:type="dxa"/>
          <w:trHeight w:val="340"/>
        </w:trPr>
        <w:tc>
          <w:tcPr>
            <w:tcW w:w="2194" w:type="dxa"/>
            <w:vAlign w:val="center"/>
          </w:tcPr>
          <w:p w14:paraId="79B7F570" w14:textId="385CBF10" w:rsidR="0086431B" w:rsidRPr="004A151E" w:rsidRDefault="00710278"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6878"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40E0E">
        <w:trPr>
          <w:gridAfter w:val="1"/>
          <w:wAfter w:w="6878" w:type="dxa"/>
          <w:trHeight w:val="340"/>
        </w:trPr>
        <w:tc>
          <w:tcPr>
            <w:tcW w:w="2194" w:type="dxa"/>
            <w:vAlign w:val="center"/>
          </w:tcPr>
          <w:p w14:paraId="5B4AF535" w14:textId="77777777" w:rsidR="0086431B" w:rsidRPr="004A151E" w:rsidRDefault="0086431B" w:rsidP="0086431B"/>
        </w:tc>
        <w:tc>
          <w:tcPr>
            <w:tcW w:w="6878" w:type="dxa"/>
            <w:vAlign w:val="center"/>
          </w:tcPr>
          <w:p w14:paraId="65ADE422" w14:textId="77777777" w:rsidR="0086431B" w:rsidRDefault="0086431B" w:rsidP="0086431B">
            <w:pPr>
              <w:spacing w:line="276" w:lineRule="auto"/>
              <w:jc w:val="left"/>
            </w:pPr>
          </w:p>
        </w:tc>
      </w:tr>
      <w:tr w:rsidR="0086431B" w:rsidRPr="00AA3E05" w14:paraId="70D9E0F3" w14:textId="77777777" w:rsidTr="00340E0E">
        <w:trPr>
          <w:gridAfter w:val="1"/>
          <w:wAfter w:w="6878" w:type="dxa"/>
          <w:trHeight w:val="340"/>
        </w:trPr>
        <w:tc>
          <w:tcPr>
            <w:tcW w:w="2194" w:type="dxa"/>
            <w:vAlign w:val="center"/>
          </w:tcPr>
          <w:p w14:paraId="5CF2EAD1" w14:textId="77777777" w:rsidR="0086431B" w:rsidRPr="004A151E" w:rsidRDefault="0086431B" w:rsidP="0086431B"/>
        </w:tc>
        <w:tc>
          <w:tcPr>
            <w:tcW w:w="6878" w:type="dxa"/>
            <w:vAlign w:val="center"/>
          </w:tcPr>
          <w:p w14:paraId="6E2732EF" w14:textId="77777777" w:rsidR="0086431B" w:rsidRDefault="0086431B" w:rsidP="0086431B">
            <w:pPr>
              <w:spacing w:line="276" w:lineRule="auto"/>
              <w:jc w:val="left"/>
            </w:pPr>
          </w:p>
        </w:tc>
      </w:tr>
      <w:tr w:rsidR="0086431B" w:rsidRPr="00AA3E05" w14:paraId="448A586D" w14:textId="77777777" w:rsidTr="00340E0E">
        <w:trPr>
          <w:gridAfter w:val="1"/>
          <w:wAfter w:w="6878" w:type="dxa"/>
          <w:trHeight w:val="340"/>
        </w:trPr>
        <w:tc>
          <w:tcPr>
            <w:tcW w:w="2194" w:type="dxa"/>
            <w:vAlign w:val="center"/>
          </w:tcPr>
          <w:p w14:paraId="5FC7EAF7" w14:textId="77777777" w:rsidR="0086431B" w:rsidRDefault="0086431B" w:rsidP="0086431B">
            <w:pPr>
              <w:rPr>
                <w:b/>
              </w:rPr>
            </w:pPr>
          </w:p>
        </w:tc>
        <w:tc>
          <w:tcPr>
            <w:tcW w:w="6878" w:type="dxa"/>
            <w:vAlign w:val="center"/>
          </w:tcPr>
          <w:p w14:paraId="138DDE00" w14:textId="77777777" w:rsidR="0086431B" w:rsidRDefault="0086431B" w:rsidP="0086431B">
            <w:pPr>
              <w:spacing w:line="276" w:lineRule="auto"/>
              <w:jc w:val="left"/>
            </w:pPr>
          </w:p>
        </w:tc>
      </w:tr>
      <w:tr w:rsidR="0086431B" w:rsidRPr="00AA3E05" w14:paraId="628AF57B" w14:textId="5BA3F6DF" w:rsidTr="00340E0E">
        <w:trPr>
          <w:gridAfter w:val="1"/>
          <w:wAfter w:w="6878" w:type="dxa"/>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40E0E">
        <w:trPr>
          <w:gridAfter w:val="1"/>
          <w:wAfter w:w="6878" w:type="dxa"/>
          <w:trHeight w:val="340"/>
        </w:trPr>
        <w:tc>
          <w:tcPr>
            <w:tcW w:w="2194"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6878" w:type="dxa"/>
          </w:tcPr>
          <w:p w14:paraId="1FDE7EE0" w14:textId="77777777" w:rsidR="0086431B" w:rsidRDefault="0086431B" w:rsidP="0086431B">
            <w:pPr>
              <w:spacing w:line="276" w:lineRule="auto"/>
              <w:jc w:val="left"/>
            </w:pPr>
          </w:p>
        </w:tc>
      </w:tr>
      <w:tr w:rsidR="0086431B" w:rsidRPr="00AA3E05" w14:paraId="45D477C3" w14:textId="77777777" w:rsidTr="00340E0E">
        <w:trPr>
          <w:gridAfter w:val="1"/>
          <w:wAfter w:w="6878" w:type="dxa"/>
          <w:trHeight w:val="340"/>
        </w:trPr>
        <w:tc>
          <w:tcPr>
            <w:tcW w:w="2194" w:type="dxa"/>
            <w:vAlign w:val="center"/>
          </w:tcPr>
          <w:p w14:paraId="77633CFC" w14:textId="7BA03228" w:rsidR="0086431B" w:rsidRDefault="0086431B" w:rsidP="0086431B">
            <w:pPr>
              <w:jc w:val="left"/>
            </w:pPr>
            <m:oMathPara>
              <m:oMath>
                <m:r>
                  <w:rPr>
                    <w:rFonts w:ascii="Cambria Math" w:hAnsi="Cambria Math"/>
                  </w:rPr>
                  <m:t>ρ</m:t>
                </m:r>
              </m:oMath>
            </m:oMathPara>
          </w:p>
        </w:tc>
        <w:tc>
          <w:tcPr>
            <w:tcW w:w="6878"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40E0E">
        <w:trPr>
          <w:gridAfter w:val="1"/>
          <w:wAfter w:w="6878" w:type="dxa"/>
          <w:trHeight w:val="340"/>
        </w:trPr>
        <w:tc>
          <w:tcPr>
            <w:tcW w:w="2194" w:type="dxa"/>
            <w:vAlign w:val="center"/>
          </w:tcPr>
          <w:p w14:paraId="66E07EB0" w14:textId="7D1145C9" w:rsidR="0086431B" w:rsidRDefault="0071027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40E0E">
        <w:trPr>
          <w:gridAfter w:val="1"/>
          <w:wAfter w:w="6878" w:type="dxa"/>
          <w:trHeight w:val="340"/>
        </w:trPr>
        <w:tc>
          <w:tcPr>
            <w:tcW w:w="2194" w:type="dxa"/>
            <w:vAlign w:val="center"/>
          </w:tcPr>
          <w:p w14:paraId="21C9A938" w14:textId="00228E81" w:rsidR="0086431B" w:rsidRDefault="0086431B" w:rsidP="0086431B">
            <w:pPr>
              <w:jc w:val="left"/>
            </w:pPr>
            <m:oMathPara>
              <m:oMath>
                <m:r>
                  <w:rPr>
                    <w:rFonts w:ascii="Cambria Math" w:hAnsi="Cambria Math"/>
                  </w:rPr>
                  <m:t>λ </m:t>
                </m:r>
              </m:oMath>
            </m:oMathPara>
          </w:p>
        </w:tc>
        <w:tc>
          <w:tcPr>
            <w:tcW w:w="6878"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40E0E">
        <w:trPr>
          <w:gridAfter w:val="1"/>
          <w:wAfter w:w="6878" w:type="dxa"/>
          <w:trHeight w:val="340"/>
        </w:trPr>
        <w:tc>
          <w:tcPr>
            <w:tcW w:w="2194"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1E5AFF6D" w14:textId="05FD4B93" w:rsidR="0086431B" w:rsidRPr="007379B0" w:rsidRDefault="0086431B" w:rsidP="0086431B">
            <w:pPr>
              <w:spacing w:line="276" w:lineRule="auto"/>
              <w:jc w:val="left"/>
            </w:pPr>
            <w:bookmarkStart w:id="310" w:name="_Ref529546849"/>
            <w:bookmarkEnd w:id="310"/>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40E0E">
        <w:trPr>
          <w:gridAfter w:val="1"/>
          <w:wAfter w:w="6878" w:type="dxa"/>
          <w:trHeight w:val="340"/>
        </w:trPr>
        <w:tc>
          <w:tcPr>
            <w:tcW w:w="2194" w:type="dxa"/>
            <w:vAlign w:val="center"/>
          </w:tcPr>
          <w:p w14:paraId="081D2CC9" w14:textId="46177063" w:rsidR="0086431B" w:rsidRPr="005600FC" w:rsidRDefault="00710278"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6878"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40E0E">
        <w:trPr>
          <w:gridAfter w:val="1"/>
          <w:wAfter w:w="6878" w:type="dxa"/>
          <w:trHeight w:val="340"/>
        </w:trPr>
        <w:tc>
          <w:tcPr>
            <w:tcW w:w="2194" w:type="dxa"/>
            <w:vAlign w:val="center"/>
          </w:tcPr>
          <w:p w14:paraId="66E90D7F" w14:textId="2DD43250" w:rsidR="0086431B" w:rsidRDefault="00710278"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6878"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40E0E">
        <w:trPr>
          <w:gridAfter w:val="1"/>
          <w:wAfter w:w="6878" w:type="dxa"/>
          <w:trHeight w:val="340"/>
        </w:trPr>
        <w:tc>
          <w:tcPr>
            <w:tcW w:w="2194" w:type="dxa"/>
            <w:vAlign w:val="center"/>
          </w:tcPr>
          <w:p w14:paraId="1010BBA9" w14:textId="4930E975" w:rsidR="0086431B" w:rsidRDefault="00710278"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6878"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40E0E">
        <w:trPr>
          <w:gridAfter w:val="1"/>
          <w:wAfter w:w="6878" w:type="dxa"/>
          <w:trHeight w:val="340"/>
        </w:trPr>
        <w:tc>
          <w:tcPr>
            <w:tcW w:w="2194" w:type="dxa"/>
            <w:vAlign w:val="center"/>
          </w:tcPr>
          <w:p w14:paraId="6BF4377B" w14:textId="5485AFFC" w:rsidR="0086431B" w:rsidRDefault="00710278"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6878"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40E0E">
        <w:trPr>
          <w:gridAfter w:val="1"/>
          <w:wAfter w:w="6878" w:type="dxa"/>
          <w:trHeight w:val="340"/>
        </w:trPr>
        <w:tc>
          <w:tcPr>
            <w:tcW w:w="2194"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6878"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40E0E">
        <w:trPr>
          <w:gridAfter w:val="1"/>
          <w:wAfter w:w="6878" w:type="dxa"/>
          <w:trHeight w:val="340"/>
        </w:trPr>
        <w:tc>
          <w:tcPr>
            <w:tcW w:w="2194" w:type="dxa"/>
            <w:vAlign w:val="center"/>
          </w:tcPr>
          <w:p w14:paraId="292961BF" w14:textId="35AF9E87" w:rsidR="0086431B" w:rsidRDefault="00710278"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6878"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40E0E">
        <w:trPr>
          <w:gridAfter w:val="1"/>
          <w:wAfter w:w="6878" w:type="dxa"/>
          <w:trHeight w:val="340"/>
        </w:trPr>
        <w:tc>
          <w:tcPr>
            <w:tcW w:w="2194" w:type="dxa"/>
            <w:vAlign w:val="center"/>
          </w:tcPr>
          <w:p w14:paraId="26A8E362" w14:textId="005B9733" w:rsidR="0086431B" w:rsidRDefault="00710278"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6878"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40E0E">
        <w:trPr>
          <w:gridAfter w:val="1"/>
          <w:wAfter w:w="6878" w:type="dxa"/>
          <w:trHeight w:val="340"/>
        </w:trPr>
        <w:tc>
          <w:tcPr>
            <w:tcW w:w="2194"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6878"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40E0E">
        <w:trPr>
          <w:gridAfter w:val="1"/>
          <w:wAfter w:w="6878" w:type="dxa"/>
          <w:trHeight w:val="340"/>
        </w:trPr>
        <w:tc>
          <w:tcPr>
            <w:tcW w:w="2194" w:type="dxa"/>
            <w:vAlign w:val="center"/>
          </w:tcPr>
          <w:p w14:paraId="4A0BD231" w14:textId="15FE223B" w:rsidR="0086431B" w:rsidRDefault="00710278"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6878"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40E0E">
        <w:trPr>
          <w:gridAfter w:val="1"/>
          <w:wAfter w:w="6878" w:type="dxa"/>
          <w:trHeight w:val="340"/>
        </w:trPr>
        <w:tc>
          <w:tcPr>
            <w:tcW w:w="2194"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6878"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40E0E">
        <w:trPr>
          <w:gridAfter w:val="1"/>
          <w:wAfter w:w="6878" w:type="dxa"/>
          <w:trHeight w:val="340"/>
        </w:trPr>
        <w:tc>
          <w:tcPr>
            <w:tcW w:w="2194"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6878"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40E0E">
        <w:trPr>
          <w:gridAfter w:val="1"/>
          <w:wAfter w:w="6878" w:type="dxa"/>
          <w:trHeight w:val="340"/>
        </w:trPr>
        <w:tc>
          <w:tcPr>
            <w:tcW w:w="2194" w:type="dxa"/>
            <w:vAlign w:val="center"/>
          </w:tcPr>
          <w:p w14:paraId="3916D5F2" w14:textId="2F5DF8DA" w:rsidR="0086431B" w:rsidRDefault="00710278"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6878"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40E0E">
        <w:trPr>
          <w:gridAfter w:val="1"/>
          <w:wAfter w:w="6878" w:type="dxa"/>
          <w:trHeight w:val="340"/>
        </w:trPr>
        <w:tc>
          <w:tcPr>
            <w:tcW w:w="2194" w:type="dxa"/>
            <w:vAlign w:val="center"/>
          </w:tcPr>
          <w:p w14:paraId="77539543" w14:textId="6012D3E8" w:rsidR="0086431B" w:rsidRPr="005A5FF9" w:rsidRDefault="00710278"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6878"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40E0E">
        <w:trPr>
          <w:gridAfter w:val="1"/>
          <w:wAfter w:w="6878" w:type="dxa"/>
          <w:trHeight w:val="340"/>
        </w:trPr>
        <w:tc>
          <w:tcPr>
            <w:tcW w:w="2194" w:type="dxa"/>
            <w:vAlign w:val="center"/>
          </w:tcPr>
          <w:p w14:paraId="1D3E041F" w14:textId="37D10BAD" w:rsidR="0086431B" w:rsidRPr="00F03A84" w:rsidRDefault="00710278"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6878"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40E0E">
        <w:trPr>
          <w:gridAfter w:val="1"/>
          <w:wAfter w:w="6878" w:type="dxa"/>
          <w:trHeight w:val="340"/>
        </w:trPr>
        <w:tc>
          <w:tcPr>
            <w:tcW w:w="2194" w:type="dxa"/>
            <w:vAlign w:val="center"/>
          </w:tcPr>
          <w:p w14:paraId="3FC3027D" w14:textId="6EB4D330" w:rsidR="0086431B" w:rsidRDefault="0086431B" w:rsidP="0086431B">
            <w:pPr>
              <w:jc w:val="left"/>
              <w:rPr>
                <w:b/>
              </w:rPr>
            </w:pPr>
            <m:oMathPara>
              <m:oMath>
                <m:r>
                  <w:rPr>
                    <w:rFonts w:ascii="Cambria Math" w:hAnsi="Cambria Math"/>
                  </w:rPr>
                  <w:lastRenderedPageBreak/>
                  <m:t>E</m:t>
                </m:r>
              </m:oMath>
            </m:oMathPara>
          </w:p>
        </w:tc>
        <w:tc>
          <w:tcPr>
            <w:tcW w:w="6878"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40E0E">
        <w:trPr>
          <w:gridAfter w:val="1"/>
          <w:wAfter w:w="6878" w:type="dxa"/>
          <w:trHeight w:val="340"/>
        </w:trPr>
        <w:tc>
          <w:tcPr>
            <w:tcW w:w="2194"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6878"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40E0E">
        <w:trPr>
          <w:gridAfter w:val="1"/>
          <w:wAfter w:w="6878" w:type="dxa"/>
          <w:trHeight w:val="340"/>
        </w:trPr>
        <w:tc>
          <w:tcPr>
            <w:tcW w:w="2194"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6878"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40E0E">
        <w:trPr>
          <w:gridAfter w:val="1"/>
          <w:wAfter w:w="6878" w:type="dxa"/>
          <w:trHeight w:val="340"/>
        </w:trPr>
        <w:tc>
          <w:tcPr>
            <w:tcW w:w="2194"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6878"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40E0E">
        <w:trPr>
          <w:gridAfter w:val="1"/>
          <w:wAfter w:w="6878" w:type="dxa"/>
          <w:trHeight w:val="340"/>
        </w:trPr>
        <w:tc>
          <w:tcPr>
            <w:tcW w:w="2194"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6878"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40E0E">
        <w:trPr>
          <w:gridAfter w:val="1"/>
          <w:wAfter w:w="6878" w:type="dxa"/>
          <w:trHeight w:val="340"/>
        </w:trPr>
        <w:tc>
          <w:tcPr>
            <w:tcW w:w="2194"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6878"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40E0E">
        <w:trPr>
          <w:gridAfter w:val="1"/>
          <w:wAfter w:w="6878" w:type="dxa"/>
          <w:trHeight w:val="340"/>
        </w:trPr>
        <w:tc>
          <w:tcPr>
            <w:tcW w:w="2194" w:type="dxa"/>
            <w:vAlign w:val="center"/>
          </w:tcPr>
          <w:p w14:paraId="1E6ED016" w14:textId="43533541" w:rsidR="0086431B" w:rsidRPr="00F81D17" w:rsidRDefault="00710278"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6878"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40E0E">
        <w:trPr>
          <w:gridAfter w:val="1"/>
          <w:wAfter w:w="6878" w:type="dxa"/>
          <w:trHeight w:val="340"/>
        </w:trPr>
        <w:tc>
          <w:tcPr>
            <w:tcW w:w="2194"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6878"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40E0E">
        <w:trPr>
          <w:gridAfter w:val="1"/>
          <w:wAfter w:w="6878" w:type="dxa"/>
          <w:trHeight w:val="340"/>
        </w:trPr>
        <w:tc>
          <w:tcPr>
            <w:tcW w:w="2194"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6878"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40E0E">
        <w:trPr>
          <w:gridAfter w:val="1"/>
          <w:wAfter w:w="6878" w:type="dxa"/>
          <w:trHeight w:val="340"/>
        </w:trPr>
        <w:tc>
          <w:tcPr>
            <w:tcW w:w="2194"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6878"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40E0E">
        <w:trPr>
          <w:gridAfter w:val="1"/>
          <w:wAfter w:w="6878" w:type="dxa"/>
          <w:trHeight w:val="340"/>
        </w:trPr>
        <w:tc>
          <w:tcPr>
            <w:tcW w:w="2194" w:type="dxa"/>
            <w:vAlign w:val="center"/>
          </w:tcPr>
          <w:p w14:paraId="5628BC1E" w14:textId="7F0460FB" w:rsidR="0086431B" w:rsidRPr="00D276F0" w:rsidRDefault="0071027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6878"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40E0E">
        <w:trPr>
          <w:gridAfter w:val="1"/>
          <w:wAfter w:w="6878" w:type="dxa"/>
          <w:trHeight w:val="340"/>
        </w:trPr>
        <w:tc>
          <w:tcPr>
            <w:tcW w:w="2194" w:type="dxa"/>
            <w:vAlign w:val="center"/>
          </w:tcPr>
          <w:p w14:paraId="4FFBABF6" w14:textId="0AB72E08" w:rsidR="0086431B" w:rsidRPr="00D276F0" w:rsidRDefault="0071027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6878"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40E0E">
        <w:trPr>
          <w:gridAfter w:val="1"/>
          <w:wAfter w:w="6878" w:type="dxa"/>
          <w:trHeight w:val="340"/>
        </w:trPr>
        <w:tc>
          <w:tcPr>
            <w:tcW w:w="2194" w:type="dxa"/>
            <w:vAlign w:val="center"/>
          </w:tcPr>
          <w:p w14:paraId="3D99549D" w14:textId="7CEE6273" w:rsidR="0086431B" w:rsidRDefault="0086431B" w:rsidP="0086431B">
            <w:pPr>
              <w:jc w:val="left"/>
            </w:pPr>
            <m:oMathPara>
              <m:oMath>
                <m:r>
                  <w:rPr>
                    <w:rFonts w:ascii="Cambria Math" w:hAnsi="Cambria Math"/>
                  </w:rPr>
                  <m:t>k</m:t>
                </m:r>
              </m:oMath>
            </m:oMathPara>
          </w:p>
        </w:tc>
        <w:tc>
          <w:tcPr>
            <w:tcW w:w="6878"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40E0E">
        <w:trPr>
          <w:gridAfter w:val="1"/>
          <w:wAfter w:w="6878" w:type="dxa"/>
          <w:trHeight w:val="340"/>
        </w:trPr>
        <w:tc>
          <w:tcPr>
            <w:tcW w:w="2194" w:type="dxa"/>
            <w:vAlign w:val="center"/>
          </w:tcPr>
          <w:p w14:paraId="4FEF0AA4" w14:textId="764528C4" w:rsidR="0086431B" w:rsidRPr="00D276F0" w:rsidRDefault="00710278"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6878"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40E0E">
        <w:trPr>
          <w:gridAfter w:val="1"/>
          <w:wAfter w:w="6878" w:type="dxa"/>
          <w:trHeight w:val="340"/>
        </w:trPr>
        <w:tc>
          <w:tcPr>
            <w:tcW w:w="2194" w:type="dxa"/>
            <w:vAlign w:val="center"/>
          </w:tcPr>
          <w:p w14:paraId="720D9B49" w14:textId="167C9FF2" w:rsidR="0086431B" w:rsidRDefault="00710278"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6878"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40E0E">
        <w:trPr>
          <w:gridAfter w:val="1"/>
          <w:wAfter w:w="6878" w:type="dxa"/>
          <w:trHeight w:val="340"/>
        </w:trPr>
        <w:tc>
          <w:tcPr>
            <w:tcW w:w="2194" w:type="dxa"/>
            <w:vAlign w:val="center"/>
          </w:tcPr>
          <w:p w14:paraId="51A95AD6" w14:textId="4DC323AC" w:rsidR="0086431B" w:rsidRDefault="00710278"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6878"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40E0E">
        <w:trPr>
          <w:gridAfter w:val="1"/>
          <w:wAfter w:w="6878" w:type="dxa"/>
          <w:trHeight w:val="340"/>
        </w:trPr>
        <w:tc>
          <w:tcPr>
            <w:tcW w:w="2194" w:type="dxa"/>
            <w:vAlign w:val="center"/>
          </w:tcPr>
          <w:p w14:paraId="3E94C7C8" w14:textId="0D341142" w:rsidR="0086431B" w:rsidRDefault="0071027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6878"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40E0E">
        <w:trPr>
          <w:gridAfter w:val="1"/>
          <w:wAfter w:w="6878" w:type="dxa"/>
          <w:trHeight w:val="340"/>
        </w:trPr>
        <w:tc>
          <w:tcPr>
            <w:tcW w:w="2194"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40E0E">
        <w:trPr>
          <w:gridAfter w:val="1"/>
          <w:wAfter w:w="6878" w:type="dxa"/>
          <w:trHeight w:val="340"/>
        </w:trPr>
        <w:tc>
          <w:tcPr>
            <w:tcW w:w="2194"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6878"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40E0E">
        <w:trPr>
          <w:gridAfter w:val="1"/>
          <w:wAfter w:w="6878" w:type="dxa"/>
          <w:trHeight w:val="340"/>
        </w:trPr>
        <w:tc>
          <w:tcPr>
            <w:tcW w:w="2194"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6878"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40E0E">
        <w:trPr>
          <w:gridAfter w:val="1"/>
          <w:wAfter w:w="6878" w:type="dxa"/>
          <w:trHeight w:val="340"/>
        </w:trPr>
        <w:tc>
          <w:tcPr>
            <w:tcW w:w="2194"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6878"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40E0E">
        <w:trPr>
          <w:gridAfter w:val="1"/>
          <w:wAfter w:w="6878" w:type="dxa"/>
          <w:trHeight w:val="340"/>
        </w:trPr>
        <w:tc>
          <w:tcPr>
            <w:tcW w:w="2194"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6878"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40E0E">
        <w:trPr>
          <w:gridAfter w:val="1"/>
          <w:wAfter w:w="6878" w:type="dxa"/>
          <w:trHeight w:val="340"/>
        </w:trPr>
        <w:tc>
          <w:tcPr>
            <w:tcW w:w="2194" w:type="dxa"/>
            <w:vAlign w:val="center"/>
          </w:tcPr>
          <w:p w14:paraId="70537D24" w14:textId="4055CFF9" w:rsidR="0086431B" w:rsidRDefault="00710278"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6878"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40E0E">
        <w:trPr>
          <w:gridAfter w:val="1"/>
          <w:wAfter w:w="6878" w:type="dxa"/>
          <w:trHeight w:val="340"/>
        </w:trPr>
        <w:tc>
          <w:tcPr>
            <w:tcW w:w="2194" w:type="dxa"/>
            <w:vAlign w:val="center"/>
          </w:tcPr>
          <w:p w14:paraId="2844392B" w14:textId="72B39699" w:rsidR="0086431B" w:rsidRDefault="0071027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6878"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40E0E">
        <w:trPr>
          <w:gridAfter w:val="1"/>
          <w:wAfter w:w="6878" w:type="dxa"/>
          <w:trHeight w:val="340"/>
        </w:trPr>
        <w:tc>
          <w:tcPr>
            <w:tcW w:w="2194" w:type="dxa"/>
            <w:vAlign w:val="center"/>
          </w:tcPr>
          <w:p w14:paraId="7D21958B" w14:textId="7495F12B" w:rsidR="0086431B" w:rsidRDefault="0071027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6878"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40E0E">
        <w:trPr>
          <w:gridAfter w:val="1"/>
          <w:wAfter w:w="6878" w:type="dxa"/>
          <w:trHeight w:val="340"/>
        </w:trPr>
        <w:tc>
          <w:tcPr>
            <w:tcW w:w="2194" w:type="dxa"/>
            <w:vAlign w:val="center"/>
          </w:tcPr>
          <w:p w14:paraId="04C49642" w14:textId="540B779C" w:rsidR="0086431B" w:rsidRDefault="00710278"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6878"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40E0E">
        <w:trPr>
          <w:gridAfter w:val="1"/>
          <w:wAfter w:w="6878" w:type="dxa"/>
          <w:trHeight w:val="340"/>
        </w:trPr>
        <w:tc>
          <w:tcPr>
            <w:tcW w:w="2194"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6878"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40E0E">
        <w:trPr>
          <w:gridAfter w:val="1"/>
          <w:wAfter w:w="6878" w:type="dxa"/>
          <w:trHeight w:val="340"/>
        </w:trPr>
        <w:tc>
          <w:tcPr>
            <w:tcW w:w="2194" w:type="dxa"/>
            <w:vAlign w:val="center"/>
          </w:tcPr>
          <w:p w14:paraId="638486BD" w14:textId="1AAB764A" w:rsidR="0086431B" w:rsidRDefault="00710278"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6878"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40E0E">
        <w:trPr>
          <w:gridAfter w:val="1"/>
          <w:wAfter w:w="6878" w:type="dxa"/>
          <w:trHeight w:val="340"/>
        </w:trPr>
        <w:tc>
          <w:tcPr>
            <w:tcW w:w="2194"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40E0E">
        <w:trPr>
          <w:gridAfter w:val="1"/>
          <w:wAfter w:w="6878" w:type="dxa"/>
          <w:trHeight w:val="340"/>
        </w:trPr>
        <w:tc>
          <w:tcPr>
            <w:tcW w:w="2194" w:type="dxa"/>
            <w:vAlign w:val="center"/>
          </w:tcPr>
          <w:p w14:paraId="3A86F3FF" w14:textId="6682436B" w:rsidR="0086431B" w:rsidRDefault="00710278"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6878"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40E0E">
        <w:trPr>
          <w:gridAfter w:val="1"/>
          <w:wAfter w:w="6878" w:type="dxa"/>
          <w:trHeight w:val="340"/>
        </w:trPr>
        <w:tc>
          <w:tcPr>
            <w:tcW w:w="2194"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6878"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40E0E">
        <w:trPr>
          <w:gridAfter w:val="1"/>
          <w:wAfter w:w="6878" w:type="dxa"/>
          <w:trHeight w:val="340"/>
        </w:trPr>
        <w:tc>
          <w:tcPr>
            <w:tcW w:w="2194"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6878"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40E0E">
        <w:trPr>
          <w:gridAfter w:val="1"/>
          <w:wAfter w:w="6878" w:type="dxa"/>
          <w:trHeight w:val="340"/>
        </w:trPr>
        <w:tc>
          <w:tcPr>
            <w:tcW w:w="2194"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6878"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40E0E">
        <w:trPr>
          <w:gridAfter w:val="1"/>
          <w:wAfter w:w="6878" w:type="dxa"/>
          <w:trHeight w:val="340"/>
        </w:trPr>
        <w:tc>
          <w:tcPr>
            <w:tcW w:w="2194" w:type="dxa"/>
            <w:vAlign w:val="center"/>
          </w:tcPr>
          <w:p w14:paraId="7A317779" w14:textId="28E0C76B" w:rsidR="0086431B" w:rsidRDefault="0071027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6878"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40E0E">
        <w:trPr>
          <w:gridAfter w:val="1"/>
          <w:wAfter w:w="6878" w:type="dxa"/>
          <w:trHeight w:val="340"/>
        </w:trPr>
        <w:tc>
          <w:tcPr>
            <w:tcW w:w="2194" w:type="dxa"/>
            <w:vAlign w:val="center"/>
          </w:tcPr>
          <w:p w14:paraId="412D80D7" w14:textId="50839DDE" w:rsidR="0086431B" w:rsidRDefault="0071027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6878"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40E0E">
        <w:trPr>
          <w:gridAfter w:val="1"/>
          <w:wAfter w:w="6878" w:type="dxa"/>
          <w:trHeight w:val="340"/>
        </w:trPr>
        <w:tc>
          <w:tcPr>
            <w:tcW w:w="2194" w:type="dxa"/>
            <w:vAlign w:val="center"/>
          </w:tcPr>
          <w:p w14:paraId="2AB60A62" w14:textId="535A9268" w:rsidR="0086431B" w:rsidRDefault="00710278"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6878"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40E0E">
        <w:trPr>
          <w:gridAfter w:val="1"/>
          <w:wAfter w:w="6878" w:type="dxa"/>
          <w:trHeight w:val="340"/>
        </w:trPr>
        <w:tc>
          <w:tcPr>
            <w:tcW w:w="2194"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6878"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40E0E">
        <w:trPr>
          <w:gridAfter w:val="1"/>
          <w:wAfter w:w="6878" w:type="dxa"/>
          <w:trHeight w:val="340"/>
        </w:trPr>
        <w:tc>
          <w:tcPr>
            <w:tcW w:w="2194" w:type="dxa"/>
            <w:vAlign w:val="center"/>
          </w:tcPr>
          <w:p w14:paraId="312A23F3" w14:textId="266CCC24" w:rsidR="0086431B" w:rsidRDefault="00710278"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6878"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40E0E">
        <w:trPr>
          <w:gridAfter w:val="1"/>
          <w:wAfter w:w="6878" w:type="dxa"/>
          <w:trHeight w:val="340"/>
        </w:trPr>
        <w:tc>
          <w:tcPr>
            <w:tcW w:w="2194"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6878"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40E0E">
        <w:trPr>
          <w:gridAfter w:val="1"/>
          <w:wAfter w:w="6878" w:type="dxa"/>
          <w:trHeight w:val="340"/>
        </w:trPr>
        <w:tc>
          <w:tcPr>
            <w:tcW w:w="2194"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6878"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40E0E">
        <w:trPr>
          <w:gridAfter w:val="1"/>
          <w:wAfter w:w="6878" w:type="dxa"/>
          <w:trHeight w:val="340"/>
        </w:trPr>
        <w:tc>
          <w:tcPr>
            <w:tcW w:w="2194" w:type="dxa"/>
            <w:vAlign w:val="center"/>
          </w:tcPr>
          <w:p w14:paraId="0A350083" w14:textId="34FC86D7" w:rsidR="0086431B" w:rsidRDefault="00710278"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6878"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40E0E">
        <w:trPr>
          <w:gridAfter w:val="1"/>
          <w:wAfter w:w="6878" w:type="dxa"/>
          <w:trHeight w:val="340"/>
        </w:trPr>
        <w:tc>
          <w:tcPr>
            <w:tcW w:w="2194" w:type="dxa"/>
            <w:vAlign w:val="center"/>
          </w:tcPr>
          <w:p w14:paraId="08624851" w14:textId="7DA8569F" w:rsidR="0086431B" w:rsidRDefault="0086431B" w:rsidP="0086431B">
            <w:pPr>
              <w:jc w:val="left"/>
              <w:rPr>
                <w:noProof/>
              </w:rPr>
            </w:pPr>
            <m:oMathPara>
              <m:oMath>
                <m:r>
                  <w:rPr>
                    <w:rFonts w:ascii="Cambria Math" w:hAnsi="Cambria Math"/>
                  </w:rPr>
                  <w:lastRenderedPageBreak/>
                  <m:t>m</m:t>
                </m:r>
              </m:oMath>
            </m:oMathPara>
          </w:p>
        </w:tc>
        <w:tc>
          <w:tcPr>
            <w:tcW w:w="6878"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40E0E">
        <w:trPr>
          <w:gridAfter w:val="1"/>
          <w:wAfter w:w="6878" w:type="dxa"/>
          <w:trHeight w:val="340"/>
        </w:trPr>
        <w:tc>
          <w:tcPr>
            <w:tcW w:w="2194"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6878"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40E0E">
        <w:trPr>
          <w:gridAfter w:val="1"/>
          <w:wAfter w:w="6878" w:type="dxa"/>
          <w:trHeight w:val="340"/>
        </w:trPr>
        <w:tc>
          <w:tcPr>
            <w:tcW w:w="2194" w:type="dxa"/>
            <w:vAlign w:val="center"/>
          </w:tcPr>
          <w:p w14:paraId="50190F05" w14:textId="24400915" w:rsidR="0086431B" w:rsidRDefault="00710278"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6878"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40E0E">
        <w:trPr>
          <w:gridAfter w:val="1"/>
          <w:wAfter w:w="6878" w:type="dxa"/>
          <w:trHeight w:val="340"/>
        </w:trPr>
        <w:tc>
          <w:tcPr>
            <w:tcW w:w="2194"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6878"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40E0E">
        <w:trPr>
          <w:gridAfter w:val="1"/>
          <w:wAfter w:w="6878" w:type="dxa"/>
          <w:trHeight w:val="340"/>
        </w:trPr>
        <w:tc>
          <w:tcPr>
            <w:tcW w:w="2194" w:type="dxa"/>
            <w:vAlign w:val="center"/>
          </w:tcPr>
          <w:p w14:paraId="3256BBF8" w14:textId="02B4ED19" w:rsidR="0086431B" w:rsidRPr="00FD26CB" w:rsidRDefault="00710278"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6878"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40E0E">
        <w:trPr>
          <w:gridAfter w:val="1"/>
          <w:wAfter w:w="6878" w:type="dxa"/>
          <w:trHeight w:val="340"/>
        </w:trPr>
        <w:tc>
          <w:tcPr>
            <w:tcW w:w="2194" w:type="dxa"/>
            <w:vAlign w:val="center"/>
          </w:tcPr>
          <w:p w14:paraId="6AEDE3F1" w14:textId="455C9280" w:rsidR="0086431B" w:rsidRPr="00FD26CB" w:rsidRDefault="00710278"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6878"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40E0E">
        <w:trPr>
          <w:gridAfter w:val="1"/>
          <w:wAfter w:w="6878" w:type="dxa"/>
          <w:trHeight w:val="340"/>
        </w:trPr>
        <w:tc>
          <w:tcPr>
            <w:tcW w:w="2194" w:type="dxa"/>
            <w:vAlign w:val="center"/>
          </w:tcPr>
          <w:p w14:paraId="63A82057" w14:textId="202BC1A0" w:rsidR="0086431B" w:rsidRPr="00FD26CB" w:rsidRDefault="00710278"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6878"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40E0E">
        <w:trPr>
          <w:gridAfter w:val="1"/>
          <w:wAfter w:w="6878" w:type="dxa"/>
          <w:trHeight w:val="340"/>
        </w:trPr>
        <w:tc>
          <w:tcPr>
            <w:tcW w:w="2194" w:type="dxa"/>
            <w:vAlign w:val="center"/>
          </w:tcPr>
          <w:p w14:paraId="19F8EDAC" w14:textId="7A7B7A44" w:rsidR="0086431B" w:rsidRPr="00FD26CB" w:rsidRDefault="00710278"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6878"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40E0E">
        <w:trPr>
          <w:gridAfter w:val="1"/>
          <w:wAfter w:w="6878" w:type="dxa"/>
          <w:trHeight w:val="340"/>
        </w:trPr>
        <w:tc>
          <w:tcPr>
            <w:tcW w:w="2194"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6878"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40E0E">
        <w:trPr>
          <w:gridAfter w:val="1"/>
          <w:wAfter w:w="6878" w:type="dxa"/>
          <w:trHeight w:val="340"/>
        </w:trPr>
        <w:tc>
          <w:tcPr>
            <w:tcW w:w="2194" w:type="dxa"/>
            <w:vAlign w:val="center"/>
          </w:tcPr>
          <w:p w14:paraId="7C0A5A91" w14:textId="1D11753D" w:rsidR="0086431B" w:rsidRPr="00D276F0" w:rsidRDefault="00710278"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6878"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40E0E">
        <w:trPr>
          <w:gridAfter w:val="1"/>
          <w:wAfter w:w="6878" w:type="dxa"/>
          <w:trHeight w:val="340"/>
        </w:trPr>
        <w:tc>
          <w:tcPr>
            <w:tcW w:w="2194" w:type="dxa"/>
            <w:vAlign w:val="center"/>
          </w:tcPr>
          <w:p w14:paraId="29EABE40" w14:textId="3A006235" w:rsidR="0086431B" w:rsidRPr="00D276F0" w:rsidRDefault="0086431B" w:rsidP="0086431B">
            <w:pPr>
              <w:jc w:val="left"/>
              <w:rPr>
                <w:b/>
              </w:rPr>
            </w:pPr>
          </w:p>
        </w:tc>
        <w:tc>
          <w:tcPr>
            <w:tcW w:w="6878" w:type="dxa"/>
            <w:vAlign w:val="center"/>
          </w:tcPr>
          <w:p w14:paraId="2D917598" w14:textId="3BC456EF" w:rsidR="0086431B" w:rsidRDefault="0086431B" w:rsidP="0086431B">
            <w:pPr>
              <w:spacing w:line="276" w:lineRule="auto"/>
            </w:pPr>
          </w:p>
        </w:tc>
      </w:tr>
      <w:tr w:rsidR="0086431B" w:rsidRPr="00AA3E05" w14:paraId="6CCFF618" w14:textId="77777777" w:rsidTr="00340E0E">
        <w:trPr>
          <w:gridAfter w:val="1"/>
          <w:wAfter w:w="6878" w:type="dxa"/>
          <w:trHeight w:val="340"/>
        </w:trPr>
        <w:tc>
          <w:tcPr>
            <w:tcW w:w="2194" w:type="dxa"/>
            <w:vAlign w:val="center"/>
          </w:tcPr>
          <w:p w14:paraId="3C967762" w14:textId="77777777" w:rsidR="0086431B" w:rsidRPr="00DA243E" w:rsidRDefault="0086431B" w:rsidP="0086431B">
            <w:pPr>
              <w:spacing w:line="276" w:lineRule="auto"/>
              <w:rPr>
                <w:b/>
              </w:rPr>
            </w:pPr>
            <w:r w:rsidRPr="00DA243E">
              <w:rPr>
                <w:b/>
              </w:rPr>
              <w:t xml:space="preserve">Chapitre </w:t>
            </w:r>
            <w:r>
              <w:rPr>
                <w:b/>
              </w:rPr>
              <w:t>4</w:t>
            </w:r>
          </w:p>
          <w:p w14:paraId="319FC31F" w14:textId="7647D3D5" w:rsidR="0086431B" w:rsidRPr="00BC1293" w:rsidRDefault="0086431B" w:rsidP="0086431B">
            <w:pPr>
              <w:jc w:val="left"/>
            </w:pPr>
          </w:p>
        </w:tc>
        <w:tc>
          <w:tcPr>
            <w:tcW w:w="6878" w:type="dxa"/>
          </w:tcPr>
          <w:p w14:paraId="590D42FE" w14:textId="736EBEBE" w:rsidR="0086431B" w:rsidRDefault="0086431B" w:rsidP="0086431B">
            <w:pPr>
              <w:spacing w:line="276" w:lineRule="auto"/>
            </w:pPr>
          </w:p>
        </w:tc>
      </w:tr>
      <w:tr w:rsidR="0086431B" w:rsidRPr="00AA3E05" w14:paraId="57EB4892" w14:textId="77777777" w:rsidTr="00340E0E">
        <w:trPr>
          <w:gridAfter w:val="1"/>
          <w:wAfter w:w="6878" w:type="dxa"/>
          <w:trHeight w:val="340"/>
        </w:trPr>
        <w:tc>
          <w:tcPr>
            <w:tcW w:w="2194" w:type="dxa"/>
            <w:vAlign w:val="center"/>
          </w:tcPr>
          <w:p w14:paraId="0120DF2C" w14:textId="0BF914D9" w:rsidR="0086431B" w:rsidRPr="00BC1293" w:rsidRDefault="0086431B" w:rsidP="0086431B">
            <w:pPr>
              <w:jc w:val="left"/>
            </w:pPr>
          </w:p>
        </w:tc>
        <w:tc>
          <w:tcPr>
            <w:tcW w:w="6878" w:type="dxa"/>
            <w:vAlign w:val="center"/>
          </w:tcPr>
          <w:p w14:paraId="651E568D" w14:textId="6DA1799C" w:rsidR="0086431B" w:rsidRDefault="0086431B" w:rsidP="0086431B">
            <w:pPr>
              <w:spacing w:line="276" w:lineRule="auto"/>
            </w:pPr>
          </w:p>
        </w:tc>
      </w:tr>
      <w:tr w:rsidR="0086431B" w:rsidRPr="00AA3E05" w14:paraId="42900E98" w14:textId="7A987E8C" w:rsidTr="00340E0E">
        <w:trPr>
          <w:trHeight w:val="340"/>
        </w:trPr>
        <w:tc>
          <w:tcPr>
            <w:tcW w:w="9072" w:type="dxa"/>
            <w:gridSpan w:val="2"/>
            <w:vAlign w:val="center"/>
          </w:tcPr>
          <w:p w14:paraId="69B79305" w14:textId="7EA3F577" w:rsidR="0086431B" w:rsidRDefault="0086431B" w:rsidP="0086431B">
            <w:pPr>
              <w:spacing w:line="276" w:lineRule="auto"/>
            </w:pPr>
          </w:p>
        </w:tc>
        <w:tc>
          <w:tcPr>
            <w:tcW w:w="6878" w:type="dxa"/>
            <w:vAlign w:val="center"/>
          </w:tcPr>
          <w:p w14:paraId="473BC70E"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51CFED07" w14:textId="77777777" w:rsidTr="00340E0E">
        <w:trPr>
          <w:gridAfter w:val="1"/>
          <w:wAfter w:w="6878" w:type="dxa"/>
          <w:trHeight w:val="340"/>
        </w:trPr>
        <w:tc>
          <w:tcPr>
            <w:tcW w:w="2194"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6878" w:type="dxa"/>
          </w:tcPr>
          <w:p w14:paraId="26EF9FBD" w14:textId="77777777" w:rsidR="0086431B" w:rsidRDefault="0086431B" w:rsidP="0086431B">
            <w:pPr>
              <w:spacing w:line="276" w:lineRule="auto"/>
            </w:pPr>
          </w:p>
        </w:tc>
      </w:tr>
      <w:tr w:rsidR="0086431B" w:rsidRPr="00AA3E05" w14:paraId="2D53FC3C" w14:textId="77777777" w:rsidTr="00340E0E">
        <w:trPr>
          <w:gridAfter w:val="1"/>
          <w:wAfter w:w="6878" w:type="dxa"/>
          <w:trHeight w:val="340"/>
        </w:trPr>
        <w:tc>
          <w:tcPr>
            <w:tcW w:w="2194" w:type="dxa"/>
            <w:vAlign w:val="center"/>
          </w:tcPr>
          <w:p w14:paraId="784BFD2D" w14:textId="77777777" w:rsidR="0086431B" w:rsidRPr="00BC1293" w:rsidRDefault="0086431B" w:rsidP="0086431B">
            <w:pPr>
              <w:jc w:val="left"/>
            </w:pPr>
          </w:p>
        </w:tc>
        <w:tc>
          <w:tcPr>
            <w:tcW w:w="6878" w:type="dxa"/>
            <w:vAlign w:val="center"/>
          </w:tcPr>
          <w:p w14:paraId="163C9605" w14:textId="77777777" w:rsidR="0086431B" w:rsidRDefault="0086431B" w:rsidP="0086431B">
            <w:pPr>
              <w:spacing w:line="276" w:lineRule="auto"/>
            </w:pPr>
          </w:p>
        </w:tc>
      </w:tr>
      <w:tr w:rsidR="0086431B" w:rsidRPr="00AA3E05" w14:paraId="50F47ABB" w14:textId="323BE990" w:rsidTr="00340E0E">
        <w:trPr>
          <w:trHeight w:val="340"/>
        </w:trPr>
        <w:tc>
          <w:tcPr>
            <w:tcW w:w="9072" w:type="dxa"/>
            <w:gridSpan w:val="2"/>
            <w:vAlign w:val="center"/>
          </w:tcPr>
          <w:p w14:paraId="150737CD" w14:textId="448A2EC3" w:rsidR="0086431B" w:rsidRDefault="0086431B" w:rsidP="0086431B">
            <w:pPr>
              <w:spacing w:line="276" w:lineRule="auto"/>
            </w:pPr>
          </w:p>
        </w:tc>
        <w:tc>
          <w:tcPr>
            <w:tcW w:w="6878" w:type="dxa"/>
            <w:vAlign w:val="center"/>
          </w:tcPr>
          <w:p w14:paraId="3F7BFB06"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20D8B746" w14:textId="77777777" w:rsidTr="00340E0E">
        <w:trPr>
          <w:gridAfter w:val="1"/>
          <w:wAfter w:w="6878" w:type="dxa"/>
          <w:trHeight w:val="340"/>
        </w:trPr>
        <w:tc>
          <w:tcPr>
            <w:tcW w:w="2194" w:type="dxa"/>
            <w:vAlign w:val="center"/>
          </w:tcPr>
          <w:p w14:paraId="005CCBE1" w14:textId="77777777" w:rsidR="0086431B" w:rsidRPr="00BC1293" w:rsidRDefault="0086431B" w:rsidP="0086431B">
            <w:pPr>
              <w:jc w:val="left"/>
            </w:pPr>
          </w:p>
        </w:tc>
        <w:tc>
          <w:tcPr>
            <w:tcW w:w="6878" w:type="dxa"/>
            <w:vAlign w:val="center"/>
          </w:tcPr>
          <w:p w14:paraId="03063981" w14:textId="77777777" w:rsidR="0086431B" w:rsidRDefault="0086431B" w:rsidP="0086431B">
            <w:pPr>
              <w:spacing w:line="276" w:lineRule="auto"/>
            </w:pPr>
          </w:p>
        </w:tc>
      </w:tr>
      <w:tr w:rsidR="0086431B" w:rsidRPr="00AA3E05" w14:paraId="5227C019" w14:textId="77777777" w:rsidTr="00340E0E">
        <w:trPr>
          <w:gridAfter w:val="1"/>
          <w:wAfter w:w="6878" w:type="dxa"/>
          <w:trHeight w:val="340"/>
        </w:trPr>
        <w:tc>
          <w:tcPr>
            <w:tcW w:w="2194" w:type="dxa"/>
            <w:vAlign w:val="center"/>
          </w:tcPr>
          <w:p w14:paraId="317FEF26" w14:textId="77777777" w:rsidR="0086431B" w:rsidRPr="00BC1293" w:rsidRDefault="0086431B" w:rsidP="0086431B">
            <w:pPr>
              <w:jc w:val="left"/>
            </w:pPr>
          </w:p>
        </w:tc>
        <w:tc>
          <w:tcPr>
            <w:tcW w:w="6878" w:type="dxa"/>
            <w:vAlign w:val="center"/>
          </w:tcPr>
          <w:p w14:paraId="14065641" w14:textId="77777777" w:rsidR="0086431B" w:rsidRDefault="0086431B" w:rsidP="0086431B">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311" w:name="_Toc534294716"/>
      <w:r>
        <w:lastRenderedPageBreak/>
        <w:t>Introduction générale</w:t>
      </w:r>
      <w:bookmarkEnd w:id="311"/>
    </w:p>
    <w:p w14:paraId="2841EAE2" w14:textId="77777777" w:rsidR="00DE2BCD" w:rsidRDefault="00DE2BCD" w:rsidP="00DE2BCD">
      <w:r>
        <w:t xml:space="preserve">A rédiger  </w:t>
      </w:r>
    </w:p>
    <w:p w14:paraId="25A2F738" w14:textId="0643A46E" w:rsidR="00DE2BCD" w:rsidRDefault="00DE2BCD">
      <w:pPr>
        <w:overflowPunct/>
        <w:autoSpaceDE/>
        <w:autoSpaceDN/>
        <w:adjustRightInd/>
        <w:spacing w:after="160" w:line="259" w:lineRule="auto"/>
        <w:jc w:val="left"/>
        <w:textAlignment w:val="auto"/>
      </w:pPr>
    </w:p>
    <w:p w14:paraId="6C07B426" w14:textId="7E970BBD" w:rsidR="00923CE3" w:rsidRDefault="00923CE3">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312" w:name="_Toc534294717"/>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312"/>
    </w:p>
    <w:p w14:paraId="69A6C1A9" w14:textId="77777777" w:rsidR="00D2424B" w:rsidRDefault="00D2424B" w:rsidP="00D2424B"/>
    <w:p w14:paraId="26CBEBA3" w14:textId="77777777" w:rsidR="00236F07" w:rsidRDefault="00236F07" w:rsidP="00D2424B"/>
    <w:p w14:paraId="3F810F5B" w14:textId="77777777" w:rsidR="00CA464E" w:rsidRDefault="00CA464E" w:rsidP="00D2424B"/>
    <w:p w14:paraId="1D20AE55" w14:textId="5B8C6375" w:rsidR="009E40A2" w:rsidRDefault="00A92FFB">
      <w:pPr>
        <w:spacing w:line="360" w:lineRule="auto"/>
        <w:ind w:firstLine="708"/>
        <w:rPr>
          <w:ins w:id="313" w:author="Mihai ARGHIR" w:date="2019-01-04T10:37:00Z"/>
        </w:rPr>
      </w:pPr>
      <w:r>
        <w:t xml:space="preserve">Ce chapitre </w:t>
      </w:r>
      <w:r w:rsidR="00820FB3">
        <w:t xml:space="preserve">présente les principaux travaux </w:t>
      </w:r>
      <w:ins w:id="314" w:author="Mihai ARGHIR" w:date="2019-01-03T10:08:00Z">
        <w:r w:rsidR="00D205EC">
          <w:t xml:space="preserve">publiés dans la littérature et </w:t>
        </w:r>
      </w:ins>
      <w:r w:rsidR="00820FB3">
        <w:t xml:space="preserve">consacrés à la compréhension et </w:t>
      </w:r>
      <w:ins w:id="315" w:author="Mihai ARGHIR" w:date="2019-01-03T10:08:00Z">
        <w:r w:rsidR="00D205EC">
          <w:t xml:space="preserve">à </w:t>
        </w:r>
      </w:ins>
      <w:r w:rsidR="00820FB3">
        <w:t>l’analyse</w:t>
      </w:r>
      <w:r w:rsidR="00775445">
        <w:t xml:space="preserve"> de</w:t>
      </w:r>
      <w:r w:rsidR="00820FB3">
        <w:t xml:space="preserve"> </w:t>
      </w:r>
      <w:del w:id="316" w:author="Mihai ARGHIR" w:date="2019-01-04T10:45:00Z">
        <w:r w:rsidR="00BF432C" w:rsidDel="009E40A2">
          <w:delText>l’instabilité</w:delText>
        </w:r>
        <w:r w:rsidR="00904DC9" w:rsidDel="009E40A2">
          <w:delText xml:space="preserve"> </w:delText>
        </w:r>
        <w:r w:rsidR="005D1491" w:rsidDel="009E40A2">
          <w:delText>de la vibration synchrone</w:delText>
        </w:r>
        <w:r w:rsidR="00904DC9" w:rsidDel="009E40A2">
          <w:delText xml:space="preserve"> </w:delText>
        </w:r>
      </w:del>
      <w:del w:id="317" w:author="Mihai ARGHIR" w:date="2019-01-03T10:08:00Z">
        <w:r w:rsidR="009D40A1" w:rsidDel="00D205EC">
          <w:delText>provoqué</w:delText>
        </w:r>
        <w:r w:rsidR="00D012CB" w:rsidDel="00D205EC">
          <w:delText>e</w:delText>
        </w:r>
        <w:r w:rsidR="009D40A1" w:rsidDel="00D205EC">
          <w:delText xml:space="preserve"> </w:delText>
        </w:r>
      </w:del>
      <w:ins w:id="318" w:author="omar BENCHEKROUN" w:date="2019-01-03T15:58:00Z">
        <w:del w:id="319" w:author="Mihai ARGHIR" w:date="2019-01-04T10:45:00Z">
          <w:r w:rsidR="00DE0AA9" w:rsidDel="009E40A2">
            <w:delText>communément</w:delText>
          </w:r>
        </w:del>
      </w:ins>
      <w:ins w:id="320" w:author="Mihai ARGHIR" w:date="2019-01-04T10:45:00Z">
        <w:r w:rsidR="009E40A2">
          <w:t>l’</w:t>
        </w:r>
      </w:ins>
      <w:del w:id="321" w:author="Mihai ARGHIR" w:date="2019-01-03T10:08:00Z">
        <w:r w:rsidR="009D40A1" w:rsidDel="00D205EC">
          <w:delText>par</w:delText>
        </w:r>
        <w:r w:rsidR="00820FB3" w:rsidDel="00D205EC">
          <w:delText xml:space="preserve"> l’</w:delText>
        </w:r>
      </w:del>
      <w:r w:rsidR="00820FB3">
        <w:t>effet</w:t>
      </w:r>
      <w:r w:rsidR="00904DC9">
        <w:t xml:space="preserve"> Morton</w:t>
      </w:r>
      <w:del w:id="322" w:author="Mihai ARGHIR" w:date="2019-01-03T10:08:00Z">
        <w:r w:rsidR="00311D39" w:rsidDel="00D205EC">
          <w:delText xml:space="preserve"> dans la littérature</w:delText>
        </w:r>
      </w:del>
      <w:r w:rsidR="00820FB3">
        <w:t>.</w:t>
      </w:r>
      <w:r w:rsidR="00212EBA">
        <w:t xml:space="preserve"> </w:t>
      </w:r>
      <w:del w:id="323" w:author="Mihai ARGHIR" w:date="2019-01-04T10:16:00Z">
        <w:r w:rsidR="00BA5FB9" w:rsidRPr="00D205EC" w:rsidDel="00F82E63">
          <w:rPr>
            <w:highlight w:val="yellow"/>
            <w:rPrChange w:id="324" w:author="Mihai ARGHIR" w:date="2019-01-03T10:11:00Z">
              <w:rPr/>
            </w:rPrChange>
          </w:rPr>
          <w:delText>Tout d’abord</w:delText>
        </w:r>
        <w:r w:rsidR="000C09A9" w:rsidRPr="00D205EC" w:rsidDel="00F82E63">
          <w:rPr>
            <w:highlight w:val="yellow"/>
            <w:rPrChange w:id="325" w:author="Mihai ARGHIR" w:date="2019-01-03T10:11:00Z">
              <w:rPr/>
            </w:rPrChange>
          </w:rPr>
          <w:delText xml:space="preserve">, </w:delText>
        </w:r>
        <w:r w:rsidR="00BD67CF" w:rsidRPr="00D205EC" w:rsidDel="00F82E63">
          <w:rPr>
            <w:highlight w:val="yellow"/>
            <w:rPrChange w:id="326" w:author="Mihai ARGHIR" w:date="2019-01-03T10:11:00Z">
              <w:rPr/>
            </w:rPrChange>
          </w:rPr>
          <w:delText>l</w:delText>
        </w:r>
        <w:r w:rsidR="006906E9" w:rsidRPr="00D205EC" w:rsidDel="00F82E63">
          <w:rPr>
            <w:highlight w:val="yellow"/>
            <w:rPrChange w:id="327" w:author="Mihai ARGHIR" w:date="2019-01-03T10:11:00Z">
              <w:rPr/>
            </w:rPrChange>
          </w:rPr>
          <w:delText>es premiers symptômes de cette instabilité</w:delText>
        </w:r>
        <w:r w:rsidR="00126E54" w:rsidRPr="00D205EC" w:rsidDel="00F82E63">
          <w:rPr>
            <w:highlight w:val="yellow"/>
            <w:rPrChange w:id="328" w:author="Mihai ARGHIR" w:date="2019-01-03T10:11:00Z">
              <w:rPr/>
            </w:rPrChange>
          </w:rPr>
          <w:delText xml:space="preserve"> vibratoire</w:delText>
        </w:r>
        <w:r w:rsidR="006906E9" w:rsidRPr="00D205EC" w:rsidDel="00F82E63">
          <w:rPr>
            <w:highlight w:val="yellow"/>
            <w:rPrChange w:id="329" w:author="Mihai ARGHIR" w:date="2019-01-03T10:11:00Z">
              <w:rPr/>
            </w:rPrChange>
          </w:rPr>
          <w:delText xml:space="preserve"> sont</w:delText>
        </w:r>
        <w:r w:rsidR="00176CBA" w:rsidRPr="00D205EC" w:rsidDel="00F82E63">
          <w:rPr>
            <w:highlight w:val="yellow"/>
            <w:rPrChange w:id="330" w:author="Mihai ARGHIR" w:date="2019-01-03T10:11:00Z">
              <w:rPr/>
            </w:rPrChange>
          </w:rPr>
          <w:delText xml:space="preserve"> </w:delText>
        </w:r>
        <w:r w:rsidR="00690736" w:rsidRPr="00D205EC" w:rsidDel="00F82E63">
          <w:rPr>
            <w:highlight w:val="yellow"/>
            <w:rPrChange w:id="331" w:author="Mihai ARGHIR" w:date="2019-01-03T10:11:00Z">
              <w:rPr/>
            </w:rPrChange>
          </w:rPr>
          <w:delText>mis en évidence</w:delText>
        </w:r>
        <w:r w:rsidR="00871A0D" w:rsidRPr="00D205EC" w:rsidDel="00F82E63">
          <w:rPr>
            <w:highlight w:val="yellow"/>
            <w:rPrChange w:id="332" w:author="Mihai ARGHIR" w:date="2019-01-03T10:11:00Z">
              <w:rPr/>
            </w:rPrChange>
          </w:rPr>
          <w:delText xml:space="preserve"> par deux cas industriels</w:delText>
        </w:r>
        <w:r w:rsidR="00690736" w:rsidRPr="00D205EC" w:rsidDel="00F82E63">
          <w:rPr>
            <w:highlight w:val="yellow"/>
            <w:rPrChange w:id="333" w:author="Mihai ARGHIR" w:date="2019-01-03T10:11:00Z">
              <w:rPr/>
            </w:rPrChange>
          </w:rPr>
          <w:delText>.</w:delText>
        </w:r>
        <w:r w:rsidR="00176CBA" w:rsidRPr="00D205EC" w:rsidDel="00F82E63">
          <w:rPr>
            <w:highlight w:val="yellow"/>
            <w:rPrChange w:id="334" w:author="Mihai ARGHIR" w:date="2019-01-03T10:11:00Z">
              <w:rPr/>
            </w:rPrChange>
          </w:rPr>
          <w:delText xml:space="preserve"> </w:delText>
        </w:r>
        <w:r w:rsidR="00416CD1" w:rsidRPr="00D205EC" w:rsidDel="00F82E63">
          <w:rPr>
            <w:highlight w:val="yellow"/>
            <w:rPrChange w:id="335" w:author="Mihai ARGHIR" w:date="2019-01-03T10:11:00Z">
              <w:rPr/>
            </w:rPrChange>
          </w:rPr>
          <w:delText>Ensuite</w:delText>
        </w:r>
        <w:r w:rsidR="00053680" w:rsidRPr="00D205EC" w:rsidDel="00F82E63">
          <w:rPr>
            <w:highlight w:val="yellow"/>
            <w:rPrChange w:id="336" w:author="Mihai ARGHIR" w:date="2019-01-03T10:11:00Z">
              <w:rPr/>
            </w:rPrChange>
          </w:rPr>
          <w:delText xml:space="preserve">, </w:delText>
        </w:r>
        <w:r w:rsidR="00416CD1" w:rsidRPr="00D205EC" w:rsidDel="00F82E63">
          <w:rPr>
            <w:highlight w:val="yellow"/>
            <w:rPrChange w:id="337" w:author="Mihai ARGHIR" w:date="2019-01-03T10:11:00Z">
              <w:rPr/>
            </w:rPrChange>
          </w:rPr>
          <w:delText>les explications qualitatives</w:delText>
        </w:r>
        <w:r w:rsidR="00A34746" w:rsidRPr="00D205EC" w:rsidDel="00F82E63">
          <w:rPr>
            <w:highlight w:val="yellow"/>
            <w:rPrChange w:id="338" w:author="Mihai ARGHIR" w:date="2019-01-03T10:11:00Z">
              <w:rPr/>
            </w:rPrChange>
          </w:rPr>
          <w:delText xml:space="preserve"> sont données</w:delText>
        </w:r>
        <w:r w:rsidR="00F25AAC" w:rsidRPr="00D205EC" w:rsidDel="00F82E63">
          <w:rPr>
            <w:highlight w:val="yellow"/>
            <w:rPrChange w:id="339" w:author="Mihai ARGHIR" w:date="2019-01-03T10:11:00Z">
              <w:rPr/>
            </w:rPrChange>
          </w:rPr>
          <w:delText xml:space="preserve"> sur cette instabilité, communément </w:delText>
        </w:r>
        <w:r w:rsidR="00392FD3" w:rsidRPr="00D205EC" w:rsidDel="00F82E63">
          <w:rPr>
            <w:highlight w:val="yellow"/>
            <w:rPrChange w:id="340" w:author="Mihai ARGHIR" w:date="2019-01-03T10:11:00Z">
              <w:rPr/>
            </w:rPrChange>
          </w:rPr>
          <w:delText>appelé</w:delText>
        </w:r>
        <w:r w:rsidR="00F25AAC" w:rsidRPr="00D205EC" w:rsidDel="00F82E63">
          <w:rPr>
            <w:highlight w:val="yellow"/>
            <w:rPrChange w:id="341" w:author="Mihai ARGHIR" w:date="2019-01-03T10:11:00Z">
              <w:rPr/>
            </w:rPrChange>
          </w:rPr>
          <w:delText xml:space="preserve"> l’effet Morton </w:delText>
        </w:r>
        <w:r w:rsidR="00E37EB1" w:rsidRPr="00D205EC" w:rsidDel="00F82E63">
          <w:rPr>
            <w:highlight w:val="yellow"/>
            <w:rPrChange w:id="342" w:author="Mihai ARGHIR" w:date="2019-01-03T10:11:00Z">
              <w:rPr/>
            </w:rPrChange>
          </w:rPr>
          <w:delText>instable</w:delText>
        </w:r>
        <w:r w:rsidR="00D97430" w:rsidRPr="00D205EC" w:rsidDel="00F82E63">
          <w:rPr>
            <w:highlight w:val="yellow"/>
            <w:rPrChange w:id="343" w:author="Mihai ARGHIR" w:date="2019-01-03T10:11:00Z">
              <w:rPr/>
            </w:rPrChange>
          </w:rPr>
          <w:delText xml:space="preserve">. </w:delText>
        </w:r>
        <w:r w:rsidR="0058555A" w:rsidRPr="00D205EC" w:rsidDel="00F82E63">
          <w:rPr>
            <w:highlight w:val="yellow"/>
            <w:rPrChange w:id="344" w:author="Mihai ARGHIR" w:date="2019-01-03T10:11:00Z">
              <w:rPr/>
            </w:rPrChange>
          </w:rPr>
          <w:delText xml:space="preserve">Puis, les principales études expérimentales et numériques dédiées à traiter ce phonème sont brièvement décrite. </w:delText>
        </w:r>
        <w:r w:rsidR="00284E44" w:rsidRPr="00D205EC" w:rsidDel="00F82E63">
          <w:rPr>
            <w:highlight w:val="yellow"/>
            <w:rPrChange w:id="345" w:author="Mihai ARGHIR" w:date="2019-01-03T10:11:00Z">
              <w:rPr/>
            </w:rPrChange>
          </w:rPr>
          <w:delText>Enfin, l</w:delText>
        </w:r>
        <w:r w:rsidR="0058555A" w:rsidRPr="00D205EC" w:rsidDel="00F82E63">
          <w:rPr>
            <w:highlight w:val="yellow"/>
            <w:rPrChange w:id="346" w:author="Mihai ARGHIR" w:date="2019-01-03T10:11:00Z">
              <w:rPr/>
            </w:rPrChange>
          </w:rPr>
          <w:delText xml:space="preserve">a synthèse de ces études permet </w:delText>
        </w:r>
        <w:r w:rsidR="00893590" w:rsidRPr="00D205EC" w:rsidDel="00F82E63">
          <w:rPr>
            <w:highlight w:val="yellow"/>
            <w:rPrChange w:id="347" w:author="Mihai ARGHIR" w:date="2019-01-03T10:11:00Z">
              <w:rPr/>
            </w:rPrChange>
          </w:rPr>
          <w:delText>d</w:delText>
        </w:r>
        <w:r w:rsidR="008F6270" w:rsidRPr="00D205EC" w:rsidDel="00F82E63">
          <w:rPr>
            <w:highlight w:val="yellow"/>
            <w:rPrChange w:id="348" w:author="Mihai ARGHIR" w:date="2019-01-03T10:11:00Z">
              <w:rPr/>
            </w:rPrChange>
          </w:rPr>
          <w:delText>e fixer</w:delText>
        </w:r>
        <w:r w:rsidR="0058555A" w:rsidRPr="00D205EC" w:rsidDel="00F82E63">
          <w:rPr>
            <w:highlight w:val="yellow"/>
            <w:rPrChange w:id="349" w:author="Mihai ARGHIR" w:date="2019-01-03T10:11:00Z">
              <w:rPr/>
            </w:rPrChange>
          </w:rPr>
          <w:delText xml:space="preserve"> une stratégie générale</w:delText>
        </w:r>
        <w:r w:rsidR="00893590" w:rsidRPr="00D205EC" w:rsidDel="00F82E63">
          <w:rPr>
            <w:highlight w:val="yellow"/>
            <w:rPrChange w:id="350" w:author="Mihai ARGHIR" w:date="2019-01-03T10:11:00Z">
              <w:rPr/>
            </w:rPrChange>
          </w:rPr>
          <w:delText xml:space="preserve"> pour simuler</w:delText>
        </w:r>
        <w:r w:rsidR="00CF03B5" w:rsidRPr="00D205EC" w:rsidDel="00F82E63">
          <w:rPr>
            <w:highlight w:val="yellow"/>
            <w:rPrChange w:id="351" w:author="Mihai ARGHIR" w:date="2019-01-03T10:11:00Z">
              <w:rPr/>
            </w:rPrChange>
          </w:rPr>
          <w:delText xml:space="preserve"> et analyser</w:delText>
        </w:r>
        <w:r w:rsidR="00893590" w:rsidRPr="00D205EC" w:rsidDel="00F82E63">
          <w:rPr>
            <w:highlight w:val="yellow"/>
            <w:rPrChange w:id="352" w:author="Mihai ARGHIR" w:date="2019-01-03T10:11:00Z">
              <w:rPr/>
            </w:rPrChange>
          </w:rPr>
          <w:delText xml:space="preserve"> l’effet Morton</w:delText>
        </w:r>
        <w:r w:rsidR="007D655A" w:rsidRPr="00D205EC" w:rsidDel="00F82E63">
          <w:rPr>
            <w:highlight w:val="yellow"/>
            <w:rPrChange w:id="353" w:author="Mihai ARGHIR" w:date="2019-01-03T10:11:00Z">
              <w:rPr/>
            </w:rPrChange>
          </w:rPr>
          <w:delText xml:space="preserve"> tout au long de cette thèse</w:delText>
        </w:r>
        <w:r w:rsidR="00CF03B5" w:rsidRPr="00D205EC" w:rsidDel="00F82E63">
          <w:rPr>
            <w:highlight w:val="yellow"/>
            <w:rPrChange w:id="354" w:author="Mihai ARGHIR" w:date="2019-01-03T10:11:00Z">
              <w:rPr/>
            </w:rPrChange>
          </w:rPr>
          <w:delText>.</w:delText>
        </w:r>
      </w:del>
      <w:ins w:id="355" w:author="Mihai ARGHIR" w:date="2019-01-04T10:16:00Z">
        <w:r w:rsidR="00F82E63">
          <w:t>Ainsi</w:t>
        </w:r>
      </w:ins>
      <w:ins w:id="356" w:author="Mihai ARGHIR" w:date="2019-01-04T10:30:00Z">
        <w:r w:rsidR="006929AE">
          <w:t>,</w:t>
        </w:r>
      </w:ins>
      <w:ins w:id="357" w:author="Mihai ARGHIR" w:date="2019-01-04T10:16:00Z">
        <w:r w:rsidR="00F82E63">
          <w:t xml:space="preserve"> l’instabilité est mentionnée depuis 1970s g</w:t>
        </w:r>
        <w:r w:rsidR="00F82E63" w:rsidRPr="00D15E69">
          <w:t xml:space="preserve">râce aux travaux </w:t>
        </w:r>
        <w:r w:rsidR="00F82E63">
          <w:t>de</w:t>
        </w:r>
        <w:r w:rsidR="00F82E63" w:rsidRPr="00D15E69">
          <w:t xml:space="preserve"> Morton</w:t>
        </w:r>
        <w:r w:rsidR="00F82E63">
          <w:t xml:space="preserve"> </w:t>
        </w:r>
        <w:r w:rsidR="00F82E63">
          <w:fldChar w:fldCharType="begin"/>
        </w:r>
        <w:r w:rsidR="00F82E63">
          <w:instrText xml:space="preserve"> REF _Ref534294578 \r \h </w:instrText>
        </w:r>
      </w:ins>
      <w:ins w:id="358" w:author="Mihai ARGHIR" w:date="2019-01-04T10:16:00Z">
        <w:r w:rsidR="00F82E63">
          <w:fldChar w:fldCharType="separate"/>
        </w:r>
        <w:r w:rsidR="00F82E63">
          <w:t>[5]</w:t>
        </w:r>
        <w:r w:rsidR="00F82E63">
          <w:fldChar w:fldCharType="end"/>
        </w:r>
        <w:r w:rsidR="00F82E63" w:rsidRPr="00D15E69">
          <w:t xml:space="preserve"> </w:t>
        </w:r>
        <w:r w:rsidR="00F82E63" w:rsidRPr="006F27AF">
          <w:t>et</w:t>
        </w:r>
        <w:r w:rsidR="00F82E63">
          <w:t xml:space="preserve"> de </w:t>
        </w:r>
        <w:r w:rsidR="00F82E63" w:rsidRPr="00C77AF5">
          <w:t>Hesseborn</w:t>
        </w:r>
        <w:r w:rsidR="00F82E63">
          <w:t xml:space="preserve"> </w:t>
        </w:r>
        <w:r w:rsidR="00F82E63">
          <w:fldChar w:fldCharType="begin"/>
        </w:r>
        <w:r w:rsidR="00F82E63">
          <w:instrText xml:space="preserve"> REF _Ref534294579 \r \h </w:instrText>
        </w:r>
      </w:ins>
      <w:ins w:id="359" w:author="Mihai ARGHIR" w:date="2019-01-04T10:16:00Z">
        <w:r w:rsidR="00F82E63">
          <w:fldChar w:fldCharType="separate"/>
        </w:r>
        <w:r w:rsidR="00F82E63">
          <w:t>[6]</w:t>
        </w:r>
        <w:r w:rsidR="00F82E63">
          <w:fldChar w:fldCharType="end"/>
        </w:r>
        <w:r w:rsidR="00F82E63" w:rsidRPr="004A6F2E">
          <w:t>.</w:t>
        </w:r>
        <w:r w:rsidR="00F82E63">
          <w:t xml:space="preserve"> Cependant, pendant très longtemps, </w:t>
        </w:r>
      </w:ins>
      <w:ins w:id="360" w:author="Mihai ARGHIR" w:date="2019-01-04T10:30:00Z">
        <w:r w:rsidR="006929AE">
          <w:t>elle</w:t>
        </w:r>
      </w:ins>
      <w:ins w:id="361" w:author="Mihai ARGHIR" w:date="2019-01-04T10:17:00Z">
        <w:r w:rsidR="00F82E63">
          <w:t xml:space="preserve"> a été passé </w:t>
        </w:r>
      </w:ins>
      <w:ins w:id="362" w:author="Mihai ARGHIR" w:date="2019-01-04T10:30:00Z">
        <w:r w:rsidR="006929AE">
          <w:t xml:space="preserve">soit </w:t>
        </w:r>
      </w:ins>
      <w:ins w:id="363" w:author="Mihai ARGHIR" w:date="2019-01-04T10:31:00Z">
        <w:r w:rsidR="006929AE">
          <w:t>inaperçue</w:t>
        </w:r>
      </w:ins>
      <w:ins w:id="364" w:author="Mihai ARGHIR" w:date="2019-01-04T10:30:00Z">
        <w:r w:rsidR="006929AE">
          <w:t xml:space="preserve"> soit </w:t>
        </w:r>
      </w:ins>
      <w:ins w:id="365" w:author="Mihai ARGHIR" w:date="2019-01-04T10:17:00Z">
        <w:r w:rsidR="00F82E63">
          <w:t>sous silence car</w:t>
        </w:r>
      </w:ins>
      <w:ins w:id="366" w:author="Mihai ARGHIR" w:date="2019-01-04T10:20:00Z">
        <w:r w:rsidR="00F82E63">
          <w:t xml:space="preserve"> d’une part,</w:t>
        </w:r>
      </w:ins>
      <w:ins w:id="367" w:author="Mihai ARGHIR" w:date="2019-01-04T10:17:00Z">
        <w:r w:rsidR="00F82E63">
          <w:t xml:space="preserve"> </w:t>
        </w:r>
      </w:ins>
      <w:ins w:id="368" w:author="Mihai ARGHIR" w:date="2019-01-04T10:18:00Z">
        <w:r w:rsidR="00F82E63">
          <w:t>elle est dif</w:t>
        </w:r>
      </w:ins>
      <w:ins w:id="369" w:author="Mihai ARGHIR" w:date="2019-01-04T10:19:00Z">
        <w:r w:rsidR="00F82E63">
          <w:t>f</w:t>
        </w:r>
      </w:ins>
      <w:ins w:id="370" w:author="Mihai ARGHIR" w:date="2019-01-04T10:18:00Z">
        <w:r w:rsidR="00F82E63">
          <w:t xml:space="preserve">icile à identifier </w:t>
        </w:r>
      </w:ins>
      <w:ins w:id="371" w:author="Mihai ARGHIR" w:date="2019-01-04T10:17:00Z">
        <w:r w:rsidR="00F82E63">
          <w:t xml:space="preserve">et </w:t>
        </w:r>
      </w:ins>
      <w:ins w:id="372" w:author="Mihai ARGHIR" w:date="2019-01-04T10:20:00Z">
        <w:r w:rsidR="00F82E63">
          <w:t>d’</w:t>
        </w:r>
        <w:r w:rsidR="006929AE">
          <w:t>autre</w:t>
        </w:r>
        <w:r w:rsidR="00F82E63">
          <w:t xml:space="preserve"> part</w:t>
        </w:r>
      </w:ins>
      <w:ins w:id="373" w:author="Mihai ARGHIR" w:date="2019-01-04T10:43:00Z">
        <w:r w:rsidR="009E40A2">
          <w:t>,</w:t>
        </w:r>
      </w:ins>
      <w:ins w:id="374" w:author="Mihai ARGHIR" w:date="2019-01-04T10:20:00Z">
        <w:r w:rsidR="00F82E63">
          <w:t xml:space="preserve"> </w:t>
        </w:r>
      </w:ins>
      <w:ins w:id="375" w:author="Mihai ARGHIR" w:date="2019-01-04T10:16:00Z">
        <w:r w:rsidR="006929AE">
          <w:t>les premiè</w:t>
        </w:r>
        <w:r w:rsidR="00F82E63">
          <w:t>r</w:t>
        </w:r>
      </w:ins>
      <w:ins w:id="376" w:author="Mihai ARGHIR" w:date="2019-01-04T10:31:00Z">
        <w:r w:rsidR="006929AE">
          <w:t>e</w:t>
        </w:r>
      </w:ins>
      <w:ins w:id="377" w:author="Mihai ARGHIR" w:date="2019-01-04T10:16:00Z">
        <w:r w:rsidR="00F82E63">
          <w:t xml:space="preserve">s </w:t>
        </w:r>
      </w:ins>
      <w:ins w:id="378" w:author="Mihai ARGHIR" w:date="2019-01-04T10:31:00Z">
        <w:r w:rsidR="006929AE">
          <w:t>mentions sont apparu</w:t>
        </w:r>
      </w:ins>
      <w:ins w:id="379" w:author="Mihai ARGHIR" w:date="2019-01-04T10:32:00Z">
        <w:r w:rsidR="006929AE">
          <w:t>e</w:t>
        </w:r>
      </w:ins>
      <w:ins w:id="380" w:author="Mihai ARGHIR" w:date="2019-01-04T10:31:00Z">
        <w:r w:rsidR="006929AE">
          <w:t>s</w:t>
        </w:r>
      </w:ins>
      <w:ins w:id="381" w:author="Mihai ARGHIR" w:date="2019-01-04T10:16:00Z">
        <w:r w:rsidR="00F82E63">
          <w:t xml:space="preserve"> </w:t>
        </w:r>
      </w:ins>
      <w:ins w:id="382" w:author="Mihai ARGHIR" w:date="2019-01-04T10:32:00Z">
        <w:r w:rsidR="006929AE">
          <w:t xml:space="preserve">dans des </w:t>
        </w:r>
      </w:ins>
      <w:ins w:id="383" w:author="Mihai ARGHIR" w:date="2019-01-04T10:16:00Z">
        <w:r w:rsidR="00F82E63">
          <w:t xml:space="preserve">rapports internes des entreprises. </w:t>
        </w:r>
      </w:ins>
      <w:ins w:id="384" w:author="Mihai ARGHIR" w:date="2019-01-04T10:37:00Z">
        <w:r w:rsidR="009E40A2">
          <w:t xml:space="preserve">Des résultats expérimentaux limpides mettant en évidence ce phénomène restaient peu nombreux et en conséquence, les méthodes théorique d’analyse tardaient d’apparaître. </w:t>
        </w:r>
      </w:ins>
      <w:ins w:id="385" w:author="Mihai ARGHIR" w:date="2019-01-04T10:16:00Z">
        <w:r w:rsidR="00F82E63">
          <w:t>A partir des années 1990s, de plus en plus des études ont commencé à traiter cette instabilité (</w:t>
        </w:r>
        <w:r w:rsidR="00F82E63" w:rsidRPr="00A211B2">
          <w:rPr>
            <w:b/>
          </w:rPr>
          <w:fldChar w:fldCharType="begin"/>
        </w:r>
        <w:r w:rsidR="00F82E63" w:rsidRPr="00A211B2">
          <w:rPr>
            <w:b/>
          </w:rPr>
          <w:instrText xml:space="preserve"> REF _Ref533008218 \h  \* MERGEFORMAT </w:instrText>
        </w:r>
      </w:ins>
      <w:r w:rsidR="00F82E63" w:rsidRPr="00A211B2">
        <w:rPr>
          <w:b/>
        </w:rPr>
      </w:r>
      <w:ins w:id="386" w:author="Mihai ARGHIR" w:date="2019-01-04T10:16:00Z">
        <w:r w:rsidR="00F82E63" w:rsidRPr="00A211B2">
          <w:rPr>
            <w:b/>
          </w:rPr>
          <w:fldChar w:fldCharType="separate"/>
        </w:r>
        <w:r w:rsidR="00F82E63" w:rsidRPr="00FD7C0A">
          <w:rPr>
            <w:rStyle w:val="shorttext"/>
            <w:b/>
            <w:iCs/>
          </w:rPr>
          <w:t>Figure 1.1</w:t>
        </w:r>
        <w:r w:rsidR="00F82E63" w:rsidRPr="00FD7C0A">
          <w:rPr>
            <w:rStyle w:val="shorttext"/>
            <w:b/>
            <w:iCs/>
          </w:rPr>
          <w:noBreakHyphen/>
          <w:t>3</w:t>
        </w:r>
        <w:r w:rsidR="00F82E63" w:rsidRPr="00A211B2">
          <w:rPr>
            <w:b/>
          </w:rPr>
          <w:fldChar w:fldCharType="end"/>
        </w:r>
        <w:r w:rsidR="00F82E63" w:rsidRPr="008D7D09">
          <w:t>)</w:t>
        </w:r>
        <w:r w:rsidR="00F82E63">
          <w:t xml:space="preserve">. </w:t>
        </w:r>
      </w:ins>
      <w:ins w:id="387" w:author="Mihai ARGHIR" w:date="2019-01-04T10:44:00Z">
        <w:r w:rsidR="009E40A2">
          <w:t>La source de l’instabilité a été clairement identifiée comme étant le couplage entre la vib</w:t>
        </w:r>
      </w:ins>
      <w:ins w:id="388" w:author="Mihai ARGHIR" w:date="2019-01-04T10:45:00Z">
        <w:r w:rsidR="009E40A2">
          <w:t>r</w:t>
        </w:r>
      </w:ins>
      <w:ins w:id="389" w:author="Mihai ARGHIR" w:date="2019-01-04T10:44:00Z">
        <w:r w:rsidR="009E40A2">
          <w:t>ation synchrone du rotor et sa déformation thermique d</w:t>
        </w:r>
      </w:ins>
      <w:ins w:id="390" w:author="Mihai ARGHIR" w:date="2019-01-04T10:45:00Z">
        <w:r w:rsidR="009E40A2">
          <w:t xml:space="preserve">û à l’échauffement dans les paliers. </w:t>
        </w:r>
      </w:ins>
      <w:ins w:id="391" w:author="Mihai ARGHIR" w:date="2019-01-04T10:37:00Z">
        <w:r w:rsidR="009E40A2">
          <w:t xml:space="preserve">A présent, elle est reconnue comme étant un problème de la dynamique des rotors </w:t>
        </w:r>
      </w:ins>
      <w:ins w:id="392" w:author="Mihai ARGHIR" w:date="2019-01-04T10:38:00Z">
        <w:r w:rsidR="009E40A2">
          <w:t xml:space="preserve">dont les </w:t>
        </w:r>
      </w:ins>
      <w:ins w:id="393" w:author="Mihai ARGHIR" w:date="2019-01-04T10:39:00Z">
        <w:r w:rsidR="009E40A2">
          <w:t xml:space="preserve">modèles théoriques et expérimentaux nécessitent encore des développements. </w:t>
        </w:r>
      </w:ins>
      <w:ins w:id="394" w:author="Mihai ARGHIR" w:date="2019-01-04T10:40:00Z">
        <w:r w:rsidR="009E40A2">
          <w:t>Le nombre élevé d’articles de review publiés ces dernièr</w:t>
        </w:r>
      </w:ins>
      <w:ins w:id="395" w:author="Mihai ARGHIR" w:date="2019-01-04T10:41:00Z">
        <w:r w:rsidR="009E40A2">
          <w:t>e</w:t>
        </w:r>
      </w:ins>
      <w:ins w:id="396" w:author="Mihai ARGHIR" w:date="2019-01-04T10:40:00Z">
        <w:r w:rsidR="009E40A2">
          <w:t xml:space="preserve">s années </w:t>
        </w:r>
      </w:ins>
      <w:ins w:id="397" w:author="Mihai ARGHIR" w:date="2019-01-04T10:41:00Z">
        <w:r w:rsidR="009E40A2">
          <w:t>[</w:t>
        </w:r>
        <w:r w:rsidR="009E40A2" w:rsidRPr="009E40A2">
          <w:rPr>
            <w:highlight w:val="yellow"/>
            <w:rPrChange w:id="398" w:author="Mihai ARGHIR" w:date="2019-01-04T10:42:00Z">
              <w:rPr/>
            </w:rPrChange>
          </w:rPr>
          <w:t>de Jongh deux fois, Lily Wu, Palazzol</w:t>
        </w:r>
        <w:r w:rsidR="009E40A2">
          <w:rPr>
            <w:highlight w:val="yellow"/>
          </w:rPr>
          <w:t>o</w:t>
        </w:r>
        <w:r w:rsidR="009E40A2">
          <w:t xml:space="preserve">] </w:t>
        </w:r>
      </w:ins>
      <w:ins w:id="399" w:author="Mihai ARGHIR" w:date="2019-01-04T10:40:00Z">
        <w:r w:rsidR="009E40A2">
          <w:t>témoigne de cet intér</w:t>
        </w:r>
      </w:ins>
      <w:ins w:id="400" w:author="Mihai ARGHIR" w:date="2019-01-04T10:41:00Z">
        <w:r w:rsidR="009E40A2">
          <w:t>êt.</w:t>
        </w:r>
      </w:ins>
    </w:p>
    <w:p w14:paraId="46473394" w14:textId="34A570D5" w:rsidR="00F82E63" w:rsidRDefault="00F82E63" w:rsidP="00F82E63">
      <w:pPr>
        <w:spacing w:line="360" w:lineRule="auto"/>
        <w:ind w:firstLine="708"/>
        <w:rPr>
          <w:ins w:id="401" w:author="Mihai ARGHIR" w:date="2019-01-04T10:16:00Z"/>
        </w:rPr>
      </w:pPr>
    </w:p>
    <w:p w14:paraId="34927C9F" w14:textId="77777777" w:rsidR="00F82E63" w:rsidRDefault="00F82E63" w:rsidP="00F82E63">
      <w:pPr>
        <w:spacing w:line="360" w:lineRule="auto"/>
        <w:rPr>
          <w:ins w:id="402" w:author="Mihai ARGHIR" w:date="2019-01-04T10:16:00Z"/>
        </w:rPr>
      </w:pPr>
    </w:p>
    <w:p w14:paraId="72C3C104" w14:textId="77777777" w:rsidR="00F82E63" w:rsidRDefault="00F82E63" w:rsidP="00F82E63">
      <w:pPr>
        <w:keepNext/>
        <w:spacing w:line="360" w:lineRule="auto"/>
        <w:jc w:val="center"/>
        <w:rPr>
          <w:ins w:id="403" w:author="Mihai ARGHIR" w:date="2019-01-04T10:16:00Z"/>
        </w:rPr>
      </w:pPr>
      <w:ins w:id="404" w:author="Mihai ARGHIR" w:date="2019-01-04T10:16:00Z">
        <w:r w:rsidRPr="00A211B2">
          <w:rPr>
            <w:noProof/>
          </w:rPr>
          <w:drawing>
            <wp:inline distT="0" distB="0" distL="0" distR="0" wp14:anchorId="12A8EC0B" wp14:editId="75740F8D">
              <wp:extent cx="2941983" cy="2068105"/>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lum contrast="30000"/>
                        <a:extLst>
                          <a:ext uri="{28A0092B-C50C-407E-A947-70E740481C1C}">
                            <a14:useLocalDpi xmlns:a14="http://schemas.microsoft.com/office/drawing/2010/main" val="0"/>
                          </a:ext>
                        </a:extLst>
                      </a:blip>
                      <a:srcRect/>
                      <a:stretch>
                        <a:fillRect/>
                      </a:stretch>
                    </pic:blipFill>
                    <pic:spPr bwMode="auto">
                      <a:xfrm>
                        <a:off x="0" y="0"/>
                        <a:ext cx="2971729" cy="2089016"/>
                      </a:xfrm>
                      <a:prstGeom prst="rect">
                        <a:avLst/>
                      </a:prstGeom>
                      <a:noFill/>
                      <a:ln>
                        <a:noFill/>
                      </a:ln>
                    </pic:spPr>
                  </pic:pic>
                </a:graphicData>
              </a:graphic>
            </wp:inline>
          </w:drawing>
        </w:r>
      </w:ins>
    </w:p>
    <w:p w14:paraId="5AD0ADD0" w14:textId="77777777" w:rsidR="00F82E63" w:rsidRDefault="00F82E63" w:rsidP="00F82E63">
      <w:pPr>
        <w:pStyle w:val="Lgende"/>
        <w:jc w:val="center"/>
        <w:rPr>
          <w:ins w:id="405" w:author="Mihai ARGHIR" w:date="2019-01-04T10:16:00Z"/>
          <w:rStyle w:val="shorttext"/>
          <w:rFonts w:ascii="Calibri" w:eastAsia="Times New Roman" w:hAnsi="Calibri" w:cs="Times New Roman"/>
          <w:i w:val="0"/>
          <w:iCs w:val="0"/>
          <w:color w:val="auto"/>
          <w:sz w:val="22"/>
          <w:szCs w:val="20"/>
          <w:lang w:eastAsia="fr-FR"/>
        </w:rPr>
      </w:pPr>
      <w:ins w:id="406" w:author="Mihai ARGHIR" w:date="2019-01-04T10:16:00Z">
        <w:r w:rsidRPr="00A211B2">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3</w:t>
        </w:r>
        <w:r>
          <w:rPr>
            <w:rStyle w:val="shorttext"/>
            <w:rFonts w:ascii="Calibri" w:eastAsia="Times New Roman" w:hAnsi="Calibri" w:cs="Times New Roman"/>
            <w:i w:val="0"/>
            <w:iCs w:val="0"/>
            <w:color w:val="auto"/>
            <w:sz w:val="22"/>
            <w:szCs w:val="20"/>
            <w:lang w:eastAsia="fr-FR"/>
          </w:rPr>
          <w:fldChar w:fldCharType="end"/>
        </w:r>
        <w:r w:rsidRPr="00A211B2">
          <w:rPr>
            <w:rStyle w:val="shorttext"/>
            <w:rFonts w:ascii="Calibri" w:eastAsia="Times New Roman" w:hAnsi="Calibri" w:cs="Times New Roman"/>
            <w:i w:val="0"/>
            <w:iCs w:val="0"/>
            <w:color w:val="auto"/>
            <w:sz w:val="22"/>
            <w:szCs w:val="20"/>
            <w:lang w:eastAsia="fr-FR"/>
          </w:rPr>
          <w:t> : publications technique sur l’instabilité</w:t>
        </w:r>
        <w:r>
          <w:rPr>
            <w:rStyle w:val="shorttext"/>
            <w:rFonts w:ascii="Calibri" w:eastAsia="Times New Roman" w:hAnsi="Calibri" w:cs="Times New Roman"/>
            <w:i w:val="0"/>
            <w:iCs w:val="0"/>
            <w:color w:val="auto"/>
            <w:sz w:val="22"/>
            <w:szCs w:val="20"/>
            <w:lang w:eastAsia="fr-FR"/>
          </w:rPr>
          <w:t xml:space="preserve"> du type l’effet Morton </w:t>
        </w:r>
        <w:r w:rsidRPr="00A211B2">
          <w:rPr>
            <w:rStyle w:val="shorttext"/>
            <w:rFonts w:ascii="Calibri" w:eastAsia="Times New Roman" w:hAnsi="Calibri" w:cs="Times New Roman"/>
            <w:i w:val="0"/>
            <w:iCs w:val="0"/>
            <w:color w:val="auto"/>
            <w:sz w:val="22"/>
            <w:szCs w:val="20"/>
            <w:lang w:eastAsia="fr-FR"/>
          </w:rPr>
          <w:t>(</w:t>
        </w:r>
        <w:r>
          <w:rPr>
            <w:rStyle w:val="shorttext"/>
            <w:rFonts w:ascii="Calibri" w:eastAsia="Times New Roman" w:hAnsi="Calibri" w:cs="Times New Roman"/>
            <w:i w:val="0"/>
            <w:iCs w:val="0"/>
            <w:color w:val="auto"/>
            <w:sz w:val="22"/>
            <w:szCs w:val="20"/>
            <w:lang w:eastAsia="fr-FR"/>
          </w:rPr>
          <w:t xml:space="preserve">Tong et al.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REF _Ref534294786 \r \h </w:instrText>
        </w:r>
      </w:ins>
      <w:r>
        <w:rPr>
          <w:rStyle w:val="shorttext"/>
          <w:rFonts w:ascii="Calibri" w:eastAsia="Times New Roman" w:hAnsi="Calibri" w:cs="Times New Roman"/>
          <w:i w:val="0"/>
          <w:iCs w:val="0"/>
          <w:color w:val="auto"/>
          <w:sz w:val="22"/>
          <w:szCs w:val="20"/>
          <w:lang w:eastAsia="fr-FR"/>
        </w:rPr>
      </w:r>
      <w:ins w:id="407" w:author="Mihai ARGHIR" w:date="2019-01-04T10:16:00Z">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color w:val="auto"/>
            <w:sz w:val="22"/>
            <w:szCs w:val="20"/>
            <w:lang w:eastAsia="fr-FR"/>
          </w:rPr>
          <w:t>[8]</w:t>
        </w:r>
        <w:r>
          <w:rPr>
            <w:rStyle w:val="shorttext"/>
            <w:rFonts w:ascii="Calibri" w:eastAsia="Times New Roman" w:hAnsi="Calibri" w:cs="Times New Roman"/>
            <w:i w:val="0"/>
            <w:iCs w:val="0"/>
            <w:color w:val="auto"/>
            <w:sz w:val="22"/>
            <w:szCs w:val="20"/>
            <w:lang w:eastAsia="fr-FR"/>
          </w:rPr>
          <w:fldChar w:fldCharType="end"/>
        </w:r>
        <w:r w:rsidRPr="00894290">
          <w:rPr>
            <w:rStyle w:val="shorttext"/>
            <w:rFonts w:ascii="Calibri" w:eastAsia="Times New Roman" w:hAnsi="Calibri" w:cs="Times New Roman"/>
            <w:i w:val="0"/>
            <w:iCs w:val="0"/>
            <w:color w:val="auto"/>
            <w:sz w:val="22"/>
            <w:szCs w:val="20"/>
            <w:lang w:eastAsia="fr-FR"/>
          </w:rPr>
          <w:t>)</w:t>
        </w:r>
      </w:ins>
    </w:p>
    <w:p w14:paraId="0A115FCC" w14:textId="42BD67D3" w:rsidR="00F82E63" w:rsidRDefault="00F82E63" w:rsidP="00833386">
      <w:pPr>
        <w:spacing w:line="360" w:lineRule="auto"/>
        <w:ind w:firstLine="708"/>
        <w:rPr>
          <w:ins w:id="408" w:author="Mihai ARGHIR" w:date="2019-01-04T10:16:00Z"/>
        </w:rPr>
      </w:pPr>
    </w:p>
    <w:p w14:paraId="23F012D0" w14:textId="1B274512" w:rsidR="00F82E63" w:rsidRPr="00D2424B" w:rsidDel="009E40A2" w:rsidRDefault="00F82E63" w:rsidP="00833386">
      <w:pPr>
        <w:spacing w:line="360" w:lineRule="auto"/>
        <w:ind w:firstLine="708"/>
        <w:rPr>
          <w:del w:id="409" w:author="Mihai ARGHIR" w:date="2019-01-04T10:42:00Z"/>
        </w:rPr>
      </w:pPr>
    </w:p>
    <w:p w14:paraId="644C34E3" w14:textId="72A50FD2" w:rsidR="00F62826" w:rsidRPr="00630876" w:rsidRDefault="00F62826" w:rsidP="00523E9E">
      <w:pPr>
        <w:pStyle w:val="Titre2"/>
        <w:ind w:left="709"/>
      </w:pPr>
      <w:bookmarkStart w:id="410" w:name="_Toc534294718"/>
      <w:r w:rsidRPr="00630876">
        <w:t xml:space="preserve">Instabilités </w:t>
      </w:r>
      <w:ins w:id="411" w:author="Mihai ARGHIR" w:date="2019-01-03T10:18:00Z">
        <w:r w:rsidR="00D205EC">
          <w:t xml:space="preserve">(thermiques) liées </w:t>
        </w:r>
      </w:ins>
      <w:del w:id="412" w:author="Mihai ARGHIR" w:date="2019-01-03T10:18:00Z">
        <w:r w:rsidRPr="007A14F9" w:rsidDel="00D205EC">
          <w:delText>de</w:delText>
        </w:r>
        <w:r w:rsidRPr="00630876" w:rsidDel="00D205EC">
          <w:delText xml:space="preserve"> </w:delText>
        </w:r>
      </w:del>
      <w:ins w:id="413" w:author="Mihai ARGHIR" w:date="2019-01-03T10:18:00Z">
        <w:r w:rsidR="00D205EC">
          <w:t>A</w:t>
        </w:r>
        <w:r w:rsidR="00D205EC" w:rsidRPr="00630876">
          <w:t xml:space="preserve"> </w:t>
        </w:r>
      </w:ins>
      <w:r w:rsidRPr="00630876">
        <w:t>la vibration synchrone</w:t>
      </w:r>
      <w:bookmarkEnd w:id="410"/>
    </w:p>
    <w:p w14:paraId="628191D9" w14:textId="77777777" w:rsidR="00E81F6C" w:rsidRPr="00E81F6C" w:rsidRDefault="00E81F6C" w:rsidP="00E81F6C"/>
    <w:p w14:paraId="06C04B0F" w14:textId="4341BA61" w:rsidR="00CD5D8A" w:rsidRDefault="00F85828" w:rsidP="00AA78A3">
      <w:pPr>
        <w:spacing w:line="360" w:lineRule="auto"/>
        <w:ind w:firstLine="708"/>
        <w:rPr>
          <w:ins w:id="414" w:author="Mihai ARGHIR" w:date="2019-01-03T10:27:00Z"/>
        </w:rPr>
      </w:pPr>
      <w:r>
        <w:rPr>
          <w:szCs w:val="22"/>
        </w:rPr>
        <w:t>Dans la littérature, l’</w:t>
      </w:r>
      <w:r w:rsidR="00393C05">
        <w:rPr>
          <w:szCs w:val="22"/>
        </w:rPr>
        <w:t>instabilité</w:t>
      </w:r>
      <w:r w:rsidR="0058555A">
        <w:rPr>
          <w:szCs w:val="22"/>
        </w:rPr>
        <w:t xml:space="preserve"> de la vibration synchrone</w:t>
      </w:r>
      <w:r w:rsidR="00393C05">
        <w:rPr>
          <w:szCs w:val="22"/>
        </w:rPr>
        <w:t xml:space="preserve"> </w:t>
      </w:r>
      <w:r w:rsidR="0058555A">
        <w:rPr>
          <w:szCs w:val="22"/>
        </w:rPr>
        <w:t>due</w:t>
      </w:r>
      <w:r w:rsidR="00393C05">
        <w:rPr>
          <w:szCs w:val="22"/>
        </w:rPr>
        <w:t xml:space="preserve"> à l’effet thermique </w:t>
      </w:r>
      <w:r>
        <w:rPr>
          <w:szCs w:val="22"/>
        </w:rPr>
        <w:t>est</w:t>
      </w:r>
      <w:r w:rsidR="00393C05">
        <w:rPr>
          <w:szCs w:val="22"/>
        </w:rPr>
        <w:t xml:space="preserve"> connue </w:t>
      </w:r>
      <w:del w:id="415" w:author="Mihai ARGHIR" w:date="2019-01-03T10:09:00Z">
        <w:r w:rsidR="00393C05" w:rsidDel="00D205EC">
          <w:rPr>
            <w:szCs w:val="22"/>
          </w:rPr>
          <w:delText xml:space="preserve">par </w:delText>
        </w:r>
      </w:del>
      <w:ins w:id="416" w:author="Mihai ARGHIR" w:date="2019-01-03T10:09:00Z">
        <w:r w:rsidR="00D205EC">
          <w:rPr>
            <w:szCs w:val="22"/>
          </w:rPr>
          <w:t xml:space="preserve">sous </w:t>
        </w:r>
      </w:ins>
      <w:r w:rsidR="00393C05">
        <w:rPr>
          <w:szCs w:val="22"/>
        </w:rPr>
        <w:t>deux appellations</w:t>
      </w:r>
      <w:ins w:id="417" w:author="Mihai ARGHIR" w:date="2019-01-03T10:09:00Z">
        <w:r w:rsidR="00D205EC">
          <w:rPr>
            <w:szCs w:val="22"/>
          </w:rPr>
          <w:t xml:space="preserve"> </w:t>
        </w:r>
      </w:ins>
      <w:del w:id="418" w:author="Mihai ARGHIR" w:date="2019-01-03T10:09:00Z">
        <w:r w:rsidR="00393C05" w:rsidDel="00D205EC">
          <w:rPr>
            <w:szCs w:val="22"/>
          </w:rPr>
          <w:delText> </w:delText>
        </w:r>
      </w:del>
      <w:r w:rsidR="00393C05">
        <w:rPr>
          <w:szCs w:val="22"/>
        </w:rPr>
        <w:t xml:space="preserve">en fonction de la source de chaleur : </w:t>
      </w:r>
      <w:r w:rsidR="00005127">
        <w:rPr>
          <w:szCs w:val="22"/>
        </w:rPr>
        <w:t>l</w:t>
      </w:r>
      <w:r w:rsidR="00393C05">
        <w:rPr>
          <w:szCs w:val="22"/>
        </w:rPr>
        <w:t>’effet Newkirk et l’effet Morton.</w:t>
      </w:r>
      <w:ins w:id="419" w:author="Mihai ARGHIR" w:date="2019-01-03T10:18:00Z">
        <w:r w:rsidR="00D205EC">
          <w:rPr>
            <w:szCs w:val="22"/>
          </w:rPr>
          <w:t xml:space="preserve"> </w:t>
        </w:r>
      </w:ins>
      <w:del w:id="420" w:author="Mihai ARGHIR" w:date="2019-01-03T10:14:00Z">
        <w:r w:rsidR="00393C05" w:rsidDel="00D205EC">
          <w:rPr>
            <w:szCs w:val="22"/>
          </w:rPr>
          <w:delText xml:space="preserve"> </w:delText>
        </w:r>
      </w:del>
      <w:del w:id="421" w:author="Mihai ARGHIR" w:date="2019-01-03T10:13:00Z">
        <w:r w:rsidR="00393C05" w:rsidDel="00D205EC">
          <w:rPr>
            <w:szCs w:val="22"/>
          </w:rPr>
          <w:delText xml:space="preserve"> </w:delText>
        </w:r>
      </w:del>
      <w:ins w:id="422" w:author="Mihai ARGHIR" w:date="2019-01-03T10:13:00Z">
        <w:r w:rsidR="00D205EC">
          <w:rPr>
            <w:szCs w:val="22"/>
          </w:rPr>
          <w:t xml:space="preserve">Pour </w:t>
        </w:r>
        <w:r w:rsidR="00D205EC">
          <w:rPr>
            <w:szCs w:val="22"/>
          </w:rPr>
          <w:lastRenderedPageBreak/>
          <w:t xml:space="preserve">l’effet de Newkirk, la source de chaleur est un contact «faible » entre le rotor et le stator, </w:t>
        </w:r>
      </w:ins>
      <w:ins w:id="423" w:author="Mihai ARGHIR" w:date="2019-01-03T10:14:00Z">
        <w:r w:rsidR="00D205EC">
          <w:rPr>
            <w:szCs w:val="22"/>
          </w:rPr>
          <w:t xml:space="preserve">tandis que pour l’effet de Morton </w:t>
        </w:r>
      </w:ins>
      <w:del w:id="424" w:author="Mihai ARGHIR" w:date="2019-01-03T10:14:00Z">
        <w:r w:rsidR="00393C05" w:rsidDel="00D205EC">
          <w:rPr>
            <w:szCs w:val="22"/>
          </w:rPr>
          <w:delText>L’effet Newkirk est distingué par la chaleur issue du</w:delText>
        </w:r>
        <w:r w:rsidR="00393C05" w:rsidDel="00D205EC">
          <w:delText xml:space="preserve"> frottement entre les solides alors que l’effet Morton est reconnu par </w:delText>
        </w:r>
      </w:del>
      <w:r w:rsidR="00393C05">
        <w:t xml:space="preserve">la chaleur </w:t>
      </w:r>
      <w:ins w:id="425" w:author="Mihai ARGHIR" w:date="2019-01-03T10:14:00Z">
        <w:r w:rsidR="00D205EC">
          <w:t xml:space="preserve">est </w:t>
        </w:r>
      </w:ins>
      <w:r w:rsidR="00393C05">
        <w:t xml:space="preserve">générée </w:t>
      </w:r>
      <w:del w:id="426" w:author="Mihai ARGHIR" w:date="2019-01-03T10:14:00Z">
        <w:r w:rsidR="00393C05" w:rsidDel="00D205EC">
          <w:delText xml:space="preserve">du </w:delText>
        </w:r>
      </w:del>
      <w:ins w:id="427" w:author="Mihai ARGHIR" w:date="2019-01-03T10:14:00Z">
        <w:r w:rsidR="00D205EC">
          <w:t xml:space="preserve">par le </w:t>
        </w:r>
      </w:ins>
      <w:r w:rsidR="00393C05">
        <w:t xml:space="preserve">cisaillement </w:t>
      </w:r>
      <w:del w:id="428" w:author="Mihai ARGHIR" w:date="2019-01-03T10:15:00Z">
        <w:r w:rsidR="00393C05" w:rsidDel="00D205EC">
          <w:delText xml:space="preserve">visqueux </w:delText>
        </w:r>
      </w:del>
      <w:r w:rsidR="00393C05">
        <w:t>d</w:t>
      </w:r>
      <w:ins w:id="429" w:author="Mihai ARGHIR" w:date="2019-01-03T10:15:00Z">
        <w:r w:rsidR="00D205EC">
          <w:t>u</w:t>
        </w:r>
      </w:ins>
      <w:del w:id="430" w:author="Mihai ARGHIR" w:date="2019-01-03T10:15:00Z">
        <w:r w:rsidR="00393C05" w:rsidDel="00D205EC">
          <w:delText>e</w:delText>
        </w:r>
      </w:del>
      <w:r w:rsidR="00393C05">
        <w:t xml:space="preserve"> film lubrifiant dans les paliers hydrodynamiques.</w:t>
      </w:r>
    </w:p>
    <w:p w14:paraId="0030B49B" w14:textId="77777777" w:rsidR="00CD5D8A" w:rsidRDefault="00CD5D8A" w:rsidP="00CD5D8A">
      <w:pPr>
        <w:pStyle w:val="Titre3"/>
        <w:ind w:left="709"/>
        <w:rPr>
          <w:moveTo w:id="431" w:author="Mihai ARGHIR" w:date="2019-01-03T10:27:00Z"/>
        </w:rPr>
      </w:pPr>
      <w:bookmarkStart w:id="432" w:name="_Toc534294719"/>
      <w:moveToRangeStart w:id="433" w:author="Mihai ARGHIR" w:date="2019-01-03T10:27:00Z" w:name="move534274581"/>
      <w:moveTo w:id="434" w:author="Mihai ARGHIR" w:date="2019-01-03T10:27:00Z">
        <w:r>
          <w:t>E</w:t>
        </w:r>
        <w:r w:rsidRPr="00814672">
          <w:t xml:space="preserve">ffet </w:t>
        </w:r>
        <w:r w:rsidRPr="00C65243">
          <w:t>Newkirk</w:t>
        </w:r>
        <w:bookmarkEnd w:id="432"/>
      </w:moveTo>
    </w:p>
    <w:p w14:paraId="678D5A06" w14:textId="3566AD57" w:rsidR="00CD5D8A" w:rsidRDefault="00CD5D8A" w:rsidP="00CD5D8A">
      <w:pPr>
        <w:rPr>
          <w:ins w:id="435" w:author="Mihai ARGHIR" w:date="2019-01-03T10:27:00Z"/>
        </w:rPr>
      </w:pPr>
    </w:p>
    <w:p w14:paraId="3F14BD58" w14:textId="342F42AA" w:rsidR="00CD5D8A" w:rsidRPr="00ED6171" w:rsidDel="00305055" w:rsidRDefault="00CD5D8A">
      <w:pPr>
        <w:spacing w:line="360" w:lineRule="auto"/>
        <w:ind w:firstLine="708"/>
        <w:rPr>
          <w:del w:id="436" w:author="Mihai ARGHIR" w:date="2019-01-03T10:29:00Z"/>
          <w:moveTo w:id="437" w:author="Mihai ARGHIR" w:date="2019-01-03T10:27:00Z"/>
        </w:rPr>
        <w:pPrChange w:id="438" w:author="Mihai ARGHIR" w:date="2019-01-03T10:29:00Z">
          <w:pPr/>
        </w:pPrChange>
      </w:pPr>
      <w:ins w:id="439" w:author="Mihai ARGHIR" w:date="2019-01-03T10:28:00Z">
        <w:r>
          <w:t xml:space="preserve">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w:t>
        </w:r>
      </w:ins>
    </w:p>
    <w:p w14:paraId="34C38F78" w14:textId="1451DC6E" w:rsidR="00CD5D8A" w:rsidRDefault="00CD5D8A">
      <w:pPr>
        <w:spacing w:line="360" w:lineRule="auto"/>
        <w:ind w:firstLine="708"/>
        <w:rPr>
          <w:moveTo w:id="440" w:author="Mihai ARGHIR" w:date="2019-01-03T10:27:00Z"/>
        </w:rPr>
      </w:pPr>
      <w:moveTo w:id="441" w:author="Mihai ARGHIR" w:date="2019-01-03T10:27:00Z">
        <w:del w:id="442" w:author="Mihai ARGHIR" w:date="2019-01-03T10:29:00Z">
          <w:r w:rsidDel="00305055">
            <w:delText>L</w:delText>
          </w:r>
          <w:r w:rsidRPr="002D0FC0" w:rsidDel="00305055">
            <w:delText xml:space="preserve">’effet </w:delText>
          </w:r>
          <w:r w:rsidDel="00305055">
            <w:delText>Newkirk se produit quand le contact rotor-stator existe et le rotor se comporte avec la vibration synchrone. Ce type des vibrations implique qu’</w:delText>
          </w:r>
          <w:r w:rsidRPr="004B094C" w:rsidDel="00305055">
            <w:delText>à</w:delText>
          </w:r>
          <w:r w:rsidDel="00305055">
            <w:delText xml:space="preserve"> chaque tour de rotation, une zone spécifique à</w:delText>
          </w:r>
          <w:r w:rsidRPr="005F47AC" w:rsidDel="00305055">
            <w:delText xml:space="preserve"> la surface d</w:delText>
          </w:r>
          <w:r w:rsidDel="00305055">
            <w:delText xml:space="preserve">u rotor </w:delText>
          </w:r>
          <w:r w:rsidRPr="005F47AC" w:rsidDel="00305055">
            <w:delText>f</w:delText>
          </w:r>
          <w:r w:rsidDel="00305055">
            <w:delText xml:space="preserve">rotte contre le stator </w:delText>
          </w:r>
        </w:del>
        <w:r>
          <w:t>alors que celle</w:t>
        </w:r>
        <w:r w:rsidRPr="005F47AC">
          <w:t xml:space="preserve"> </w:t>
        </w:r>
      </w:moveTo>
      <w:ins w:id="443" w:author="Mihai ARGHIR" w:date="2019-01-03T10:29:00Z">
        <w:r w:rsidR="00305055">
          <w:t xml:space="preserve">diamétralement opposée </w:t>
        </w:r>
      </w:ins>
      <w:moveTo w:id="444" w:author="Mihai ARGHIR" w:date="2019-01-03T10:27:00Z">
        <w:del w:id="445" w:author="Mihai ARGHIR" w:date="2019-01-03T10:29:00Z">
          <w:r w:rsidDel="00305055">
            <w:delText>à l’</w:delText>
          </w:r>
          <w:r w:rsidRPr="005F47AC" w:rsidDel="00305055">
            <w:delText>oppos</w:delText>
          </w:r>
          <w:r w:rsidDel="00305055">
            <w:delText xml:space="preserve">ition diamétrale </w:delText>
          </w:r>
        </w:del>
        <w:r w:rsidRPr="005F47AC">
          <w:t xml:space="preserve">ne subit jamais </w:t>
        </w:r>
      </w:moveTo>
      <w:ins w:id="446" w:author="Mihai ARGHIR" w:date="2019-01-03T10:29:00Z">
        <w:r w:rsidR="00305055">
          <w:t>d</w:t>
        </w:r>
      </w:ins>
      <w:moveTo w:id="447" w:author="Mihai ARGHIR" w:date="2019-01-03T10:27:00Z">
        <w:del w:id="448" w:author="Mihai ARGHIR" w:date="2019-01-03T10:29:00Z">
          <w:r w:rsidRPr="005F47AC" w:rsidDel="00305055">
            <w:delText>c</w:delText>
          </w:r>
        </w:del>
        <w:r w:rsidRPr="005F47AC">
          <w:t xml:space="preserve">e contact </w:t>
        </w:r>
        <w:del w:id="449" w:author="Mihai ARGHIR" w:date="2019-01-03T10:29:00Z">
          <w:r w:rsidRPr="005F47AC" w:rsidDel="00305055">
            <w:delText>de friction</w:delText>
          </w:r>
          <w:r w:rsidDel="00305055">
            <w:delText xml:space="preserve"> </w:delText>
          </w:r>
        </w:del>
        <w:r>
          <w:t>(</w:t>
        </w:r>
        <w:r w:rsidRPr="00492077">
          <w:rPr>
            <w:b/>
          </w:rPr>
          <w:fldChar w:fldCharType="begin"/>
        </w:r>
        <w:r w:rsidRPr="00492077">
          <w:rPr>
            <w:b/>
          </w:rPr>
          <w:instrText xml:space="preserve"> REF _Ref533091954 \h  \* MERGEFORMAT </w:instrText>
        </w:r>
      </w:moveTo>
      <w:r w:rsidRPr="00492077">
        <w:rPr>
          <w:b/>
        </w:rPr>
      </w:r>
      <w:moveTo w:id="450" w:author="Mihai ARGHIR" w:date="2019-01-03T10:27:00Z">
        <w:del w:id="451" w:author="omar BENCHEKROUN" w:date="2019-01-03T15:58:00Z">
          <w:r w:rsidRPr="00492077">
            <w:rPr>
              <w:b/>
            </w:rPr>
            <w:fldChar w:fldCharType="separate"/>
          </w:r>
          <w:r w:rsidRPr="001C03C4" w:rsidDel="00DE0AA9">
            <w:rPr>
              <w:rStyle w:val="shorttext"/>
              <w:b/>
              <w:iCs/>
              <w:noProof/>
            </w:rPr>
            <w:delText xml:space="preserve">Figure </w:delText>
          </w:r>
          <w:r w:rsidRPr="001C03C4" w:rsidDel="00DE0AA9">
            <w:rPr>
              <w:rStyle w:val="shorttext"/>
              <w:b/>
              <w:iCs/>
            </w:rPr>
            <w:delText>1.1</w:delText>
          </w:r>
          <w:r w:rsidRPr="001C03C4" w:rsidDel="00DE0AA9">
            <w:rPr>
              <w:rStyle w:val="shorttext"/>
              <w:b/>
              <w:iCs/>
            </w:rPr>
            <w:noBreakHyphen/>
            <w:delText>6</w:delText>
          </w:r>
        </w:del>
        <w:r w:rsidRPr="00492077">
          <w:rPr>
            <w:b/>
          </w:rPr>
          <w:fldChar w:fldCharType="end"/>
        </w:r>
        <w:r>
          <w:t>). Par conséquent, un</w:t>
        </w:r>
        <w:r w:rsidRPr="005F47AC">
          <w:t xml:space="preserve"> point chaud</w:t>
        </w:r>
        <w:r>
          <w:t xml:space="preserve"> </w:t>
        </w:r>
        <w:del w:id="452" w:author="Mihai ARGHIR" w:date="2019-01-03T10:30:00Z">
          <w:r w:rsidDel="00305055">
            <w:delText>se produit à l’endroit</w:delText>
          </w:r>
        </w:del>
      </w:moveTo>
      <w:ins w:id="453" w:author="Mihai ARGHIR" w:date="2019-01-03T10:30:00Z">
        <w:r w:rsidR="00305055">
          <w:t>apparaît dans la zone</w:t>
        </w:r>
      </w:ins>
      <w:moveTo w:id="454" w:author="Mihai ARGHIR" w:date="2019-01-03T10:27:00Z">
        <w:r>
          <w:t xml:space="preserve"> d</w:t>
        </w:r>
      </w:moveTo>
      <w:ins w:id="455" w:author="Mihai ARGHIR" w:date="2019-01-03T10:30:00Z">
        <w:r w:rsidR="00305055">
          <w:t>e</w:t>
        </w:r>
      </w:ins>
      <w:moveTo w:id="456" w:author="Mihai ARGHIR" w:date="2019-01-03T10:27:00Z">
        <w:del w:id="457" w:author="Mihai ARGHIR" w:date="2019-01-03T10:30:00Z">
          <w:r w:rsidDel="00305055">
            <w:delText>u</w:delText>
          </w:r>
        </w:del>
        <w:r>
          <w:t xml:space="preserve"> contact et un</w:t>
        </w:r>
      </w:moveTo>
      <w:ins w:id="458" w:author="Mihai ARGHIR" w:date="2019-01-03T10:31:00Z">
        <w:r w:rsidR="00305055">
          <w:t>e</w:t>
        </w:r>
      </w:ins>
      <w:moveTo w:id="459" w:author="Mihai ARGHIR" w:date="2019-01-03T10:27:00Z">
        <w:r>
          <w:t xml:space="preserve"> </w:t>
        </w:r>
        <w:del w:id="460" w:author="Mihai ARGHIR" w:date="2019-01-03T10:31:00Z">
          <w:r w:rsidDel="00305055">
            <w:delText xml:space="preserve">champ de </w:delText>
          </w:r>
        </w:del>
        <w:r>
          <w:t xml:space="preserve">température non uniforme se développe </w:t>
        </w:r>
        <w:del w:id="461" w:author="Mihai ARGHIR" w:date="2019-01-03T10:31:00Z">
          <w:r w:rsidDel="00305055">
            <w:delText>à</w:delText>
          </w:r>
        </w:del>
      </w:moveTo>
      <w:ins w:id="462" w:author="Mihai ARGHIR" w:date="2019-01-03T10:31:00Z">
        <w:r w:rsidR="00305055">
          <w:t>sur</w:t>
        </w:r>
      </w:ins>
      <w:moveTo w:id="463" w:author="Mihai ARGHIR" w:date="2019-01-03T10:27:00Z">
        <w:r>
          <w:t xml:space="preserve"> la surface du rotor. </w:t>
        </w:r>
      </w:moveTo>
      <w:ins w:id="464" w:author="Mihai ARGHIR" w:date="2019-01-03T10:31:00Z">
        <w:r w:rsidR="00305055">
          <w:t>Le champ non-uniform</w:t>
        </w:r>
      </w:ins>
      <w:ins w:id="465" w:author="Mihai ARGHIR" w:date="2019-01-03T10:32:00Z">
        <w:r w:rsidR="00305055">
          <w:t>e</w:t>
        </w:r>
      </w:ins>
      <w:ins w:id="466" w:author="Mihai ARGHIR" w:date="2019-01-03T10:31:00Z">
        <w:r w:rsidR="00305055">
          <w:t xml:space="preserve"> de température </w:t>
        </w:r>
      </w:ins>
      <w:ins w:id="467" w:author="Mihai ARGHIR" w:date="2019-01-03T10:32:00Z">
        <w:r w:rsidR="00305055">
          <w:t>produit la déformation du rotor</w:t>
        </w:r>
      </w:ins>
      <w:ins w:id="468" w:author="Mihai ARGHIR" w:date="2019-01-03T10:33:00Z">
        <w:r w:rsidR="00305055">
          <w:t>. La flexion ainsi générée</w:t>
        </w:r>
      </w:ins>
      <w:moveTo w:id="469" w:author="Mihai ARGHIR" w:date="2019-01-03T10:27:00Z">
        <w:del w:id="470" w:author="Mihai ARGHIR" w:date="2019-01-03T10:31:00Z">
          <w:r w:rsidDel="00305055">
            <w:delText>Ce</w:delText>
          </w:r>
        </w:del>
        <w:del w:id="471" w:author="Mihai ARGHIR" w:date="2019-01-03T10:32:00Z">
          <w:r w:rsidDel="00305055">
            <w:delText xml:space="preserve"> dernier entraine la</w:delText>
          </w:r>
        </w:del>
        <w:del w:id="472" w:author="Mihai ARGHIR" w:date="2019-01-03T10:33:00Z">
          <w:r w:rsidDel="00305055">
            <w:delText xml:space="preserve"> flexion thermique du rotor</w:delText>
          </w:r>
        </w:del>
        <w:r>
          <w:t xml:space="preserve"> </w:t>
        </w:r>
        <w:del w:id="473" w:author="Mihai ARGHIR" w:date="2019-01-03T10:34:00Z">
          <w:r w:rsidDel="00305055">
            <w:delText>et donne</w:delText>
          </w:r>
        </w:del>
      </w:moveTo>
      <w:ins w:id="474" w:author="Mihai ARGHIR" w:date="2019-01-03T10:34:00Z">
        <w:r w:rsidR="00305055">
          <w:t>conduit</w:t>
        </w:r>
      </w:ins>
      <w:moveTo w:id="475" w:author="Mihai ARGHIR" w:date="2019-01-03T10:27:00Z">
        <w:r>
          <w:t xml:space="preserve"> </w:t>
        </w:r>
        <w:del w:id="476" w:author="Mihai ARGHIR" w:date="2019-01-03T10:34:00Z">
          <w:r w:rsidDel="00305055">
            <w:delText>lieu au rotor</w:delText>
          </w:r>
        </w:del>
      </w:moveTo>
      <w:ins w:id="477" w:author="Mihai ARGHIR" w:date="2019-01-03T10:34:00Z">
        <w:r w:rsidR="00305055">
          <w:t>à une déformation élastique du rotor</w:t>
        </w:r>
      </w:ins>
      <w:moveTo w:id="478" w:author="Mihai ARGHIR" w:date="2019-01-03T10:27:00Z">
        <w:del w:id="479" w:author="Mihai ARGHIR" w:date="2019-01-03T10:34:00Z">
          <w:r w:rsidDel="00305055">
            <w:delText xml:space="preserve"> courbé</w:delText>
          </w:r>
        </w:del>
        <w:r w:rsidRPr="00450FB1">
          <w:t>.</w:t>
        </w:r>
        <w:r>
          <w:t xml:space="preserve"> Cette déformation </w:t>
        </w:r>
      </w:moveTo>
      <w:ins w:id="480" w:author="Mihai ARGHIR" w:date="2019-01-03T10:36:00Z">
        <w:r w:rsidR="00305055">
          <w:t xml:space="preserve">conduit à un balourd thermique </w:t>
        </w:r>
      </w:ins>
      <w:moveTo w:id="481" w:author="Mihai ARGHIR" w:date="2019-01-03T10:27:00Z">
        <w:del w:id="482" w:author="Mihai ARGHIR" w:date="2019-01-03T10:36:00Z">
          <w:r w:rsidDel="00305055">
            <w:delText xml:space="preserve">thermique du rotor engendre une source d’excitation synchrone </w:delText>
          </w:r>
        </w:del>
        <w:r>
          <w:t xml:space="preserve">qui </w:t>
        </w:r>
        <w:del w:id="483" w:author="Mihai ARGHIR" w:date="2019-01-03T10:36:00Z">
          <w:r w:rsidDel="00305055">
            <w:delText>pourrait</w:delText>
          </w:r>
        </w:del>
      </w:moveTo>
      <w:ins w:id="484" w:author="Mihai ARGHIR" w:date="2019-01-03T10:36:00Z">
        <w:r w:rsidR="00305055">
          <w:t>peut</w:t>
        </w:r>
      </w:ins>
      <w:moveTo w:id="485" w:author="Mihai ARGHIR" w:date="2019-01-03T10:27:00Z">
        <w:r>
          <w:t xml:space="preserve"> amplifier </w:t>
        </w:r>
        <w:del w:id="486" w:author="Mihai ARGHIR" w:date="2019-01-03T10:36:00Z">
          <w:r w:rsidDel="00305055">
            <w:delText>le niveau</w:delText>
          </w:r>
        </w:del>
      </w:moveTo>
      <w:ins w:id="487" w:author="Mihai ARGHIR" w:date="2019-01-03T10:36:00Z">
        <w:r w:rsidR="00305055">
          <w:t>l’amplitude</w:t>
        </w:r>
      </w:ins>
      <w:moveTo w:id="488" w:author="Mihai ARGHIR" w:date="2019-01-03T10:27:00Z">
        <w:r>
          <w:t xml:space="preserve"> de la vibration synchrone</w:t>
        </w:r>
      </w:moveTo>
      <w:ins w:id="489" w:author="Mihai ARGHIR" w:date="2019-01-03T10:37:00Z">
        <w:r w:rsidR="00305055">
          <w:t xml:space="preserve"> et donc les forces de frottement </w:t>
        </w:r>
      </w:ins>
      <w:ins w:id="490" w:author="Mihai ARGHIR" w:date="2019-01-03T10:38:00Z">
        <w:r w:rsidR="00305055">
          <w:t>dans le</w:t>
        </w:r>
      </w:ins>
      <w:ins w:id="491" w:author="Mihai ARGHIR" w:date="2019-01-03T10:37:00Z">
        <w:r w:rsidR="00305055">
          <w:t xml:space="preserve"> contact. </w:t>
        </w:r>
      </w:ins>
      <w:moveTo w:id="492" w:author="Mihai ARGHIR" w:date="2019-01-03T10:27:00Z">
        <w:del w:id="493" w:author="Mihai ARGHIR" w:date="2019-01-03T10:38:00Z">
          <w:r w:rsidDel="00305055">
            <w:delText xml:space="preserve"> et éventuellement déclencher </w:delText>
          </w:r>
        </w:del>
        <w:del w:id="494" w:author="Mihai ARGHIR" w:date="2019-01-03T10:37:00Z">
          <w:r w:rsidDel="00305055">
            <w:delText>le</w:delText>
          </w:r>
        </w:del>
      </w:moveTo>
      <w:ins w:id="495" w:author="Mihai ARGHIR" w:date="2019-01-03T10:38:00Z">
        <w:r w:rsidR="00305055">
          <w:t>Un</w:t>
        </w:r>
      </w:ins>
      <w:moveTo w:id="496" w:author="Mihai ARGHIR" w:date="2019-01-03T10:27:00Z">
        <w:r>
          <w:t xml:space="preserve"> comportement instable d</w:t>
        </w:r>
      </w:moveTo>
      <w:ins w:id="497" w:author="Mihai ARGHIR" w:date="2019-01-03T10:38:00Z">
        <w:r w:rsidR="00305055">
          <w:t>u</w:t>
        </w:r>
      </w:ins>
      <w:moveTo w:id="498" w:author="Mihai ARGHIR" w:date="2019-01-03T10:27:00Z">
        <w:del w:id="499" w:author="Mihai ARGHIR" w:date="2019-01-03T10:38:00Z">
          <w:r w:rsidDel="00305055">
            <w:delText>e</w:delText>
          </w:r>
        </w:del>
        <w:r>
          <w:t xml:space="preserve"> rotor</w:t>
        </w:r>
      </w:moveTo>
      <w:ins w:id="500" w:author="Mihai ARGHIR" w:date="2019-01-03T10:38:00Z">
        <w:r w:rsidR="00305055">
          <w:t xml:space="preserve"> peut être déclenché</w:t>
        </w:r>
      </w:ins>
      <w:moveTo w:id="501" w:author="Mihai ARGHIR" w:date="2019-01-03T10:27:00Z">
        <w:r>
          <w:t xml:space="preserve">. </w:t>
        </w:r>
      </w:moveTo>
    </w:p>
    <w:p w14:paraId="4D63B70D" w14:textId="77777777" w:rsidR="00CD5D8A" w:rsidRDefault="00CD5D8A" w:rsidP="00CD5D8A">
      <w:pPr>
        <w:keepNext/>
        <w:spacing w:line="360" w:lineRule="auto"/>
        <w:jc w:val="center"/>
        <w:rPr>
          <w:moveTo w:id="502" w:author="Mihai ARGHIR" w:date="2019-01-03T10:27:00Z"/>
        </w:rPr>
      </w:pPr>
      <w:moveTo w:id="503" w:author="Mihai ARGHIR" w:date="2019-01-03T10:27:00Z">
        <w:r w:rsidRPr="00A743DB">
          <w:rPr>
            <w:noProof/>
          </w:rPr>
          <w:drawing>
            <wp:inline distT="0" distB="0" distL="0" distR="0" wp14:anchorId="26B7E917" wp14:editId="7875CD87">
              <wp:extent cx="2841576" cy="1738398"/>
              <wp:effectExtent l="0" t="0" r="0" b="0"/>
              <wp:docPr id="45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9"/>
                      <a:stretch>
                        <a:fillRect/>
                      </a:stretch>
                    </pic:blipFill>
                    <pic:spPr>
                      <a:xfrm>
                        <a:off x="0" y="0"/>
                        <a:ext cx="2857136" cy="1747917"/>
                      </a:xfrm>
                      <a:prstGeom prst="rect">
                        <a:avLst/>
                      </a:prstGeom>
                    </pic:spPr>
                  </pic:pic>
                </a:graphicData>
              </a:graphic>
            </wp:inline>
          </w:drawing>
        </w:r>
      </w:moveTo>
    </w:p>
    <w:p w14:paraId="05723A01" w14:textId="662F3399" w:rsidR="00CD5D8A" w:rsidRPr="00D61248" w:rsidRDefault="00CD5D8A" w:rsidP="00CD5D8A">
      <w:pPr>
        <w:pStyle w:val="Lgende"/>
        <w:jc w:val="center"/>
        <w:rPr>
          <w:moveTo w:id="504" w:author="Mihai ARGHIR" w:date="2019-01-03T10:27:00Z"/>
          <w:rStyle w:val="shorttext"/>
          <w:rFonts w:ascii="Calibri" w:eastAsia="Times New Roman" w:hAnsi="Calibri" w:cs="Times New Roman"/>
          <w:i w:val="0"/>
          <w:iCs w:val="0"/>
          <w:noProof/>
          <w:color w:val="auto"/>
          <w:sz w:val="22"/>
          <w:szCs w:val="20"/>
          <w:lang w:eastAsia="fr-FR"/>
        </w:rPr>
      </w:pPr>
      <w:moveTo w:id="505" w:author="Mihai ARGHIR" w:date="2019-01-03T10:27:00Z">
        <w:r w:rsidRPr="00D61248">
          <w:rPr>
            <w:rStyle w:val="shorttext"/>
            <w:rFonts w:ascii="Calibri" w:eastAsia="Times New Roman" w:hAnsi="Calibri" w:cs="Times New Roman"/>
            <w:i w:val="0"/>
            <w:iCs w:val="0"/>
            <w:noProof/>
            <w:color w:val="auto"/>
            <w:sz w:val="22"/>
            <w:szCs w:val="20"/>
            <w:lang w:eastAsia="fr-FR"/>
          </w:rPr>
          <w:t xml:space="preserve">Figure </w:t>
        </w:r>
        <w:r>
          <w:rPr>
            <w:rStyle w:val="shorttext"/>
            <w:rFonts w:ascii="Calibri" w:eastAsia="Times New Roman" w:hAnsi="Calibri" w:cs="Times New Roman"/>
            <w:i w:val="0"/>
            <w:iCs w:val="0"/>
            <w:noProof/>
            <w:color w:val="auto"/>
            <w:sz w:val="22"/>
            <w:szCs w:val="20"/>
            <w:lang w:eastAsia="fr-FR"/>
          </w:rPr>
          <w:fldChar w:fldCharType="begin"/>
        </w:r>
        <w:r>
          <w:rPr>
            <w:rStyle w:val="shorttext"/>
            <w:rFonts w:ascii="Calibri" w:eastAsia="Times New Roman" w:hAnsi="Calibri" w:cs="Times New Roman"/>
            <w:i w:val="0"/>
            <w:iCs w:val="0"/>
            <w:noProof/>
            <w:color w:val="auto"/>
            <w:sz w:val="22"/>
            <w:szCs w:val="20"/>
            <w:lang w:eastAsia="fr-FR"/>
          </w:rPr>
          <w:instrText xml:space="preserve"> STYLEREF 2 \s </w:instrText>
        </w:r>
        <w:r>
          <w:rPr>
            <w:rStyle w:val="shorttext"/>
            <w:rFonts w:ascii="Calibri" w:eastAsia="Times New Roman" w:hAnsi="Calibri" w:cs="Times New Roman"/>
            <w:i w:val="0"/>
            <w:iCs w:val="0"/>
            <w:noProof/>
            <w:color w:val="auto"/>
            <w:sz w:val="22"/>
            <w:szCs w:val="20"/>
            <w:lang w:eastAsia="fr-FR"/>
          </w:rPr>
          <w:fldChar w:fldCharType="separate"/>
        </w:r>
      </w:moveTo>
      <w:r w:rsidR="00DE0AA9">
        <w:rPr>
          <w:rStyle w:val="shorttext"/>
          <w:rFonts w:ascii="Calibri" w:eastAsia="Times New Roman" w:hAnsi="Calibri" w:cs="Times New Roman"/>
          <w:i w:val="0"/>
          <w:iCs w:val="0"/>
          <w:noProof/>
          <w:color w:val="auto"/>
          <w:sz w:val="22"/>
          <w:szCs w:val="20"/>
          <w:lang w:eastAsia="fr-FR"/>
        </w:rPr>
        <w:t>1.1</w:t>
      </w:r>
      <w:moveTo w:id="506" w:author="Mihai ARGHIR" w:date="2019-01-03T10:27:00Z">
        <w:r>
          <w:rPr>
            <w:rStyle w:val="shorttext"/>
            <w:rFonts w:ascii="Calibri" w:eastAsia="Times New Roman" w:hAnsi="Calibri" w:cs="Times New Roman"/>
            <w:i w:val="0"/>
            <w:iCs w:val="0"/>
            <w:noProof/>
            <w:color w:val="auto"/>
            <w:sz w:val="22"/>
            <w:szCs w:val="20"/>
            <w:lang w:eastAsia="fr-FR"/>
          </w:rPr>
          <w:fldChar w:fldCharType="end"/>
        </w:r>
        <w:r>
          <w:rPr>
            <w:rStyle w:val="shorttext"/>
            <w:rFonts w:ascii="Calibri" w:eastAsia="Times New Roman" w:hAnsi="Calibri" w:cs="Times New Roman"/>
            <w:i w:val="0"/>
            <w:iCs w:val="0"/>
            <w:noProof/>
            <w:color w:val="auto"/>
            <w:sz w:val="22"/>
            <w:szCs w:val="20"/>
            <w:lang w:eastAsia="fr-FR"/>
          </w:rPr>
          <w:noBreakHyphen/>
        </w:r>
        <w:r>
          <w:rPr>
            <w:rStyle w:val="shorttext"/>
            <w:rFonts w:ascii="Calibri" w:eastAsia="Times New Roman" w:hAnsi="Calibri" w:cs="Times New Roman"/>
            <w:i w:val="0"/>
            <w:iCs w:val="0"/>
            <w:noProof/>
            <w:color w:val="auto"/>
            <w:sz w:val="22"/>
            <w:szCs w:val="20"/>
            <w:lang w:eastAsia="fr-FR"/>
          </w:rPr>
          <w:fldChar w:fldCharType="begin"/>
        </w:r>
        <w:r>
          <w:rPr>
            <w:rStyle w:val="shorttext"/>
            <w:rFonts w:ascii="Calibri" w:eastAsia="Times New Roman" w:hAnsi="Calibri" w:cs="Times New Roman"/>
            <w:i w:val="0"/>
            <w:iCs w:val="0"/>
            <w:noProof/>
            <w:color w:val="auto"/>
            <w:sz w:val="22"/>
            <w:szCs w:val="20"/>
            <w:lang w:eastAsia="fr-FR"/>
          </w:rPr>
          <w:instrText xml:space="preserve"> SEQ Figure \* ARABIC \s 2 </w:instrText>
        </w:r>
        <w:r>
          <w:rPr>
            <w:rStyle w:val="shorttext"/>
            <w:rFonts w:ascii="Calibri" w:eastAsia="Times New Roman" w:hAnsi="Calibri" w:cs="Times New Roman"/>
            <w:i w:val="0"/>
            <w:iCs w:val="0"/>
            <w:noProof/>
            <w:color w:val="auto"/>
            <w:sz w:val="22"/>
            <w:szCs w:val="20"/>
            <w:lang w:eastAsia="fr-FR"/>
          </w:rPr>
          <w:fldChar w:fldCharType="separate"/>
        </w:r>
      </w:moveTo>
      <w:ins w:id="507" w:author="omar BENCHEKROUN" w:date="2019-01-03T16:02:00Z">
        <w:r w:rsidR="00DE0AA9">
          <w:rPr>
            <w:rStyle w:val="shorttext"/>
            <w:rFonts w:ascii="Calibri" w:eastAsia="Times New Roman" w:hAnsi="Calibri" w:cs="Times New Roman"/>
            <w:i w:val="0"/>
            <w:iCs w:val="0"/>
            <w:noProof/>
            <w:color w:val="auto"/>
            <w:sz w:val="22"/>
            <w:szCs w:val="20"/>
            <w:lang w:eastAsia="fr-FR"/>
          </w:rPr>
          <w:t>1</w:t>
        </w:r>
      </w:ins>
      <w:moveTo w:id="508" w:author="Mihai ARGHIR" w:date="2019-01-03T10:27:00Z">
        <w:del w:id="509" w:author="omar BENCHEKROUN" w:date="2019-01-03T15:58:00Z">
          <w:r w:rsidDel="00DE0AA9">
            <w:rPr>
              <w:rStyle w:val="shorttext"/>
              <w:rFonts w:ascii="Calibri" w:eastAsia="Times New Roman" w:hAnsi="Calibri" w:cs="Times New Roman"/>
              <w:i w:val="0"/>
              <w:iCs w:val="0"/>
              <w:noProof/>
              <w:color w:val="auto"/>
              <w:sz w:val="22"/>
              <w:szCs w:val="20"/>
              <w:lang w:eastAsia="fr-FR"/>
            </w:rPr>
            <w:delText>6</w:delText>
          </w:r>
        </w:del>
        <w:r>
          <w:rPr>
            <w:rStyle w:val="shorttext"/>
            <w:rFonts w:ascii="Calibri" w:eastAsia="Times New Roman" w:hAnsi="Calibri" w:cs="Times New Roman"/>
            <w:i w:val="0"/>
            <w:iCs w:val="0"/>
            <w:noProof/>
            <w:color w:val="auto"/>
            <w:sz w:val="22"/>
            <w:szCs w:val="20"/>
            <w:lang w:eastAsia="fr-FR"/>
          </w:rPr>
          <w:fldChar w:fldCharType="end"/>
        </w:r>
        <w:r>
          <w:rPr>
            <w:rStyle w:val="shorttext"/>
            <w:rFonts w:ascii="Calibri" w:eastAsia="Times New Roman" w:hAnsi="Calibri" w:cs="Times New Roman"/>
            <w:i w:val="0"/>
            <w:iCs w:val="0"/>
            <w:noProof/>
            <w:color w:val="auto"/>
            <w:sz w:val="22"/>
            <w:szCs w:val="20"/>
            <w:lang w:eastAsia="fr-FR"/>
          </w:rPr>
          <w:t> : contact rotor-stator lors de la vibration syncrhone</w:t>
        </w:r>
      </w:moveTo>
    </w:p>
    <w:p w14:paraId="79AF3497" w14:textId="77777777" w:rsidR="00305055" w:rsidRDefault="00305055" w:rsidP="00CD5D8A">
      <w:pPr>
        <w:spacing w:line="360" w:lineRule="auto"/>
        <w:ind w:firstLine="708"/>
        <w:rPr>
          <w:ins w:id="510" w:author="Mihai ARGHIR" w:date="2019-01-03T10:38:00Z"/>
        </w:rPr>
      </w:pPr>
    </w:p>
    <w:p w14:paraId="0A27E865" w14:textId="67901494" w:rsidR="00CD5D8A" w:rsidRDefault="00CD5D8A" w:rsidP="00CD5D8A">
      <w:pPr>
        <w:spacing w:line="360" w:lineRule="auto"/>
        <w:ind w:firstLine="708"/>
        <w:rPr>
          <w:moveTo w:id="511" w:author="Mihai ARGHIR" w:date="2019-01-03T10:27:00Z"/>
        </w:rPr>
      </w:pPr>
      <w:moveTo w:id="512" w:author="Mihai ARGHIR" w:date="2019-01-03T10:27:00Z">
        <w:del w:id="513" w:author="Mihai ARGHIR" w:date="2019-01-03T11:06:00Z">
          <w:r w:rsidDel="00452600">
            <w:delText xml:space="preserve">En </w:delText>
          </w:r>
          <w:r w:rsidRPr="004A69AD" w:rsidDel="00452600">
            <w:delText>1926</w:delText>
          </w:r>
          <w:r w:rsidDel="00452600">
            <w:delText xml:space="preserve">, </w:delText>
          </w:r>
          <w:r w:rsidRPr="00253A1E" w:rsidDel="00452600">
            <w:delText>Newkirk</w:delText>
          </w:r>
          <w:r w:rsidDel="00452600">
            <w:delText xml:space="preserve"> a étudié </w:delText>
          </w:r>
        </w:del>
      </w:moveTo>
      <w:ins w:id="514" w:author="Mihai ARGHIR" w:date="2019-01-03T11:06:00Z">
        <w:r w:rsidR="00452600">
          <w:t>C</w:t>
        </w:r>
      </w:ins>
      <w:moveTo w:id="515" w:author="Mihai ARGHIR" w:date="2019-01-03T10:27:00Z">
        <w:del w:id="516" w:author="Mihai ARGHIR" w:date="2019-01-03T11:06:00Z">
          <w:r w:rsidDel="00452600">
            <w:delText>c</w:delText>
          </w:r>
        </w:del>
        <w:r>
          <w:t xml:space="preserve">ette instabilité vibratoire </w:t>
        </w:r>
      </w:moveTo>
      <w:ins w:id="517" w:author="Mihai ARGHIR" w:date="2019-01-03T11:06:00Z">
        <w:r w:rsidR="00452600">
          <w:t xml:space="preserve">a été étudiée </w:t>
        </w:r>
      </w:ins>
      <w:moveTo w:id="518" w:author="Mihai ARGHIR" w:date="2019-01-03T10:27:00Z">
        <w:r>
          <w:t>pour la première fois</w:t>
        </w:r>
      </w:moveTo>
      <w:ins w:id="519" w:author="Mihai ARGHIR" w:date="2019-01-03T11:06:00Z">
        <w:r w:rsidR="00452600">
          <w:t xml:space="preserve"> par Newkirk en 1926</w:t>
        </w:r>
      </w:ins>
      <w:moveTo w:id="520" w:author="Mihai ARGHIR" w:date="2019-01-03T10:27:00Z">
        <w:r>
          <w:t xml:space="preserve"> </w:t>
        </w:r>
        <w:r w:rsidRPr="000441BB">
          <w:rPr>
            <w:b/>
          </w:rPr>
          <w:fldChar w:fldCharType="begin"/>
        </w:r>
        <w:r w:rsidRPr="000441BB">
          <w:rPr>
            <w:b/>
          </w:rPr>
          <w:instrText xml:space="preserve"> REF _Ref533092212 \r \h </w:instrText>
        </w:r>
        <w:r>
          <w:rPr>
            <w:b/>
          </w:rPr>
          <w:instrText xml:space="preserve"> \* MERGEFORMAT </w:instrText>
        </w:r>
      </w:moveTo>
      <w:r w:rsidRPr="000441BB">
        <w:rPr>
          <w:b/>
        </w:rPr>
      </w:r>
      <w:moveTo w:id="521" w:author="Mihai ARGHIR" w:date="2019-01-03T10:27:00Z">
        <w:r w:rsidRPr="000441BB">
          <w:rPr>
            <w:b/>
          </w:rPr>
          <w:fldChar w:fldCharType="separate"/>
        </w:r>
      </w:moveTo>
      <w:ins w:id="522" w:author="omar BENCHEKROUN" w:date="2019-01-03T16:02:00Z">
        <w:r w:rsidR="00DE0AA9">
          <w:rPr>
            <w:b/>
          </w:rPr>
          <w:t>[1]</w:t>
        </w:r>
      </w:ins>
      <w:moveTo w:id="523" w:author="Mihai ARGHIR" w:date="2019-01-03T10:27:00Z">
        <w:del w:id="524" w:author="omar BENCHEKROUN" w:date="2019-01-03T15:58:00Z">
          <w:r w:rsidDel="00DE0AA9">
            <w:rPr>
              <w:b/>
            </w:rPr>
            <w:delText>[6]</w:delText>
          </w:r>
        </w:del>
        <w:r w:rsidRPr="000441BB">
          <w:rPr>
            <w:b/>
          </w:rPr>
          <w:fldChar w:fldCharType="end"/>
        </w:r>
      </w:moveTo>
      <w:ins w:id="525" w:author="Mihai ARGHIR" w:date="2019-01-03T11:06:00Z">
        <w:r w:rsidR="00452600">
          <w:t xml:space="preserve"> qui </w:t>
        </w:r>
      </w:ins>
      <w:moveTo w:id="526" w:author="Mihai ARGHIR" w:date="2019-01-03T10:27:00Z">
        <w:del w:id="527" w:author="Mihai ARGHIR" w:date="2019-01-03T11:06:00Z">
          <w:r w:rsidDel="00452600">
            <w:delText>. Dans son étude, Il</w:delText>
          </w:r>
        </w:del>
        <w:r>
          <w:t xml:space="preserve"> a</w:t>
        </w:r>
        <w:r w:rsidRPr="00253A1E">
          <w:t xml:space="preserve"> </w:t>
        </w:r>
        <w:r>
          <w:t xml:space="preserve">investigué </w:t>
        </w:r>
        <w:del w:id="528" w:author="Mihai ARGHIR" w:date="2019-01-03T11:06:00Z">
          <w:r w:rsidDel="00452600">
            <w:delText xml:space="preserve">sur </w:delText>
          </w:r>
        </w:del>
        <w:r>
          <w:t>l’augmentation progressive de l’amplitude la vibration synchrone due au frottement entre le rotor et les joints labyrinthe d’un générateur à roue hydraulique. Quand la machine fonctionnait</w:t>
        </w:r>
        <w:r w:rsidRPr="00450FB1">
          <w:t xml:space="preserve"> </w:t>
        </w:r>
        <w:r>
          <w:t>au</w:t>
        </w:r>
        <w:r w:rsidRPr="00450FB1">
          <w:t xml:space="preserve">-dessous de </w:t>
        </w:r>
      </w:moveTo>
      <w:ins w:id="529" w:author="Mihai ARGHIR" w:date="2019-01-03T11:07:00Z">
        <w:r w:rsidR="00452600">
          <w:t>l</w:t>
        </w:r>
      </w:ins>
      <w:moveTo w:id="530" w:author="Mihai ARGHIR" w:date="2019-01-03T10:27:00Z">
        <w:del w:id="531" w:author="Mihai ARGHIR" w:date="2019-01-03T11:07:00Z">
          <w:r w:rsidRPr="00450FB1" w:rsidDel="00452600">
            <w:delText>s</w:delText>
          </w:r>
        </w:del>
        <w:r w:rsidRPr="00450FB1">
          <w:t>a première vitesse critique,</w:t>
        </w:r>
        <w:r>
          <w:t xml:space="preserve"> l’amplitude de vibration synchrone s’amplifiait progressivement à cause de la </w:t>
        </w:r>
        <w:del w:id="532" w:author="Mihai ARGHIR" w:date="2019-01-03T11:29:00Z">
          <w:r w:rsidDel="00DE114E">
            <w:delText xml:space="preserve">courbure de </w:delText>
          </w:r>
        </w:del>
        <w:r>
          <w:t>flexion thermique en phase avec le balourd (</w:t>
        </w:r>
        <w:r w:rsidRPr="00CE3411">
          <w:rPr>
            <w:b/>
          </w:rPr>
          <w:fldChar w:fldCharType="begin"/>
        </w:r>
        <w:r w:rsidRPr="00CE3411">
          <w:rPr>
            <w:b/>
          </w:rPr>
          <w:instrText xml:space="preserve"> REF _Ref532917457 \h  \* MERGEFORMAT </w:instrText>
        </w:r>
      </w:moveTo>
      <w:r w:rsidRPr="00CE3411">
        <w:rPr>
          <w:b/>
        </w:rPr>
      </w:r>
      <w:moveTo w:id="533" w:author="Mihai ARGHIR" w:date="2019-01-03T10:27:00Z">
        <w:del w:id="534" w:author="omar BENCHEKROUN" w:date="2019-01-03T15:58:00Z">
          <w:r w:rsidRPr="00CE3411">
            <w:rPr>
              <w:b/>
            </w:rPr>
            <w:fldChar w:fldCharType="separate"/>
          </w:r>
          <w:r w:rsidRPr="001C03C4" w:rsidDel="00DE0AA9">
            <w:rPr>
              <w:rStyle w:val="shorttext"/>
              <w:b/>
              <w:iCs/>
            </w:rPr>
            <w:delText xml:space="preserve">Figure </w:delText>
          </w:r>
          <w:r w:rsidRPr="001C03C4" w:rsidDel="00DE0AA9">
            <w:rPr>
              <w:rStyle w:val="shorttext"/>
              <w:b/>
              <w:iCs/>
              <w:noProof/>
            </w:rPr>
            <w:delText>1.1</w:delText>
          </w:r>
          <w:r w:rsidRPr="001C03C4" w:rsidDel="00DE0AA9">
            <w:rPr>
              <w:rStyle w:val="shorttext"/>
              <w:b/>
              <w:iCs/>
              <w:noProof/>
            </w:rPr>
            <w:noBreakHyphen/>
            <w:delText>7</w:delText>
          </w:r>
        </w:del>
        <w:r w:rsidRPr="00CE3411">
          <w:rPr>
            <w:b/>
          </w:rPr>
          <w:fldChar w:fldCharType="end"/>
        </w:r>
        <w:r>
          <w:t>.</w:t>
        </w:r>
        <w:r w:rsidRPr="00DD0408">
          <w:rPr>
            <w:b/>
          </w:rPr>
          <w:t>a</w:t>
        </w:r>
        <w:r>
          <w:t xml:space="preserve">). </w:t>
        </w:r>
        <w:del w:id="535" w:author="Mihai ARGHIR" w:date="2019-01-03T11:30:00Z">
          <w:r w:rsidDel="00DE114E">
            <w:delText>Le niveau ample de vibration</w:delText>
          </w:r>
        </w:del>
      </w:moveTo>
      <w:ins w:id="536" w:author="Mihai ARGHIR" w:date="2019-01-03T11:30:00Z">
        <w:r w:rsidR="00DE114E">
          <w:t>Ceci</w:t>
        </w:r>
      </w:ins>
      <w:moveTo w:id="537" w:author="Mihai ARGHIR" w:date="2019-01-03T10:27:00Z">
        <w:r>
          <w:t xml:space="preserve"> aggravait le contact rotor-stator et menait à l’instabilité vibratoire. Lors du fonctionnement au-dessus de la première vitesse critique, le rotor se comport</w:t>
        </w:r>
      </w:moveTo>
      <w:ins w:id="538" w:author="Mihai ARGHIR" w:date="2019-01-03T11:30:00Z">
        <w:r w:rsidR="00DE114E">
          <w:t>ait</w:t>
        </w:r>
      </w:ins>
      <w:moveTo w:id="539" w:author="Mihai ARGHIR" w:date="2019-01-03T10:27:00Z">
        <w:del w:id="540" w:author="Mihai ARGHIR" w:date="2019-01-03T11:30:00Z">
          <w:r w:rsidDel="00DE114E">
            <w:delText>e</w:delText>
          </w:r>
        </w:del>
        <w:r>
          <w:t xml:space="preserve"> de manière stable. En fait, la </w:t>
        </w:r>
        <w:del w:id="541" w:author="Mihai ARGHIR" w:date="2019-01-03T11:30:00Z">
          <w:r w:rsidDel="00DE114E">
            <w:delText xml:space="preserve">courbure de </w:delText>
          </w:r>
        </w:del>
        <w:r>
          <w:t xml:space="preserve">flexion thermique était déphasée </w:t>
        </w:r>
        <w:del w:id="542" w:author="Mihai ARGHIR" w:date="2019-01-03T11:30:00Z">
          <w:r w:rsidDel="00DE114E">
            <w:delText>du</w:delText>
          </w:r>
        </w:del>
      </w:moveTo>
      <w:ins w:id="543" w:author="Mihai ARGHIR" w:date="2019-01-03T11:30:00Z">
        <w:r w:rsidR="00DE114E">
          <w:t>par rapport au</w:t>
        </w:r>
      </w:ins>
      <w:moveTo w:id="544" w:author="Mihai ARGHIR" w:date="2019-01-03T10:27:00Z">
        <w:r>
          <w:t xml:space="preserve"> balourd (</w:t>
        </w:r>
        <w:r w:rsidRPr="00CE3411">
          <w:rPr>
            <w:b/>
          </w:rPr>
          <w:fldChar w:fldCharType="begin"/>
        </w:r>
        <w:r w:rsidRPr="00CE3411">
          <w:rPr>
            <w:b/>
          </w:rPr>
          <w:instrText xml:space="preserve"> REF _Ref532917457 \h  \* MERGEFORMAT </w:instrText>
        </w:r>
      </w:moveTo>
      <w:r w:rsidRPr="00CE3411">
        <w:rPr>
          <w:b/>
        </w:rPr>
      </w:r>
      <w:moveTo w:id="545" w:author="Mihai ARGHIR" w:date="2019-01-03T10:27:00Z">
        <w:del w:id="546" w:author="omar BENCHEKROUN" w:date="2019-01-03T15:58:00Z">
          <w:r w:rsidRPr="00CE3411">
            <w:rPr>
              <w:b/>
            </w:rPr>
            <w:fldChar w:fldCharType="separate"/>
          </w:r>
          <w:r w:rsidRPr="001C03C4" w:rsidDel="00DE0AA9">
            <w:rPr>
              <w:rStyle w:val="shorttext"/>
              <w:b/>
              <w:iCs/>
            </w:rPr>
            <w:delText xml:space="preserve">Figure </w:delText>
          </w:r>
          <w:r w:rsidRPr="001C03C4" w:rsidDel="00DE0AA9">
            <w:rPr>
              <w:rStyle w:val="shorttext"/>
              <w:b/>
              <w:iCs/>
              <w:noProof/>
            </w:rPr>
            <w:delText>1.1</w:delText>
          </w:r>
          <w:r w:rsidRPr="001C03C4" w:rsidDel="00DE0AA9">
            <w:rPr>
              <w:rStyle w:val="shorttext"/>
              <w:b/>
              <w:iCs/>
              <w:noProof/>
            </w:rPr>
            <w:noBreakHyphen/>
            <w:delText>7</w:delText>
          </w:r>
        </w:del>
        <w:r w:rsidRPr="00CE3411">
          <w:rPr>
            <w:b/>
          </w:rPr>
          <w:fldChar w:fldCharType="end"/>
        </w:r>
        <w:r>
          <w:t>.</w:t>
        </w:r>
        <w:r w:rsidRPr="00DD0408">
          <w:rPr>
            <w:b/>
          </w:rPr>
          <w:t>b</w:t>
        </w:r>
        <w:r>
          <w:t xml:space="preserve">), ce qui </w:t>
        </w:r>
        <w:del w:id="547" w:author="Mihai ARGHIR" w:date="2019-01-03T11:30:00Z">
          <w:r w:rsidDel="000D517E">
            <w:delText>a inhibé l’augmentation</w:delText>
          </w:r>
        </w:del>
      </w:moveTo>
      <w:ins w:id="548" w:author="Mihai ARGHIR" w:date="2019-01-03T11:30:00Z">
        <w:r w:rsidR="000D517E">
          <w:t>diminuait</w:t>
        </w:r>
      </w:ins>
      <w:moveTo w:id="549" w:author="Mihai ARGHIR" w:date="2019-01-03T10:27:00Z">
        <w:r>
          <w:t xml:space="preserve"> </w:t>
        </w:r>
        <w:del w:id="550" w:author="Mihai ARGHIR" w:date="2019-01-03T11:31:00Z">
          <w:r w:rsidDel="000D517E">
            <w:delText>du niveau</w:delText>
          </w:r>
        </w:del>
      </w:moveTo>
      <w:ins w:id="551" w:author="Mihai ARGHIR" w:date="2019-01-03T11:31:00Z">
        <w:r w:rsidR="000D517E">
          <w:t>l’amplitude</w:t>
        </w:r>
      </w:ins>
      <w:moveTo w:id="552" w:author="Mihai ARGHIR" w:date="2019-01-03T10:27:00Z">
        <w:r>
          <w:t xml:space="preserve"> des vibrations</w:t>
        </w:r>
      </w:moveTo>
      <w:ins w:id="553" w:author="Mihai ARGHIR" w:date="2019-01-03T11:31:00Z">
        <w:r w:rsidR="000D517E">
          <w:t xml:space="preserve"> synchrones</w:t>
        </w:r>
      </w:ins>
      <w:moveTo w:id="554" w:author="Mihai ARGHIR" w:date="2019-01-03T10:27:00Z">
        <w:r>
          <w:t xml:space="preserve">. Ces observations ont montré que le point du contact rotor-stator </w:t>
        </w:r>
      </w:moveTo>
      <w:ins w:id="555" w:author="Mihai ARGHIR" w:date="2019-01-03T11:32:00Z">
        <w:r w:rsidR="000D517E">
          <w:t>et donc la phase de la flexion thermique du rotor</w:t>
        </w:r>
        <w:r w:rsidR="000D517E" w:rsidDel="000D517E">
          <w:t xml:space="preserve"> </w:t>
        </w:r>
      </w:ins>
      <w:moveTo w:id="556" w:author="Mihai ARGHIR" w:date="2019-01-03T10:27:00Z">
        <w:del w:id="557" w:author="Mihai ARGHIR" w:date="2019-01-03T11:31:00Z">
          <w:r w:rsidDel="000D517E">
            <w:delText xml:space="preserve">était </w:delText>
          </w:r>
        </w:del>
        <w:r>
          <w:t>chang</w:t>
        </w:r>
      </w:moveTo>
      <w:ins w:id="558" w:author="Mihai ARGHIR" w:date="2019-01-03T11:31:00Z">
        <w:r w:rsidR="000D517E">
          <w:t>eai</w:t>
        </w:r>
      </w:ins>
      <w:ins w:id="559" w:author="Mihai ARGHIR" w:date="2019-01-03T11:33:00Z">
        <w:r w:rsidR="000D517E">
          <w:t>en</w:t>
        </w:r>
      </w:ins>
      <w:ins w:id="560" w:author="Mihai ARGHIR" w:date="2019-01-03T11:31:00Z">
        <w:r w:rsidR="000D517E">
          <w:t>t</w:t>
        </w:r>
      </w:ins>
      <w:moveTo w:id="561" w:author="Mihai ARGHIR" w:date="2019-01-03T10:27:00Z">
        <w:del w:id="562" w:author="Mihai ARGHIR" w:date="2019-01-03T11:31:00Z">
          <w:r w:rsidDel="000D517E">
            <w:delText>é</w:delText>
          </w:r>
        </w:del>
        <w:r>
          <w:t xml:space="preserve"> </w:t>
        </w:r>
        <w:del w:id="563" w:author="Mihai ARGHIR" w:date="2019-01-03T11:31:00Z">
          <w:r w:rsidDel="000D517E">
            <w:delText>aux</w:delText>
          </w:r>
        </w:del>
      </w:moveTo>
      <w:ins w:id="564" w:author="Mihai ARGHIR" w:date="2019-01-03T11:31:00Z">
        <w:r w:rsidR="000D517E">
          <w:t>avec la</w:t>
        </w:r>
      </w:ins>
      <w:moveTo w:id="565" w:author="Mihai ARGHIR" w:date="2019-01-03T10:27:00Z">
        <w:r>
          <w:t xml:space="preserve"> vitesse</w:t>
        </w:r>
      </w:moveTo>
      <w:ins w:id="566" w:author="Mihai ARGHIR" w:date="2019-01-03T11:31:00Z">
        <w:r w:rsidR="000D517E">
          <w:t xml:space="preserve"> de rotation</w:t>
        </w:r>
      </w:ins>
      <w:moveTo w:id="567" w:author="Mihai ARGHIR" w:date="2019-01-03T10:27:00Z">
        <w:del w:id="568" w:author="Mihai ARGHIR" w:date="2019-01-03T11:31:00Z">
          <w:r w:rsidDel="000D517E">
            <w:delText>s différentes</w:delText>
          </w:r>
        </w:del>
        <w:del w:id="569" w:author="Mihai ARGHIR" w:date="2019-01-03T11:33:00Z">
          <w:r w:rsidDel="000D517E">
            <w:delText>, ainsi que la phase de la flexion thermique du rotor</w:delText>
          </w:r>
        </w:del>
        <w:r>
          <w:t xml:space="preserve">. Ces résultats ont confirmé l’origine thermique de </w:t>
        </w:r>
        <w:del w:id="570" w:author="Mihai ARGHIR" w:date="2019-01-03T11:33:00Z">
          <w:r w:rsidDel="000D517E">
            <w:delText xml:space="preserve">cette </w:delText>
          </w:r>
        </w:del>
      </w:moveTo>
      <w:ins w:id="571" w:author="Mihai ARGHIR" w:date="2019-01-03T11:33:00Z">
        <w:r w:rsidR="000D517E">
          <w:t>l’</w:t>
        </w:r>
      </w:ins>
      <w:moveTo w:id="572" w:author="Mihai ARGHIR" w:date="2019-01-03T10:27:00Z">
        <w:r>
          <w:t>instabilité</w:t>
        </w:r>
      </w:moveTo>
      <w:ins w:id="573" w:author="Mihai ARGHIR" w:date="2019-01-03T11:33:00Z">
        <w:r w:rsidR="000D517E">
          <w:t xml:space="preserve"> </w:t>
        </w:r>
      </w:ins>
      <w:moveTo w:id="574" w:author="Mihai ARGHIR" w:date="2019-01-03T10:27:00Z">
        <w:del w:id="575" w:author="Mihai ARGHIR" w:date="2019-01-03T11:33:00Z">
          <w:r w:rsidDel="000D517E">
            <w:delText>. Le mécanisme de sa création est désormais dénommé</w:delText>
          </w:r>
        </w:del>
      </w:moveTo>
      <w:ins w:id="576" w:author="Mihai ARGHIR" w:date="2019-01-03T11:33:00Z">
        <w:r w:rsidR="000D517E">
          <w:t>qui a reçu le nom de</w:t>
        </w:r>
      </w:ins>
      <w:moveTo w:id="577" w:author="Mihai ARGHIR" w:date="2019-01-03T10:27:00Z">
        <w:r>
          <w:t xml:space="preserve"> l’effet Newkirk. </w:t>
        </w:r>
      </w:moveTo>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D5D8A" w14:paraId="17B3657A" w14:textId="77777777" w:rsidTr="00DE0AA9">
        <w:trPr>
          <w:jc w:val="center"/>
        </w:trPr>
        <w:tc>
          <w:tcPr>
            <w:tcW w:w="9062" w:type="dxa"/>
            <w:vAlign w:val="center"/>
          </w:tcPr>
          <w:p w14:paraId="380B2EBA" w14:textId="77777777" w:rsidR="00CD5D8A" w:rsidRDefault="00CD5D8A" w:rsidP="00DE0AA9">
            <w:pPr>
              <w:jc w:val="center"/>
              <w:rPr>
                <w:moveTo w:id="578" w:author="Mihai ARGHIR" w:date="2019-01-03T10:27:00Z"/>
              </w:rPr>
            </w:pPr>
            <w:moveTo w:id="579" w:author="Mihai ARGHIR" w:date="2019-01-03T10:27:00Z">
              <w:r w:rsidRPr="00EA5E2A">
                <w:rPr>
                  <w:noProof/>
                </w:rPr>
                <w:lastRenderedPageBreak/>
                <w:drawing>
                  <wp:inline distT="0" distB="0" distL="0" distR="0" wp14:anchorId="5A5A9A65" wp14:editId="60E1F353">
                    <wp:extent cx="3783600" cy="1605600"/>
                    <wp:effectExtent l="0" t="0" r="0" b="0"/>
                    <wp:docPr id="47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0"/>
                            <a:stretch>
                              <a:fillRect/>
                            </a:stretch>
                          </pic:blipFill>
                          <pic:spPr>
                            <a:xfrm>
                              <a:off x="0" y="0"/>
                              <a:ext cx="3783600" cy="1605600"/>
                            </a:xfrm>
                            <a:prstGeom prst="rect">
                              <a:avLst/>
                            </a:prstGeom>
                          </pic:spPr>
                        </pic:pic>
                      </a:graphicData>
                    </a:graphic>
                  </wp:inline>
                </w:drawing>
              </w:r>
            </w:moveTo>
          </w:p>
          <w:p w14:paraId="200C6CB7" w14:textId="77777777" w:rsidR="00CD5D8A" w:rsidRDefault="00CD5D8A" w:rsidP="00DE0AA9">
            <w:pPr>
              <w:jc w:val="center"/>
              <w:rPr>
                <w:moveTo w:id="580" w:author="Mihai ARGHIR" w:date="2019-01-03T10:27:00Z"/>
              </w:rPr>
            </w:pPr>
            <w:moveTo w:id="581" w:author="Mihai ARGHIR" w:date="2019-01-03T10:27:00Z">
              <w:r>
                <w:t xml:space="preserve">(a) balourd en phase avec la courbure de flexion thermique (configuration instable) </w:t>
              </w:r>
            </w:moveTo>
          </w:p>
        </w:tc>
      </w:tr>
      <w:tr w:rsidR="00CD5D8A" w14:paraId="56503923" w14:textId="77777777" w:rsidTr="00DE0AA9">
        <w:trPr>
          <w:jc w:val="center"/>
        </w:trPr>
        <w:tc>
          <w:tcPr>
            <w:tcW w:w="9062" w:type="dxa"/>
            <w:vAlign w:val="center"/>
          </w:tcPr>
          <w:p w14:paraId="5848A740" w14:textId="77777777" w:rsidR="00CD5D8A" w:rsidRDefault="00CD5D8A" w:rsidP="00DE0AA9">
            <w:pPr>
              <w:jc w:val="center"/>
              <w:rPr>
                <w:moveTo w:id="582" w:author="Mihai ARGHIR" w:date="2019-01-03T10:27:00Z"/>
              </w:rPr>
            </w:pPr>
            <w:moveTo w:id="583" w:author="Mihai ARGHIR" w:date="2019-01-03T10:27:00Z">
              <w:r w:rsidRPr="00EA5E2A">
                <w:rPr>
                  <w:noProof/>
                </w:rPr>
                <w:drawing>
                  <wp:inline distT="0" distB="0" distL="0" distR="0" wp14:anchorId="5740A0CD" wp14:editId="6565B6A8">
                    <wp:extent cx="3780000" cy="1278000"/>
                    <wp:effectExtent l="0" t="0" r="0" b="0"/>
                    <wp:docPr id="3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1"/>
                            <a:stretch>
                              <a:fillRect/>
                            </a:stretch>
                          </pic:blipFill>
                          <pic:spPr>
                            <a:xfrm>
                              <a:off x="0" y="0"/>
                              <a:ext cx="3780000" cy="1278000"/>
                            </a:xfrm>
                            <a:prstGeom prst="rect">
                              <a:avLst/>
                            </a:prstGeom>
                          </pic:spPr>
                        </pic:pic>
                      </a:graphicData>
                    </a:graphic>
                  </wp:inline>
                </w:drawing>
              </w:r>
            </w:moveTo>
          </w:p>
          <w:p w14:paraId="76452959" w14:textId="77777777" w:rsidR="00CD5D8A" w:rsidRDefault="00CD5D8A" w:rsidP="00DE0AA9">
            <w:pPr>
              <w:jc w:val="center"/>
              <w:rPr>
                <w:moveTo w:id="584" w:author="Mihai ARGHIR" w:date="2019-01-03T10:27:00Z"/>
              </w:rPr>
            </w:pPr>
            <w:moveTo w:id="585" w:author="Mihai ARGHIR" w:date="2019-01-03T10:27:00Z">
              <w:r>
                <w:t>(b) balourd déphasé de la courbure de flexion thermique (configuration stable)</w:t>
              </w:r>
            </w:moveTo>
          </w:p>
        </w:tc>
      </w:tr>
      <w:tr w:rsidR="00CD5D8A" w14:paraId="263413D0" w14:textId="77777777" w:rsidTr="00DE0AA9">
        <w:trPr>
          <w:trHeight w:val="350"/>
          <w:jc w:val="center"/>
        </w:trPr>
        <w:tc>
          <w:tcPr>
            <w:tcW w:w="9062" w:type="dxa"/>
            <w:vAlign w:val="center"/>
          </w:tcPr>
          <w:p w14:paraId="5EACCCA7" w14:textId="36FB8F21" w:rsidR="00CD5D8A" w:rsidRPr="00AB2C82" w:rsidRDefault="00CD5D8A" w:rsidP="00DE0AA9">
            <w:pPr>
              <w:pStyle w:val="Lgende"/>
              <w:spacing w:after="0"/>
              <w:jc w:val="center"/>
              <w:rPr>
                <w:moveTo w:id="586" w:author="Mihai ARGHIR" w:date="2019-01-03T10:27:00Z"/>
                <w:rFonts w:ascii="Calibri" w:eastAsia="Times New Roman" w:hAnsi="Calibri" w:cs="Times New Roman"/>
                <w:i w:val="0"/>
                <w:iCs w:val="0"/>
                <w:color w:val="auto"/>
                <w:sz w:val="22"/>
                <w:szCs w:val="20"/>
                <w:lang w:eastAsia="fr-FR"/>
              </w:rPr>
            </w:pPr>
            <w:moveTo w:id="587" w:author="Mihai ARGHIR" w:date="2019-01-03T10:27:00Z">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moveTo>
            <w:r w:rsidR="00DE0AA9">
              <w:rPr>
                <w:rStyle w:val="shorttext"/>
                <w:rFonts w:ascii="Calibri" w:eastAsia="Times New Roman" w:hAnsi="Calibri" w:cs="Times New Roman"/>
                <w:i w:val="0"/>
                <w:iCs w:val="0"/>
                <w:noProof/>
                <w:color w:val="auto"/>
                <w:sz w:val="22"/>
                <w:szCs w:val="20"/>
                <w:lang w:eastAsia="fr-FR"/>
              </w:rPr>
              <w:t>1.1</w:t>
            </w:r>
            <w:moveTo w:id="588" w:author="Mihai ARGHIR" w:date="2019-01-03T10:27:00Z">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moveTo>
            <w:ins w:id="589" w:author="omar BENCHEKROUN" w:date="2019-01-03T16:02:00Z">
              <w:r w:rsidR="00DE0AA9">
                <w:rPr>
                  <w:rStyle w:val="shorttext"/>
                  <w:rFonts w:ascii="Calibri" w:eastAsia="Times New Roman" w:hAnsi="Calibri" w:cs="Times New Roman"/>
                  <w:i w:val="0"/>
                  <w:iCs w:val="0"/>
                  <w:noProof/>
                  <w:color w:val="auto"/>
                  <w:sz w:val="22"/>
                  <w:szCs w:val="20"/>
                  <w:lang w:eastAsia="fr-FR"/>
                </w:rPr>
                <w:t>2</w:t>
              </w:r>
            </w:ins>
            <w:moveTo w:id="590" w:author="Mihai ARGHIR" w:date="2019-01-03T10:27:00Z">
              <w:del w:id="591" w:author="omar BENCHEKROUN" w:date="2019-01-03T15:58:00Z">
                <w:r w:rsidDel="00DE0AA9">
                  <w:rPr>
                    <w:rStyle w:val="shorttext"/>
                    <w:rFonts w:ascii="Calibri" w:eastAsia="Times New Roman" w:hAnsi="Calibri" w:cs="Times New Roman"/>
                    <w:i w:val="0"/>
                    <w:iCs w:val="0"/>
                    <w:noProof/>
                    <w:color w:val="auto"/>
                    <w:sz w:val="22"/>
                    <w:szCs w:val="20"/>
                    <w:lang w:eastAsia="fr-FR"/>
                  </w:rPr>
                  <w:delText>7</w:delText>
                </w:r>
              </w:del>
              <w:r>
                <w:rPr>
                  <w:rStyle w:val="shorttext"/>
                  <w:rFonts w:ascii="Calibri" w:eastAsia="Times New Roman" w:hAnsi="Calibri" w:cs="Times New Roman"/>
                  <w:i w:val="0"/>
                  <w:iCs w:val="0"/>
                  <w:color w:val="auto"/>
                  <w:sz w:val="22"/>
                  <w:szCs w:val="20"/>
                  <w:lang w:eastAsia="fr-FR"/>
                </w:rPr>
                <w:fldChar w:fldCharType="end"/>
              </w:r>
              <w:r w:rsidRPr="00F6370B">
                <w:rPr>
                  <w:rStyle w:val="shorttext"/>
                  <w:rFonts w:ascii="Calibri" w:eastAsia="Times New Roman" w:hAnsi="Calibri" w:cs="Times New Roman"/>
                  <w:i w:val="0"/>
                  <w:iCs w:val="0"/>
                  <w:color w:val="auto"/>
                  <w:sz w:val="22"/>
                  <w:szCs w:val="20"/>
                  <w:lang w:eastAsia="fr-FR"/>
                </w:rPr>
                <w:t xml:space="preserve"> : </w:t>
              </w:r>
            </w:moveTo>
            <w:ins w:id="592" w:author="Mihai ARGHIR" w:date="2019-01-03T11:34:00Z">
              <w:r w:rsidR="000D517E">
                <w:rPr>
                  <w:rStyle w:val="shorttext"/>
                  <w:rFonts w:ascii="Calibri" w:eastAsia="Times New Roman" w:hAnsi="Calibri" w:cs="Times New Roman"/>
                  <w:i w:val="0"/>
                  <w:iCs w:val="0"/>
                  <w:color w:val="auto"/>
                  <w:sz w:val="22"/>
                  <w:szCs w:val="20"/>
                  <w:lang w:eastAsia="fr-FR"/>
                </w:rPr>
                <w:t>I</w:t>
              </w:r>
            </w:ins>
            <w:moveTo w:id="593" w:author="Mihai ARGHIR" w:date="2019-01-03T10:27:00Z">
              <w:del w:id="594" w:author="Mihai ARGHIR" w:date="2019-01-03T11:34:00Z">
                <w:r w:rsidDel="000D517E">
                  <w:rPr>
                    <w:rStyle w:val="shorttext"/>
                    <w:rFonts w:ascii="Calibri" w:eastAsia="Times New Roman" w:hAnsi="Calibri" w:cs="Times New Roman"/>
                    <w:i w:val="0"/>
                    <w:iCs w:val="0"/>
                    <w:color w:val="auto"/>
                    <w:sz w:val="22"/>
                    <w:szCs w:val="20"/>
                    <w:lang w:eastAsia="fr-FR"/>
                  </w:rPr>
                  <w:delText>i</w:delText>
                </w:r>
              </w:del>
              <w:r>
                <w:rPr>
                  <w:rStyle w:val="shorttext"/>
                  <w:rFonts w:ascii="Calibri" w:eastAsia="Times New Roman" w:hAnsi="Calibri" w:cs="Times New Roman"/>
                  <w:i w:val="0"/>
                  <w:iCs w:val="0"/>
                  <w:color w:val="auto"/>
                  <w:sz w:val="22"/>
                  <w:szCs w:val="20"/>
                  <w:lang w:eastAsia="fr-FR"/>
                </w:rPr>
                <w:t>llustration de l’effet Newkirk</w:t>
              </w:r>
            </w:moveTo>
          </w:p>
        </w:tc>
      </w:tr>
    </w:tbl>
    <w:p w14:paraId="36E8D0AE" w14:textId="1C713E5D" w:rsidR="00CD5D8A" w:rsidRDefault="00CD5D8A" w:rsidP="00CD5D8A">
      <w:pPr>
        <w:rPr>
          <w:ins w:id="595" w:author="Mihai ARGHIR" w:date="2019-01-04T20:06:00Z"/>
        </w:rPr>
      </w:pPr>
    </w:p>
    <w:p w14:paraId="3F722C7C" w14:textId="5B02ED7C" w:rsidR="007D2625" w:rsidRPr="007D2625" w:rsidRDefault="007D2625" w:rsidP="00CD5D8A">
      <w:pPr>
        <w:rPr>
          <w:ins w:id="596" w:author="Mihai ARGHIR" w:date="2019-01-04T20:06:00Z"/>
          <w:highlight w:val="red"/>
          <w:rPrChange w:id="597" w:author="Mihai ARGHIR" w:date="2019-01-04T20:09:00Z">
            <w:rPr>
              <w:ins w:id="598" w:author="Mihai ARGHIR" w:date="2019-01-04T20:06:00Z"/>
            </w:rPr>
          </w:rPrChange>
        </w:rPr>
      </w:pPr>
      <w:ins w:id="599" w:author="Mihai ARGHIR" w:date="2019-01-04T20:07:00Z">
        <w:r w:rsidRPr="007D2625">
          <w:rPr>
            <w:noProof/>
            <w:highlight w:val="red"/>
            <w:rPrChange w:id="600" w:author="Mihai ARGHIR" w:date="2019-01-04T20:09:00Z">
              <w:rPr>
                <w:noProof/>
              </w:rPr>
            </w:rPrChange>
          </w:rPr>
          <w:drawing>
            <wp:inline distT="0" distB="0" distL="0" distR="0" wp14:anchorId="1A5D9287" wp14:editId="4A34B5A8">
              <wp:extent cx="5219700" cy="38481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74" t="3349" r="3840"/>
                      <a:stretch/>
                    </pic:blipFill>
                    <pic:spPr bwMode="auto">
                      <a:xfrm>
                        <a:off x="0" y="0"/>
                        <a:ext cx="5219700" cy="3848100"/>
                      </a:xfrm>
                      <a:prstGeom prst="rect">
                        <a:avLst/>
                      </a:prstGeom>
                      <a:ln>
                        <a:noFill/>
                      </a:ln>
                      <a:extLst>
                        <a:ext uri="{53640926-AAD7-44D8-BBD7-CCE9431645EC}">
                          <a14:shadowObscured xmlns:a14="http://schemas.microsoft.com/office/drawing/2010/main"/>
                        </a:ext>
                      </a:extLst>
                    </pic:spPr>
                  </pic:pic>
                </a:graphicData>
              </a:graphic>
            </wp:inline>
          </w:drawing>
        </w:r>
      </w:ins>
      <w:bookmarkStart w:id="601" w:name="_GoBack"/>
      <w:bookmarkEnd w:id="601"/>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7D2625" w14:paraId="5BB6700C" w14:textId="77777777" w:rsidTr="00881381">
        <w:trPr>
          <w:trHeight w:val="350"/>
          <w:jc w:val="center"/>
          <w:ins w:id="602" w:author="Mihai ARGHIR" w:date="2019-01-04T20:07:00Z"/>
        </w:trPr>
        <w:tc>
          <w:tcPr>
            <w:tcW w:w="9062" w:type="dxa"/>
            <w:vAlign w:val="center"/>
          </w:tcPr>
          <w:p w14:paraId="4C2FAAC0" w14:textId="081734DC" w:rsidR="007D2625" w:rsidRPr="00AB2C82" w:rsidRDefault="007D2625" w:rsidP="000C6533">
            <w:pPr>
              <w:pStyle w:val="Lgende"/>
              <w:spacing w:after="0"/>
              <w:jc w:val="center"/>
              <w:rPr>
                <w:ins w:id="603" w:author="Mihai ARGHIR" w:date="2019-01-04T20:07:00Z"/>
                <w:rFonts w:ascii="Calibri" w:eastAsia="Times New Roman" w:hAnsi="Calibri" w:cs="Times New Roman"/>
                <w:i w:val="0"/>
                <w:iCs w:val="0"/>
                <w:color w:val="auto"/>
                <w:sz w:val="22"/>
                <w:szCs w:val="20"/>
                <w:lang w:eastAsia="fr-FR"/>
              </w:rPr>
            </w:pPr>
            <w:ins w:id="604" w:author="Mihai ARGHIR" w:date="2019-01-04T20:07:00Z">
              <w:r w:rsidRPr="007D2625">
                <w:rPr>
                  <w:rStyle w:val="shorttext"/>
                  <w:rFonts w:ascii="Calibri" w:eastAsia="Times New Roman" w:hAnsi="Calibri" w:cs="Times New Roman"/>
                  <w:i w:val="0"/>
                  <w:iCs w:val="0"/>
                  <w:color w:val="auto"/>
                  <w:sz w:val="22"/>
                  <w:szCs w:val="20"/>
                  <w:highlight w:val="red"/>
                  <w:lang w:eastAsia="fr-FR"/>
                  <w:rPrChange w:id="605" w:author="Mihai ARGHIR" w:date="2019-01-04T20:09:00Z">
                    <w:rPr>
                      <w:rStyle w:val="shorttext"/>
                      <w:rFonts w:ascii="Calibri" w:eastAsia="Times New Roman" w:hAnsi="Calibri" w:cs="Times New Roman"/>
                      <w:i w:val="0"/>
                      <w:iCs w:val="0"/>
                      <w:color w:val="auto"/>
                      <w:sz w:val="22"/>
                      <w:szCs w:val="20"/>
                      <w:lang w:eastAsia="fr-FR"/>
                    </w:rPr>
                  </w:rPrChange>
                </w:rPr>
                <w:t xml:space="preserve">Figure </w:t>
              </w:r>
              <w:r w:rsidRPr="007D2625">
                <w:rPr>
                  <w:rStyle w:val="shorttext"/>
                  <w:rFonts w:ascii="Calibri" w:eastAsia="Times New Roman" w:hAnsi="Calibri" w:cs="Times New Roman"/>
                  <w:i w:val="0"/>
                  <w:iCs w:val="0"/>
                  <w:color w:val="auto"/>
                  <w:sz w:val="22"/>
                  <w:szCs w:val="20"/>
                  <w:highlight w:val="red"/>
                  <w:lang w:eastAsia="fr-FR"/>
                  <w:rPrChange w:id="606" w:author="Mihai ARGHIR" w:date="2019-01-04T20:09:00Z">
                    <w:rPr>
                      <w:rStyle w:val="shorttext"/>
                      <w:rFonts w:ascii="Calibri" w:eastAsia="Times New Roman" w:hAnsi="Calibri" w:cs="Times New Roman"/>
                      <w:i w:val="0"/>
                      <w:iCs w:val="0"/>
                      <w:color w:val="auto"/>
                      <w:sz w:val="22"/>
                      <w:szCs w:val="20"/>
                      <w:lang w:eastAsia="fr-FR"/>
                    </w:rPr>
                  </w:rPrChange>
                </w:rPr>
                <w:fldChar w:fldCharType="begin"/>
              </w:r>
              <w:r w:rsidRPr="007D2625">
                <w:rPr>
                  <w:rStyle w:val="shorttext"/>
                  <w:rFonts w:ascii="Calibri" w:eastAsia="Times New Roman" w:hAnsi="Calibri" w:cs="Times New Roman"/>
                  <w:i w:val="0"/>
                  <w:iCs w:val="0"/>
                  <w:color w:val="auto"/>
                  <w:sz w:val="22"/>
                  <w:szCs w:val="20"/>
                  <w:highlight w:val="red"/>
                  <w:lang w:eastAsia="fr-FR"/>
                  <w:rPrChange w:id="607" w:author="Mihai ARGHIR" w:date="2019-01-04T20:09:00Z">
                    <w:rPr>
                      <w:rStyle w:val="shorttext"/>
                      <w:rFonts w:ascii="Calibri" w:eastAsia="Times New Roman" w:hAnsi="Calibri" w:cs="Times New Roman"/>
                      <w:i w:val="0"/>
                      <w:iCs w:val="0"/>
                      <w:color w:val="auto"/>
                      <w:sz w:val="22"/>
                      <w:szCs w:val="20"/>
                      <w:lang w:eastAsia="fr-FR"/>
                    </w:rPr>
                  </w:rPrChange>
                </w:rPr>
                <w:instrText xml:space="preserve"> STYLEREF 2 \s </w:instrText>
              </w:r>
              <w:r w:rsidRPr="007D2625">
                <w:rPr>
                  <w:rStyle w:val="shorttext"/>
                  <w:rFonts w:ascii="Calibri" w:eastAsia="Times New Roman" w:hAnsi="Calibri" w:cs="Times New Roman"/>
                  <w:i w:val="0"/>
                  <w:iCs w:val="0"/>
                  <w:color w:val="auto"/>
                  <w:sz w:val="22"/>
                  <w:szCs w:val="20"/>
                  <w:highlight w:val="red"/>
                  <w:lang w:eastAsia="fr-FR"/>
                  <w:rPrChange w:id="608" w:author="Mihai ARGHIR" w:date="2019-01-04T20:09:00Z">
                    <w:rPr>
                      <w:rStyle w:val="shorttext"/>
                      <w:rFonts w:ascii="Calibri" w:eastAsia="Times New Roman" w:hAnsi="Calibri" w:cs="Times New Roman"/>
                      <w:i w:val="0"/>
                      <w:iCs w:val="0"/>
                      <w:color w:val="auto"/>
                      <w:sz w:val="22"/>
                      <w:szCs w:val="20"/>
                      <w:lang w:eastAsia="fr-FR"/>
                    </w:rPr>
                  </w:rPrChange>
                </w:rPr>
                <w:fldChar w:fldCharType="separate"/>
              </w:r>
              <w:r w:rsidRPr="007D2625">
                <w:rPr>
                  <w:rStyle w:val="shorttext"/>
                  <w:rFonts w:ascii="Calibri" w:eastAsia="Times New Roman" w:hAnsi="Calibri" w:cs="Times New Roman"/>
                  <w:i w:val="0"/>
                  <w:iCs w:val="0"/>
                  <w:noProof/>
                  <w:color w:val="auto"/>
                  <w:sz w:val="22"/>
                  <w:szCs w:val="20"/>
                  <w:highlight w:val="red"/>
                  <w:lang w:eastAsia="fr-FR"/>
                  <w:rPrChange w:id="609" w:author="Mihai ARGHIR" w:date="2019-01-04T20:09:00Z">
                    <w:rPr>
                      <w:rStyle w:val="shorttext"/>
                      <w:rFonts w:ascii="Calibri" w:eastAsia="Times New Roman" w:hAnsi="Calibri" w:cs="Times New Roman"/>
                      <w:i w:val="0"/>
                      <w:iCs w:val="0"/>
                      <w:noProof/>
                      <w:color w:val="auto"/>
                      <w:sz w:val="22"/>
                      <w:szCs w:val="20"/>
                      <w:lang w:eastAsia="fr-FR"/>
                    </w:rPr>
                  </w:rPrChange>
                </w:rPr>
                <w:t>1.1</w:t>
              </w:r>
              <w:r w:rsidRPr="007D2625">
                <w:rPr>
                  <w:rStyle w:val="shorttext"/>
                  <w:rFonts w:ascii="Calibri" w:eastAsia="Times New Roman" w:hAnsi="Calibri" w:cs="Times New Roman"/>
                  <w:i w:val="0"/>
                  <w:iCs w:val="0"/>
                  <w:color w:val="auto"/>
                  <w:sz w:val="22"/>
                  <w:szCs w:val="20"/>
                  <w:highlight w:val="red"/>
                  <w:lang w:eastAsia="fr-FR"/>
                  <w:rPrChange w:id="610" w:author="Mihai ARGHIR" w:date="2019-01-04T20:09:00Z">
                    <w:rPr>
                      <w:rStyle w:val="shorttext"/>
                      <w:rFonts w:ascii="Calibri" w:eastAsia="Times New Roman" w:hAnsi="Calibri" w:cs="Times New Roman"/>
                      <w:i w:val="0"/>
                      <w:iCs w:val="0"/>
                      <w:color w:val="auto"/>
                      <w:sz w:val="22"/>
                      <w:szCs w:val="20"/>
                      <w:lang w:eastAsia="fr-FR"/>
                    </w:rPr>
                  </w:rPrChange>
                </w:rPr>
                <w:fldChar w:fldCharType="end"/>
              </w:r>
              <w:r w:rsidRPr="007D2625">
                <w:rPr>
                  <w:rStyle w:val="shorttext"/>
                  <w:rFonts w:ascii="Calibri" w:eastAsia="Times New Roman" w:hAnsi="Calibri" w:cs="Times New Roman"/>
                  <w:i w:val="0"/>
                  <w:iCs w:val="0"/>
                  <w:color w:val="auto"/>
                  <w:sz w:val="22"/>
                  <w:szCs w:val="20"/>
                  <w:highlight w:val="red"/>
                  <w:lang w:eastAsia="fr-FR"/>
                  <w:rPrChange w:id="611" w:author="Mihai ARGHIR" w:date="2019-01-04T20:09:00Z">
                    <w:rPr>
                      <w:rStyle w:val="shorttext"/>
                      <w:rFonts w:ascii="Calibri" w:eastAsia="Times New Roman" w:hAnsi="Calibri" w:cs="Times New Roman"/>
                      <w:i w:val="0"/>
                      <w:iCs w:val="0"/>
                      <w:color w:val="auto"/>
                      <w:sz w:val="22"/>
                      <w:szCs w:val="20"/>
                      <w:lang w:eastAsia="fr-FR"/>
                    </w:rPr>
                  </w:rPrChange>
                </w:rPr>
                <w:noBreakHyphen/>
              </w:r>
              <w:r w:rsidRPr="007D2625">
                <w:rPr>
                  <w:rStyle w:val="shorttext"/>
                  <w:rFonts w:ascii="Calibri" w:eastAsia="Times New Roman" w:hAnsi="Calibri" w:cs="Times New Roman"/>
                  <w:i w:val="0"/>
                  <w:iCs w:val="0"/>
                  <w:color w:val="auto"/>
                  <w:sz w:val="22"/>
                  <w:szCs w:val="20"/>
                  <w:highlight w:val="red"/>
                  <w:lang w:eastAsia="fr-FR"/>
                  <w:rPrChange w:id="612" w:author="Mihai ARGHIR" w:date="2019-01-04T20:09:00Z">
                    <w:rPr>
                      <w:rStyle w:val="shorttext"/>
                      <w:rFonts w:ascii="Calibri" w:eastAsia="Times New Roman" w:hAnsi="Calibri" w:cs="Times New Roman"/>
                      <w:i w:val="0"/>
                      <w:iCs w:val="0"/>
                      <w:color w:val="auto"/>
                      <w:sz w:val="22"/>
                      <w:szCs w:val="20"/>
                      <w:lang w:eastAsia="fr-FR"/>
                    </w:rPr>
                  </w:rPrChange>
                </w:rPr>
                <w:fldChar w:fldCharType="begin"/>
              </w:r>
              <w:r w:rsidRPr="007D2625">
                <w:rPr>
                  <w:rStyle w:val="shorttext"/>
                  <w:rFonts w:ascii="Calibri" w:eastAsia="Times New Roman" w:hAnsi="Calibri" w:cs="Times New Roman"/>
                  <w:i w:val="0"/>
                  <w:iCs w:val="0"/>
                  <w:color w:val="auto"/>
                  <w:sz w:val="22"/>
                  <w:szCs w:val="20"/>
                  <w:highlight w:val="red"/>
                  <w:lang w:eastAsia="fr-FR"/>
                  <w:rPrChange w:id="613" w:author="Mihai ARGHIR" w:date="2019-01-04T20:09:00Z">
                    <w:rPr>
                      <w:rStyle w:val="shorttext"/>
                      <w:rFonts w:ascii="Calibri" w:eastAsia="Times New Roman" w:hAnsi="Calibri" w:cs="Times New Roman"/>
                      <w:i w:val="0"/>
                      <w:iCs w:val="0"/>
                      <w:color w:val="auto"/>
                      <w:sz w:val="22"/>
                      <w:szCs w:val="20"/>
                      <w:lang w:eastAsia="fr-FR"/>
                    </w:rPr>
                  </w:rPrChange>
                </w:rPr>
                <w:instrText xml:space="preserve"> SEQ Figure \* ARABIC \s 2 </w:instrText>
              </w:r>
              <w:r w:rsidRPr="007D2625">
                <w:rPr>
                  <w:rStyle w:val="shorttext"/>
                  <w:rFonts w:ascii="Calibri" w:eastAsia="Times New Roman" w:hAnsi="Calibri" w:cs="Times New Roman"/>
                  <w:i w:val="0"/>
                  <w:iCs w:val="0"/>
                  <w:color w:val="auto"/>
                  <w:sz w:val="22"/>
                  <w:szCs w:val="20"/>
                  <w:highlight w:val="red"/>
                  <w:lang w:eastAsia="fr-FR"/>
                  <w:rPrChange w:id="614" w:author="Mihai ARGHIR" w:date="2019-01-04T20:09:00Z">
                    <w:rPr>
                      <w:rStyle w:val="shorttext"/>
                      <w:rFonts w:ascii="Calibri" w:eastAsia="Times New Roman" w:hAnsi="Calibri" w:cs="Times New Roman"/>
                      <w:i w:val="0"/>
                      <w:iCs w:val="0"/>
                      <w:color w:val="auto"/>
                      <w:sz w:val="22"/>
                      <w:szCs w:val="20"/>
                      <w:lang w:eastAsia="fr-FR"/>
                    </w:rPr>
                  </w:rPrChange>
                </w:rPr>
                <w:fldChar w:fldCharType="separate"/>
              </w:r>
              <w:r w:rsidRPr="007D2625">
                <w:rPr>
                  <w:rStyle w:val="shorttext"/>
                  <w:rFonts w:ascii="Calibri" w:eastAsia="Times New Roman" w:hAnsi="Calibri" w:cs="Times New Roman"/>
                  <w:i w:val="0"/>
                  <w:iCs w:val="0"/>
                  <w:noProof/>
                  <w:color w:val="auto"/>
                  <w:sz w:val="22"/>
                  <w:szCs w:val="20"/>
                  <w:highlight w:val="red"/>
                  <w:lang w:eastAsia="fr-FR"/>
                  <w:rPrChange w:id="615" w:author="Mihai ARGHIR" w:date="2019-01-04T20:09:00Z">
                    <w:rPr>
                      <w:rStyle w:val="shorttext"/>
                      <w:rFonts w:ascii="Calibri" w:eastAsia="Times New Roman" w:hAnsi="Calibri" w:cs="Times New Roman"/>
                      <w:i w:val="0"/>
                      <w:iCs w:val="0"/>
                      <w:noProof/>
                      <w:color w:val="auto"/>
                      <w:sz w:val="22"/>
                      <w:szCs w:val="20"/>
                      <w:lang w:eastAsia="fr-FR"/>
                    </w:rPr>
                  </w:rPrChange>
                </w:rPr>
                <w:t>2</w:t>
              </w:r>
              <w:r w:rsidRPr="007D2625">
                <w:rPr>
                  <w:rStyle w:val="shorttext"/>
                  <w:rFonts w:ascii="Calibri" w:eastAsia="Times New Roman" w:hAnsi="Calibri" w:cs="Times New Roman"/>
                  <w:i w:val="0"/>
                  <w:iCs w:val="0"/>
                  <w:color w:val="auto"/>
                  <w:sz w:val="22"/>
                  <w:szCs w:val="20"/>
                  <w:highlight w:val="red"/>
                  <w:lang w:eastAsia="fr-FR"/>
                  <w:rPrChange w:id="616" w:author="Mihai ARGHIR" w:date="2019-01-04T20:09:00Z">
                    <w:rPr>
                      <w:rStyle w:val="shorttext"/>
                      <w:rFonts w:ascii="Calibri" w:eastAsia="Times New Roman" w:hAnsi="Calibri" w:cs="Times New Roman"/>
                      <w:i w:val="0"/>
                      <w:iCs w:val="0"/>
                      <w:color w:val="auto"/>
                      <w:sz w:val="22"/>
                      <w:szCs w:val="20"/>
                      <w:lang w:eastAsia="fr-FR"/>
                    </w:rPr>
                  </w:rPrChange>
                </w:rPr>
                <w:fldChar w:fldCharType="end"/>
              </w:r>
              <w:r w:rsidRPr="007D2625">
                <w:rPr>
                  <w:rStyle w:val="shorttext"/>
                  <w:rFonts w:ascii="Calibri" w:eastAsia="Times New Roman" w:hAnsi="Calibri" w:cs="Times New Roman"/>
                  <w:i w:val="0"/>
                  <w:iCs w:val="0"/>
                  <w:color w:val="auto"/>
                  <w:sz w:val="22"/>
                  <w:szCs w:val="20"/>
                  <w:highlight w:val="red"/>
                  <w:lang w:eastAsia="fr-FR"/>
                  <w:rPrChange w:id="617" w:author="Mihai ARGHIR" w:date="2019-01-04T20:09:00Z">
                    <w:rPr>
                      <w:rStyle w:val="shorttext"/>
                      <w:rFonts w:ascii="Calibri" w:eastAsia="Times New Roman" w:hAnsi="Calibri" w:cs="Times New Roman"/>
                      <w:i w:val="0"/>
                      <w:iCs w:val="0"/>
                      <w:color w:val="auto"/>
                      <w:sz w:val="22"/>
                      <w:szCs w:val="20"/>
                      <w:lang w:eastAsia="fr-FR"/>
                    </w:rPr>
                  </w:rPrChange>
                </w:rPr>
                <w:t xml:space="preserve"> : </w:t>
              </w:r>
              <w:r w:rsidRPr="007D2625">
                <w:rPr>
                  <w:rStyle w:val="shorttext"/>
                  <w:rFonts w:ascii="Calibri" w:eastAsia="Times New Roman" w:hAnsi="Calibri" w:cs="Times New Roman"/>
                  <w:i w:val="0"/>
                  <w:iCs w:val="0"/>
                  <w:color w:val="auto"/>
                  <w:sz w:val="22"/>
                  <w:szCs w:val="20"/>
                  <w:highlight w:val="red"/>
                  <w:lang w:eastAsia="fr-FR"/>
                  <w:rPrChange w:id="618" w:author="Mihai ARGHIR" w:date="2019-01-04T20:09:00Z">
                    <w:rPr>
                      <w:rStyle w:val="shorttext"/>
                      <w:rFonts w:ascii="Calibri" w:eastAsia="Times New Roman" w:hAnsi="Calibri" w:cs="Times New Roman"/>
                      <w:i w:val="0"/>
                      <w:iCs w:val="0"/>
                      <w:color w:val="auto"/>
                      <w:sz w:val="22"/>
                      <w:szCs w:val="20"/>
                      <w:lang w:eastAsia="fr-FR"/>
                    </w:rPr>
                  </w:rPrChange>
                </w:rPr>
                <w:t>Explication des vibrations spirales générées par l</w:t>
              </w:r>
            </w:ins>
            <w:ins w:id="619" w:author="Mihai ARGHIR" w:date="2019-01-04T20:08:00Z">
              <w:r w:rsidRPr="007D2625">
                <w:rPr>
                  <w:rStyle w:val="shorttext"/>
                  <w:rFonts w:ascii="Calibri" w:eastAsia="Times New Roman" w:hAnsi="Calibri" w:cs="Times New Roman"/>
                  <w:i w:val="0"/>
                  <w:iCs w:val="0"/>
                  <w:color w:val="auto"/>
                  <w:sz w:val="22"/>
                  <w:szCs w:val="20"/>
                  <w:highlight w:val="red"/>
                  <w:lang w:eastAsia="fr-FR"/>
                  <w:rPrChange w:id="620" w:author="Mihai ARGHIR" w:date="2019-01-04T20:09:00Z">
                    <w:rPr>
                      <w:rStyle w:val="shorttext"/>
                      <w:rFonts w:ascii="Calibri" w:eastAsia="Times New Roman" w:hAnsi="Calibri" w:cs="Times New Roman"/>
                      <w:i w:val="0"/>
                      <w:iCs w:val="0"/>
                      <w:color w:val="auto"/>
                      <w:sz w:val="22"/>
                      <w:szCs w:val="20"/>
                      <w:lang w:eastAsia="fr-FR"/>
                    </w:rPr>
                  </w:rPrChange>
                </w:rPr>
                <w:t>’effet Newkirk [Muszynska, « Rotordynamics », page 696, fig.</w:t>
              </w:r>
            </w:ins>
            <w:ins w:id="621" w:author="Mihai ARGHIR" w:date="2019-01-04T20:09:00Z">
              <w:r w:rsidRPr="007D2625">
                <w:rPr>
                  <w:rStyle w:val="shorttext"/>
                  <w:rFonts w:ascii="Calibri" w:eastAsia="Times New Roman" w:hAnsi="Calibri" w:cs="Times New Roman"/>
                  <w:i w:val="0"/>
                  <w:iCs w:val="0"/>
                  <w:color w:val="auto"/>
                  <w:sz w:val="22"/>
                  <w:szCs w:val="20"/>
                  <w:highlight w:val="red"/>
                  <w:lang w:eastAsia="fr-FR"/>
                  <w:rPrChange w:id="622" w:author="Mihai ARGHIR" w:date="2019-01-04T20:09:00Z">
                    <w:rPr>
                      <w:rStyle w:val="shorttext"/>
                      <w:rFonts w:ascii="Calibri" w:eastAsia="Times New Roman" w:hAnsi="Calibri" w:cs="Times New Roman"/>
                      <w:i w:val="0"/>
                      <w:iCs w:val="0"/>
                      <w:color w:val="auto"/>
                      <w:sz w:val="22"/>
                      <w:szCs w:val="20"/>
                      <w:lang w:eastAsia="fr-FR"/>
                    </w:rPr>
                  </w:rPrChange>
                </w:rPr>
                <w:t xml:space="preserve"> 5.84)</w:t>
              </w:r>
            </w:ins>
            <w:ins w:id="623" w:author="Mihai ARGHIR" w:date="2019-01-04T20:08:00Z">
              <w:r>
                <w:rPr>
                  <w:rStyle w:val="shorttext"/>
                  <w:rFonts w:ascii="Calibri" w:eastAsia="Times New Roman" w:hAnsi="Calibri" w:cs="Times New Roman"/>
                  <w:i w:val="0"/>
                  <w:iCs w:val="0"/>
                  <w:color w:val="auto"/>
                  <w:sz w:val="22"/>
                  <w:szCs w:val="20"/>
                  <w:lang w:eastAsia="fr-FR"/>
                </w:rPr>
                <w:t xml:space="preserve"> </w:t>
              </w:r>
            </w:ins>
          </w:p>
        </w:tc>
      </w:tr>
    </w:tbl>
    <w:p w14:paraId="765CC940" w14:textId="6F4B7106" w:rsidR="007D2625" w:rsidRDefault="000C6533" w:rsidP="00CD5D8A">
      <w:pPr>
        <w:rPr>
          <w:ins w:id="624" w:author="Mihai ARGHIR" w:date="2019-01-04T20:06:00Z"/>
        </w:rPr>
      </w:pPr>
      <w:ins w:id="625" w:author="Mihai ARGHIR" w:date="2019-01-04T20:11:00Z">
        <w:r>
          <w:rPr>
            <w:rStyle w:val="Marquedecommentaire"/>
          </w:rPr>
          <w:commentReference w:id="626"/>
        </w:r>
      </w:ins>
    </w:p>
    <w:p w14:paraId="3C3BF508" w14:textId="77777777" w:rsidR="007D2625" w:rsidRDefault="007D2625" w:rsidP="00CD5D8A">
      <w:pPr>
        <w:rPr>
          <w:moveTo w:id="627" w:author="Mihai ARGHIR" w:date="2019-01-03T10:27:00Z"/>
        </w:rPr>
      </w:pPr>
    </w:p>
    <w:p w14:paraId="1C9A6CF1" w14:textId="01D8D3CA" w:rsidR="00CD5D8A" w:rsidRDefault="00CD5D8A" w:rsidP="00CD5D8A">
      <w:pPr>
        <w:spacing w:line="360" w:lineRule="auto"/>
        <w:ind w:firstLine="708"/>
        <w:rPr>
          <w:moveTo w:id="628" w:author="Mihai ARGHIR" w:date="2019-01-03T10:27:00Z"/>
        </w:rPr>
      </w:pPr>
      <w:moveTo w:id="629" w:author="Mihai ARGHIR" w:date="2019-01-03T10:27:00Z">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moveTo>
      <w:r>
        <w:rPr>
          <w:b/>
        </w:rPr>
      </w:r>
      <w:moveTo w:id="630" w:author="Mihai ARGHIR" w:date="2019-01-03T10:27:00Z">
        <w:r>
          <w:rPr>
            <w:b/>
          </w:rPr>
          <w:fldChar w:fldCharType="separate"/>
        </w:r>
      </w:moveTo>
      <w:ins w:id="631" w:author="omar BENCHEKROUN" w:date="2019-01-03T16:02:00Z">
        <w:r w:rsidR="00DE0AA9">
          <w:rPr>
            <w:b/>
          </w:rPr>
          <w:t>[2]</w:t>
        </w:r>
      </w:ins>
      <w:moveTo w:id="632" w:author="Mihai ARGHIR" w:date="2019-01-03T10:27:00Z">
        <w:del w:id="633" w:author="omar BENCHEKROUN" w:date="2019-01-03T15:58:00Z">
          <w:r w:rsidDel="00DE0AA9">
            <w:rPr>
              <w:b/>
            </w:rPr>
            <w:delText>[7]</w:delText>
          </w:r>
        </w:del>
        <w:r>
          <w:rPr>
            <w:b/>
          </w:rPr>
          <w:fldChar w:fldCharType="end"/>
        </w:r>
        <w:r w:rsidRPr="00292F38">
          <w:t xml:space="preserve"> et </w:t>
        </w:r>
        <w:r>
          <w:rPr>
            <w:b/>
          </w:rPr>
          <w:fldChar w:fldCharType="begin"/>
        </w:r>
        <w:r>
          <w:rPr>
            <w:b/>
          </w:rPr>
          <w:instrText xml:space="preserve"> REF _Ref533092883 \r \h </w:instrText>
        </w:r>
      </w:moveTo>
      <w:r>
        <w:rPr>
          <w:b/>
        </w:rPr>
      </w:r>
      <w:moveTo w:id="634" w:author="Mihai ARGHIR" w:date="2019-01-03T10:27:00Z">
        <w:r>
          <w:rPr>
            <w:b/>
          </w:rPr>
          <w:fldChar w:fldCharType="separate"/>
        </w:r>
      </w:moveTo>
      <w:ins w:id="635" w:author="omar BENCHEKROUN" w:date="2019-01-03T16:02:00Z">
        <w:r w:rsidR="00DE0AA9">
          <w:rPr>
            <w:b/>
          </w:rPr>
          <w:t>[3]</w:t>
        </w:r>
      </w:ins>
      <w:moveTo w:id="636" w:author="Mihai ARGHIR" w:date="2019-01-03T10:27:00Z">
        <w:del w:id="637" w:author="omar BENCHEKROUN" w:date="2019-01-03T15:58:00Z">
          <w:r w:rsidDel="00DE0AA9">
            <w:rPr>
              <w:b/>
            </w:rPr>
            <w:delText>[8]</w:delText>
          </w:r>
        </w:del>
        <w:r>
          <w:rPr>
            <w:b/>
          </w:rPr>
          <w:fldChar w:fldCharType="end"/>
        </w:r>
        <w:r w:rsidRPr="00292F38">
          <w:t>)</w:t>
        </w:r>
        <w:r w:rsidRPr="00C14FC0">
          <w:rPr>
            <w:b/>
          </w:rPr>
          <w:t xml:space="preserve"> </w:t>
        </w:r>
        <w:r>
          <w:t>a publié un modèle analytique pour analyser l’effet New</w:t>
        </w:r>
      </w:moveTo>
      <w:ins w:id="638" w:author="Mihai ARGHIR" w:date="2019-01-03T11:34:00Z">
        <w:r w:rsidR="00AF112A">
          <w:t>k</w:t>
        </w:r>
      </w:ins>
      <w:moveTo w:id="639" w:author="Mihai ARGHIR" w:date="2019-01-03T10:27:00Z">
        <w:del w:id="640" w:author="Mihai ARGHIR" w:date="2019-01-03T11:34:00Z">
          <w:r w:rsidDel="00AF112A">
            <w:delText>K</w:delText>
          </w:r>
        </w:del>
        <w:r>
          <w:t>irk. Il a calculé la flexion</w:t>
        </w:r>
        <w:r w:rsidRPr="00AE00E8">
          <w:t xml:space="preserve"> thermique </w:t>
        </w:r>
        <w:r>
          <w:t xml:space="preserve">statique avec un flux </w:t>
        </w:r>
        <w:del w:id="641" w:author="Mihai ARGHIR" w:date="2019-01-03T11:34:00Z">
          <w:r w:rsidDel="00AF112A">
            <w:delText>thermique</w:delText>
          </w:r>
        </w:del>
      </w:moveTo>
      <w:ins w:id="642" w:author="Mihai ARGHIR" w:date="2019-01-03T11:34:00Z">
        <w:r w:rsidR="00AF112A">
          <w:t>de chaleur</w:t>
        </w:r>
      </w:ins>
      <w:moveTo w:id="643" w:author="Mihai ARGHIR" w:date="2019-01-03T10:27:00Z">
        <w:r>
          <w:t xml:space="preserve"> arbitraire. Cette flexion thermique était ensuite </w:t>
        </w:r>
        <w:del w:id="644" w:author="Mihai ARGHIR" w:date="2019-01-03T11:35:00Z">
          <w:r w:rsidDel="00AF112A">
            <w:delText>introduite au</w:delText>
          </w:r>
        </w:del>
      </w:moveTo>
      <w:ins w:id="645" w:author="Mihai ARGHIR" w:date="2019-01-03T11:35:00Z">
        <w:r w:rsidR="00AF112A">
          <w:t>injectée dans le</w:t>
        </w:r>
      </w:ins>
      <w:moveTo w:id="646" w:author="Mihai ARGHIR" w:date="2019-01-03T10:27:00Z">
        <w:r>
          <w:t xml:space="preserve"> modèle dynamique du rotor</w:t>
        </w:r>
      </w:moveTo>
      <w:ins w:id="647" w:author="Mihai ARGHIR" w:date="2019-01-03T11:37:00Z">
        <w:r w:rsidR="00AF112A">
          <w:t>.</w:t>
        </w:r>
      </w:ins>
      <w:moveTo w:id="648" w:author="Mihai ARGHIR" w:date="2019-01-03T10:27:00Z">
        <w:del w:id="649" w:author="Mihai ARGHIR" w:date="2019-01-03T11:37:00Z">
          <w:r w:rsidDel="00AF112A">
            <w:delText>, ce qui permettait de simuler le</w:delText>
          </w:r>
        </w:del>
        <w:r>
          <w:t xml:space="preserve"> </w:t>
        </w:r>
      </w:moveTo>
      <w:ins w:id="650" w:author="Mihai ARGHIR" w:date="2019-01-03T11:36:00Z">
        <w:r w:rsidR="00AF112A">
          <w:t xml:space="preserve">Le </w:t>
        </w:r>
      </w:ins>
      <w:moveTo w:id="651" w:author="Mihai ARGHIR" w:date="2019-01-03T10:27:00Z">
        <w:r>
          <w:t xml:space="preserve">comportement dynamique </w:t>
        </w:r>
      </w:moveTo>
      <w:ins w:id="652" w:author="Mihai ARGHIR" w:date="2019-01-03T11:36:00Z">
        <w:r w:rsidR="00AF112A">
          <w:t xml:space="preserve">du </w:t>
        </w:r>
        <w:r w:rsidR="00AF112A">
          <w:lastRenderedPageBreak/>
          <w:t xml:space="preserve">rotor était donc couplé </w:t>
        </w:r>
      </w:ins>
      <w:moveTo w:id="653" w:author="Mihai ARGHIR" w:date="2019-01-03T10:27:00Z">
        <w:del w:id="654" w:author="Mihai ARGHIR" w:date="2019-01-03T11:37:00Z">
          <w:r w:rsidDel="00AF112A">
            <w:delText>en considérant</w:delText>
          </w:r>
        </w:del>
      </w:moveTo>
      <w:ins w:id="655" w:author="Mihai ARGHIR" w:date="2019-01-03T11:37:00Z">
        <w:r w:rsidR="00AF112A">
          <w:t>à</w:t>
        </w:r>
      </w:ins>
      <w:moveTo w:id="656" w:author="Mihai ARGHIR" w:date="2019-01-03T10:27:00Z">
        <w:r>
          <w:t xml:space="preserve"> la flexion thermique</w:t>
        </w:r>
      </w:moveTo>
      <w:ins w:id="657" w:author="Mihai ARGHIR" w:date="2019-01-03T11:37:00Z">
        <w:r w:rsidR="00AF112A">
          <w:t xml:space="preserve"> et</w:t>
        </w:r>
      </w:ins>
      <w:moveTo w:id="658" w:author="Mihai ARGHIR" w:date="2019-01-03T10:27:00Z">
        <w:del w:id="659" w:author="Mihai ARGHIR" w:date="2019-01-03T11:37:00Z">
          <w:r w:rsidDel="00AF112A">
            <w:delText>.</w:delText>
          </w:r>
        </w:del>
        <w:r>
          <w:t xml:space="preserve"> </w:t>
        </w:r>
      </w:moveTo>
      <w:ins w:id="660" w:author="Mihai ARGHIR" w:date="2019-01-03T11:37:00Z">
        <w:r w:rsidR="00AF112A">
          <w:t>l</w:t>
        </w:r>
      </w:ins>
      <w:moveTo w:id="661" w:author="Mihai ARGHIR" w:date="2019-01-03T10:27:00Z">
        <w:del w:id="662" w:author="Mihai ARGHIR" w:date="2019-01-03T11:37:00Z">
          <w:r w:rsidRPr="00AD3FE8" w:rsidDel="00AF112A">
            <w:delText>L</w:delText>
          </w:r>
        </w:del>
        <w:r w:rsidRPr="00AD3FE8">
          <w:t xml:space="preserve">e modèle </w:t>
        </w:r>
        <w:del w:id="663" w:author="Mihai ARGHIR" w:date="2019-01-03T11:37:00Z">
          <w:r w:rsidRPr="00AD3FE8" w:rsidDel="00AF112A">
            <w:delText xml:space="preserve">final </w:delText>
          </w:r>
        </w:del>
        <w:r w:rsidRPr="00AD3FE8">
          <w:t xml:space="preserve">consistait </w:t>
        </w:r>
        <w:r>
          <w:t>des</w:t>
        </w:r>
        <w:r w:rsidRPr="00AD3FE8">
          <w:t xml:space="preserve"> deux équations différentielles non linéaires qui devaient être résolues numériquement.</w:t>
        </w:r>
        <w:r>
          <w:t xml:space="preserve"> A l’aide d</w:t>
        </w:r>
      </w:moveTo>
      <w:ins w:id="664" w:author="Mihai ARGHIR" w:date="2019-01-03T11:37:00Z">
        <w:r w:rsidR="00AF112A">
          <w:t>e ce</w:t>
        </w:r>
      </w:ins>
      <w:moveTo w:id="665" w:author="Mihai ARGHIR" w:date="2019-01-03T10:27:00Z">
        <w:del w:id="666" w:author="Mihai ARGHIR" w:date="2019-01-03T11:37:00Z">
          <w:r w:rsidDel="00AF112A">
            <w:delText>u</w:delText>
          </w:r>
        </w:del>
        <w:r>
          <w:t xml:space="preserve"> modèle</w:t>
        </w:r>
        <w:del w:id="667" w:author="Mihai ARGHIR" w:date="2019-01-03T11:38:00Z">
          <w:r w:rsidDel="00AF112A">
            <w:delText xml:space="preserve"> établi,</w:delText>
          </w:r>
        </w:del>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moveTo>
    </w:p>
    <w:p w14:paraId="6B522932" w14:textId="50C2FB35" w:rsidR="00CD5D8A" w:rsidRDefault="00CD5D8A" w:rsidP="00CD5D8A">
      <w:pPr>
        <w:pStyle w:val="Paragraphedeliste"/>
        <w:numPr>
          <w:ilvl w:val="0"/>
          <w:numId w:val="5"/>
        </w:numPr>
        <w:spacing w:line="360" w:lineRule="auto"/>
        <w:jc w:val="both"/>
        <w:rPr>
          <w:moveTo w:id="668" w:author="Mihai ARGHIR" w:date="2019-01-03T10:27:00Z"/>
        </w:rPr>
      </w:pPr>
      <w:moveTo w:id="669" w:author="Mihai ARGHIR" w:date="2019-01-03T10:27:00Z">
        <w:r>
          <w:t>Vibration spirale diverg</w:t>
        </w:r>
      </w:moveTo>
      <w:ins w:id="670" w:author="Mihai ARGHIR" w:date="2019-01-03T11:38:00Z">
        <w:r w:rsidR="00AF112A">
          <w:t>ente</w:t>
        </w:r>
      </w:ins>
      <w:moveTo w:id="671" w:author="Mihai ARGHIR" w:date="2019-01-03T10:27:00Z">
        <w:del w:id="672" w:author="Mihai ARGHIR" w:date="2019-01-03T11:38:00Z">
          <w:r w:rsidDel="00AF112A">
            <w:delText>ée</w:delText>
          </w:r>
        </w:del>
        <w:r>
          <w:t xml:space="preserve"> où l’amplitude de vibration augmente et la phase de vibration évolue au cours du temps</w:t>
        </w:r>
      </w:moveTo>
    </w:p>
    <w:p w14:paraId="4A036697" w14:textId="77777777" w:rsidR="00CD5D8A" w:rsidRDefault="00CD5D8A" w:rsidP="00CD5D8A">
      <w:pPr>
        <w:pStyle w:val="Paragraphedeliste"/>
        <w:numPr>
          <w:ilvl w:val="0"/>
          <w:numId w:val="5"/>
        </w:numPr>
        <w:spacing w:line="360" w:lineRule="auto"/>
        <w:jc w:val="both"/>
        <w:rPr>
          <w:moveTo w:id="673" w:author="Mihai ARGHIR" w:date="2019-01-03T10:27:00Z"/>
        </w:rPr>
      </w:pPr>
      <w:moveTo w:id="674" w:author="Mihai ARGHIR" w:date="2019-01-03T10:27:00Z">
        <w:r>
          <w:t>Vibration cyclique où le niveau de vibration oscille autour d’une amplitude constante dans le temps</w:t>
        </w:r>
      </w:moveTo>
    </w:p>
    <w:p w14:paraId="7F837968" w14:textId="77A2B2B2" w:rsidR="00CD5D8A" w:rsidRDefault="00CD5D8A" w:rsidP="00CD5D8A">
      <w:pPr>
        <w:pStyle w:val="Paragraphedeliste"/>
        <w:numPr>
          <w:ilvl w:val="0"/>
          <w:numId w:val="5"/>
        </w:numPr>
        <w:spacing w:line="360" w:lineRule="auto"/>
        <w:jc w:val="both"/>
        <w:rPr>
          <w:moveTo w:id="675" w:author="Mihai ARGHIR" w:date="2019-01-03T10:27:00Z"/>
        </w:rPr>
      </w:pPr>
      <w:moveTo w:id="676" w:author="Mihai ARGHIR" w:date="2019-01-03T10:27:00Z">
        <w:r>
          <w:t xml:space="preserve">Vibration spirale </w:t>
        </w:r>
        <w:del w:id="677" w:author="Mihai ARGHIR" w:date="2019-01-03T11:39:00Z">
          <w:r w:rsidDel="00AF112A">
            <w:delText>convergée</w:delText>
          </w:r>
        </w:del>
      </w:moveTo>
      <w:ins w:id="678" w:author="Mihai ARGHIR" w:date="2019-01-03T11:39:00Z">
        <w:r w:rsidR="00AF112A">
          <w:t>stabilisée</w:t>
        </w:r>
      </w:ins>
      <w:moveTo w:id="679" w:author="Mihai ARGHIR" w:date="2019-01-03T10:27:00Z">
        <w:r>
          <w:t xml:space="preserve"> où les amplitudes de vibration </w:t>
        </w:r>
        <w:del w:id="680" w:author="Mihai ARGHIR" w:date="2019-01-03T11:38:00Z">
          <w:r w:rsidDel="00AF112A">
            <w:delText xml:space="preserve">s’évoluent et </w:delText>
          </w:r>
        </w:del>
        <w:r>
          <w:t>convergent vers un</w:t>
        </w:r>
      </w:moveTo>
      <w:ins w:id="681" w:author="Mihai ARGHIR" w:date="2019-01-03T11:38:00Z">
        <w:r w:rsidR="00AF112A">
          <w:t>e</w:t>
        </w:r>
      </w:ins>
      <w:moveTo w:id="682" w:author="Mihai ARGHIR" w:date="2019-01-03T10:27:00Z">
        <w:r>
          <w:t xml:space="preserve"> </w:t>
        </w:r>
        <w:del w:id="683" w:author="Mihai ARGHIR" w:date="2019-01-03T11:38:00Z">
          <w:r w:rsidDel="00AF112A">
            <w:delText>niveau</w:delText>
          </w:r>
        </w:del>
      </w:moveTo>
      <w:ins w:id="684" w:author="Mihai ARGHIR" w:date="2019-01-03T11:38:00Z">
        <w:r w:rsidR="00AF112A">
          <w:t>valeur</w:t>
        </w:r>
      </w:ins>
      <w:moveTo w:id="685" w:author="Mihai ARGHIR" w:date="2019-01-03T10:27:00Z">
        <w:r>
          <w:t xml:space="preserve"> </w:t>
        </w:r>
        <w:del w:id="686" w:author="Mihai ARGHIR" w:date="2019-01-03T11:39:00Z">
          <w:r w:rsidDel="00AF112A">
            <w:delText>fixe</w:delText>
          </w:r>
        </w:del>
      </w:moveTo>
      <w:ins w:id="687" w:author="Mihai ARGHIR" w:date="2019-01-03T11:39:00Z">
        <w:r w:rsidR="00AF112A">
          <w:t>constante</w:t>
        </w:r>
      </w:ins>
      <w:moveTo w:id="688" w:author="Mihai ARGHIR" w:date="2019-01-03T10:27:00Z">
        <w:r>
          <w:t>.</w:t>
        </w:r>
        <w:del w:id="689" w:author="Mihai ARGHIR" w:date="2019-01-03T11:39:00Z">
          <w:r w:rsidDel="00AF112A">
            <w:delText xml:space="preserve">  </w:delText>
          </w:r>
        </w:del>
      </w:moveTo>
    </w:p>
    <w:p w14:paraId="5AD1BC92" w14:textId="56C12A7E" w:rsidR="00F94B0B" w:rsidRDefault="00CD5D8A" w:rsidP="00CD5D8A">
      <w:pPr>
        <w:spacing w:line="360" w:lineRule="auto"/>
        <w:ind w:firstLine="708"/>
        <w:rPr>
          <w:ins w:id="690" w:author="omar BENCHEKROUN" w:date="2019-01-03T16:06:00Z"/>
        </w:rPr>
      </w:pPr>
      <w:moveTo w:id="691" w:author="Mihai ARGHIR" w:date="2019-01-03T10:27:00Z">
        <w:r w:rsidRPr="007D42D3">
          <w:t>En 1980</w:t>
        </w:r>
        <w:del w:id="692" w:author="Mihai ARGHIR" w:date="2019-01-03T11:40:00Z">
          <w:r w:rsidDel="00AF112A">
            <w:delText>,</w:delText>
          </w:r>
        </w:del>
        <w:r>
          <w:t xml:space="preserve"> </w:t>
        </w:r>
        <w:r w:rsidRPr="00107542">
          <w:t>Kellenberger</w:t>
        </w:r>
        <w:r>
          <w:t xml:space="preserve"> </w:t>
        </w:r>
        <w:r w:rsidRPr="005F508B">
          <w:rPr>
            <w:b/>
          </w:rPr>
          <w:fldChar w:fldCharType="begin"/>
        </w:r>
        <w:r w:rsidRPr="005F508B">
          <w:rPr>
            <w:b/>
          </w:rPr>
          <w:instrText xml:space="preserve"> REF _Ref533093007 \r \h  \* MERGEFORMAT </w:instrText>
        </w:r>
      </w:moveTo>
      <w:r w:rsidRPr="005F508B">
        <w:rPr>
          <w:b/>
        </w:rPr>
      </w:r>
      <w:moveTo w:id="693" w:author="Mihai ARGHIR" w:date="2019-01-03T10:27:00Z">
        <w:r w:rsidRPr="005F508B">
          <w:rPr>
            <w:b/>
          </w:rPr>
          <w:fldChar w:fldCharType="separate"/>
        </w:r>
      </w:moveTo>
      <w:ins w:id="694" w:author="omar BENCHEKROUN" w:date="2019-01-03T16:02:00Z">
        <w:r w:rsidR="00DE0AA9">
          <w:rPr>
            <w:b/>
          </w:rPr>
          <w:t>[4]</w:t>
        </w:r>
      </w:ins>
      <w:moveTo w:id="695" w:author="Mihai ARGHIR" w:date="2019-01-03T10:27:00Z">
        <w:del w:id="696" w:author="omar BENCHEKROUN" w:date="2019-01-03T15:58:00Z">
          <w:r w:rsidDel="00DE0AA9">
            <w:rPr>
              <w:b/>
            </w:rPr>
            <w:delText>[9]</w:delText>
          </w:r>
        </w:del>
        <w:r w:rsidRPr="005F508B">
          <w:rPr>
            <w:b/>
          </w:rPr>
          <w:fldChar w:fldCharType="end"/>
        </w:r>
        <w:r>
          <w:t xml:space="preserve"> a constaté l’effet Newkirk sur les </w:t>
        </w:r>
        <w:r w:rsidRPr="00107542">
          <w:t>turbogénérateurs refroidis au gaz</w:t>
        </w:r>
        <w:r>
          <w:t>. Le</w:t>
        </w:r>
        <w:r w:rsidRPr="005749BF">
          <w:t xml:space="preserve"> </w:t>
        </w:r>
        <w:del w:id="697" w:author="Mihai ARGHIR" w:date="2019-01-03T11:40:00Z">
          <w:r w:rsidRPr="005749BF" w:rsidDel="00AF112A">
            <w:delText>frottement</w:delText>
          </w:r>
        </w:del>
      </w:moveTo>
      <w:ins w:id="698" w:author="Mihai ARGHIR" w:date="2019-01-03T11:40:00Z">
        <w:r w:rsidR="00AF112A">
          <w:t>contact</w:t>
        </w:r>
      </w:ins>
      <w:moveTo w:id="699" w:author="Mihai ARGHIR" w:date="2019-01-03T10:27:00Z">
        <w:r>
          <w:t xml:space="preserve"> </w:t>
        </w:r>
        <w:r w:rsidRPr="005749BF">
          <w:t xml:space="preserve">entre le rotor </w:t>
        </w:r>
        <w:r>
          <w:t xml:space="preserve">et le stator du turbogénérateur avait lieu </w:t>
        </w:r>
      </w:moveTo>
      <w:ins w:id="700" w:author="Mihai ARGHIR" w:date="2019-01-03T11:40:00Z">
        <w:r w:rsidR="00AF112A">
          <w:t>au niveau</w:t>
        </w:r>
      </w:ins>
      <w:moveTo w:id="701" w:author="Mihai ARGHIR" w:date="2019-01-03T10:27:00Z">
        <w:del w:id="702" w:author="Mihai ARGHIR" w:date="2019-01-03T11:40:00Z">
          <w:r w:rsidDel="00AF112A">
            <w:delText>par</w:delText>
          </w:r>
        </w:del>
        <w:r>
          <w:t xml:space="preserve"> </w:t>
        </w:r>
      </w:moveTo>
      <w:ins w:id="703" w:author="Mihai ARGHIR" w:date="2019-01-03T11:40:00Z">
        <w:r w:rsidR="00AF112A">
          <w:t>d’</w:t>
        </w:r>
      </w:ins>
      <w:moveTo w:id="704" w:author="Mihai ARGHIR" w:date="2019-01-03T10:27:00Z">
        <w:r>
          <w:t xml:space="preserve">un </w:t>
        </w:r>
        <w:r w:rsidRPr="005749BF">
          <w:t>joint torique</w:t>
        </w:r>
        <w:del w:id="705" w:author="Mihai ARGHIR" w:date="2019-01-03T11:40:00Z">
          <w:r w:rsidRPr="005749BF" w:rsidDel="00AF112A">
            <w:delText>,</w:delText>
          </w:r>
          <w:r w:rsidDel="00AF112A">
            <w:delText xml:space="preserve"> ce qui</w:delText>
          </w:r>
          <w:r w:rsidRPr="005749BF" w:rsidDel="00AF112A">
            <w:delText xml:space="preserve"> </w:delText>
          </w:r>
          <w:r w:rsidDel="00AF112A">
            <w:delText>a donné lieu à l</w:delText>
          </w:r>
          <w:r w:rsidRPr="005749BF" w:rsidDel="00AF112A">
            <w:delText>a flexion thermique</w:delText>
          </w:r>
          <w:r w:rsidDel="00AF112A">
            <w:delText xml:space="preserve"> du rotor</w:delText>
          </w:r>
        </w:del>
        <w:r w:rsidRPr="005749BF">
          <w:t>.</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del w:id="706" w:author="Mihai ARGHIR" w:date="2019-01-03T11:41:00Z">
          <w:r w:rsidDel="00F94B0B">
            <w:delText>au</w:delText>
          </w:r>
        </w:del>
      </w:moveTo>
      <w:ins w:id="707" w:author="Mihai ARGHIR" w:date="2019-01-03T11:41:00Z">
        <w:r w:rsidR="00F94B0B">
          <w:t>à la surface du</w:t>
        </w:r>
      </w:ins>
      <w:moveTo w:id="708" w:author="Mihai ARGHIR" w:date="2019-01-03T10:27:00Z">
        <w:r>
          <w:t xml:space="preserve"> rotor</w:t>
        </w:r>
        <m:oMath>
          <m:r>
            <w:rPr>
              <w:rFonts w:ascii="Cambria Math" w:hAnsi="Cambria Math"/>
            </w:rPr>
            <m:t xml:space="preserve"> </m:t>
          </m:r>
          <m:r>
            <m:rPr>
              <m:sty m:val="p"/>
            </m:rPr>
            <w:rPr>
              <w:rFonts w:ascii="Cambria Math" w:hAnsi="Cambria Math"/>
            </w:rPr>
            <m:t>Δ</m:t>
          </m:r>
          <m:r>
            <w:rPr>
              <w:rFonts w:ascii="Cambria Math" w:hAnsi="Cambria Math"/>
            </w:rPr>
            <m:t>T</m:t>
          </m:r>
        </m:oMath>
        <w:r>
          <w:t>.</w:t>
        </w:r>
        <w:del w:id="709" w:author="Mihai ARGHIR" w:date="2019-01-03T11:41:00Z">
          <w:r w:rsidDel="00F94B0B">
            <w:delText xml:space="preserve"> </w:delText>
          </w:r>
        </w:del>
        <w:r>
          <w:t xml:space="preserve"> </w:t>
        </w:r>
      </w:moveTo>
    </w:p>
    <w:p w14:paraId="4B87F6A5" w14:textId="707C3195" w:rsidR="000D5624" w:rsidDel="000D5624" w:rsidRDefault="000D5624" w:rsidP="00CD5D8A">
      <w:pPr>
        <w:spacing w:line="360" w:lineRule="auto"/>
        <w:ind w:firstLine="708"/>
        <w:rPr>
          <w:ins w:id="710" w:author="Mihai ARGHIR" w:date="2019-01-03T11:41:00Z"/>
          <w:del w:id="711" w:author="omar BENCHEKROUN" w:date="2019-01-03T16:07:00Z"/>
        </w:rPr>
      </w:pPr>
    </w:p>
    <w:p w14:paraId="71D580B7" w14:textId="0E8A60DE" w:rsidR="00CD5D8A" w:rsidDel="00F94B0B" w:rsidRDefault="00CD5D8A" w:rsidP="00CD5D8A">
      <w:pPr>
        <w:spacing w:line="360" w:lineRule="auto"/>
        <w:ind w:firstLine="708"/>
        <w:rPr>
          <w:del w:id="712" w:author="Mihai ARGHIR" w:date="2019-01-03T11:45:00Z"/>
          <w:moveTo w:id="713" w:author="Mihai ARGHIR" w:date="2019-01-03T10:27:00Z"/>
        </w:rPr>
      </w:pPr>
      <w:moveTo w:id="714" w:author="Mihai ARGHIR" w:date="2019-01-03T10:27:00Z">
        <w:del w:id="715" w:author="Mihai ARGHIR" w:date="2019-01-03T11:45:00Z">
          <w:r w:rsidRPr="007D42D3" w:rsidDel="00F94B0B">
            <w:delText>En 1987</w:delText>
          </w:r>
          <w:r w:rsidDel="00F94B0B">
            <w:delText xml:space="preserve">, </w:delText>
          </w:r>
          <w:r w:rsidRPr="00195FD5" w:rsidDel="00F94B0B">
            <w:delText xml:space="preserve">Schmied </w:delText>
          </w:r>
          <w:r w:rsidRPr="0030501E" w:rsidDel="00F94B0B">
            <w:rPr>
              <w:b/>
              <w:lang w:val="en-US"/>
            </w:rPr>
            <w:fldChar w:fldCharType="begin"/>
          </w:r>
          <w:r w:rsidRPr="0030501E" w:rsidDel="00F94B0B">
            <w:rPr>
              <w:b/>
            </w:rPr>
            <w:delInstrText xml:space="preserve"> REF _Ref533093642 \r \h  \* MERGEFORMAT </w:delInstrText>
          </w:r>
        </w:del>
      </w:moveTo>
      <w:del w:id="716" w:author="Mihai ARGHIR" w:date="2019-01-03T11:45:00Z">
        <w:r w:rsidRPr="0030501E" w:rsidDel="00F94B0B">
          <w:rPr>
            <w:b/>
            <w:lang w:val="en-US"/>
          </w:rPr>
        </w:r>
      </w:del>
      <w:moveTo w:id="717" w:author="Mihai ARGHIR" w:date="2019-01-03T10:27:00Z">
        <w:del w:id="718" w:author="Mihai ARGHIR" w:date="2019-01-03T11:45:00Z">
          <w:r w:rsidRPr="0030501E" w:rsidDel="00F94B0B">
            <w:rPr>
              <w:b/>
              <w:lang w:val="en-US"/>
            </w:rPr>
            <w:fldChar w:fldCharType="separate"/>
          </w:r>
          <w:r w:rsidDel="00F94B0B">
            <w:rPr>
              <w:b/>
            </w:rPr>
            <w:delText>[10]</w:delText>
          </w:r>
          <w:r w:rsidRPr="0030501E" w:rsidDel="00F94B0B">
            <w:rPr>
              <w:b/>
              <w:lang w:val="en-US"/>
            </w:rPr>
            <w:fldChar w:fldCharType="end"/>
          </w:r>
          <w:r w:rsidRPr="00195FD5" w:rsidDel="00F94B0B">
            <w:delText xml:space="preserve"> a indiqué que </w:delText>
          </w:r>
          <w:r w:rsidDel="00F94B0B">
            <w:delText>les</w:delText>
          </w:r>
          <w:r w:rsidRPr="00195FD5" w:rsidDel="00F94B0B">
            <w:delText xml:space="preserve"> vibration</w:delText>
          </w:r>
          <w:r w:rsidDel="00F94B0B">
            <w:delText>s</w:delText>
          </w:r>
          <w:r w:rsidRPr="00195FD5" w:rsidDel="00F94B0B">
            <w:delText xml:space="preserve"> spirale</w:delText>
          </w:r>
          <w:r w:rsidDel="00F94B0B">
            <w:delText>s</w:delText>
          </w:r>
          <w:r w:rsidRPr="00195FD5" w:rsidDel="00F94B0B">
            <w:delText xml:space="preserve"> </w:delText>
          </w:r>
          <w:r w:rsidDel="00F94B0B">
            <w:delText>diverg</w:delText>
          </w:r>
        </w:del>
        <w:del w:id="719" w:author="Mihai ARGHIR" w:date="2019-01-03T11:41:00Z">
          <w:r w:rsidDel="00F94B0B">
            <w:delText>ées</w:delText>
          </w:r>
        </w:del>
        <w:del w:id="720" w:author="Mihai ARGHIR" w:date="2019-01-03T11:45:00Z">
          <w:r w:rsidRPr="00195FD5" w:rsidDel="00F94B0B">
            <w:delText xml:space="preserve"> pouvai</w:delText>
          </w:r>
          <w:r w:rsidDel="00F94B0B">
            <w:delText>ent également provenir de la distribution non uniforme de la température au rotor qui</w:delText>
          </w:r>
          <w:r w:rsidRPr="00195FD5" w:rsidDel="00F94B0B">
            <w:delText xml:space="preserve"> se </w:delText>
          </w:r>
          <w:r w:rsidDel="00F94B0B">
            <w:delText>développait</w:delText>
          </w:r>
          <w:r w:rsidRPr="00195FD5" w:rsidDel="00F94B0B">
            <w:delText xml:space="preserve"> dans le</w:delText>
          </w:r>
          <w:r w:rsidDel="00F94B0B">
            <w:delText>s</w:delText>
          </w:r>
          <w:r w:rsidRPr="00195FD5" w:rsidDel="00F94B0B">
            <w:delText xml:space="preserve"> </w:delText>
          </w:r>
          <w:r w:rsidDel="00F94B0B">
            <w:delText>paliers hydrodynamiques</w:delText>
          </w:r>
          <w:r w:rsidRPr="00195FD5" w:rsidDel="00F94B0B">
            <w:delText>.</w:delText>
          </w:r>
          <w:r w:rsidDel="00F94B0B">
            <w:delText xml:space="preserve"> Cette origine des vibrations spirales divergées est postérieurement dénommée l’effet Morton.  En fonction des sources de chaleur qui donnaient lieu à l’instabilité de la vibration synchrone, l’effet Newkirk s’est distingué de l’effet Morton. Malgré cette différence, la nature de ces deux effets reste assez similaire. Ainsi, les méthodes utilisées pour modéliser l’effet Newkirk pourrait également inspirer le travail actuel. </w:delText>
          </w:r>
        </w:del>
      </w:moveTo>
    </w:p>
    <w:moveToRangeEnd w:id="433"/>
    <w:p w14:paraId="4B97E6D7" w14:textId="77777777" w:rsidR="00CD5D8A" w:rsidRDefault="00CD5D8A" w:rsidP="00AA78A3">
      <w:pPr>
        <w:spacing w:line="360" w:lineRule="auto"/>
        <w:ind w:firstLine="708"/>
        <w:rPr>
          <w:ins w:id="721" w:author="Mihai ARGHIR" w:date="2019-01-03T10:19:00Z"/>
        </w:rPr>
      </w:pPr>
    </w:p>
    <w:p w14:paraId="2BF2D354" w14:textId="77777777" w:rsidR="000D5624" w:rsidRDefault="000D5624" w:rsidP="000D5624">
      <w:pPr>
        <w:pStyle w:val="Titre3"/>
        <w:ind w:left="709"/>
        <w:rPr>
          <w:ins w:id="722" w:author="omar BENCHEKROUN" w:date="2019-01-03T16:05:00Z"/>
        </w:rPr>
      </w:pPr>
      <w:ins w:id="723" w:author="omar BENCHEKROUN" w:date="2019-01-03T16:05:00Z">
        <w:r>
          <w:t>E</w:t>
        </w:r>
        <w:r w:rsidRPr="00814672">
          <w:t xml:space="preserve">ffet </w:t>
        </w:r>
        <w:r w:rsidRPr="00C65243">
          <w:t>Morton</w:t>
        </w:r>
      </w:ins>
    </w:p>
    <w:p w14:paraId="1DA201DA" w14:textId="77777777" w:rsidR="000D5624" w:rsidRPr="00C77822" w:rsidRDefault="000D5624" w:rsidP="000D5624">
      <w:pPr>
        <w:rPr>
          <w:ins w:id="724" w:author="omar BENCHEKROUN" w:date="2019-01-03T16:05:00Z"/>
        </w:rPr>
      </w:pPr>
    </w:p>
    <w:p w14:paraId="1818A445" w14:textId="66196DBE" w:rsidR="000D5624" w:rsidRDefault="000D5624" w:rsidP="000D5624">
      <w:pPr>
        <w:spacing w:line="360" w:lineRule="auto"/>
        <w:ind w:firstLine="708"/>
        <w:rPr>
          <w:ins w:id="725" w:author="omar BENCHEKROUN" w:date="2019-01-03T16:07:00Z"/>
        </w:rPr>
      </w:pPr>
      <w:ins w:id="726" w:author="omar BENCHEKROUN" w:date="2019-01-03T16:07:00Z">
        <w:r w:rsidRPr="007D42D3">
          <w:t>En 1987</w:t>
        </w:r>
        <w:r>
          <w:t xml:space="preserve">, </w:t>
        </w:r>
        <w:r w:rsidRPr="00195FD5">
          <w:t>Schmied</w:t>
        </w:r>
        <w:r>
          <w:t xml:space="preserve"> </w:t>
        </w:r>
        <w:r>
          <w:fldChar w:fldCharType="begin"/>
        </w:r>
        <w:r>
          <w:instrText xml:space="preserve"> REF _Ref534294785 \r \h </w:instrText>
        </w:r>
      </w:ins>
      <w:ins w:id="727" w:author="omar BENCHEKROUN" w:date="2019-01-03T16:07:00Z">
        <w:r>
          <w:fldChar w:fldCharType="separate"/>
        </w:r>
        <w:r>
          <w:t>[7]</w:t>
        </w:r>
        <w:r>
          <w:fldChar w:fldCharType="end"/>
        </w:r>
        <w:r w:rsidRPr="00195FD5">
          <w:t xml:space="preserve"> a indiqué que </w:t>
        </w:r>
        <w:r>
          <w:t>les</w:t>
        </w:r>
        <w:r w:rsidRPr="00195FD5">
          <w:t xml:space="preserve"> vibration</w:t>
        </w:r>
        <w:r>
          <w:t>s</w:t>
        </w:r>
        <w:r w:rsidRPr="00195FD5">
          <w:t xml:space="preserve"> </w:t>
        </w:r>
      </w:ins>
      <w:ins w:id="728" w:author="omar BENCHEKROUN" w:date="2019-01-03T16:16:00Z">
        <w:r w:rsidR="00756D72">
          <w:t xml:space="preserve">synchrones, </w:t>
        </w:r>
      </w:ins>
      <w:ins w:id="729" w:author="omar BENCHEKROUN" w:date="2019-01-03T16:07:00Z">
        <w:r w:rsidRPr="00195FD5">
          <w:t>spirale</w:t>
        </w:r>
        <w:r>
          <w:t>s</w:t>
        </w:r>
      </w:ins>
      <w:ins w:id="730" w:author="omar BENCHEKROUN" w:date="2019-01-03T16:16:00Z">
        <w:r w:rsidR="00756D72">
          <w:t xml:space="preserve"> </w:t>
        </w:r>
      </w:ins>
      <w:ins w:id="731" w:author="omar BENCHEKROUN" w:date="2019-01-03T16:07:00Z">
        <w:r>
          <w:t>divergentes</w:t>
        </w:r>
        <w:r w:rsidRPr="00195FD5">
          <w:t xml:space="preserve"> </w:t>
        </w:r>
        <w:r>
          <w:t xml:space="preserve">caractérisant l’effet de Newkirk </w:t>
        </w:r>
        <w:r w:rsidRPr="00195FD5">
          <w:t>pouvai</w:t>
        </w:r>
        <w:r>
          <w:t xml:space="preserve">ent également provenir de la distribution non uniforme de la température </w:t>
        </w:r>
      </w:ins>
      <w:ins w:id="732" w:author="omar BENCHEKROUN" w:date="2019-01-03T16:08:00Z">
        <w:r>
          <w:t xml:space="preserve">du rotor </w:t>
        </w:r>
      </w:ins>
      <w:ins w:id="733" w:author="omar BENCHEKROUN" w:date="2019-01-03T16:07:00Z">
        <w:r w:rsidRPr="00195FD5">
          <w:t>dans le</w:t>
        </w:r>
        <w:r>
          <w:t>s</w:t>
        </w:r>
        <w:r w:rsidRPr="00195FD5">
          <w:t xml:space="preserve"> </w:t>
        </w:r>
        <w:r>
          <w:t>paliers hydrodynamiques</w:t>
        </w:r>
        <w:r w:rsidRPr="00195FD5">
          <w:t>.</w:t>
        </w:r>
        <w:r>
          <w:t xml:space="preserve"> </w:t>
        </w:r>
      </w:ins>
      <w:ins w:id="734" w:author="omar BENCHEKROUN" w:date="2019-01-03T16:09:00Z">
        <w:r>
          <w:t xml:space="preserve">Cette </w:t>
        </w:r>
      </w:ins>
      <w:ins w:id="735" w:author="omar BENCHEKROUN" w:date="2019-01-03T16:07:00Z">
        <w:r>
          <w:t xml:space="preserve">instabilité a reçu ultérieurement </w:t>
        </w:r>
      </w:ins>
      <w:ins w:id="736" w:author="omar BENCHEKROUN" w:date="2019-01-03T16:09:00Z">
        <w:r>
          <w:t xml:space="preserve">le nom de </w:t>
        </w:r>
      </w:ins>
      <w:ins w:id="737" w:author="omar BENCHEKROUN" w:date="2019-01-03T16:07:00Z">
        <w:r>
          <w:t xml:space="preserve">l’effet Morton. </w:t>
        </w:r>
      </w:ins>
      <w:ins w:id="738" w:author="omar BENCHEKROUN" w:date="2019-01-03T16:10:00Z">
        <w:r>
          <w:t xml:space="preserve">Les instabilités produites </w:t>
        </w:r>
      </w:ins>
      <w:ins w:id="739" w:author="omar BENCHEKROUN" w:date="2019-01-03T16:11:00Z">
        <w:r>
          <w:t>par les</w:t>
        </w:r>
      </w:ins>
      <w:ins w:id="740" w:author="omar BENCHEKROUN" w:date="2019-01-03T16:10:00Z">
        <w:r>
          <w:t xml:space="preserve"> effets de Newkirk et de Morton </w:t>
        </w:r>
      </w:ins>
      <w:ins w:id="741" w:author="omar BENCHEKROUN" w:date="2019-01-03T16:11:00Z">
        <w:r>
          <w:t>sont très proches, voire quasi-identiques</w:t>
        </w:r>
      </w:ins>
      <w:ins w:id="742" w:author="omar BENCHEKROUN" w:date="2019-01-03T16:17:00Z">
        <w:r w:rsidR="00756D72">
          <w:t>. P</w:t>
        </w:r>
      </w:ins>
      <w:ins w:id="743" w:author="omar BENCHEKROUN" w:date="2019-01-03T16:12:00Z">
        <w:r>
          <w:t xml:space="preserve">our cette raison les méthodes théoriques d’analyse </w:t>
        </w:r>
      </w:ins>
      <w:ins w:id="744" w:author="omar BENCHEKROUN" w:date="2019-01-03T16:13:00Z">
        <w:r>
          <w:t>de l’e</w:t>
        </w:r>
        <w:r w:rsidR="00756D72">
          <w:t>f</w:t>
        </w:r>
        <w:r>
          <w:t xml:space="preserve">fet de Morton se sont </w:t>
        </w:r>
        <w:r w:rsidR="00756D72">
          <w:t xml:space="preserve">largement inspirées des </w:t>
        </w:r>
      </w:ins>
      <w:ins w:id="745" w:author="omar BENCHEKROUN" w:date="2019-01-03T16:12:00Z">
        <w:r>
          <w:t xml:space="preserve">modèles de prédiction </w:t>
        </w:r>
      </w:ins>
      <w:ins w:id="746" w:author="omar BENCHEKROUN" w:date="2019-01-03T16:13:00Z">
        <w:r w:rsidR="00756D72">
          <w:t>mise au point pour l’effet de Newkirk. T</w:t>
        </w:r>
      </w:ins>
      <w:ins w:id="747" w:author="omar BENCHEKROUN" w:date="2019-01-03T16:11:00Z">
        <w:r>
          <w:t>outefois</w:t>
        </w:r>
      </w:ins>
      <w:ins w:id="748" w:author="omar BENCHEKROUN" w:date="2019-01-03T16:14:00Z">
        <w:r w:rsidR="00756D72">
          <w:t>,</w:t>
        </w:r>
      </w:ins>
      <w:ins w:id="749" w:author="omar BENCHEKROUN" w:date="2019-01-03T16:11:00Z">
        <w:r>
          <w:t xml:space="preserve"> </w:t>
        </w:r>
      </w:ins>
      <w:ins w:id="750" w:author="omar BENCHEKROUN" w:date="2019-01-03T16:13:00Z">
        <w:r w:rsidR="00756D72">
          <w:t>le fait que la source de l</w:t>
        </w:r>
      </w:ins>
      <w:ins w:id="751" w:author="omar BENCHEKROUN" w:date="2019-01-03T16:14:00Z">
        <w:r w:rsidR="00756D72">
          <w:t xml:space="preserve">’échauffement </w:t>
        </w:r>
      </w:ins>
      <w:ins w:id="752" w:author="omar BENCHEKROUN" w:date="2019-01-03T16:18:00Z">
        <w:r w:rsidR="00756D72">
          <w:t>n’est plus liée à un point facile</w:t>
        </w:r>
      </w:ins>
      <w:ins w:id="753" w:author="omar BENCHEKROUN" w:date="2019-01-03T16:19:00Z">
        <w:r w:rsidR="00756D72">
          <w:t xml:space="preserve"> à identifier</w:t>
        </w:r>
      </w:ins>
      <w:ins w:id="754" w:author="omar BENCHEKROUN" w:date="2019-01-03T16:18:00Z">
        <w:r w:rsidR="00756D72">
          <w:t xml:space="preserve"> </w:t>
        </w:r>
      </w:ins>
      <w:ins w:id="755" w:author="omar BENCHEKROUN" w:date="2019-01-03T16:19:00Z">
        <w:r w:rsidR="00756D72">
          <w:t xml:space="preserve">mais </w:t>
        </w:r>
      </w:ins>
      <w:ins w:id="756" w:author="omar BENCHEKROUN" w:date="2019-01-03T16:14:00Z">
        <w:r w:rsidR="00756D72">
          <w:t>se trouve dans le film mince de lubrifiant dont l’épaisseur varie dans le temps</w:t>
        </w:r>
      </w:ins>
      <w:ins w:id="757" w:author="omar BENCHEKROUN" w:date="2019-01-03T16:19:00Z">
        <w:r w:rsidR="00756D72">
          <w:t>,</w:t>
        </w:r>
      </w:ins>
      <w:ins w:id="758" w:author="omar BENCHEKROUN" w:date="2019-01-03T16:14:00Z">
        <w:r w:rsidR="00756D72">
          <w:t xml:space="preserve"> rend l</w:t>
        </w:r>
      </w:ins>
      <w:ins w:id="759" w:author="omar BENCHEKROUN" w:date="2019-01-03T16:15:00Z">
        <w:r w:rsidR="00756D72">
          <w:t xml:space="preserve">’effet de Morton plus </w:t>
        </w:r>
      </w:ins>
      <w:ins w:id="760" w:author="omar BENCHEKROUN" w:date="2019-01-03T16:16:00Z">
        <w:r w:rsidR="00756D72">
          <w:t>compliqué.</w:t>
        </w:r>
      </w:ins>
      <w:ins w:id="761" w:author="omar BENCHEKROUN" w:date="2019-01-03T16:07:00Z">
        <w:r>
          <w:t xml:space="preserve"> </w:t>
        </w:r>
      </w:ins>
    </w:p>
    <w:p w14:paraId="6B2DD4D8" w14:textId="457FDBD7" w:rsidR="000D5624" w:rsidRDefault="000D5624" w:rsidP="000D5624">
      <w:pPr>
        <w:spacing w:line="360" w:lineRule="auto"/>
        <w:ind w:firstLine="708"/>
        <w:rPr>
          <w:ins w:id="762" w:author="omar BENCHEKROUN" w:date="2019-01-03T16:05:00Z"/>
        </w:rPr>
      </w:pPr>
      <w:ins w:id="763" w:author="omar BENCHEKROUN" w:date="2019-01-03T16:05:00Z">
        <w:r>
          <w:t xml:space="preserve">La </w:t>
        </w:r>
        <w:r w:rsidRPr="002011DA">
          <w:rPr>
            <w:b/>
          </w:rPr>
          <w:fldChar w:fldCharType="begin"/>
        </w:r>
        <w:r w:rsidRPr="002011DA">
          <w:rPr>
            <w:b/>
          </w:rPr>
          <w:instrText xml:space="preserve"> REF _Ref523238925 \h </w:instrText>
        </w:r>
        <w:r>
          <w:rPr>
            <w:b/>
          </w:rPr>
          <w:instrText xml:space="preserve"> \* MERGEFORMAT </w:instrText>
        </w:r>
      </w:ins>
      <w:r w:rsidRPr="002011DA">
        <w:rPr>
          <w:b/>
        </w:rPr>
      </w:r>
      <w:ins w:id="764" w:author="omar BENCHEKROUN" w:date="2019-01-03T16:05:00Z">
        <w:r w:rsidRPr="002011DA">
          <w:rPr>
            <w:b/>
          </w:rPr>
          <w:fldChar w:fldCharType="separate"/>
        </w:r>
        <w:r w:rsidRPr="00071054">
          <w:rPr>
            <w:b/>
          </w:rPr>
          <w:t>Figure 1.1</w:t>
        </w:r>
        <w:r w:rsidRPr="00071054">
          <w:rPr>
            <w:b/>
          </w:rPr>
          <w:noBreakHyphen/>
          <w:t>8</w:t>
        </w:r>
        <w:r w:rsidRPr="002011DA">
          <w:rPr>
            <w:b/>
          </w:rPr>
          <w:fldChar w:fldCharType="end"/>
        </w:r>
        <w:r w:rsidRPr="003C547F">
          <w:t xml:space="preserve"> illustre</w:t>
        </w:r>
        <w:r>
          <w:rPr>
            <w:b/>
          </w:rPr>
          <w:t xml:space="preserve"> </w:t>
        </w:r>
        <w:r w:rsidRPr="003C547F">
          <w:t>u</w:t>
        </w:r>
        <w:r>
          <w:t xml:space="preserve">ne orbite circulaire issue de la vibration synchrone </w:t>
        </w:r>
      </w:ins>
      <w:ins w:id="765" w:author="omar BENCHEKROUN" w:date="2019-01-03T16:19:00Z">
        <w:r w:rsidR="00756D72">
          <w:t>d’</w:t>
        </w:r>
      </w:ins>
      <w:ins w:id="766" w:author="omar BENCHEKROUN" w:date="2019-01-03T16:05:00Z">
        <w:r>
          <w:t>un rotor</w:t>
        </w:r>
      </w:ins>
      <w:ins w:id="767" w:author="omar BENCHEKROUN" w:date="2019-01-03T16:20:00Z">
        <w:r w:rsidR="00756D72">
          <w:t>. Il est supposé que le rotor</w:t>
        </w:r>
      </w:ins>
      <w:ins w:id="768" w:author="omar BENCHEKROUN" w:date="2019-01-03T16:05:00Z">
        <w:r>
          <w:t xml:space="preserve"> </w:t>
        </w:r>
      </w:ins>
      <w:ins w:id="769" w:author="omar BENCHEKROUN" w:date="2019-01-03T16:21:00Z">
        <w:r w:rsidR="00756D72">
          <w:t xml:space="preserve">décrit une précession directe </w:t>
        </w:r>
      </w:ins>
      <w:ins w:id="770" w:author="omar BENCHEKROUN" w:date="2019-01-03T16:05:00Z">
        <w:r>
          <w:t>à vitesse constante. Un</w:t>
        </w:r>
      </w:ins>
      <w:ins w:id="771" w:author="omar BENCHEKROUN" w:date="2019-01-03T16:21:00Z">
        <w:r w:rsidR="00756D72">
          <w:t>e</w:t>
        </w:r>
      </w:ins>
      <w:ins w:id="772" w:author="omar BENCHEKROUN" w:date="2019-01-03T16:05:00Z">
        <w:r>
          <w:t xml:space="preserve"> </w:t>
        </w:r>
      </w:ins>
      <w:ins w:id="773" w:author="omar BENCHEKROUN" w:date="2019-01-03T16:21:00Z">
        <w:r w:rsidR="00756D72">
          <w:t>zone</w:t>
        </w:r>
      </w:ins>
      <w:ins w:id="774" w:author="omar BENCHEKROUN" w:date="2019-01-03T16:05:00Z">
        <w:r w:rsidR="00756D72">
          <w:t xml:space="preserve"> particuliè</w:t>
        </w:r>
        <w:r>
          <w:t>r</w:t>
        </w:r>
      </w:ins>
      <w:ins w:id="775" w:author="omar BENCHEKROUN" w:date="2019-01-03T16:21:00Z">
        <w:r w:rsidR="00756D72">
          <w:t>e</w:t>
        </w:r>
      </w:ins>
      <w:ins w:id="776" w:author="omar BENCHEKROUN" w:date="2019-01-03T16:05:00Z">
        <w:r>
          <w:t xml:space="preserve"> </w:t>
        </w:r>
      </w:ins>
      <w:ins w:id="777" w:author="omar BENCHEKROUN" w:date="2019-01-03T16:21:00Z">
        <w:r w:rsidR="00756D72">
          <w:t>de</w:t>
        </w:r>
      </w:ins>
      <w:ins w:id="778" w:author="omar BENCHEKROUN" w:date="2019-01-03T16:05:00Z">
        <w:r>
          <w:t xml:space="preserve"> la surface du rotor </w:t>
        </w:r>
      </w:ins>
      <w:ins w:id="779" w:author="omar BENCHEKROUN" w:date="2019-01-03T16:21:00Z">
        <w:r w:rsidR="00756D72">
          <w:t xml:space="preserve">se trouve </w:t>
        </w:r>
      </w:ins>
      <w:ins w:id="780" w:author="omar BENCHEKROUN" w:date="2019-01-03T16:05:00Z">
        <w:r>
          <w:t>toujours à l’extérieur de l’orbite</w:t>
        </w:r>
      </w:ins>
      <w:ins w:id="781" w:author="omar BENCHEKROUN" w:date="2019-01-03T16:21:00Z">
        <w:r w:rsidR="00756D72">
          <w:t>. Ceci est le</w:t>
        </w:r>
      </w:ins>
      <w:ins w:id="782" w:author="omar BENCHEKROUN" w:date="2019-01-03T16:05:00Z">
        <w:r>
          <w:t xml:space="preserve"> "point haut"</w:t>
        </w:r>
      </w:ins>
      <w:ins w:id="783" w:author="omar BENCHEKROUN" w:date="2019-01-03T16:26:00Z">
        <w:r w:rsidR="00CE0D49">
          <w:t xml:space="preserve"> où l’épaisseur du film est « h2 »</w:t>
        </w:r>
      </w:ins>
      <w:ins w:id="784" w:author="omar BENCHEKROUN" w:date="2019-01-03T16:28:00Z">
        <w:r w:rsidR="00CE0D49">
          <w:t xml:space="preserve"> a une valeur minimale</w:t>
        </w:r>
      </w:ins>
      <w:ins w:id="785" w:author="omar BENCHEKROUN" w:date="2019-01-03T16:22:00Z">
        <w:r w:rsidR="00756D72">
          <w:t xml:space="preserve">. </w:t>
        </w:r>
      </w:ins>
      <w:ins w:id="786" w:author="omar BENCHEKROUN" w:date="2019-01-03T16:24:00Z">
        <w:r w:rsidR="00CE0D49">
          <w:t xml:space="preserve">Comme l’orbite n’est pas centrée, </w:t>
        </w:r>
      </w:ins>
      <w:ins w:id="787" w:author="omar BENCHEKROUN" w:date="2019-01-03T16:27:00Z">
        <w:r w:rsidR="00CE0D49">
          <w:t xml:space="preserve">« h2 » </w:t>
        </w:r>
      </w:ins>
      <w:ins w:id="788" w:author="omar BENCHEKROUN" w:date="2019-01-03T16:25:00Z">
        <w:r w:rsidR="00CE0D49">
          <w:t xml:space="preserve">varie durant une période. Toutefois, </w:t>
        </w:r>
      </w:ins>
      <w:ins w:id="789" w:author="omar BENCHEKROUN" w:date="2019-01-03T16:29:00Z">
        <w:r w:rsidR="00CE0D49">
          <w:t xml:space="preserve">comme la précession est synchrone, </w:t>
        </w:r>
      </w:ins>
      <w:ins w:id="790" w:author="omar BENCHEKROUN" w:date="2019-01-03T16:25:00Z">
        <w:r w:rsidR="00CE0D49">
          <w:t xml:space="preserve">la valeur moyenne de </w:t>
        </w:r>
      </w:ins>
      <w:ins w:id="791" w:author="omar BENCHEKROUN" w:date="2019-01-03T16:29:00Z">
        <w:r w:rsidR="00CE0D49">
          <w:t>« h2 »</w:t>
        </w:r>
      </w:ins>
      <w:ins w:id="792" w:author="omar BENCHEKROUN" w:date="2019-01-03T16:25:00Z">
        <w:r w:rsidR="00CE0D49">
          <w:t xml:space="preserve"> sur </w:t>
        </w:r>
      </w:ins>
      <w:ins w:id="793" w:author="omar BENCHEKROUN" w:date="2019-01-03T16:29:00Z">
        <w:r w:rsidR="00CE0D49">
          <w:t>une</w:t>
        </w:r>
      </w:ins>
      <w:ins w:id="794" w:author="omar BENCHEKROUN" w:date="2019-01-03T16:25:00Z">
        <w:r w:rsidR="00CE0D49">
          <w:t xml:space="preserve"> période </w:t>
        </w:r>
      </w:ins>
      <w:ins w:id="795" w:author="omar BENCHEKROUN" w:date="2019-01-03T16:30:00Z">
        <w:r w:rsidR="00CE0D49">
          <w:t xml:space="preserve">est </w:t>
        </w:r>
      </w:ins>
      <w:ins w:id="796" w:author="omar BENCHEKROUN" w:date="2019-01-03T16:05:00Z">
        <w:r>
          <w:t xml:space="preserve">plus petite que celle </w:t>
        </w:r>
      </w:ins>
      <w:ins w:id="797" w:author="omar BENCHEKROUN" w:date="2019-01-03T16:30:00Z">
        <w:r w:rsidR="00CE0D49">
          <w:t>diamétralement opposée, « h1 »</w:t>
        </w:r>
      </w:ins>
      <w:ins w:id="798" w:author="omar BENCHEKROUN" w:date="2019-01-03T16:05:00Z">
        <w:r>
          <w:t xml:space="preserve">. </w:t>
        </w:r>
      </w:ins>
      <w:ins w:id="799" w:author="omar BENCHEKROUN" w:date="2019-01-03T16:30:00Z">
        <w:r w:rsidR="00CE0D49">
          <w:t>Comme</w:t>
        </w:r>
      </w:ins>
      <w:ins w:id="800" w:author="omar BENCHEKROUN" w:date="2019-01-03T16:05:00Z">
        <w:r>
          <w:t xml:space="preserve"> la chaleur générée par le cisaillement visqueux </w:t>
        </w:r>
      </w:ins>
      <w:ins w:id="801" w:author="omar BENCHEKROUN" w:date="2019-01-03T16:30:00Z">
        <w:r w:rsidR="00CE0D49">
          <w:t xml:space="preserve">du film mince </w:t>
        </w:r>
      </w:ins>
      <w:ins w:id="802" w:author="omar BENCHEKROUN" w:date="2019-01-03T16:05:00Z">
        <w:r>
          <w:t xml:space="preserve">est proportionnelle au </w:t>
        </w:r>
      </w:ins>
      <w:ins w:id="803" w:author="omar BENCHEKROUN" w:date="2019-01-03T16:31:00Z">
        <w:r w:rsidR="00CE0D49">
          <w:t xml:space="preserve">carré </w:t>
        </w:r>
      </w:ins>
      <w:ins w:id="804" w:author="omar BENCHEKROUN" w:date="2019-01-03T16:05:00Z">
        <w:r>
          <w:t xml:space="preserve">de la vitesse, l’échauffement du rotor n’est pas uniforme </w:t>
        </w:r>
      </w:ins>
      <w:ins w:id="805" w:author="omar BENCHEKROUN" w:date="2019-01-03T16:32:00Z">
        <w:r w:rsidR="00CE0D49">
          <w:t>suivant</w:t>
        </w:r>
      </w:ins>
      <w:ins w:id="806" w:author="omar BENCHEKROUN" w:date="2019-01-03T16:31:00Z">
        <w:r w:rsidR="00CE0D49">
          <w:t xml:space="preserve"> </w:t>
        </w:r>
      </w:ins>
      <w:ins w:id="807" w:author="omar BENCHEKROUN" w:date="2019-01-03T16:05:00Z">
        <w:r>
          <w:t xml:space="preserve">la direction circonférentielle. Par conséquent, </w:t>
        </w:r>
      </w:ins>
      <w:ins w:id="808" w:author="omar BENCHEKROUN" w:date="2019-01-03T16:32:00Z">
        <w:r w:rsidR="00CE0D49">
          <w:t xml:space="preserve">tout comme pour l’effet de Newkirk, </w:t>
        </w:r>
      </w:ins>
      <w:ins w:id="809" w:author="omar BENCHEKROUN" w:date="2019-01-03T16:33:00Z">
        <w:r w:rsidR="00476736">
          <w:t>la</w:t>
        </w:r>
      </w:ins>
      <w:ins w:id="810" w:author="omar BENCHEKROUN" w:date="2019-01-03T16:05:00Z">
        <w:r>
          <w:t xml:space="preserve"> température </w:t>
        </w:r>
      </w:ins>
      <w:ins w:id="811" w:author="omar BENCHEKROUN" w:date="2019-01-03T16:33:00Z">
        <w:r w:rsidR="00476736">
          <w:t>à la surface du rotor n’est pas uniforme</w:t>
        </w:r>
      </w:ins>
      <w:ins w:id="812" w:author="omar BENCHEKROUN" w:date="2019-01-03T16:35:00Z">
        <w:r w:rsidR="00476736">
          <w:t xml:space="preserve"> mais varie</w:t>
        </w:r>
      </w:ins>
      <w:ins w:id="813" w:author="omar BENCHEKROUN" w:date="2019-01-03T16:33:00Z">
        <w:r w:rsidR="00476736">
          <w:t xml:space="preserve"> avec </w:t>
        </w:r>
      </w:ins>
      <w:ins w:id="814" w:author="omar BENCHEKROUN" w:date="2019-01-03T16:05:00Z">
        <w:r>
          <w:t xml:space="preserve">une différence </w:t>
        </w:r>
        <m:oMath>
          <m:r>
            <m:rPr>
              <m:sty m:val="p"/>
            </m:rPr>
            <w:rPr>
              <w:rFonts w:ascii="Cambria Math" w:hAnsi="Cambria Math"/>
            </w:rPr>
            <m:t>Δ</m:t>
          </m:r>
          <m:r>
            <w:rPr>
              <w:rFonts w:ascii="Cambria Math" w:hAnsi="Cambria Math"/>
            </w:rPr>
            <m:t>T</m:t>
          </m:r>
        </m:oMath>
        <w:r>
          <w:t xml:space="preserve"> </w:t>
        </w:r>
      </w:ins>
      <w:ins w:id="815" w:author="omar BENCHEKROUN" w:date="2019-01-03T16:34:00Z">
        <w:r w:rsidR="00476736">
          <w:t>entre le point « chaud » et le point « froid »</w:t>
        </w:r>
      </w:ins>
      <w:ins w:id="816" w:author="omar BENCHEKROUN" w:date="2019-01-03T16:05:00Z">
        <w:r>
          <w:t xml:space="preserve">. Plus </w:t>
        </w:r>
        <w:r w:rsidRPr="006D063A">
          <w:t>grande</w:t>
        </w:r>
        <w:r>
          <w:t xml:space="preserve"> l’amplitude de la vibration </w:t>
        </w:r>
        <w:r w:rsidRPr="006D063A">
          <w:t>est, plus</w:t>
        </w:r>
        <w:r>
          <w:t xml:space="preserve"> </w:t>
        </w:r>
        <w:r>
          <w:lastRenderedPageBreak/>
          <w:t>importante</w:t>
        </w:r>
        <w:r w:rsidRPr="006D063A">
          <w:t xml:space="preserve"> la </w:t>
        </w:r>
        <w:r>
          <w:t xml:space="preserve">différence de la température </w:t>
        </w:r>
        <w:r w:rsidRPr="006D063A">
          <w:t>sera</w:t>
        </w:r>
        <w:r>
          <w:t xml:space="preserve">. </w:t>
        </w:r>
      </w:ins>
      <w:ins w:id="817" w:author="omar BENCHEKROUN" w:date="2019-01-03T16:35:00Z">
        <w:r w:rsidR="00476736">
          <w:t>Toutefois</w:t>
        </w:r>
      </w:ins>
      <w:ins w:id="818" w:author="omar BENCHEKROUN" w:date="2019-01-03T16:05:00Z">
        <w:r>
          <w:t xml:space="preserve">, compte </w:t>
        </w:r>
      </w:ins>
      <w:ins w:id="819" w:author="omar BENCHEKROUN" w:date="2019-01-03T16:35:00Z">
        <w:r w:rsidR="00476736">
          <w:t xml:space="preserve">tenu du caractère convectif </w:t>
        </w:r>
      </w:ins>
      <w:ins w:id="820" w:author="omar BENCHEKROUN" w:date="2019-01-03T16:36:00Z">
        <w:r w:rsidR="00476736">
          <w:t>du transfert de chaleur vers le rotor</w:t>
        </w:r>
      </w:ins>
      <w:ins w:id="821" w:author="omar BENCHEKROUN" w:date="2019-01-03T16:05:00Z">
        <w:r>
          <w:t xml:space="preserve">, le point </w:t>
        </w:r>
      </w:ins>
      <w:ins w:id="822" w:author="omar BENCHEKROUN" w:date="2019-01-03T16:36:00Z">
        <w:r w:rsidR="00476736">
          <w:t xml:space="preserve">chaud </w:t>
        </w:r>
      </w:ins>
      <w:ins w:id="823" w:author="omar BENCHEKROUN" w:date="2019-01-03T16:05:00Z">
        <w:r>
          <w:t>sera déphasée du point haut où l’épaisseur du film moyenné h</w:t>
        </w:r>
      </w:ins>
      <w:ins w:id="824" w:author="omar BENCHEKROUN" w:date="2019-01-03T16:36:00Z">
        <w:r w:rsidR="00476736">
          <w:t>2</w:t>
        </w:r>
      </w:ins>
      <w:ins w:id="825" w:author="omar BENCHEKROUN" w:date="2019-01-03T16:05:00Z">
        <w:r>
          <w:t xml:space="preserve"> est minim</w:t>
        </w:r>
      </w:ins>
      <w:ins w:id="826" w:author="omar BENCHEKROUN" w:date="2019-01-03T16:37:00Z">
        <w:r w:rsidR="00476736">
          <w:t>ale</w:t>
        </w:r>
      </w:ins>
      <w:ins w:id="827" w:author="omar BENCHEKROUN" w:date="2019-01-03T16:05:00Z">
        <w:r>
          <w:t xml:space="preserve">. </w:t>
        </w:r>
      </w:ins>
      <w:ins w:id="828" w:author="omar BENCHEKROUN" w:date="2019-01-03T16:37:00Z">
        <w:r w:rsidR="00476736">
          <w:t xml:space="preserve">Si pour l’effet de Newkirk le point chaud </w:t>
        </w:r>
      </w:ins>
      <w:ins w:id="829" w:author="omar BENCHEKROUN" w:date="2019-01-03T16:59:00Z">
        <w:r w:rsidR="004E702E">
          <w:t>coïncidait</w:t>
        </w:r>
      </w:ins>
      <w:ins w:id="830" w:author="omar BENCHEKROUN" w:date="2019-01-03T16:38:00Z">
        <w:r w:rsidR="00476736">
          <w:t xml:space="preserve"> avec </w:t>
        </w:r>
      </w:ins>
      <w:ins w:id="831" w:author="omar BENCHEKROUN" w:date="2019-01-03T16:37:00Z">
        <w:r w:rsidR="00476736">
          <w:t xml:space="preserve">le point </w:t>
        </w:r>
      </w:ins>
      <w:ins w:id="832" w:author="omar BENCHEKROUN" w:date="2019-01-03T16:38:00Z">
        <w:r w:rsidR="00476736">
          <w:t xml:space="preserve">de contact </w:t>
        </w:r>
      </w:ins>
      <w:ins w:id="833" w:author="omar BENCHEKROUN" w:date="2019-01-03T16:37:00Z">
        <w:r w:rsidR="00476736">
          <w:t>haut</w:t>
        </w:r>
      </w:ins>
      <w:ins w:id="834" w:author="omar BENCHEKROUN" w:date="2019-01-03T16:57:00Z">
        <w:r w:rsidR="004E702E">
          <w:t xml:space="preserve">, pour l’effet de Morton le point chaud </w:t>
        </w:r>
      </w:ins>
      <w:ins w:id="835" w:author="omar BENCHEKROUN" w:date="2019-01-03T16:37:00Z">
        <w:r w:rsidR="00476736">
          <w:t>sera localisé dans zone</w:t>
        </w:r>
      </w:ins>
      <w:ins w:id="836" w:author="omar BENCHEKROUN" w:date="2019-01-03T16:58:00Z">
        <w:r w:rsidR="004E702E">
          <w:t xml:space="preserve"> où le cisaillement du fluide est maximal.</w:t>
        </w:r>
      </w:ins>
      <w:ins w:id="837" w:author="omar BENCHEKROUN" w:date="2019-01-03T16:37:00Z">
        <w:r w:rsidR="00476736">
          <w:t xml:space="preserve"> </w:t>
        </w:r>
      </w:ins>
      <w:ins w:id="838" w:author="omar BENCHEKROUN" w:date="2019-01-03T16:05:00Z">
        <w:r>
          <w:t>D’après</w:t>
        </w:r>
      </w:ins>
      <w:ins w:id="839" w:author="omar BENCHEKROUN" w:date="2019-01-03T17:00:00Z">
        <w:r w:rsidR="004E702E">
          <w:t xml:space="preserve"> </w:t>
        </w:r>
        <w:r w:rsidR="004E702E">
          <w:fldChar w:fldCharType="begin"/>
        </w:r>
        <w:r w:rsidR="004E702E">
          <w:instrText xml:space="preserve"> REF _Ref534294786 \r \h </w:instrText>
        </w:r>
      </w:ins>
      <w:r w:rsidR="004E702E">
        <w:fldChar w:fldCharType="separate"/>
      </w:r>
      <w:ins w:id="840" w:author="omar BENCHEKROUN" w:date="2019-01-03T17:00:00Z">
        <w:r w:rsidR="004E702E">
          <w:t>[8]</w:t>
        </w:r>
        <w:r w:rsidR="004E702E">
          <w:fldChar w:fldCharType="end"/>
        </w:r>
        <w:r w:rsidR="004E702E">
          <w:t xml:space="preserve"> et </w:t>
        </w:r>
        <w:r w:rsidR="004E702E">
          <w:fldChar w:fldCharType="begin"/>
        </w:r>
        <w:r w:rsidR="004E702E">
          <w:instrText xml:space="preserve"> REF _Ref534298163 \r \h </w:instrText>
        </w:r>
      </w:ins>
      <w:r w:rsidR="004E702E">
        <w:fldChar w:fldCharType="separate"/>
      </w:r>
      <w:ins w:id="841" w:author="omar BENCHEKROUN" w:date="2019-01-03T17:00:00Z">
        <w:r w:rsidR="004E702E">
          <w:t>[10]</w:t>
        </w:r>
        <w:r w:rsidR="004E702E">
          <w:fldChar w:fldCharType="end"/>
        </w:r>
      </w:ins>
      <w:ins w:id="842" w:author="omar BENCHEKROUN" w:date="2019-01-03T16:05:00Z">
        <w:r>
          <w:t xml:space="preserve">, </w:t>
        </w:r>
      </w:ins>
      <w:ins w:id="843" w:author="omar BENCHEKROUN" w:date="2019-01-03T17:00:00Z">
        <w:r w:rsidR="004E702E">
          <w:t>toutes les</w:t>
        </w:r>
      </w:ins>
      <w:ins w:id="844" w:author="omar BENCHEKROUN" w:date="2019-01-03T16:05:00Z">
        <w:r>
          <w:t xml:space="preserve"> études expérimentales confirment que le point chaud est retardé par rapport à le point haut </w:t>
        </w:r>
      </w:ins>
      <w:ins w:id="845" w:author="omar BENCHEKROUN" w:date="2019-01-03T17:01:00Z">
        <w:r w:rsidR="004E702E">
          <w:t>d’un</w:t>
        </w:r>
      </w:ins>
      <w:ins w:id="846" w:author="omar BENCHEKROUN" w:date="2019-01-03T16:05:00Z">
        <w:r>
          <w:t xml:space="preserve"> déphasage compris entre 0° et 60°. </w:t>
        </w:r>
      </w:ins>
    </w:p>
    <w:p w14:paraId="584B5BB4" w14:textId="77777777" w:rsidR="000D5624" w:rsidRDefault="000D5624" w:rsidP="000D5624">
      <w:pPr>
        <w:keepNext/>
        <w:spacing w:line="360" w:lineRule="auto"/>
        <w:jc w:val="center"/>
        <w:rPr>
          <w:ins w:id="847" w:author="omar BENCHEKROUN" w:date="2019-01-03T16:05:00Z"/>
        </w:rPr>
      </w:pPr>
      <w:ins w:id="848" w:author="omar BENCHEKROUN" w:date="2019-01-03T16:05:00Z">
        <w:r>
          <w:rPr>
            <w:noProof/>
          </w:rPr>
          <w:drawing>
            <wp:inline distT="0" distB="0" distL="0" distR="0" wp14:anchorId="2D54AD8D" wp14:editId="2492BE2F">
              <wp:extent cx="5173290" cy="2474455"/>
              <wp:effectExtent l="0" t="0" r="8890" b="2540"/>
              <wp:docPr id="33" name="Image 33"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ins>
    </w:p>
    <w:p w14:paraId="5E09DE55" w14:textId="77777777" w:rsidR="000D5624" w:rsidRPr="00674296" w:rsidRDefault="000D5624" w:rsidP="000D5624">
      <w:pPr>
        <w:pStyle w:val="Lgende"/>
        <w:jc w:val="center"/>
        <w:rPr>
          <w:ins w:id="849" w:author="omar BENCHEKROUN" w:date="2019-01-03T16:05:00Z"/>
          <w:rStyle w:val="shorttext"/>
          <w:rFonts w:ascii="Calibri" w:eastAsia="Times New Roman" w:hAnsi="Calibri" w:cs="Times New Roman"/>
          <w:i w:val="0"/>
          <w:iCs w:val="0"/>
          <w:color w:val="auto"/>
          <w:sz w:val="22"/>
          <w:szCs w:val="20"/>
          <w:lang w:eastAsia="fr-FR"/>
        </w:rPr>
      </w:pPr>
      <w:ins w:id="850" w:author="omar BENCHEKROUN" w:date="2019-01-03T16:05:00Z">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8</w:t>
        </w:r>
        <w:r>
          <w:rPr>
            <w:rStyle w:val="shorttext"/>
            <w:rFonts w:ascii="Calibri" w:eastAsia="Times New Roman" w:hAnsi="Calibri" w:cs="Times New Roman"/>
            <w:i w:val="0"/>
            <w:iCs w:val="0"/>
            <w:color w:val="auto"/>
            <w:sz w:val="22"/>
            <w:szCs w:val="20"/>
            <w:lang w:eastAsia="fr-FR"/>
          </w:rPr>
          <w:fldChar w:fldCharType="end"/>
        </w:r>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Pr>
            <w:rStyle w:val="shorttext"/>
            <w:rFonts w:ascii="Calibri" w:eastAsia="Times New Roman" w:hAnsi="Calibri" w:cs="Times New Roman"/>
            <w:i w:val="0"/>
            <w:iCs w:val="0"/>
            <w:color w:val="auto"/>
            <w:sz w:val="22"/>
            <w:szCs w:val="20"/>
            <w:lang w:eastAsia="fr-FR"/>
          </w:rPr>
          <w:t xml:space="preserve"> </w:t>
        </w:r>
        <w:r w:rsidRPr="00922F73">
          <w:rPr>
            <w:rStyle w:val="shorttext"/>
            <w:rFonts w:ascii="Calibri" w:eastAsia="Times New Roman" w:hAnsi="Calibri" w:cs="Times New Roman"/>
            <w:b/>
            <w:i w:val="0"/>
            <w:iCs w:val="0"/>
            <w:color w:val="auto"/>
            <w:sz w:val="22"/>
            <w:szCs w:val="20"/>
            <w:lang w:eastAsia="fr-FR"/>
          </w:rPr>
          <w:fldChar w:fldCharType="begin"/>
        </w:r>
        <w:r w:rsidRPr="00922F73">
          <w:rPr>
            <w:rStyle w:val="shorttext"/>
            <w:rFonts w:ascii="Calibri" w:eastAsia="Times New Roman" w:hAnsi="Calibri" w:cs="Times New Roman"/>
            <w:b/>
            <w:i w:val="0"/>
            <w:iCs w:val="0"/>
            <w:color w:val="auto"/>
            <w:sz w:val="22"/>
            <w:szCs w:val="20"/>
            <w:lang w:eastAsia="fr-FR"/>
          </w:rPr>
          <w:instrText xml:space="preserve"> REF _Ref533094789 \r \h </w:instrText>
        </w:r>
        <w:r>
          <w:rPr>
            <w:rStyle w:val="shorttext"/>
            <w:rFonts w:ascii="Calibri" w:eastAsia="Times New Roman" w:hAnsi="Calibri" w:cs="Times New Roman"/>
            <w:b/>
            <w:i w:val="0"/>
            <w:iCs w:val="0"/>
            <w:color w:val="auto"/>
            <w:sz w:val="22"/>
            <w:szCs w:val="20"/>
            <w:lang w:eastAsia="fr-FR"/>
          </w:rPr>
          <w:instrText xml:space="preserve"> \* MERGEFORMAT </w:instrText>
        </w:r>
      </w:ins>
      <w:r w:rsidRPr="00922F73">
        <w:rPr>
          <w:rStyle w:val="shorttext"/>
          <w:rFonts w:ascii="Calibri" w:eastAsia="Times New Roman" w:hAnsi="Calibri" w:cs="Times New Roman"/>
          <w:b/>
          <w:i w:val="0"/>
          <w:iCs w:val="0"/>
          <w:color w:val="auto"/>
          <w:sz w:val="22"/>
          <w:szCs w:val="20"/>
          <w:lang w:eastAsia="fr-FR"/>
        </w:rPr>
      </w:r>
      <w:ins w:id="851" w:author="omar BENCHEKROUN" w:date="2019-01-03T16:05:00Z">
        <w:r w:rsidRPr="00922F73">
          <w:rPr>
            <w:rStyle w:val="shorttext"/>
            <w:rFonts w:ascii="Calibri" w:eastAsia="Times New Roman" w:hAnsi="Calibri" w:cs="Times New Roman"/>
            <w:b/>
            <w:i w:val="0"/>
            <w:iCs w:val="0"/>
            <w:color w:val="auto"/>
            <w:sz w:val="22"/>
            <w:szCs w:val="20"/>
            <w:lang w:eastAsia="fr-FR"/>
          </w:rPr>
          <w:fldChar w:fldCharType="separate"/>
        </w:r>
        <w:r>
          <w:rPr>
            <w:rStyle w:val="shorttext"/>
            <w:rFonts w:ascii="Calibri" w:eastAsia="Times New Roman" w:hAnsi="Calibri" w:cs="Times New Roman"/>
            <w:b/>
            <w:i w:val="0"/>
            <w:iCs w:val="0"/>
            <w:color w:val="auto"/>
            <w:sz w:val="22"/>
            <w:szCs w:val="20"/>
            <w:lang w:eastAsia="fr-FR"/>
          </w:rPr>
          <w:t>[1]</w:t>
        </w:r>
        <w:r w:rsidRPr="00922F73">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ins>
    </w:p>
    <w:p w14:paraId="3BA349D5" w14:textId="77777777" w:rsidR="000D5624" w:rsidRDefault="000D5624" w:rsidP="000D5624">
      <w:pPr>
        <w:spacing w:line="360" w:lineRule="auto"/>
        <w:ind w:firstLine="708"/>
        <w:rPr>
          <w:ins w:id="852" w:author="omar BENCHEKROUN" w:date="2019-01-03T16:05:00Z"/>
        </w:rPr>
      </w:pPr>
      <w:ins w:id="853" w:author="omar BENCHEKROUN" w:date="2019-01-03T16:05:00Z">
        <w:r w:rsidRPr="004E702E">
          <w:rPr>
            <w:highlight w:val="yellow"/>
            <w:rPrChange w:id="854" w:author="omar BENCHEKROUN" w:date="2019-01-03T17:04:00Z">
              <w:rPr/>
            </w:rPrChange>
          </w:rPr>
          <w:t>Suite à la distribution non-uniforme de la température, la déformation thermique non uniforme développe une flexion thermique et la dilatation thermique (</w:t>
        </w:r>
        <w:r w:rsidRPr="004E702E">
          <w:rPr>
            <w:b/>
            <w:highlight w:val="yellow"/>
            <w:rPrChange w:id="855" w:author="omar BENCHEKROUN" w:date="2019-01-03T17:04:00Z">
              <w:rPr>
                <w:b/>
              </w:rPr>
            </w:rPrChange>
          </w:rPr>
          <w:fldChar w:fldCharType="begin"/>
        </w:r>
        <w:r w:rsidRPr="004E702E">
          <w:rPr>
            <w:b/>
            <w:highlight w:val="yellow"/>
            <w:rPrChange w:id="856" w:author="omar BENCHEKROUN" w:date="2019-01-03T17:04:00Z">
              <w:rPr>
                <w:b/>
              </w:rPr>
            </w:rPrChange>
          </w:rPr>
          <w:instrText xml:space="preserve"> REF _Ref523401813 \h  \* MERGEFORMAT </w:instrText>
        </w:r>
      </w:ins>
      <w:r w:rsidRPr="000C6533">
        <w:rPr>
          <w:b/>
          <w:highlight w:val="yellow"/>
        </w:rPr>
      </w:r>
      <w:ins w:id="857" w:author="omar BENCHEKROUN" w:date="2019-01-03T16:05:00Z">
        <w:r w:rsidRPr="004E702E">
          <w:rPr>
            <w:b/>
            <w:highlight w:val="yellow"/>
            <w:rPrChange w:id="858" w:author="omar BENCHEKROUN" w:date="2019-01-03T17:04:00Z">
              <w:rPr>
                <w:b/>
              </w:rPr>
            </w:rPrChange>
          </w:rPr>
          <w:fldChar w:fldCharType="separate"/>
        </w:r>
        <w:r w:rsidRPr="004E702E">
          <w:rPr>
            <w:b/>
            <w:highlight w:val="yellow"/>
            <w:rPrChange w:id="859" w:author="omar BENCHEKROUN" w:date="2019-01-03T17:04:00Z">
              <w:rPr>
                <w:b/>
              </w:rPr>
            </w:rPrChange>
          </w:rPr>
          <w:t>Figure 1.1</w:t>
        </w:r>
        <w:r w:rsidRPr="004E702E">
          <w:rPr>
            <w:b/>
            <w:highlight w:val="yellow"/>
            <w:rPrChange w:id="860" w:author="omar BENCHEKROUN" w:date="2019-01-03T17:04:00Z">
              <w:rPr>
                <w:b/>
              </w:rPr>
            </w:rPrChange>
          </w:rPr>
          <w:noBreakHyphen/>
          <w:t>9</w:t>
        </w:r>
        <w:r w:rsidRPr="004E702E">
          <w:rPr>
            <w:b/>
            <w:highlight w:val="yellow"/>
            <w:rPrChange w:id="861" w:author="omar BENCHEKROUN" w:date="2019-01-03T17:04:00Z">
              <w:rPr>
                <w:b/>
              </w:rPr>
            </w:rPrChange>
          </w:rPr>
          <w:fldChar w:fldCharType="end"/>
        </w:r>
        <w:r w:rsidRPr="004E702E">
          <w:rPr>
            <w:highlight w:val="yellow"/>
            <w:rPrChange w:id="862" w:author="omar BENCHEKROUN" w:date="2019-01-03T17:04:00Z">
              <w:rPr/>
            </w:rPrChange>
          </w:rPr>
          <w:t>). Sous configuration d’une masse considérable en porte-à-faux, une source d’excitation pourrait être créée. Cette source d’excitation communément appelée le balourd thermique modifie l’amplitude et la phase de vibration qui sont corrélée avec la différence de la température</w:t>
        </w:r>
        <m:oMath>
          <m:r>
            <w:rPr>
              <w:rFonts w:ascii="Cambria Math" w:hAnsi="Cambria Math"/>
              <w:highlight w:val="yellow"/>
              <w:rPrChange w:id="863" w:author="omar BENCHEKROUN" w:date="2019-01-03T17:04:00Z">
                <w:rPr>
                  <w:rFonts w:ascii="Cambria Math" w:hAnsi="Cambria Math"/>
                </w:rPr>
              </w:rPrChange>
            </w:rPr>
            <m:t xml:space="preserve"> </m:t>
          </m:r>
          <m:r>
            <m:rPr>
              <m:sty m:val="p"/>
            </m:rPr>
            <w:rPr>
              <w:rFonts w:ascii="Cambria Math" w:hAnsi="Cambria Math"/>
              <w:highlight w:val="yellow"/>
              <w:rPrChange w:id="864" w:author="omar BENCHEKROUN" w:date="2019-01-03T17:04:00Z">
                <w:rPr>
                  <w:rFonts w:ascii="Cambria Math" w:hAnsi="Cambria Math"/>
                </w:rPr>
              </w:rPrChange>
            </w:rPr>
            <m:t>Δ</m:t>
          </m:r>
          <m:r>
            <w:rPr>
              <w:rFonts w:ascii="Cambria Math" w:hAnsi="Cambria Math"/>
              <w:highlight w:val="yellow"/>
              <w:rPrChange w:id="865" w:author="omar BENCHEKROUN" w:date="2019-01-03T17:04:00Z">
                <w:rPr>
                  <w:rFonts w:ascii="Cambria Math" w:hAnsi="Cambria Math"/>
                </w:rPr>
              </w:rPrChange>
            </w:rPr>
            <m:t>T</m:t>
          </m:r>
        </m:oMath>
        <w:r w:rsidRPr="004E702E">
          <w:rPr>
            <w:highlight w:val="yellow"/>
            <w:rPrChange w:id="866" w:author="omar BENCHEKROUN" w:date="2019-01-03T17:04:00Z">
              <w:rPr/>
            </w:rPrChange>
          </w:rPr>
          <w:t xml:space="preserve"> et la phase du point chaud à la surface du rotor. Quand les conditions de fonctionnement sont favorables, l’instabilité de la vibration synchrone se déclenche. Le mécanisme rétroactif de l’effet Morton est synthétisé à la </w:t>
        </w:r>
        <w:r w:rsidRPr="004E702E">
          <w:rPr>
            <w:b/>
            <w:highlight w:val="yellow"/>
            <w:rPrChange w:id="867" w:author="omar BENCHEKROUN" w:date="2019-01-03T17:04:00Z">
              <w:rPr>
                <w:b/>
              </w:rPr>
            </w:rPrChange>
          </w:rPr>
          <w:fldChar w:fldCharType="begin"/>
        </w:r>
        <w:r w:rsidRPr="004E702E">
          <w:rPr>
            <w:b/>
            <w:highlight w:val="yellow"/>
            <w:rPrChange w:id="868" w:author="omar BENCHEKROUN" w:date="2019-01-03T17:04:00Z">
              <w:rPr>
                <w:b/>
              </w:rPr>
            </w:rPrChange>
          </w:rPr>
          <w:instrText xml:space="preserve"> REF _Ref523407041 \h  \* MERGEFORMAT </w:instrText>
        </w:r>
      </w:ins>
      <w:r w:rsidRPr="000C6533">
        <w:rPr>
          <w:b/>
          <w:highlight w:val="yellow"/>
        </w:rPr>
      </w:r>
      <w:ins w:id="869" w:author="omar BENCHEKROUN" w:date="2019-01-03T16:05:00Z">
        <w:r w:rsidRPr="004E702E">
          <w:rPr>
            <w:b/>
            <w:highlight w:val="yellow"/>
            <w:rPrChange w:id="870" w:author="omar BENCHEKROUN" w:date="2019-01-03T17:04:00Z">
              <w:rPr>
                <w:b/>
              </w:rPr>
            </w:rPrChange>
          </w:rPr>
          <w:fldChar w:fldCharType="separate"/>
        </w:r>
        <w:r w:rsidRPr="004E702E">
          <w:rPr>
            <w:b/>
            <w:highlight w:val="yellow"/>
            <w:rPrChange w:id="871" w:author="omar BENCHEKROUN" w:date="2019-01-03T17:04:00Z">
              <w:rPr>
                <w:b/>
              </w:rPr>
            </w:rPrChange>
          </w:rPr>
          <w:t>Figure 1.1</w:t>
        </w:r>
        <w:r w:rsidRPr="004E702E">
          <w:rPr>
            <w:b/>
            <w:highlight w:val="yellow"/>
            <w:rPrChange w:id="872" w:author="omar BENCHEKROUN" w:date="2019-01-03T17:04:00Z">
              <w:rPr>
                <w:b/>
              </w:rPr>
            </w:rPrChange>
          </w:rPr>
          <w:noBreakHyphen/>
          <w:t>10</w:t>
        </w:r>
        <w:r w:rsidRPr="004E702E">
          <w:rPr>
            <w:b/>
            <w:highlight w:val="yellow"/>
            <w:rPrChange w:id="873" w:author="omar BENCHEKROUN" w:date="2019-01-03T17:04:00Z">
              <w:rPr>
                <w:b/>
              </w:rPr>
            </w:rPrChange>
          </w:rPr>
          <w:fldChar w:fldCharType="end"/>
        </w:r>
        <w:r w:rsidRPr="004E702E">
          <w:rPr>
            <w:highlight w:val="yellow"/>
            <w:rPrChange w:id="874" w:author="omar BENCHEKROUN" w:date="2019-01-03T17:04:00Z">
              <w:rPr/>
            </w:rPrChange>
          </w:rPr>
          <w:t>. En autre, la dilatation thermique du rotor change également le jeu radial du palier, ce qui agit également sur le fonctionnement dynamique de machine.</w:t>
        </w:r>
      </w:ins>
    </w:p>
    <w:p w14:paraId="025439E3" w14:textId="77777777" w:rsidR="000D5624" w:rsidRDefault="000D5624" w:rsidP="000D5624">
      <w:pPr>
        <w:keepNext/>
        <w:spacing w:line="360" w:lineRule="auto"/>
        <w:jc w:val="center"/>
        <w:rPr>
          <w:ins w:id="875" w:author="omar BENCHEKROUN" w:date="2019-01-03T16:05:00Z"/>
        </w:rPr>
      </w:pPr>
      <w:ins w:id="876" w:author="omar BENCHEKROUN" w:date="2019-01-03T16:05:00Z">
        <w:r w:rsidRPr="00FC2D7F">
          <w:rPr>
            <w:noProof/>
          </w:rPr>
          <w:drawing>
            <wp:inline distT="0" distB="0" distL="0" distR="0" wp14:anchorId="2C96E140" wp14:editId="334C155D">
              <wp:extent cx="2745877" cy="1666240"/>
              <wp:effectExtent l="0" t="0" r="0" b="0"/>
              <wp:docPr id="35" name="Image 35"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ins>
    </w:p>
    <w:p w14:paraId="743D7435" w14:textId="77777777" w:rsidR="000D5624" w:rsidRPr="00FC2D7F" w:rsidRDefault="000D5624" w:rsidP="000D5624">
      <w:pPr>
        <w:pStyle w:val="Lgende"/>
        <w:jc w:val="center"/>
        <w:rPr>
          <w:ins w:id="877" w:author="omar BENCHEKROUN" w:date="2019-01-03T16:05:00Z"/>
          <w:rStyle w:val="shorttext"/>
          <w:rFonts w:ascii="Calibri" w:eastAsia="Times New Roman" w:hAnsi="Calibri" w:cs="Times New Roman"/>
          <w:i w:val="0"/>
          <w:iCs w:val="0"/>
          <w:color w:val="auto"/>
          <w:sz w:val="22"/>
          <w:szCs w:val="20"/>
          <w:lang w:eastAsia="fr-FR"/>
        </w:rPr>
      </w:pPr>
      <w:ins w:id="878" w:author="omar BENCHEKROUN" w:date="2019-01-03T16:05:00Z">
        <w:r w:rsidRPr="00FC2D7F">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9</w:t>
        </w:r>
        <w:r>
          <w:rPr>
            <w:rStyle w:val="shorttext"/>
            <w:rFonts w:ascii="Calibri" w:eastAsia="Times New Roman" w:hAnsi="Calibri" w:cs="Times New Roman"/>
            <w:i w:val="0"/>
            <w:iCs w:val="0"/>
            <w:color w:val="auto"/>
            <w:sz w:val="22"/>
            <w:szCs w:val="20"/>
            <w:lang w:eastAsia="fr-FR"/>
          </w:rPr>
          <w:fldChar w:fldCharType="end"/>
        </w:r>
        <w:r w:rsidRPr="00FC2D7F">
          <w:rPr>
            <w:rStyle w:val="shorttext"/>
            <w:rFonts w:ascii="Calibri" w:eastAsia="Times New Roman" w:hAnsi="Calibri" w:cs="Times New Roman"/>
            <w:i w:val="0"/>
            <w:iCs w:val="0"/>
            <w:color w:val="auto"/>
            <w:sz w:val="22"/>
            <w:szCs w:val="20"/>
            <w:lang w:eastAsia="fr-FR"/>
          </w:rPr>
          <w:t> : Rotor déformé thermiquement</w:t>
        </w:r>
      </w:ins>
    </w:p>
    <w:p w14:paraId="749FFEAD" w14:textId="77777777" w:rsidR="000D5624" w:rsidRDefault="000D5624" w:rsidP="000D5624">
      <w:pPr>
        <w:keepNext/>
        <w:spacing w:line="360" w:lineRule="auto"/>
        <w:rPr>
          <w:ins w:id="879" w:author="omar BENCHEKROUN" w:date="2019-01-03T16:05:00Z"/>
        </w:rPr>
      </w:pPr>
      <w:ins w:id="880" w:author="omar BENCHEKROUN" w:date="2019-01-03T16:05:00Z">
        <w:r w:rsidRPr="003427F0">
          <w:rPr>
            <w:noProof/>
          </w:rPr>
          <w:lastRenderedPageBreak/>
          <w:drawing>
            <wp:inline distT="0" distB="0" distL="0" distR="0" wp14:anchorId="08DC64B5" wp14:editId="0A103804">
              <wp:extent cx="5838297" cy="1613356"/>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ins>
    </w:p>
    <w:p w14:paraId="38FA397F" w14:textId="77777777" w:rsidR="000D5624" w:rsidRPr="003E721A" w:rsidRDefault="000D5624" w:rsidP="000D5624">
      <w:pPr>
        <w:pStyle w:val="Lgende"/>
        <w:jc w:val="center"/>
        <w:rPr>
          <w:ins w:id="881" w:author="omar BENCHEKROUN" w:date="2019-01-03T16:05:00Z"/>
          <w:rFonts w:ascii="Calibri" w:eastAsia="Times New Roman" w:hAnsi="Calibri" w:cs="Times New Roman"/>
          <w:i w:val="0"/>
          <w:iCs w:val="0"/>
          <w:color w:val="auto"/>
          <w:sz w:val="22"/>
          <w:szCs w:val="20"/>
          <w:lang w:eastAsia="fr-FR"/>
        </w:rPr>
      </w:pPr>
      <w:ins w:id="882" w:author="omar BENCHEKROUN" w:date="2019-01-03T16:05:00Z">
        <w:r w:rsidRPr="00D374A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10</w:t>
        </w:r>
        <w:r>
          <w:rPr>
            <w:rStyle w:val="shorttext"/>
            <w:rFonts w:ascii="Calibri" w:eastAsia="Times New Roman" w:hAnsi="Calibri" w:cs="Times New Roman"/>
            <w:i w:val="0"/>
            <w:iCs w:val="0"/>
            <w:color w:val="auto"/>
            <w:sz w:val="22"/>
            <w:szCs w:val="20"/>
            <w:lang w:eastAsia="fr-FR"/>
          </w:rPr>
          <w:fldChar w:fldCharType="end"/>
        </w:r>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ins>
    </w:p>
    <w:p w14:paraId="737DD181" w14:textId="77777777" w:rsidR="004E702E" w:rsidRDefault="004E702E" w:rsidP="000D5624">
      <w:pPr>
        <w:spacing w:line="360" w:lineRule="auto"/>
        <w:ind w:firstLine="708"/>
        <w:rPr>
          <w:ins w:id="883" w:author="omar BENCHEKROUN" w:date="2019-01-03T17:02:00Z"/>
        </w:rPr>
      </w:pPr>
    </w:p>
    <w:p w14:paraId="6D270C8C" w14:textId="110DCCA6" w:rsidR="004E702E" w:rsidRDefault="004E702E" w:rsidP="000D5624">
      <w:pPr>
        <w:spacing w:line="360" w:lineRule="auto"/>
        <w:ind w:firstLine="708"/>
        <w:rPr>
          <w:ins w:id="884" w:author="omar BENCHEKROUN" w:date="2019-01-03T17:05:00Z"/>
        </w:rPr>
      </w:pPr>
    </w:p>
    <w:p w14:paraId="1E04D725" w14:textId="5E4AABDA" w:rsidR="00C8231C" w:rsidRDefault="004E702E" w:rsidP="00C8231C">
      <w:pPr>
        <w:spacing w:line="360" w:lineRule="auto"/>
        <w:ind w:firstLine="708"/>
        <w:rPr>
          <w:ins w:id="885" w:author="omar BENCHEKROUN" w:date="2019-01-03T17:14:00Z"/>
        </w:rPr>
      </w:pPr>
      <w:ins w:id="886" w:author="omar BENCHEKROUN" w:date="2019-01-03T17:05:00Z">
        <w:r>
          <w:t>Dû</w:t>
        </w:r>
      </w:ins>
      <w:ins w:id="887" w:author="omar BENCHEKROUN" w:date="2019-01-03T16:05:00Z">
        <w:r w:rsidR="000D5624">
          <w:t xml:space="preserve"> </w:t>
        </w:r>
      </w:ins>
      <w:ins w:id="888" w:author="omar BENCHEKROUN" w:date="2019-01-03T17:05:00Z">
        <w:r>
          <w:t xml:space="preserve">au </w:t>
        </w:r>
      </w:ins>
      <w:ins w:id="889" w:author="omar BENCHEKROUN" w:date="2019-01-03T16:05:00Z">
        <w:r w:rsidR="000D5624">
          <w:t xml:space="preserve">fait qu’aucune machine </w:t>
        </w:r>
      </w:ins>
      <w:ins w:id="890" w:author="omar BENCHEKROUN" w:date="2019-01-03T17:05:00Z">
        <w:r>
          <w:t xml:space="preserve">tournante </w:t>
        </w:r>
      </w:ins>
      <w:ins w:id="891" w:author="omar BENCHEKROUN" w:date="2019-01-03T16:05:00Z">
        <w:r w:rsidR="000D5624">
          <w:t xml:space="preserve">n’est parfaitement équilibrée et le balourd </w:t>
        </w:r>
      </w:ins>
      <w:ins w:id="892" w:author="omar BENCHEKROUN" w:date="2019-01-03T17:05:00Z">
        <w:r>
          <w:t>étant</w:t>
        </w:r>
      </w:ins>
      <w:ins w:id="893" w:author="omar BENCHEKROUN" w:date="2019-01-03T16:05:00Z">
        <w:r w:rsidR="000D5624">
          <w:t xml:space="preserve"> reconnu comme </w:t>
        </w:r>
      </w:ins>
      <w:ins w:id="894" w:author="omar BENCHEKROUN" w:date="2019-01-03T17:05:00Z">
        <w:r>
          <w:t>la source</w:t>
        </w:r>
      </w:ins>
      <w:ins w:id="895" w:author="omar BENCHEKROUN" w:date="2019-01-03T16:05:00Z">
        <w:r w:rsidR="000D5624">
          <w:t xml:space="preserve"> de</w:t>
        </w:r>
      </w:ins>
      <w:ins w:id="896" w:author="omar BENCHEKROUN" w:date="2019-01-03T17:06:00Z">
        <w:r>
          <w:t>s</w:t>
        </w:r>
      </w:ins>
      <w:ins w:id="897" w:author="omar BENCHEKROUN" w:date="2019-01-03T16:05:00Z">
        <w:r w:rsidR="000D5624">
          <w:t xml:space="preserve"> vibration</w:t>
        </w:r>
      </w:ins>
      <w:ins w:id="898" w:author="omar BENCHEKROUN" w:date="2019-01-03T17:06:00Z">
        <w:r>
          <w:t>s</w:t>
        </w:r>
      </w:ins>
      <w:ins w:id="899" w:author="omar BENCHEKROUN" w:date="2019-01-03T16:05:00Z">
        <w:r w:rsidR="000D5624">
          <w:t xml:space="preserve"> synchrone</w:t>
        </w:r>
      </w:ins>
      <w:ins w:id="900" w:author="omar BENCHEKROUN" w:date="2019-01-03T17:06:00Z">
        <w:r>
          <w:t>s, l’effet Morton pourrait apparaître sur toutes les machines supportées par des paliers hydrodynamiques</w:t>
        </w:r>
      </w:ins>
      <w:ins w:id="901" w:author="omar BENCHEKROUN" w:date="2019-01-03T16:05:00Z">
        <w:r w:rsidR="000D5624">
          <w:t xml:space="preserve">. </w:t>
        </w:r>
      </w:ins>
      <w:ins w:id="902" w:author="omar BENCHEKROUN" w:date="2019-01-03T17:07:00Z">
        <w:r>
          <w:t xml:space="preserve">Toutefois, </w:t>
        </w:r>
      </w:ins>
      <w:ins w:id="903" w:author="omar BENCHEKROUN" w:date="2019-01-03T16:05:00Z">
        <w:r>
          <w:t>l</w:t>
        </w:r>
        <w:r w:rsidR="000D5624">
          <w:t>a plupart de machines ne sont pas endommagé</w:t>
        </w:r>
      </w:ins>
      <w:ins w:id="904" w:author="Mihai ARGHIR" w:date="2019-01-04T10:11:00Z">
        <w:r w:rsidR="001A369F">
          <w:t>e</w:t>
        </w:r>
      </w:ins>
      <w:ins w:id="905" w:author="omar BENCHEKROUN" w:date="2019-01-03T16:05:00Z">
        <w:r w:rsidR="000D5624">
          <w:t xml:space="preserve">s </w:t>
        </w:r>
      </w:ins>
      <w:ins w:id="906" w:author="omar BENCHEKROUN" w:date="2019-01-03T17:07:00Z">
        <w:r>
          <w:t>et fonctionne</w:t>
        </w:r>
        <w:del w:id="907" w:author="Mihai ARGHIR" w:date="2019-01-04T10:12:00Z">
          <w:r w:rsidDel="001A369F">
            <w:delText>me</w:delText>
          </w:r>
        </w:del>
        <w:r>
          <w:t>nt avec des vibrations synchrones à un régime thermique stable</w:t>
        </w:r>
      </w:ins>
      <w:ins w:id="908" w:author="omar BENCHEKROUN" w:date="2019-01-03T16:05:00Z">
        <w:r w:rsidR="000D5624">
          <w:t xml:space="preserve">. Cependant, </w:t>
        </w:r>
        <w:r w:rsidR="00C8231C">
          <w:t xml:space="preserve">certaines conditions </w:t>
        </w:r>
      </w:ins>
      <w:ins w:id="909" w:author="omar BENCHEKROUN" w:date="2019-01-03T17:08:00Z">
        <w:r w:rsidR="00C8231C">
          <w:t>particulière</w:t>
        </w:r>
      </w:ins>
      <w:ins w:id="910" w:author="omar BENCHEKROUN" w:date="2019-01-03T17:09:00Z">
        <w:r w:rsidR="00C8231C">
          <w:t>s</w:t>
        </w:r>
      </w:ins>
      <w:ins w:id="911" w:author="omar BENCHEKROUN" w:date="2019-01-03T17:08:00Z">
        <w:r w:rsidR="00C8231C">
          <w:t xml:space="preserve"> </w:t>
        </w:r>
      </w:ins>
      <w:ins w:id="912" w:author="omar BENCHEKROUN" w:date="2019-01-03T16:05:00Z">
        <w:r w:rsidR="00C8231C">
          <w:t>peuvent déclencher</w:t>
        </w:r>
        <w:r w:rsidR="000D5624">
          <w:t xml:space="preserve"> </w:t>
        </w:r>
      </w:ins>
      <w:ins w:id="913" w:author="omar BENCHEKROUN" w:date="2019-01-03T17:08:00Z">
        <w:r w:rsidR="00C8231C">
          <w:t xml:space="preserve">cette </w:t>
        </w:r>
      </w:ins>
      <w:ins w:id="914" w:author="omar BENCHEKROUN" w:date="2019-01-03T16:05:00Z">
        <w:r w:rsidR="000D5624">
          <w:t>instabilité</w:t>
        </w:r>
        <w:r w:rsidR="00C8231C">
          <w:t xml:space="preserve"> mais</w:t>
        </w:r>
      </w:ins>
      <w:ins w:id="915" w:author="omar BENCHEKROUN" w:date="2019-01-03T17:09:00Z">
        <w:r w:rsidR="00C8231C">
          <w:t>,</w:t>
        </w:r>
        <w:r w:rsidR="00C8231C" w:rsidRPr="00C8231C">
          <w:t xml:space="preserve"> </w:t>
        </w:r>
        <w:r w:rsidR="00C8231C">
          <w:t>d</w:t>
        </w:r>
      </w:ins>
      <w:ins w:id="916" w:author="omar BENCHEKROUN" w:date="2019-01-03T17:10:00Z">
        <w:r w:rsidR="00C8231C">
          <w:t>û</w:t>
        </w:r>
      </w:ins>
      <w:ins w:id="917" w:author="omar BENCHEKROUN" w:date="2019-01-03T17:09:00Z">
        <w:r w:rsidR="00C8231C">
          <w:t xml:space="preserve"> au</w:t>
        </w:r>
        <w:r w:rsidR="00C8231C" w:rsidRPr="00C8231C">
          <w:t xml:space="preserve"> fait qu</w:t>
        </w:r>
      </w:ins>
      <w:ins w:id="918" w:author="omar BENCHEKROUN" w:date="2019-01-03T17:10:00Z">
        <w:r w:rsidR="00C8231C">
          <w:t>’</w:t>
        </w:r>
      </w:ins>
      <w:ins w:id="919" w:author="omar BENCHEKROUN" w:date="2019-01-03T17:09:00Z">
        <w:r w:rsidR="00C8231C" w:rsidRPr="00C8231C">
          <w:t>e</w:t>
        </w:r>
      </w:ins>
      <w:ins w:id="920" w:author="omar BENCHEKROUN" w:date="2019-01-03T17:10:00Z">
        <w:r w:rsidR="00C8231C">
          <w:t>lle</w:t>
        </w:r>
      </w:ins>
      <w:ins w:id="921" w:author="omar BENCHEKROUN" w:date="2019-01-03T17:09:00Z">
        <w:r w:rsidR="00C8231C" w:rsidRPr="00C8231C">
          <w:t xml:space="preserve"> ne surgit qu’après un certain temps de fonctionnement</w:t>
        </w:r>
        <w:r w:rsidR="00C8231C">
          <w:t>, son</w:t>
        </w:r>
        <w:r w:rsidR="00C8231C" w:rsidRPr="00C8231C">
          <w:t xml:space="preserve"> </w:t>
        </w:r>
      </w:ins>
      <w:ins w:id="922" w:author="omar BENCHEKROUN" w:date="2019-01-03T17:11:00Z">
        <w:r w:rsidR="00C8231C">
          <w:t>identification</w:t>
        </w:r>
      </w:ins>
      <w:ins w:id="923" w:author="omar BENCHEKROUN" w:date="2019-01-03T17:09:00Z">
        <w:r w:rsidR="00C8231C" w:rsidRPr="00C8231C">
          <w:t xml:space="preserve"> </w:t>
        </w:r>
      </w:ins>
      <w:ins w:id="924" w:author="omar BENCHEKROUN" w:date="2019-01-03T17:10:00Z">
        <w:r w:rsidR="00C8231C">
          <w:t>est difficile</w:t>
        </w:r>
      </w:ins>
      <w:ins w:id="925" w:author="omar BENCHEKROUN" w:date="2019-01-03T17:09:00Z">
        <w:r w:rsidR="00C8231C" w:rsidRPr="00C8231C">
          <w:t>.</w:t>
        </w:r>
      </w:ins>
      <w:ins w:id="926" w:author="omar BENCHEKROUN" w:date="2019-01-03T17:11:00Z">
        <w:r w:rsidR="00C8231C">
          <w:rPr>
            <w:rStyle w:val="Appelnotedebasdep"/>
          </w:rPr>
          <w:footnoteReference w:id="1"/>
        </w:r>
      </w:ins>
      <w:ins w:id="928" w:author="omar BENCHEKROUN" w:date="2019-01-03T17:13:00Z">
        <w:r w:rsidR="00C8231C">
          <w:t xml:space="preserve"> </w:t>
        </w:r>
      </w:ins>
    </w:p>
    <w:p w14:paraId="3E59D150" w14:textId="50ABA825" w:rsidR="00393C05" w:rsidDel="00F82E63" w:rsidRDefault="00C8231C">
      <w:pPr>
        <w:spacing w:line="360" w:lineRule="auto"/>
        <w:rPr>
          <w:del w:id="929" w:author="Mihai ARGHIR" w:date="2019-01-04T10:15:00Z"/>
        </w:rPr>
        <w:pPrChange w:id="930" w:author="omar BENCHEKROUN" w:date="2019-01-03T17:13:00Z">
          <w:pPr>
            <w:spacing w:line="360" w:lineRule="auto"/>
            <w:ind w:firstLine="708"/>
          </w:pPr>
        </w:pPrChange>
      </w:pPr>
      <w:ins w:id="931" w:author="omar BENCHEKROUN" w:date="2019-01-03T17:13:00Z">
        <w:del w:id="932" w:author="Mihai ARGHIR" w:date="2019-01-04T10:15:00Z">
          <w:r w:rsidDel="00F82E63">
            <w:delText xml:space="preserve">Ainsi </w:delText>
          </w:r>
        </w:del>
      </w:ins>
      <w:del w:id="933" w:author="Mihai ARGHIR" w:date="2019-01-04T10:15:00Z">
        <w:r w:rsidR="00393C05" w:rsidDel="00F82E63">
          <w:delText xml:space="preserve"> </w:delText>
        </w:r>
      </w:del>
    </w:p>
    <w:p w14:paraId="72CDA638" w14:textId="26E85B1D" w:rsidR="00C8231C" w:rsidDel="00F82E63" w:rsidRDefault="00C8231C" w:rsidP="00C8231C">
      <w:pPr>
        <w:spacing w:line="360" w:lineRule="auto"/>
        <w:ind w:firstLine="708"/>
        <w:rPr>
          <w:ins w:id="934" w:author="omar BENCHEKROUN" w:date="2019-01-03T17:14:00Z"/>
          <w:del w:id="935" w:author="Mihai ARGHIR" w:date="2019-01-04T10:15:00Z"/>
        </w:rPr>
      </w:pPr>
      <w:ins w:id="936" w:author="omar BENCHEKROUN" w:date="2019-01-03T17:13:00Z">
        <w:del w:id="937" w:author="Mihai ARGHIR" w:date="2019-01-04T10:15:00Z">
          <w:r w:rsidDel="00F82E63">
            <w:delText>l</w:delText>
          </w:r>
        </w:del>
      </w:ins>
      <w:del w:id="938" w:author="Mihai ARGHIR" w:date="2019-01-04T10:15:00Z">
        <w:r w:rsidR="00393C05" w:rsidDel="00F82E63">
          <w:delText>L’instabilité du type l’effet Morton était</w:delText>
        </w:r>
      </w:del>
      <w:ins w:id="939" w:author="omar BENCHEKROUN" w:date="2019-01-03T17:12:00Z">
        <w:del w:id="940" w:author="Mihai ARGHIR" w:date="2019-01-04T10:15:00Z">
          <w:r w:rsidDel="00F82E63">
            <w:delText>est</w:delText>
          </w:r>
        </w:del>
      </w:ins>
      <w:del w:id="941" w:author="Mihai ARGHIR" w:date="2019-01-04T10:15:00Z">
        <w:r w:rsidR="00393C05" w:rsidDel="00F82E63">
          <w:delText xml:space="preserve"> mentionnée depuis 1970s g</w:delText>
        </w:r>
        <w:r w:rsidR="00393C05" w:rsidRPr="00D15E69" w:rsidDel="00F82E63">
          <w:delText xml:space="preserve">râce aux travaux </w:delText>
        </w:r>
      </w:del>
      <w:del w:id="942" w:author="Mihai ARGHIR" w:date="2019-01-03T11:45:00Z">
        <w:r w:rsidR="00393C05" w:rsidRPr="00D15E69" w:rsidDel="00F94B0B">
          <w:delText>de</w:delText>
        </w:r>
      </w:del>
      <w:del w:id="943" w:author="Mihai ARGHIR" w:date="2019-01-03T11:44:00Z">
        <w:r w:rsidR="00393C05" w:rsidRPr="00D15E69" w:rsidDel="00F94B0B">
          <w:delText>s</w:delText>
        </w:r>
      </w:del>
      <w:del w:id="944" w:author="Mihai ARGHIR" w:date="2019-01-03T11:45:00Z">
        <w:r w:rsidR="00393C05" w:rsidRPr="00D15E69" w:rsidDel="00F94B0B">
          <w:delText xml:space="preserve"> </w:delText>
        </w:r>
      </w:del>
      <w:del w:id="945" w:author="Mihai ARGHIR" w:date="2019-01-03T11:44:00Z">
        <w:r w:rsidR="00393C05" w:rsidRPr="00D15E69" w:rsidDel="00F94B0B">
          <w:delText>pionniers</w:delText>
        </w:r>
      </w:del>
      <w:del w:id="946" w:author="Mihai ARGHIR" w:date="2019-01-04T10:15:00Z">
        <w:r w:rsidR="00393C05" w:rsidRPr="00D15E69" w:rsidDel="00F82E63">
          <w:delText xml:space="preserve"> Morton</w:delText>
        </w:r>
      </w:del>
      <w:ins w:id="947" w:author="omar BENCHEKROUN" w:date="2019-01-03T15:59:00Z">
        <w:del w:id="948" w:author="Mihai ARGHIR" w:date="2019-01-04T10:15:00Z">
          <w:r w:rsidR="00DE0AA9" w:rsidDel="00F82E63">
            <w:delText xml:space="preserve"> </w:delText>
          </w:r>
        </w:del>
      </w:ins>
      <w:ins w:id="949" w:author="omar BENCHEKROUN" w:date="2019-01-03T16:00:00Z">
        <w:del w:id="950" w:author="Mihai ARGHIR" w:date="2019-01-04T10:15:00Z">
          <w:r w:rsidR="00DE0AA9" w:rsidDel="00F82E63">
            <w:fldChar w:fldCharType="begin"/>
          </w:r>
          <w:r w:rsidR="00DE0AA9" w:rsidDel="00F82E63">
            <w:delInstrText xml:space="preserve"> REF _Ref534294578 \r \h </w:delInstrText>
          </w:r>
        </w:del>
      </w:ins>
      <w:del w:id="951" w:author="Mihai ARGHIR" w:date="2019-01-04T10:15:00Z">
        <w:r w:rsidR="00DE0AA9" w:rsidDel="00F82E63">
          <w:fldChar w:fldCharType="separate"/>
        </w:r>
      </w:del>
      <w:ins w:id="952" w:author="omar BENCHEKROUN" w:date="2019-01-03T16:02:00Z">
        <w:del w:id="953" w:author="Mihai ARGHIR" w:date="2019-01-04T10:15:00Z">
          <w:r w:rsidR="00DE0AA9" w:rsidDel="00F82E63">
            <w:delText>[5]</w:delText>
          </w:r>
        </w:del>
      </w:ins>
      <w:ins w:id="954" w:author="omar BENCHEKROUN" w:date="2019-01-03T16:00:00Z">
        <w:del w:id="955" w:author="Mihai ARGHIR" w:date="2019-01-04T10:15:00Z">
          <w:r w:rsidR="00DE0AA9" w:rsidDel="00F82E63">
            <w:fldChar w:fldCharType="end"/>
          </w:r>
        </w:del>
      </w:ins>
      <w:del w:id="956" w:author="Mihai ARGHIR" w:date="2019-01-04T10:15:00Z">
        <w:r w:rsidR="00393C05" w:rsidRPr="00D15E69" w:rsidDel="00F82E63">
          <w:delText xml:space="preserve"> </w:delText>
        </w:r>
        <w:r w:rsidR="004B7C4A" w:rsidRPr="004B7C4A" w:rsidDel="00F82E63">
          <w:rPr>
            <w:b/>
          </w:rPr>
          <w:fldChar w:fldCharType="begin"/>
        </w:r>
        <w:r w:rsidR="004B7C4A" w:rsidRPr="004B7C4A" w:rsidDel="00F82E63">
          <w:rPr>
            <w:b/>
          </w:rPr>
          <w:delInstrText xml:space="preserve"> REF _Ref533090097 \r \h  \* MERGEFORMAT </w:delInstrText>
        </w:r>
        <w:r w:rsidR="004B7C4A" w:rsidRPr="004B7C4A" w:rsidDel="00F82E63">
          <w:rPr>
            <w:b/>
          </w:rPr>
        </w:r>
        <w:r w:rsidR="004B7C4A" w:rsidRPr="004B7C4A" w:rsidDel="00F82E63">
          <w:rPr>
            <w:b/>
          </w:rPr>
          <w:fldChar w:fldCharType="separate"/>
        </w:r>
        <w:r w:rsidR="00DE0AA9" w:rsidDel="00F82E63">
          <w:rPr>
            <w:b/>
          </w:rPr>
          <w:delText>[1]</w:delText>
        </w:r>
        <w:r w:rsidR="004B7C4A" w:rsidRPr="004B7C4A" w:rsidDel="00F82E63">
          <w:rPr>
            <w:b/>
          </w:rPr>
          <w:fldChar w:fldCharType="end"/>
        </w:r>
        <w:r w:rsidR="00393C05" w:rsidRPr="006F27AF" w:rsidDel="00F82E63">
          <w:delText xml:space="preserve"> et</w:delText>
        </w:r>
        <w:r w:rsidR="00393C05" w:rsidDel="00F82E63">
          <w:delText xml:space="preserve"> </w:delText>
        </w:r>
        <w:r w:rsidR="00393C05" w:rsidRPr="00C77AF5" w:rsidDel="00F82E63">
          <w:delText>Hesseborn</w:delText>
        </w:r>
      </w:del>
      <w:ins w:id="957" w:author="omar BENCHEKROUN" w:date="2019-01-03T16:00:00Z">
        <w:del w:id="958" w:author="Mihai ARGHIR" w:date="2019-01-04T10:15:00Z">
          <w:r w:rsidR="00DE0AA9" w:rsidDel="00F82E63">
            <w:delText xml:space="preserve"> </w:delText>
          </w:r>
          <w:r w:rsidR="00DE0AA9" w:rsidDel="00F82E63">
            <w:fldChar w:fldCharType="begin"/>
          </w:r>
          <w:r w:rsidR="00DE0AA9" w:rsidDel="00F82E63">
            <w:delInstrText xml:space="preserve"> REF _Ref534294579 \r \h </w:delInstrText>
          </w:r>
        </w:del>
      </w:ins>
      <w:del w:id="959" w:author="Mihai ARGHIR" w:date="2019-01-04T10:15:00Z">
        <w:r w:rsidR="00DE0AA9" w:rsidDel="00F82E63">
          <w:fldChar w:fldCharType="separate"/>
        </w:r>
      </w:del>
      <w:ins w:id="960" w:author="omar BENCHEKROUN" w:date="2019-01-03T16:02:00Z">
        <w:del w:id="961" w:author="Mihai ARGHIR" w:date="2019-01-04T10:15:00Z">
          <w:r w:rsidR="00DE0AA9" w:rsidDel="00F82E63">
            <w:delText>[6]</w:delText>
          </w:r>
        </w:del>
      </w:ins>
      <w:ins w:id="962" w:author="omar BENCHEKROUN" w:date="2019-01-03T16:00:00Z">
        <w:del w:id="963" w:author="Mihai ARGHIR" w:date="2019-01-04T10:15:00Z">
          <w:r w:rsidR="00DE0AA9" w:rsidDel="00F82E63">
            <w:fldChar w:fldCharType="end"/>
          </w:r>
        </w:del>
      </w:ins>
      <w:del w:id="964" w:author="Mihai ARGHIR" w:date="2019-01-04T10:15:00Z">
        <w:r w:rsidR="004B7C4A" w:rsidDel="00F82E63">
          <w:rPr>
            <w:b/>
          </w:rPr>
          <w:delText xml:space="preserve"> </w:delText>
        </w:r>
        <w:r w:rsidR="004B7C4A" w:rsidDel="00F82E63">
          <w:rPr>
            <w:b/>
          </w:rPr>
          <w:fldChar w:fldCharType="begin"/>
        </w:r>
        <w:r w:rsidR="004B7C4A" w:rsidDel="00F82E63">
          <w:rPr>
            <w:b/>
          </w:rPr>
          <w:delInstrText xml:space="preserve"> REF _Ref533090111 \r \h </w:delInstrText>
        </w:r>
        <w:r w:rsidR="004B7C4A" w:rsidDel="00F82E63">
          <w:rPr>
            <w:b/>
          </w:rPr>
        </w:r>
        <w:r w:rsidR="004B7C4A" w:rsidDel="00F82E63">
          <w:rPr>
            <w:b/>
          </w:rPr>
          <w:fldChar w:fldCharType="separate"/>
        </w:r>
        <w:r w:rsidR="001C03C4" w:rsidDel="00F82E63">
          <w:rPr>
            <w:b/>
          </w:rPr>
          <w:delText>[2]</w:delText>
        </w:r>
        <w:r w:rsidR="004B7C4A" w:rsidDel="00F82E63">
          <w:rPr>
            <w:b/>
          </w:rPr>
          <w:fldChar w:fldCharType="end"/>
        </w:r>
        <w:r w:rsidR="00393C05" w:rsidRPr="004A6F2E" w:rsidDel="00F82E63">
          <w:delText>.</w:delText>
        </w:r>
        <w:r w:rsidR="00393C05" w:rsidDel="00F82E63">
          <w:delText xml:space="preserve"> Cependant, pendant très longtemps, la plupart des recherches à ce sujet ont été publiées dans les rapports internes des entreprises, mais </w:delText>
        </w:r>
      </w:del>
      <w:ins w:id="965" w:author="omar BENCHEKROUN" w:date="2019-01-03T17:38:00Z">
        <w:del w:id="966" w:author="Mihai ARGHIR" w:date="2019-01-04T10:15:00Z">
          <w:r w:rsidR="006C2807" w:rsidDel="00F82E63">
            <w:delText xml:space="preserve">qui </w:delText>
          </w:r>
        </w:del>
      </w:ins>
      <w:del w:id="967" w:author="Mihai ARGHIR" w:date="2019-01-04T10:15:00Z">
        <w:r w:rsidR="00393C05" w:rsidDel="00F82E63">
          <w:delText xml:space="preserve">n'étaient pas disponibles au public. A partir des années 1990s, de plus en plus des études </w:delText>
        </w:r>
      </w:del>
      <w:del w:id="968" w:author="Mihai ARGHIR" w:date="2019-01-03T11:49:00Z">
        <w:r w:rsidR="00393C05" w:rsidDel="00F94B0B">
          <w:delText xml:space="preserve">commençaient </w:delText>
        </w:r>
      </w:del>
      <w:del w:id="969" w:author="Mihai ARGHIR" w:date="2019-01-04T10:15:00Z">
        <w:r w:rsidR="00393C05" w:rsidDel="00F82E63">
          <w:delText xml:space="preserve">à traiter cette instabilité </w:delText>
        </w:r>
      </w:del>
      <w:del w:id="970" w:author="Mihai ARGHIR" w:date="2019-01-03T11:50:00Z">
        <w:r w:rsidR="00393C05" w:rsidDel="00F94B0B">
          <w:delText xml:space="preserve">vibratoire </w:delText>
        </w:r>
      </w:del>
      <w:del w:id="971" w:author="Mihai ARGHIR" w:date="2019-01-04T10:15:00Z">
        <w:r w:rsidR="00393C05" w:rsidDel="00F82E63">
          <w:delText>(</w:delText>
        </w:r>
        <w:r w:rsidR="00393C05" w:rsidRPr="00A211B2" w:rsidDel="00F82E63">
          <w:rPr>
            <w:b/>
          </w:rPr>
          <w:fldChar w:fldCharType="begin"/>
        </w:r>
        <w:r w:rsidR="00393C05" w:rsidRPr="00A211B2" w:rsidDel="00F82E63">
          <w:rPr>
            <w:b/>
          </w:rPr>
          <w:delInstrText xml:space="preserve"> REF _Ref533008218 \h  \* MERGEFORMAT </w:delInstrText>
        </w:r>
        <w:r w:rsidR="00393C05" w:rsidRPr="00A211B2" w:rsidDel="00F82E63">
          <w:rPr>
            <w:b/>
          </w:rPr>
        </w:r>
        <w:r w:rsidR="00393C05" w:rsidRPr="00A211B2" w:rsidDel="00F82E63">
          <w:rPr>
            <w:b/>
          </w:rPr>
          <w:fldChar w:fldCharType="separate"/>
        </w:r>
      </w:del>
      <w:ins w:id="972" w:author="omar BENCHEKROUN" w:date="2019-01-03T16:02:00Z">
        <w:del w:id="973" w:author="Mihai ARGHIR" w:date="2019-01-04T10:15:00Z">
          <w:r w:rsidR="00DE0AA9" w:rsidRPr="00DE0AA9" w:rsidDel="00F82E63">
            <w:rPr>
              <w:rStyle w:val="shorttext"/>
              <w:b/>
              <w:iCs/>
              <w:rPrChange w:id="974" w:author="omar BENCHEKROUN" w:date="2019-01-03T16:02:00Z">
                <w:rPr>
                  <w:rStyle w:val="shorttext"/>
                </w:rPr>
              </w:rPrChange>
            </w:rPr>
            <w:delText xml:space="preserve">Figure </w:delText>
          </w:r>
          <w:r w:rsidR="00DE0AA9" w:rsidRPr="00DE0AA9" w:rsidDel="00F82E63">
            <w:rPr>
              <w:rStyle w:val="shorttext"/>
              <w:b/>
              <w:iCs/>
              <w:rPrChange w:id="975" w:author="omar BENCHEKROUN" w:date="2019-01-03T16:02:00Z">
                <w:rPr>
                  <w:rStyle w:val="shorttext"/>
                  <w:i/>
                  <w:iCs/>
                  <w:noProof/>
                </w:rPr>
              </w:rPrChange>
            </w:rPr>
            <w:delText>1.1</w:delText>
          </w:r>
          <w:r w:rsidR="00DE0AA9" w:rsidRPr="00DE0AA9" w:rsidDel="00F82E63">
            <w:rPr>
              <w:rStyle w:val="shorttext"/>
              <w:b/>
              <w:iCs/>
              <w:rPrChange w:id="976" w:author="omar BENCHEKROUN" w:date="2019-01-03T16:02:00Z">
                <w:rPr>
                  <w:rStyle w:val="shorttext"/>
                </w:rPr>
              </w:rPrChange>
            </w:rPr>
            <w:noBreakHyphen/>
          </w:r>
          <w:r w:rsidR="00DE0AA9" w:rsidRPr="00DE0AA9" w:rsidDel="00F82E63">
            <w:rPr>
              <w:rStyle w:val="shorttext"/>
              <w:b/>
              <w:iCs/>
              <w:rPrChange w:id="977" w:author="omar BENCHEKROUN" w:date="2019-01-03T16:02:00Z">
                <w:rPr>
                  <w:rStyle w:val="shorttext"/>
                  <w:i/>
                  <w:iCs/>
                  <w:noProof/>
                </w:rPr>
              </w:rPrChange>
            </w:rPr>
            <w:delText>3</w:delText>
          </w:r>
        </w:del>
      </w:ins>
      <w:del w:id="978" w:author="Mihai ARGHIR" w:date="2019-01-04T10:15:00Z">
        <w:r w:rsidR="001C03C4" w:rsidRPr="001C03C4" w:rsidDel="00F82E63">
          <w:rPr>
            <w:rStyle w:val="shorttext"/>
            <w:b/>
            <w:iCs/>
          </w:rPr>
          <w:delText>Figure 1.1</w:delText>
        </w:r>
        <w:r w:rsidR="001C03C4" w:rsidRPr="001C03C4" w:rsidDel="00F82E63">
          <w:rPr>
            <w:rStyle w:val="shorttext"/>
            <w:b/>
            <w:iCs/>
          </w:rPr>
          <w:noBreakHyphen/>
          <w:delText>1</w:delText>
        </w:r>
        <w:r w:rsidR="00393C05" w:rsidRPr="00A211B2" w:rsidDel="00F82E63">
          <w:rPr>
            <w:b/>
          </w:rPr>
          <w:fldChar w:fldCharType="end"/>
        </w:r>
        <w:r w:rsidR="00393C05" w:rsidRPr="008D7D09" w:rsidDel="00F82E63">
          <w:delText>)</w:delText>
        </w:r>
        <w:r w:rsidR="00393C05" w:rsidDel="00F82E63">
          <w:delText xml:space="preserve">. Cependant, </w:delText>
        </w:r>
      </w:del>
      <w:ins w:id="979" w:author="omar BENCHEKROUN" w:date="2019-01-03T17:39:00Z">
        <w:del w:id="980" w:author="Mihai ARGHIR" w:date="2019-01-04T10:15:00Z">
          <w:r w:rsidR="006C2807" w:rsidDel="00F82E63">
            <w:delText>d</w:delText>
          </w:r>
        </w:del>
      </w:ins>
      <w:del w:id="981" w:author="Mihai ARGHIR" w:date="2019-01-04T10:15:00Z">
        <w:r w:rsidR="00393C05" w:rsidDel="00F82E63">
          <w:delText xml:space="preserve">les </w:delText>
        </w:r>
      </w:del>
      <w:del w:id="982" w:author="Mihai ARGHIR" w:date="2019-01-03T11:51:00Z">
        <w:r w:rsidR="00393C05" w:rsidDel="007C7181">
          <w:delText>données origines pour</w:delText>
        </w:r>
      </w:del>
      <w:del w:id="983" w:author="Mihai ARGHIR" w:date="2019-01-04T10:15:00Z">
        <w:r w:rsidR="00393C05" w:rsidDel="00F82E63">
          <w:delText xml:space="preserve"> </w:delText>
        </w:r>
      </w:del>
      <w:del w:id="984" w:author="Mihai ARGHIR" w:date="2019-01-03T11:52:00Z">
        <w:r w:rsidR="009F086F" w:rsidDel="007C7181">
          <w:delText>mettre</w:delText>
        </w:r>
        <w:r w:rsidR="00393C05" w:rsidDel="007C7181">
          <w:delText xml:space="preserve"> </w:delText>
        </w:r>
      </w:del>
      <w:del w:id="985" w:author="Mihai ARGHIR" w:date="2019-01-04T10:15:00Z">
        <w:r w:rsidR="00393C05" w:rsidDel="00F82E63">
          <w:delText xml:space="preserve">en évidence </w:delText>
        </w:r>
      </w:del>
      <w:del w:id="986" w:author="Mihai ARGHIR" w:date="2019-01-03T11:52:00Z">
        <w:r w:rsidR="00393C05" w:rsidDel="007C7181">
          <w:delText xml:space="preserve">du </w:delText>
        </w:r>
      </w:del>
      <w:del w:id="987" w:author="Mihai ARGHIR" w:date="2019-01-04T10:15:00Z">
        <w:r w:rsidR="00393C05" w:rsidDel="00F82E63">
          <w:delText xml:space="preserve">phénomène restaient </w:delText>
        </w:r>
      </w:del>
      <w:del w:id="988" w:author="Mihai ARGHIR" w:date="2019-01-03T11:52:00Z">
        <w:r w:rsidR="00393C05" w:rsidDel="007C7181">
          <w:delText>restreintes</w:delText>
        </w:r>
      </w:del>
      <w:ins w:id="989" w:author="omar BENCHEKROUN" w:date="2019-01-03T17:14:00Z">
        <w:del w:id="990" w:author="Mihai ARGHIR" w:date="2019-01-04T10:15:00Z">
          <w:r w:rsidDel="00F82E63">
            <w:delText xml:space="preserve"> et en conséquence, les méthodes théorique d’analyse tardaient d’apparaître</w:delText>
          </w:r>
        </w:del>
      </w:ins>
      <w:ins w:id="991" w:author="omar BENCHEKROUN" w:date="2019-01-03T17:15:00Z">
        <w:del w:id="992" w:author="Mihai ARGHIR" w:date="2019-01-04T10:15:00Z">
          <w:r w:rsidDel="00F82E63">
            <w:delText xml:space="preserve">. </w:delText>
          </w:r>
        </w:del>
      </w:ins>
      <w:del w:id="993" w:author="Mihai ARGHIR" w:date="2019-01-04T10:15:00Z">
        <w:r w:rsidR="00393C05" w:rsidDel="00F82E63">
          <w:delText xml:space="preserve">. </w:delText>
        </w:r>
      </w:del>
      <w:moveFromRangeStart w:id="994" w:author="Mihai ARGHIR" w:date="2019-01-04T10:14:00Z" w:name="move534360190"/>
      <w:moveFrom w:id="995" w:author="Mihai ARGHIR" w:date="2019-01-04T10:14:00Z">
        <w:del w:id="996" w:author="Mihai ARGHIR" w:date="2019-01-04T10:15:00Z">
          <w:r w:rsidR="00393C05" w:rsidDel="00F82E63">
            <w:delText xml:space="preserve">Les deux cas industriels dans la suite sont des rares exemples qui illustrent ses premiers </w:delText>
          </w:r>
          <w:r w:rsidR="00393C05" w:rsidRPr="004A1D17" w:rsidDel="00F82E63">
            <w:delText>symptôme</w:delText>
          </w:r>
          <w:r w:rsidR="00393C05" w:rsidDel="00F82E63">
            <w:delText xml:space="preserve">s. </w:delText>
          </w:r>
        </w:del>
      </w:moveFrom>
      <w:moveFromRangeEnd w:id="994"/>
    </w:p>
    <w:p w14:paraId="16BFB777" w14:textId="42DBABDB" w:rsidR="00393C05" w:rsidDel="00F82E63" w:rsidRDefault="00393C05">
      <w:pPr>
        <w:spacing w:line="360" w:lineRule="auto"/>
        <w:rPr>
          <w:del w:id="997" w:author="Mihai ARGHIR" w:date="2019-01-04T10:15:00Z"/>
        </w:rPr>
        <w:pPrChange w:id="998" w:author="omar BENCHEKROUN" w:date="2019-01-03T17:13:00Z">
          <w:pPr>
            <w:spacing w:line="360" w:lineRule="auto"/>
            <w:ind w:firstLine="708"/>
          </w:pPr>
        </w:pPrChange>
      </w:pPr>
    </w:p>
    <w:p w14:paraId="53EE1C0F" w14:textId="030CB9E3" w:rsidR="00393C05" w:rsidDel="00F82E63" w:rsidRDefault="00393C05" w:rsidP="00FE1F2E">
      <w:pPr>
        <w:keepNext/>
        <w:spacing w:line="360" w:lineRule="auto"/>
        <w:jc w:val="center"/>
        <w:rPr>
          <w:del w:id="999" w:author="Mihai ARGHIR" w:date="2019-01-04T10:15:00Z"/>
        </w:rPr>
      </w:pPr>
      <w:del w:id="1000" w:author="Mihai ARGHIR" w:date="2019-01-04T10:15:00Z">
        <w:r w:rsidRPr="00A211B2" w:rsidDel="00F82E63">
          <w:rPr>
            <w:noProof/>
          </w:rPr>
          <w:drawing>
            <wp:inline distT="0" distB="0" distL="0" distR="0" wp14:anchorId="40E18574" wp14:editId="179CDC03">
              <wp:extent cx="2941983" cy="2068105"/>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lum contrast="30000"/>
                        <a:extLst>
                          <a:ext uri="{28A0092B-C50C-407E-A947-70E740481C1C}">
                            <a14:useLocalDpi xmlns:a14="http://schemas.microsoft.com/office/drawing/2010/main" val="0"/>
                          </a:ext>
                        </a:extLst>
                      </a:blip>
                      <a:srcRect/>
                      <a:stretch>
                        <a:fillRect/>
                      </a:stretch>
                    </pic:blipFill>
                    <pic:spPr bwMode="auto">
                      <a:xfrm>
                        <a:off x="0" y="0"/>
                        <a:ext cx="2971729" cy="2089016"/>
                      </a:xfrm>
                      <a:prstGeom prst="rect">
                        <a:avLst/>
                      </a:prstGeom>
                      <a:noFill/>
                      <a:ln>
                        <a:noFill/>
                      </a:ln>
                    </pic:spPr>
                  </pic:pic>
                </a:graphicData>
              </a:graphic>
            </wp:inline>
          </w:drawing>
        </w:r>
      </w:del>
    </w:p>
    <w:p w14:paraId="70B73E64" w14:textId="38F38E14" w:rsidR="00393C05" w:rsidDel="00F82E63" w:rsidRDefault="00393C05" w:rsidP="00393C05">
      <w:pPr>
        <w:pStyle w:val="Lgende"/>
        <w:jc w:val="center"/>
        <w:rPr>
          <w:ins w:id="1001" w:author="omar BENCHEKROUN" w:date="2019-01-03T17:40:00Z"/>
          <w:del w:id="1002" w:author="Mihai ARGHIR" w:date="2019-01-04T10:15:00Z"/>
          <w:rStyle w:val="shorttext"/>
          <w:rFonts w:ascii="Calibri" w:eastAsia="Times New Roman" w:hAnsi="Calibri" w:cs="Times New Roman"/>
          <w:i w:val="0"/>
          <w:iCs w:val="0"/>
          <w:color w:val="auto"/>
          <w:sz w:val="22"/>
          <w:szCs w:val="20"/>
          <w:lang w:eastAsia="fr-FR"/>
        </w:rPr>
      </w:pPr>
      <w:bookmarkStart w:id="1003" w:name="_Ref533008218"/>
      <w:del w:id="1004" w:author="Mihai ARGHIR" w:date="2019-01-04T10:15:00Z">
        <w:r w:rsidRPr="00A211B2" w:rsidDel="00F82E63">
          <w:rPr>
            <w:rStyle w:val="shorttext"/>
            <w:rFonts w:ascii="Calibri" w:eastAsia="Times New Roman" w:hAnsi="Calibri" w:cs="Times New Roman"/>
            <w:i w:val="0"/>
            <w:iCs w:val="0"/>
            <w:color w:val="auto"/>
            <w:sz w:val="22"/>
            <w:szCs w:val="20"/>
            <w:lang w:eastAsia="fr-FR"/>
          </w:rPr>
          <w:delText xml:space="preserve">Figure </w:delText>
        </w:r>
        <w:r w:rsidR="00495F01" w:rsidDel="00F82E63">
          <w:rPr>
            <w:rStyle w:val="shorttext"/>
          </w:rPr>
          <w:fldChar w:fldCharType="begin"/>
        </w:r>
        <w:r w:rsidR="00495F01" w:rsidDel="00F82E63">
          <w:rPr>
            <w:rStyle w:val="shorttext"/>
            <w:rFonts w:ascii="Calibri" w:eastAsia="Times New Roman" w:hAnsi="Calibri" w:cs="Times New Roman"/>
            <w:i w:val="0"/>
            <w:iCs w:val="0"/>
            <w:color w:val="auto"/>
            <w:sz w:val="22"/>
            <w:szCs w:val="20"/>
            <w:lang w:eastAsia="fr-FR"/>
          </w:rPr>
          <w:delInstrText xml:space="preserve"> STYLEREF 2 \s </w:delInstrText>
        </w:r>
        <w:r w:rsidR="00495F01" w:rsidDel="00F82E63">
          <w:rPr>
            <w:rStyle w:val="shorttext"/>
          </w:rPr>
          <w:fldChar w:fldCharType="separate"/>
        </w:r>
        <w:r w:rsidR="00DE0AA9" w:rsidDel="00F82E63">
          <w:rPr>
            <w:rStyle w:val="shorttext"/>
            <w:rFonts w:ascii="Calibri" w:eastAsia="Times New Roman" w:hAnsi="Calibri" w:cs="Times New Roman"/>
            <w:i w:val="0"/>
            <w:iCs w:val="0"/>
            <w:noProof/>
            <w:color w:val="auto"/>
            <w:sz w:val="22"/>
            <w:szCs w:val="20"/>
            <w:lang w:eastAsia="fr-FR"/>
          </w:rPr>
          <w:delText>1.1</w:delText>
        </w:r>
        <w:r w:rsidR="00495F01" w:rsidDel="00F82E63">
          <w:rPr>
            <w:rStyle w:val="shorttext"/>
          </w:rPr>
          <w:fldChar w:fldCharType="end"/>
        </w:r>
        <w:r w:rsidR="00495F01" w:rsidDel="00F82E63">
          <w:rPr>
            <w:rStyle w:val="shorttext"/>
            <w:rFonts w:ascii="Calibri" w:eastAsia="Times New Roman" w:hAnsi="Calibri" w:cs="Times New Roman"/>
            <w:i w:val="0"/>
            <w:iCs w:val="0"/>
            <w:color w:val="auto"/>
            <w:sz w:val="22"/>
            <w:szCs w:val="20"/>
            <w:lang w:eastAsia="fr-FR"/>
          </w:rPr>
          <w:noBreakHyphen/>
        </w:r>
        <w:r w:rsidR="00495F01" w:rsidDel="00F82E63">
          <w:rPr>
            <w:rStyle w:val="shorttext"/>
          </w:rPr>
          <w:fldChar w:fldCharType="begin"/>
        </w:r>
        <w:r w:rsidR="00495F01" w:rsidDel="00F82E63">
          <w:rPr>
            <w:rStyle w:val="shorttext"/>
            <w:rFonts w:ascii="Calibri" w:eastAsia="Times New Roman" w:hAnsi="Calibri" w:cs="Times New Roman"/>
            <w:i w:val="0"/>
            <w:iCs w:val="0"/>
            <w:color w:val="auto"/>
            <w:sz w:val="22"/>
            <w:szCs w:val="20"/>
            <w:lang w:eastAsia="fr-FR"/>
          </w:rPr>
          <w:delInstrText xml:space="preserve"> SEQ Figure \* ARABIC \s 2 </w:delInstrText>
        </w:r>
        <w:r w:rsidR="00495F01" w:rsidDel="00F82E63">
          <w:rPr>
            <w:rStyle w:val="shorttext"/>
          </w:rPr>
          <w:fldChar w:fldCharType="separate"/>
        </w:r>
      </w:del>
      <w:ins w:id="1005" w:author="omar BENCHEKROUN" w:date="2019-01-03T16:02:00Z">
        <w:del w:id="1006" w:author="Mihai ARGHIR" w:date="2019-01-04T10:15:00Z">
          <w:r w:rsidR="00DE0AA9" w:rsidDel="00F82E63">
            <w:rPr>
              <w:rStyle w:val="shorttext"/>
              <w:rFonts w:ascii="Calibri" w:eastAsia="Times New Roman" w:hAnsi="Calibri" w:cs="Times New Roman"/>
              <w:i w:val="0"/>
              <w:iCs w:val="0"/>
              <w:noProof/>
              <w:color w:val="auto"/>
              <w:sz w:val="22"/>
              <w:szCs w:val="20"/>
              <w:lang w:eastAsia="fr-FR"/>
            </w:rPr>
            <w:delText>3</w:delText>
          </w:r>
        </w:del>
      </w:ins>
      <w:del w:id="1007" w:author="Mihai ARGHIR" w:date="2019-01-04T10:15:00Z">
        <w:r w:rsidR="001C03C4" w:rsidDel="00F82E63">
          <w:rPr>
            <w:rStyle w:val="shorttext"/>
            <w:rFonts w:ascii="Calibri" w:eastAsia="Times New Roman" w:hAnsi="Calibri" w:cs="Times New Roman"/>
            <w:i w:val="0"/>
            <w:iCs w:val="0"/>
            <w:noProof/>
            <w:color w:val="auto"/>
            <w:sz w:val="22"/>
            <w:szCs w:val="20"/>
            <w:lang w:eastAsia="fr-FR"/>
          </w:rPr>
          <w:delText>1</w:delText>
        </w:r>
        <w:r w:rsidR="00495F01" w:rsidDel="00F82E63">
          <w:rPr>
            <w:rStyle w:val="shorttext"/>
          </w:rPr>
          <w:fldChar w:fldCharType="end"/>
        </w:r>
        <w:bookmarkEnd w:id="1003"/>
        <w:r w:rsidRPr="00A211B2" w:rsidDel="00F82E63">
          <w:rPr>
            <w:rStyle w:val="shorttext"/>
            <w:rFonts w:ascii="Calibri" w:eastAsia="Times New Roman" w:hAnsi="Calibri" w:cs="Times New Roman"/>
            <w:i w:val="0"/>
            <w:iCs w:val="0"/>
            <w:color w:val="auto"/>
            <w:sz w:val="22"/>
            <w:szCs w:val="20"/>
            <w:lang w:eastAsia="fr-FR"/>
          </w:rPr>
          <w:delText> : publications technique sur l’instabilité</w:delText>
        </w:r>
        <w:r w:rsidR="00581861" w:rsidDel="00F82E63">
          <w:rPr>
            <w:rStyle w:val="shorttext"/>
            <w:rFonts w:ascii="Calibri" w:eastAsia="Times New Roman" w:hAnsi="Calibri" w:cs="Times New Roman"/>
            <w:i w:val="0"/>
            <w:iCs w:val="0"/>
            <w:color w:val="auto"/>
            <w:sz w:val="22"/>
            <w:szCs w:val="20"/>
            <w:lang w:eastAsia="fr-FR"/>
          </w:rPr>
          <w:delText xml:space="preserve"> du type l’effet Morton</w:delText>
        </w:r>
        <w:r w:rsidR="00B271B7" w:rsidDel="00F82E63">
          <w:rPr>
            <w:rStyle w:val="shorttext"/>
            <w:rFonts w:ascii="Calibri" w:eastAsia="Times New Roman" w:hAnsi="Calibri" w:cs="Times New Roman"/>
            <w:i w:val="0"/>
            <w:iCs w:val="0"/>
            <w:color w:val="auto"/>
            <w:sz w:val="22"/>
            <w:szCs w:val="20"/>
            <w:lang w:eastAsia="fr-FR"/>
          </w:rPr>
          <w:delText xml:space="preserve"> </w:delText>
        </w:r>
        <w:r w:rsidRPr="00A211B2" w:rsidDel="00F82E63">
          <w:rPr>
            <w:rStyle w:val="shorttext"/>
            <w:rFonts w:ascii="Calibri" w:eastAsia="Times New Roman" w:hAnsi="Calibri" w:cs="Times New Roman"/>
            <w:i w:val="0"/>
            <w:iCs w:val="0"/>
            <w:color w:val="auto"/>
            <w:sz w:val="22"/>
            <w:szCs w:val="20"/>
            <w:lang w:eastAsia="fr-FR"/>
          </w:rPr>
          <w:delText>(</w:delText>
        </w:r>
        <w:r w:rsidDel="00F82E63">
          <w:rPr>
            <w:rStyle w:val="shorttext"/>
            <w:rFonts w:ascii="Calibri" w:eastAsia="Times New Roman" w:hAnsi="Calibri" w:cs="Times New Roman"/>
            <w:i w:val="0"/>
            <w:iCs w:val="0"/>
            <w:color w:val="auto"/>
            <w:sz w:val="22"/>
            <w:szCs w:val="20"/>
            <w:lang w:eastAsia="fr-FR"/>
          </w:rPr>
          <w:delText>Tong et al.</w:delText>
        </w:r>
        <w:r w:rsidR="00CA464E" w:rsidDel="00F82E63">
          <w:rPr>
            <w:rStyle w:val="shorttext"/>
            <w:rFonts w:ascii="Calibri" w:eastAsia="Times New Roman" w:hAnsi="Calibri" w:cs="Times New Roman"/>
            <w:i w:val="0"/>
            <w:iCs w:val="0"/>
            <w:color w:val="auto"/>
            <w:sz w:val="22"/>
            <w:szCs w:val="20"/>
            <w:lang w:eastAsia="fr-FR"/>
          </w:rPr>
          <w:delText xml:space="preserve"> </w:delText>
        </w:r>
        <w:r w:rsidR="00CA464E" w:rsidRPr="00CA464E" w:rsidDel="00F82E63">
          <w:rPr>
            <w:rStyle w:val="shorttext"/>
            <w:b/>
          </w:rPr>
          <w:fldChar w:fldCharType="begin"/>
        </w:r>
        <w:r w:rsidR="00CA464E" w:rsidRPr="00CA464E" w:rsidDel="00F82E63">
          <w:rPr>
            <w:rStyle w:val="shorttext"/>
            <w:rFonts w:ascii="Calibri" w:eastAsia="Times New Roman" w:hAnsi="Calibri" w:cs="Times New Roman"/>
            <w:b/>
            <w:i w:val="0"/>
            <w:iCs w:val="0"/>
            <w:color w:val="auto"/>
            <w:sz w:val="22"/>
            <w:szCs w:val="20"/>
            <w:lang w:eastAsia="fr-FR"/>
          </w:rPr>
          <w:delInstrText xml:space="preserve"> REF _Ref533090191 \r \h </w:delInstrText>
        </w:r>
        <w:r w:rsidR="00CA464E" w:rsidDel="00F82E63">
          <w:rPr>
            <w:rStyle w:val="shorttext"/>
            <w:rFonts w:ascii="Calibri" w:eastAsia="Times New Roman" w:hAnsi="Calibri" w:cs="Times New Roman"/>
            <w:b/>
            <w:i w:val="0"/>
            <w:iCs w:val="0"/>
            <w:color w:val="auto"/>
            <w:sz w:val="22"/>
            <w:szCs w:val="20"/>
            <w:lang w:eastAsia="fr-FR"/>
          </w:rPr>
          <w:delInstrText xml:space="preserve"> \* MERGEFORMAT </w:delInstrText>
        </w:r>
        <w:r w:rsidR="00CA464E" w:rsidRPr="00CA464E" w:rsidDel="00F82E63">
          <w:rPr>
            <w:rStyle w:val="shorttext"/>
            <w:b/>
          </w:rPr>
        </w:r>
        <w:r w:rsidR="00CA464E" w:rsidRPr="00CA464E" w:rsidDel="00F82E63">
          <w:rPr>
            <w:rStyle w:val="shorttext"/>
            <w:b/>
          </w:rPr>
          <w:fldChar w:fldCharType="separate"/>
        </w:r>
        <w:r w:rsidR="001C03C4" w:rsidDel="00F82E63">
          <w:rPr>
            <w:rStyle w:val="shorttext"/>
            <w:rFonts w:ascii="Calibri" w:eastAsia="Times New Roman" w:hAnsi="Calibri" w:cs="Times New Roman"/>
            <w:b/>
            <w:i w:val="0"/>
            <w:iCs w:val="0"/>
            <w:color w:val="auto"/>
            <w:sz w:val="22"/>
            <w:szCs w:val="20"/>
            <w:lang w:eastAsia="fr-FR"/>
          </w:rPr>
          <w:delText>[3]</w:delText>
        </w:r>
        <w:r w:rsidR="00CA464E" w:rsidRPr="00CA464E" w:rsidDel="00F82E63">
          <w:rPr>
            <w:rStyle w:val="shorttext"/>
            <w:b/>
          </w:rPr>
          <w:fldChar w:fldCharType="end"/>
        </w:r>
        <w:r w:rsidR="00827508" w:rsidDel="00F82E63">
          <w:rPr>
            <w:rStyle w:val="shorttext"/>
            <w:rFonts w:ascii="Calibri" w:eastAsia="Times New Roman" w:hAnsi="Calibri" w:cs="Times New Roman"/>
            <w:i w:val="0"/>
            <w:iCs w:val="0"/>
            <w:color w:val="auto"/>
            <w:sz w:val="22"/>
            <w:szCs w:val="20"/>
            <w:lang w:eastAsia="fr-FR"/>
          </w:rPr>
          <w:delText xml:space="preserve"> </w:delText>
        </w:r>
      </w:del>
      <w:ins w:id="1008" w:author="omar BENCHEKROUN" w:date="2019-01-03T16:03:00Z">
        <w:del w:id="1009" w:author="Mihai ARGHIR" w:date="2019-01-04T10:15:00Z">
          <w:r w:rsidR="000D5624" w:rsidDel="00F82E63">
            <w:rPr>
              <w:rStyle w:val="shorttext"/>
            </w:rPr>
            <w:fldChar w:fldCharType="begin"/>
          </w:r>
          <w:r w:rsidR="000D5624" w:rsidDel="00F82E63">
            <w:rPr>
              <w:rStyle w:val="shorttext"/>
              <w:rFonts w:ascii="Calibri" w:eastAsia="Times New Roman" w:hAnsi="Calibri" w:cs="Times New Roman"/>
              <w:i w:val="0"/>
              <w:iCs w:val="0"/>
              <w:color w:val="auto"/>
              <w:sz w:val="22"/>
              <w:szCs w:val="20"/>
              <w:lang w:eastAsia="fr-FR"/>
            </w:rPr>
            <w:delInstrText xml:space="preserve"> REF _Ref534294786 \r \h </w:delInstrText>
          </w:r>
        </w:del>
      </w:ins>
      <w:del w:id="1010" w:author="Mihai ARGHIR" w:date="2019-01-04T10:15:00Z">
        <w:r w:rsidR="000D5624" w:rsidDel="00F82E63">
          <w:rPr>
            <w:rStyle w:val="shorttext"/>
          </w:rPr>
        </w:r>
        <w:r w:rsidR="000D5624" w:rsidDel="00F82E63">
          <w:rPr>
            <w:rStyle w:val="shorttext"/>
          </w:rPr>
          <w:fldChar w:fldCharType="separate"/>
        </w:r>
      </w:del>
      <w:ins w:id="1011" w:author="omar BENCHEKROUN" w:date="2019-01-03T16:03:00Z">
        <w:del w:id="1012" w:author="Mihai ARGHIR" w:date="2019-01-04T10:15:00Z">
          <w:r w:rsidR="000D5624" w:rsidDel="00F82E63">
            <w:rPr>
              <w:rStyle w:val="shorttext"/>
              <w:rFonts w:ascii="Calibri" w:eastAsia="Times New Roman" w:hAnsi="Calibri" w:cs="Times New Roman"/>
              <w:i w:val="0"/>
              <w:iCs w:val="0"/>
              <w:color w:val="auto"/>
              <w:sz w:val="22"/>
              <w:szCs w:val="20"/>
              <w:lang w:eastAsia="fr-FR"/>
            </w:rPr>
            <w:delText>[8]</w:delText>
          </w:r>
          <w:r w:rsidR="000D5624" w:rsidDel="00F82E63">
            <w:rPr>
              <w:rStyle w:val="shorttext"/>
            </w:rPr>
            <w:fldChar w:fldCharType="end"/>
          </w:r>
        </w:del>
      </w:ins>
      <w:del w:id="1013" w:author="Mihai ARGHIR" w:date="2019-01-04T10:15:00Z">
        <w:r w:rsidRPr="00894290" w:rsidDel="00F82E63">
          <w:rPr>
            <w:rStyle w:val="shorttext"/>
            <w:rFonts w:ascii="Calibri" w:eastAsia="Times New Roman" w:hAnsi="Calibri" w:cs="Times New Roman"/>
            <w:i w:val="0"/>
            <w:iCs w:val="0"/>
            <w:color w:val="auto"/>
            <w:sz w:val="22"/>
            <w:szCs w:val="20"/>
            <w:lang w:eastAsia="fr-FR"/>
          </w:rPr>
          <w:delText>)</w:delText>
        </w:r>
      </w:del>
    </w:p>
    <w:p w14:paraId="13D758E2" w14:textId="77777777" w:rsidR="006C2807" w:rsidRPr="006C2807" w:rsidRDefault="006C2807">
      <w:pPr>
        <w:rPr>
          <w:rPrChange w:id="1014" w:author="omar BENCHEKROUN" w:date="2019-01-03T17:40:00Z">
            <w:rPr>
              <w:rStyle w:val="shorttext"/>
              <w:rFonts w:ascii="Calibri" w:eastAsia="Times New Roman" w:hAnsi="Calibri" w:cs="Times New Roman"/>
              <w:i w:val="0"/>
              <w:iCs w:val="0"/>
              <w:color w:val="auto"/>
              <w:sz w:val="22"/>
              <w:szCs w:val="20"/>
              <w:lang w:eastAsia="fr-FR"/>
            </w:rPr>
          </w:rPrChange>
        </w:rPr>
        <w:pPrChange w:id="1015" w:author="omar BENCHEKROUN" w:date="2019-01-03T17:40:00Z">
          <w:pPr>
            <w:pStyle w:val="Lgende"/>
            <w:jc w:val="center"/>
          </w:pPr>
        </w:pPrChange>
      </w:pPr>
    </w:p>
    <w:p w14:paraId="5DBFE2EE" w14:textId="0CB1C5EF" w:rsidR="00322FC9" w:rsidRPr="00D72AC9" w:rsidDel="00D72AC9" w:rsidRDefault="00393C05" w:rsidP="00523E9E">
      <w:pPr>
        <w:pStyle w:val="Titre3"/>
        <w:ind w:left="709"/>
        <w:rPr>
          <w:del w:id="1016" w:author="omar BENCHEKROUN" w:date="2019-01-03T17:58:00Z"/>
          <w:color w:val="FF0000"/>
          <w:rPrChange w:id="1017" w:author="omar BENCHEKROUN" w:date="2019-01-03T17:58:00Z">
            <w:rPr>
              <w:del w:id="1018" w:author="omar BENCHEKROUN" w:date="2019-01-03T17:58:00Z"/>
            </w:rPr>
          </w:rPrChange>
        </w:rPr>
      </w:pPr>
      <w:bookmarkStart w:id="1019" w:name="_Toc534294720"/>
      <w:del w:id="1020" w:author="omar BENCHEKROUN" w:date="2019-01-03T17:58:00Z">
        <w:r w:rsidRPr="00D72AC9" w:rsidDel="00D72AC9">
          <w:rPr>
            <w:color w:val="FF0000"/>
            <w:rPrChange w:id="1021" w:author="omar BENCHEKROUN" w:date="2019-01-03T17:58:00Z">
              <w:rPr/>
            </w:rPrChange>
          </w:rPr>
          <w:delText>Mise en évidence par cas industriel</w:delText>
        </w:r>
        <w:r w:rsidR="00C4091E" w:rsidRPr="00D72AC9" w:rsidDel="00D72AC9">
          <w:rPr>
            <w:color w:val="FF0000"/>
            <w:rPrChange w:id="1022" w:author="omar BENCHEKROUN" w:date="2019-01-03T17:58:00Z">
              <w:rPr/>
            </w:rPrChange>
          </w:rPr>
          <w:delText>s</w:delText>
        </w:r>
        <w:bookmarkEnd w:id="1019"/>
        <w:r w:rsidRPr="00D72AC9" w:rsidDel="00D72AC9">
          <w:rPr>
            <w:color w:val="FF0000"/>
            <w:rPrChange w:id="1023" w:author="omar BENCHEKROUN" w:date="2019-01-03T17:58:00Z">
              <w:rPr/>
            </w:rPrChange>
          </w:rPr>
          <w:delText xml:space="preserve"> </w:delText>
        </w:r>
      </w:del>
    </w:p>
    <w:p w14:paraId="086F555F" w14:textId="1B0324AA" w:rsidR="0028373A" w:rsidRPr="00D72AC9" w:rsidDel="00D72AC9" w:rsidRDefault="0028373A" w:rsidP="0028373A">
      <w:pPr>
        <w:rPr>
          <w:del w:id="1024" w:author="omar BENCHEKROUN" w:date="2019-01-03T17:58:00Z"/>
          <w:color w:val="FF0000"/>
          <w:rPrChange w:id="1025" w:author="omar BENCHEKROUN" w:date="2019-01-03T17:58:00Z">
            <w:rPr>
              <w:del w:id="1026" w:author="omar BENCHEKROUN" w:date="2019-01-03T17:58:00Z"/>
            </w:rPr>
          </w:rPrChange>
        </w:rPr>
      </w:pPr>
    </w:p>
    <w:p w14:paraId="14F9A8D7" w14:textId="7E0E671D" w:rsidR="0044278E" w:rsidRPr="00D72AC9" w:rsidDel="00D72AC9" w:rsidRDefault="0044278E">
      <w:pPr>
        <w:spacing w:line="360" w:lineRule="auto"/>
        <w:ind w:firstLine="708"/>
        <w:rPr>
          <w:del w:id="1027" w:author="omar BENCHEKROUN" w:date="2019-01-03T17:58:00Z"/>
          <w:color w:val="FF0000"/>
          <w:rPrChange w:id="1028" w:author="omar BENCHEKROUN" w:date="2019-01-03T17:58:00Z">
            <w:rPr>
              <w:del w:id="1029" w:author="omar BENCHEKROUN" w:date="2019-01-03T17:58:00Z"/>
            </w:rPr>
          </w:rPrChange>
        </w:rPr>
      </w:pPr>
      <w:del w:id="1030" w:author="omar BENCHEKROUN" w:date="2019-01-03T17:58:00Z">
        <w:r w:rsidRPr="00D72AC9" w:rsidDel="00D72AC9">
          <w:rPr>
            <w:color w:val="FF0000"/>
            <w:rPrChange w:id="1031" w:author="omar BENCHEKROUN" w:date="2019-01-03T17:58:00Z">
              <w:rPr/>
            </w:rPrChange>
          </w:rPr>
          <w:delText xml:space="preserve">En 2008, Schmied, Pozivil et al. </w:delText>
        </w:r>
        <w:r w:rsidR="004A32CA" w:rsidRPr="00D72AC9" w:rsidDel="00D72AC9">
          <w:rPr>
            <w:b/>
            <w:color w:val="FF0000"/>
            <w:rPrChange w:id="1032" w:author="omar BENCHEKROUN" w:date="2019-01-03T17:58:00Z">
              <w:rPr>
                <w:b/>
              </w:rPr>
            </w:rPrChange>
          </w:rPr>
          <w:fldChar w:fldCharType="begin"/>
        </w:r>
        <w:r w:rsidR="004A32CA" w:rsidRPr="00D72AC9" w:rsidDel="00D72AC9">
          <w:rPr>
            <w:b/>
            <w:color w:val="FF0000"/>
            <w:rPrChange w:id="1033" w:author="omar BENCHEKROUN" w:date="2019-01-03T17:58:00Z">
              <w:rPr>
                <w:b/>
              </w:rPr>
            </w:rPrChange>
          </w:rPr>
          <w:delInstrText xml:space="preserve"> REF _Ref533090559 \r \h  \* MERGEFORMAT </w:delInstrText>
        </w:r>
        <w:r w:rsidR="004A32CA" w:rsidRPr="000C6533" w:rsidDel="00D72AC9">
          <w:rPr>
            <w:b/>
            <w:color w:val="FF0000"/>
          </w:rPr>
        </w:r>
        <w:r w:rsidR="004A32CA" w:rsidRPr="00D72AC9" w:rsidDel="00D72AC9">
          <w:rPr>
            <w:b/>
            <w:color w:val="FF0000"/>
            <w:rPrChange w:id="1034" w:author="omar BENCHEKROUN" w:date="2019-01-03T17:58:00Z">
              <w:rPr>
                <w:b/>
              </w:rPr>
            </w:rPrChange>
          </w:rPr>
          <w:fldChar w:fldCharType="separate"/>
        </w:r>
      </w:del>
      <w:del w:id="1035" w:author="omar BENCHEKROUN" w:date="2019-01-03T15:58:00Z">
        <w:r w:rsidR="001C03C4" w:rsidRPr="00D72AC9" w:rsidDel="00DE0AA9">
          <w:rPr>
            <w:b/>
            <w:color w:val="FF0000"/>
            <w:rPrChange w:id="1036" w:author="omar BENCHEKROUN" w:date="2019-01-03T17:58:00Z">
              <w:rPr>
                <w:b/>
              </w:rPr>
            </w:rPrChange>
          </w:rPr>
          <w:delText>[4]</w:delText>
        </w:r>
      </w:del>
      <w:del w:id="1037" w:author="omar BENCHEKROUN" w:date="2019-01-03T17:58:00Z">
        <w:r w:rsidR="004A32CA" w:rsidRPr="00D72AC9" w:rsidDel="00D72AC9">
          <w:rPr>
            <w:b/>
            <w:color w:val="FF0000"/>
            <w:rPrChange w:id="1038" w:author="omar BENCHEKROUN" w:date="2019-01-03T17:58:00Z">
              <w:rPr>
                <w:b/>
              </w:rPr>
            </w:rPrChange>
          </w:rPr>
          <w:fldChar w:fldCharType="end"/>
        </w:r>
        <w:r w:rsidR="004A32CA" w:rsidRPr="00D72AC9" w:rsidDel="00D72AC9">
          <w:rPr>
            <w:b/>
            <w:color w:val="FF0000"/>
            <w:rPrChange w:id="1039" w:author="omar BENCHEKROUN" w:date="2019-01-03T17:58:00Z">
              <w:rPr>
                <w:b/>
              </w:rPr>
            </w:rPrChange>
          </w:rPr>
          <w:delText xml:space="preserve"> </w:delText>
        </w:r>
        <w:r w:rsidRPr="00D72AC9" w:rsidDel="00D72AC9">
          <w:rPr>
            <w:color w:val="FF0000"/>
            <w:rPrChange w:id="1040" w:author="omar BENCHEKROUN" w:date="2019-01-03T17:58:00Z">
              <w:rPr/>
            </w:rPrChange>
          </w:rPr>
          <w:delText>ont publié une étude du cas concernant un turbo-détenteur accouplé avec un compresseur utilisé en industrie cryogénique</w:delText>
        </w:r>
        <w:r w:rsidR="00276C82" w:rsidRPr="00D72AC9" w:rsidDel="00D72AC9">
          <w:rPr>
            <w:color w:val="FF0000"/>
            <w:rPrChange w:id="1041" w:author="omar BENCHEKROUN" w:date="2019-01-03T17:58:00Z">
              <w:rPr/>
            </w:rPrChange>
          </w:rPr>
          <w:delText>. Cette machine servait</w:delText>
        </w:r>
        <w:r w:rsidRPr="00D72AC9" w:rsidDel="00D72AC9">
          <w:rPr>
            <w:color w:val="FF0000"/>
            <w:rPrChange w:id="1042" w:author="omar BENCHEKROUN" w:date="2019-01-03T17:58:00Z">
              <w:rPr/>
            </w:rPrChange>
          </w:rPr>
          <w:delText xml:space="preserve"> à fournir la réfrigération pour le procédé de purification des gaz résiduaires dans une usine de traitement de l'éthylène. Le turbo-détenteur possédait des disques lourds en porte-à-faux et un rotor rigide qui fonctionn</w:delText>
        </w:r>
        <w:r w:rsidR="00140F06" w:rsidRPr="00D72AC9" w:rsidDel="00D72AC9">
          <w:rPr>
            <w:color w:val="FF0000"/>
            <w:rPrChange w:id="1043" w:author="omar BENCHEKROUN" w:date="2019-01-03T17:58:00Z">
              <w:rPr/>
            </w:rPrChange>
          </w:rPr>
          <w:delText>ait</w:delText>
        </w:r>
        <w:r w:rsidRPr="00D72AC9" w:rsidDel="00D72AC9">
          <w:rPr>
            <w:color w:val="FF0000"/>
            <w:rPrChange w:id="1044" w:author="omar BENCHEKROUN" w:date="2019-01-03T17:58:00Z">
              <w:rPr/>
            </w:rPrChange>
          </w:rPr>
          <w:delText xml:space="preserve"> aux </w:delText>
        </w:r>
      </w:del>
      <w:ins w:id="1045" w:author="Mihai ARGHIR" w:date="2019-01-03T11:53:00Z">
        <w:del w:id="1046" w:author="omar BENCHEKROUN" w:date="2019-01-03T17:58:00Z">
          <w:r w:rsidR="007C7181" w:rsidRPr="00D72AC9" w:rsidDel="00D72AC9">
            <w:rPr>
              <w:color w:val="FF0000"/>
              <w:rPrChange w:id="1047" w:author="omar BENCHEKROUN" w:date="2019-01-03T17:58:00Z">
                <w:rPr/>
              </w:rPrChange>
            </w:rPr>
            <w:delText xml:space="preserve">à des </w:delText>
          </w:r>
        </w:del>
      </w:ins>
      <w:del w:id="1048" w:author="omar BENCHEKROUN" w:date="2019-01-03T17:58:00Z">
        <w:r w:rsidRPr="00D72AC9" w:rsidDel="00D72AC9">
          <w:rPr>
            <w:color w:val="FF0000"/>
            <w:rPrChange w:id="1049" w:author="omar BENCHEKROUN" w:date="2019-01-03T17:58:00Z">
              <w:rPr/>
            </w:rPrChange>
          </w:rPr>
          <w:delText xml:space="preserve">vitesses élevées vers </w:delText>
        </w:r>
      </w:del>
      <w:ins w:id="1050" w:author="Mihai ARGHIR" w:date="2019-01-03T11:54:00Z">
        <w:del w:id="1051" w:author="omar BENCHEKROUN" w:date="2019-01-03T17:58:00Z">
          <w:r w:rsidR="007C7181" w:rsidRPr="00D72AC9" w:rsidDel="00D72AC9">
            <w:rPr>
              <w:color w:val="FF0000"/>
              <w:rPrChange w:id="1052" w:author="omar BENCHEKROUN" w:date="2019-01-03T17:58:00Z">
                <w:rPr/>
              </w:rPrChange>
            </w:rPr>
            <w:delText xml:space="preserve">proches de </w:delText>
          </w:r>
        </w:del>
      </w:ins>
      <w:del w:id="1053" w:author="omar BENCHEKROUN" w:date="2019-01-03T17:58:00Z">
        <w:r w:rsidRPr="00D72AC9" w:rsidDel="00D72AC9">
          <w:rPr>
            <w:color w:val="FF0000"/>
            <w:rPrChange w:id="1054" w:author="omar BENCHEKROUN" w:date="2019-01-03T17:58:00Z">
              <w:rPr/>
            </w:rPrChange>
          </w:rPr>
          <w:delText xml:space="preserve">18600 tr/min. Pendant un test de fonctionnement, </w:delText>
        </w:r>
      </w:del>
      <w:ins w:id="1055" w:author="Mihai ARGHIR" w:date="2019-01-03T11:54:00Z">
        <w:del w:id="1056" w:author="omar BENCHEKROUN" w:date="2019-01-03T17:58:00Z">
          <w:r w:rsidR="007C7181" w:rsidRPr="00D72AC9" w:rsidDel="00D72AC9">
            <w:rPr>
              <w:color w:val="FF0000"/>
              <w:rPrChange w:id="1057" w:author="omar BENCHEKROUN" w:date="2019-01-03T17:58:00Z">
                <w:rPr/>
              </w:rPrChange>
            </w:rPr>
            <w:delText>l</w:delText>
          </w:r>
        </w:del>
      </w:ins>
      <w:del w:id="1058" w:author="omar BENCHEKROUN" w:date="2019-01-03T17:58:00Z">
        <w:r w:rsidRPr="00D72AC9" w:rsidDel="00D72AC9">
          <w:rPr>
            <w:color w:val="FF0000"/>
            <w:rPrChange w:id="1059" w:author="omar BENCHEKROUN" w:date="2019-01-03T17:58:00Z">
              <w:rPr/>
            </w:rPrChange>
          </w:rPr>
          <w:delText>les vibrations synchrones ont été mesurées</w:delText>
        </w:r>
      </w:del>
      <w:ins w:id="1060" w:author="Mihai ARGHIR" w:date="2019-01-03T11:56:00Z">
        <w:del w:id="1061" w:author="omar BENCHEKROUN" w:date="2019-01-03T17:58:00Z">
          <w:r w:rsidR="007C7181" w:rsidRPr="00D72AC9" w:rsidDel="00D72AC9">
            <w:rPr>
              <w:color w:val="FF0000"/>
              <w:rPrChange w:id="1062" w:author="omar BENCHEKROUN" w:date="2019-01-03T17:58:00Z">
                <w:rPr/>
              </w:rPrChange>
            </w:rPr>
            <w:delText xml:space="preserve"> </w:delText>
          </w:r>
        </w:del>
      </w:ins>
      <w:ins w:id="1063" w:author="Mihai ARGHIR" w:date="2019-01-03T11:54:00Z">
        <w:del w:id="1064" w:author="omar BENCHEKROUN" w:date="2019-01-03T17:58:00Z">
          <w:r w:rsidR="007C7181" w:rsidRPr="00D72AC9" w:rsidDel="00D72AC9">
            <w:rPr>
              <w:color w:val="FF0000"/>
              <w:rPrChange w:id="1065" w:author="omar BENCHEKROUN" w:date="2019-01-03T17:58:00Z">
                <w:rPr/>
              </w:rPrChange>
            </w:rPr>
            <w:delText xml:space="preserve">ont </w:delText>
          </w:r>
        </w:del>
      </w:ins>
      <w:del w:id="1066" w:author="omar BENCHEKROUN" w:date="2019-01-03T17:58:00Z">
        <w:r w:rsidRPr="00D72AC9" w:rsidDel="00D72AC9">
          <w:rPr>
            <w:color w:val="FF0000"/>
            <w:rPrChange w:id="1067" w:author="omar BENCHEKROUN" w:date="2019-01-03T17:58:00Z">
              <w:rPr/>
            </w:rPrChange>
          </w:rPr>
          <w:delText xml:space="preserve"> et elles commençaient</w:delText>
        </w:r>
      </w:del>
      <w:ins w:id="1068" w:author="Mihai ARGHIR" w:date="2019-01-03T11:57:00Z">
        <w:del w:id="1069" w:author="omar BENCHEKROUN" w:date="2019-01-03T17:58:00Z">
          <w:r w:rsidR="007C7181" w:rsidRPr="00D72AC9" w:rsidDel="00D72AC9">
            <w:rPr>
              <w:color w:val="FF0000"/>
              <w:rPrChange w:id="1070" w:author="omar BENCHEKROUN" w:date="2019-01-03T17:58:00Z">
                <w:rPr/>
              </w:rPrChange>
            </w:rPr>
            <w:delText>cé</w:delText>
          </w:r>
        </w:del>
      </w:ins>
      <w:del w:id="1071" w:author="omar BENCHEKROUN" w:date="2019-01-03T17:58:00Z">
        <w:r w:rsidRPr="00D72AC9" w:rsidDel="00D72AC9">
          <w:rPr>
            <w:color w:val="FF0000"/>
            <w:rPrChange w:id="1072" w:author="omar BENCHEKROUN" w:date="2019-01-03T17:58:00Z">
              <w:rPr/>
            </w:rPrChange>
          </w:rPr>
          <w:delText xml:space="preserve"> à monter </w:delText>
        </w:r>
      </w:del>
      <w:ins w:id="1073" w:author="Mihai ARGHIR" w:date="2019-01-03T11:56:00Z">
        <w:del w:id="1074" w:author="omar BENCHEKROUN" w:date="2019-01-03T17:58:00Z">
          <w:r w:rsidR="007C7181" w:rsidRPr="00D72AC9" w:rsidDel="00D72AC9">
            <w:rPr>
              <w:color w:val="FF0000"/>
              <w:rPrChange w:id="1075" w:author="omar BENCHEKROUN" w:date="2019-01-03T17:58:00Z">
                <w:rPr/>
              </w:rPrChange>
            </w:rPr>
            <w:delText xml:space="preserve">augmenter </w:delText>
          </w:r>
        </w:del>
      </w:ins>
      <w:del w:id="1076" w:author="omar BENCHEKROUN" w:date="2019-01-03T17:58:00Z">
        <w:r w:rsidRPr="00D72AC9" w:rsidDel="00D72AC9">
          <w:rPr>
            <w:color w:val="FF0000"/>
            <w:rPrChange w:id="1077" w:author="omar BENCHEKROUN" w:date="2019-01-03T17:58:00Z">
              <w:rPr/>
            </w:rPrChange>
          </w:rPr>
          <w:delText>brusquement juste</w:delText>
        </w:r>
      </w:del>
      <w:ins w:id="1078" w:author="Mihai ARGHIR" w:date="2019-01-03T11:56:00Z">
        <w:del w:id="1079" w:author="omar BENCHEKROUN" w:date="2019-01-03T17:58:00Z">
          <w:r w:rsidR="007C7181" w:rsidRPr="00D72AC9" w:rsidDel="00D72AC9">
            <w:rPr>
              <w:color w:val="FF0000"/>
              <w:rPrChange w:id="1080" w:author="omar BENCHEKROUN" w:date="2019-01-03T17:58:00Z">
                <w:rPr/>
              </w:rPrChange>
            </w:rPr>
            <w:delText xml:space="preserve">après </w:delText>
          </w:r>
        </w:del>
      </w:ins>
      <w:ins w:id="1081" w:author="Mihai ARGHIR" w:date="2019-01-03T11:57:00Z">
        <w:del w:id="1082" w:author="omar BENCHEKROUN" w:date="2019-01-03T17:58:00Z">
          <w:r w:rsidR="007C7181" w:rsidRPr="00D72AC9" w:rsidDel="00D72AC9">
            <w:rPr>
              <w:color w:val="FF0000"/>
              <w:rPrChange w:id="1083" w:author="omar BENCHEKROUN" w:date="2019-01-03T17:58:00Z">
                <w:rPr/>
              </w:rPrChange>
            </w:rPr>
            <w:delText xml:space="preserve">le </w:delText>
          </w:r>
        </w:del>
      </w:ins>
      <w:ins w:id="1084" w:author="Mihai ARGHIR" w:date="2019-01-03T11:56:00Z">
        <w:del w:id="1085" w:author="omar BENCHEKROUN" w:date="2019-01-03T17:58:00Z">
          <w:r w:rsidR="007C7181" w:rsidRPr="00D72AC9" w:rsidDel="00D72AC9">
            <w:rPr>
              <w:color w:val="FF0000"/>
              <w:rPrChange w:id="1086" w:author="omar BENCHEKROUN" w:date="2019-01-03T17:58:00Z">
                <w:rPr/>
              </w:rPrChange>
            </w:rPr>
            <w:delText>dépassement lég</w:delText>
          </w:r>
        </w:del>
      </w:ins>
      <w:ins w:id="1087" w:author="Mihai ARGHIR" w:date="2019-01-03T11:57:00Z">
        <w:del w:id="1088" w:author="omar BENCHEKROUN" w:date="2019-01-03T17:58:00Z">
          <w:r w:rsidR="007C7181" w:rsidRPr="00D72AC9" w:rsidDel="00D72AC9">
            <w:rPr>
              <w:color w:val="FF0000"/>
              <w:rPrChange w:id="1089" w:author="omar BENCHEKROUN" w:date="2019-01-03T17:58:00Z">
                <w:rPr/>
              </w:rPrChange>
            </w:rPr>
            <w:delText>er</w:delText>
          </w:r>
        </w:del>
      </w:ins>
      <w:ins w:id="1090" w:author="Mihai ARGHIR" w:date="2019-01-03T11:56:00Z">
        <w:del w:id="1091" w:author="omar BENCHEKROUN" w:date="2019-01-03T17:58:00Z">
          <w:r w:rsidR="007C7181" w:rsidRPr="00D72AC9" w:rsidDel="00D72AC9">
            <w:rPr>
              <w:color w:val="FF0000"/>
              <w:rPrChange w:id="1092" w:author="omar BENCHEKROUN" w:date="2019-01-03T17:58:00Z">
                <w:rPr/>
              </w:rPrChange>
            </w:rPr>
            <w:delText xml:space="preserve"> </w:delText>
          </w:r>
        </w:del>
      </w:ins>
      <w:ins w:id="1093" w:author="Mihai ARGHIR" w:date="2019-01-03T11:57:00Z">
        <w:del w:id="1094" w:author="omar BENCHEKROUN" w:date="2019-01-03T17:58:00Z">
          <w:r w:rsidR="007C7181" w:rsidRPr="00D72AC9" w:rsidDel="00D72AC9">
            <w:rPr>
              <w:color w:val="FF0000"/>
              <w:rPrChange w:id="1095" w:author="omar BENCHEKROUN" w:date="2019-01-03T17:58:00Z">
                <w:rPr/>
              </w:rPrChange>
            </w:rPr>
            <w:delText xml:space="preserve">de </w:delText>
          </w:r>
        </w:del>
      </w:ins>
      <w:del w:id="1096" w:author="omar BENCHEKROUN" w:date="2019-01-03T17:58:00Z">
        <w:r w:rsidRPr="00D72AC9" w:rsidDel="00D72AC9">
          <w:rPr>
            <w:color w:val="FF0000"/>
            <w:rPrChange w:id="1097" w:author="omar BENCHEKROUN" w:date="2019-01-03T17:58:00Z">
              <w:rPr/>
            </w:rPrChange>
          </w:rPr>
          <w:delText xml:space="preserve"> au-dessus de la vitesse nominale (</w:delText>
        </w:r>
        <w:r w:rsidRPr="00D72AC9" w:rsidDel="00D72AC9">
          <w:rPr>
            <w:rStyle w:val="shorttext"/>
            <w:b/>
            <w:color w:val="FF0000"/>
            <w:rPrChange w:id="1098" w:author="omar BENCHEKROUN" w:date="2019-01-03T17:58:00Z">
              <w:rPr>
                <w:rStyle w:val="shorttext"/>
                <w:b/>
              </w:rPr>
            </w:rPrChange>
          </w:rPr>
          <w:fldChar w:fldCharType="begin"/>
        </w:r>
        <w:r w:rsidRPr="00D72AC9" w:rsidDel="00D72AC9">
          <w:rPr>
            <w:rStyle w:val="shorttext"/>
            <w:b/>
            <w:color w:val="FF0000"/>
            <w:rPrChange w:id="1099" w:author="omar BENCHEKROUN" w:date="2019-01-03T17:58:00Z">
              <w:rPr>
                <w:rStyle w:val="shorttext"/>
                <w:b/>
              </w:rPr>
            </w:rPrChange>
          </w:rPr>
          <w:delInstrText xml:space="preserve"> REF _Ref523734709 \h  \* MERGEFORMAT </w:delInstrText>
        </w:r>
        <w:r w:rsidRPr="000C6533" w:rsidDel="00D72AC9">
          <w:rPr>
            <w:rStyle w:val="shorttext"/>
            <w:b/>
            <w:color w:val="FF0000"/>
          </w:rPr>
        </w:r>
        <w:r w:rsidRPr="00D72AC9" w:rsidDel="00D72AC9">
          <w:rPr>
            <w:rStyle w:val="shorttext"/>
            <w:b/>
            <w:color w:val="FF0000"/>
            <w:rPrChange w:id="1100" w:author="omar BENCHEKROUN" w:date="2019-01-03T17:58:00Z">
              <w:rPr>
                <w:rStyle w:val="shorttext"/>
                <w:b/>
              </w:rPr>
            </w:rPrChange>
          </w:rPr>
          <w:fldChar w:fldCharType="separate"/>
        </w:r>
      </w:del>
      <w:del w:id="1101" w:author="omar BENCHEKROUN" w:date="2019-01-03T15:58:00Z">
        <w:r w:rsidR="001C03C4" w:rsidRPr="00D72AC9" w:rsidDel="00DE0AA9">
          <w:rPr>
            <w:rStyle w:val="shorttext"/>
            <w:b/>
            <w:color w:val="FF0000"/>
            <w:rPrChange w:id="1102" w:author="omar BENCHEKROUN" w:date="2019-01-03T17:58:00Z">
              <w:rPr>
                <w:rStyle w:val="shorttext"/>
                <w:b/>
              </w:rPr>
            </w:rPrChange>
          </w:rPr>
          <w:delText xml:space="preserve">Figure </w:delText>
        </w:r>
        <w:r w:rsidR="001C03C4" w:rsidRPr="00D72AC9" w:rsidDel="00DE0AA9">
          <w:rPr>
            <w:rStyle w:val="shorttext"/>
            <w:b/>
            <w:noProof/>
            <w:color w:val="FF0000"/>
            <w:rPrChange w:id="1103" w:author="omar BENCHEKROUN" w:date="2019-01-03T17:58:00Z">
              <w:rPr>
                <w:rStyle w:val="shorttext"/>
                <w:b/>
                <w:noProof/>
              </w:rPr>
            </w:rPrChange>
          </w:rPr>
          <w:delText>1.1</w:delText>
        </w:r>
        <w:r w:rsidR="001C03C4" w:rsidRPr="00D72AC9" w:rsidDel="00DE0AA9">
          <w:rPr>
            <w:rStyle w:val="shorttext"/>
            <w:b/>
            <w:noProof/>
            <w:color w:val="FF0000"/>
            <w:rPrChange w:id="1104" w:author="omar BENCHEKROUN" w:date="2019-01-03T17:58:00Z">
              <w:rPr>
                <w:rStyle w:val="shorttext"/>
                <w:b/>
                <w:noProof/>
              </w:rPr>
            </w:rPrChange>
          </w:rPr>
          <w:noBreakHyphen/>
          <w:delText>2</w:delText>
        </w:r>
      </w:del>
      <w:del w:id="1105" w:author="omar BENCHEKROUN" w:date="2019-01-03T17:58:00Z">
        <w:r w:rsidRPr="00D72AC9" w:rsidDel="00D72AC9">
          <w:rPr>
            <w:rStyle w:val="shorttext"/>
            <w:b/>
            <w:color w:val="FF0000"/>
            <w:rPrChange w:id="1106" w:author="omar BENCHEKROUN" w:date="2019-01-03T17:58:00Z">
              <w:rPr>
                <w:rStyle w:val="shorttext"/>
                <w:b/>
              </w:rPr>
            </w:rPrChange>
          </w:rPr>
          <w:fldChar w:fldCharType="end"/>
        </w:r>
        <w:r w:rsidRPr="00D72AC9" w:rsidDel="00D72AC9">
          <w:rPr>
            <w:rStyle w:val="shorttext"/>
            <w:color w:val="FF0000"/>
            <w:rPrChange w:id="1107" w:author="omar BENCHEKROUN" w:date="2019-01-03T17:58:00Z">
              <w:rPr>
                <w:rStyle w:val="shorttext"/>
              </w:rPr>
            </w:rPrChange>
          </w:rPr>
          <w:delText>)</w:delText>
        </w:r>
        <w:r w:rsidRPr="00D72AC9" w:rsidDel="00D72AC9">
          <w:rPr>
            <w:color w:val="FF0000"/>
            <w:rPrChange w:id="1108" w:author="omar BENCHEKROUN" w:date="2019-01-03T17:58:00Z">
              <w:rPr/>
            </w:rPrChange>
          </w:rPr>
          <w:delText>. Les diagrammes polaires des mesures</w:delText>
        </w:r>
      </w:del>
      <w:ins w:id="1109" w:author="Mihai ARGHIR" w:date="2019-01-03T11:59:00Z">
        <w:del w:id="1110" w:author="omar BENCHEKROUN" w:date="2019-01-03T17:58:00Z">
          <w:r w:rsidR="007C7181" w:rsidRPr="00D72AC9" w:rsidDel="00D72AC9">
            <w:rPr>
              <w:color w:val="FF0000"/>
              <w:rPrChange w:id="1111" w:author="omar BENCHEKROUN" w:date="2019-01-03T17:58:00Z">
                <w:rPr/>
              </w:rPrChange>
            </w:rPr>
            <w:delText>de l’amplitude et de la phase</w:delText>
          </w:r>
        </w:del>
      </w:ins>
      <w:del w:id="1112" w:author="omar BENCHEKROUN" w:date="2019-01-03T17:58:00Z">
        <w:r w:rsidRPr="00D72AC9" w:rsidDel="00D72AC9">
          <w:rPr>
            <w:color w:val="FF0000"/>
            <w:rPrChange w:id="1113" w:author="omar BENCHEKROUN" w:date="2019-01-03T17:58:00Z">
              <w:rPr/>
            </w:rPrChange>
          </w:rPr>
          <w:delText xml:space="preserve"> </w:delText>
        </w:r>
      </w:del>
      <w:ins w:id="1114" w:author="Mihai ARGHIR" w:date="2019-01-03T11:59:00Z">
        <w:del w:id="1115" w:author="omar BENCHEKROUN" w:date="2019-01-03T17:58:00Z">
          <w:r w:rsidR="007C7181" w:rsidRPr="00D72AC9" w:rsidDel="00D72AC9">
            <w:rPr>
              <w:color w:val="FF0000"/>
              <w:rPrChange w:id="1116" w:author="omar BENCHEKROUN" w:date="2019-01-03T17:58:00Z">
                <w:rPr/>
              </w:rPrChange>
            </w:rPr>
            <w:delText xml:space="preserve">mesurés </w:delText>
          </w:r>
        </w:del>
      </w:ins>
      <w:del w:id="1117" w:author="omar BENCHEKROUN" w:date="2019-01-03T17:58:00Z">
        <w:r w:rsidRPr="00D72AC9" w:rsidDel="00D72AC9">
          <w:rPr>
            <w:color w:val="FF0000"/>
            <w:rPrChange w:id="1118" w:author="omar BENCHEKROUN" w:date="2019-01-03T17:58:00Z">
              <w:rPr/>
            </w:rPrChange>
          </w:rPr>
          <w:delText xml:space="preserve">près de la vitesse nominale sont à </w:delText>
        </w:r>
      </w:del>
      <w:ins w:id="1119" w:author="Mihai ARGHIR" w:date="2019-01-03T11:57:00Z">
        <w:del w:id="1120" w:author="omar BENCHEKROUN" w:date="2019-01-03T17:58:00Z">
          <w:r w:rsidR="007C7181" w:rsidRPr="00D72AC9" w:rsidDel="00D72AC9">
            <w:rPr>
              <w:color w:val="FF0000"/>
              <w:rPrChange w:id="1121" w:author="omar BENCHEKROUN" w:date="2019-01-03T17:58:00Z">
                <w:rPr/>
              </w:rPrChange>
            </w:rPr>
            <w:delText xml:space="preserve">présentées sur </w:delText>
          </w:r>
        </w:del>
      </w:ins>
      <w:del w:id="1122" w:author="omar BENCHEKROUN" w:date="2019-01-03T17:58:00Z">
        <w:r w:rsidRPr="00D72AC9" w:rsidDel="00D72AC9">
          <w:rPr>
            <w:color w:val="FF0000"/>
            <w:rPrChange w:id="1123" w:author="omar BENCHEKROUN" w:date="2019-01-03T17:58:00Z">
              <w:rPr/>
            </w:rPrChange>
          </w:rPr>
          <w:delText xml:space="preserve">la </w:delText>
        </w:r>
        <w:r w:rsidRPr="00D72AC9" w:rsidDel="00D72AC9">
          <w:rPr>
            <w:b/>
            <w:color w:val="FF0000"/>
            <w:rPrChange w:id="1124" w:author="omar BENCHEKROUN" w:date="2019-01-03T17:58:00Z">
              <w:rPr>
                <w:b/>
              </w:rPr>
            </w:rPrChange>
          </w:rPr>
          <w:fldChar w:fldCharType="begin"/>
        </w:r>
        <w:r w:rsidRPr="00D72AC9" w:rsidDel="00D72AC9">
          <w:rPr>
            <w:b/>
            <w:color w:val="FF0000"/>
            <w:rPrChange w:id="1125" w:author="omar BENCHEKROUN" w:date="2019-01-03T17:58:00Z">
              <w:rPr>
                <w:b/>
              </w:rPr>
            </w:rPrChange>
          </w:rPr>
          <w:delInstrText xml:space="preserve"> REF _Ref523325056 \h  \* MERGEFORMAT </w:delInstrText>
        </w:r>
        <w:r w:rsidRPr="000C6533" w:rsidDel="00D72AC9">
          <w:rPr>
            <w:b/>
            <w:color w:val="FF0000"/>
          </w:rPr>
        </w:r>
        <w:r w:rsidRPr="00D72AC9" w:rsidDel="00D72AC9">
          <w:rPr>
            <w:b/>
            <w:color w:val="FF0000"/>
            <w:rPrChange w:id="1126" w:author="omar BENCHEKROUN" w:date="2019-01-03T17:58:00Z">
              <w:rPr>
                <w:b/>
              </w:rPr>
            </w:rPrChange>
          </w:rPr>
          <w:fldChar w:fldCharType="separate"/>
        </w:r>
      </w:del>
      <w:del w:id="1127" w:author="omar BENCHEKROUN" w:date="2019-01-03T15:58:00Z">
        <w:r w:rsidR="001C03C4" w:rsidRPr="00D72AC9" w:rsidDel="00DE0AA9">
          <w:rPr>
            <w:b/>
            <w:color w:val="FF0000"/>
            <w:rPrChange w:id="1128" w:author="omar BENCHEKROUN" w:date="2019-01-03T17:58:00Z">
              <w:rPr>
                <w:b/>
              </w:rPr>
            </w:rPrChange>
          </w:rPr>
          <w:delText>Figure 1.1</w:delText>
        </w:r>
        <w:r w:rsidR="001C03C4" w:rsidRPr="00D72AC9" w:rsidDel="00DE0AA9">
          <w:rPr>
            <w:b/>
            <w:color w:val="FF0000"/>
            <w:rPrChange w:id="1129" w:author="omar BENCHEKROUN" w:date="2019-01-03T17:58:00Z">
              <w:rPr>
                <w:b/>
              </w:rPr>
            </w:rPrChange>
          </w:rPr>
          <w:noBreakHyphen/>
          <w:delText>3</w:delText>
        </w:r>
      </w:del>
      <w:del w:id="1130" w:author="omar BENCHEKROUN" w:date="2019-01-03T17:58:00Z">
        <w:r w:rsidRPr="00D72AC9" w:rsidDel="00D72AC9">
          <w:rPr>
            <w:b/>
            <w:color w:val="FF0000"/>
            <w:rPrChange w:id="1131" w:author="omar BENCHEKROUN" w:date="2019-01-03T17:58:00Z">
              <w:rPr>
                <w:b/>
              </w:rPr>
            </w:rPrChange>
          </w:rPr>
          <w:fldChar w:fldCharType="end"/>
        </w:r>
      </w:del>
      <w:ins w:id="1132" w:author="Mihai ARGHIR" w:date="2019-01-03T12:00:00Z">
        <w:del w:id="1133" w:author="omar BENCHEKROUN" w:date="2019-01-03T17:58:00Z">
          <w:r w:rsidR="007C7181" w:rsidRPr="00D72AC9" w:rsidDel="00D72AC9">
            <w:rPr>
              <w:b/>
              <w:color w:val="FF0000"/>
              <w:rPrChange w:id="1134" w:author="omar BENCHEKROUN" w:date="2019-01-03T17:58:00Z">
                <w:rPr>
                  <w:b/>
                </w:rPr>
              </w:rPrChange>
            </w:rPr>
            <w:delText xml:space="preserve">. </w:delText>
          </w:r>
          <w:r w:rsidR="007C7181" w:rsidRPr="00D72AC9" w:rsidDel="00D72AC9">
            <w:rPr>
              <w:color w:val="FF0000"/>
              <w:rPrChange w:id="1135" w:author="omar BENCHEKROUN" w:date="2019-01-03T17:58:00Z">
                <w:rPr/>
              </w:rPrChange>
            </w:rPr>
            <w:delText>Ils</w:delText>
          </w:r>
        </w:del>
      </w:ins>
      <w:del w:id="1136" w:author="omar BENCHEKROUN" w:date="2019-01-03T17:58:00Z">
        <w:r w:rsidRPr="00D72AC9" w:rsidDel="00D72AC9">
          <w:rPr>
            <w:color w:val="FF0000"/>
            <w:rPrChange w:id="1137" w:author="omar BENCHEKROUN" w:date="2019-01-03T17:58:00Z">
              <w:rPr/>
            </w:rPrChange>
          </w:rPr>
          <w:delText xml:space="preserve">. Ils montrent </w:delText>
        </w:r>
        <w:r w:rsidR="0013392F" w:rsidRPr="00D72AC9" w:rsidDel="00D72AC9">
          <w:rPr>
            <w:color w:val="FF0000"/>
            <w:rPrChange w:id="1138" w:author="omar BENCHEKROUN" w:date="2019-01-03T17:58:00Z">
              <w:rPr/>
            </w:rPrChange>
          </w:rPr>
          <w:delText>d</w:delText>
        </w:r>
        <w:r w:rsidRPr="00D72AC9" w:rsidDel="00D72AC9">
          <w:rPr>
            <w:color w:val="FF0000"/>
            <w:rPrChange w:id="1139" w:author="omar BENCHEKROUN" w:date="2019-01-03T17:58:00Z">
              <w:rPr/>
            </w:rPrChange>
          </w:rPr>
          <w:delText xml:space="preserve">es changements </w:delText>
        </w:r>
      </w:del>
      <w:ins w:id="1140" w:author="Mihai ARGHIR" w:date="2019-01-03T12:00:00Z">
        <w:del w:id="1141" w:author="omar BENCHEKROUN" w:date="2019-01-03T17:58:00Z">
          <w:r w:rsidR="007C7181" w:rsidRPr="00D72AC9" w:rsidDel="00D72AC9">
            <w:rPr>
              <w:color w:val="FF0000"/>
              <w:rPrChange w:id="1142" w:author="omar BENCHEKROUN" w:date="2019-01-03T17:58:00Z">
                <w:rPr/>
              </w:rPrChange>
            </w:rPr>
            <w:delText xml:space="preserve">modifications significatifs </w:delText>
          </w:r>
        </w:del>
      </w:ins>
      <w:del w:id="1143" w:author="omar BENCHEKROUN" w:date="2019-01-03T17:58:00Z">
        <w:r w:rsidRPr="00D72AC9" w:rsidDel="00D72AC9">
          <w:rPr>
            <w:color w:val="FF0000"/>
            <w:rPrChange w:id="1144" w:author="omar BENCHEKROUN" w:date="2019-01-03T17:58:00Z">
              <w:rPr/>
            </w:rPrChange>
          </w:rPr>
          <w:delText>important de</w:delText>
        </w:r>
        <w:r w:rsidR="00DE456D" w:rsidRPr="00D72AC9" w:rsidDel="00D72AC9">
          <w:rPr>
            <w:color w:val="FF0000"/>
            <w:rPrChange w:id="1145" w:author="omar BENCHEKROUN" w:date="2019-01-03T17:58:00Z">
              <w:rPr/>
            </w:rPrChange>
          </w:rPr>
          <w:delText>s</w:delText>
        </w:r>
        <w:r w:rsidRPr="00D72AC9" w:rsidDel="00D72AC9">
          <w:rPr>
            <w:color w:val="FF0000"/>
            <w:rPrChange w:id="1146" w:author="omar BENCHEKROUN" w:date="2019-01-03T17:58:00Z">
              <w:rPr/>
            </w:rPrChange>
          </w:rPr>
          <w:delText xml:space="preserve"> amplitude</w:delText>
        </w:r>
        <w:r w:rsidR="00DE456D" w:rsidRPr="00D72AC9" w:rsidDel="00D72AC9">
          <w:rPr>
            <w:color w:val="FF0000"/>
            <w:rPrChange w:id="1147" w:author="omar BENCHEKROUN" w:date="2019-01-03T17:58:00Z">
              <w:rPr/>
            </w:rPrChange>
          </w:rPr>
          <w:delText>s</w:delText>
        </w:r>
        <w:r w:rsidRPr="00D72AC9" w:rsidDel="00D72AC9">
          <w:rPr>
            <w:color w:val="FF0000"/>
            <w:rPrChange w:id="1148" w:author="omar BENCHEKROUN" w:date="2019-01-03T17:58:00Z">
              <w:rPr/>
            </w:rPrChange>
          </w:rPr>
          <w:delText xml:space="preserve"> et de la phase pendant dix minutes et ses trajectoires suiv</w:delText>
        </w:r>
      </w:del>
      <w:ins w:id="1149" w:author="Mihai ARGHIR" w:date="2019-01-03T12:01:00Z">
        <w:del w:id="1150" w:author="omar BENCHEKROUN" w:date="2019-01-03T17:58:00Z">
          <w:r w:rsidR="007C7181" w:rsidRPr="00D72AC9" w:rsidDel="00D72AC9">
            <w:rPr>
              <w:color w:val="FF0000"/>
              <w:rPrChange w:id="1151" w:author="omar BENCHEKROUN" w:date="2019-01-03T17:58:00Z">
                <w:rPr/>
              </w:rPrChange>
            </w:rPr>
            <w:delText>a</w:delText>
          </w:r>
        </w:del>
      </w:ins>
      <w:del w:id="1152" w:author="omar BENCHEKROUN" w:date="2019-01-03T17:58:00Z">
        <w:r w:rsidRPr="00D72AC9" w:rsidDel="00D72AC9">
          <w:rPr>
            <w:color w:val="FF0000"/>
            <w:rPrChange w:id="1153" w:author="omar BENCHEKROUN" w:date="2019-01-03T17:58:00Z">
              <w:rPr/>
            </w:rPrChange>
          </w:rPr>
          <w:delText>ent une</w:delText>
        </w:r>
        <w:r w:rsidRPr="00D72AC9" w:rsidDel="00D72AC9">
          <w:rPr>
            <w:rStyle w:val="shorttext"/>
            <w:color w:val="FF0000"/>
            <w:rPrChange w:id="1154" w:author="omar BENCHEKROUN" w:date="2019-01-03T17:58:00Z">
              <w:rPr>
                <w:rStyle w:val="shorttext"/>
              </w:rPr>
            </w:rPrChange>
          </w:rPr>
          <w:delText xml:space="preserve"> courbe spirale et divergente. </w:delText>
        </w:r>
        <w:r w:rsidR="002650A5" w:rsidRPr="00D72AC9" w:rsidDel="00D72AC9">
          <w:rPr>
            <w:rStyle w:val="shorttext"/>
            <w:color w:val="FF0000"/>
            <w:rPrChange w:id="1155" w:author="omar BENCHEKROUN" w:date="2019-01-03T17:58:00Z">
              <w:rPr>
                <w:rStyle w:val="shorttext"/>
              </w:rPr>
            </w:rPrChange>
          </w:rPr>
          <w:delText>A partir de la forme de</w:delText>
        </w:r>
        <w:r w:rsidRPr="00D72AC9" w:rsidDel="00D72AC9">
          <w:rPr>
            <w:rStyle w:val="shorttext"/>
            <w:color w:val="FF0000"/>
            <w:rPrChange w:id="1156" w:author="omar BENCHEKROUN" w:date="2019-01-03T17:58:00Z">
              <w:rPr>
                <w:rStyle w:val="shorttext"/>
              </w:rPr>
            </w:rPrChange>
          </w:rPr>
          <w:delText xml:space="preserve"> cette trajectoire, le phénomène de la vibration spirale divergente est défini. </w:delText>
        </w:r>
        <w:r w:rsidRPr="00D72AC9" w:rsidDel="00D72AC9">
          <w:rPr>
            <w:color w:val="FF0000"/>
            <w:rPrChange w:id="1157" w:author="omar BENCHEKROUN" w:date="2019-01-03T17:58:00Z">
              <w:rPr/>
            </w:rPrChange>
          </w:rPr>
          <w:delText>En outre,  l</w:delText>
        </w:r>
      </w:del>
      <w:ins w:id="1158" w:author="Mihai ARGHIR" w:date="2019-01-03T12:01:00Z">
        <w:del w:id="1159" w:author="omar BENCHEKROUN" w:date="2019-01-03T17:58:00Z">
          <w:r w:rsidR="00286073" w:rsidRPr="00D72AC9" w:rsidDel="00D72AC9">
            <w:rPr>
              <w:rStyle w:val="shorttext"/>
              <w:color w:val="FF0000"/>
              <w:rPrChange w:id="1160" w:author="omar BENCHEKROUN" w:date="2019-01-03T17:58:00Z">
                <w:rPr>
                  <w:rStyle w:val="shorttext"/>
                </w:rPr>
              </w:rPrChange>
            </w:rPr>
            <w:delText>L</w:delText>
          </w:r>
        </w:del>
      </w:ins>
      <w:del w:id="1161" w:author="omar BENCHEKROUN" w:date="2019-01-03T17:58:00Z">
        <w:r w:rsidRPr="00D72AC9" w:rsidDel="00D72AC9">
          <w:rPr>
            <w:color w:val="FF0000"/>
            <w:rPrChange w:id="1162" w:author="omar BENCHEKROUN" w:date="2019-01-03T17:58:00Z">
              <w:rPr/>
            </w:rPrChange>
          </w:rPr>
          <w:delText xml:space="preserve">a </w:delText>
        </w:r>
        <w:r w:rsidRPr="00D72AC9" w:rsidDel="00D72AC9">
          <w:rPr>
            <w:rStyle w:val="shorttext"/>
            <w:b/>
            <w:color w:val="FF0000"/>
            <w:rPrChange w:id="1163" w:author="omar BENCHEKROUN" w:date="2019-01-03T17:58:00Z">
              <w:rPr>
                <w:rStyle w:val="shorttext"/>
                <w:b/>
              </w:rPr>
            </w:rPrChange>
          </w:rPr>
          <w:fldChar w:fldCharType="begin"/>
        </w:r>
        <w:r w:rsidRPr="00D72AC9" w:rsidDel="00D72AC9">
          <w:rPr>
            <w:rStyle w:val="shorttext"/>
            <w:b/>
            <w:color w:val="FF0000"/>
            <w:rPrChange w:id="1164" w:author="omar BENCHEKROUN" w:date="2019-01-03T17:58:00Z">
              <w:rPr>
                <w:rStyle w:val="shorttext"/>
                <w:b/>
              </w:rPr>
            </w:rPrChange>
          </w:rPr>
          <w:delInstrText xml:space="preserve"> REF _Ref523734709 \h  \* MERGEFORMAT </w:delInstrText>
        </w:r>
        <w:r w:rsidRPr="000C6533" w:rsidDel="00D72AC9">
          <w:rPr>
            <w:rStyle w:val="shorttext"/>
            <w:b/>
            <w:color w:val="FF0000"/>
          </w:rPr>
        </w:r>
        <w:r w:rsidRPr="00D72AC9" w:rsidDel="00D72AC9">
          <w:rPr>
            <w:rStyle w:val="shorttext"/>
            <w:b/>
            <w:color w:val="FF0000"/>
            <w:rPrChange w:id="1165" w:author="omar BENCHEKROUN" w:date="2019-01-03T17:58:00Z">
              <w:rPr>
                <w:rStyle w:val="shorttext"/>
                <w:b/>
              </w:rPr>
            </w:rPrChange>
          </w:rPr>
          <w:fldChar w:fldCharType="separate"/>
        </w:r>
      </w:del>
      <w:del w:id="1166" w:author="omar BENCHEKROUN" w:date="2019-01-03T15:58:00Z">
        <w:r w:rsidR="001C03C4" w:rsidRPr="00D72AC9" w:rsidDel="00DE0AA9">
          <w:rPr>
            <w:rStyle w:val="shorttext"/>
            <w:b/>
            <w:color w:val="FF0000"/>
            <w:rPrChange w:id="1167" w:author="omar BENCHEKROUN" w:date="2019-01-03T17:58:00Z">
              <w:rPr>
                <w:rStyle w:val="shorttext"/>
                <w:b/>
              </w:rPr>
            </w:rPrChange>
          </w:rPr>
          <w:delText xml:space="preserve">Figure </w:delText>
        </w:r>
        <w:r w:rsidR="001C03C4" w:rsidRPr="00D72AC9" w:rsidDel="00DE0AA9">
          <w:rPr>
            <w:rStyle w:val="shorttext"/>
            <w:b/>
            <w:noProof/>
            <w:color w:val="FF0000"/>
            <w:rPrChange w:id="1168" w:author="omar BENCHEKROUN" w:date="2019-01-03T17:58:00Z">
              <w:rPr>
                <w:rStyle w:val="shorttext"/>
                <w:b/>
                <w:noProof/>
              </w:rPr>
            </w:rPrChange>
          </w:rPr>
          <w:delText>1.1</w:delText>
        </w:r>
        <w:r w:rsidR="001C03C4" w:rsidRPr="00D72AC9" w:rsidDel="00DE0AA9">
          <w:rPr>
            <w:rStyle w:val="shorttext"/>
            <w:b/>
            <w:noProof/>
            <w:color w:val="FF0000"/>
            <w:rPrChange w:id="1169" w:author="omar BENCHEKROUN" w:date="2019-01-03T17:58:00Z">
              <w:rPr>
                <w:rStyle w:val="shorttext"/>
                <w:b/>
                <w:noProof/>
              </w:rPr>
            </w:rPrChange>
          </w:rPr>
          <w:noBreakHyphen/>
          <w:delText>2</w:delText>
        </w:r>
      </w:del>
      <w:del w:id="1170" w:author="omar BENCHEKROUN" w:date="2019-01-03T17:58:00Z">
        <w:r w:rsidRPr="00D72AC9" w:rsidDel="00D72AC9">
          <w:rPr>
            <w:rStyle w:val="shorttext"/>
            <w:b/>
            <w:color w:val="FF0000"/>
            <w:rPrChange w:id="1171" w:author="omar BENCHEKROUN" w:date="2019-01-03T17:58:00Z">
              <w:rPr>
                <w:rStyle w:val="shorttext"/>
                <w:b/>
              </w:rPr>
            </w:rPrChange>
          </w:rPr>
          <w:fldChar w:fldCharType="end"/>
        </w:r>
        <w:r w:rsidRPr="00D72AC9" w:rsidDel="00D72AC9">
          <w:rPr>
            <w:b/>
            <w:color w:val="FF0000"/>
            <w:rPrChange w:id="1172" w:author="omar BENCHEKROUN" w:date="2019-01-03T17:58:00Z">
              <w:rPr>
                <w:b/>
              </w:rPr>
            </w:rPrChange>
          </w:rPr>
          <w:delText xml:space="preserve"> </w:delText>
        </w:r>
      </w:del>
      <w:ins w:id="1173" w:author="Mihai ARGHIR" w:date="2019-01-03T12:02:00Z">
        <w:del w:id="1174" w:author="omar BENCHEKROUN" w:date="2019-01-03T17:58:00Z">
          <w:r w:rsidR="00286073" w:rsidRPr="00D72AC9" w:rsidDel="00D72AC9">
            <w:rPr>
              <w:color w:val="FF0000"/>
              <w:rPrChange w:id="1175" w:author="omar BENCHEKROUN" w:date="2019-01-03T17:58:00Z">
                <w:rPr/>
              </w:rPrChange>
            </w:rPr>
            <w:delText xml:space="preserve">montre l’augmentation brusque de l’amplitude </w:delText>
          </w:r>
        </w:del>
      </w:ins>
      <w:ins w:id="1176" w:author="Mihai ARGHIR" w:date="2019-01-03T12:04:00Z">
        <w:del w:id="1177" w:author="omar BENCHEKROUN" w:date="2019-01-03T17:58:00Z">
          <w:r w:rsidR="00286073" w:rsidRPr="00D72AC9" w:rsidDel="00D72AC9">
            <w:rPr>
              <w:color w:val="FF0000"/>
              <w:rPrChange w:id="1178" w:author="omar BENCHEKROUN" w:date="2019-01-03T17:58:00Z">
                <w:rPr/>
              </w:rPrChange>
            </w:rPr>
            <w:delText xml:space="preserve">synchrone une fois la vitesse critique atteinte </w:delText>
          </w:r>
        </w:del>
      </w:ins>
      <w:ins w:id="1179" w:author="Mihai ARGHIR" w:date="2019-01-03T12:02:00Z">
        <w:del w:id="1180" w:author="omar BENCHEKROUN" w:date="2019-01-03T17:58:00Z">
          <w:r w:rsidR="00286073" w:rsidRPr="00D72AC9" w:rsidDel="00D72AC9">
            <w:rPr>
              <w:color w:val="FF0000"/>
              <w:rPrChange w:id="1181" w:author="omar BENCHEKROUN" w:date="2019-01-03T17:58:00Z">
                <w:rPr/>
              </w:rPrChange>
            </w:rPr>
            <w:delText xml:space="preserve">et, surtout, sa diminution progressive </w:delText>
          </w:r>
        </w:del>
      </w:ins>
      <w:ins w:id="1182" w:author="Mihai ARGHIR" w:date="2019-01-03T12:03:00Z">
        <w:del w:id="1183" w:author="omar BENCHEKROUN" w:date="2019-01-03T17:58:00Z">
          <w:r w:rsidR="00286073" w:rsidRPr="00D72AC9" w:rsidDel="00D72AC9">
            <w:rPr>
              <w:color w:val="FF0000"/>
              <w:rPrChange w:id="1184" w:author="omar BENCHEKROUN" w:date="2019-01-03T17:58:00Z">
                <w:rPr/>
              </w:rPrChange>
            </w:rPr>
            <w:delText xml:space="preserve">avec la diminution de la vitesse de rotation. </w:delText>
          </w:r>
        </w:del>
      </w:ins>
      <w:del w:id="1185" w:author="omar BENCHEKROUN" w:date="2019-01-03T17:58:00Z">
        <w:r w:rsidRPr="00D72AC9" w:rsidDel="00D72AC9">
          <w:rPr>
            <w:color w:val="FF0000"/>
            <w:rPrChange w:id="1186" w:author="omar BENCHEKROUN" w:date="2019-01-03T17:58:00Z">
              <w:rPr/>
            </w:rPrChange>
          </w:rPr>
          <w:delText xml:space="preserve">illustre également le phénomène de l’hystérésis </w:delText>
        </w:r>
        <w:r w:rsidR="00DE562E" w:rsidRPr="00D72AC9" w:rsidDel="00D72AC9">
          <w:rPr>
            <w:color w:val="FF0000"/>
            <w:rPrChange w:id="1187" w:author="omar BENCHEKROUN" w:date="2019-01-03T17:58:00Z">
              <w:rPr/>
            </w:rPrChange>
          </w:rPr>
          <w:delText>dont</w:delText>
        </w:r>
        <w:r w:rsidRPr="00D72AC9" w:rsidDel="00D72AC9">
          <w:rPr>
            <w:color w:val="FF0000"/>
            <w:rPrChange w:id="1188" w:author="omar BENCHEKROUN" w:date="2019-01-03T17:58:00Z">
              <w:rPr/>
            </w:rPrChange>
          </w:rPr>
          <w:delText xml:space="preserve"> le </w:delText>
        </w:r>
      </w:del>
      <w:ins w:id="1189" w:author="Mihai ARGHIR" w:date="2019-01-03T12:05:00Z">
        <w:del w:id="1190" w:author="omar BENCHEKROUN" w:date="2019-01-03T17:58:00Z">
          <w:r w:rsidR="00286073" w:rsidRPr="00D72AC9" w:rsidDel="00D72AC9">
            <w:rPr>
              <w:color w:val="FF0000"/>
              <w:rPrChange w:id="1191" w:author="omar BENCHEKROUN" w:date="2019-01-03T17:58:00Z">
                <w:rPr/>
              </w:rPrChange>
            </w:rPr>
            <w:delText xml:space="preserve">Le </w:delText>
          </w:r>
        </w:del>
      </w:ins>
      <w:del w:id="1192" w:author="omar BENCHEKROUN" w:date="2019-01-03T17:58:00Z">
        <w:r w:rsidRPr="00D72AC9" w:rsidDel="00D72AC9">
          <w:rPr>
            <w:color w:val="FF0000"/>
            <w:rPrChange w:id="1193" w:author="omar BENCHEKROUN" w:date="2019-01-03T17:58:00Z">
              <w:rPr/>
            </w:rPrChange>
          </w:rPr>
          <w:delText xml:space="preserve">niveau élevé de vibrations persiste malgré la réduction de </w:delText>
        </w:r>
      </w:del>
      <w:ins w:id="1194" w:author="Mihai ARGHIR" w:date="2019-01-03T12:06:00Z">
        <w:del w:id="1195" w:author="omar BENCHEKROUN" w:date="2019-01-03T17:58:00Z">
          <w:r w:rsidR="00286073" w:rsidRPr="00D72AC9" w:rsidDel="00D72AC9">
            <w:rPr>
              <w:color w:val="FF0000"/>
              <w:rPrChange w:id="1196" w:author="omar BENCHEKROUN" w:date="2019-01-03T17:58:00Z">
                <w:rPr/>
              </w:rPrChange>
            </w:rPr>
            <w:delText xml:space="preserve">la </w:delText>
          </w:r>
        </w:del>
      </w:ins>
      <w:del w:id="1197" w:author="omar BENCHEKROUN" w:date="2019-01-03T17:58:00Z">
        <w:r w:rsidRPr="00D72AC9" w:rsidDel="00D72AC9">
          <w:rPr>
            <w:color w:val="FF0000"/>
            <w:rPrChange w:id="1198" w:author="omar BENCHEKROUN" w:date="2019-01-03T17:58:00Z">
              <w:rPr/>
            </w:rPrChange>
          </w:rPr>
          <w:delText xml:space="preserve">vitesse en-deçà </w:delText>
        </w:r>
      </w:del>
      <w:ins w:id="1199" w:author="Mihai ARGHIR" w:date="2019-01-03T12:04:00Z">
        <w:del w:id="1200" w:author="omar BENCHEKROUN" w:date="2019-01-03T17:58:00Z">
          <w:r w:rsidR="00286073" w:rsidRPr="00D72AC9" w:rsidDel="00D72AC9">
            <w:rPr>
              <w:color w:val="FF0000"/>
              <w:rPrChange w:id="1201" w:author="omar BENCHEKROUN" w:date="2019-01-03T17:58:00Z">
                <w:rPr/>
              </w:rPrChange>
            </w:rPr>
            <w:delText>des</w:delText>
          </w:r>
        </w:del>
      </w:ins>
      <w:ins w:id="1202" w:author="Mihai ARGHIR" w:date="2019-01-03T12:05:00Z">
        <w:del w:id="1203" w:author="omar BENCHEKROUN" w:date="2019-01-03T17:58:00Z">
          <w:r w:rsidR="00286073" w:rsidRPr="00D72AC9" w:rsidDel="00D72AC9">
            <w:rPr>
              <w:color w:val="FF0000"/>
              <w:rPrChange w:id="1204" w:author="omar BENCHEKROUN" w:date="2019-01-03T17:58:00Z">
                <w:rPr/>
              </w:rPrChange>
            </w:rPr>
            <w:delText>s</w:delText>
          </w:r>
        </w:del>
      </w:ins>
      <w:ins w:id="1205" w:author="Mihai ARGHIR" w:date="2019-01-03T12:04:00Z">
        <w:del w:id="1206" w:author="omar BENCHEKROUN" w:date="2019-01-03T17:58:00Z">
          <w:r w:rsidR="00286073" w:rsidRPr="00D72AC9" w:rsidDel="00D72AC9">
            <w:rPr>
              <w:color w:val="FF0000"/>
              <w:rPrChange w:id="1207" w:author="omar BENCHEKROUN" w:date="2019-01-03T17:58:00Z">
                <w:rPr/>
              </w:rPrChange>
            </w:rPr>
            <w:delText xml:space="preserve">ous </w:delText>
          </w:r>
        </w:del>
      </w:ins>
      <w:del w:id="1208" w:author="omar BENCHEKROUN" w:date="2019-01-03T17:58:00Z">
        <w:r w:rsidRPr="00D72AC9" w:rsidDel="00D72AC9">
          <w:rPr>
            <w:color w:val="FF0000"/>
            <w:rPrChange w:id="1209" w:author="omar BENCHEKROUN" w:date="2019-01-03T17:58:00Z">
              <w:rPr/>
            </w:rPrChange>
          </w:rPr>
          <w:delText>de 18600 tr/min</w:delText>
        </w:r>
      </w:del>
      <w:ins w:id="1210" w:author="Mihai ARGHIR" w:date="2019-01-03T12:06:00Z">
        <w:del w:id="1211" w:author="omar BENCHEKROUN" w:date="2019-01-03T17:58:00Z">
          <w:r w:rsidR="00286073" w:rsidRPr="00D72AC9" w:rsidDel="00D72AC9">
            <w:rPr>
              <w:color w:val="FF0000"/>
              <w:rPrChange w:id="1212" w:author="omar BENCHEKROUN" w:date="2019-01-03T17:58:00Z">
                <w:rPr/>
              </w:rPrChange>
            </w:rPr>
            <w:delText xml:space="preserve"> mettant </w:delText>
          </w:r>
        </w:del>
      </w:ins>
      <w:ins w:id="1213" w:author="Mihai ARGHIR" w:date="2019-01-03T12:07:00Z">
        <w:del w:id="1214" w:author="omar BENCHEKROUN" w:date="2019-01-03T17:58:00Z">
          <w:r w:rsidR="00286073" w:rsidRPr="00D72AC9" w:rsidDel="00D72AC9">
            <w:rPr>
              <w:color w:val="FF0000"/>
              <w:rPrChange w:id="1215" w:author="omar BENCHEKROUN" w:date="2019-01-03T17:58:00Z">
                <w:rPr/>
              </w:rPrChange>
            </w:rPr>
            <w:delText xml:space="preserve">en évidence </w:delText>
          </w:r>
        </w:del>
      </w:ins>
      <w:ins w:id="1216" w:author="Mihai ARGHIR" w:date="2019-01-03T12:08:00Z">
        <w:del w:id="1217" w:author="omar BENCHEKROUN" w:date="2019-01-03T17:58:00Z">
          <w:r w:rsidR="00286073" w:rsidRPr="00D72AC9" w:rsidDel="00D72AC9">
            <w:rPr>
              <w:color w:val="FF0000"/>
              <w:rPrChange w:id="1218" w:author="omar BENCHEKROUN" w:date="2019-01-03T17:58:00Z">
                <w:rPr/>
              </w:rPrChange>
            </w:rPr>
            <w:delText>un</w:delText>
          </w:r>
        </w:del>
      </w:ins>
      <w:ins w:id="1219" w:author="Mihai ARGHIR" w:date="2019-01-03T12:06:00Z">
        <w:del w:id="1220" w:author="omar BENCHEKROUN" w:date="2019-01-03T17:58:00Z">
          <w:r w:rsidR="00286073" w:rsidRPr="00D72AC9" w:rsidDel="00D72AC9">
            <w:rPr>
              <w:color w:val="FF0000"/>
              <w:rPrChange w:id="1221" w:author="omar BENCHEKROUN" w:date="2019-01-03T17:58:00Z">
                <w:rPr/>
              </w:rPrChange>
            </w:rPr>
            <w:delText xml:space="preserve"> phénomène</w:delText>
          </w:r>
        </w:del>
      </w:ins>
      <w:ins w:id="1222" w:author="Mihai ARGHIR" w:date="2019-01-03T12:05:00Z">
        <w:del w:id="1223" w:author="omar BENCHEKROUN" w:date="2019-01-03T17:58:00Z">
          <w:r w:rsidR="00286073" w:rsidRPr="00D72AC9" w:rsidDel="00D72AC9">
            <w:rPr>
              <w:color w:val="FF0000"/>
              <w:rPrChange w:id="1224" w:author="omar BENCHEKROUN" w:date="2019-01-03T17:58:00Z">
                <w:rPr/>
              </w:rPrChange>
            </w:rPr>
            <w:delText xml:space="preserve"> </w:delText>
          </w:r>
        </w:del>
      </w:ins>
      <w:ins w:id="1225" w:author="Mihai ARGHIR" w:date="2019-01-03T12:06:00Z">
        <w:del w:id="1226" w:author="omar BENCHEKROUN" w:date="2019-01-03T17:58:00Z">
          <w:r w:rsidR="00286073" w:rsidRPr="00D72AC9" w:rsidDel="00D72AC9">
            <w:rPr>
              <w:color w:val="FF0000"/>
              <w:rPrChange w:id="1227" w:author="omar BENCHEKROUN" w:date="2019-01-03T17:58:00Z">
                <w:rPr/>
              </w:rPrChange>
            </w:rPr>
            <w:delText>d</w:delText>
          </w:r>
        </w:del>
      </w:ins>
      <w:ins w:id="1228" w:author="Mihai ARGHIR" w:date="2019-01-03T12:05:00Z">
        <w:del w:id="1229" w:author="omar BENCHEKROUN" w:date="2019-01-03T17:58:00Z">
          <w:r w:rsidR="00286073" w:rsidRPr="00D72AC9" w:rsidDel="00D72AC9">
            <w:rPr>
              <w:color w:val="FF0000"/>
              <w:rPrChange w:id="1230" w:author="omar BENCHEKROUN" w:date="2019-01-03T17:58:00Z">
                <w:rPr/>
              </w:rPrChange>
            </w:rPr>
            <w:delText>’hystérésis</w:delText>
          </w:r>
        </w:del>
      </w:ins>
      <w:ins w:id="1231" w:author="Mihai ARGHIR" w:date="2019-01-03T12:08:00Z">
        <w:del w:id="1232" w:author="omar BENCHEKROUN" w:date="2019-01-03T17:58:00Z">
          <w:r w:rsidR="00286073" w:rsidRPr="00D72AC9" w:rsidDel="00D72AC9">
            <w:rPr>
              <w:color w:val="FF0000"/>
              <w:rPrChange w:id="1233" w:author="omar BENCHEKROUN" w:date="2019-01-03T17:58:00Z">
                <w:rPr/>
              </w:rPrChange>
            </w:rPr>
            <w:delText>. Ceci</w:delText>
          </w:r>
        </w:del>
      </w:ins>
      <w:ins w:id="1234" w:author="Mihai ARGHIR" w:date="2019-01-03T12:05:00Z">
        <w:del w:id="1235" w:author="omar BENCHEKROUN" w:date="2019-01-03T17:58:00Z">
          <w:r w:rsidR="00286073" w:rsidRPr="00D72AC9" w:rsidDel="00D72AC9">
            <w:rPr>
              <w:color w:val="FF0000"/>
              <w:rPrChange w:id="1236" w:author="omar BENCHEKROUN" w:date="2019-01-03T17:58:00Z">
                <w:rPr/>
              </w:rPrChange>
            </w:rPr>
            <w:delText xml:space="preserve"> </w:delText>
          </w:r>
        </w:del>
      </w:ins>
      <w:ins w:id="1237" w:author="Mihai ARGHIR" w:date="2019-01-03T12:06:00Z">
        <w:del w:id="1238" w:author="omar BENCHEKROUN" w:date="2019-01-03T17:58:00Z">
          <w:r w:rsidR="00286073" w:rsidRPr="00D72AC9" w:rsidDel="00D72AC9">
            <w:rPr>
              <w:color w:val="FF0000"/>
              <w:rPrChange w:id="1239" w:author="omar BENCHEKROUN" w:date="2019-01-03T17:58:00Z">
                <w:rPr/>
              </w:rPrChange>
            </w:rPr>
            <w:delText>indique que l</w:delText>
          </w:r>
        </w:del>
      </w:ins>
      <w:ins w:id="1240" w:author="Mihai ARGHIR" w:date="2019-01-03T12:08:00Z">
        <w:del w:id="1241" w:author="omar BENCHEKROUN" w:date="2019-01-03T17:58:00Z">
          <w:r w:rsidR="00286073" w:rsidRPr="00D72AC9" w:rsidDel="00D72AC9">
            <w:rPr>
              <w:color w:val="FF0000"/>
              <w:rPrChange w:id="1242" w:author="omar BENCHEKROUN" w:date="2019-01-03T17:58:00Z">
                <w:rPr/>
              </w:rPrChange>
            </w:rPr>
            <w:delText>’échauffement du rotor est</w:delText>
          </w:r>
        </w:del>
      </w:ins>
      <w:ins w:id="1243" w:author="Mihai ARGHIR" w:date="2019-01-03T12:06:00Z">
        <w:del w:id="1244" w:author="omar BENCHEKROUN" w:date="2019-01-03T17:58:00Z">
          <w:r w:rsidR="00286073" w:rsidRPr="00D72AC9" w:rsidDel="00D72AC9">
            <w:rPr>
              <w:color w:val="FF0000"/>
              <w:rPrChange w:id="1245" w:author="omar BENCHEKROUN" w:date="2019-01-03T17:58:00Z">
                <w:rPr/>
              </w:rPrChange>
            </w:rPr>
            <w:delText xml:space="preserve"> source des vibratio</w:delText>
          </w:r>
        </w:del>
      </w:ins>
      <w:ins w:id="1246" w:author="Mihai ARGHIR" w:date="2019-01-03T12:07:00Z">
        <w:del w:id="1247" w:author="omar BENCHEKROUN" w:date="2019-01-03T17:58:00Z">
          <w:r w:rsidR="00286073" w:rsidRPr="00D72AC9" w:rsidDel="00D72AC9">
            <w:rPr>
              <w:color w:val="FF0000"/>
              <w:rPrChange w:id="1248" w:author="omar BENCHEKROUN" w:date="2019-01-03T17:58:00Z">
                <w:rPr/>
              </w:rPrChange>
            </w:rPr>
            <w:delText xml:space="preserve">ns </w:delText>
          </w:r>
        </w:del>
      </w:ins>
      <w:ins w:id="1249" w:author="Mihai ARGHIR" w:date="2019-01-03T12:08:00Z">
        <w:del w:id="1250" w:author="omar BENCHEKROUN" w:date="2019-01-03T17:58:00Z">
          <w:r w:rsidR="00286073" w:rsidRPr="00D72AC9" w:rsidDel="00D72AC9">
            <w:rPr>
              <w:color w:val="FF0000"/>
              <w:rPrChange w:id="1251" w:author="omar BENCHEKROUN" w:date="2019-01-03T17:58:00Z">
                <w:rPr/>
              </w:rPrChange>
            </w:rPr>
            <w:delText>synchrones car l</w:delText>
          </w:r>
        </w:del>
      </w:ins>
      <w:ins w:id="1252" w:author="Mihai ARGHIR" w:date="2019-01-03T12:09:00Z">
        <w:del w:id="1253" w:author="omar BENCHEKROUN" w:date="2019-01-03T17:58:00Z">
          <w:r w:rsidR="00286073" w:rsidRPr="00D72AC9" w:rsidDel="00D72AC9">
            <w:rPr>
              <w:color w:val="FF0000"/>
              <w:rPrChange w:id="1254" w:author="omar BENCHEKROUN" w:date="2019-01-03T17:58:00Z">
                <w:rPr/>
              </w:rPrChange>
            </w:rPr>
            <w:delText>’échelle de temps des phénomènes thermiques est beaucoup plus grande que celle des vibrations synchrones</w:delText>
          </w:r>
        </w:del>
      </w:ins>
      <w:ins w:id="1255" w:author="Mihai ARGHIR" w:date="2019-01-03T12:05:00Z">
        <w:del w:id="1256" w:author="omar BENCHEKROUN" w:date="2019-01-03T17:58:00Z">
          <w:r w:rsidR="00286073" w:rsidRPr="00D72AC9" w:rsidDel="00D72AC9">
            <w:rPr>
              <w:color w:val="FF0000"/>
              <w:rPrChange w:id="1257" w:author="omar BENCHEKROUN" w:date="2019-01-03T17:58:00Z">
                <w:rPr/>
              </w:rPrChange>
            </w:rPr>
            <w:delText xml:space="preserve">. </w:delText>
          </w:r>
        </w:del>
      </w:ins>
      <w:del w:id="1258" w:author="omar BENCHEKROUN" w:date="2019-01-03T17:58:00Z">
        <w:r w:rsidRPr="00D72AC9" w:rsidDel="00D72AC9">
          <w:rPr>
            <w:color w:val="FF0000"/>
            <w:rPrChange w:id="1259" w:author="omar BENCHEKROUN" w:date="2019-01-03T17:58:00Z">
              <w:rPr/>
            </w:rPrChange>
          </w:rPr>
          <w:delText xml:space="preserve">. </w:delText>
        </w:r>
      </w:del>
    </w:p>
    <w:p w14:paraId="48CEF6E1" w14:textId="75001C83" w:rsidR="0044278E" w:rsidRPr="00D72AC9" w:rsidDel="00D72AC9" w:rsidRDefault="0044278E" w:rsidP="0044278E">
      <w:pPr>
        <w:keepNext/>
        <w:jc w:val="center"/>
        <w:rPr>
          <w:del w:id="1260" w:author="omar BENCHEKROUN" w:date="2019-01-03T17:58:00Z"/>
          <w:color w:val="FF0000"/>
          <w:rPrChange w:id="1261" w:author="omar BENCHEKROUN" w:date="2019-01-03T17:58:00Z">
            <w:rPr>
              <w:del w:id="1262" w:author="omar BENCHEKROUN" w:date="2019-01-03T17:58:00Z"/>
            </w:rPr>
          </w:rPrChange>
        </w:rPr>
      </w:pPr>
      <w:del w:id="1263" w:author="omar BENCHEKROUN" w:date="2019-01-03T17:58:00Z">
        <w:r w:rsidRPr="00D72AC9" w:rsidDel="00D72AC9">
          <w:rPr>
            <w:noProof/>
            <w:color w:val="FF0000"/>
            <w:rPrChange w:id="1264" w:author="omar BENCHEKROUN" w:date="2019-01-03T17:58:00Z">
              <w:rPr>
                <w:noProof/>
              </w:rPr>
            </w:rPrChange>
          </w:rPr>
          <w:drawing>
            <wp:inline distT="0" distB="0" distL="0" distR="0" wp14:anchorId="13A719F3" wp14:editId="0503E223">
              <wp:extent cx="3913726" cy="2393897"/>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8663" cy="2396917"/>
                      </a:xfrm>
                      <a:prstGeom prst="rect">
                        <a:avLst/>
                      </a:prstGeom>
                    </pic:spPr>
                  </pic:pic>
                </a:graphicData>
              </a:graphic>
            </wp:inline>
          </w:drawing>
        </w:r>
      </w:del>
    </w:p>
    <w:p w14:paraId="46E1E71C" w14:textId="4086AE95" w:rsidR="0044278E" w:rsidRPr="00D72AC9" w:rsidDel="00D72AC9" w:rsidRDefault="0044278E" w:rsidP="0044278E">
      <w:pPr>
        <w:pStyle w:val="Lgende"/>
        <w:jc w:val="center"/>
        <w:rPr>
          <w:del w:id="1265" w:author="omar BENCHEKROUN" w:date="2019-01-03T17:58:00Z"/>
          <w:rStyle w:val="shorttext"/>
          <w:rFonts w:ascii="Calibri" w:eastAsia="Times New Roman" w:hAnsi="Calibri" w:cs="Times New Roman"/>
          <w:b/>
          <w:i w:val="0"/>
          <w:iCs w:val="0"/>
          <w:color w:val="FF0000"/>
          <w:sz w:val="22"/>
          <w:szCs w:val="20"/>
          <w:lang w:eastAsia="fr-FR"/>
          <w:rPrChange w:id="1266" w:author="omar BENCHEKROUN" w:date="2019-01-03T17:58:00Z">
            <w:rPr>
              <w:del w:id="1267" w:author="omar BENCHEKROUN" w:date="2019-01-03T17:58:00Z"/>
              <w:rStyle w:val="shorttext"/>
              <w:rFonts w:ascii="Calibri" w:eastAsia="Times New Roman" w:hAnsi="Calibri" w:cs="Times New Roman"/>
              <w:b/>
              <w:i w:val="0"/>
              <w:iCs w:val="0"/>
              <w:color w:val="auto"/>
              <w:sz w:val="22"/>
              <w:szCs w:val="20"/>
              <w:lang w:eastAsia="fr-FR"/>
            </w:rPr>
          </w:rPrChange>
        </w:rPr>
      </w:pPr>
      <w:bookmarkStart w:id="1268" w:name="_Ref523734709"/>
      <w:del w:id="1269" w:author="omar BENCHEKROUN" w:date="2019-01-03T17:58:00Z">
        <w:r w:rsidRPr="00D72AC9" w:rsidDel="00D72AC9">
          <w:rPr>
            <w:rStyle w:val="shorttext"/>
            <w:i w:val="0"/>
            <w:iCs w:val="0"/>
            <w:color w:val="FF0000"/>
            <w:rPrChange w:id="1270" w:author="omar BENCHEKROUN" w:date="2019-01-03T17:58:00Z">
              <w:rPr>
                <w:rStyle w:val="shorttext"/>
                <w:i w:val="0"/>
                <w:iCs w:val="0"/>
              </w:rPr>
            </w:rPrChange>
          </w:rPr>
          <w:delText xml:space="preserve">Figure </w:delText>
        </w:r>
        <w:r w:rsidR="00495F01" w:rsidRPr="00D72AC9" w:rsidDel="00D72AC9">
          <w:rPr>
            <w:rStyle w:val="shorttext"/>
            <w:i w:val="0"/>
            <w:iCs w:val="0"/>
            <w:color w:val="FF0000"/>
            <w:rPrChange w:id="1271" w:author="omar BENCHEKROUN" w:date="2019-01-03T17:58:00Z">
              <w:rPr>
                <w:rStyle w:val="shorttext"/>
                <w:i w:val="0"/>
                <w:iCs w:val="0"/>
              </w:rPr>
            </w:rPrChange>
          </w:rPr>
          <w:fldChar w:fldCharType="begin"/>
        </w:r>
        <w:r w:rsidR="00495F01" w:rsidRPr="00D72AC9" w:rsidDel="00D72AC9">
          <w:rPr>
            <w:rStyle w:val="shorttext"/>
            <w:i w:val="0"/>
            <w:iCs w:val="0"/>
            <w:color w:val="FF0000"/>
            <w:rPrChange w:id="1272" w:author="omar BENCHEKROUN" w:date="2019-01-03T17:58:00Z">
              <w:rPr>
                <w:rStyle w:val="shorttext"/>
                <w:i w:val="0"/>
                <w:iCs w:val="0"/>
              </w:rPr>
            </w:rPrChange>
          </w:rPr>
          <w:delInstrText xml:space="preserve"> STYLEREF 2 \s </w:delInstrText>
        </w:r>
        <w:r w:rsidR="00495F01" w:rsidRPr="00D72AC9" w:rsidDel="00D72AC9">
          <w:rPr>
            <w:rStyle w:val="shorttext"/>
            <w:i w:val="0"/>
            <w:iCs w:val="0"/>
            <w:color w:val="FF0000"/>
            <w:rPrChange w:id="1273" w:author="omar BENCHEKROUN" w:date="2019-01-03T17:58:00Z">
              <w:rPr>
                <w:rStyle w:val="shorttext"/>
                <w:i w:val="0"/>
                <w:iCs w:val="0"/>
              </w:rPr>
            </w:rPrChange>
          </w:rPr>
          <w:fldChar w:fldCharType="separate"/>
        </w:r>
        <w:r w:rsidR="00DE0AA9" w:rsidRPr="00D72AC9" w:rsidDel="00D72AC9">
          <w:rPr>
            <w:rStyle w:val="shorttext"/>
            <w:i w:val="0"/>
            <w:iCs w:val="0"/>
            <w:noProof/>
            <w:color w:val="FF0000"/>
            <w:rPrChange w:id="1274" w:author="omar BENCHEKROUN" w:date="2019-01-03T17:58:00Z">
              <w:rPr>
                <w:rStyle w:val="shorttext"/>
                <w:i w:val="0"/>
                <w:iCs w:val="0"/>
                <w:noProof/>
              </w:rPr>
            </w:rPrChange>
          </w:rPr>
          <w:delText>1.1</w:delText>
        </w:r>
        <w:r w:rsidR="00495F01" w:rsidRPr="00D72AC9" w:rsidDel="00D72AC9">
          <w:rPr>
            <w:rStyle w:val="shorttext"/>
            <w:i w:val="0"/>
            <w:iCs w:val="0"/>
            <w:color w:val="FF0000"/>
            <w:rPrChange w:id="1275" w:author="omar BENCHEKROUN" w:date="2019-01-03T17:58:00Z">
              <w:rPr>
                <w:rStyle w:val="shorttext"/>
                <w:i w:val="0"/>
                <w:iCs w:val="0"/>
              </w:rPr>
            </w:rPrChange>
          </w:rPr>
          <w:fldChar w:fldCharType="end"/>
        </w:r>
        <w:r w:rsidR="00495F01" w:rsidRPr="00D72AC9" w:rsidDel="00D72AC9">
          <w:rPr>
            <w:rStyle w:val="shorttext"/>
            <w:i w:val="0"/>
            <w:iCs w:val="0"/>
            <w:color w:val="FF0000"/>
            <w:rPrChange w:id="1276" w:author="omar BENCHEKROUN" w:date="2019-01-03T17:58:00Z">
              <w:rPr>
                <w:rStyle w:val="shorttext"/>
                <w:i w:val="0"/>
                <w:iCs w:val="0"/>
              </w:rPr>
            </w:rPrChange>
          </w:rPr>
          <w:noBreakHyphen/>
        </w:r>
        <w:r w:rsidR="00495F01" w:rsidRPr="00D72AC9" w:rsidDel="00D72AC9">
          <w:rPr>
            <w:rStyle w:val="shorttext"/>
            <w:i w:val="0"/>
            <w:iCs w:val="0"/>
            <w:color w:val="FF0000"/>
            <w:rPrChange w:id="1277" w:author="omar BENCHEKROUN" w:date="2019-01-03T17:58:00Z">
              <w:rPr>
                <w:rStyle w:val="shorttext"/>
                <w:i w:val="0"/>
                <w:iCs w:val="0"/>
              </w:rPr>
            </w:rPrChange>
          </w:rPr>
          <w:fldChar w:fldCharType="begin"/>
        </w:r>
        <w:r w:rsidR="00495F01" w:rsidRPr="00D72AC9" w:rsidDel="00D72AC9">
          <w:rPr>
            <w:rStyle w:val="shorttext"/>
            <w:i w:val="0"/>
            <w:iCs w:val="0"/>
            <w:color w:val="FF0000"/>
            <w:rPrChange w:id="1278" w:author="omar BENCHEKROUN" w:date="2019-01-03T17:58:00Z">
              <w:rPr>
                <w:rStyle w:val="shorttext"/>
                <w:i w:val="0"/>
                <w:iCs w:val="0"/>
              </w:rPr>
            </w:rPrChange>
          </w:rPr>
          <w:delInstrText xml:space="preserve"> SEQ Figure \* ARABIC \s 2 </w:delInstrText>
        </w:r>
        <w:r w:rsidR="00495F01" w:rsidRPr="00D72AC9" w:rsidDel="00D72AC9">
          <w:rPr>
            <w:rStyle w:val="shorttext"/>
            <w:i w:val="0"/>
            <w:iCs w:val="0"/>
            <w:color w:val="FF0000"/>
            <w:rPrChange w:id="1279" w:author="omar BENCHEKROUN" w:date="2019-01-03T17:58:00Z">
              <w:rPr>
                <w:rStyle w:val="shorttext"/>
                <w:i w:val="0"/>
                <w:iCs w:val="0"/>
              </w:rPr>
            </w:rPrChange>
          </w:rPr>
          <w:fldChar w:fldCharType="separate"/>
        </w:r>
      </w:del>
      <w:del w:id="1280" w:author="omar BENCHEKROUN" w:date="2019-01-03T15:58:00Z">
        <w:r w:rsidR="001C03C4" w:rsidRPr="00D72AC9" w:rsidDel="00DE0AA9">
          <w:rPr>
            <w:rStyle w:val="shorttext"/>
            <w:i w:val="0"/>
            <w:iCs w:val="0"/>
            <w:noProof/>
            <w:color w:val="FF0000"/>
            <w:rPrChange w:id="1281" w:author="omar BENCHEKROUN" w:date="2019-01-03T17:58:00Z">
              <w:rPr>
                <w:rStyle w:val="shorttext"/>
                <w:i w:val="0"/>
                <w:iCs w:val="0"/>
                <w:noProof/>
              </w:rPr>
            </w:rPrChange>
          </w:rPr>
          <w:delText>2</w:delText>
        </w:r>
      </w:del>
      <w:del w:id="1282" w:author="omar BENCHEKROUN" w:date="2019-01-03T17:58:00Z">
        <w:r w:rsidR="00495F01" w:rsidRPr="00D72AC9" w:rsidDel="00D72AC9">
          <w:rPr>
            <w:rStyle w:val="shorttext"/>
            <w:i w:val="0"/>
            <w:iCs w:val="0"/>
            <w:color w:val="FF0000"/>
            <w:rPrChange w:id="1283" w:author="omar BENCHEKROUN" w:date="2019-01-03T17:58:00Z">
              <w:rPr>
                <w:rStyle w:val="shorttext"/>
                <w:i w:val="0"/>
                <w:iCs w:val="0"/>
              </w:rPr>
            </w:rPrChange>
          </w:rPr>
          <w:fldChar w:fldCharType="end"/>
        </w:r>
        <w:bookmarkEnd w:id="1268"/>
        <w:r w:rsidRPr="00D72AC9" w:rsidDel="00D72AC9">
          <w:rPr>
            <w:rStyle w:val="shorttext"/>
            <w:i w:val="0"/>
            <w:iCs w:val="0"/>
            <w:color w:val="FF0000"/>
            <w:rPrChange w:id="1284" w:author="omar BENCHEKROUN" w:date="2019-01-03T17:58:00Z">
              <w:rPr>
                <w:rStyle w:val="shorttext"/>
                <w:i w:val="0"/>
                <w:iCs w:val="0"/>
              </w:rPr>
            </w:rPrChange>
          </w:rPr>
          <w:delText> : Phénomène d’hystérésis sur le turbo-détenteur</w:delText>
        </w:r>
        <w:r w:rsidR="00CF75F8" w:rsidRPr="00D72AC9" w:rsidDel="00D72AC9">
          <w:rPr>
            <w:rStyle w:val="shorttext"/>
            <w:i w:val="0"/>
            <w:iCs w:val="0"/>
            <w:color w:val="FF0000"/>
            <w:rPrChange w:id="1285" w:author="omar BENCHEKROUN" w:date="2019-01-03T17:58:00Z">
              <w:rPr>
                <w:rStyle w:val="shorttext"/>
                <w:i w:val="0"/>
                <w:iCs w:val="0"/>
              </w:rPr>
            </w:rPrChange>
          </w:rPr>
          <w:delText xml:space="preserve"> (Schmied et al.</w:delText>
        </w:r>
        <w:r w:rsidRPr="00D72AC9" w:rsidDel="00D72AC9">
          <w:rPr>
            <w:rStyle w:val="shorttext"/>
            <w:i w:val="0"/>
            <w:iCs w:val="0"/>
            <w:color w:val="FF0000"/>
            <w:rPrChange w:id="1286" w:author="omar BENCHEKROUN" w:date="2019-01-03T17:58:00Z">
              <w:rPr>
                <w:rStyle w:val="shorttext"/>
                <w:i w:val="0"/>
                <w:iCs w:val="0"/>
              </w:rPr>
            </w:rPrChange>
          </w:rPr>
          <w:delText xml:space="preserve"> </w:delText>
        </w:r>
        <w:r w:rsidR="00CF75F8" w:rsidRPr="00D72AC9" w:rsidDel="00D72AC9">
          <w:rPr>
            <w:rStyle w:val="shorttext"/>
            <w:b/>
            <w:i w:val="0"/>
            <w:iCs w:val="0"/>
            <w:color w:val="FF0000"/>
            <w:rPrChange w:id="1287" w:author="omar BENCHEKROUN" w:date="2019-01-03T17:58:00Z">
              <w:rPr>
                <w:rStyle w:val="shorttext"/>
                <w:b/>
                <w:i w:val="0"/>
                <w:iCs w:val="0"/>
              </w:rPr>
            </w:rPrChange>
          </w:rPr>
          <w:fldChar w:fldCharType="begin"/>
        </w:r>
        <w:r w:rsidR="00CF75F8" w:rsidRPr="00D72AC9" w:rsidDel="00D72AC9">
          <w:rPr>
            <w:rStyle w:val="shorttext"/>
            <w:b/>
            <w:i w:val="0"/>
            <w:iCs w:val="0"/>
            <w:color w:val="FF0000"/>
            <w:rPrChange w:id="1288" w:author="omar BENCHEKROUN" w:date="2019-01-03T17:58:00Z">
              <w:rPr>
                <w:rStyle w:val="shorttext"/>
                <w:b/>
                <w:i w:val="0"/>
                <w:iCs w:val="0"/>
              </w:rPr>
            </w:rPrChange>
          </w:rPr>
          <w:delInstrText xml:space="preserve"> REF _Ref533090559 \r \h  \* MERGEFORMAT </w:delInstrText>
        </w:r>
        <w:r w:rsidR="00CF75F8" w:rsidRPr="000C6533" w:rsidDel="00D72AC9">
          <w:rPr>
            <w:rStyle w:val="shorttext"/>
            <w:b/>
            <w:i w:val="0"/>
            <w:iCs w:val="0"/>
            <w:color w:val="FF0000"/>
          </w:rPr>
        </w:r>
        <w:r w:rsidR="00CF75F8" w:rsidRPr="00D72AC9" w:rsidDel="00D72AC9">
          <w:rPr>
            <w:rStyle w:val="shorttext"/>
            <w:b/>
            <w:i w:val="0"/>
            <w:iCs w:val="0"/>
            <w:color w:val="FF0000"/>
            <w:rPrChange w:id="1289" w:author="omar BENCHEKROUN" w:date="2019-01-03T17:58:00Z">
              <w:rPr>
                <w:rStyle w:val="shorttext"/>
                <w:b/>
                <w:i w:val="0"/>
                <w:iCs w:val="0"/>
              </w:rPr>
            </w:rPrChange>
          </w:rPr>
          <w:fldChar w:fldCharType="separate"/>
        </w:r>
      </w:del>
      <w:del w:id="1290" w:author="omar BENCHEKROUN" w:date="2019-01-03T15:58:00Z">
        <w:r w:rsidR="001C03C4" w:rsidRPr="00D72AC9" w:rsidDel="00DE0AA9">
          <w:rPr>
            <w:rStyle w:val="shorttext"/>
            <w:b/>
            <w:i w:val="0"/>
            <w:iCs w:val="0"/>
            <w:color w:val="FF0000"/>
            <w:rPrChange w:id="1291" w:author="omar BENCHEKROUN" w:date="2019-01-03T17:58:00Z">
              <w:rPr>
                <w:rStyle w:val="shorttext"/>
                <w:b/>
                <w:i w:val="0"/>
                <w:iCs w:val="0"/>
              </w:rPr>
            </w:rPrChange>
          </w:rPr>
          <w:delText>[4]</w:delText>
        </w:r>
      </w:del>
      <w:del w:id="1292" w:author="omar BENCHEKROUN" w:date="2019-01-03T17:58:00Z">
        <w:r w:rsidR="00CF75F8" w:rsidRPr="00D72AC9" w:rsidDel="00D72AC9">
          <w:rPr>
            <w:rStyle w:val="shorttext"/>
            <w:b/>
            <w:i w:val="0"/>
            <w:iCs w:val="0"/>
            <w:color w:val="FF0000"/>
            <w:rPrChange w:id="1293" w:author="omar BENCHEKROUN" w:date="2019-01-03T17:58:00Z">
              <w:rPr>
                <w:rStyle w:val="shorttext"/>
                <w:b/>
                <w:i w:val="0"/>
                <w:iCs w:val="0"/>
              </w:rPr>
            </w:rPrChange>
          </w:rPr>
          <w:fldChar w:fldCharType="end"/>
        </w:r>
        <w:r w:rsidR="00CF75F8" w:rsidRPr="00D72AC9" w:rsidDel="00D72AC9">
          <w:rPr>
            <w:rStyle w:val="shorttext"/>
            <w:i w:val="0"/>
            <w:iCs w:val="0"/>
            <w:color w:val="FF0000"/>
            <w:rPrChange w:id="1294" w:author="omar BENCHEKROUN" w:date="2019-01-03T17:58:00Z">
              <w:rPr>
                <w:rStyle w:val="shorttext"/>
                <w:i w:val="0"/>
                <w:iCs w:val="0"/>
              </w:rPr>
            </w:rPrChange>
          </w:rPr>
          <w:delText>)</w:delText>
        </w:r>
      </w:del>
    </w:p>
    <w:p w14:paraId="636C010D" w14:textId="185DA3F8" w:rsidR="0044278E" w:rsidRPr="00D72AC9" w:rsidDel="00D72AC9" w:rsidRDefault="0044278E" w:rsidP="0044278E">
      <w:pPr>
        <w:keepNext/>
        <w:spacing w:line="360" w:lineRule="auto"/>
        <w:jc w:val="center"/>
        <w:rPr>
          <w:del w:id="1295" w:author="omar BENCHEKROUN" w:date="2019-01-03T17:58:00Z"/>
          <w:color w:val="FF0000"/>
          <w:rPrChange w:id="1296" w:author="omar BENCHEKROUN" w:date="2019-01-03T17:58:00Z">
            <w:rPr>
              <w:del w:id="1297" w:author="omar BENCHEKROUN" w:date="2019-01-03T17:58:00Z"/>
            </w:rPr>
          </w:rPrChange>
        </w:rPr>
      </w:pPr>
      <w:del w:id="1298" w:author="omar BENCHEKROUN" w:date="2019-01-03T17:58:00Z">
        <w:r w:rsidRPr="00D72AC9" w:rsidDel="00D72AC9">
          <w:rPr>
            <w:noProof/>
            <w:color w:val="FF0000"/>
            <w:rPrChange w:id="1299" w:author="omar BENCHEKROUN" w:date="2019-01-03T17:58:00Z">
              <w:rPr>
                <w:noProof/>
              </w:rPr>
            </w:rPrChange>
          </w:rPr>
          <w:drawing>
            <wp:inline distT="0" distB="0" distL="0" distR="0" wp14:anchorId="37F9F32B" wp14:editId="40ECA131">
              <wp:extent cx="4746934" cy="2189333"/>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6550" cy="2193768"/>
                      </a:xfrm>
                      <a:prstGeom prst="rect">
                        <a:avLst/>
                      </a:prstGeom>
                    </pic:spPr>
                  </pic:pic>
                </a:graphicData>
              </a:graphic>
            </wp:inline>
          </w:drawing>
        </w:r>
      </w:del>
    </w:p>
    <w:p w14:paraId="41712E6F" w14:textId="7A2B9228" w:rsidR="0044278E" w:rsidRPr="00D72AC9" w:rsidDel="00D72AC9" w:rsidRDefault="0044278E" w:rsidP="0044278E">
      <w:pPr>
        <w:pStyle w:val="Lgende"/>
        <w:jc w:val="center"/>
        <w:rPr>
          <w:del w:id="1300" w:author="omar BENCHEKROUN" w:date="2019-01-03T17:58:00Z"/>
          <w:rStyle w:val="shorttext"/>
          <w:rFonts w:ascii="Calibri" w:eastAsia="Times New Roman" w:hAnsi="Calibri" w:cs="Times New Roman"/>
          <w:i w:val="0"/>
          <w:iCs w:val="0"/>
          <w:color w:val="FF0000"/>
          <w:sz w:val="22"/>
          <w:szCs w:val="20"/>
          <w:lang w:eastAsia="fr-FR"/>
          <w:rPrChange w:id="1301" w:author="omar BENCHEKROUN" w:date="2019-01-03T17:58:00Z">
            <w:rPr>
              <w:del w:id="1302" w:author="omar BENCHEKROUN" w:date="2019-01-03T17:58:00Z"/>
              <w:rStyle w:val="shorttext"/>
              <w:rFonts w:ascii="Calibri" w:eastAsia="Times New Roman" w:hAnsi="Calibri" w:cs="Times New Roman"/>
              <w:i w:val="0"/>
              <w:iCs w:val="0"/>
              <w:color w:val="auto"/>
              <w:sz w:val="22"/>
              <w:szCs w:val="20"/>
              <w:lang w:eastAsia="fr-FR"/>
            </w:rPr>
          </w:rPrChange>
        </w:rPr>
      </w:pPr>
      <w:bookmarkStart w:id="1303" w:name="_Ref523325056"/>
      <w:del w:id="1304" w:author="omar BENCHEKROUN" w:date="2019-01-03T17:58:00Z">
        <w:r w:rsidRPr="00D72AC9" w:rsidDel="00D72AC9">
          <w:rPr>
            <w:rStyle w:val="shorttext"/>
            <w:i w:val="0"/>
            <w:iCs w:val="0"/>
            <w:color w:val="FF0000"/>
            <w:rPrChange w:id="1305" w:author="omar BENCHEKROUN" w:date="2019-01-03T17:58:00Z">
              <w:rPr>
                <w:rStyle w:val="shorttext"/>
                <w:i w:val="0"/>
                <w:iCs w:val="0"/>
              </w:rPr>
            </w:rPrChange>
          </w:rPr>
          <w:delText xml:space="preserve">Figure </w:delText>
        </w:r>
        <w:r w:rsidR="00495F01" w:rsidRPr="00D72AC9" w:rsidDel="00D72AC9">
          <w:rPr>
            <w:rStyle w:val="shorttext"/>
            <w:i w:val="0"/>
            <w:iCs w:val="0"/>
            <w:color w:val="FF0000"/>
            <w:rPrChange w:id="1306" w:author="omar BENCHEKROUN" w:date="2019-01-03T17:58:00Z">
              <w:rPr>
                <w:rStyle w:val="shorttext"/>
                <w:i w:val="0"/>
                <w:iCs w:val="0"/>
              </w:rPr>
            </w:rPrChange>
          </w:rPr>
          <w:fldChar w:fldCharType="begin"/>
        </w:r>
        <w:r w:rsidR="00495F01" w:rsidRPr="00D72AC9" w:rsidDel="00D72AC9">
          <w:rPr>
            <w:rStyle w:val="shorttext"/>
            <w:i w:val="0"/>
            <w:iCs w:val="0"/>
            <w:color w:val="FF0000"/>
            <w:rPrChange w:id="1307" w:author="omar BENCHEKROUN" w:date="2019-01-03T17:58:00Z">
              <w:rPr>
                <w:rStyle w:val="shorttext"/>
                <w:i w:val="0"/>
                <w:iCs w:val="0"/>
              </w:rPr>
            </w:rPrChange>
          </w:rPr>
          <w:delInstrText xml:space="preserve"> STYLEREF 2 \s </w:delInstrText>
        </w:r>
        <w:r w:rsidR="00495F01" w:rsidRPr="00D72AC9" w:rsidDel="00D72AC9">
          <w:rPr>
            <w:rStyle w:val="shorttext"/>
            <w:i w:val="0"/>
            <w:iCs w:val="0"/>
            <w:color w:val="FF0000"/>
            <w:rPrChange w:id="1308" w:author="omar BENCHEKROUN" w:date="2019-01-03T17:58:00Z">
              <w:rPr>
                <w:rStyle w:val="shorttext"/>
                <w:i w:val="0"/>
                <w:iCs w:val="0"/>
              </w:rPr>
            </w:rPrChange>
          </w:rPr>
          <w:fldChar w:fldCharType="separate"/>
        </w:r>
        <w:r w:rsidR="00DE0AA9" w:rsidRPr="00D72AC9" w:rsidDel="00D72AC9">
          <w:rPr>
            <w:rStyle w:val="shorttext"/>
            <w:i w:val="0"/>
            <w:iCs w:val="0"/>
            <w:noProof/>
            <w:color w:val="FF0000"/>
            <w:rPrChange w:id="1309" w:author="omar BENCHEKROUN" w:date="2019-01-03T17:58:00Z">
              <w:rPr>
                <w:rStyle w:val="shorttext"/>
                <w:i w:val="0"/>
                <w:iCs w:val="0"/>
                <w:noProof/>
              </w:rPr>
            </w:rPrChange>
          </w:rPr>
          <w:delText>1.1</w:delText>
        </w:r>
        <w:r w:rsidR="00495F01" w:rsidRPr="00D72AC9" w:rsidDel="00D72AC9">
          <w:rPr>
            <w:rStyle w:val="shorttext"/>
            <w:i w:val="0"/>
            <w:iCs w:val="0"/>
            <w:color w:val="FF0000"/>
            <w:rPrChange w:id="1310" w:author="omar BENCHEKROUN" w:date="2019-01-03T17:58:00Z">
              <w:rPr>
                <w:rStyle w:val="shorttext"/>
                <w:i w:val="0"/>
                <w:iCs w:val="0"/>
              </w:rPr>
            </w:rPrChange>
          </w:rPr>
          <w:fldChar w:fldCharType="end"/>
        </w:r>
        <w:r w:rsidR="00495F01" w:rsidRPr="00D72AC9" w:rsidDel="00D72AC9">
          <w:rPr>
            <w:rStyle w:val="shorttext"/>
            <w:i w:val="0"/>
            <w:iCs w:val="0"/>
            <w:color w:val="FF0000"/>
            <w:rPrChange w:id="1311" w:author="omar BENCHEKROUN" w:date="2019-01-03T17:58:00Z">
              <w:rPr>
                <w:rStyle w:val="shorttext"/>
                <w:i w:val="0"/>
                <w:iCs w:val="0"/>
              </w:rPr>
            </w:rPrChange>
          </w:rPr>
          <w:noBreakHyphen/>
        </w:r>
        <w:r w:rsidR="00495F01" w:rsidRPr="00D72AC9" w:rsidDel="00D72AC9">
          <w:rPr>
            <w:rStyle w:val="shorttext"/>
            <w:i w:val="0"/>
            <w:iCs w:val="0"/>
            <w:color w:val="FF0000"/>
            <w:rPrChange w:id="1312" w:author="omar BENCHEKROUN" w:date="2019-01-03T17:58:00Z">
              <w:rPr>
                <w:rStyle w:val="shorttext"/>
                <w:i w:val="0"/>
                <w:iCs w:val="0"/>
              </w:rPr>
            </w:rPrChange>
          </w:rPr>
          <w:fldChar w:fldCharType="begin"/>
        </w:r>
        <w:r w:rsidR="00495F01" w:rsidRPr="00D72AC9" w:rsidDel="00D72AC9">
          <w:rPr>
            <w:rStyle w:val="shorttext"/>
            <w:i w:val="0"/>
            <w:iCs w:val="0"/>
            <w:color w:val="FF0000"/>
            <w:rPrChange w:id="1313" w:author="omar BENCHEKROUN" w:date="2019-01-03T17:58:00Z">
              <w:rPr>
                <w:rStyle w:val="shorttext"/>
                <w:i w:val="0"/>
                <w:iCs w:val="0"/>
              </w:rPr>
            </w:rPrChange>
          </w:rPr>
          <w:delInstrText xml:space="preserve"> SEQ Figure \* ARABIC \s 2 </w:delInstrText>
        </w:r>
        <w:r w:rsidR="00495F01" w:rsidRPr="00D72AC9" w:rsidDel="00D72AC9">
          <w:rPr>
            <w:rStyle w:val="shorttext"/>
            <w:i w:val="0"/>
            <w:iCs w:val="0"/>
            <w:color w:val="FF0000"/>
            <w:rPrChange w:id="1314" w:author="omar BENCHEKROUN" w:date="2019-01-03T17:58:00Z">
              <w:rPr>
                <w:rStyle w:val="shorttext"/>
                <w:i w:val="0"/>
                <w:iCs w:val="0"/>
              </w:rPr>
            </w:rPrChange>
          </w:rPr>
          <w:fldChar w:fldCharType="separate"/>
        </w:r>
      </w:del>
      <w:del w:id="1315" w:author="omar BENCHEKROUN" w:date="2019-01-03T15:58:00Z">
        <w:r w:rsidR="001C03C4" w:rsidRPr="00D72AC9" w:rsidDel="00DE0AA9">
          <w:rPr>
            <w:rStyle w:val="shorttext"/>
            <w:i w:val="0"/>
            <w:iCs w:val="0"/>
            <w:noProof/>
            <w:color w:val="FF0000"/>
            <w:rPrChange w:id="1316" w:author="omar BENCHEKROUN" w:date="2019-01-03T17:58:00Z">
              <w:rPr>
                <w:rStyle w:val="shorttext"/>
                <w:i w:val="0"/>
                <w:iCs w:val="0"/>
                <w:noProof/>
              </w:rPr>
            </w:rPrChange>
          </w:rPr>
          <w:delText>3</w:delText>
        </w:r>
      </w:del>
      <w:del w:id="1317" w:author="omar BENCHEKROUN" w:date="2019-01-03T17:58:00Z">
        <w:r w:rsidR="00495F01" w:rsidRPr="00D72AC9" w:rsidDel="00D72AC9">
          <w:rPr>
            <w:rStyle w:val="shorttext"/>
            <w:i w:val="0"/>
            <w:iCs w:val="0"/>
            <w:color w:val="FF0000"/>
            <w:rPrChange w:id="1318" w:author="omar BENCHEKROUN" w:date="2019-01-03T17:58:00Z">
              <w:rPr>
                <w:rStyle w:val="shorttext"/>
                <w:i w:val="0"/>
                <w:iCs w:val="0"/>
              </w:rPr>
            </w:rPrChange>
          </w:rPr>
          <w:fldChar w:fldCharType="end"/>
        </w:r>
        <w:bookmarkEnd w:id="1303"/>
        <w:r w:rsidRPr="00D72AC9" w:rsidDel="00D72AC9">
          <w:rPr>
            <w:rStyle w:val="shorttext"/>
            <w:i w:val="0"/>
            <w:iCs w:val="0"/>
            <w:color w:val="FF0000"/>
            <w:rPrChange w:id="1319" w:author="omar BENCHEKROUN" w:date="2019-01-03T17:58:00Z">
              <w:rPr>
                <w:rStyle w:val="shorttext"/>
                <w:i w:val="0"/>
                <w:iCs w:val="0"/>
              </w:rPr>
            </w:rPrChange>
          </w:rPr>
          <w:delText xml:space="preserve"> : Vibration spirale constaté sur le côté compresseur </w:delText>
        </w:r>
        <w:r w:rsidR="00CF75F8" w:rsidRPr="00D72AC9" w:rsidDel="00D72AC9">
          <w:rPr>
            <w:rStyle w:val="shorttext"/>
            <w:i w:val="0"/>
            <w:iCs w:val="0"/>
            <w:color w:val="FF0000"/>
            <w:rPrChange w:id="1320" w:author="omar BENCHEKROUN" w:date="2019-01-03T17:58:00Z">
              <w:rPr>
                <w:rStyle w:val="shorttext"/>
                <w:i w:val="0"/>
                <w:iCs w:val="0"/>
              </w:rPr>
            </w:rPrChange>
          </w:rPr>
          <w:delText xml:space="preserve">(Schmied et al. </w:delText>
        </w:r>
        <w:r w:rsidR="00CF75F8" w:rsidRPr="00D72AC9" w:rsidDel="00D72AC9">
          <w:rPr>
            <w:rStyle w:val="shorttext"/>
            <w:b/>
            <w:i w:val="0"/>
            <w:iCs w:val="0"/>
            <w:color w:val="FF0000"/>
            <w:rPrChange w:id="1321" w:author="omar BENCHEKROUN" w:date="2019-01-03T17:58:00Z">
              <w:rPr>
                <w:rStyle w:val="shorttext"/>
                <w:b/>
                <w:i w:val="0"/>
                <w:iCs w:val="0"/>
              </w:rPr>
            </w:rPrChange>
          </w:rPr>
          <w:fldChar w:fldCharType="begin"/>
        </w:r>
        <w:r w:rsidR="00CF75F8" w:rsidRPr="00D72AC9" w:rsidDel="00D72AC9">
          <w:rPr>
            <w:rStyle w:val="shorttext"/>
            <w:b/>
            <w:i w:val="0"/>
            <w:iCs w:val="0"/>
            <w:color w:val="FF0000"/>
            <w:rPrChange w:id="1322" w:author="omar BENCHEKROUN" w:date="2019-01-03T17:58:00Z">
              <w:rPr>
                <w:rStyle w:val="shorttext"/>
                <w:b/>
                <w:i w:val="0"/>
                <w:iCs w:val="0"/>
              </w:rPr>
            </w:rPrChange>
          </w:rPr>
          <w:delInstrText xml:space="preserve"> REF _Ref533090559 \r \h  \* MERGEFORMAT </w:delInstrText>
        </w:r>
        <w:r w:rsidR="00CF75F8" w:rsidRPr="000C6533" w:rsidDel="00D72AC9">
          <w:rPr>
            <w:rStyle w:val="shorttext"/>
            <w:b/>
            <w:i w:val="0"/>
            <w:iCs w:val="0"/>
            <w:color w:val="FF0000"/>
          </w:rPr>
        </w:r>
        <w:r w:rsidR="00CF75F8" w:rsidRPr="00D72AC9" w:rsidDel="00D72AC9">
          <w:rPr>
            <w:rStyle w:val="shorttext"/>
            <w:b/>
            <w:i w:val="0"/>
            <w:iCs w:val="0"/>
            <w:color w:val="FF0000"/>
            <w:rPrChange w:id="1323" w:author="omar BENCHEKROUN" w:date="2019-01-03T17:58:00Z">
              <w:rPr>
                <w:rStyle w:val="shorttext"/>
                <w:b/>
                <w:i w:val="0"/>
                <w:iCs w:val="0"/>
              </w:rPr>
            </w:rPrChange>
          </w:rPr>
          <w:fldChar w:fldCharType="separate"/>
        </w:r>
      </w:del>
      <w:del w:id="1324" w:author="omar BENCHEKROUN" w:date="2019-01-03T15:58:00Z">
        <w:r w:rsidR="001C03C4" w:rsidRPr="00D72AC9" w:rsidDel="00DE0AA9">
          <w:rPr>
            <w:rStyle w:val="shorttext"/>
            <w:b/>
            <w:i w:val="0"/>
            <w:iCs w:val="0"/>
            <w:color w:val="FF0000"/>
            <w:rPrChange w:id="1325" w:author="omar BENCHEKROUN" w:date="2019-01-03T17:58:00Z">
              <w:rPr>
                <w:rStyle w:val="shorttext"/>
                <w:b/>
                <w:i w:val="0"/>
                <w:iCs w:val="0"/>
              </w:rPr>
            </w:rPrChange>
          </w:rPr>
          <w:delText>[4]</w:delText>
        </w:r>
      </w:del>
      <w:del w:id="1326" w:author="omar BENCHEKROUN" w:date="2019-01-03T17:58:00Z">
        <w:r w:rsidR="00CF75F8" w:rsidRPr="00D72AC9" w:rsidDel="00D72AC9">
          <w:rPr>
            <w:rStyle w:val="shorttext"/>
            <w:b/>
            <w:i w:val="0"/>
            <w:iCs w:val="0"/>
            <w:color w:val="FF0000"/>
            <w:rPrChange w:id="1327" w:author="omar BENCHEKROUN" w:date="2019-01-03T17:58:00Z">
              <w:rPr>
                <w:rStyle w:val="shorttext"/>
                <w:b/>
                <w:i w:val="0"/>
                <w:iCs w:val="0"/>
              </w:rPr>
            </w:rPrChange>
          </w:rPr>
          <w:fldChar w:fldCharType="end"/>
        </w:r>
        <w:r w:rsidR="00CF75F8" w:rsidRPr="00D72AC9" w:rsidDel="00D72AC9">
          <w:rPr>
            <w:rStyle w:val="shorttext"/>
            <w:i w:val="0"/>
            <w:iCs w:val="0"/>
            <w:color w:val="FF0000"/>
            <w:rPrChange w:id="1328" w:author="omar BENCHEKROUN" w:date="2019-01-03T17:58:00Z">
              <w:rPr>
                <w:rStyle w:val="shorttext"/>
                <w:i w:val="0"/>
                <w:iCs w:val="0"/>
              </w:rPr>
            </w:rPrChange>
          </w:rPr>
          <w:delText>)</w:delText>
        </w:r>
      </w:del>
    </w:p>
    <w:p w14:paraId="15AE61D5" w14:textId="3B139F74" w:rsidR="0044278E" w:rsidRPr="00D72AC9" w:rsidDel="00D72AC9" w:rsidRDefault="0044278E" w:rsidP="00EA6876">
      <w:pPr>
        <w:spacing w:line="360" w:lineRule="auto"/>
        <w:ind w:firstLine="708"/>
        <w:rPr>
          <w:del w:id="1329" w:author="omar BENCHEKROUN" w:date="2019-01-03T17:58:00Z"/>
          <w:rStyle w:val="shorttext"/>
          <w:color w:val="FF0000"/>
          <w:szCs w:val="22"/>
          <w:rPrChange w:id="1330" w:author="omar BENCHEKROUN" w:date="2019-01-03T17:58:00Z">
            <w:rPr>
              <w:del w:id="1331" w:author="omar BENCHEKROUN" w:date="2019-01-03T17:58:00Z"/>
              <w:rStyle w:val="shorttext"/>
              <w:szCs w:val="22"/>
            </w:rPr>
          </w:rPrChange>
        </w:rPr>
      </w:pPr>
      <w:del w:id="1332" w:author="omar BENCHEKROUN" w:date="2019-01-03T17:58:00Z">
        <w:r w:rsidRPr="00D72AC9" w:rsidDel="00D72AC9">
          <w:rPr>
            <w:color w:val="FF0000"/>
            <w:rPrChange w:id="1333" w:author="omar BENCHEKROUN" w:date="2019-01-03T17:58:00Z">
              <w:rPr/>
            </w:rPrChange>
          </w:rPr>
          <w:delText xml:space="preserve">En 2011, Lorenz et Murphy </w:delText>
        </w:r>
        <w:r w:rsidR="00DD0321" w:rsidRPr="00D72AC9" w:rsidDel="00D72AC9">
          <w:rPr>
            <w:b/>
            <w:color w:val="FF0000"/>
            <w:rPrChange w:id="1334" w:author="omar BENCHEKROUN" w:date="2019-01-03T17:58:00Z">
              <w:rPr>
                <w:b/>
              </w:rPr>
            </w:rPrChange>
          </w:rPr>
          <w:fldChar w:fldCharType="begin"/>
        </w:r>
        <w:r w:rsidR="00DD0321" w:rsidRPr="00D72AC9" w:rsidDel="00D72AC9">
          <w:rPr>
            <w:b/>
            <w:color w:val="FF0000"/>
            <w:rPrChange w:id="1335" w:author="omar BENCHEKROUN" w:date="2019-01-03T17:58:00Z">
              <w:rPr>
                <w:b/>
              </w:rPr>
            </w:rPrChange>
          </w:rPr>
          <w:delInstrText xml:space="preserve"> REF _Ref533090865 \r \h  \* MERGEFORMAT </w:delInstrText>
        </w:r>
        <w:r w:rsidR="00DD0321" w:rsidRPr="000C6533" w:rsidDel="00D72AC9">
          <w:rPr>
            <w:b/>
            <w:color w:val="FF0000"/>
          </w:rPr>
        </w:r>
        <w:r w:rsidR="00DD0321" w:rsidRPr="00D72AC9" w:rsidDel="00D72AC9">
          <w:rPr>
            <w:b/>
            <w:color w:val="FF0000"/>
            <w:rPrChange w:id="1336" w:author="omar BENCHEKROUN" w:date="2019-01-03T17:58:00Z">
              <w:rPr>
                <w:b/>
              </w:rPr>
            </w:rPrChange>
          </w:rPr>
          <w:fldChar w:fldCharType="separate"/>
        </w:r>
      </w:del>
      <w:del w:id="1337" w:author="omar BENCHEKROUN" w:date="2019-01-03T15:58:00Z">
        <w:r w:rsidR="001C03C4" w:rsidRPr="00D72AC9" w:rsidDel="00DE0AA9">
          <w:rPr>
            <w:b/>
            <w:color w:val="FF0000"/>
            <w:rPrChange w:id="1338" w:author="omar BENCHEKROUN" w:date="2019-01-03T17:58:00Z">
              <w:rPr>
                <w:b/>
              </w:rPr>
            </w:rPrChange>
          </w:rPr>
          <w:delText>[5]</w:delText>
        </w:r>
      </w:del>
      <w:del w:id="1339" w:author="omar BENCHEKROUN" w:date="2019-01-03T17:58:00Z">
        <w:r w:rsidR="00DD0321" w:rsidRPr="00D72AC9" w:rsidDel="00D72AC9">
          <w:rPr>
            <w:b/>
            <w:color w:val="FF0000"/>
            <w:rPrChange w:id="1340" w:author="omar BENCHEKROUN" w:date="2019-01-03T17:58:00Z">
              <w:rPr>
                <w:b/>
              </w:rPr>
            </w:rPrChange>
          </w:rPr>
          <w:fldChar w:fldCharType="end"/>
        </w:r>
        <w:r w:rsidR="00727D14" w:rsidRPr="00D72AC9" w:rsidDel="00D72AC9">
          <w:rPr>
            <w:color w:val="FF0000"/>
            <w:rPrChange w:id="1341" w:author="omar BENCHEKROUN" w:date="2019-01-03T17:58:00Z">
              <w:rPr/>
            </w:rPrChange>
          </w:rPr>
          <w:delText xml:space="preserve"> ont investigué le</w:delText>
        </w:r>
        <w:r w:rsidRPr="00D72AC9" w:rsidDel="00D72AC9">
          <w:rPr>
            <w:color w:val="FF0000"/>
            <w:rPrChange w:id="1342" w:author="omar BENCHEKROUN" w:date="2019-01-03T17:58:00Z">
              <w:rPr/>
            </w:rPrChange>
          </w:rPr>
          <w:delText xml:space="preserve"> prototype d’une </w:delText>
        </w:r>
        <w:r w:rsidRPr="00D72AC9" w:rsidDel="00D72AC9">
          <w:rPr>
            <w:rStyle w:val="shorttext"/>
            <w:color w:val="FF0000"/>
            <w:rPrChange w:id="1343" w:author="omar BENCHEKROUN" w:date="2019-01-03T17:58:00Z">
              <w:rPr>
                <w:rStyle w:val="shorttext"/>
              </w:rPr>
            </w:rPrChange>
          </w:rPr>
          <w:delText xml:space="preserve">machine électrique </w:delText>
        </w:r>
        <w:r w:rsidR="009851C5" w:rsidRPr="00D72AC9" w:rsidDel="00D72AC9">
          <w:rPr>
            <w:rStyle w:val="shorttext"/>
            <w:color w:val="FF0000"/>
            <w:rPrChange w:id="1344" w:author="omar BENCHEKROUN" w:date="2019-01-03T17:58:00Z">
              <w:rPr>
                <w:rStyle w:val="shorttext"/>
              </w:rPr>
            </w:rPrChange>
          </w:rPr>
          <w:delText xml:space="preserve">qui </w:delText>
        </w:r>
        <w:r w:rsidR="00F77B17" w:rsidRPr="00D72AC9" w:rsidDel="00D72AC9">
          <w:rPr>
            <w:rStyle w:val="shorttext"/>
            <w:color w:val="FF0000"/>
            <w:rPrChange w:id="1345" w:author="omar BENCHEKROUN" w:date="2019-01-03T17:58:00Z">
              <w:rPr>
                <w:rStyle w:val="shorttext"/>
              </w:rPr>
            </w:rPrChange>
          </w:rPr>
          <w:delText>possédait</w:delText>
        </w:r>
        <w:r w:rsidRPr="00D72AC9" w:rsidDel="00D72AC9">
          <w:rPr>
            <w:rStyle w:val="shorttext"/>
            <w:color w:val="FF0000"/>
            <w:rPrChange w:id="1346" w:author="omar BENCHEKROUN" w:date="2019-01-03T17:58:00Z">
              <w:rPr>
                <w:rStyle w:val="shorttext"/>
              </w:rPr>
            </w:rPrChange>
          </w:rPr>
          <w:delText xml:space="preserve"> un disque </w:delText>
        </w:r>
        <w:r w:rsidR="00295604" w:rsidRPr="00D72AC9" w:rsidDel="00D72AC9">
          <w:rPr>
            <w:rStyle w:val="shorttext"/>
            <w:color w:val="FF0000"/>
            <w:rPrChange w:id="1347" w:author="omar BENCHEKROUN" w:date="2019-01-03T17:58:00Z">
              <w:rPr>
                <w:rStyle w:val="shorttext"/>
              </w:rPr>
            </w:rPrChange>
          </w:rPr>
          <w:delText>massif</w:delText>
        </w:r>
        <w:r w:rsidRPr="00D72AC9" w:rsidDel="00D72AC9">
          <w:rPr>
            <w:rStyle w:val="shorttext"/>
            <w:color w:val="FF0000"/>
            <w:rPrChange w:id="1348" w:author="omar BENCHEKROUN" w:date="2019-01-03T17:58:00Z">
              <w:rPr>
                <w:rStyle w:val="shorttext"/>
              </w:rPr>
            </w:rPrChange>
          </w:rPr>
          <w:delText xml:space="preserve"> en porte-à-faux. Durant un test à la vitesse constante 4150 tr/min, les vibrations du rotor étaient mesuré</w:delText>
        </w:r>
        <w:r w:rsidR="0045783B" w:rsidRPr="00D72AC9" w:rsidDel="00D72AC9">
          <w:rPr>
            <w:rStyle w:val="shorttext"/>
            <w:color w:val="FF0000"/>
            <w:rPrChange w:id="1349" w:author="omar BENCHEKROUN" w:date="2019-01-03T17:58:00Z">
              <w:rPr>
                <w:rStyle w:val="shorttext"/>
              </w:rPr>
            </w:rPrChange>
          </w:rPr>
          <w:delText>e</w:delText>
        </w:r>
        <w:r w:rsidRPr="00D72AC9" w:rsidDel="00D72AC9">
          <w:rPr>
            <w:rStyle w:val="shorttext"/>
            <w:color w:val="FF0000"/>
            <w:rPrChange w:id="1350" w:author="omar BENCHEKROUN" w:date="2019-01-03T17:58:00Z">
              <w:rPr>
                <w:rStyle w:val="shorttext"/>
              </w:rPr>
            </w:rPrChange>
          </w:rPr>
          <w:delText xml:space="preserve">s sur deux plans et chaque plan possédait deux capteurs montés à 90 degrés. Les amplitudes des composants synchrones mesurées au cours du temps sont illustrées à la </w:delText>
        </w:r>
        <w:r w:rsidRPr="00D72AC9" w:rsidDel="00D72AC9">
          <w:rPr>
            <w:rStyle w:val="shorttext"/>
            <w:b/>
            <w:color w:val="FF0000"/>
            <w:rPrChange w:id="1351" w:author="omar BENCHEKROUN" w:date="2019-01-03T17:58:00Z">
              <w:rPr>
                <w:rStyle w:val="shorttext"/>
                <w:b/>
              </w:rPr>
            </w:rPrChange>
          </w:rPr>
          <w:fldChar w:fldCharType="begin"/>
        </w:r>
        <w:r w:rsidRPr="00D72AC9" w:rsidDel="00D72AC9">
          <w:rPr>
            <w:rStyle w:val="shorttext"/>
            <w:b/>
            <w:color w:val="FF0000"/>
            <w:rPrChange w:id="1352" w:author="omar BENCHEKROUN" w:date="2019-01-03T17:58:00Z">
              <w:rPr>
                <w:rStyle w:val="shorttext"/>
                <w:b/>
              </w:rPr>
            </w:rPrChange>
          </w:rPr>
          <w:delInstrText xml:space="preserve"> REF _Ref523317204 \h  \* MERGEFORMAT </w:delInstrText>
        </w:r>
        <w:r w:rsidRPr="000C6533" w:rsidDel="00D72AC9">
          <w:rPr>
            <w:rStyle w:val="shorttext"/>
            <w:b/>
            <w:color w:val="FF0000"/>
          </w:rPr>
        </w:r>
        <w:r w:rsidRPr="00D72AC9" w:rsidDel="00D72AC9">
          <w:rPr>
            <w:rStyle w:val="shorttext"/>
            <w:b/>
            <w:color w:val="FF0000"/>
            <w:rPrChange w:id="1353" w:author="omar BENCHEKROUN" w:date="2019-01-03T17:58:00Z">
              <w:rPr>
                <w:rStyle w:val="shorttext"/>
                <w:b/>
              </w:rPr>
            </w:rPrChange>
          </w:rPr>
          <w:fldChar w:fldCharType="separate"/>
        </w:r>
      </w:del>
      <w:del w:id="1354" w:author="omar BENCHEKROUN" w:date="2019-01-03T15:58:00Z">
        <w:r w:rsidR="001C03C4" w:rsidRPr="00D72AC9" w:rsidDel="00DE0AA9">
          <w:rPr>
            <w:rStyle w:val="shorttext"/>
            <w:b/>
            <w:color w:val="FF0000"/>
            <w:rPrChange w:id="1355" w:author="omar BENCHEKROUN" w:date="2019-01-03T17:58:00Z">
              <w:rPr>
                <w:rStyle w:val="shorttext"/>
                <w:b/>
              </w:rPr>
            </w:rPrChange>
          </w:rPr>
          <w:delText>Figure 1.1</w:delText>
        </w:r>
        <w:r w:rsidR="001C03C4" w:rsidRPr="00D72AC9" w:rsidDel="00DE0AA9">
          <w:rPr>
            <w:rStyle w:val="shorttext"/>
            <w:b/>
            <w:color w:val="FF0000"/>
            <w:rPrChange w:id="1356" w:author="omar BENCHEKROUN" w:date="2019-01-03T17:58:00Z">
              <w:rPr>
                <w:rStyle w:val="shorttext"/>
                <w:b/>
              </w:rPr>
            </w:rPrChange>
          </w:rPr>
          <w:noBreakHyphen/>
          <w:delText>4</w:delText>
        </w:r>
      </w:del>
      <w:del w:id="1357" w:author="omar BENCHEKROUN" w:date="2019-01-03T17:58:00Z">
        <w:r w:rsidRPr="00D72AC9" w:rsidDel="00D72AC9">
          <w:rPr>
            <w:rStyle w:val="shorttext"/>
            <w:b/>
            <w:color w:val="FF0000"/>
            <w:rPrChange w:id="1358" w:author="omar BENCHEKROUN" w:date="2019-01-03T17:58:00Z">
              <w:rPr>
                <w:rStyle w:val="shorttext"/>
                <w:b/>
              </w:rPr>
            </w:rPrChange>
          </w:rPr>
          <w:fldChar w:fldCharType="end"/>
        </w:r>
        <w:r w:rsidRPr="00D72AC9" w:rsidDel="00D72AC9">
          <w:rPr>
            <w:rStyle w:val="shorttext"/>
            <w:color w:val="FF0000"/>
            <w:rPrChange w:id="1359" w:author="omar BENCHEKROUN" w:date="2019-01-03T17:58:00Z">
              <w:rPr>
                <w:rStyle w:val="shorttext"/>
              </w:rPr>
            </w:rPrChange>
          </w:rPr>
          <w:delText xml:space="preserve"> et ses diagrammes polaires sont illustrés à la </w:delText>
        </w:r>
        <w:r w:rsidRPr="00D72AC9" w:rsidDel="00D72AC9">
          <w:rPr>
            <w:rStyle w:val="shorttext"/>
            <w:b/>
            <w:color w:val="FF0000"/>
            <w:rPrChange w:id="1360" w:author="omar BENCHEKROUN" w:date="2019-01-03T17:58:00Z">
              <w:rPr>
                <w:rStyle w:val="shorttext"/>
                <w:b/>
              </w:rPr>
            </w:rPrChange>
          </w:rPr>
          <w:fldChar w:fldCharType="begin"/>
        </w:r>
        <w:r w:rsidRPr="00D72AC9" w:rsidDel="00D72AC9">
          <w:rPr>
            <w:rStyle w:val="shorttext"/>
            <w:b/>
            <w:color w:val="FF0000"/>
            <w:rPrChange w:id="1361" w:author="omar BENCHEKROUN" w:date="2019-01-03T17:58:00Z">
              <w:rPr>
                <w:rStyle w:val="shorttext"/>
                <w:b/>
              </w:rPr>
            </w:rPrChange>
          </w:rPr>
          <w:delInstrText xml:space="preserve"> REF _Ref523318350 \h  \* MERGEFORMAT </w:delInstrText>
        </w:r>
        <w:r w:rsidRPr="000C6533" w:rsidDel="00D72AC9">
          <w:rPr>
            <w:rStyle w:val="shorttext"/>
            <w:b/>
            <w:color w:val="FF0000"/>
          </w:rPr>
        </w:r>
        <w:r w:rsidRPr="00D72AC9" w:rsidDel="00D72AC9">
          <w:rPr>
            <w:rStyle w:val="shorttext"/>
            <w:b/>
            <w:color w:val="FF0000"/>
            <w:rPrChange w:id="1362" w:author="omar BENCHEKROUN" w:date="2019-01-03T17:58:00Z">
              <w:rPr>
                <w:rStyle w:val="shorttext"/>
                <w:b/>
              </w:rPr>
            </w:rPrChange>
          </w:rPr>
          <w:fldChar w:fldCharType="separate"/>
        </w:r>
      </w:del>
      <w:del w:id="1363" w:author="omar BENCHEKROUN" w:date="2019-01-03T15:58:00Z">
        <w:r w:rsidR="001C03C4" w:rsidRPr="00D72AC9" w:rsidDel="00DE0AA9">
          <w:rPr>
            <w:rStyle w:val="shorttext"/>
            <w:b/>
            <w:color w:val="FF0000"/>
            <w:rPrChange w:id="1364" w:author="omar BENCHEKROUN" w:date="2019-01-03T17:58:00Z">
              <w:rPr>
                <w:rStyle w:val="shorttext"/>
                <w:b/>
              </w:rPr>
            </w:rPrChange>
          </w:rPr>
          <w:delText>Figure 1.1</w:delText>
        </w:r>
        <w:r w:rsidR="001C03C4" w:rsidRPr="00D72AC9" w:rsidDel="00DE0AA9">
          <w:rPr>
            <w:rStyle w:val="shorttext"/>
            <w:b/>
            <w:color w:val="FF0000"/>
            <w:rPrChange w:id="1365" w:author="omar BENCHEKROUN" w:date="2019-01-03T17:58:00Z">
              <w:rPr>
                <w:rStyle w:val="shorttext"/>
                <w:b/>
              </w:rPr>
            </w:rPrChange>
          </w:rPr>
          <w:noBreakHyphen/>
          <w:delText>5</w:delText>
        </w:r>
      </w:del>
      <w:del w:id="1366" w:author="omar BENCHEKROUN" w:date="2019-01-03T17:58:00Z">
        <w:r w:rsidRPr="00D72AC9" w:rsidDel="00D72AC9">
          <w:rPr>
            <w:rStyle w:val="shorttext"/>
            <w:b/>
            <w:color w:val="FF0000"/>
            <w:rPrChange w:id="1367" w:author="omar BENCHEKROUN" w:date="2019-01-03T17:58:00Z">
              <w:rPr>
                <w:rStyle w:val="shorttext"/>
                <w:b/>
              </w:rPr>
            </w:rPrChange>
          </w:rPr>
          <w:fldChar w:fldCharType="end"/>
        </w:r>
        <w:r w:rsidRPr="00D72AC9" w:rsidDel="00D72AC9">
          <w:rPr>
            <w:rStyle w:val="shorttext"/>
            <w:color w:val="FF0000"/>
            <w:rPrChange w:id="1368" w:author="omar BENCHEKROUN" w:date="2019-01-03T17:58:00Z">
              <w:rPr>
                <w:rStyle w:val="shorttext"/>
              </w:rPr>
            </w:rPrChange>
          </w:rPr>
          <w:delText xml:space="preserve">. Selon ces figures, l’amplitude de vibration augmentait lentement pendant les premières deux heures de fonctionnement et devenait soudain excessive. L’augmentation brusque des vibrations a déclenché l’arrêt d’urgence de la machine. Les vibrations spirales divergentes ont été également observées à la </w:delText>
        </w:r>
        <w:r w:rsidRPr="00D72AC9" w:rsidDel="00D72AC9">
          <w:rPr>
            <w:rStyle w:val="shorttext"/>
            <w:b/>
            <w:color w:val="FF0000"/>
            <w:rPrChange w:id="1369" w:author="omar BENCHEKROUN" w:date="2019-01-03T17:58:00Z">
              <w:rPr>
                <w:rStyle w:val="shorttext"/>
                <w:b/>
              </w:rPr>
            </w:rPrChange>
          </w:rPr>
          <w:fldChar w:fldCharType="begin"/>
        </w:r>
        <w:r w:rsidRPr="00D72AC9" w:rsidDel="00D72AC9">
          <w:rPr>
            <w:rStyle w:val="shorttext"/>
            <w:b/>
            <w:color w:val="FF0000"/>
            <w:rPrChange w:id="1370" w:author="omar BENCHEKROUN" w:date="2019-01-03T17:58:00Z">
              <w:rPr>
                <w:rStyle w:val="shorttext"/>
                <w:b/>
              </w:rPr>
            </w:rPrChange>
          </w:rPr>
          <w:delInstrText xml:space="preserve"> REF _Ref523318350 \h  \* MERGEFORMAT </w:delInstrText>
        </w:r>
        <w:r w:rsidRPr="000C6533" w:rsidDel="00D72AC9">
          <w:rPr>
            <w:rStyle w:val="shorttext"/>
            <w:b/>
            <w:color w:val="FF0000"/>
          </w:rPr>
        </w:r>
        <w:r w:rsidRPr="00D72AC9" w:rsidDel="00D72AC9">
          <w:rPr>
            <w:rStyle w:val="shorttext"/>
            <w:b/>
            <w:color w:val="FF0000"/>
            <w:rPrChange w:id="1371" w:author="omar BENCHEKROUN" w:date="2019-01-03T17:58:00Z">
              <w:rPr>
                <w:rStyle w:val="shorttext"/>
                <w:b/>
              </w:rPr>
            </w:rPrChange>
          </w:rPr>
          <w:fldChar w:fldCharType="separate"/>
        </w:r>
      </w:del>
      <w:del w:id="1372" w:author="omar BENCHEKROUN" w:date="2019-01-03T15:58:00Z">
        <w:r w:rsidR="001C03C4" w:rsidRPr="00D72AC9" w:rsidDel="00DE0AA9">
          <w:rPr>
            <w:rStyle w:val="shorttext"/>
            <w:b/>
            <w:color w:val="FF0000"/>
            <w:rPrChange w:id="1373" w:author="omar BENCHEKROUN" w:date="2019-01-03T17:58:00Z">
              <w:rPr>
                <w:rStyle w:val="shorttext"/>
                <w:b/>
              </w:rPr>
            </w:rPrChange>
          </w:rPr>
          <w:delText>Figure 1.1</w:delText>
        </w:r>
        <w:r w:rsidR="001C03C4" w:rsidRPr="00D72AC9" w:rsidDel="00DE0AA9">
          <w:rPr>
            <w:rStyle w:val="shorttext"/>
            <w:b/>
            <w:color w:val="FF0000"/>
            <w:rPrChange w:id="1374" w:author="omar BENCHEKROUN" w:date="2019-01-03T17:58:00Z">
              <w:rPr>
                <w:rStyle w:val="shorttext"/>
                <w:b/>
              </w:rPr>
            </w:rPrChange>
          </w:rPr>
          <w:noBreakHyphen/>
          <w:delText>5</w:delText>
        </w:r>
      </w:del>
      <w:del w:id="1375" w:author="omar BENCHEKROUN" w:date="2019-01-03T17:58:00Z">
        <w:r w:rsidRPr="00D72AC9" w:rsidDel="00D72AC9">
          <w:rPr>
            <w:rStyle w:val="shorttext"/>
            <w:b/>
            <w:color w:val="FF0000"/>
            <w:rPrChange w:id="1376" w:author="omar BENCHEKROUN" w:date="2019-01-03T17:58:00Z">
              <w:rPr>
                <w:rStyle w:val="shorttext"/>
                <w:b/>
              </w:rPr>
            </w:rPrChange>
          </w:rPr>
          <w:fldChar w:fldCharType="end"/>
        </w:r>
        <w:r w:rsidRPr="00D72AC9" w:rsidDel="00D72AC9">
          <w:rPr>
            <w:rStyle w:val="shorttext"/>
            <w:color w:val="FF0000"/>
            <w:rPrChange w:id="1377" w:author="omar BENCHEKROUN" w:date="2019-01-03T17:58:00Z">
              <w:rPr>
                <w:rStyle w:val="shorttext"/>
              </w:rPr>
            </w:rPrChange>
          </w:rPr>
          <w:delText xml:space="preserve">. En plus, le </w:delText>
        </w:r>
        <w:r w:rsidRPr="00D72AC9" w:rsidDel="00D72AC9">
          <w:rPr>
            <w:color w:val="FF0000"/>
            <w:szCs w:val="22"/>
            <w:rPrChange w:id="1378" w:author="omar BENCHEKROUN" w:date="2019-01-03T17:58:00Z">
              <w:rPr>
                <w:szCs w:val="22"/>
              </w:rPr>
            </w:rPrChange>
          </w:rPr>
          <w:delText xml:space="preserve">phénomène des vibrations cycliques a été également constaté </w:delText>
        </w:r>
        <w:r w:rsidR="005235AC" w:rsidRPr="00D72AC9" w:rsidDel="00D72AC9">
          <w:rPr>
            <w:color w:val="FF0000"/>
            <w:szCs w:val="22"/>
            <w:rPrChange w:id="1379" w:author="omar BENCHEKROUN" w:date="2019-01-03T17:58:00Z">
              <w:rPr>
                <w:szCs w:val="22"/>
              </w:rPr>
            </w:rPrChange>
          </w:rPr>
          <w:delText>dans</w:delText>
        </w:r>
        <w:r w:rsidRPr="00D72AC9" w:rsidDel="00D72AC9">
          <w:rPr>
            <w:color w:val="FF0000"/>
            <w:szCs w:val="22"/>
            <w:rPrChange w:id="1380" w:author="omar BENCHEKROUN" w:date="2019-01-03T17:58:00Z">
              <w:rPr>
                <w:szCs w:val="22"/>
              </w:rPr>
            </w:rPrChange>
          </w:rPr>
          <w:delText xml:space="preserve"> ce cas avant que l’instabilité vibratoire apparaisse. </w:delText>
        </w:r>
      </w:del>
    </w:p>
    <w:p w14:paraId="5DEBE897" w14:textId="6FDAAA73" w:rsidR="0044278E" w:rsidRPr="00D72AC9" w:rsidDel="00D72AC9" w:rsidRDefault="0044278E" w:rsidP="0044278E">
      <w:pPr>
        <w:keepNext/>
        <w:spacing w:line="360" w:lineRule="auto"/>
        <w:jc w:val="center"/>
        <w:rPr>
          <w:del w:id="1381" w:author="omar BENCHEKROUN" w:date="2019-01-03T17:58:00Z"/>
          <w:color w:val="FF0000"/>
          <w:rPrChange w:id="1382" w:author="omar BENCHEKROUN" w:date="2019-01-03T17:58:00Z">
            <w:rPr>
              <w:del w:id="1383" w:author="omar BENCHEKROUN" w:date="2019-01-03T17:58:00Z"/>
            </w:rPr>
          </w:rPrChange>
        </w:rPr>
      </w:pPr>
      <w:del w:id="1384" w:author="omar BENCHEKROUN" w:date="2019-01-03T17:58:00Z">
        <w:r w:rsidRPr="00D72AC9" w:rsidDel="00D72AC9">
          <w:rPr>
            <w:rStyle w:val="shorttext"/>
            <w:noProof/>
            <w:color w:val="FF0000"/>
            <w:rPrChange w:id="1385" w:author="omar BENCHEKROUN" w:date="2019-01-03T17:58:00Z">
              <w:rPr>
                <w:rStyle w:val="shorttext"/>
                <w:noProof/>
              </w:rPr>
            </w:rPrChange>
          </w:rPr>
          <w:drawing>
            <wp:inline distT="0" distB="0" distL="0" distR="0" wp14:anchorId="13B36F87" wp14:editId="65CA5CCA">
              <wp:extent cx="3665551" cy="2329556"/>
              <wp:effectExtent l="0" t="0" r="0" b="0"/>
              <wp:docPr id="475" name="Image 475"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82236" cy="2340160"/>
                      </a:xfrm>
                      <a:prstGeom prst="rect">
                        <a:avLst/>
                      </a:prstGeom>
                      <a:noFill/>
                      <a:ln>
                        <a:noFill/>
                      </a:ln>
                    </pic:spPr>
                  </pic:pic>
                </a:graphicData>
              </a:graphic>
            </wp:inline>
          </w:drawing>
        </w:r>
      </w:del>
    </w:p>
    <w:p w14:paraId="3E46DC3F" w14:textId="137ED1DC" w:rsidR="0044278E" w:rsidRPr="00D72AC9" w:rsidDel="00D72AC9" w:rsidRDefault="0044278E" w:rsidP="0044278E">
      <w:pPr>
        <w:pStyle w:val="Lgende"/>
        <w:jc w:val="center"/>
        <w:rPr>
          <w:del w:id="1386" w:author="omar BENCHEKROUN" w:date="2019-01-03T17:58:00Z"/>
          <w:rStyle w:val="shorttext"/>
          <w:color w:val="FF0000"/>
          <w:rPrChange w:id="1387" w:author="omar BENCHEKROUN" w:date="2019-01-03T17:58:00Z">
            <w:rPr>
              <w:del w:id="1388" w:author="omar BENCHEKROUN" w:date="2019-01-03T17:58:00Z"/>
              <w:rStyle w:val="shorttext"/>
              <w:rFonts w:ascii="Calibri" w:hAnsi="Calibri" w:cs="Times New Roman"/>
              <w:i w:val="0"/>
              <w:iCs w:val="0"/>
              <w:color w:val="auto"/>
              <w:sz w:val="22"/>
              <w:szCs w:val="20"/>
              <w:lang w:eastAsia="fr-FR"/>
            </w:rPr>
          </w:rPrChange>
        </w:rPr>
      </w:pPr>
      <w:bookmarkStart w:id="1389" w:name="_Ref523317204"/>
      <w:del w:id="1390" w:author="omar BENCHEKROUN" w:date="2019-01-03T17:58:00Z">
        <w:r w:rsidRPr="00D72AC9" w:rsidDel="00D72AC9">
          <w:rPr>
            <w:rStyle w:val="shorttext"/>
            <w:i w:val="0"/>
            <w:iCs w:val="0"/>
            <w:color w:val="FF0000"/>
            <w:rPrChange w:id="1391" w:author="omar BENCHEKROUN" w:date="2019-01-03T17:58:00Z">
              <w:rPr>
                <w:rStyle w:val="shorttext"/>
                <w:i w:val="0"/>
                <w:iCs w:val="0"/>
              </w:rPr>
            </w:rPrChange>
          </w:rPr>
          <w:delText xml:space="preserve">Figure </w:delText>
        </w:r>
        <w:r w:rsidR="00495F01" w:rsidRPr="00D72AC9" w:rsidDel="00D72AC9">
          <w:rPr>
            <w:rStyle w:val="shorttext"/>
            <w:i w:val="0"/>
            <w:iCs w:val="0"/>
            <w:color w:val="FF0000"/>
            <w:rPrChange w:id="1392" w:author="omar BENCHEKROUN" w:date="2019-01-03T17:58:00Z">
              <w:rPr>
                <w:rStyle w:val="shorttext"/>
                <w:i w:val="0"/>
                <w:iCs w:val="0"/>
              </w:rPr>
            </w:rPrChange>
          </w:rPr>
          <w:fldChar w:fldCharType="begin"/>
        </w:r>
        <w:r w:rsidR="00495F01" w:rsidRPr="00D72AC9" w:rsidDel="00D72AC9">
          <w:rPr>
            <w:rStyle w:val="shorttext"/>
            <w:i w:val="0"/>
            <w:iCs w:val="0"/>
            <w:color w:val="FF0000"/>
            <w:rPrChange w:id="1393" w:author="omar BENCHEKROUN" w:date="2019-01-03T17:58:00Z">
              <w:rPr>
                <w:rStyle w:val="shorttext"/>
                <w:i w:val="0"/>
                <w:iCs w:val="0"/>
              </w:rPr>
            </w:rPrChange>
          </w:rPr>
          <w:delInstrText xml:space="preserve"> STYLEREF 2 \s </w:delInstrText>
        </w:r>
        <w:r w:rsidR="00495F01" w:rsidRPr="00D72AC9" w:rsidDel="00D72AC9">
          <w:rPr>
            <w:rStyle w:val="shorttext"/>
            <w:i w:val="0"/>
            <w:iCs w:val="0"/>
            <w:color w:val="FF0000"/>
            <w:rPrChange w:id="1394" w:author="omar BENCHEKROUN" w:date="2019-01-03T17:58:00Z">
              <w:rPr>
                <w:rStyle w:val="shorttext"/>
                <w:i w:val="0"/>
                <w:iCs w:val="0"/>
              </w:rPr>
            </w:rPrChange>
          </w:rPr>
          <w:fldChar w:fldCharType="separate"/>
        </w:r>
        <w:r w:rsidR="00DE0AA9" w:rsidRPr="00D72AC9" w:rsidDel="00D72AC9">
          <w:rPr>
            <w:rStyle w:val="shorttext"/>
            <w:i w:val="0"/>
            <w:iCs w:val="0"/>
            <w:noProof/>
            <w:color w:val="FF0000"/>
            <w:rPrChange w:id="1395" w:author="omar BENCHEKROUN" w:date="2019-01-03T17:58:00Z">
              <w:rPr>
                <w:rStyle w:val="shorttext"/>
                <w:i w:val="0"/>
                <w:iCs w:val="0"/>
                <w:noProof/>
              </w:rPr>
            </w:rPrChange>
          </w:rPr>
          <w:delText>1.1</w:delText>
        </w:r>
        <w:r w:rsidR="00495F01" w:rsidRPr="00D72AC9" w:rsidDel="00D72AC9">
          <w:rPr>
            <w:rStyle w:val="shorttext"/>
            <w:i w:val="0"/>
            <w:iCs w:val="0"/>
            <w:color w:val="FF0000"/>
            <w:rPrChange w:id="1396" w:author="omar BENCHEKROUN" w:date="2019-01-03T17:58:00Z">
              <w:rPr>
                <w:rStyle w:val="shorttext"/>
                <w:i w:val="0"/>
                <w:iCs w:val="0"/>
              </w:rPr>
            </w:rPrChange>
          </w:rPr>
          <w:fldChar w:fldCharType="end"/>
        </w:r>
        <w:r w:rsidR="00495F01" w:rsidRPr="00D72AC9" w:rsidDel="00D72AC9">
          <w:rPr>
            <w:rStyle w:val="shorttext"/>
            <w:i w:val="0"/>
            <w:iCs w:val="0"/>
            <w:color w:val="FF0000"/>
            <w:rPrChange w:id="1397" w:author="omar BENCHEKROUN" w:date="2019-01-03T17:58:00Z">
              <w:rPr>
                <w:rStyle w:val="shorttext"/>
                <w:i w:val="0"/>
                <w:iCs w:val="0"/>
              </w:rPr>
            </w:rPrChange>
          </w:rPr>
          <w:noBreakHyphen/>
        </w:r>
        <w:r w:rsidR="00495F01" w:rsidRPr="00D72AC9" w:rsidDel="00D72AC9">
          <w:rPr>
            <w:rStyle w:val="shorttext"/>
            <w:i w:val="0"/>
            <w:iCs w:val="0"/>
            <w:color w:val="FF0000"/>
            <w:rPrChange w:id="1398" w:author="omar BENCHEKROUN" w:date="2019-01-03T17:58:00Z">
              <w:rPr>
                <w:rStyle w:val="shorttext"/>
                <w:i w:val="0"/>
                <w:iCs w:val="0"/>
              </w:rPr>
            </w:rPrChange>
          </w:rPr>
          <w:fldChar w:fldCharType="begin"/>
        </w:r>
        <w:r w:rsidR="00495F01" w:rsidRPr="00D72AC9" w:rsidDel="00D72AC9">
          <w:rPr>
            <w:rStyle w:val="shorttext"/>
            <w:i w:val="0"/>
            <w:iCs w:val="0"/>
            <w:color w:val="FF0000"/>
            <w:rPrChange w:id="1399" w:author="omar BENCHEKROUN" w:date="2019-01-03T17:58:00Z">
              <w:rPr>
                <w:rStyle w:val="shorttext"/>
                <w:i w:val="0"/>
                <w:iCs w:val="0"/>
              </w:rPr>
            </w:rPrChange>
          </w:rPr>
          <w:delInstrText xml:space="preserve"> SEQ Figure \* ARABIC \s 2 </w:delInstrText>
        </w:r>
        <w:r w:rsidR="00495F01" w:rsidRPr="00D72AC9" w:rsidDel="00D72AC9">
          <w:rPr>
            <w:rStyle w:val="shorttext"/>
            <w:i w:val="0"/>
            <w:iCs w:val="0"/>
            <w:color w:val="FF0000"/>
            <w:rPrChange w:id="1400" w:author="omar BENCHEKROUN" w:date="2019-01-03T17:58:00Z">
              <w:rPr>
                <w:rStyle w:val="shorttext"/>
                <w:i w:val="0"/>
                <w:iCs w:val="0"/>
              </w:rPr>
            </w:rPrChange>
          </w:rPr>
          <w:fldChar w:fldCharType="separate"/>
        </w:r>
      </w:del>
      <w:del w:id="1401" w:author="omar BENCHEKROUN" w:date="2019-01-03T15:58:00Z">
        <w:r w:rsidR="001C03C4" w:rsidRPr="00D72AC9" w:rsidDel="00DE0AA9">
          <w:rPr>
            <w:rStyle w:val="shorttext"/>
            <w:i w:val="0"/>
            <w:iCs w:val="0"/>
            <w:noProof/>
            <w:color w:val="FF0000"/>
            <w:rPrChange w:id="1402" w:author="omar BENCHEKROUN" w:date="2019-01-03T17:58:00Z">
              <w:rPr>
                <w:rStyle w:val="shorttext"/>
                <w:i w:val="0"/>
                <w:iCs w:val="0"/>
                <w:noProof/>
              </w:rPr>
            </w:rPrChange>
          </w:rPr>
          <w:delText>4</w:delText>
        </w:r>
      </w:del>
      <w:del w:id="1403" w:author="omar BENCHEKROUN" w:date="2019-01-03T17:58:00Z">
        <w:r w:rsidR="00495F01" w:rsidRPr="00D72AC9" w:rsidDel="00D72AC9">
          <w:rPr>
            <w:rStyle w:val="shorttext"/>
            <w:i w:val="0"/>
            <w:iCs w:val="0"/>
            <w:color w:val="FF0000"/>
            <w:rPrChange w:id="1404" w:author="omar BENCHEKROUN" w:date="2019-01-03T17:58:00Z">
              <w:rPr>
                <w:rStyle w:val="shorttext"/>
                <w:i w:val="0"/>
                <w:iCs w:val="0"/>
              </w:rPr>
            </w:rPrChange>
          </w:rPr>
          <w:fldChar w:fldCharType="end"/>
        </w:r>
        <w:bookmarkEnd w:id="1389"/>
        <w:r w:rsidRPr="00D72AC9" w:rsidDel="00D72AC9">
          <w:rPr>
            <w:rStyle w:val="shorttext"/>
            <w:i w:val="0"/>
            <w:iCs w:val="0"/>
            <w:color w:val="FF0000"/>
            <w:rPrChange w:id="1405" w:author="omar BENCHEKROUN" w:date="2019-01-03T17:58:00Z">
              <w:rPr>
                <w:rStyle w:val="shorttext"/>
                <w:i w:val="0"/>
                <w:iCs w:val="0"/>
              </w:rPr>
            </w:rPrChange>
          </w:rPr>
          <w:delText xml:space="preserve"> : </w:delText>
        </w:r>
        <w:r w:rsidR="00D77CA4" w:rsidRPr="00D72AC9" w:rsidDel="00D72AC9">
          <w:rPr>
            <w:rStyle w:val="shorttext"/>
            <w:i w:val="0"/>
            <w:iCs w:val="0"/>
            <w:color w:val="FF0000"/>
            <w:rPrChange w:id="1406" w:author="omar BENCHEKROUN" w:date="2019-01-03T17:58:00Z">
              <w:rPr>
                <w:rStyle w:val="shorttext"/>
                <w:i w:val="0"/>
                <w:iCs w:val="0"/>
              </w:rPr>
            </w:rPrChange>
          </w:rPr>
          <w:delText>Vibrations synchrones mesurées au cours du temps (</w:delText>
        </w:r>
        <w:r w:rsidR="007100EE" w:rsidRPr="00D72AC9" w:rsidDel="00D72AC9">
          <w:rPr>
            <w:rStyle w:val="shorttext"/>
            <w:i w:val="0"/>
            <w:iCs w:val="0"/>
            <w:color w:val="FF0000"/>
            <w:rPrChange w:id="1407" w:author="omar BENCHEKROUN" w:date="2019-01-03T17:58:00Z">
              <w:rPr>
                <w:rStyle w:val="shorttext"/>
                <w:i w:val="0"/>
                <w:iCs w:val="0"/>
              </w:rPr>
            </w:rPrChange>
          </w:rPr>
          <w:delText xml:space="preserve">Lorenz et al. </w:delText>
        </w:r>
        <w:r w:rsidR="007100EE" w:rsidRPr="00D72AC9" w:rsidDel="00D72AC9">
          <w:rPr>
            <w:rStyle w:val="shorttext"/>
            <w:b/>
            <w:i w:val="0"/>
            <w:iCs w:val="0"/>
            <w:color w:val="FF0000"/>
            <w:rPrChange w:id="1408" w:author="omar BENCHEKROUN" w:date="2019-01-03T17:58:00Z">
              <w:rPr>
                <w:rStyle w:val="shorttext"/>
                <w:b/>
                <w:i w:val="0"/>
                <w:iCs w:val="0"/>
              </w:rPr>
            </w:rPrChange>
          </w:rPr>
          <w:fldChar w:fldCharType="begin"/>
        </w:r>
        <w:r w:rsidR="007100EE" w:rsidRPr="00D72AC9" w:rsidDel="00D72AC9">
          <w:rPr>
            <w:rStyle w:val="shorttext"/>
            <w:b/>
            <w:i w:val="0"/>
            <w:iCs w:val="0"/>
            <w:color w:val="FF0000"/>
            <w:rPrChange w:id="1409" w:author="omar BENCHEKROUN" w:date="2019-01-03T17:58:00Z">
              <w:rPr>
                <w:rStyle w:val="shorttext"/>
                <w:b/>
                <w:i w:val="0"/>
                <w:iCs w:val="0"/>
              </w:rPr>
            </w:rPrChange>
          </w:rPr>
          <w:delInstrText xml:space="preserve"> REF _Ref533090865 \r \h  \* MERGEFORMAT </w:delInstrText>
        </w:r>
        <w:r w:rsidR="007100EE" w:rsidRPr="000C6533" w:rsidDel="00D72AC9">
          <w:rPr>
            <w:rStyle w:val="shorttext"/>
            <w:b/>
            <w:i w:val="0"/>
            <w:iCs w:val="0"/>
            <w:color w:val="FF0000"/>
          </w:rPr>
        </w:r>
        <w:r w:rsidR="007100EE" w:rsidRPr="00D72AC9" w:rsidDel="00D72AC9">
          <w:rPr>
            <w:rStyle w:val="shorttext"/>
            <w:b/>
            <w:i w:val="0"/>
            <w:iCs w:val="0"/>
            <w:color w:val="FF0000"/>
            <w:rPrChange w:id="1410" w:author="omar BENCHEKROUN" w:date="2019-01-03T17:58:00Z">
              <w:rPr>
                <w:rStyle w:val="shorttext"/>
                <w:b/>
                <w:i w:val="0"/>
                <w:iCs w:val="0"/>
              </w:rPr>
            </w:rPrChange>
          </w:rPr>
          <w:fldChar w:fldCharType="separate"/>
        </w:r>
      </w:del>
      <w:del w:id="1411" w:author="omar BENCHEKROUN" w:date="2019-01-03T15:58:00Z">
        <w:r w:rsidR="001C03C4" w:rsidRPr="00D72AC9" w:rsidDel="00DE0AA9">
          <w:rPr>
            <w:rStyle w:val="shorttext"/>
            <w:b/>
            <w:i w:val="0"/>
            <w:iCs w:val="0"/>
            <w:color w:val="FF0000"/>
            <w:rPrChange w:id="1412" w:author="omar BENCHEKROUN" w:date="2019-01-03T17:58:00Z">
              <w:rPr>
                <w:rStyle w:val="shorttext"/>
                <w:b/>
                <w:i w:val="0"/>
                <w:iCs w:val="0"/>
              </w:rPr>
            </w:rPrChange>
          </w:rPr>
          <w:delText>[5]</w:delText>
        </w:r>
      </w:del>
      <w:del w:id="1413" w:author="omar BENCHEKROUN" w:date="2019-01-03T17:58:00Z">
        <w:r w:rsidR="007100EE" w:rsidRPr="00D72AC9" w:rsidDel="00D72AC9">
          <w:rPr>
            <w:rStyle w:val="shorttext"/>
            <w:b/>
            <w:i w:val="0"/>
            <w:iCs w:val="0"/>
            <w:color w:val="FF0000"/>
            <w:rPrChange w:id="1414" w:author="omar BENCHEKROUN" w:date="2019-01-03T17:58:00Z">
              <w:rPr>
                <w:rStyle w:val="shorttext"/>
                <w:b/>
                <w:i w:val="0"/>
                <w:iCs w:val="0"/>
              </w:rPr>
            </w:rPrChange>
          </w:rPr>
          <w:fldChar w:fldCharType="end"/>
        </w:r>
        <w:r w:rsidR="00D77CA4" w:rsidRPr="00D72AC9" w:rsidDel="00D72AC9">
          <w:rPr>
            <w:rStyle w:val="shorttext"/>
            <w:i w:val="0"/>
            <w:iCs w:val="0"/>
            <w:color w:val="FF0000"/>
            <w:rPrChange w:id="1415" w:author="omar BENCHEKROUN" w:date="2019-01-03T17:58:00Z">
              <w:rPr>
                <w:rStyle w:val="shorttext"/>
                <w:i w:val="0"/>
                <w:iCs w:val="0"/>
              </w:rPr>
            </w:rPrChange>
          </w:rPr>
          <w:delText xml:space="preserve">)   </w:delText>
        </w:r>
        <w:r w:rsidRPr="00D72AC9" w:rsidDel="00D72AC9">
          <w:rPr>
            <w:rStyle w:val="shorttext"/>
            <w:color w:val="FF0000"/>
            <w:rPrChange w:id="1416" w:author="omar BENCHEKROUN" w:date="2019-01-03T17:58:00Z">
              <w:rPr>
                <w:rStyle w:val="shorttext"/>
              </w:rPr>
            </w:rPrChange>
          </w:rPr>
          <w:delText xml:space="preserve"> </w:delText>
        </w:r>
      </w:del>
    </w:p>
    <w:p w14:paraId="3F7C2C3C" w14:textId="1F19DC8F" w:rsidR="0044278E" w:rsidRPr="00D72AC9" w:rsidDel="00D72AC9" w:rsidRDefault="0044278E" w:rsidP="0044278E">
      <w:pPr>
        <w:keepNext/>
        <w:spacing w:line="360" w:lineRule="auto"/>
        <w:jc w:val="center"/>
        <w:rPr>
          <w:del w:id="1417" w:author="omar BENCHEKROUN" w:date="2019-01-03T17:58:00Z"/>
          <w:color w:val="FF0000"/>
          <w:rPrChange w:id="1418" w:author="omar BENCHEKROUN" w:date="2019-01-03T17:58:00Z">
            <w:rPr>
              <w:del w:id="1419" w:author="omar BENCHEKROUN" w:date="2019-01-03T17:58:00Z"/>
            </w:rPr>
          </w:rPrChange>
        </w:rPr>
      </w:pPr>
      <w:del w:id="1420" w:author="omar BENCHEKROUN" w:date="2019-01-03T17:58:00Z">
        <w:r w:rsidRPr="00D72AC9" w:rsidDel="00D72AC9">
          <w:rPr>
            <w:rStyle w:val="shorttext"/>
            <w:noProof/>
            <w:color w:val="FF0000"/>
            <w:rPrChange w:id="1421" w:author="omar BENCHEKROUN" w:date="2019-01-03T17:58:00Z">
              <w:rPr>
                <w:rStyle w:val="shorttext"/>
                <w:noProof/>
              </w:rPr>
            </w:rPrChange>
          </w:rPr>
          <w:drawing>
            <wp:inline distT="0" distB="0" distL="0" distR="0" wp14:anchorId="1F56ADEA" wp14:editId="5B5ABF80">
              <wp:extent cx="3705375" cy="3291840"/>
              <wp:effectExtent l="0" t="0" r="9525" b="3810"/>
              <wp:docPr id="5" name="Image 5"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del>
    </w:p>
    <w:p w14:paraId="19B9E15A" w14:textId="305070AD" w:rsidR="0044278E" w:rsidRPr="00D72AC9" w:rsidDel="00D72AC9" w:rsidRDefault="0044278E" w:rsidP="0044278E">
      <w:pPr>
        <w:pStyle w:val="Lgende"/>
        <w:jc w:val="center"/>
        <w:rPr>
          <w:del w:id="1422" w:author="omar BENCHEKROUN" w:date="2019-01-03T17:58:00Z"/>
          <w:rStyle w:val="shorttext"/>
          <w:rFonts w:ascii="Calibri" w:eastAsia="Times New Roman" w:hAnsi="Calibri" w:cs="Times New Roman"/>
          <w:i w:val="0"/>
          <w:iCs w:val="0"/>
          <w:color w:val="FF0000"/>
          <w:sz w:val="22"/>
          <w:szCs w:val="20"/>
          <w:lang w:eastAsia="fr-FR"/>
          <w:rPrChange w:id="1423" w:author="omar BENCHEKROUN" w:date="2019-01-03T17:58:00Z">
            <w:rPr>
              <w:del w:id="1424" w:author="omar BENCHEKROUN" w:date="2019-01-03T17:58:00Z"/>
              <w:rStyle w:val="shorttext"/>
              <w:rFonts w:ascii="Calibri" w:eastAsia="Times New Roman" w:hAnsi="Calibri" w:cs="Times New Roman"/>
              <w:i w:val="0"/>
              <w:iCs w:val="0"/>
              <w:color w:val="auto"/>
              <w:sz w:val="22"/>
              <w:szCs w:val="20"/>
              <w:lang w:eastAsia="fr-FR"/>
            </w:rPr>
          </w:rPrChange>
        </w:rPr>
      </w:pPr>
      <w:bookmarkStart w:id="1425" w:name="_Ref523318350"/>
      <w:del w:id="1426" w:author="omar BENCHEKROUN" w:date="2019-01-03T17:58:00Z">
        <w:r w:rsidRPr="00D72AC9" w:rsidDel="00D72AC9">
          <w:rPr>
            <w:rStyle w:val="shorttext"/>
            <w:i w:val="0"/>
            <w:iCs w:val="0"/>
            <w:color w:val="FF0000"/>
            <w:rPrChange w:id="1427" w:author="omar BENCHEKROUN" w:date="2019-01-03T17:58:00Z">
              <w:rPr>
                <w:rStyle w:val="shorttext"/>
                <w:i w:val="0"/>
                <w:iCs w:val="0"/>
              </w:rPr>
            </w:rPrChange>
          </w:rPr>
          <w:delText xml:space="preserve">Figure </w:delText>
        </w:r>
        <w:r w:rsidR="00495F01" w:rsidRPr="00D72AC9" w:rsidDel="00D72AC9">
          <w:rPr>
            <w:rStyle w:val="shorttext"/>
            <w:i w:val="0"/>
            <w:iCs w:val="0"/>
            <w:color w:val="FF0000"/>
            <w:rPrChange w:id="1428" w:author="omar BENCHEKROUN" w:date="2019-01-03T17:58:00Z">
              <w:rPr>
                <w:rStyle w:val="shorttext"/>
                <w:i w:val="0"/>
                <w:iCs w:val="0"/>
              </w:rPr>
            </w:rPrChange>
          </w:rPr>
          <w:fldChar w:fldCharType="begin"/>
        </w:r>
        <w:r w:rsidR="00495F01" w:rsidRPr="00D72AC9" w:rsidDel="00D72AC9">
          <w:rPr>
            <w:rStyle w:val="shorttext"/>
            <w:i w:val="0"/>
            <w:iCs w:val="0"/>
            <w:color w:val="FF0000"/>
            <w:rPrChange w:id="1429" w:author="omar BENCHEKROUN" w:date="2019-01-03T17:58:00Z">
              <w:rPr>
                <w:rStyle w:val="shorttext"/>
                <w:i w:val="0"/>
                <w:iCs w:val="0"/>
              </w:rPr>
            </w:rPrChange>
          </w:rPr>
          <w:delInstrText xml:space="preserve"> STYLEREF 2 \s </w:delInstrText>
        </w:r>
        <w:r w:rsidR="00495F01" w:rsidRPr="00D72AC9" w:rsidDel="00D72AC9">
          <w:rPr>
            <w:rStyle w:val="shorttext"/>
            <w:i w:val="0"/>
            <w:iCs w:val="0"/>
            <w:color w:val="FF0000"/>
            <w:rPrChange w:id="1430" w:author="omar BENCHEKROUN" w:date="2019-01-03T17:58:00Z">
              <w:rPr>
                <w:rStyle w:val="shorttext"/>
                <w:i w:val="0"/>
                <w:iCs w:val="0"/>
              </w:rPr>
            </w:rPrChange>
          </w:rPr>
          <w:fldChar w:fldCharType="separate"/>
        </w:r>
        <w:r w:rsidR="00DE0AA9" w:rsidRPr="00D72AC9" w:rsidDel="00D72AC9">
          <w:rPr>
            <w:rStyle w:val="shorttext"/>
            <w:i w:val="0"/>
            <w:iCs w:val="0"/>
            <w:noProof/>
            <w:color w:val="FF0000"/>
            <w:rPrChange w:id="1431" w:author="omar BENCHEKROUN" w:date="2019-01-03T17:58:00Z">
              <w:rPr>
                <w:rStyle w:val="shorttext"/>
                <w:i w:val="0"/>
                <w:iCs w:val="0"/>
                <w:noProof/>
              </w:rPr>
            </w:rPrChange>
          </w:rPr>
          <w:delText>1.1</w:delText>
        </w:r>
        <w:r w:rsidR="00495F01" w:rsidRPr="00D72AC9" w:rsidDel="00D72AC9">
          <w:rPr>
            <w:rStyle w:val="shorttext"/>
            <w:i w:val="0"/>
            <w:iCs w:val="0"/>
            <w:color w:val="FF0000"/>
            <w:rPrChange w:id="1432" w:author="omar BENCHEKROUN" w:date="2019-01-03T17:58:00Z">
              <w:rPr>
                <w:rStyle w:val="shorttext"/>
                <w:i w:val="0"/>
                <w:iCs w:val="0"/>
              </w:rPr>
            </w:rPrChange>
          </w:rPr>
          <w:fldChar w:fldCharType="end"/>
        </w:r>
        <w:r w:rsidR="00495F01" w:rsidRPr="00D72AC9" w:rsidDel="00D72AC9">
          <w:rPr>
            <w:rStyle w:val="shorttext"/>
            <w:i w:val="0"/>
            <w:iCs w:val="0"/>
            <w:color w:val="FF0000"/>
            <w:rPrChange w:id="1433" w:author="omar BENCHEKROUN" w:date="2019-01-03T17:58:00Z">
              <w:rPr>
                <w:rStyle w:val="shorttext"/>
                <w:i w:val="0"/>
                <w:iCs w:val="0"/>
              </w:rPr>
            </w:rPrChange>
          </w:rPr>
          <w:noBreakHyphen/>
        </w:r>
        <w:r w:rsidR="00495F01" w:rsidRPr="00D72AC9" w:rsidDel="00D72AC9">
          <w:rPr>
            <w:rStyle w:val="shorttext"/>
            <w:i w:val="0"/>
            <w:iCs w:val="0"/>
            <w:color w:val="FF0000"/>
            <w:rPrChange w:id="1434" w:author="omar BENCHEKROUN" w:date="2019-01-03T17:58:00Z">
              <w:rPr>
                <w:rStyle w:val="shorttext"/>
                <w:i w:val="0"/>
                <w:iCs w:val="0"/>
              </w:rPr>
            </w:rPrChange>
          </w:rPr>
          <w:fldChar w:fldCharType="begin"/>
        </w:r>
        <w:r w:rsidR="00495F01" w:rsidRPr="00D72AC9" w:rsidDel="00D72AC9">
          <w:rPr>
            <w:rStyle w:val="shorttext"/>
            <w:i w:val="0"/>
            <w:iCs w:val="0"/>
            <w:color w:val="FF0000"/>
            <w:rPrChange w:id="1435" w:author="omar BENCHEKROUN" w:date="2019-01-03T17:58:00Z">
              <w:rPr>
                <w:rStyle w:val="shorttext"/>
                <w:i w:val="0"/>
                <w:iCs w:val="0"/>
              </w:rPr>
            </w:rPrChange>
          </w:rPr>
          <w:delInstrText xml:space="preserve"> SEQ Figure \* ARABIC \s 2 </w:delInstrText>
        </w:r>
        <w:r w:rsidR="00495F01" w:rsidRPr="00D72AC9" w:rsidDel="00D72AC9">
          <w:rPr>
            <w:rStyle w:val="shorttext"/>
            <w:i w:val="0"/>
            <w:iCs w:val="0"/>
            <w:color w:val="FF0000"/>
            <w:rPrChange w:id="1436" w:author="omar BENCHEKROUN" w:date="2019-01-03T17:58:00Z">
              <w:rPr>
                <w:rStyle w:val="shorttext"/>
                <w:i w:val="0"/>
                <w:iCs w:val="0"/>
              </w:rPr>
            </w:rPrChange>
          </w:rPr>
          <w:fldChar w:fldCharType="separate"/>
        </w:r>
      </w:del>
      <w:del w:id="1437" w:author="omar BENCHEKROUN" w:date="2019-01-03T15:58:00Z">
        <w:r w:rsidR="001C03C4" w:rsidRPr="00D72AC9" w:rsidDel="00DE0AA9">
          <w:rPr>
            <w:rStyle w:val="shorttext"/>
            <w:i w:val="0"/>
            <w:iCs w:val="0"/>
            <w:noProof/>
            <w:color w:val="FF0000"/>
            <w:rPrChange w:id="1438" w:author="omar BENCHEKROUN" w:date="2019-01-03T17:58:00Z">
              <w:rPr>
                <w:rStyle w:val="shorttext"/>
                <w:i w:val="0"/>
                <w:iCs w:val="0"/>
                <w:noProof/>
              </w:rPr>
            </w:rPrChange>
          </w:rPr>
          <w:delText>5</w:delText>
        </w:r>
      </w:del>
      <w:del w:id="1439" w:author="omar BENCHEKROUN" w:date="2019-01-03T17:58:00Z">
        <w:r w:rsidR="00495F01" w:rsidRPr="00D72AC9" w:rsidDel="00D72AC9">
          <w:rPr>
            <w:rStyle w:val="shorttext"/>
            <w:i w:val="0"/>
            <w:iCs w:val="0"/>
            <w:color w:val="FF0000"/>
            <w:rPrChange w:id="1440" w:author="omar BENCHEKROUN" w:date="2019-01-03T17:58:00Z">
              <w:rPr>
                <w:rStyle w:val="shorttext"/>
                <w:i w:val="0"/>
                <w:iCs w:val="0"/>
              </w:rPr>
            </w:rPrChange>
          </w:rPr>
          <w:fldChar w:fldCharType="end"/>
        </w:r>
        <w:bookmarkEnd w:id="1425"/>
        <w:r w:rsidRPr="00D72AC9" w:rsidDel="00D72AC9">
          <w:rPr>
            <w:rStyle w:val="shorttext"/>
            <w:i w:val="0"/>
            <w:iCs w:val="0"/>
            <w:color w:val="FF0000"/>
            <w:rPrChange w:id="1441" w:author="omar BENCHEKROUN" w:date="2019-01-03T17:58:00Z">
              <w:rPr>
                <w:rStyle w:val="shorttext"/>
                <w:i w:val="0"/>
                <w:iCs w:val="0"/>
              </w:rPr>
            </w:rPrChange>
          </w:rPr>
          <w:delText> : Diagrammes polaires de</w:delText>
        </w:r>
        <w:r w:rsidR="009F7605" w:rsidRPr="00D72AC9" w:rsidDel="00D72AC9">
          <w:rPr>
            <w:rStyle w:val="shorttext"/>
            <w:i w:val="0"/>
            <w:iCs w:val="0"/>
            <w:color w:val="FF0000"/>
            <w:rPrChange w:id="1442" w:author="omar BENCHEKROUN" w:date="2019-01-03T17:58:00Z">
              <w:rPr>
                <w:rStyle w:val="shorttext"/>
                <w:i w:val="0"/>
                <w:iCs w:val="0"/>
              </w:rPr>
            </w:rPrChange>
          </w:rPr>
          <w:delText>s</w:delText>
        </w:r>
        <w:r w:rsidRPr="00D72AC9" w:rsidDel="00D72AC9">
          <w:rPr>
            <w:rStyle w:val="shorttext"/>
            <w:i w:val="0"/>
            <w:iCs w:val="0"/>
            <w:color w:val="FF0000"/>
            <w:rPrChange w:id="1443" w:author="omar BENCHEKROUN" w:date="2019-01-03T17:58:00Z">
              <w:rPr>
                <w:rStyle w:val="shorttext"/>
                <w:i w:val="0"/>
                <w:iCs w:val="0"/>
              </w:rPr>
            </w:rPrChange>
          </w:rPr>
          <w:delText xml:space="preserve"> vibration</w:delText>
        </w:r>
        <w:r w:rsidR="009F7605" w:rsidRPr="00D72AC9" w:rsidDel="00D72AC9">
          <w:rPr>
            <w:rStyle w:val="shorttext"/>
            <w:i w:val="0"/>
            <w:iCs w:val="0"/>
            <w:color w:val="FF0000"/>
            <w:rPrChange w:id="1444" w:author="omar BENCHEKROUN" w:date="2019-01-03T17:58:00Z">
              <w:rPr>
                <w:rStyle w:val="shorttext"/>
                <w:i w:val="0"/>
                <w:iCs w:val="0"/>
              </w:rPr>
            </w:rPrChange>
          </w:rPr>
          <w:delText>s</w:delText>
        </w:r>
        <w:r w:rsidRPr="00D72AC9" w:rsidDel="00D72AC9">
          <w:rPr>
            <w:rStyle w:val="shorttext"/>
            <w:i w:val="0"/>
            <w:iCs w:val="0"/>
            <w:color w:val="FF0000"/>
            <w:rPrChange w:id="1445" w:author="omar BENCHEKROUN" w:date="2019-01-03T17:58:00Z">
              <w:rPr>
                <w:rStyle w:val="shorttext"/>
                <w:i w:val="0"/>
                <w:iCs w:val="0"/>
              </w:rPr>
            </w:rPrChange>
          </w:rPr>
          <w:delText xml:space="preserve"> synchrone</w:delText>
        </w:r>
        <w:r w:rsidR="009F7605" w:rsidRPr="00D72AC9" w:rsidDel="00D72AC9">
          <w:rPr>
            <w:rStyle w:val="shorttext"/>
            <w:i w:val="0"/>
            <w:iCs w:val="0"/>
            <w:color w:val="FF0000"/>
            <w:rPrChange w:id="1446" w:author="omar BENCHEKROUN" w:date="2019-01-03T17:58:00Z">
              <w:rPr>
                <w:rStyle w:val="shorttext"/>
                <w:i w:val="0"/>
                <w:iCs w:val="0"/>
              </w:rPr>
            </w:rPrChange>
          </w:rPr>
          <w:delText>s</w:delText>
        </w:r>
        <w:r w:rsidRPr="00D72AC9" w:rsidDel="00D72AC9">
          <w:rPr>
            <w:rStyle w:val="shorttext"/>
            <w:i w:val="0"/>
            <w:iCs w:val="0"/>
            <w:color w:val="FF0000"/>
            <w:rPrChange w:id="1447" w:author="omar BENCHEKROUN" w:date="2019-01-03T17:58:00Z">
              <w:rPr>
                <w:rStyle w:val="shorttext"/>
                <w:i w:val="0"/>
                <w:iCs w:val="0"/>
              </w:rPr>
            </w:rPrChange>
          </w:rPr>
          <w:delText xml:space="preserve"> </w:delText>
        </w:r>
        <w:r w:rsidR="009F7605" w:rsidRPr="00D72AC9" w:rsidDel="00D72AC9">
          <w:rPr>
            <w:rStyle w:val="shorttext"/>
            <w:i w:val="0"/>
            <w:iCs w:val="0"/>
            <w:color w:val="FF0000"/>
            <w:rPrChange w:id="1448" w:author="omar BENCHEKROUN" w:date="2019-01-03T17:58:00Z">
              <w:rPr>
                <w:rStyle w:val="shorttext"/>
                <w:i w:val="0"/>
                <w:iCs w:val="0"/>
              </w:rPr>
            </w:rPrChange>
          </w:rPr>
          <w:delText xml:space="preserve">(Lorenz et al. </w:delText>
        </w:r>
        <w:r w:rsidR="009F7605" w:rsidRPr="00D72AC9" w:rsidDel="00D72AC9">
          <w:rPr>
            <w:rStyle w:val="shorttext"/>
            <w:b/>
            <w:i w:val="0"/>
            <w:iCs w:val="0"/>
            <w:color w:val="FF0000"/>
            <w:rPrChange w:id="1449" w:author="omar BENCHEKROUN" w:date="2019-01-03T17:58:00Z">
              <w:rPr>
                <w:rStyle w:val="shorttext"/>
                <w:b/>
                <w:i w:val="0"/>
                <w:iCs w:val="0"/>
              </w:rPr>
            </w:rPrChange>
          </w:rPr>
          <w:fldChar w:fldCharType="begin"/>
        </w:r>
        <w:r w:rsidR="009F7605" w:rsidRPr="00D72AC9" w:rsidDel="00D72AC9">
          <w:rPr>
            <w:rStyle w:val="shorttext"/>
            <w:b/>
            <w:i w:val="0"/>
            <w:iCs w:val="0"/>
            <w:color w:val="FF0000"/>
            <w:rPrChange w:id="1450" w:author="omar BENCHEKROUN" w:date="2019-01-03T17:58:00Z">
              <w:rPr>
                <w:rStyle w:val="shorttext"/>
                <w:b/>
                <w:i w:val="0"/>
                <w:iCs w:val="0"/>
              </w:rPr>
            </w:rPrChange>
          </w:rPr>
          <w:delInstrText xml:space="preserve"> REF _Ref533090865 \r \h  \* MERGEFORMAT </w:delInstrText>
        </w:r>
        <w:r w:rsidR="009F7605" w:rsidRPr="000C6533" w:rsidDel="00D72AC9">
          <w:rPr>
            <w:rStyle w:val="shorttext"/>
            <w:b/>
            <w:i w:val="0"/>
            <w:iCs w:val="0"/>
            <w:color w:val="FF0000"/>
          </w:rPr>
        </w:r>
        <w:r w:rsidR="009F7605" w:rsidRPr="00D72AC9" w:rsidDel="00D72AC9">
          <w:rPr>
            <w:rStyle w:val="shorttext"/>
            <w:b/>
            <w:i w:val="0"/>
            <w:iCs w:val="0"/>
            <w:color w:val="FF0000"/>
            <w:rPrChange w:id="1451" w:author="omar BENCHEKROUN" w:date="2019-01-03T17:58:00Z">
              <w:rPr>
                <w:rStyle w:val="shorttext"/>
                <w:b/>
                <w:i w:val="0"/>
                <w:iCs w:val="0"/>
              </w:rPr>
            </w:rPrChange>
          </w:rPr>
          <w:fldChar w:fldCharType="separate"/>
        </w:r>
      </w:del>
      <w:del w:id="1452" w:author="omar BENCHEKROUN" w:date="2019-01-03T15:58:00Z">
        <w:r w:rsidR="001C03C4" w:rsidRPr="00D72AC9" w:rsidDel="00DE0AA9">
          <w:rPr>
            <w:rStyle w:val="shorttext"/>
            <w:b/>
            <w:i w:val="0"/>
            <w:iCs w:val="0"/>
            <w:color w:val="FF0000"/>
            <w:rPrChange w:id="1453" w:author="omar BENCHEKROUN" w:date="2019-01-03T17:58:00Z">
              <w:rPr>
                <w:rStyle w:val="shorttext"/>
                <w:b/>
                <w:i w:val="0"/>
                <w:iCs w:val="0"/>
              </w:rPr>
            </w:rPrChange>
          </w:rPr>
          <w:delText>[5]</w:delText>
        </w:r>
      </w:del>
      <w:del w:id="1454" w:author="omar BENCHEKROUN" w:date="2019-01-03T17:58:00Z">
        <w:r w:rsidR="009F7605" w:rsidRPr="00D72AC9" w:rsidDel="00D72AC9">
          <w:rPr>
            <w:rStyle w:val="shorttext"/>
            <w:b/>
            <w:i w:val="0"/>
            <w:iCs w:val="0"/>
            <w:color w:val="FF0000"/>
            <w:rPrChange w:id="1455" w:author="omar BENCHEKROUN" w:date="2019-01-03T17:58:00Z">
              <w:rPr>
                <w:rStyle w:val="shorttext"/>
                <w:b/>
                <w:i w:val="0"/>
                <w:iCs w:val="0"/>
              </w:rPr>
            </w:rPrChange>
          </w:rPr>
          <w:fldChar w:fldCharType="end"/>
        </w:r>
        <w:r w:rsidR="009F7605" w:rsidRPr="00D72AC9" w:rsidDel="00D72AC9">
          <w:rPr>
            <w:rStyle w:val="shorttext"/>
            <w:i w:val="0"/>
            <w:iCs w:val="0"/>
            <w:color w:val="FF0000"/>
            <w:rPrChange w:id="1456" w:author="omar BENCHEKROUN" w:date="2019-01-03T17:58:00Z">
              <w:rPr>
                <w:rStyle w:val="shorttext"/>
                <w:i w:val="0"/>
                <w:iCs w:val="0"/>
              </w:rPr>
            </w:rPrChange>
          </w:rPr>
          <w:delText>)</w:delText>
        </w:r>
      </w:del>
    </w:p>
    <w:p w14:paraId="0B06EE39" w14:textId="15AD755B" w:rsidR="0044278E" w:rsidRPr="00D72AC9" w:rsidDel="00D72AC9" w:rsidRDefault="0044278E" w:rsidP="00EA6876">
      <w:pPr>
        <w:spacing w:line="360" w:lineRule="auto"/>
        <w:ind w:firstLine="708"/>
        <w:rPr>
          <w:del w:id="1457" w:author="omar BENCHEKROUN" w:date="2019-01-03T17:58:00Z"/>
          <w:color w:val="FF0000"/>
          <w:rPrChange w:id="1458" w:author="omar BENCHEKROUN" w:date="2019-01-03T17:58:00Z">
            <w:rPr>
              <w:del w:id="1459" w:author="omar BENCHEKROUN" w:date="2019-01-03T17:58:00Z"/>
            </w:rPr>
          </w:rPrChange>
        </w:rPr>
      </w:pPr>
      <w:del w:id="1460" w:author="omar BENCHEKROUN" w:date="2019-01-03T17:58:00Z">
        <w:r w:rsidRPr="00D72AC9" w:rsidDel="00D72AC9">
          <w:rPr>
            <w:color w:val="FF0000"/>
            <w:szCs w:val="22"/>
            <w:rPrChange w:id="1461" w:author="omar BENCHEKROUN" w:date="2019-01-03T17:58:00Z">
              <w:rPr>
                <w:szCs w:val="22"/>
              </w:rPr>
            </w:rPrChange>
          </w:rPr>
          <w:delText>Les deux cas présentés mis en évidence l’instabilité de la vibr</w:delText>
        </w:r>
        <w:r w:rsidR="00286719" w:rsidRPr="00D72AC9" w:rsidDel="00D72AC9">
          <w:rPr>
            <w:color w:val="FF0000"/>
            <w:szCs w:val="22"/>
            <w:rPrChange w:id="1462" w:author="omar BENCHEKROUN" w:date="2019-01-03T17:58:00Z">
              <w:rPr>
                <w:szCs w:val="22"/>
              </w:rPr>
            </w:rPrChange>
          </w:rPr>
          <w:delText>ation synchrone qui se développe</w:delText>
        </w:r>
        <w:r w:rsidRPr="00D72AC9" w:rsidDel="00D72AC9">
          <w:rPr>
            <w:color w:val="FF0000"/>
            <w:szCs w:val="22"/>
            <w:rPrChange w:id="1463" w:author="omar BENCHEKROUN" w:date="2019-01-03T17:58:00Z">
              <w:rPr>
                <w:szCs w:val="22"/>
              </w:rPr>
            </w:rPrChange>
          </w:rPr>
          <w:delText xml:space="preserve"> au cours du fonctionnement des machines. Différente des autres instabilités</w:delText>
        </w:r>
        <w:r w:rsidR="005F632D" w:rsidRPr="00D72AC9" w:rsidDel="00D72AC9">
          <w:rPr>
            <w:color w:val="FF0000"/>
            <w:szCs w:val="22"/>
            <w:rPrChange w:id="1464" w:author="omar BENCHEKROUN" w:date="2019-01-03T17:58:00Z">
              <w:rPr>
                <w:szCs w:val="22"/>
              </w:rPr>
            </w:rPrChange>
          </w:rPr>
          <w:delText xml:space="preserve"> vibratoires</w:delText>
        </w:r>
        <w:r w:rsidRPr="00D72AC9" w:rsidDel="00D72AC9">
          <w:rPr>
            <w:color w:val="FF0000"/>
            <w:szCs w:val="22"/>
            <w:rPrChange w:id="1465" w:author="omar BENCHEKROUN" w:date="2019-01-03T17:58:00Z">
              <w:rPr>
                <w:szCs w:val="22"/>
              </w:rPr>
            </w:rPrChange>
          </w:rPr>
          <w:delText xml:space="preserve"> classiques en dynamique des rotors, cette instabilité se cache au début du fonctionnement et n’appara</w:delText>
        </w:r>
        <w:r w:rsidR="000A61EC" w:rsidRPr="00D72AC9" w:rsidDel="00D72AC9">
          <w:rPr>
            <w:color w:val="FF0000"/>
            <w:szCs w:val="22"/>
            <w:rPrChange w:id="1466" w:author="omar BENCHEKROUN" w:date="2019-01-03T17:58:00Z">
              <w:rPr>
                <w:szCs w:val="22"/>
              </w:rPr>
            </w:rPrChange>
          </w:rPr>
          <w:delText>î</w:delText>
        </w:r>
        <w:r w:rsidRPr="00D72AC9" w:rsidDel="00D72AC9">
          <w:rPr>
            <w:color w:val="FF0000"/>
            <w:szCs w:val="22"/>
            <w:rPrChange w:id="1467" w:author="omar BENCHEKROUN" w:date="2019-01-03T17:58:00Z">
              <w:rPr>
                <w:szCs w:val="22"/>
              </w:rPr>
            </w:rPrChange>
          </w:rPr>
          <w:delText>t qu’après un certain du temps. La dépendance du temps orientait les diagnostics</w:delText>
        </w:r>
        <w:r w:rsidR="00286719" w:rsidRPr="00D72AC9" w:rsidDel="00D72AC9">
          <w:rPr>
            <w:color w:val="FF0000"/>
            <w:szCs w:val="22"/>
            <w:rPrChange w:id="1468" w:author="omar BENCHEKROUN" w:date="2019-01-03T17:58:00Z">
              <w:rPr>
                <w:szCs w:val="22"/>
              </w:rPr>
            </w:rPrChange>
          </w:rPr>
          <w:delText xml:space="preserve"> du problème </w:delText>
        </w:r>
        <w:r w:rsidRPr="00D72AC9" w:rsidDel="00D72AC9">
          <w:rPr>
            <w:color w:val="FF0000"/>
            <w:szCs w:val="22"/>
            <w:rPrChange w:id="1469" w:author="omar BENCHEKROUN" w:date="2019-01-03T17:58:00Z">
              <w:rPr>
                <w:szCs w:val="22"/>
              </w:rPr>
            </w:rPrChange>
          </w:rPr>
          <w:delText xml:space="preserve">vers les </w:delText>
        </w:r>
        <w:r w:rsidR="00463345" w:rsidRPr="00D72AC9" w:rsidDel="00D72AC9">
          <w:rPr>
            <w:color w:val="FF0000"/>
            <w:szCs w:val="22"/>
            <w:rPrChange w:id="1470" w:author="omar BENCHEKROUN" w:date="2019-01-03T17:58:00Z">
              <w:rPr>
                <w:szCs w:val="22"/>
              </w:rPr>
            </w:rPrChange>
          </w:rPr>
          <w:delText>effet</w:delText>
        </w:r>
        <w:r w:rsidR="00DA42C8" w:rsidRPr="00D72AC9" w:rsidDel="00D72AC9">
          <w:rPr>
            <w:color w:val="FF0000"/>
            <w:szCs w:val="22"/>
            <w:rPrChange w:id="1471" w:author="omar BENCHEKROUN" w:date="2019-01-03T17:58:00Z">
              <w:rPr>
                <w:szCs w:val="22"/>
              </w:rPr>
            </w:rPrChange>
          </w:rPr>
          <w:delText>s</w:delText>
        </w:r>
        <w:r w:rsidR="00286719" w:rsidRPr="00D72AC9" w:rsidDel="00D72AC9">
          <w:rPr>
            <w:color w:val="FF0000"/>
            <w:szCs w:val="22"/>
            <w:rPrChange w:id="1472" w:author="omar BENCHEKROUN" w:date="2019-01-03T17:58:00Z">
              <w:rPr>
                <w:szCs w:val="22"/>
              </w:rPr>
            </w:rPrChange>
          </w:rPr>
          <w:delText xml:space="preserve"> </w:delText>
        </w:r>
        <w:r w:rsidRPr="00D72AC9" w:rsidDel="00D72AC9">
          <w:rPr>
            <w:color w:val="FF0000"/>
            <w:szCs w:val="22"/>
            <w:rPrChange w:id="1473" w:author="omar BENCHEKROUN" w:date="2019-01-03T17:58:00Z">
              <w:rPr>
                <w:szCs w:val="22"/>
              </w:rPr>
            </w:rPrChange>
          </w:rPr>
          <w:delText xml:space="preserve">thermiques qui modifient progressivement les conditions du fonctionnement des machines. En outre, les phénomènes des vibrations spirales, des vibrations cycliques et l’hystérésis sont souvent décrit dans la littérature comme </w:delText>
        </w:r>
        <w:r w:rsidR="005D362A" w:rsidRPr="00D72AC9" w:rsidDel="00D72AC9">
          <w:rPr>
            <w:color w:val="FF0000"/>
            <w:szCs w:val="22"/>
            <w:rPrChange w:id="1474" w:author="omar BENCHEKROUN" w:date="2019-01-03T17:58:00Z">
              <w:rPr>
                <w:szCs w:val="22"/>
              </w:rPr>
            </w:rPrChange>
          </w:rPr>
          <w:delText xml:space="preserve">les </w:delText>
        </w:r>
        <w:r w:rsidRPr="00D72AC9" w:rsidDel="00D72AC9">
          <w:rPr>
            <w:color w:val="FF0000"/>
            <w:szCs w:val="22"/>
            <w:rPrChange w:id="1475" w:author="omar BENCHEKROUN" w:date="2019-01-03T17:58:00Z">
              <w:rPr>
                <w:szCs w:val="22"/>
              </w:rPr>
            </w:rPrChange>
          </w:rPr>
          <w:delText xml:space="preserve">signatures de </w:delText>
        </w:r>
        <w:r w:rsidR="0008198A" w:rsidRPr="00D72AC9" w:rsidDel="00D72AC9">
          <w:rPr>
            <w:color w:val="FF0000"/>
            <w:szCs w:val="22"/>
            <w:rPrChange w:id="1476" w:author="omar BENCHEKROUN" w:date="2019-01-03T17:58:00Z">
              <w:rPr>
                <w:szCs w:val="22"/>
              </w:rPr>
            </w:rPrChange>
          </w:rPr>
          <w:delText>cette instabilité</w:delText>
        </w:r>
        <w:r w:rsidR="001E6292" w:rsidRPr="00D72AC9" w:rsidDel="00D72AC9">
          <w:rPr>
            <w:color w:val="FF0000"/>
            <w:szCs w:val="22"/>
            <w:rPrChange w:id="1477" w:author="omar BENCHEKROUN" w:date="2019-01-03T17:58:00Z">
              <w:rPr>
                <w:szCs w:val="22"/>
              </w:rPr>
            </w:rPrChange>
          </w:rPr>
          <w:delText xml:space="preserve"> </w:delText>
        </w:r>
        <w:r w:rsidR="003C5D6B" w:rsidRPr="00D72AC9" w:rsidDel="00D72AC9">
          <w:rPr>
            <w:color w:val="FF0000"/>
            <w:szCs w:val="22"/>
            <w:rPrChange w:id="1478" w:author="omar BENCHEKROUN" w:date="2019-01-03T17:58:00Z">
              <w:rPr>
                <w:szCs w:val="22"/>
              </w:rPr>
            </w:rPrChange>
          </w:rPr>
          <w:delText>à l’origine thermique</w:delText>
        </w:r>
        <w:r w:rsidRPr="00D72AC9" w:rsidDel="00D72AC9">
          <w:rPr>
            <w:color w:val="FF0000"/>
            <w:szCs w:val="22"/>
            <w:rPrChange w:id="1479" w:author="omar BENCHEKROUN" w:date="2019-01-03T17:58:00Z">
              <w:rPr>
                <w:szCs w:val="22"/>
              </w:rPr>
            </w:rPrChange>
          </w:rPr>
          <w:delText>.</w:delText>
        </w:r>
        <w:r w:rsidRPr="00D72AC9" w:rsidDel="00D72AC9">
          <w:rPr>
            <w:color w:val="FF0000"/>
            <w:rPrChange w:id="1480" w:author="omar BENCHEKROUN" w:date="2019-01-03T17:58:00Z">
              <w:rPr/>
            </w:rPrChange>
          </w:rPr>
          <w:delText xml:space="preserve"> </w:delText>
        </w:r>
      </w:del>
    </w:p>
    <w:p w14:paraId="730C0AE3" w14:textId="51596C92" w:rsidR="0044278E" w:rsidRPr="00D72AC9" w:rsidDel="00CD5D8A" w:rsidRDefault="00085603" w:rsidP="00523E9E">
      <w:pPr>
        <w:pStyle w:val="Titre3"/>
        <w:ind w:left="709"/>
        <w:rPr>
          <w:moveFrom w:id="1481" w:author="Mihai ARGHIR" w:date="2019-01-03T10:27:00Z"/>
          <w:color w:val="FF0000"/>
          <w:rPrChange w:id="1482" w:author="omar BENCHEKROUN" w:date="2019-01-03T17:58:00Z">
            <w:rPr>
              <w:moveFrom w:id="1483" w:author="Mihai ARGHIR" w:date="2019-01-03T10:27:00Z"/>
            </w:rPr>
          </w:rPrChange>
        </w:rPr>
      </w:pPr>
      <w:moveFromRangeStart w:id="1484" w:author="Mihai ARGHIR" w:date="2019-01-03T10:27:00Z" w:name="move534274581"/>
      <w:moveFrom w:id="1485" w:author="Mihai ARGHIR" w:date="2019-01-03T10:27:00Z">
        <w:r w:rsidRPr="00D72AC9" w:rsidDel="00CD5D8A">
          <w:rPr>
            <w:color w:val="FF0000"/>
            <w:rPrChange w:id="1486" w:author="omar BENCHEKROUN" w:date="2019-01-03T17:58:00Z">
              <w:rPr/>
            </w:rPrChange>
          </w:rPr>
          <w:t>E</w:t>
        </w:r>
        <w:r w:rsidR="0044278E" w:rsidRPr="00D72AC9" w:rsidDel="00CD5D8A">
          <w:rPr>
            <w:color w:val="FF0000"/>
            <w:rPrChange w:id="1487" w:author="omar BENCHEKROUN" w:date="2019-01-03T17:58:00Z">
              <w:rPr/>
            </w:rPrChange>
          </w:rPr>
          <w:t>ffet Newkirk</w:t>
        </w:r>
      </w:moveFrom>
    </w:p>
    <w:p w14:paraId="4F1B3098" w14:textId="11EBE22B" w:rsidR="00ED6171" w:rsidRPr="00D72AC9" w:rsidDel="00CD5D8A" w:rsidRDefault="00ED6171" w:rsidP="00ED6171">
      <w:pPr>
        <w:rPr>
          <w:moveFrom w:id="1488" w:author="Mihai ARGHIR" w:date="2019-01-03T10:27:00Z"/>
          <w:color w:val="FF0000"/>
          <w:rPrChange w:id="1489" w:author="omar BENCHEKROUN" w:date="2019-01-03T17:58:00Z">
            <w:rPr>
              <w:moveFrom w:id="1490" w:author="Mihai ARGHIR" w:date="2019-01-03T10:27:00Z"/>
            </w:rPr>
          </w:rPrChange>
        </w:rPr>
      </w:pPr>
    </w:p>
    <w:p w14:paraId="300AA04D" w14:textId="39708259" w:rsidR="0044278E" w:rsidRPr="00D72AC9" w:rsidDel="00CD5D8A" w:rsidRDefault="0044278E" w:rsidP="00EA6876">
      <w:pPr>
        <w:spacing w:line="360" w:lineRule="auto"/>
        <w:ind w:firstLine="708"/>
        <w:rPr>
          <w:moveFrom w:id="1491" w:author="Mihai ARGHIR" w:date="2019-01-03T10:27:00Z"/>
          <w:color w:val="FF0000"/>
          <w:rPrChange w:id="1492" w:author="omar BENCHEKROUN" w:date="2019-01-03T17:58:00Z">
            <w:rPr>
              <w:moveFrom w:id="1493" w:author="Mihai ARGHIR" w:date="2019-01-03T10:27:00Z"/>
            </w:rPr>
          </w:rPrChange>
        </w:rPr>
      </w:pPr>
      <w:moveFrom w:id="1494" w:author="Mihai ARGHIR" w:date="2019-01-03T10:27:00Z">
        <w:r w:rsidRPr="00D72AC9" w:rsidDel="00CD5D8A">
          <w:rPr>
            <w:color w:val="FF0000"/>
            <w:rPrChange w:id="1495" w:author="omar BENCHEKROUN" w:date="2019-01-03T17:58:00Z">
              <w:rPr/>
            </w:rPrChange>
          </w:rPr>
          <w:t>L’effet Newkirk se produit quand le contact rotor-stator existe et le rotor se comporte avec la vibration synchrone. Ce type des vibrations implique qu’à chaque tour de rotation, une zone spécifique à la surface du rotor frotte contre le stator alors que celle à l’opposition diamétrale ne subit jamais ce contact de friction</w:t>
        </w:r>
        <w:r w:rsidR="00492077" w:rsidRPr="00D72AC9" w:rsidDel="00CD5D8A">
          <w:rPr>
            <w:color w:val="FF0000"/>
            <w:rPrChange w:id="1496" w:author="omar BENCHEKROUN" w:date="2019-01-03T17:58:00Z">
              <w:rPr/>
            </w:rPrChange>
          </w:rPr>
          <w:t xml:space="preserve"> (</w:t>
        </w:r>
        <w:r w:rsidR="00492077" w:rsidRPr="00D72AC9" w:rsidDel="00CD5D8A">
          <w:rPr>
            <w:b/>
            <w:color w:val="FF0000"/>
            <w:rPrChange w:id="1497" w:author="omar BENCHEKROUN" w:date="2019-01-03T17:58:00Z">
              <w:rPr>
                <w:b/>
              </w:rPr>
            </w:rPrChange>
          </w:rPr>
          <w:fldChar w:fldCharType="begin"/>
        </w:r>
        <w:r w:rsidR="00492077" w:rsidRPr="00D72AC9" w:rsidDel="00CD5D8A">
          <w:rPr>
            <w:b/>
            <w:color w:val="FF0000"/>
            <w:rPrChange w:id="1498" w:author="omar BENCHEKROUN" w:date="2019-01-03T17:58:00Z">
              <w:rPr>
                <w:b/>
              </w:rPr>
            </w:rPrChange>
          </w:rPr>
          <w:instrText xml:space="preserve"> REF _Ref533091954 \h  \* MERGEFORMAT </w:instrText>
        </w:r>
      </w:moveFrom>
      <w:del w:id="1499" w:author="Mihai ARGHIR" w:date="2019-01-03T10:27:00Z">
        <w:r w:rsidR="00492077" w:rsidRPr="000C6533" w:rsidDel="00CD5D8A">
          <w:rPr>
            <w:b/>
            <w:color w:val="FF0000"/>
          </w:rPr>
        </w:r>
      </w:del>
      <w:moveFrom w:id="1500" w:author="Mihai ARGHIR" w:date="2019-01-03T10:27:00Z">
        <w:r w:rsidR="00492077" w:rsidRPr="00D72AC9" w:rsidDel="00CD5D8A">
          <w:rPr>
            <w:b/>
            <w:color w:val="FF0000"/>
            <w:rPrChange w:id="1501" w:author="omar BENCHEKROUN" w:date="2019-01-03T17:58:00Z">
              <w:rPr>
                <w:b/>
              </w:rPr>
            </w:rPrChange>
          </w:rPr>
          <w:fldChar w:fldCharType="separate"/>
        </w:r>
        <w:r w:rsidR="001C03C4" w:rsidRPr="00D72AC9" w:rsidDel="00CD5D8A">
          <w:rPr>
            <w:rStyle w:val="shorttext"/>
            <w:b/>
            <w:iCs/>
            <w:noProof/>
            <w:color w:val="FF0000"/>
            <w:rPrChange w:id="1502" w:author="omar BENCHEKROUN" w:date="2019-01-03T17:58:00Z">
              <w:rPr>
                <w:rStyle w:val="shorttext"/>
                <w:b/>
                <w:iCs/>
                <w:noProof/>
              </w:rPr>
            </w:rPrChange>
          </w:rPr>
          <w:t xml:space="preserve">Figure </w:t>
        </w:r>
        <w:r w:rsidR="001C03C4" w:rsidRPr="00D72AC9" w:rsidDel="00CD5D8A">
          <w:rPr>
            <w:rStyle w:val="shorttext"/>
            <w:b/>
            <w:iCs/>
            <w:color w:val="FF0000"/>
            <w:rPrChange w:id="1503" w:author="omar BENCHEKROUN" w:date="2019-01-03T17:58:00Z">
              <w:rPr>
                <w:rStyle w:val="shorttext"/>
                <w:b/>
                <w:iCs/>
              </w:rPr>
            </w:rPrChange>
          </w:rPr>
          <w:t>1.1</w:t>
        </w:r>
        <w:r w:rsidR="001C03C4" w:rsidRPr="00D72AC9" w:rsidDel="00CD5D8A">
          <w:rPr>
            <w:rStyle w:val="shorttext"/>
            <w:b/>
            <w:iCs/>
            <w:color w:val="FF0000"/>
            <w:rPrChange w:id="1504" w:author="omar BENCHEKROUN" w:date="2019-01-03T17:58:00Z">
              <w:rPr>
                <w:rStyle w:val="shorttext"/>
                <w:b/>
                <w:iCs/>
              </w:rPr>
            </w:rPrChange>
          </w:rPr>
          <w:noBreakHyphen/>
          <w:t>6</w:t>
        </w:r>
        <w:r w:rsidR="00492077" w:rsidRPr="00D72AC9" w:rsidDel="00CD5D8A">
          <w:rPr>
            <w:b/>
            <w:color w:val="FF0000"/>
            <w:rPrChange w:id="1505" w:author="omar BENCHEKROUN" w:date="2019-01-03T17:58:00Z">
              <w:rPr>
                <w:b/>
              </w:rPr>
            </w:rPrChange>
          </w:rPr>
          <w:fldChar w:fldCharType="end"/>
        </w:r>
        <w:r w:rsidR="00492077" w:rsidRPr="00D72AC9" w:rsidDel="00CD5D8A">
          <w:rPr>
            <w:color w:val="FF0000"/>
            <w:rPrChange w:id="1506" w:author="omar BENCHEKROUN" w:date="2019-01-03T17:58:00Z">
              <w:rPr/>
            </w:rPrChange>
          </w:rPr>
          <w:t>)</w:t>
        </w:r>
        <w:r w:rsidRPr="00D72AC9" w:rsidDel="00CD5D8A">
          <w:rPr>
            <w:color w:val="FF0000"/>
            <w:rPrChange w:id="1507" w:author="omar BENCHEKROUN" w:date="2019-01-03T17:58:00Z">
              <w:rPr/>
            </w:rPrChange>
          </w:rPr>
          <w:t xml:space="preserve">. Par conséquent, un point chaud se produit à l’endroit du contact et un champ de température non uniforme se développe à la surface du rotor. Ce dernier entraine la flexion thermique du rotor et donne lieu au rotor courbé. Cette déformation thermique du rotor engendre une source d’excitation synchrone qui pourrait amplifier le niveau de la vibration synchrone et éventuellement déclencher le comportement instable de rotor. </w:t>
        </w:r>
      </w:moveFrom>
    </w:p>
    <w:p w14:paraId="24F7954C" w14:textId="7A91937C" w:rsidR="00D61248" w:rsidRPr="00D72AC9" w:rsidDel="00CD5D8A" w:rsidRDefault="00A743DB" w:rsidP="00D61248">
      <w:pPr>
        <w:keepNext/>
        <w:spacing w:line="360" w:lineRule="auto"/>
        <w:jc w:val="center"/>
        <w:rPr>
          <w:moveFrom w:id="1508" w:author="Mihai ARGHIR" w:date="2019-01-03T10:27:00Z"/>
          <w:color w:val="FF0000"/>
          <w:rPrChange w:id="1509" w:author="omar BENCHEKROUN" w:date="2019-01-03T17:58:00Z">
            <w:rPr>
              <w:moveFrom w:id="1510" w:author="Mihai ARGHIR" w:date="2019-01-03T10:27:00Z"/>
            </w:rPr>
          </w:rPrChange>
        </w:rPr>
      </w:pPr>
      <w:moveFrom w:id="1511" w:author="Mihai ARGHIR" w:date="2019-01-03T10:27:00Z">
        <w:r w:rsidRPr="00D72AC9" w:rsidDel="00CD5D8A">
          <w:rPr>
            <w:noProof/>
            <w:color w:val="FF0000"/>
            <w:rPrChange w:id="1512" w:author="omar BENCHEKROUN" w:date="2019-01-03T17:58:00Z">
              <w:rPr>
                <w:noProof/>
              </w:rPr>
            </w:rPrChange>
          </w:rPr>
          <w:drawing>
            <wp:inline distT="0" distB="0" distL="0" distR="0" wp14:anchorId="7F179E87" wp14:editId="6D093819">
              <wp:extent cx="2841576" cy="1738398"/>
              <wp:effectExtent l="0" t="0" r="0" b="0"/>
              <wp:docPr id="67"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9"/>
                      <a:stretch>
                        <a:fillRect/>
                      </a:stretch>
                    </pic:blipFill>
                    <pic:spPr>
                      <a:xfrm>
                        <a:off x="0" y="0"/>
                        <a:ext cx="2857136" cy="1747917"/>
                      </a:xfrm>
                      <a:prstGeom prst="rect">
                        <a:avLst/>
                      </a:prstGeom>
                    </pic:spPr>
                  </pic:pic>
                </a:graphicData>
              </a:graphic>
            </wp:inline>
          </w:drawing>
        </w:r>
      </w:moveFrom>
    </w:p>
    <w:p w14:paraId="5CEEE1A3" w14:textId="71F65F5B" w:rsidR="00D61248" w:rsidRPr="00D72AC9" w:rsidDel="00CD5D8A" w:rsidRDefault="00D61248" w:rsidP="00D61248">
      <w:pPr>
        <w:pStyle w:val="Lgende"/>
        <w:jc w:val="center"/>
        <w:rPr>
          <w:moveFrom w:id="1513" w:author="Mihai ARGHIR" w:date="2019-01-03T10:27:00Z"/>
          <w:rStyle w:val="shorttext"/>
          <w:rFonts w:ascii="Calibri" w:eastAsia="Times New Roman" w:hAnsi="Calibri" w:cs="Times New Roman"/>
          <w:i w:val="0"/>
          <w:iCs w:val="0"/>
          <w:noProof/>
          <w:color w:val="FF0000"/>
          <w:sz w:val="22"/>
          <w:szCs w:val="20"/>
          <w:lang w:eastAsia="fr-FR"/>
          <w:rPrChange w:id="1514" w:author="omar BENCHEKROUN" w:date="2019-01-03T17:58:00Z">
            <w:rPr>
              <w:moveFrom w:id="1515" w:author="Mihai ARGHIR" w:date="2019-01-03T10:27:00Z"/>
              <w:rStyle w:val="shorttext"/>
              <w:rFonts w:ascii="Calibri" w:eastAsia="Times New Roman" w:hAnsi="Calibri" w:cs="Times New Roman"/>
              <w:i w:val="0"/>
              <w:iCs w:val="0"/>
              <w:noProof/>
              <w:color w:val="auto"/>
              <w:sz w:val="22"/>
              <w:szCs w:val="20"/>
              <w:lang w:eastAsia="fr-FR"/>
            </w:rPr>
          </w:rPrChange>
        </w:rPr>
      </w:pPr>
      <w:bookmarkStart w:id="1516" w:name="_Ref533091954"/>
      <w:moveFrom w:id="1517" w:author="Mihai ARGHIR" w:date="2019-01-03T10:27:00Z">
        <w:r w:rsidRPr="00D72AC9" w:rsidDel="00CD5D8A">
          <w:rPr>
            <w:rStyle w:val="shorttext"/>
            <w:i w:val="0"/>
            <w:iCs w:val="0"/>
            <w:noProof/>
            <w:color w:val="FF0000"/>
            <w:rPrChange w:id="1518" w:author="omar BENCHEKROUN" w:date="2019-01-03T17:58:00Z">
              <w:rPr>
                <w:rStyle w:val="shorttext"/>
                <w:i w:val="0"/>
                <w:iCs w:val="0"/>
                <w:noProof/>
              </w:rPr>
            </w:rPrChange>
          </w:rPr>
          <w:t xml:space="preserve">Figure </w:t>
        </w:r>
        <w:r w:rsidR="00495F01" w:rsidRPr="00D72AC9" w:rsidDel="00CD5D8A">
          <w:rPr>
            <w:rStyle w:val="shorttext"/>
            <w:noProof/>
            <w:color w:val="FF0000"/>
            <w:rPrChange w:id="1519" w:author="omar BENCHEKROUN" w:date="2019-01-03T17:58:00Z">
              <w:rPr>
                <w:rStyle w:val="shorttext"/>
                <w:noProof/>
              </w:rPr>
            </w:rPrChange>
          </w:rPr>
          <w:fldChar w:fldCharType="begin"/>
        </w:r>
        <w:r w:rsidR="00495F01" w:rsidRPr="00D72AC9" w:rsidDel="00CD5D8A">
          <w:rPr>
            <w:rStyle w:val="shorttext"/>
            <w:i w:val="0"/>
            <w:iCs w:val="0"/>
            <w:noProof/>
            <w:color w:val="FF0000"/>
            <w:rPrChange w:id="1520" w:author="omar BENCHEKROUN" w:date="2019-01-03T17:58:00Z">
              <w:rPr>
                <w:rStyle w:val="shorttext"/>
                <w:i w:val="0"/>
                <w:iCs w:val="0"/>
                <w:noProof/>
              </w:rPr>
            </w:rPrChange>
          </w:rPr>
          <w:instrText xml:space="preserve"> STYLEREF 2 \s </w:instrText>
        </w:r>
        <w:r w:rsidR="00495F01" w:rsidRPr="00D72AC9" w:rsidDel="00CD5D8A">
          <w:rPr>
            <w:rStyle w:val="shorttext"/>
            <w:noProof/>
            <w:color w:val="FF0000"/>
            <w:rPrChange w:id="1521" w:author="omar BENCHEKROUN" w:date="2019-01-03T17:58:00Z">
              <w:rPr>
                <w:rStyle w:val="shorttext"/>
                <w:noProof/>
              </w:rPr>
            </w:rPrChange>
          </w:rPr>
          <w:fldChar w:fldCharType="separate"/>
        </w:r>
        <w:r w:rsidR="001C03C4" w:rsidRPr="00D72AC9" w:rsidDel="00CD5D8A">
          <w:rPr>
            <w:rStyle w:val="shorttext"/>
            <w:i w:val="0"/>
            <w:iCs w:val="0"/>
            <w:noProof/>
            <w:color w:val="FF0000"/>
            <w:rPrChange w:id="1522" w:author="omar BENCHEKROUN" w:date="2019-01-03T17:58:00Z">
              <w:rPr>
                <w:rStyle w:val="shorttext"/>
                <w:i w:val="0"/>
                <w:iCs w:val="0"/>
                <w:noProof/>
              </w:rPr>
            </w:rPrChange>
          </w:rPr>
          <w:t>1.1</w:t>
        </w:r>
        <w:r w:rsidR="00495F01" w:rsidRPr="00D72AC9" w:rsidDel="00CD5D8A">
          <w:rPr>
            <w:rStyle w:val="shorttext"/>
            <w:noProof/>
            <w:color w:val="FF0000"/>
            <w:rPrChange w:id="1523" w:author="omar BENCHEKROUN" w:date="2019-01-03T17:58:00Z">
              <w:rPr>
                <w:rStyle w:val="shorttext"/>
                <w:noProof/>
              </w:rPr>
            </w:rPrChange>
          </w:rPr>
          <w:fldChar w:fldCharType="end"/>
        </w:r>
        <w:r w:rsidR="00495F01" w:rsidRPr="00D72AC9" w:rsidDel="00CD5D8A">
          <w:rPr>
            <w:rStyle w:val="shorttext"/>
            <w:i w:val="0"/>
            <w:iCs w:val="0"/>
            <w:noProof/>
            <w:color w:val="FF0000"/>
            <w:rPrChange w:id="1524" w:author="omar BENCHEKROUN" w:date="2019-01-03T17:58:00Z">
              <w:rPr>
                <w:rStyle w:val="shorttext"/>
                <w:i w:val="0"/>
                <w:iCs w:val="0"/>
                <w:noProof/>
              </w:rPr>
            </w:rPrChange>
          </w:rPr>
          <w:noBreakHyphen/>
        </w:r>
        <w:r w:rsidR="00495F01" w:rsidRPr="00D72AC9" w:rsidDel="00CD5D8A">
          <w:rPr>
            <w:rStyle w:val="shorttext"/>
            <w:noProof/>
            <w:color w:val="FF0000"/>
            <w:rPrChange w:id="1525" w:author="omar BENCHEKROUN" w:date="2019-01-03T17:58:00Z">
              <w:rPr>
                <w:rStyle w:val="shorttext"/>
                <w:noProof/>
              </w:rPr>
            </w:rPrChange>
          </w:rPr>
          <w:fldChar w:fldCharType="begin"/>
        </w:r>
        <w:r w:rsidR="00495F01" w:rsidRPr="00D72AC9" w:rsidDel="00CD5D8A">
          <w:rPr>
            <w:rStyle w:val="shorttext"/>
            <w:i w:val="0"/>
            <w:iCs w:val="0"/>
            <w:noProof/>
            <w:color w:val="FF0000"/>
            <w:rPrChange w:id="1526" w:author="omar BENCHEKROUN" w:date="2019-01-03T17:58:00Z">
              <w:rPr>
                <w:rStyle w:val="shorttext"/>
                <w:i w:val="0"/>
                <w:iCs w:val="0"/>
                <w:noProof/>
              </w:rPr>
            </w:rPrChange>
          </w:rPr>
          <w:instrText xml:space="preserve"> SEQ Figure \* ARABIC \s 2 </w:instrText>
        </w:r>
        <w:r w:rsidR="00495F01" w:rsidRPr="00D72AC9" w:rsidDel="00CD5D8A">
          <w:rPr>
            <w:rStyle w:val="shorttext"/>
            <w:noProof/>
            <w:color w:val="FF0000"/>
            <w:rPrChange w:id="1527" w:author="omar BENCHEKROUN" w:date="2019-01-03T17:58:00Z">
              <w:rPr>
                <w:rStyle w:val="shorttext"/>
                <w:noProof/>
              </w:rPr>
            </w:rPrChange>
          </w:rPr>
          <w:fldChar w:fldCharType="separate"/>
        </w:r>
        <w:r w:rsidR="001C03C4" w:rsidRPr="00D72AC9" w:rsidDel="00CD5D8A">
          <w:rPr>
            <w:rStyle w:val="shorttext"/>
            <w:i w:val="0"/>
            <w:iCs w:val="0"/>
            <w:noProof/>
            <w:color w:val="FF0000"/>
            <w:rPrChange w:id="1528" w:author="omar BENCHEKROUN" w:date="2019-01-03T17:58:00Z">
              <w:rPr>
                <w:rStyle w:val="shorttext"/>
                <w:i w:val="0"/>
                <w:iCs w:val="0"/>
                <w:noProof/>
              </w:rPr>
            </w:rPrChange>
          </w:rPr>
          <w:t>6</w:t>
        </w:r>
        <w:r w:rsidR="00495F01" w:rsidRPr="00D72AC9" w:rsidDel="00CD5D8A">
          <w:rPr>
            <w:rStyle w:val="shorttext"/>
            <w:noProof/>
            <w:color w:val="FF0000"/>
            <w:rPrChange w:id="1529" w:author="omar BENCHEKROUN" w:date="2019-01-03T17:58:00Z">
              <w:rPr>
                <w:rStyle w:val="shorttext"/>
                <w:noProof/>
              </w:rPr>
            </w:rPrChange>
          </w:rPr>
          <w:fldChar w:fldCharType="end"/>
        </w:r>
        <w:bookmarkEnd w:id="1516"/>
        <w:r w:rsidRPr="00D72AC9" w:rsidDel="00CD5D8A">
          <w:rPr>
            <w:rStyle w:val="shorttext"/>
            <w:i w:val="0"/>
            <w:iCs w:val="0"/>
            <w:noProof/>
            <w:color w:val="FF0000"/>
            <w:rPrChange w:id="1530" w:author="omar BENCHEKROUN" w:date="2019-01-03T17:58:00Z">
              <w:rPr>
                <w:rStyle w:val="shorttext"/>
                <w:i w:val="0"/>
                <w:iCs w:val="0"/>
                <w:noProof/>
              </w:rPr>
            </w:rPrChange>
          </w:rPr>
          <w:t xml:space="preserve"> : </w:t>
        </w:r>
        <w:r w:rsidR="00ED0DA0" w:rsidRPr="00D72AC9" w:rsidDel="00CD5D8A">
          <w:rPr>
            <w:rStyle w:val="shorttext"/>
            <w:i w:val="0"/>
            <w:iCs w:val="0"/>
            <w:noProof/>
            <w:color w:val="FF0000"/>
            <w:rPrChange w:id="1531" w:author="omar BENCHEKROUN" w:date="2019-01-03T17:58:00Z">
              <w:rPr>
                <w:rStyle w:val="shorttext"/>
                <w:i w:val="0"/>
                <w:iCs w:val="0"/>
                <w:noProof/>
              </w:rPr>
            </w:rPrChange>
          </w:rPr>
          <w:t>contact rotor-stator lors de la vibration syncrhone</w:t>
        </w:r>
      </w:moveFrom>
    </w:p>
    <w:p w14:paraId="22B46AF0" w14:textId="11789B04" w:rsidR="0044278E" w:rsidRPr="00D72AC9" w:rsidDel="00CD5D8A" w:rsidRDefault="0044278E" w:rsidP="00EA6876">
      <w:pPr>
        <w:spacing w:line="360" w:lineRule="auto"/>
        <w:ind w:firstLine="708"/>
        <w:rPr>
          <w:moveFrom w:id="1532" w:author="Mihai ARGHIR" w:date="2019-01-03T10:27:00Z"/>
          <w:color w:val="FF0000"/>
          <w:rPrChange w:id="1533" w:author="omar BENCHEKROUN" w:date="2019-01-03T17:58:00Z">
            <w:rPr>
              <w:moveFrom w:id="1534" w:author="Mihai ARGHIR" w:date="2019-01-03T10:27:00Z"/>
            </w:rPr>
          </w:rPrChange>
        </w:rPr>
      </w:pPr>
      <w:moveFrom w:id="1535" w:author="Mihai ARGHIR" w:date="2019-01-03T10:27:00Z">
        <w:r w:rsidRPr="00D72AC9" w:rsidDel="00CD5D8A">
          <w:rPr>
            <w:color w:val="FF0000"/>
            <w:rPrChange w:id="1536" w:author="omar BENCHEKROUN" w:date="2019-01-03T17:58:00Z">
              <w:rPr/>
            </w:rPrChange>
          </w:rPr>
          <w:t xml:space="preserve">En 1926, Newkirk a étudié cette instabilité vibratoire pour la première fois </w:t>
        </w:r>
        <w:r w:rsidR="000441BB" w:rsidRPr="00D72AC9" w:rsidDel="00CD5D8A">
          <w:rPr>
            <w:b/>
            <w:color w:val="FF0000"/>
            <w:rPrChange w:id="1537" w:author="omar BENCHEKROUN" w:date="2019-01-03T17:58:00Z">
              <w:rPr>
                <w:b/>
              </w:rPr>
            </w:rPrChange>
          </w:rPr>
          <w:fldChar w:fldCharType="begin"/>
        </w:r>
        <w:r w:rsidR="000441BB" w:rsidRPr="00D72AC9" w:rsidDel="00CD5D8A">
          <w:rPr>
            <w:b/>
            <w:color w:val="FF0000"/>
            <w:rPrChange w:id="1538" w:author="omar BENCHEKROUN" w:date="2019-01-03T17:58:00Z">
              <w:rPr>
                <w:b/>
              </w:rPr>
            </w:rPrChange>
          </w:rPr>
          <w:instrText xml:space="preserve"> REF _Ref533092212 \r \h  \* MERGEFORMAT </w:instrText>
        </w:r>
      </w:moveFrom>
      <w:del w:id="1539" w:author="Mihai ARGHIR" w:date="2019-01-03T10:27:00Z">
        <w:r w:rsidR="000441BB" w:rsidRPr="000C6533" w:rsidDel="00CD5D8A">
          <w:rPr>
            <w:b/>
            <w:color w:val="FF0000"/>
          </w:rPr>
        </w:r>
      </w:del>
      <w:moveFrom w:id="1540" w:author="Mihai ARGHIR" w:date="2019-01-03T10:27:00Z">
        <w:r w:rsidR="000441BB" w:rsidRPr="00D72AC9" w:rsidDel="00CD5D8A">
          <w:rPr>
            <w:b/>
            <w:color w:val="FF0000"/>
            <w:rPrChange w:id="1541" w:author="omar BENCHEKROUN" w:date="2019-01-03T17:58:00Z">
              <w:rPr>
                <w:b/>
              </w:rPr>
            </w:rPrChange>
          </w:rPr>
          <w:fldChar w:fldCharType="separate"/>
        </w:r>
        <w:r w:rsidR="001C03C4" w:rsidRPr="00D72AC9" w:rsidDel="00CD5D8A">
          <w:rPr>
            <w:b/>
            <w:color w:val="FF0000"/>
            <w:rPrChange w:id="1542" w:author="omar BENCHEKROUN" w:date="2019-01-03T17:58:00Z">
              <w:rPr>
                <w:b/>
              </w:rPr>
            </w:rPrChange>
          </w:rPr>
          <w:t>[6]</w:t>
        </w:r>
        <w:r w:rsidR="000441BB" w:rsidRPr="00D72AC9" w:rsidDel="00CD5D8A">
          <w:rPr>
            <w:b/>
            <w:color w:val="FF0000"/>
            <w:rPrChange w:id="1543" w:author="omar BENCHEKROUN" w:date="2019-01-03T17:58:00Z">
              <w:rPr>
                <w:b/>
              </w:rPr>
            </w:rPrChange>
          </w:rPr>
          <w:fldChar w:fldCharType="end"/>
        </w:r>
        <w:r w:rsidRPr="00D72AC9" w:rsidDel="00CD5D8A">
          <w:rPr>
            <w:color w:val="FF0000"/>
            <w:rPrChange w:id="1544" w:author="omar BENCHEKROUN" w:date="2019-01-03T17:58:00Z">
              <w:rPr/>
            </w:rPrChange>
          </w:rPr>
          <w:t>. Dans son étude, Il a investigué sur l’augmentation progressive de l’amplitude la vibration synchrone due au frottement entre le rotor et les joints labyrinthe d’un générateur à roue hydraulique. Quand la machine fonctionn</w:t>
        </w:r>
        <w:r w:rsidR="00E617EB" w:rsidRPr="00D72AC9" w:rsidDel="00CD5D8A">
          <w:rPr>
            <w:color w:val="FF0000"/>
            <w:rPrChange w:id="1545" w:author="omar BENCHEKROUN" w:date="2019-01-03T17:58:00Z">
              <w:rPr/>
            </w:rPrChange>
          </w:rPr>
          <w:t>ait</w:t>
        </w:r>
        <w:r w:rsidRPr="00D72AC9" w:rsidDel="00CD5D8A">
          <w:rPr>
            <w:color w:val="FF0000"/>
            <w:rPrChange w:id="1546" w:author="omar BENCHEKROUN" w:date="2019-01-03T17:58:00Z">
              <w:rPr/>
            </w:rPrChange>
          </w:rPr>
          <w:t xml:space="preserve"> </w:t>
        </w:r>
        <w:r w:rsidR="00534EFE" w:rsidRPr="00D72AC9" w:rsidDel="00CD5D8A">
          <w:rPr>
            <w:color w:val="FF0000"/>
            <w:rPrChange w:id="1547" w:author="omar BENCHEKROUN" w:date="2019-01-03T17:58:00Z">
              <w:rPr/>
            </w:rPrChange>
          </w:rPr>
          <w:t>au-dessous</w:t>
        </w:r>
        <w:r w:rsidRPr="00D72AC9" w:rsidDel="00CD5D8A">
          <w:rPr>
            <w:color w:val="FF0000"/>
            <w:rPrChange w:id="1548" w:author="omar BENCHEKROUN" w:date="2019-01-03T17:58:00Z">
              <w:rPr/>
            </w:rPrChange>
          </w:rPr>
          <w:t xml:space="preserve"> de sa première vitesse critique, l’amplitude d</w:t>
        </w:r>
        <w:r w:rsidR="004B0AD9" w:rsidRPr="00D72AC9" w:rsidDel="00CD5D8A">
          <w:rPr>
            <w:color w:val="FF0000"/>
            <w:rPrChange w:id="1549" w:author="omar BENCHEKROUN" w:date="2019-01-03T17:58:00Z">
              <w:rPr/>
            </w:rPrChange>
          </w:rPr>
          <w:t>e vibration synchrone s’amplifiait</w:t>
        </w:r>
        <w:r w:rsidRPr="00D72AC9" w:rsidDel="00CD5D8A">
          <w:rPr>
            <w:color w:val="FF0000"/>
            <w:rPrChange w:id="1550" w:author="omar BENCHEKROUN" w:date="2019-01-03T17:58:00Z">
              <w:rPr/>
            </w:rPrChange>
          </w:rPr>
          <w:t xml:space="preserve"> progressivement à cause de la courbure de flexion thermique en phase avec le balourd</w:t>
        </w:r>
        <w:r w:rsidR="00ED7A5F" w:rsidRPr="00D72AC9" w:rsidDel="00CD5D8A">
          <w:rPr>
            <w:color w:val="FF0000"/>
            <w:rPrChange w:id="1551" w:author="omar BENCHEKROUN" w:date="2019-01-03T17:58:00Z">
              <w:rPr/>
            </w:rPrChange>
          </w:rPr>
          <w:t xml:space="preserve"> (</w:t>
        </w:r>
        <w:r w:rsidR="00ED7A5F" w:rsidRPr="00D72AC9" w:rsidDel="00CD5D8A">
          <w:rPr>
            <w:b/>
            <w:color w:val="FF0000"/>
            <w:rPrChange w:id="1552" w:author="omar BENCHEKROUN" w:date="2019-01-03T17:58:00Z">
              <w:rPr>
                <w:b/>
              </w:rPr>
            </w:rPrChange>
          </w:rPr>
          <w:fldChar w:fldCharType="begin"/>
        </w:r>
        <w:r w:rsidR="00ED7A5F" w:rsidRPr="00D72AC9" w:rsidDel="00CD5D8A">
          <w:rPr>
            <w:b/>
            <w:color w:val="FF0000"/>
            <w:rPrChange w:id="1553" w:author="omar BENCHEKROUN" w:date="2019-01-03T17:58:00Z">
              <w:rPr>
                <w:b/>
              </w:rPr>
            </w:rPrChange>
          </w:rPr>
          <w:instrText xml:space="preserve"> REF _Ref532917457 \h  \* MERGEFORMAT </w:instrText>
        </w:r>
      </w:moveFrom>
      <w:del w:id="1554" w:author="Mihai ARGHIR" w:date="2019-01-03T10:27:00Z">
        <w:r w:rsidR="00ED7A5F" w:rsidRPr="000C6533" w:rsidDel="00CD5D8A">
          <w:rPr>
            <w:b/>
            <w:color w:val="FF0000"/>
          </w:rPr>
        </w:r>
      </w:del>
      <w:moveFrom w:id="1555" w:author="Mihai ARGHIR" w:date="2019-01-03T10:27:00Z">
        <w:r w:rsidR="00ED7A5F" w:rsidRPr="00D72AC9" w:rsidDel="00CD5D8A">
          <w:rPr>
            <w:b/>
            <w:color w:val="FF0000"/>
            <w:rPrChange w:id="1556" w:author="omar BENCHEKROUN" w:date="2019-01-03T17:58:00Z">
              <w:rPr>
                <w:b/>
              </w:rPr>
            </w:rPrChange>
          </w:rPr>
          <w:fldChar w:fldCharType="separate"/>
        </w:r>
        <w:r w:rsidR="001C03C4" w:rsidRPr="00D72AC9" w:rsidDel="00CD5D8A">
          <w:rPr>
            <w:rStyle w:val="shorttext"/>
            <w:b/>
            <w:iCs/>
            <w:color w:val="FF0000"/>
            <w:rPrChange w:id="1557" w:author="omar BENCHEKROUN" w:date="2019-01-03T17:58:00Z">
              <w:rPr>
                <w:rStyle w:val="shorttext"/>
                <w:b/>
                <w:iCs/>
              </w:rPr>
            </w:rPrChange>
          </w:rPr>
          <w:t xml:space="preserve">Figure </w:t>
        </w:r>
        <w:r w:rsidR="001C03C4" w:rsidRPr="00D72AC9" w:rsidDel="00CD5D8A">
          <w:rPr>
            <w:rStyle w:val="shorttext"/>
            <w:b/>
            <w:iCs/>
            <w:noProof/>
            <w:color w:val="FF0000"/>
            <w:rPrChange w:id="1558" w:author="omar BENCHEKROUN" w:date="2019-01-03T17:58:00Z">
              <w:rPr>
                <w:rStyle w:val="shorttext"/>
                <w:b/>
                <w:iCs/>
                <w:noProof/>
              </w:rPr>
            </w:rPrChange>
          </w:rPr>
          <w:t>1.1</w:t>
        </w:r>
        <w:r w:rsidR="001C03C4" w:rsidRPr="00D72AC9" w:rsidDel="00CD5D8A">
          <w:rPr>
            <w:rStyle w:val="shorttext"/>
            <w:b/>
            <w:iCs/>
            <w:noProof/>
            <w:color w:val="FF0000"/>
            <w:rPrChange w:id="1559" w:author="omar BENCHEKROUN" w:date="2019-01-03T17:58:00Z">
              <w:rPr>
                <w:rStyle w:val="shorttext"/>
                <w:b/>
                <w:iCs/>
                <w:noProof/>
              </w:rPr>
            </w:rPrChange>
          </w:rPr>
          <w:noBreakHyphen/>
          <w:t>7</w:t>
        </w:r>
        <w:r w:rsidR="00ED7A5F" w:rsidRPr="00D72AC9" w:rsidDel="00CD5D8A">
          <w:rPr>
            <w:b/>
            <w:color w:val="FF0000"/>
            <w:rPrChange w:id="1560" w:author="omar BENCHEKROUN" w:date="2019-01-03T17:58:00Z">
              <w:rPr>
                <w:b/>
              </w:rPr>
            </w:rPrChange>
          </w:rPr>
          <w:fldChar w:fldCharType="end"/>
        </w:r>
        <w:r w:rsidR="00ED7A5F" w:rsidRPr="00D72AC9" w:rsidDel="00CD5D8A">
          <w:rPr>
            <w:color w:val="FF0000"/>
            <w:rPrChange w:id="1561" w:author="omar BENCHEKROUN" w:date="2019-01-03T17:58:00Z">
              <w:rPr/>
            </w:rPrChange>
          </w:rPr>
          <w:t>.</w:t>
        </w:r>
        <w:r w:rsidR="00ED7A5F" w:rsidRPr="00D72AC9" w:rsidDel="00CD5D8A">
          <w:rPr>
            <w:b/>
            <w:color w:val="FF0000"/>
            <w:rPrChange w:id="1562" w:author="omar BENCHEKROUN" w:date="2019-01-03T17:58:00Z">
              <w:rPr>
                <w:b/>
              </w:rPr>
            </w:rPrChange>
          </w:rPr>
          <w:t>a</w:t>
        </w:r>
        <w:r w:rsidR="00ED7A5F" w:rsidRPr="00D72AC9" w:rsidDel="00CD5D8A">
          <w:rPr>
            <w:color w:val="FF0000"/>
            <w:rPrChange w:id="1563" w:author="omar BENCHEKROUN" w:date="2019-01-03T17:58:00Z">
              <w:rPr/>
            </w:rPrChange>
          </w:rPr>
          <w:t>)</w:t>
        </w:r>
        <w:r w:rsidRPr="00D72AC9" w:rsidDel="00CD5D8A">
          <w:rPr>
            <w:color w:val="FF0000"/>
            <w:rPrChange w:id="1564" w:author="omar BENCHEKROUN" w:date="2019-01-03T17:58:00Z">
              <w:rPr/>
            </w:rPrChange>
          </w:rPr>
          <w:t>. Le n</w:t>
        </w:r>
        <w:r w:rsidR="007E4839" w:rsidRPr="00D72AC9" w:rsidDel="00CD5D8A">
          <w:rPr>
            <w:color w:val="FF0000"/>
            <w:rPrChange w:id="1565" w:author="omar BENCHEKROUN" w:date="2019-01-03T17:58:00Z">
              <w:rPr/>
            </w:rPrChange>
          </w:rPr>
          <w:t>iveau ample de vibration aggravait</w:t>
        </w:r>
        <w:r w:rsidRPr="00D72AC9" w:rsidDel="00CD5D8A">
          <w:rPr>
            <w:color w:val="FF0000"/>
            <w:rPrChange w:id="1566" w:author="omar BENCHEKROUN" w:date="2019-01-03T17:58:00Z">
              <w:rPr/>
            </w:rPrChange>
          </w:rPr>
          <w:t xml:space="preserve"> le contact rotor-stator et </w:t>
        </w:r>
        <w:r w:rsidR="00E25783" w:rsidRPr="00D72AC9" w:rsidDel="00CD5D8A">
          <w:rPr>
            <w:color w:val="FF0000"/>
            <w:rPrChange w:id="1567" w:author="omar BENCHEKROUN" w:date="2019-01-03T17:58:00Z">
              <w:rPr/>
            </w:rPrChange>
          </w:rPr>
          <w:t>menait</w:t>
        </w:r>
        <w:r w:rsidRPr="00D72AC9" w:rsidDel="00CD5D8A">
          <w:rPr>
            <w:color w:val="FF0000"/>
            <w:rPrChange w:id="1568" w:author="omar BENCHEKROUN" w:date="2019-01-03T17:58:00Z">
              <w:rPr/>
            </w:rPrChange>
          </w:rPr>
          <w:t xml:space="preserve"> à l’instabilité vibratoire. Lors du fonctionnement au-dessus de la première vitesse critique, le rotor se comporte de manière stable. En fait, la courbure de flexion thermique </w:t>
        </w:r>
        <w:r w:rsidR="00F9594C" w:rsidRPr="00D72AC9" w:rsidDel="00CD5D8A">
          <w:rPr>
            <w:color w:val="FF0000"/>
            <w:rPrChange w:id="1569" w:author="omar BENCHEKROUN" w:date="2019-01-03T17:58:00Z">
              <w:rPr/>
            </w:rPrChange>
          </w:rPr>
          <w:t>était</w:t>
        </w:r>
        <w:r w:rsidRPr="00D72AC9" w:rsidDel="00CD5D8A">
          <w:rPr>
            <w:color w:val="FF0000"/>
            <w:rPrChange w:id="1570" w:author="omar BENCHEKROUN" w:date="2019-01-03T17:58:00Z">
              <w:rPr/>
            </w:rPrChange>
          </w:rPr>
          <w:t xml:space="preserve"> déphasée du balourd</w:t>
        </w:r>
        <w:r w:rsidR="00A215E0" w:rsidRPr="00D72AC9" w:rsidDel="00CD5D8A">
          <w:rPr>
            <w:color w:val="FF0000"/>
            <w:rPrChange w:id="1571" w:author="omar BENCHEKROUN" w:date="2019-01-03T17:58:00Z">
              <w:rPr/>
            </w:rPrChange>
          </w:rPr>
          <w:t xml:space="preserve"> (</w:t>
        </w:r>
        <w:r w:rsidR="00A215E0" w:rsidRPr="00D72AC9" w:rsidDel="00CD5D8A">
          <w:rPr>
            <w:b/>
            <w:color w:val="FF0000"/>
            <w:rPrChange w:id="1572" w:author="omar BENCHEKROUN" w:date="2019-01-03T17:58:00Z">
              <w:rPr>
                <w:b/>
              </w:rPr>
            </w:rPrChange>
          </w:rPr>
          <w:fldChar w:fldCharType="begin"/>
        </w:r>
        <w:r w:rsidR="00A215E0" w:rsidRPr="00D72AC9" w:rsidDel="00CD5D8A">
          <w:rPr>
            <w:b/>
            <w:color w:val="FF0000"/>
            <w:rPrChange w:id="1573" w:author="omar BENCHEKROUN" w:date="2019-01-03T17:58:00Z">
              <w:rPr>
                <w:b/>
              </w:rPr>
            </w:rPrChange>
          </w:rPr>
          <w:instrText xml:space="preserve"> REF _Ref532917457 \h  \* MERGEFORMAT </w:instrText>
        </w:r>
      </w:moveFrom>
      <w:del w:id="1574" w:author="Mihai ARGHIR" w:date="2019-01-03T10:27:00Z">
        <w:r w:rsidR="00A215E0" w:rsidRPr="000C6533" w:rsidDel="00CD5D8A">
          <w:rPr>
            <w:b/>
            <w:color w:val="FF0000"/>
          </w:rPr>
        </w:r>
      </w:del>
      <w:moveFrom w:id="1575" w:author="Mihai ARGHIR" w:date="2019-01-03T10:27:00Z">
        <w:r w:rsidR="00A215E0" w:rsidRPr="00D72AC9" w:rsidDel="00CD5D8A">
          <w:rPr>
            <w:b/>
            <w:color w:val="FF0000"/>
            <w:rPrChange w:id="1576" w:author="omar BENCHEKROUN" w:date="2019-01-03T17:58:00Z">
              <w:rPr>
                <w:b/>
              </w:rPr>
            </w:rPrChange>
          </w:rPr>
          <w:fldChar w:fldCharType="separate"/>
        </w:r>
        <w:r w:rsidR="001C03C4" w:rsidRPr="00D72AC9" w:rsidDel="00CD5D8A">
          <w:rPr>
            <w:rStyle w:val="shorttext"/>
            <w:b/>
            <w:iCs/>
            <w:color w:val="FF0000"/>
            <w:rPrChange w:id="1577" w:author="omar BENCHEKROUN" w:date="2019-01-03T17:58:00Z">
              <w:rPr>
                <w:rStyle w:val="shorttext"/>
                <w:b/>
                <w:iCs/>
              </w:rPr>
            </w:rPrChange>
          </w:rPr>
          <w:t xml:space="preserve">Figure </w:t>
        </w:r>
        <w:r w:rsidR="001C03C4" w:rsidRPr="00D72AC9" w:rsidDel="00CD5D8A">
          <w:rPr>
            <w:rStyle w:val="shorttext"/>
            <w:b/>
            <w:iCs/>
            <w:noProof/>
            <w:color w:val="FF0000"/>
            <w:rPrChange w:id="1578" w:author="omar BENCHEKROUN" w:date="2019-01-03T17:58:00Z">
              <w:rPr>
                <w:rStyle w:val="shorttext"/>
                <w:b/>
                <w:iCs/>
                <w:noProof/>
              </w:rPr>
            </w:rPrChange>
          </w:rPr>
          <w:t>1.1</w:t>
        </w:r>
        <w:r w:rsidR="001C03C4" w:rsidRPr="00D72AC9" w:rsidDel="00CD5D8A">
          <w:rPr>
            <w:rStyle w:val="shorttext"/>
            <w:b/>
            <w:iCs/>
            <w:noProof/>
            <w:color w:val="FF0000"/>
            <w:rPrChange w:id="1579" w:author="omar BENCHEKROUN" w:date="2019-01-03T17:58:00Z">
              <w:rPr>
                <w:rStyle w:val="shorttext"/>
                <w:b/>
                <w:iCs/>
                <w:noProof/>
              </w:rPr>
            </w:rPrChange>
          </w:rPr>
          <w:noBreakHyphen/>
          <w:t>7</w:t>
        </w:r>
        <w:r w:rsidR="00A215E0" w:rsidRPr="00D72AC9" w:rsidDel="00CD5D8A">
          <w:rPr>
            <w:b/>
            <w:color w:val="FF0000"/>
            <w:rPrChange w:id="1580" w:author="omar BENCHEKROUN" w:date="2019-01-03T17:58:00Z">
              <w:rPr>
                <w:b/>
              </w:rPr>
            </w:rPrChange>
          </w:rPr>
          <w:fldChar w:fldCharType="end"/>
        </w:r>
        <w:r w:rsidR="00A215E0" w:rsidRPr="00D72AC9" w:rsidDel="00CD5D8A">
          <w:rPr>
            <w:color w:val="FF0000"/>
            <w:rPrChange w:id="1581" w:author="omar BENCHEKROUN" w:date="2019-01-03T17:58:00Z">
              <w:rPr/>
            </w:rPrChange>
          </w:rPr>
          <w:t>.</w:t>
        </w:r>
        <w:r w:rsidR="00A215E0" w:rsidRPr="00D72AC9" w:rsidDel="00CD5D8A">
          <w:rPr>
            <w:b/>
            <w:color w:val="FF0000"/>
            <w:rPrChange w:id="1582" w:author="omar BENCHEKROUN" w:date="2019-01-03T17:58:00Z">
              <w:rPr>
                <w:b/>
              </w:rPr>
            </w:rPrChange>
          </w:rPr>
          <w:t>b</w:t>
        </w:r>
        <w:r w:rsidR="00A215E0" w:rsidRPr="00D72AC9" w:rsidDel="00CD5D8A">
          <w:rPr>
            <w:color w:val="FF0000"/>
            <w:rPrChange w:id="1583" w:author="omar BENCHEKROUN" w:date="2019-01-03T17:58:00Z">
              <w:rPr/>
            </w:rPrChange>
          </w:rPr>
          <w:t>)</w:t>
        </w:r>
        <w:r w:rsidRPr="00D72AC9" w:rsidDel="00CD5D8A">
          <w:rPr>
            <w:color w:val="FF0000"/>
            <w:rPrChange w:id="1584" w:author="omar BENCHEKROUN" w:date="2019-01-03T17:58:00Z">
              <w:rPr/>
            </w:rPrChange>
          </w:rPr>
          <w:t>, ce qui</w:t>
        </w:r>
        <w:r w:rsidR="00ED4A7F" w:rsidRPr="00D72AC9" w:rsidDel="00CD5D8A">
          <w:rPr>
            <w:color w:val="FF0000"/>
            <w:rPrChange w:id="1585" w:author="omar BENCHEKROUN" w:date="2019-01-03T17:58:00Z">
              <w:rPr/>
            </w:rPrChange>
          </w:rPr>
          <w:t xml:space="preserve"> a inhibé</w:t>
        </w:r>
        <w:r w:rsidRPr="00D72AC9" w:rsidDel="00CD5D8A">
          <w:rPr>
            <w:color w:val="FF0000"/>
            <w:rPrChange w:id="1586" w:author="omar BENCHEKROUN" w:date="2019-01-03T17:58:00Z">
              <w:rPr/>
            </w:rPrChange>
          </w:rPr>
          <w:t xml:space="preserve"> l’augmentation du nive</w:t>
        </w:r>
        <w:r w:rsidR="008776C7" w:rsidRPr="00D72AC9" w:rsidDel="00CD5D8A">
          <w:rPr>
            <w:color w:val="FF0000"/>
            <w:rPrChange w:id="1587" w:author="omar BENCHEKROUN" w:date="2019-01-03T17:58:00Z">
              <w:rPr/>
            </w:rPrChange>
          </w:rPr>
          <w:t xml:space="preserve">au des vibrations. Ces observations </w:t>
        </w:r>
        <w:r w:rsidR="00FB7D8A" w:rsidRPr="00D72AC9" w:rsidDel="00CD5D8A">
          <w:rPr>
            <w:color w:val="FF0000"/>
            <w:rPrChange w:id="1588" w:author="omar BENCHEKROUN" w:date="2019-01-03T17:58:00Z">
              <w:rPr/>
            </w:rPrChange>
          </w:rPr>
          <w:t xml:space="preserve">ont </w:t>
        </w:r>
        <w:r w:rsidR="008776C7" w:rsidRPr="00D72AC9" w:rsidDel="00CD5D8A">
          <w:rPr>
            <w:color w:val="FF0000"/>
            <w:rPrChange w:id="1589" w:author="omar BENCHEKROUN" w:date="2019-01-03T17:58:00Z">
              <w:rPr/>
            </w:rPrChange>
          </w:rPr>
          <w:t>montr</w:t>
        </w:r>
        <w:r w:rsidR="00FB7D8A" w:rsidRPr="00D72AC9" w:rsidDel="00CD5D8A">
          <w:rPr>
            <w:color w:val="FF0000"/>
            <w:rPrChange w:id="1590" w:author="omar BENCHEKROUN" w:date="2019-01-03T17:58:00Z">
              <w:rPr/>
            </w:rPrChange>
          </w:rPr>
          <w:t>é</w:t>
        </w:r>
        <w:r w:rsidR="008776C7" w:rsidRPr="00D72AC9" w:rsidDel="00CD5D8A">
          <w:rPr>
            <w:color w:val="FF0000"/>
            <w:rPrChange w:id="1591" w:author="omar BENCHEKROUN" w:date="2019-01-03T17:58:00Z">
              <w:rPr/>
            </w:rPrChange>
          </w:rPr>
          <w:t xml:space="preserve"> que le point du contact rotor-stator</w:t>
        </w:r>
        <w:r w:rsidRPr="00D72AC9" w:rsidDel="00CD5D8A">
          <w:rPr>
            <w:color w:val="FF0000"/>
            <w:rPrChange w:id="1592" w:author="omar BENCHEKROUN" w:date="2019-01-03T17:58:00Z">
              <w:rPr/>
            </w:rPrChange>
          </w:rPr>
          <w:t xml:space="preserve"> </w:t>
        </w:r>
        <w:r w:rsidR="001D52AF" w:rsidRPr="00D72AC9" w:rsidDel="00CD5D8A">
          <w:rPr>
            <w:color w:val="FF0000"/>
            <w:rPrChange w:id="1593" w:author="omar BENCHEKROUN" w:date="2019-01-03T17:58:00Z">
              <w:rPr/>
            </w:rPrChange>
          </w:rPr>
          <w:t>était</w:t>
        </w:r>
        <w:r w:rsidR="008776C7" w:rsidRPr="00D72AC9" w:rsidDel="00CD5D8A">
          <w:rPr>
            <w:color w:val="FF0000"/>
            <w:rPrChange w:id="1594" w:author="omar BENCHEKROUN" w:date="2019-01-03T17:58:00Z">
              <w:rPr/>
            </w:rPrChange>
          </w:rPr>
          <w:t xml:space="preserve"> changé aux vitesses différentes</w:t>
        </w:r>
        <w:r w:rsidR="004E2683" w:rsidRPr="00D72AC9" w:rsidDel="00CD5D8A">
          <w:rPr>
            <w:color w:val="FF0000"/>
            <w:rPrChange w:id="1595" w:author="omar BENCHEKROUN" w:date="2019-01-03T17:58:00Z">
              <w:rPr/>
            </w:rPrChange>
          </w:rPr>
          <w:t>, ainsi que la phase de la flexion thermique du rotor</w:t>
        </w:r>
        <w:r w:rsidR="008776C7" w:rsidRPr="00D72AC9" w:rsidDel="00CD5D8A">
          <w:rPr>
            <w:color w:val="FF0000"/>
            <w:rPrChange w:id="1596" w:author="omar BENCHEKROUN" w:date="2019-01-03T17:58:00Z">
              <w:rPr/>
            </w:rPrChange>
          </w:rPr>
          <w:t xml:space="preserve">. </w:t>
        </w:r>
        <w:r w:rsidR="004E2683" w:rsidRPr="00D72AC9" w:rsidDel="00CD5D8A">
          <w:rPr>
            <w:color w:val="FF0000"/>
            <w:rPrChange w:id="1597" w:author="omar BENCHEKROUN" w:date="2019-01-03T17:58:00Z">
              <w:rPr/>
            </w:rPrChange>
          </w:rPr>
          <w:t>Ces résultats</w:t>
        </w:r>
        <w:r w:rsidR="008776C7" w:rsidRPr="00D72AC9" w:rsidDel="00CD5D8A">
          <w:rPr>
            <w:color w:val="FF0000"/>
            <w:rPrChange w:id="1598" w:author="omar BENCHEKROUN" w:date="2019-01-03T17:58:00Z">
              <w:rPr/>
            </w:rPrChange>
          </w:rPr>
          <w:t xml:space="preserve"> </w:t>
        </w:r>
        <w:r w:rsidR="00FB7D8A" w:rsidRPr="00D72AC9" w:rsidDel="00CD5D8A">
          <w:rPr>
            <w:color w:val="FF0000"/>
            <w:rPrChange w:id="1599" w:author="omar BENCHEKROUN" w:date="2019-01-03T17:58:00Z">
              <w:rPr/>
            </w:rPrChange>
          </w:rPr>
          <w:t>ont confirmé</w:t>
        </w:r>
        <w:r w:rsidRPr="00D72AC9" w:rsidDel="00CD5D8A">
          <w:rPr>
            <w:color w:val="FF0000"/>
            <w:rPrChange w:id="1600" w:author="omar BENCHEKROUN" w:date="2019-01-03T17:58:00Z">
              <w:rPr/>
            </w:rPrChange>
          </w:rPr>
          <w:t xml:space="preserve"> l’origine thermique de cette instabilité</w:t>
        </w:r>
        <w:r w:rsidR="00516028" w:rsidRPr="00D72AC9" w:rsidDel="00CD5D8A">
          <w:rPr>
            <w:color w:val="FF0000"/>
            <w:rPrChange w:id="1601" w:author="omar BENCHEKROUN" w:date="2019-01-03T17:58:00Z">
              <w:rPr/>
            </w:rPrChange>
          </w:rPr>
          <w:t>.</w:t>
        </w:r>
        <w:r w:rsidRPr="00D72AC9" w:rsidDel="00CD5D8A">
          <w:rPr>
            <w:color w:val="FF0000"/>
            <w:rPrChange w:id="1602" w:author="omar BENCHEKROUN" w:date="2019-01-03T17:58:00Z">
              <w:rPr/>
            </w:rPrChange>
          </w:rPr>
          <w:t xml:space="preserve"> </w:t>
        </w:r>
        <w:r w:rsidR="00516028" w:rsidRPr="00D72AC9" w:rsidDel="00CD5D8A">
          <w:rPr>
            <w:color w:val="FF0000"/>
            <w:rPrChange w:id="1603" w:author="omar BENCHEKROUN" w:date="2019-01-03T17:58:00Z">
              <w:rPr/>
            </w:rPrChange>
          </w:rPr>
          <w:t>L</w:t>
        </w:r>
        <w:r w:rsidRPr="00D72AC9" w:rsidDel="00CD5D8A">
          <w:rPr>
            <w:color w:val="FF0000"/>
            <w:rPrChange w:id="1604" w:author="omar BENCHEKROUN" w:date="2019-01-03T17:58:00Z">
              <w:rPr/>
            </w:rPrChange>
          </w:rPr>
          <w:t xml:space="preserve">e mécanisme de sa création est désormais dénommé l’effet Newkirk. </w:t>
        </w:r>
      </w:moveFrom>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4278E" w:rsidRPr="00D72AC9" w:rsidDel="00D72AC9" w14:paraId="28264B6C" w14:textId="633E7BB8" w:rsidTr="00616081">
        <w:trPr>
          <w:jc w:val="center"/>
          <w:del w:id="1605" w:author="omar BENCHEKROUN" w:date="2019-01-03T17:58:00Z"/>
        </w:trPr>
        <w:tc>
          <w:tcPr>
            <w:tcW w:w="9062" w:type="dxa"/>
            <w:vAlign w:val="center"/>
          </w:tcPr>
          <w:p w14:paraId="7E773F2B" w14:textId="2E37A1EE" w:rsidR="0044278E" w:rsidRPr="00D72AC9" w:rsidDel="00D72AC9" w:rsidRDefault="0044278E" w:rsidP="00616081">
            <w:pPr>
              <w:jc w:val="center"/>
              <w:rPr>
                <w:del w:id="1606" w:author="omar BENCHEKROUN" w:date="2019-01-03T17:58:00Z"/>
                <w:moveFrom w:id="1607" w:author="Mihai ARGHIR" w:date="2019-01-03T10:27:00Z"/>
                <w:color w:val="FF0000"/>
                <w:rPrChange w:id="1608" w:author="omar BENCHEKROUN" w:date="2019-01-03T17:58:00Z">
                  <w:rPr>
                    <w:del w:id="1609" w:author="omar BENCHEKROUN" w:date="2019-01-03T17:58:00Z"/>
                    <w:moveFrom w:id="1610" w:author="Mihai ARGHIR" w:date="2019-01-03T10:27:00Z"/>
                  </w:rPr>
                </w:rPrChange>
              </w:rPr>
            </w:pPr>
            <w:moveFrom w:id="1611" w:author="Mihai ARGHIR" w:date="2019-01-03T10:27:00Z">
              <w:del w:id="1612" w:author="omar BENCHEKROUN" w:date="2019-01-03T17:58:00Z">
                <w:r w:rsidRPr="00D72AC9" w:rsidDel="00D72AC9">
                  <w:rPr>
                    <w:noProof/>
                    <w:color w:val="FF0000"/>
                    <w:rPrChange w:id="1613" w:author="omar BENCHEKROUN" w:date="2019-01-03T17:58:00Z">
                      <w:rPr>
                        <w:noProof/>
                      </w:rPr>
                    </w:rPrChange>
                  </w:rPr>
                  <w:drawing>
                    <wp:inline distT="0" distB="0" distL="0" distR="0" wp14:anchorId="43717501" wp14:editId="1B4AC93D">
                      <wp:extent cx="3783600" cy="1605600"/>
                      <wp:effectExtent l="0" t="0" r="0" b="0"/>
                      <wp:docPr id="47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0"/>
                              <a:stretch>
                                <a:fillRect/>
                              </a:stretch>
                            </pic:blipFill>
                            <pic:spPr>
                              <a:xfrm>
                                <a:off x="0" y="0"/>
                                <a:ext cx="3783600" cy="1605600"/>
                              </a:xfrm>
                              <a:prstGeom prst="rect">
                                <a:avLst/>
                              </a:prstGeom>
                            </pic:spPr>
                          </pic:pic>
                        </a:graphicData>
                      </a:graphic>
                    </wp:inline>
                  </w:drawing>
                </w:r>
              </w:del>
            </w:moveFrom>
          </w:p>
          <w:p w14:paraId="3FBF477D" w14:textId="254BAD27" w:rsidR="0044278E" w:rsidRPr="00D72AC9" w:rsidDel="00D72AC9" w:rsidRDefault="0044278E" w:rsidP="00616081">
            <w:pPr>
              <w:jc w:val="center"/>
              <w:rPr>
                <w:del w:id="1614" w:author="omar BENCHEKROUN" w:date="2019-01-03T17:58:00Z"/>
                <w:moveFrom w:id="1615" w:author="Mihai ARGHIR" w:date="2019-01-03T10:27:00Z"/>
                <w:color w:val="FF0000"/>
                <w:rPrChange w:id="1616" w:author="omar BENCHEKROUN" w:date="2019-01-03T17:58:00Z">
                  <w:rPr>
                    <w:del w:id="1617" w:author="omar BENCHEKROUN" w:date="2019-01-03T17:58:00Z"/>
                    <w:moveFrom w:id="1618" w:author="Mihai ARGHIR" w:date="2019-01-03T10:27:00Z"/>
                  </w:rPr>
                </w:rPrChange>
              </w:rPr>
            </w:pPr>
            <w:moveFrom w:id="1619" w:author="Mihai ARGHIR" w:date="2019-01-03T10:27:00Z">
              <w:del w:id="1620" w:author="omar BENCHEKROUN" w:date="2019-01-03T17:58:00Z">
                <w:r w:rsidRPr="00D72AC9" w:rsidDel="00D72AC9">
                  <w:rPr>
                    <w:color w:val="FF0000"/>
                    <w:rPrChange w:id="1621" w:author="omar BENCHEKROUN" w:date="2019-01-03T17:58:00Z">
                      <w:rPr/>
                    </w:rPrChange>
                  </w:rPr>
                  <w:delText xml:space="preserve">(a) balourd en phase avec la courbure de flexion thermique (configuration instable) </w:delText>
                </w:r>
              </w:del>
            </w:moveFrom>
          </w:p>
        </w:tc>
      </w:tr>
      <w:tr w:rsidR="0044278E" w:rsidRPr="00D72AC9" w:rsidDel="00D72AC9" w14:paraId="5A00047B" w14:textId="1968D9EE" w:rsidTr="00616081">
        <w:trPr>
          <w:jc w:val="center"/>
          <w:del w:id="1622" w:author="omar BENCHEKROUN" w:date="2019-01-03T17:58:00Z"/>
        </w:trPr>
        <w:tc>
          <w:tcPr>
            <w:tcW w:w="9062" w:type="dxa"/>
            <w:vAlign w:val="center"/>
          </w:tcPr>
          <w:p w14:paraId="60282CDF" w14:textId="4EF1C9C0" w:rsidR="0044278E" w:rsidRPr="00D72AC9" w:rsidDel="00D72AC9" w:rsidRDefault="0044278E" w:rsidP="00616081">
            <w:pPr>
              <w:jc w:val="center"/>
              <w:rPr>
                <w:del w:id="1623" w:author="omar BENCHEKROUN" w:date="2019-01-03T17:58:00Z"/>
                <w:moveFrom w:id="1624" w:author="Mihai ARGHIR" w:date="2019-01-03T10:27:00Z"/>
                <w:color w:val="FF0000"/>
                <w:rPrChange w:id="1625" w:author="omar BENCHEKROUN" w:date="2019-01-03T17:58:00Z">
                  <w:rPr>
                    <w:del w:id="1626" w:author="omar BENCHEKROUN" w:date="2019-01-03T17:58:00Z"/>
                    <w:moveFrom w:id="1627" w:author="Mihai ARGHIR" w:date="2019-01-03T10:27:00Z"/>
                  </w:rPr>
                </w:rPrChange>
              </w:rPr>
            </w:pPr>
            <w:moveFrom w:id="1628" w:author="Mihai ARGHIR" w:date="2019-01-03T10:27:00Z">
              <w:del w:id="1629" w:author="omar BENCHEKROUN" w:date="2019-01-03T17:58:00Z">
                <w:r w:rsidRPr="00D72AC9" w:rsidDel="00D72AC9">
                  <w:rPr>
                    <w:noProof/>
                    <w:color w:val="FF0000"/>
                    <w:rPrChange w:id="1630" w:author="omar BENCHEKROUN" w:date="2019-01-03T17:58:00Z">
                      <w:rPr>
                        <w:noProof/>
                      </w:rPr>
                    </w:rPrChange>
                  </w:rPr>
                  <w:drawing>
                    <wp:inline distT="0" distB="0" distL="0" distR="0" wp14:anchorId="60856B14" wp14:editId="1F16F73D">
                      <wp:extent cx="3780000" cy="1278000"/>
                      <wp:effectExtent l="0" t="0" r="0" b="0"/>
                      <wp:docPr id="9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1"/>
                              <a:stretch>
                                <a:fillRect/>
                              </a:stretch>
                            </pic:blipFill>
                            <pic:spPr>
                              <a:xfrm>
                                <a:off x="0" y="0"/>
                                <a:ext cx="3780000" cy="1278000"/>
                              </a:xfrm>
                              <a:prstGeom prst="rect">
                                <a:avLst/>
                              </a:prstGeom>
                            </pic:spPr>
                          </pic:pic>
                        </a:graphicData>
                      </a:graphic>
                    </wp:inline>
                  </w:drawing>
                </w:r>
              </w:del>
            </w:moveFrom>
          </w:p>
          <w:p w14:paraId="004E6186" w14:textId="2CD5995A" w:rsidR="0044278E" w:rsidRPr="00D72AC9" w:rsidDel="00D72AC9" w:rsidRDefault="0044278E" w:rsidP="00616081">
            <w:pPr>
              <w:jc w:val="center"/>
              <w:rPr>
                <w:del w:id="1631" w:author="omar BENCHEKROUN" w:date="2019-01-03T17:58:00Z"/>
                <w:moveFrom w:id="1632" w:author="Mihai ARGHIR" w:date="2019-01-03T10:27:00Z"/>
                <w:color w:val="FF0000"/>
                <w:rPrChange w:id="1633" w:author="omar BENCHEKROUN" w:date="2019-01-03T17:58:00Z">
                  <w:rPr>
                    <w:del w:id="1634" w:author="omar BENCHEKROUN" w:date="2019-01-03T17:58:00Z"/>
                    <w:moveFrom w:id="1635" w:author="Mihai ARGHIR" w:date="2019-01-03T10:27:00Z"/>
                  </w:rPr>
                </w:rPrChange>
              </w:rPr>
            </w:pPr>
            <w:moveFrom w:id="1636" w:author="Mihai ARGHIR" w:date="2019-01-03T10:27:00Z">
              <w:del w:id="1637" w:author="omar BENCHEKROUN" w:date="2019-01-03T17:58:00Z">
                <w:r w:rsidRPr="00D72AC9" w:rsidDel="00D72AC9">
                  <w:rPr>
                    <w:color w:val="FF0000"/>
                    <w:rPrChange w:id="1638" w:author="omar BENCHEKROUN" w:date="2019-01-03T17:58:00Z">
                      <w:rPr/>
                    </w:rPrChange>
                  </w:rPr>
                  <w:delText>(b) balourd déphasé de la courbure de flexion thermique (configuration stable)</w:delText>
                </w:r>
              </w:del>
            </w:moveFrom>
          </w:p>
        </w:tc>
      </w:tr>
      <w:tr w:rsidR="0044278E" w:rsidRPr="00D72AC9" w:rsidDel="00D72AC9" w14:paraId="440576A7" w14:textId="5606BAA5" w:rsidTr="007E3CA0">
        <w:trPr>
          <w:trHeight w:val="350"/>
          <w:jc w:val="center"/>
          <w:del w:id="1639" w:author="omar BENCHEKROUN" w:date="2019-01-03T17:58:00Z"/>
        </w:trPr>
        <w:tc>
          <w:tcPr>
            <w:tcW w:w="9062" w:type="dxa"/>
            <w:vAlign w:val="center"/>
          </w:tcPr>
          <w:p w14:paraId="4DB8C25E" w14:textId="6DF473AE" w:rsidR="0044278E" w:rsidRPr="00D72AC9" w:rsidDel="00D72AC9" w:rsidRDefault="0044278E" w:rsidP="007E3CA0">
            <w:pPr>
              <w:pStyle w:val="Lgende"/>
              <w:spacing w:after="0"/>
              <w:jc w:val="center"/>
              <w:rPr>
                <w:del w:id="1640" w:author="omar BENCHEKROUN" w:date="2019-01-03T17:58:00Z"/>
                <w:moveFrom w:id="1641" w:author="Mihai ARGHIR" w:date="2019-01-03T10:27:00Z"/>
                <w:rFonts w:ascii="Calibri" w:eastAsia="Times New Roman" w:hAnsi="Calibri" w:cs="Times New Roman"/>
                <w:i w:val="0"/>
                <w:iCs w:val="0"/>
                <w:color w:val="FF0000"/>
                <w:sz w:val="22"/>
                <w:szCs w:val="20"/>
                <w:lang w:eastAsia="fr-FR"/>
                <w:rPrChange w:id="1642" w:author="omar BENCHEKROUN" w:date="2019-01-03T17:58:00Z">
                  <w:rPr>
                    <w:del w:id="1643" w:author="omar BENCHEKROUN" w:date="2019-01-03T17:58:00Z"/>
                    <w:moveFrom w:id="1644" w:author="Mihai ARGHIR" w:date="2019-01-03T10:27:00Z"/>
                    <w:rFonts w:ascii="Calibri" w:eastAsia="Times New Roman" w:hAnsi="Calibri" w:cs="Times New Roman"/>
                    <w:i w:val="0"/>
                    <w:iCs w:val="0"/>
                    <w:color w:val="auto"/>
                    <w:sz w:val="22"/>
                    <w:szCs w:val="20"/>
                    <w:lang w:eastAsia="fr-FR"/>
                  </w:rPr>
                </w:rPrChange>
              </w:rPr>
            </w:pPr>
            <w:bookmarkStart w:id="1645" w:name="_Ref532917457"/>
            <w:moveFrom w:id="1646" w:author="Mihai ARGHIR" w:date="2019-01-03T10:27:00Z">
              <w:del w:id="1647" w:author="omar BENCHEKROUN" w:date="2019-01-03T17:58:00Z">
                <w:r w:rsidRPr="00D72AC9" w:rsidDel="00D72AC9">
                  <w:rPr>
                    <w:rStyle w:val="shorttext"/>
                    <w:i w:val="0"/>
                    <w:iCs w:val="0"/>
                    <w:color w:val="FF0000"/>
                    <w:rPrChange w:id="1648" w:author="omar BENCHEKROUN" w:date="2019-01-03T17:58:00Z">
                      <w:rPr>
                        <w:rStyle w:val="shorttext"/>
                        <w:i w:val="0"/>
                        <w:iCs w:val="0"/>
                      </w:rPr>
                    </w:rPrChange>
                  </w:rPr>
                  <w:delText xml:space="preserve">Figure </w:delText>
                </w:r>
                <w:r w:rsidR="00495F01" w:rsidRPr="00D72AC9" w:rsidDel="00D72AC9">
                  <w:rPr>
                    <w:rStyle w:val="shorttext"/>
                    <w:color w:val="FF0000"/>
                    <w:rPrChange w:id="1649" w:author="omar BENCHEKROUN" w:date="2019-01-03T17:58:00Z">
                      <w:rPr>
                        <w:rStyle w:val="shorttext"/>
                      </w:rPr>
                    </w:rPrChange>
                  </w:rPr>
                  <w:fldChar w:fldCharType="begin"/>
                </w:r>
                <w:r w:rsidR="00495F01" w:rsidRPr="00D72AC9" w:rsidDel="00D72AC9">
                  <w:rPr>
                    <w:rStyle w:val="shorttext"/>
                    <w:i w:val="0"/>
                    <w:iCs w:val="0"/>
                    <w:color w:val="FF0000"/>
                    <w:rPrChange w:id="1650" w:author="omar BENCHEKROUN" w:date="2019-01-03T17:58:00Z">
                      <w:rPr>
                        <w:rStyle w:val="shorttext"/>
                        <w:i w:val="0"/>
                        <w:iCs w:val="0"/>
                      </w:rPr>
                    </w:rPrChange>
                  </w:rPr>
                  <w:delInstrText xml:space="preserve"> STYLEREF 2 \s </w:delInstrText>
                </w:r>
                <w:r w:rsidR="00495F01" w:rsidRPr="00D72AC9" w:rsidDel="00D72AC9">
                  <w:rPr>
                    <w:rStyle w:val="shorttext"/>
                    <w:color w:val="FF0000"/>
                    <w:rPrChange w:id="1651" w:author="omar BENCHEKROUN" w:date="2019-01-03T17:58:00Z">
                      <w:rPr>
                        <w:rStyle w:val="shorttext"/>
                      </w:rPr>
                    </w:rPrChange>
                  </w:rPr>
                  <w:fldChar w:fldCharType="separate"/>
                </w:r>
                <w:r w:rsidR="001C03C4" w:rsidRPr="00D72AC9" w:rsidDel="00D72AC9">
                  <w:rPr>
                    <w:rStyle w:val="shorttext"/>
                    <w:i w:val="0"/>
                    <w:iCs w:val="0"/>
                    <w:noProof/>
                    <w:color w:val="FF0000"/>
                    <w:rPrChange w:id="1652" w:author="omar BENCHEKROUN" w:date="2019-01-03T17:58:00Z">
                      <w:rPr>
                        <w:rStyle w:val="shorttext"/>
                        <w:i w:val="0"/>
                        <w:iCs w:val="0"/>
                        <w:noProof/>
                      </w:rPr>
                    </w:rPrChange>
                  </w:rPr>
                  <w:delText>1.1</w:delText>
                </w:r>
                <w:r w:rsidR="00495F01" w:rsidRPr="00D72AC9" w:rsidDel="00D72AC9">
                  <w:rPr>
                    <w:rStyle w:val="shorttext"/>
                    <w:color w:val="FF0000"/>
                    <w:rPrChange w:id="1653" w:author="omar BENCHEKROUN" w:date="2019-01-03T17:58:00Z">
                      <w:rPr>
                        <w:rStyle w:val="shorttext"/>
                      </w:rPr>
                    </w:rPrChange>
                  </w:rPr>
                  <w:fldChar w:fldCharType="end"/>
                </w:r>
                <w:r w:rsidR="00495F01" w:rsidRPr="00D72AC9" w:rsidDel="00D72AC9">
                  <w:rPr>
                    <w:rStyle w:val="shorttext"/>
                    <w:i w:val="0"/>
                    <w:iCs w:val="0"/>
                    <w:color w:val="FF0000"/>
                    <w:rPrChange w:id="1654" w:author="omar BENCHEKROUN" w:date="2019-01-03T17:58:00Z">
                      <w:rPr>
                        <w:rStyle w:val="shorttext"/>
                        <w:i w:val="0"/>
                        <w:iCs w:val="0"/>
                      </w:rPr>
                    </w:rPrChange>
                  </w:rPr>
                  <w:noBreakHyphen/>
                </w:r>
                <w:r w:rsidR="00495F01" w:rsidRPr="00D72AC9" w:rsidDel="00D72AC9">
                  <w:rPr>
                    <w:rStyle w:val="shorttext"/>
                    <w:color w:val="FF0000"/>
                    <w:rPrChange w:id="1655" w:author="omar BENCHEKROUN" w:date="2019-01-03T17:58:00Z">
                      <w:rPr>
                        <w:rStyle w:val="shorttext"/>
                      </w:rPr>
                    </w:rPrChange>
                  </w:rPr>
                  <w:fldChar w:fldCharType="begin"/>
                </w:r>
                <w:r w:rsidR="00495F01" w:rsidRPr="00D72AC9" w:rsidDel="00D72AC9">
                  <w:rPr>
                    <w:rStyle w:val="shorttext"/>
                    <w:i w:val="0"/>
                    <w:iCs w:val="0"/>
                    <w:color w:val="FF0000"/>
                    <w:rPrChange w:id="1656" w:author="omar BENCHEKROUN" w:date="2019-01-03T17:58:00Z">
                      <w:rPr>
                        <w:rStyle w:val="shorttext"/>
                        <w:i w:val="0"/>
                        <w:iCs w:val="0"/>
                      </w:rPr>
                    </w:rPrChange>
                  </w:rPr>
                  <w:delInstrText xml:space="preserve"> SEQ Figure \* ARABIC \s 2 </w:delInstrText>
                </w:r>
                <w:r w:rsidR="00495F01" w:rsidRPr="00D72AC9" w:rsidDel="00D72AC9">
                  <w:rPr>
                    <w:rStyle w:val="shorttext"/>
                    <w:color w:val="FF0000"/>
                    <w:rPrChange w:id="1657" w:author="omar BENCHEKROUN" w:date="2019-01-03T17:58:00Z">
                      <w:rPr>
                        <w:rStyle w:val="shorttext"/>
                      </w:rPr>
                    </w:rPrChange>
                  </w:rPr>
                  <w:fldChar w:fldCharType="separate"/>
                </w:r>
                <w:r w:rsidR="001C03C4" w:rsidRPr="00D72AC9" w:rsidDel="00D72AC9">
                  <w:rPr>
                    <w:rStyle w:val="shorttext"/>
                    <w:i w:val="0"/>
                    <w:iCs w:val="0"/>
                    <w:noProof/>
                    <w:color w:val="FF0000"/>
                    <w:rPrChange w:id="1658" w:author="omar BENCHEKROUN" w:date="2019-01-03T17:58:00Z">
                      <w:rPr>
                        <w:rStyle w:val="shorttext"/>
                        <w:i w:val="0"/>
                        <w:iCs w:val="0"/>
                        <w:noProof/>
                      </w:rPr>
                    </w:rPrChange>
                  </w:rPr>
                  <w:delText>7</w:delText>
                </w:r>
                <w:r w:rsidR="00495F01" w:rsidRPr="00D72AC9" w:rsidDel="00D72AC9">
                  <w:rPr>
                    <w:rStyle w:val="shorttext"/>
                    <w:color w:val="FF0000"/>
                    <w:rPrChange w:id="1659" w:author="omar BENCHEKROUN" w:date="2019-01-03T17:58:00Z">
                      <w:rPr>
                        <w:rStyle w:val="shorttext"/>
                      </w:rPr>
                    </w:rPrChange>
                  </w:rPr>
                  <w:fldChar w:fldCharType="end"/>
                </w:r>
                <w:bookmarkEnd w:id="1645"/>
                <w:r w:rsidRPr="00D72AC9" w:rsidDel="00D72AC9">
                  <w:rPr>
                    <w:rStyle w:val="shorttext"/>
                    <w:i w:val="0"/>
                    <w:iCs w:val="0"/>
                    <w:color w:val="FF0000"/>
                    <w:rPrChange w:id="1660" w:author="omar BENCHEKROUN" w:date="2019-01-03T17:58:00Z">
                      <w:rPr>
                        <w:rStyle w:val="shorttext"/>
                        <w:i w:val="0"/>
                        <w:iCs w:val="0"/>
                      </w:rPr>
                    </w:rPrChange>
                  </w:rPr>
                  <w:delText> : illustration de l’effet Newkirk</w:delText>
                </w:r>
              </w:del>
            </w:moveFrom>
          </w:p>
        </w:tc>
      </w:tr>
    </w:tbl>
    <w:p w14:paraId="7B33C426" w14:textId="7F11687E" w:rsidR="007E3CA0" w:rsidDel="00CD5D8A" w:rsidRDefault="007E3CA0" w:rsidP="00406CF1">
      <w:pPr>
        <w:rPr>
          <w:moveFrom w:id="1661" w:author="Mihai ARGHIR" w:date="2019-01-03T10:27:00Z"/>
        </w:rPr>
      </w:pPr>
      <w:bookmarkStart w:id="1662" w:name="_Toc534294439"/>
      <w:bookmarkStart w:id="1663" w:name="_Toc534294514"/>
      <w:bookmarkStart w:id="1664" w:name="_Toc534294647"/>
      <w:bookmarkStart w:id="1665" w:name="_Toc534294721"/>
      <w:bookmarkEnd w:id="1662"/>
      <w:bookmarkEnd w:id="1663"/>
      <w:bookmarkEnd w:id="1664"/>
      <w:bookmarkEnd w:id="1665"/>
    </w:p>
    <w:p w14:paraId="20A5AABA" w14:textId="41182A3F" w:rsidR="0044278E" w:rsidDel="00CD5D8A" w:rsidRDefault="0044278E" w:rsidP="007F5E26">
      <w:pPr>
        <w:spacing w:line="360" w:lineRule="auto"/>
        <w:ind w:firstLine="708"/>
        <w:rPr>
          <w:moveFrom w:id="1666" w:author="Mihai ARGHIR" w:date="2019-01-03T10:27:00Z"/>
        </w:rPr>
      </w:pPr>
      <w:moveFrom w:id="1667" w:author="Mihai ARGHIR" w:date="2019-01-03T10:27:00Z">
        <w:r w:rsidRPr="00B87643" w:rsidDel="00CD5D8A">
          <w:t>Dans les années 1970s</w:t>
        </w:r>
        <w:r w:rsidRPr="003A0138" w:rsidDel="00CD5D8A">
          <w:rPr>
            <w:b/>
          </w:rPr>
          <w:t>,</w:t>
        </w:r>
        <w:r w:rsidDel="00CD5D8A">
          <w:t xml:space="preserve"> </w:t>
        </w:r>
        <w:r w:rsidRPr="005342F4" w:rsidDel="00CD5D8A">
          <w:rPr>
            <w:rFonts w:asciiTheme="minorHAnsi" w:hAnsiTheme="minorHAnsi"/>
          </w:rPr>
          <w:t>Dimarogonas</w:t>
        </w:r>
        <w:r w:rsidRPr="00E06196" w:rsidDel="00CD5D8A">
          <w:rPr>
            <w:b/>
          </w:rPr>
          <w:t xml:space="preserve"> </w:t>
        </w:r>
        <w:r w:rsidR="00292F38" w:rsidRPr="00292F38" w:rsidDel="00CD5D8A">
          <w:t>(</w:t>
        </w:r>
        <w:r w:rsidR="00182064" w:rsidDel="00CD5D8A">
          <w:rPr>
            <w:b/>
          </w:rPr>
          <w:fldChar w:fldCharType="begin"/>
        </w:r>
        <w:r w:rsidR="00182064" w:rsidDel="00CD5D8A">
          <w:rPr>
            <w:b/>
          </w:rPr>
          <w:instrText xml:space="preserve"> REF _Ref533092881 \r \h </w:instrText>
        </w:r>
      </w:moveFrom>
      <w:del w:id="1668" w:author="Mihai ARGHIR" w:date="2019-01-03T10:27:00Z">
        <w:r w:rsidR="00182064" w:rsidDel="00CD5D8A">
          <w:rPr>
            <w:b/>
          </w:rPr>
        </w:r>
      </w:del>
      <w:moveFrom w:id="1669" w:author="Mihai ARGHIR" w:date="2019-01-03T10:27:00Z">
        <w:r w:rsidR="00182064" w:rsidDel="00CD5D8A">
          <w:rPr>
            <w:b/>
          </w:rPr>
          <w:fldChar w:fldCharType="separate"/>
        </w:r>
        <w:r w:rsidR="001C03C4" w:rsidDel="00CD5D8A">
          <w:rPr>
            <w:b/>
          </w:rPr>
          <w:t>[7]</w:t>
        </w:r>
        <w:r w:rsidR="00182064" w:rsidDel="00CD5D8A">
          <w:rPr>
            <w:b/>
          </w:rPr>
          <w:fldChar w:fldCharType="end"/>
        </w:r>
        <w:r w:rsidR="00292F38" w:rsidRPr="00292F38" w:rsidDel="00CD5D8A">
          <w:t xml:space="preserve"> et </w:t>
        </w:r>
        <w:r w:rsidR="00182064" w:rsidDel="00CD5D8A">
          <w:rPr>
            <w:b/>
          </w:rPr>
          <w:fldChar w:fldCharType="begin"/>
        </w:r>
        <w:r w:rsidR="00182064" w:rsidDel="00CD5D8A">
          <w:rPr>
            <w:b/>
          </w:rPr>
          <w:instrText xml:space="preserve"> REF _Ref533092883 \r \h </w:instrText>
        </w:r>
      </w:moveFrom>
      <w:del w:id="1670" w:author="Mihai ARGHIR" w:date="2019-01-03T10:27:00Z">
        <w:r w:rsidR="00182064" w:rsidDel="00CD5D8A">
          <w:rPr>
            <w:b/>
          </w:rPr>
        </w:r>
      </w:del>
      <w:moveFrom w:id="1671" w:author="Mihai ARGHIR" w:date="2019-01-03T10:27:00Z">
        <w:r w:rsidR="00182064" w:rsidDel="00CD5D8A">
          <w:rPr>
            <w:b/>
          </w:rPr>
          <w:fldChar w:fldCharType="separate"/>
        </w:r>
        <w:r w:rsidR="001C03C4" w:rsidDel="00CD5D8A">
          <w:rPr>
            <w:b/>
          </w:rPr>
          <w:t>[8]</w:t>
        </w:r>
        <w:r w:rsidR="00182064" w:rsidDel="00CD5D8A">
          <w:rPr>
            <w:b/>
          </w:rPr>
          <w:fldChar w:fldCharType="end"/>
        </w:r>
        <w:r w:rsidR="00292F38" w:rsidRPr="00292F38" w:rsidDel="00CD5D8A">
          <w:t>)</w:t>
        </w:r>
        <w:r w:rsidRPr="00C14FC0" w:rsidDel="00CD5D8A">
          <w:rPr>
            <w:b/>
          </w:rPr>
          <w:t xml:space="preserve"> </w:t>
        </w:r>
        <w:r w:rsidDel="00CD5D8A">
          <w:t>a publié un modèle analytique pour analyser l’effet NewKirk. Il a calculé la flexion</w:t>
        </w:r>
        <w:r w:rsidRPr="00AE00E8" w:rsidDel="00CD5D8A">
          <w:t xml:space="preserve"> thermique </w:t>
        </w:r>
        <w:r w:rsidDel="00CD5D8A">
          <w:t xml:space="preserve">statique avec un flux thermique arbitraire. Cette flexion thermique était ensuite introduite au modèle dynamique du rotor, ce qui permettait de simuler le comportement dynamique en considérant la flexion thermique. </w:t>
        </w:r>
        <w:r w:rsidRPr="00AD3FE8" w:rsidDel="00CD5D8A">
          <w:t xml:space="preserve">Le modèle final consistait </w:t>
        </w:r>
        <w:r w:rsidDel="00CD5D8A">
          <w:t>des</w:t>
        </w:r>
        <w:r w:rsidRPr="00AD3FE8" w:rsidDel="00CD5D8A">
          <w:t xml:space="preserve"> deux équations différentielles non linéaires qui devaient être résolues numériquement.</w:t>
        </w:r>
        <w:r w:rsidDel="00CD5D8A">
          <w:t xml:space="preserve"> A l’aide du modèle établi, </w:t>
        </w:r>
        <w:r w:rsidRPr="00742C72" w:rsidDel="00CD5D8A">
          <w:rPr>
            <w:rFonts w:asciiTheme="minorHAnsi" w:hAnsiTheme="minorHAnsi"/>
          </w:rPr>
          <w:t>Dimarogonas</w:t>
        </w:r>
        <w:r w:rsidRPr="00AD3FE8" w:rsidDel="00CD5D8A">
          <w:t xml:space="preserve"> indiquait que l’effet Newkirk </w:t>
        </w:r>
        <w:r w:rsidR="00943861" w:rsidDel="00CD5D8A">
          <w:t>pouvait</w:t>
        </w:r>
        <w:r w:rsidR="006F2951" w:rsidDel="00CD5D8A">
          <w:t xml:space="preserve"> </w:t>
        </w:r>
        <w:r w:rsidR="00943861" w:rsidDel="00CD5D8A">
          <w:t>mener</w:t>
        </w:r>
        <w:r w:rsidR="006F2951" w:rsidDel="00CD5D8A">
          <w:t xml:space="preserve"> aux</w:t>
        </w:r>
        <w:r w:rsidRPr="00AD3FE8" w:rsidDel="00CD5D8A">
          <w:t xml:space="preserve"> 3 </w:t>
        </w:r>
        <w:r w:rsidDel="00CD5D8A">
          <w:t xml:space="preserve">types de </w:t>
        </w:r>
        <w:r w:rsidR="006F2951" w:rsidDel="00CD5D8A">
          <w:t>comportement dynamique</w:t>
        </w:r>
        <w:r w:rsidRPr="00AD3FE8" w:rsidDel="00CD5D8A">
          <w:t>:</w:t>
        </w:r>
        <w:r w:rsidDel="00CD5D8A">
          <w:t xml:space="preserve"> </w:t>
        </w:r>
        <w:bookmarkStart w:id="1672" w:name="_Toc534294440"/>
        <w:bookmarkStart w:id="1673" w:name="_Toc534294515"/>
        <w:bookmarkStart w:id="1674" w:name="_Toc534294648"/>
        <w:bookmarkStart w:id="1675" w:name="_Toc534294722"/>
        <w:bookmarkEnd w:id="1672"/>
        <w:bookmarkEnd w:id="1673"/>
        <w:bookmarkEnd w:id="1674"/>
        <w:bookmarkEnd w:id="1675"/>
      </w:moveFrom>
    </w:p>
    <w:p w14:paraId="0E93750B" w14:textId="09D3F1C6" w:rsidR="0044278E" w:rsidDel="00CD5D8A" w:rsidRDefault="009E1F60" w:rsidP="008F23B1">
      <w:pPr>
        <w:pStyle w:val="Paragraphedeliste"/>
        <w:numPr>
          <w:ilvl w:val="0"/>
          <w:numId w:val="5"/>
        </w:numPr>
        <w:spacing w:line="360" w:lineRule="auto"/>
        <w:jc w:val="both"/>
        <w:rPr>
          <w:moveFrom w:id="1676" w:author="Mihai ARGHIR" w:date="2019-01-03T10:27:00Z"/>
        </w:rPr>
      </w:pPr>
      <w:moveFrom w:id="1677" w:author="Mihai ARGHIR" w:date="2019-01-03T10:27:00Z">
        <w:r w:rsidDel="00CD5D8A">
          <w:t>Vibration</w:t>
        </w:r>
        <w:r w:rsidR="0044278E" w:rsidDel="00CD5D8A">
          <w:t xml:space="preserve"> spirale divergée où l’amplitude de vibration augmente et la phase de vibration évolue au cours du temps</w:t>
        </w:r>
        <w:bookmarkStart w:id="1678" w:name="_Toc534294441"/>
        <w:bookmarkStart w:id="1679" w:name="_Toc534294516"/>
        <w:bookmarkStart w:id="1680" w:name="_Toc534294649"/>
        <w:bookmarkStart w:id="1681" w:name="_Toc534294723"/>
        <w:bookmarkEnd w:id="1678"/>
        <w:bookmarkEnd w:id="1679"/>
        <w:bookmarkEnd w:id="1680"/>
        <w:bookmarkEnd w:id="1681"/>
      </w:moveFrom>
    </w:p>
    <w:p w14:paraId="49FDE7CF" w14:textId="001196A4" w:rsidR="0044278E" w:rsidDel="00CD5D8A" w:rsidRDefault="009E1F60" w:rsidP="008F23B1">
      <w:pPr>
        <w:pStyle w:val="Paragraphedeliste"/>
        <w:numPr>
          <w:ilvl w:val="0"/>
          <w:numId w:val="5"/>
        </w:numPr>
        <w:spacing w:line="360" w:lineRule="auto"/>
        <w:jc w:val="both"/>
        <w:rPr>
          <w:moveFrom w:id="1682" w:author="Mihai ARGHIR" w:date="2019-01-03T10:27:00Z"/>
        </w:rPr>
      </w:pPr>
      <w:moveFrom w:id="1683" w:author="Mihai ARGHIR" w:date="2019-01-03T10:27:00Z">
        <w:r w:rsidDel="00CD5D8A">
          <w:t>Vibration</w:t>
        </w:r>
        <w:r w:rsidR="0044278E" w:rsidDel="00CD5D8A">
          <w:t xml:space="preserve"> cyclique où le niveau de vibration oscille autour d’une amplitude constante dans le temps</w:t>
        </w:r>
        <w:bookmarkStart w:id="1684" w:name="_Toc534294442"/>
        <w:bookmarkStart w:id="1685" w:name="_Toc534294517"/>
        <w:bookmarkStart w:id="1686" w:name="_Toc534294650"/>
        <w:bookmarkStart w:id="1687" w:name="_Toc534294724"/>
        <w:bookmarkEnd w:id="1684"/>
        <w:bookmarkEnd w:id="1685"/>
        <w:bookmarkEnd w:id="1686"/>
        <w:bookmarkEnd w:id="1687"/>
      </w:moveFrom>
    </w:p>
    <w:p w14:paraId="2CB2CE9C" w14:textId="63BA3878" w:rsidR="0044278E" w:rsidDel="00CD5D8A" w:rsidRDefault="009E1F60" w:rsidP="008F23B1">
      <w:pPr>
        <w:pStyle w:val="Paragraphedeliste"/>
        <w:numPr>
          <w:ilvl w:val="0"/>
          <w:numId w:val="5"/>
        </w:numPr>
        <w:spacing w:line="360" w:lineRule="auto"/>
        <w:jc w:val="both"/>
        <w:rPr>
          <w:moveFrom w:id="1688" w:author="Mihai ARGHIR" w:date="2019-01-03T10:27:00Z"/>
        </w:rPr>
      </w:pPr>
      <w:moveFrom w:id="1689" w:author="Mihai ARGHIR" w:date="2019-01-03T10:27:00Z">
        <w:r w:rsidDel="00CD5D8A">
          <w:t>Vibration</w:t>
        </w:r>
        <w:r w:rsidR="0044278E" w:rsidDel="00CD5D8A">
          <w:t xml:space="preserve"> </w:t>
        </w:r>
        <w:r w:rsidR="00480248" w:rsidDel="00CD5D8A">
          <w:t xml:space="preserve">spirale convergée </w:t>
        </w:r>
        <w:r w:rsidR="0044278E" w:rsidDel="00CD5D8A">
          <w:t>où l</w:t>
        </w:r>
        <w:r w:rsidR="004767D2" w:rsidDel="00CD5D8A">
          <w:t xml:space="preserve">es </w:t>
        </w:r>
        <w:r w:rsidR="0044278E" w:rsidDel="00CD5D8A">
          <w:t>amplitude</w:t>
        </w:r>
        <w:r w:rsidR="004767D2" w:rsidDel="00CD5D8A">
          <w:t>s</w:t>
        </w:r>
        <w:r w:rsidR="0044278E" w:rsidDel="00CD5D8A">
          <w:t xml:space="preserve"> de vibration </w:t>
        </w:r>
        <w:r w:rsidR="004767D2" w:rsidDel="00CD5D8A">
          <w:t>s’</w:t>
        </w:r>
        <w:r w:rsidR="0044278E" w:rsidDel="00CD5D8A">
          <w:t>évolue</w:t>
        </w:r>
        <w:r w:rsidR="004767D2" w:rsidDel="00CD5D8A">
          <w:t>nt</w:t>
        </w:r>
        <w:r w:rsidR="0044278E" w:rsidDel="00CD5D8A">
          <w:t xml:space="preserve"> et </w:t>
        </w:r>
        <w:r w:rsidR="004767D2" w:rsidDel="00CD5D8A">
          <w:t>convergent vers un niveau</w:t>
        </w:r>
        <w:r w:rsidR="00D13A5D" w:rsidDel="00CD5D8A">
          <w:t xml:space="preserve"> fixe</w:t>
        </w:r>
        <w:r w:rsidR="0044278E" w:rsidDel="00CD5D8A">
          <w:t xml:space="preserve">.  </w:t>
        </w:r>
        <w:bookmarkStart w:id="1690" w:name="_Toc534294443"/>
        <w:bookmarkStart w:id="1691" w:name="_Toc534294518"/>
        <w:bookmarkStart w:id="1692" w:name="_Toc534294651"/>
        <w:bookmarkStart w:id="1693" w:name="_Toc534294725"/>
        <w:bookmarkEnd w:id="1690"/>
        <w:bookmarkEnd w:id="1691"/>
        <w:bookmarkEnd w:id="1692"/>
        <w:bookmarkEnd w:id="1693"/>
      </w:moveFrom>
    </w:p>
    <w:p w14:paraId="239BCC0F" w14:textId="0ADFB9AB" w:rsidR="0044278E" w:rsidDel="00CD5D8A" w:rsidRDefault="0044278E" w:rsidP="007F5E26">
      <w:pPr>
        <w:spacing w:line="360" w:lineRule="auto"/>
        <w:ind w:firstLine="708"/>
        <w:rPr>
          <w:moveFrom w:id="1694" w:author="Mihai ARGHIR" w:date="2019-01-03T10:27:00Z"/>
        </w:rPr>
      </w:pPr>
      <w:moveFrom w:id="1695" w:author="Mihai ARGHIR" w:date="2019-01-03T10:27:00Z">
        <w:r w:rsidRPr="007D42D3" w:rsidDel="00CD5D8A">
          <w:t>En 1980</w:t>
        </w:r>
        <w:r w:rsidDel="00CD5D8A">
          <w:t xml:space="preserve">, </w:t>
        </w:r>
        <w:r w:rsidRPr="00107542" w:rsidDel="00CD5D8A">
          <w:t>Kellenberger</w:t>
        </w:r>
        <w:r w:rsidDel="00CD5D8A">
          <w:t xml:space="preserve"> </w:t>
        </w:r>
        <w:r w:rsidR="005F508B" w:rsidRPr="005F508B" w:rsidDel="00CD5D8A">
          <w:rPr>
            <w:b/>
          </w:rPr>
          <w:fldChar w:fldCharType="begin"/>
        </w:r>
        <w:r w:rsidR="005F508B" w:rsidRPr="005F508B" w:rsidDel="00CD5D8A">
          <w:rPr>
            <w:b/>
          </w:rPr>
          <w:instrText xml:space="preserve"> REF _Ref533093007 \r \h  \* MERGEFORMAT </w:instrText>
        </w:r>
      </w:moveFrom>
      <w:del w:id="1696" w:author="Mihai ARGHIR" w:date="2019-01-03T10:27:00Z">
        <w:r w:rsidR="005F508B" w:rsidRPr="005F508B" w:rsidDel="00CD5D8A">
          <w:rPr>
            <w:b/>
          </w:rPr>
        </w:r>
      </w:del>
      <w:moveFrom w:id="1697" w:author="Mihai ARGHIR" w:date="2019-01-03T10:27:00Z">
        <w:r w:rsidR="005F508B" w:rsidRPr="005F508B" w:rsidDel="00CD5D8A">
          <w:rPr>
            <w:b/>
          </w:rPr>
          <w:fldChar w:fldCharType="separate"/>
        </w:r>
        <w:r w:rsidR="001C03C4" w:rsidDel="00CD5D8A">
          <w:rPr>
            <w:b/>
          </w:rPr>
          <w:t>[9]</w:t>
        </w:r>
        <w:r w:rsidR="005F508B" w:rsidRPr="005F508B" w:rsidDel="00CD5D8A">
          <w:rPr>
            <w:b/>
          </w:rPr>
          <w:fldChar w:fldCharType="end"/>
        </w:r>
        <w:r w:rsidDel="00CD5D8A">
          <w:t xml:space="preserve"> a constaté l’effet Newkirk sur les </w:t>
        </w:r>
        <w:r w:rsidRPr="00107542" w:rsidDel="00CD5D8A">
          <w:t>turbogénérateurs refroidis au gaz</w:t>
        </w:r>
        <w:r w:rsidDel="00CD5D8A">
          <w:t>. Le</w:t>
        </w:r>
        <w:r w:rsidRPr="005749BF" w:rsidDel="00CD5D8A">
          <w:t xml:space="preserve"> frottement</w:t>
        </w:r>
        <w:r w:rsidDel="00CD5D8A">
          <w:t xml:space="preserve"> </w:t>
        </w:r>
        <w:r w:rsidRPr="005749BF" w:rsidDel="00CD5D8A">
          <w:t xml:space="preserve">entre le rotor </w:t>
        </w:r>
        <w:r w:rsidDel="00CD5D8A">
          <w:t>et le stator du turbogénérat</w:t>
        </w:r>
        <w:r w:rsidR="002421DE" w:rsidDel="00CD5D8A">
          <w:t>eur avait lieu par</w:t>
        </w:r>
        <w:r w:rsidDel="00CD5D8A">
          <w:t xml:space="preserve"> un </w:t>
        </w:r>
        <w:r w:rsidRPr="005749BF" w:rsidDel="00CD5D8A">
          <w:t>joint torique,</w:t>
        </w:r>
        <w:r w:rsidDel="00CD5D8A">
          <w:t xml:space="preserve"> ce qui</w:t>
        </w:r>
        <w:r w:rsidRPr="005749BF" w:rsidDel="00CD5D8A">
          <w:t xml:space="preserve"> </w:t>
        </w:r>
        <w:r w:rsidR="0045724E" w:rsidDel="00CD5D8A">
          <w:t xml:space="preserve">a donné lieu à </w:t>
        </w:r>
        <w:r w:rsidDel="00CD5D8A">
          <w:t>l</w:t>
        </w:r>
        <w:r w:rsidRPr="005749BF" w:rsidDel="00CD5D8A">
          <w:t>a flexion thermique</w:t>
        </w:r>
        <w:r w:rsidR="0045724E" w:rsidDel="00CD5D8A">
          <w:t xml:space="preserve"> du rotor</w:t>
        </w:r>
        <w:r w:rsidRPr="005749BF" w:rsidDel="00CD5D8A">
          <w:t>.</w:t>
        </w:r>
        <w:r w:rsidDel="00CD5D8A">
          <w:t xml:space="preserve"> </w:t>
        </w:r>
        <w:r w:rsidRPr="00075D6B" w:rsidDel="00CD5D8A">
          <w:t xml:space="preserve">Contrairement à </w:t>
        </w:r>
        <w:r w:rsidDel="00CD5D8A">
          <w:t xml:space="preserve">la démarche de </w:t>
        </w:r>
        <w:r w:rsidRPr="00075D6B" w:rsidDel="00CD5D8A">
          <w:t xml:space="preserve">Dimarogonas, Kellenberger a </w:t>
        </w:r>
        <w:r w:rsidDel="00CD5D8A">
          <w:t>utilisé</w:t>
        </w:r>
        <w:r w:rsidRPr="00075D6B" w:rsidDel="00CD5D8A">
          <w:t xml:space="preserve"> des équations linéaires en faisant des hypothèses </w:t>
        </w:r>
        <w:r w:rsidDel="00CD5D8A">
          <w:t>simples</w:t>
        </w:r>
        <w:r w:rsidRPr="00075D6B" w:rsidDel="00CD5D8A">
          <w:t xml:space="preserve">, </w:t>
        </w:r>
        <w:r w:rsidDel="00CD5D8A">
          <w:t>tel que</w:t>
        </w:r>
        <w:r w:rsidRPr="00075D6B" w:rsidDel="00CD5D8A">
          <w:t xml:space="preserve"> l</w:t>
        </w:r>
        <w:r w:rsidDel="00CD5D8A">
          <w:t xml:space="preserve">a flexion thermique du rotor </w:t>
        </w:r>
        <w:r w:rsidRPr="00075D6B" w:rsidDel="00CD5D8A">
          <w:t>est linéairement proportionnelle à la</w:t>
        </w:r>
        <w:r w:rsidDel="00CD5D8A">
          <w:t xml:space="preserve"> différence de la</w:t>
        </w:r>
        <w:r w:rsidRPr="00075D6B" w:rsidDel="00CD5D8A">
          <w:t xml:space="preserve"> température </w:t>
        </w:r>
        <w:r w:rsidDel="00CD5D8A">
          <w:t>au rotor</w:t>
        </w:r>
        <m:oMath>
          <m:r>
            <w:rPr>
              <w:rFonts w:ascii="Cambria Math" w:hAnsi="Cambria Math"/>
            </w:rPr>
            <m:t xml:space="preserve"> </m:t>
          </m:r>
          <m:r>
            <m:rPr>
              <m:sty m:val="p"/>
            </m:rPr>
            <w:rPr>
              <w:rFonts w:ascii="Cambria Math" w:hAnsi="Cambria Math"/>
            </w:rPr>
            <m:t>Δ</m:t>
          </m:r>
          <m:r>
            <w:rPr>
              <w:rFonts w:ascii="Cambria Math" w:hAnsi="Cambria Math"/>
            </w:rPr>
            <m:t>T</m:t>
          </m:r>
        </m:oMath>
        <w:r w:rsidDel="00CD5D8A">
          <w:t>.</w:t>
        </w:r>
        <w:r w:rsidR="00EA6876" w:rsidDel="00CD5D8A">
          <w:t xml:space="preserve">  </w:t>
        </w:r>
        <w:r w:rsidRPr="007D42D3" w:rsidDel="00CD5D8A">
          <w:t>En 1987</w:t>
        </w:r>
        <w:r w:rsidDel="00CD5D8A">
          <w:t xml:space="preserve">, </w:t>
        </w:r>
        <w:r w:rsidRPr="00195FD5" w:rsidDel="00CD5D8A">
          <w:t xml:space="preserve">Schmied </w:t>
        </w:r>
        <w:r w:rsidR="0030501E" w:rsidRPr="0030501E" w:rsidDel="00CD5D8A">
          <w:rPr>
            <w:b/>
            <w:lang w:val="en-US"/>
          </w:rPr>
          <w:fldChar w:fldCharType="begin"/>
        </w:r>
        <w:r w:rsidR="0030501E" w:rsidRPr="0030501E" w:rsidDel="00CD5D8A">
          <w:rPr>
            <w:b/>
          </w:rPr>
          <w:instrText xml:space="preserve"> REF _Ref533093642 \r \h  \* MERGEFORMAT </w:instrText>
        </w:r>
      </w:moveFrom>
      <w:del w:id="1698" w:author="Mihai ARGHIR" w:date="2019-01-03T10:27:00Z">
        <w:r w:rsidR="0030501E" w:rsidRPr="0030501E" w:rsidDel="00CD5D8A">
          <w:rPr>
            <w:b/>
            <w:lang w:val="en-US"/>
          </w:rPr>
        </w:r>
      </w:del>
      <w:moveFrom w:id="1699" w:author="Mihai ARGHIR" w:date="2019-01-03T10:27:00Z">
        <w:r w:rsidR="0030501E" w:rsidRPr="0030501E" w:rsidDel="00CD5D8A">
          <w:rPr>
            <w:b/>
            <w:lang w:val="en-US"/>
          </w:rPr>
          <w:fldChar w:fldCharType="separate"/>
        </w:r>
        <w:r w:rsidR="001C03C4" w:rsidDel="00CD5D8A">
          <w:rPr>
            <w:b/>
          </w:rPr>
          <w:t>[10]</w:t>
        </w:r>
        <w:r w:rsidR="0030501E" w:rsidRPr="0030501E" w:rsidDel="00CD5D8A">
          <w:rPr>
            <w:b/>
            <w:lang w:val="en-US"/>
          </w:rPr>
          <w:fldChar w:fldCharType="end"/>
        </w:r>
        <w:r w:rsidRPr="00195FD5" w:rsidDel="00CD5D8A">
          <w:t xml:space="preserve"> a indiqué que </w:t>
        </w:r>
        <w:r w:rsidDel="00CD5D8A">
          <w:t>les</w:t>
        </w:r>
        <w:r w:rsidRPr="00195FD5" w:rsidDel="00CD5D8A">
          <w:t xml:space="preserve"> vibration</w:t>
        </w:r>
        <w:r w:rsidDel="00CD5D8A">
          <w:t>s</w:t>
        </w:r>
        <w:r w:rsidRPr="00195FD5" w:rsidDel="00CD5D8A">
          <w:t xml:space="preserve"> spirale</w:t>
        </w:r>
        <w:r w:rsidDel="00CD5D8A">
          <w:t>s</w:t>
        </w:r>
        <w:r w:rsidRPr="00195FD5" w:rsidDel="00CD5D8A">
          <w:t xml:space="preserve"> </w:t>
        </w:r>
        <w:r w:rsidDel="00CD5D8A">
          <w:t>divergées</w:t>
        </w:r>
        <w:r w:rsidRPr="00195FD5" w:rsidDel="00CD5D8A">
          <w:t xml:space="preserve"> pouvai</w:t>
        </w:r>
        <w:r w:rsidR="002F056D" w:rsidDel="00CD5D8A">
          <w:t>ent également provenir de la distribution non uniforme de la température au rotor qui</w:t>
        </w:r>
        <w:r w:rsidRPr="00195FD5" w:rsidDel="00CD5D8A">
          <w:t xml:space="preserve"> se </w:t>
        </w:r>
        <w:r w:rsidR="002F056D" w:rsidDel="00CD5D8A">
          <w:t>développait</w:t>
        </w:r>
        <w:r w:rsidRPr="00195FD5" w:rsidDel="00CD5D8A">
          <w:t xml:space="preserve"> dans le</w:t>
        </w:r>
        <w:r w:rsidR="00025BB0" w:rsidDel="00CD5D8A">
          <w:t>s</w:t>
        </w:r>
        <w:r w:rsidRPr="00195FD5" w:rsidDel="00CD5D8A">
          <w:t xml:space="preserve"> </w:t>
        </w:r>
        <w:r w:rsidDel="00CD5D8A">
          <w:t>palier</w:t>
        </w:r>
        <w:r w:rsidR="00025BB0" w:rsidDel="00CD5D8A">
          <w:t>s</w:t>
        </w:r>
        <w:r w:rsidDel="00CD5D8A">
          <w:t xml:space="preserve"> hydrodynamique</w:t>
        </w:r>
        <w:r w:rsidR="00025BB0" w:rsidDel="00CD5D8A">
          <w:t>s</w:t>
        </w:r>
        <w:r w:rsidRPr="00195FD5" w:rsidDel="00CD5D8A">
          <w:t>.</w:t>
        </w:r>
        <w:r w:rsidR="00C97060" w:rsidDel="00CD5D8A">
          <w:t xml:space="preserve"> Cette origine des vibrations spirales divergées est postérieurement dénommée l’effet Morton.  En fonction des </w:t>
        </w:r>
        <w:r w:rsidDel="00CD5D8A">
          <w:t>source</w:t>
        </w:r>
        <w:r w:rsidR="00C97060" w:rsidDel="00CD5D8A">
          <w:t>s</w:t>
        </w:r>
        <w:r w:rsidDel="00CD5D8A">
          <w:t xml:space="preserve"> de chaleur</w:t>
        </w:r>
        <w:r w:rsidR="00C97060" w:rsidDel="00CD5D8A">
          <w:t xml:space="preserve"> qui donnaient lieu à l’instabilité de la vibration synchron</w:t>
        </w:r>
        <w:r w:rsidR="004D1E08" w:rsidDel="00CD5D8A">
          <w:t>e</w:t>
        </w:r>
        <w:r w:rsidDel="00CD5D8A">
          <w:t xml:space="preserve">, l’effet Newkirk s’est distingué de l’effet Morton. Malgré cette différence, </w:t>
        </w:r>
        <w:r w:rsidR="00893FFB" w:rsidDel="00CD5D8A">
          <w:t>la nature</w:t>
        </w:r>
        <w:r w:rsidDel="00CD5D8A">
          <w:t xml:space="preserve"> de ces deux effets reste assez similaire. Ainsi, les méthodes </w:t>
        </w:r>
        <w:r w:rsidR="00D52AA9" w:rsidDel="00CD5D8A">
          <w:t>utilisée</w:t>
        </w:r>
        <w:r w:rsidR="00841FED" w:rsidDel="00CD5D8A">
          <w:t>s</w:t>
        </w:r>
        <w:r w:rsidR="00D52AA9" w:rsidDel="00CD5D8A">
          <w:t xml:space="preserve"> pour</w:t>
        </w:r>
        <w:r w:rsidDel="00CD5D8A">
          <w:t xml:space="preserve"> </w:t>
        </w:r>
        <w:r w:rsidR="00D52AA9" w:rsidDel="00CD5D8A">
          <w:t xml:space="preserve">modéliser </w:t>
        </w:r>
        <w:r w:rsidDel="00CD5D8A">
          <w:t xml:space="preserve">l’effet Newkirk pourrait également inspirer le travail actuel. </w:t>
        </w:r>
        <w:bookmarkStart w:id="1700" w:name="_Toc534294444"/>
        <w:bookmarkStart w:id="1701" w:name="_Toc534294519"/>
        <w:bookmarkStart w:id="1702" w:name="_Toc534294652"/>
        <w:bookmarkStart w:id="1703" w:name="_Toc534294726"/>
        <w:bookmarkEnd w:id="1700"/>
        <w:bookmarkEnd w:id="1701"/>
        <w:bookmarkEnd w:id="1702"/>
        <w:bookmarkEnd w:id="1703"/>
      </w:moveFrom>
    </w:p>
    <w:p w14:paraId="286A498F" w14:textId="56702DA7" w:rsidR="0044278E" w:rsidDel="000D5624" w:rsidRDefault="00383422" w:rsidP="00523E9E">
      <w:pPr>
        <w:pStyle w:val="Titre3"/>
        <w:ind w:left="709"/>
        <w:rPr>
          <w:del w:id="1704" w:author="omar BENCHEKROUN" w:date="2019-01-03T16:05:00Z"/>
        </w:rPr>
      </w:pPr>
      <w:bookmarkStart w:id="1705" w:name="_Toc534294727"/>
      <w:moveFromRangeEnd w:id="1484"/>
      <w:del w:id="1706" w:author="omar BENCHEKROUN" w:date="2019-01-03T16:05:00Z">
        <w:r w:rsidDel="000D5624">
          <w:delText>E</w:delText>
        </w:r>
        <w:r w:rsidR="0044278E" w:rsidRPr="00814672" w:rsidDel="000D5624">
          <w:delText xml:space="preserve">ffet </w:delText>
        </w:r>
        <w:r w:rsidR="0044278E" w:rsidRPr="00C65243" w:rsidDel="000D5624">
          <w:delText>Morton</w:delText>
        </w:r>
        <w:bookmarkEnd w:id="1705"/>
      </w:del>
    </w:p>
    <w:p w14:paraId="5687EB45" w14:textId="7C4C12C3" w:rsidR="00C77822" w:rsidRPr="00C77822" w:rsidDel="000D5624" w:rsidRDefault="00C77822" w:rsidP="00C77822">
      <w:pPr>
        <w:rPr>
          <w:del w:id="1707" w:author="omar BENCHEKROUN" w:date="2019-01-03T16:05:00Z"/>
        </w:rPr>
      </w:pPr>
    </w:p>
    <w:p w14:paraId="1094ACA6" w14:textId="20E28E16" w:rsidR="0044278E" w:rsidDel="000D5624" w:rsidRDefault="0044278E" w:rsidP="00EA6876">
      <w:pPr>
        <w:spacing w:line="360" w:lineRule="auto"/>
        <w:ind w:firstLine="708"/>
        <w:rPr>
          <w:del w:id="1708" w:author="omar BENCHEKROUN" w:date="2019-01-03T16:05:00Z"/>
        </w:rPr>
      </w:pPr>
      <w:del w:id="1709" w:author="omar BENCHEKROUN" w:date="2019-01-03T16:05:00Z">
        <w:r w:rsidDel="000D5624">
          <w:delText>L</w:delText>
        </w:r>
        <w:r w:rsidRPr="002D0FC0" w:rsidDel="000D5624">
          <w:delText>’effet Morton</w:delText>
        </w:r>
        <w:r w:rsidDel="000D5624">
          <w:delText xml:space="preserve"> apparait quand le rotor est guidé par les paliers hydrodynamiques et se comporte avec la vibration synchrone. La </w:delText>
        </w:r>
        <w:r w:rsidRPr="002011DA" w:rsidDel="000D5624">
          <w:rPr>
            <w:b/>
          </w:rPr>
          <w:fldChar w:fldCharType="begin"/>
        </w:r>
        <w:r w:rsidRPr="002011DA" w:rsidDel="000D5624">
          <w:rPr>
            <w:b/>
          </w:rPr>
          <w:delInstrText xml:space="preserve"> REF _Ref523238925 \h </w:delInstrText>
        </w:r>
        <w:r w:rsidDel="000D5624">
          <w:rPr>
            <w:b/>
          </w:rPr>
          <w:delInstrText xml:space="preserve"> \* MERGEFORMAT </w:delInstrText>
        </w:r>
        <w:r w:rsidRPr="002011DA" w:rsidDel="000D5624">
          <w:rPr>
            <w:b/>
          </w:rPr>
        </w:r>
        <w:r w:rsidRPr="002011DA" w:rsidDel="000D5624">
          <w:rPr>
            <w:b/>
          </w:rPr>
          <w:fldChar w:fldCharType="separate"/>
        </w:r>
      </w:del>
      <w:del w:id="1710" w:author="omar BENCHEKROUN" w:date="2019-01-03T15:58:00Z">
        <w:r w:rsidR="001C03C4" w:rsidRPr="001C03C4" w:rsidDel="00DE0AA9">
          <w:rPr>
            <w:b/>
          </w:rPr>
          <w:delText>Figure 1.1</w:delText>
        </w:r>
        <w:r w:rsidR="001C03C4" w:rsidRPr="001C03C4" w:rsidDel="00DE0AA9">
          <w:rPr>
            <w:b/>
          </w:rPr>
          <w:noBreakHyphen/>
          <w:delText>8</w:delText>
        </w:r>
      </w:del>
      <w:del w:id="1711" w:author="omar BENCHEKROUN" w:date="2019-01-03T16:05:00Z">
        <w:r w:rsidRPr="002011DA" w:rsidDel="000D5624">
          <w:rPr>
            <w:b/>
          </w:rPr>
          <w:fldChar w:fldCharType="end"/>
        </w:r>
        <w:r w:rsidRPr="003C547F" w:rsidDel="000D5624">
          <w:delText xml:space="preserve"> illustre</w:delText>
        </w:r>
        <w:r w:rsidDel="000D5624">
          <w:rPr>
            <w:b/>
          </w:rPr>
          <w:delText xml:space="preserve"> </w:delText>
        </w:r>
        <w:r w:rsidRPr="003C547F" w:rsidDel="000D5624">
          <w:delText>u</w:delText>
        </w:r>
        <w:r w:rsidDel="000D5624">
          <w:delText>ne orbite circulaire issue de la vibration synchrone et un rotor tourne à une vitesse constante en précession directe. Un nœud particulier à la surface du rotor est toujours à l’extérieur de l’orbite nommé "point haut". La distance moyennée pendant une période de rotation entre ce point et le coussinet (h2), autrement dit l’épaisseur du film moyenné</w:delText>
        </w:r>
        <w:r w:rsidR="00874BB7" w:rsidDel="000D5624">
          <w:delText xml:space="preserve"> en face de ce point</w:delText>
        </w:r>
        <w:r w:rsidDel="000D5624">
          <w:delText xml:space="preserve"> pendant une période</w:delText>
        </w:r>
        <w:r w:rsidRPr="006B41B6" w:rsidDel="000D5624">
          <w:delText xml:space="preserve"> </w:delText>
        </w:r>
        <w:r w:rsidR="00874BB7" w:rsidDel="000D5624">
          <w:delText>de rotation</w:delText>
        </w:r>
        <w:r w:rsidDel="000D5624">
          <w:delText>, est tout le temps plus petite que celle à l’opposition diamétrale (h1). Puisque la chaleur générée par le cisaillement visqueux est proportionnelle au gradient de la vitesse au carré, l’échauffement du rotor n’est pas uniforme dans la direction circonférentielle. Par conséquent, une distribution non uniforme de la température se développe à la surface du rotor et une différence de la température</w:delText>
        </w:r>
        <w:r w:rsidR="00423F34" w:rsidDel="000D5624">
          <w:delText xml:space="preserve"> au rotor</w:delText>
        </w:r>
        <w:r w:rsidDel="000D5624">
          <w:delText xml:space="preserve"> </w:delText>
        </w:r>
        <m:oMath>
          <m:r>
            <m:rPr>
              <m:sty m:val="p"/>
            </m:rPr>
            <w:rPr>
              <w:rFonts w:ascii="Cambria Math" w:hAnsi="Cambria Math"/>
            </w:rPr>
            <m:t>Δ</m:t>
          </m:r>
          <m:r>
            <w:rPr>
              <w:rFonts w:ascii="Cambria Math" w:hAnsi="Cambria Math"/>
            </w:rPr>
            <m:t>T</m:t>
          </m:r>
        </m:oMath>
        <w:r w:rsidDel="000D5624">
          <w:delText xml:space="preserve"> est ainsi créée. Plus </w:delText>
        </w:r>
        <w:r w:rsidRPr="006D063A" w:rsidDel="000D5624">
          <w:delText>grande</w:delText>
        </w:r>
        <w:r w:rsidDel="000D5624">
          <w:delText xml:space="preserve"> l’amplitude de la vibration </w:delText>
        </w:r>
        <w:r w:rsidRPr="006D063A" w:rsidDel="000D5624">
          <w:delText>est, plus</w:delText>
        </w:r>
        <w:r w:rsidDel="000D5624">
          <w:delText xml:space="preserve"> importante</w:delText>
        </w:r>
        <w:r w:rsidRPr="006D063A" w:rsidDel="000D5624">
          <w:delText xml:space="preserve"> la </w:delText>
        </w:r>
        <w:r w:rsidDel="000D5624">
          <w:delText xml:space="preserve">différence de la température </w:delText>
        </w:r>
        <w:r w:rsidRPr="006D063A" w:rsidDel="000D5624">
          <w:delText>sera</w:delText>
        </w:r>
        <w:r w:rsidDel="000D5624">
          <w:delText>. En outre, prenant en compte la convection du fluide autour du rotor, le point où la température est la plus élevée, nommé "point chaud", sera déphasée du point haut où l’épaisseur du film moyenné h est minimum. D’après</w:delText>
        </w:r>
        <w:r w:rsidR="001475A8" w:rsidDel="000D5624">
          <w:rPr>
            <w:b/>
          </w:rPr>
          <w:delText xml:space="preserve"> </w:delText>
        </w:r>
        <w:r w:rsidR="001475A8" w:rsidDel="000D5624">
          <w:rPr>
            <w:b/>
          </w:rPr>
          <w:fldChar w:fldCharType="begin"/>
        </w:r>
        <w:r w:rsidR="001475A8" w:rsidDel="000D5624">
          <w:rPr>
            <w:b/>
          </w:rPr>
          <w:delInstrText xml:space="preserve"> REF _Ref533090191 \r \h </w:delInstrText>
        </w:r>
        <w:r w:rsidR="001475A8" w:rsidDel="000D5624">
          <w:rPr>
            <w:b/>
          </w:rPr>
        </w:r>
        <w:r w:rsidR="001475A8" w:rsidDel="000D5624">
          <w:rPr>
            <w:b/>
          </w:rPr>
          <w:fldChar w:fldCharType="separate"/>
        </w:r>
      </w:del>
      <w:del w:id="1712" w:author="omar BENCHEKROUN" w:date="2019-01-03T15:58:00Z">
        <w:r w:rsidR="001C03C4" w:rsidDel="00DE0AA9">
          <w:rPr>
            <w:b/>
          </w:rPr>
          <w:delText>[3]</w:delText>
        </w:r>
      </w:del>
      <w:del w:id="1713" w:author="omar BENCHEKROUN" w:date="2019-01-03T16:05:00Z">
        <w:r w:rsidR="001475A8" w:rsidDel="000D5624">
          <w:rPr>
            <w:b/>
          </w:rPr>
          <w:fldChar w:fldCharType="end"/>
        </w:r>
        <w:r w:rsidR="001475A8" w:rsidRPr="001475A8" w:rsidDel="000D5624">
          <w:delText xml:space="preserve"> et</w:delText>
        </w:r>
        <w:r w:rsidR="001475A8" w:rsidDel="000D5624">
          <w:delText xml:space="preserve"> </w:delText>
        </w:r>
        <w:r w:rsidR="001475A8" w:rsidRPr="001475A8" w:rsidDel="000D5624">
          <w:rPr>
            <w:b/>
          </w:rPr>
          <w:fldChar w:fldCharType="begin"/>
        </w:r>
        <w:r w:rsidR="001475A8" w:rsidRPr="001475A8" w:rsidDel="000D5624">
          <w:rPr>
            <w:b/>
          </w:rPr>
          <w:delInstrText xml:space="preserve"> REF _Ref533094789 \r \h </w:delInstrText>
        </w:r>
        <w:r w:rsidR="001475A8" w:rsidDel="000D5624">
          <w:rPr>
            <w:b/>
          </w:rPr>
          <w:delInstrText xml:space="preserve"> \* MERGEFORMAT </w:delInstrText>
        </w:r>
        <w:r w:rsidR="001475A8" w:rsidRPr="001475A8" w:rsidDel="000D5624">
          <w:rPr>
            <w:b/>
          </w:rPr>
        </w:r>
        <w:r w:rsidR="001475A8" w:rsidRPr="001475A8" w:rsidDel="000D5624">
          <w:rPr>
            <w:b/>
          </w:rPr>
          <w:fldChar w:fldCharType="separate"/>
        </w:r>
      </w:del>
      <w:del w:id="1714" w:author="omar BENCHEKROUN" w:date="2019-01-03T15:58:00Z">
        <w:r w:rsidR="001C03C4" w:rsidDel="00DE0AA9">
          <w:rPr>
            <w:b/>
          </w:rPr>
          <w:delText>[11]</w:delText>
        </w:r>
      </w:del>
      <w:del w:id="1715" w:author="omar BENCHEKROUN" w:date="2019-01-03T16:05:00Z">
        <w:r w:rsidR="001475A8" w:rsidRPr="001475A8" w:rsidDel="000D5624">
          <w:rPr>
            <w:b/>
          </w:rPr>
          <w:fldChar w:fldCharType="end"/>
        </w:r>
        <w:r w:rsidDel="000D5624">
          <w:delText xml:space="preserve">, plusieurs études expérimentales confirment que le point chaud est retardé par rapport à le point haut et ce déphasage est compris entre 0° et 60°. </w:delText>
        </w:r>
      </w:del>
    </w:p>
    <w:p w14:paraId="32B00A89" w14:textId="5900F16D" w:rsidR="0044278E" w:rsidDel="000D5624" w:rsidRDefault="0044278E" w:rsidP="0044278E">
      <w:pPr>
        <w:keepNext/>
        <w:spacing w:line="360" w:lineRule="auto"/>
        <w:jc w:val="center"/>
        <w:rPr>
          <w:del w:id="1716" w:author="omar BENCHEKROUN" w:date="2019-01-03T16:05:00Z"/>
        </w:rPr>
      </w:pPr>
      <w:del w:id="1717" w:author="omar BENCHEKROUN" w:date="2019-01-03T16:05:00Z">
        <w:r w:rsidDel="000D5624">
          <w:rPr>
            <w:noProof/>
          </w:rPr>
          <w:drawing>
            <wp:inline distT="0" distB="0" distL="0" distR="0" wp14:anchorId="678F3811" wp14:editId="7C66C368">
              <wp:extent cx="5173290" cy="2474455"/>
              <wp:effectExtent l="0" t="0" r="8890" b="2540"/>
              <wp:docPr id="4" name="Image 4"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del>
    </w:p>
    <w:p w14:paraId="26910662" w14:textId="7F0DAD55" w:rsidR="0044278E" w:rsidRPr="00674296" w:rsidDel="000D5624" w:rsidRDefault="0044278E" w:rsidP="0044278E">
      <w:pPr>
        <w:pStyle w:val="Lgende"/>
        <w:jc w:val="center"/>
        <w:rPr>
          <w:del w:id="1718" w:author="omar BENCHEKROUN" w:date="2019-01-03T16:05:00Z"/>
          <w:rStyle w:val="shorttext"/>
          <w:rFonts w:ascii="Calibri" w:eastAsia="Times New Roman" w:hAnsi="Calibri" w:cs="Times New Roman"/>
          <w:i w:val="0"/>
          <w:iCs w:val="0"/>
          <w:color w:val="auto"/>
          <w:sz w:val="22"/>
          <w:szCs w:val="20"/>
          <w:lang w:eastAsia="fr-FR"/>
        </w:rPr>
      </w:pPr>
      <w:bookmarkStart w:id="1719" w:name="_Ref523238925"/>
      <w:del w:id="1720" w:author="omar BENCHEKROUN" w:date="2019-01-03T16:05:00Z">
        <w:r w:rsidRPr="00674296" w:rsidDel="000D5624">
          <w:rPr>
            <w:rStyle w:val="shorttext"/>
            <w:rFonts w:ascii="Calibri" w:eastAsia="Times New Roman" w:hAnsi="Calibri" w:cs="Times New Roman"/>
            <w:i w:val="0"/>
            <w:iCs w:val="0"/>
            <w:color w:val="auto"/>
            <w:sz w:val="22"/>
            <w:szCs w:val="20"/>
            <w:lang w:eastAsia="fr-FR"/>
          </w:rPr>
          <w:delText xml:space="preserve">Figure </w:delText>
        </w:r>
        <w:r w:rsidR="00495F01" w:rsidDel="000D5624">
          <w:rPr>
            <w:rStyle w:val="shorttext"/>
            <w:i w:val="0"/>
            <w:iCs w:val="0"/>
          </w:rPr>
          <w:fldChar w:fldCharType="begin"/>
        </w:r>
        <w:r w:rsidR="00495F01" w:rsidDel="000D5624">
          <w:rPr>
            <w:rStyle w:val="shorttext"/>
            <w:rFonts w:ascii="Calibri" w:eastAsia="Times New Roman" w:hAnsi="Calibri" w:cs="Times New Roman"/>
            <w:i w:val="0"/>
            <w:iCs w:val="0"/>
            <w:color w:val="auto"/>
            <w:sz w:val="22"/>
            <w:szCs w:val="20"/>
            <w:lang w:eastAsia="fr-FR"/>
          </w:rPr>
          <w:delInstrText xml:space="preserve"> STYLEREF 2 \s </w:delInstrText>
        </w:r>
        <w:r w:rsidR="00495F01" w:rsidDel="000D5624">
          <w:rPr>
            <w:rStyle w:val="shorttext"/>
            <w:i w:val="0"/>
            <w:iCs w:val="0"/>
          </w:rPr>
          <w:fldChar w:fldCharType="separate"/>
        </w:r>
        <w:r w:rsidR="00DE0AA9" w:rsidDel="000D5624">
          <w:rPr>
            <w:rStyle w:val="shorttext"/>
            <w:rFonts w:ascii="Calibri" w:eastAsia="Times New Roman" w:hAnsi="Calibri" w:cs="Times New Roman"/>
            <w:i w:val="0"/>
            <w:iCs w:val="0"/>
            <w:noProof/>
            <w:color w:val="auto"/>
            <w:sz w:val="22"/>
            <w:szCs w:val="20"/>
            <w:lang w:eastAsia="fr-FR"/>
          </w:rPr>
          <w:delText>1.1</w:delText>
        </w:r>
        <w:r w:rsidR="00495F01" w:rsidDel="000D5624">
          <w:rPr>
            <w:rStyle w:val="shorttext"/>
            <w:i w:val="0"/>
            <w:iCs w:val="0"/>
          </w:rPr>
          <w:fldChar w:fldCharType="end"/>
        </w:r>
        <w:r w:rsidR="00495F01" w:rsidDel="000D5624">
          <w:rPr>
            <w:rStyle w:val="shorttext"/>
            <w:rFonts w:ascii="Calibri" w:eastAsia="Times New Roman" w:hAnsi="Calibri" w:cs="Times New Roman"/>
            <w:i w:val="0"/>
            <w:iCs w:val="0"/>
            <w:color w:val="auto"/>
            <w:sz w:val="22"/>
            <w:szCs w:val="20"/>
            <w:lang w:eastAsia="fr-FR"/>
          </w:rPr>
          <w:noBreakHyphen/>
        </w:r>
        <w:r w:rsidR="00495F01" w:rsidDel="000D5624">
          <w:rPr>
            <w:rStyle w:val="shorttext"/>
            <w:i w:val="0"/>
            <w:iCs w:val="0"/>
          </w:rPr>
          <w:fldChar w:fldCharType="begin"/>
        </w:r>
        <w:r w:rsidR="00495F01" w:rsidDel="000D5624">
          <w:rPr>
            <w:rStyle w:val="shorttext"/>
            <w:rFonts w:ascii="Calibri" w:eastAsia="Times New Roman" w:hAnsi="Calibri" w:cs="Times New Roman"/>
            <w:i w:val="0"/>
            <w:iCs w:val="0"/>
            <w:color w:val="auto"/>
            <w:sz w:val="22"/>
            <w:szCs w:val="20"/>
            <w:lang w:eastAsia="fr-FR"/>
          </w:rPr>
          <w:delInstrText xml:space="preserve"> SEQ Figure \* ARABIC \s 2 </w:delInstrText>
        </w:r>
        <w:r w:rsidR="00495F01" w:rsidDel="000D5624">
          <w:rPr>
            <w:rStyle w:val="shorttext"/>
            <w:i w:val="0"/>
            <w:iCs w:val="0"/>
          </w:rPr>
          <w:fldChar w:fldCharType="separate"/>
        </w:r>
        <w:r w:rsidR="00DE0AA9" w:rsidDel="000D5624">
          <w:rPr>
            <w:rStyle w:val="shorttext"/>
            <w:rFonts w:ascii="Calibri" w:eastAsia="Times New Roman" w:hAnsi="Calibri" w:cs="Times New Roman"/>
            <w:i w:val="0"/>
            <w:iCs w:val="0"/>
            <w:noProof/>
            <w:color w:val="auto"/>
            <w:sz w:val="22"/>
            <w:szCs w:val="20"/>
            <w:lang w:eastAsia="fr-FR"/>
          </w:rPr>
          <w:delText>8</w:delText>
        </w:r>
        <w:r w:rsidR="00495F01" w:rsidDel="000D5624">
          <w:rPr>
            <w:rStyle w:val="shorttext"/>
            <w:i w:val="0"/>
            <w:iCs w:val="0"/>
          </w:rPr>
          <w:fldChar w:fldCharType="end"/>
        </w:r>
        <w:bookmarkEnd w:id="1719"/>
        <w:r w:rsidRPr="00674296" w:rsidDel="000D5624">
          <w:rPr>
            <w:rStyle w:val="shorttext"/>
            <w:rFonts w:ascii="Calibri" w:eastAsia="Times New Roman" w:hAnsi="Calibri" w:cs="Times New Roman"/>
            <w:i w:val="0"/>
            <w:iCs w:val="0"/>
            <w:color w:val="auto"/>
            <w:sz w:val="22"/>
            <w:szCs w:val="20"/>
            <w:lang w:eastAsia="fr-FR"/>
          </w:rPr>
          <w:delText xml:space="preserve"> : </w:delText>
        </w:r>
        <w:r w:rsidR="00922F73" w:rsidDel="000D5624">
          <w:rPr>
            <w:rStyle w:val="shorttext"/>
            <w:rFonts w:ascii="Calibri" w:eastAsia="Times New Roman" w:hAnsi="Calibri" w:cs="Times New Roman"/>
            <w:i w:val="0"/>
            <w:iCs w:val="0"/>
            <w:color w:val="auto"/>
            <w:sz w:val="22"/>
            <w:szCs w:val="20"/>
            <w:lang w:eastAsia="fr-FR"/>
          </w:rPr>
          <w:delText>Explication qualitative</w:delText>
        </w:r>
        <w:r w:rsidRPr="00674296" w:rsidDel="000D5624">
          <w:rPr>
            <w:rStyle w:val="shorttext"/>
            <w:rFonts w:ascii="Calibri" w:eastAsia="Times New Roman" w:hAnsi="Calibri" w:cs="Times New Roman"/>
            <w:i w:val="0"/>
            <w:iCs w:val="0"/>
            <w:color w:val="auto"/>
            <w:sz w:val="22"/>
            <w:szCs w:val="20"/>
            <w:lang w:eastAsia="fr-FR"/>
          </w:rPr>
          <w:delText xml:space="preserve"> de la</w:delText>
        </w:r>
        <w:r w:rsidR="00922F73" w:rsidDel="000D5624">
          <w:rPr>
            <w:rStyle w:val="shorttext"/>
            <w:rFonts w:ascii="Calibri" w:eastAsia="Times New Roman" w:hAnsi="Calibri" w:cs="Times New Roman"/>
            <w:i w:val="0"/>
            <w:iCs w:val="0"/>
            <w:color w:val="auto"/>
            <w:sz w:val="22"/>
            <w:szCs w:val="20"/>
            <w:lang w:eastAsia="fr-FR"/>
          </w:rPr>
          <w:delText xml:space="preserve"> différence de la température </w:delText>
        </w:r>
        <m:oMath>
          <m:r>
            <w:rPr>
              <w:rStyle w:val="shorttext"/>
              <w:rFonts w:ascii="Cambria Math" w:eastAsia="Times New Roman" w:hAnsi="Cambria Math" w:cs="Times New Roman"/>
              <w:color w:val="auto"/>
              <w:sz w:val="22"/>
              <w:szCs w:val="20"/>
              <w:lang w:eastAsia="fr-FR"/>
            </w:rPr>
            <m:t>ΔT</m:t>
          </m:r>
        </m:oMath>
        <w:r w:rsidR="00922F73" w:rsidDel="000D5624">
          <w:rPr>
            <w:rStyle w:val="shorttext"/>
            <w:rFonts w:ascii="Calibri" w:eastAsia="Times New Roman" w:hAnsi="Calibri" w:cs="Times New Roman"/>
            <w:i w:val="0"/>
            <w:iCs w:val="0"/>
            <w:color w:val="auto"/>
            <w:sz w:val="22"/>
            <w:szCs w:val="20"/>
            <w:lang w:eastAsia="fr-FR"/>
          </w:rPr>
          <w:delText xml:space="preserve"> au rotor</w:delText>
        </w:r>
        <w:r w:rsidRPr="00674296" w:rsidDel="000D5624">
          <w:rPr>
            <w:rStyle w:val="shorttext"/>
            <w:rFonts w:ascii="Calibri" w:eastAsia="Times New Roman" w:hAnsi="Calibri" w:cs="Times New Roman"/>
            <w:i w:val="0"/>
            <w:iCs w:val="0"/>
            <w:color w:val="auto"/>
            <w:sz w:val="22"/>
            <w:szCs w:val="20"/>
            <w:lang w:eastAsia="fr-FR"/>
          </w:rPr>
          <w:delText xml:space="preserve"> </w:delText>
        </w:r>
        <w:r w:rsidR="00922F73" w:rsidDel="000D5624">
          <w:rPr>
            <w:rStyle w:val="shorttext"/>
            <w:rFonts w:ascii="Calibri" w:eastAsia="Times New Roman" w:hAnsi="Calibri" w:cs="Times New Roman"/>
            <w:i w:val="0"/>
            <w:iCs w:val="0"/>
            <w:color w:val="auto"/>
            <w:sz w:val="22"/>
            <w:szCs w:val="20"/>
            <w:lang w:eastAsia="fr-FR"/>
          </w:rPr>
          <w:delText>(</w:delText>
        </w:r>
        <w:r w:rsidR="00922F73" w:rsidRPr="00922F73" w:rsidDel="000D5624">
          <w:rPr>
            <w:rStyle w:val="shorttext"/>
            <w:rFonts w:ascii="Calibri" w:eastAsia="Times New Roman" w:hAnsi="Calibri" w:cs="Times New Roman"/>
            <w:i w:val="0"/>
            <w:iCs w:val="0"/>
            <w:color w:val="auto"/>
            <w:sz w:val="22"/>
            <w:szCs w:val="20"/>
            <w:lang w:eastAsia="fr-FR"/>
          </w:rPr>
          <w:delText>de Jongh</w:delText>
        </w:r>
        <w:r w:rsidDel="000D5624">
          <w:rPr>
            <w:rStyle w:val="shorttext"/>
            <w:rFonts w:ascii="Calibri" w:eastAsia="Times New Roman" w:hAnsi="Calibri" w:cs="Times New Roman"/>
            <w:i w:val="0"/>
            <w:iCs w:val="0"/>
            <w:color w:val="auto"/>
            <w:sz w:val="22"/>
            <w:szCs w:val="20"/>
            <w:lang w:eastAsia="fr-FR"/>
          </w:rPr>
          <w:delText xml:space="preserve"> </w:delText>
        </w:r>
        <w:r w:rsidR="00922F73" w:rsidRPr="00922F73" w:rsidDel="000D5624">
          <w:rPr>
            <w:rStyle w:val="shorttext"/>
            <w:b/>
            <w:i w:val="0"/>
            <w:iCs w:val="0"/>
          </w:rPr>
          <w:fldChar w:fldCharType="begin"/>
        </w:r>
        <w:r w:rsidR="00922F73" w:rsidRPr="00922F73" w:rsidDel="000D5624">
          <w:rPr>
            <w:rStyle w:val="shorttext"/>
            <w:rFonts w:ascii="Calibri" w:eastAsia="Times New Roman" w:hAnsi="Calibri" w:cs="Times New Roman"/>
            <w:b/>
            <w:i w:val="0"/>
            <w:iCs w:val="0"/>
            <w:color w:val="auto"/>
            <w:sz w:val="22"/>
            <w:szCs w:val="20"/>
            <w:lang w:eastAsia="fr-FR"/>
          </w:rPr>
          <w:delInstrText xml:space="preserve"> REF _Ref533094789 \r \h </w:delInstrText>
        </w:r>
        <w:r w:rsidR="00922F73" w:rsidDel="000D5624">
          <w:rPr>
            <w:rStyle w:val="shorttext"/>
            <w:rFonts w:ascii="Calibri" w:eastAsia="Times New Roman" w:hAnsi="Calibri" w:cs="Times New Roman"/>
            <w:b/>
            <w:i w:val="0"/>
            <w:iCs w:val="0"/>
            <w:color w:val="auto"/>
            <w:sz w:val="22"/>
            <w:szCs w:val="20"/>
            <w:lang w:eastAsia="fr-FR"/>
          </w:rPr>
          <w:delInstrText xml:space="preserve"> \* MERGEFORMAT </w:delInstrText>
        </w:r>
        <w:r w:rsidR="00922F73" w:rsidRPr="00922F73" w:rsidDel="000D5624">
          <w:rPr>
            <w:rStyle w:val="shorttext"/>
            <w:b/>
            <w:i w:val="0"/>
            <w:iCs w:val="0"/>
          </w:rPr>
        </w:r>
        <w:r w:rsidR="00922F73" w:rsidRPr="00922F73" w:rsidDel="000D5624">
          <w:rPr>
            <w:rStyle w:val="shorttext"/>
            <w:b/>
            <w:i w:val="0"/>
            <w:iCs w:val="0"/>
          </w:rPr>
          <w:fldChar w:fldCharType="separate"/>
        </w:r>
      </w:del>
      <w:del w:id="1721" w:author="omar BENCHEKROUN" w:date="2019-01-03T15:58:00Z">
        <w:r w:rsidR="001C03C4" w:rsidDel="00DE0AA9">
          <w:rPr>
            <w:rStyle w:val="shorttext"/>
            <w:rFonts w:ascii="Calibri" w:eastAsia="Times New Roman" w:hAnsi="Calibri" w:cs="Times New Roman"/>
            <w:b/>
            <w:i w:val="0"/>
            <w:iCs w:val="0"/>
            <w:color w:val="auto"/>
            <w:sz w:val="22"/>
            <w:szCs w:val="20"/>
            <w:lang w:eastAsia="fr-FR"/>
          </w:rPr>
          <w:delText>[11]</w:delText>
        </w:r>
      </w:del>
      <w:del w:id="1722" w:author="omar BENCHEKROUN" w:date="2019-01-03T16:05:00Z">
        <w:r w:rsidR="00922F73" w:rsidRPr="00922F73" w:rsidDel="000D5624">
          <w:rPr>
            <w:rStyle w:val="shorttext"/>
            <w:b/>
            <w:i w:val="0"/>
            <w:iCs w:val="0"/>
          </w:rPr>
          <w:fldChar w:fldCharType="end"/>
        </w:r>
        <w:r w:rsidR="00922F73" w:rsidRPr="00922F73" w:rsidDel="000D5624">
          <w:rPr>
            <w:rStyle w:val="shorttext"/>
            <w:rFonts w:ascii="Calibri" w:eastAsia="Times New Roman" w:hAnsi="Calibri" w:cs="Times New Roman"/>
            <w:i w:val="0"/>
            <w:iCs w:val="0"/>
            <w:color w:val="auto"/>
            <w:sz w:val="22"/>
            <w:szCs w:val="20"/>
            <w:lang w:eastAsia="fr-FR"/>
          </w:rPr>
          <w:delText>)</w:delText>
        </w:r>
      </w:del>
    </w:p>
    <w:p w14:paraId="24AEA490" w14:textId="7B42F521" w:rsidR="0044278E" w:rsidDel="000D5624" w:rsidRDefault="0044278E" w:rsidP="00EA6876">
      <w:pPr>
        <w:spacing w:line="360" w:lineRule="auto"/>
        <w:ind w:firstLine="708"/>
        <w:rPr>
          <w:del w:id="1723" w:author="omar BENCHEKROUN" w:date="2019-01-03T16:05:00Z"/>
        </w:rPr>
      </w:pPr>
      <w:del w:id="1724" w:author="omar BENCHEKROUN" w:date="2019-01-03T16:05:00Z">
        <w:r w:rsidDel="000D5624">
          <w:delText>Suite à la distribution non-uniforme de la température, la déformation thermique non uniforme développe une flexion thermique et la dilatation thermique (</w:delText>
        </w:r>
        <w:r w:rsidRPr="00FC2D7F" w:rsidDel="000D5624">
          <w:rPr>
            <w:b/>
          </w:rPr>
          <w:fldChar w:fldCharType="begin"/>
        </w:r>
        <w:r w:rsidRPr="00FC2D7F" w:rsidDel="000D5624">
          <w:rPr>
            <w:b/>
          </w:rPr>
          <w:delInstrText xml:space="preserve"> REF _Ref523401813 \h  \* MERGEFORMAT </w:delInstrText>
        </w:r>
        <w:r w:rsidRPr="00FC2D7F" w:rsidDel="000D5624">
          <w:rPr>
            <w:b/>
          </w:rPr>
        </w:r>
        <w:r w:rsidRPr="00FC2D7F" w:rsidDel="000D5624">
          <w:rPr>
            <w:b/>
          </w:rPr>
          <w:fldChar w:fldCharType="separate"/>
        </w:r>
      </w:del>
      <w:del w:id="1725" w:author="omar BENCHEKROUN" w:date="2019-01-03T15:58:00Z">
        <w:r w:rsidR="001C03C4" w:rsidRPr="001C03C4" w:rsidDel="00DE0AA9">
          <w:rPr>
            <w:b/>
          </w:rPr>
          <w:delText>Figure 1.1</w:delText>
        </w:r>
        <w:r w:rsidR="001C03C4" w:rsidRPr="001C03C4" w:rsidDel="00DE0AA9">
          <w:rPr>
            <w:b/>
          </w:rPr>
          <w:noBreakHyphen/>
          <w:delText>9</w:delText>
        </w:r>
      </w:del>
      <w:del w:id="1726" w:author="omar BENCHEKROUN" w:date="2019-01-03T16:05:00Z">
        <w:r w:rsidRPr="00FC2D7F" w:rsidDel="000D5624">
          <w:rPr>
            <w:b/>
          </w:rPr>
          <w:fldChar w:fldCharType="end"/>
        </w:r>
        <w:r w:rsidR="00014644" w:rsidDel="000D5624">
          <w:delText>). Sous configuration d’une</w:delText>
        </w:r>
        <w:r w:rsidDel="000D5624">
          <w:delText xml:space="preserve"> masse </w:delText>
        </w:r>
        <w:r w:rsidR="00456909" w:rsidDel="000D5624">
          <w:delText>considérable</w:delText>
        </w:r>
        <w:r w:rsidDel="000D5624">
          <w:delText xml:space="preserve"> en porte-à-faux,</w:delText>
        </w:r>
        <w:r w:rsidRPr="003E2B5F" w:rsidDel="000D5624">
          <w:delText xml:space="preserve"> </w:delText>
        </w:r>
        <w:r w:rsidDel="000D5624">
          <w:delText xml:space="preserve">une source d’excitation pourrait être créée. Cette source d’excitation communément appelée le balourd thermique modifie l’amplitude et la phase de vibration qui </w:delText>
        </w:r>
        <w:r w:rsidR="005C5E5F" w:rsidDel="000D5624">
          <w:delText>sont</w:delText>
        </w:r>
        <w:r w:rsidDel="000D5624">
          <w:delText xml:space="preserve"> corrélée avec la différence de la </w:delText>
        </w:r>
        <w:r w:rsidR="008C60D6" w:rsidDel="000D5624">
          <w:delText>température</w:delText>
        </w:r>
        <m:oMath>
          <m:r>
            <w:rPr>
              <w:rFonts w:ascii="Cambria Math" w:hAnsi="Cambria Math"/>
            </w:rPr>
            <m:t xml:space="preserve"> </m:t>
          </m:r>
          <m:r>
            <m:rPr>
              <m:sty m:val="p"/>
            </m:rPr>
            <w:rPr>
              <w:rFonts w:ascii="Cambria Math" w:hAnsi="Cambria Math"/>
            </w:rPr>
            <m:t>Δ</m:t>
          </m:r>
          <m:r>
            <w:rPr>
              <w:rFonts w:ascii="Cambria Math" w:hAnsi="Cambria Math"/>
            </w:rPr>
            <m:t>T</m:t>
          </m:r>
        </m:oMath>
        <w:r w:rsidR="005C5E5F" w:rsidDel="000D5624">
          <w:delText xml:space="preserve"> et</w:delText>
        </w:r>
        <w:r w:rsidDel="000D5624">
          <w:delText xml:space="preserve"> </w:delText>
        </w:r>
        <w:r w:rsidR="005C5E5F" w:rsidDel="000D5624">
          <w:delText>l</w:delText>
        </w:r>
        <w:r w:rsidDel="000D5624">
          <w:delText xml:space="preserve">a phase du point chaud à la surface du rotor. Quand les conditions de fonctionnement sont favorables, l’instabilité de la vibration synchrone se déclenche. Le mécanisme </w:delText>
        </w:r>
        <w:r w:rsidR="00840CA3" w:rsidDel="000D5624">
          <w:delText>rétroactif</w:delText>
        </w:r>
        <w:r w:rsidDel="000D5624">
          <w:delText xml:space="preserve"> de l’effet Morton est synthétisé à la </w:delText>
        </w:r>
        <w:r w:rsidRPr="005114D7" w:rsidDel="000D5624">
          <w:rPr>
            <w:b/>
          </w:rPr>
          <w:fldChar w:fldCharType="begin"/>
        </w:r>
        <w:r w:rsidRPr="005114D7" w:rsidDel="000D5624">
          <w:rPr>
            <w:b/>
          </w:rPr>
          <w:delInstrText xml:space="preserve"> REF _Ref523407041 \h  \* MERGEFORMAT </w:delInstrText>
        </w:r>
        <w:r w:rsidRPr="005114D7" w:rsidDel="000D5624">
          <w:rPr>
            <w:b/>
          </w:rPr>
        </w:r>
        <w:r w:rsidRPr="005114D7" w:rsidDel="000D5624">
          <w:rPr>
            <w:b/>
          </w:rPr>
          <w:fldChar w:fldCharType="separate"/>
        </w:r>
      </w:del>
      <w:del w:id="1727" w:author="omar BENCHEKROUN" w:date="2019-01-03T15:58:00Z">
        <w:r w:rsidR="001C03C4" w:rsidRPr="001C03C4" w:rsidDel="00DE0AA9">
          <w:rPr>
            <w:b/>
          </w:rPr>
          <w:delText>Figure 1.1</w:delText>
        </w:r>
        <w:r w:rsidR="001C03C4" w:rsidRPr="001C03C4" w:rsidDel="00DE0AA9">
          <w:rPr>
            <w:b/>
          </w:rPr>
          <w:noBreakHyphen/>
          <w:delText>10</w:delText>
        </w:r>
      </w:del>
      <w:del w:id="1728" w:author="omar BENCHEKROUN" w:date="2019-01-03T16:05:00Z">
        <w:r w:rsidRPr="005114D7" w:rsidDel="000D5624">
          <w:rPr>
            <w:b/>
          </w:rPr>
          <w:fldChar w:fldCharType="end"/>
        </w:r>
        <w:r w:rsidRPr="00CB27DE" w:rsidDel="000D5624">
          <w:delText>.</w:delText>
        </w:r>
        <w:r w:rsidRPr="00916EA1" w:rsidDel="000D5624">
          <w:delText xml:space="preserve"> </w:delText>
        </w:r>
        <w:r w:rsidDel="000D5624">
          <w:delText>En autre, la dilatation thermique du rotor change également le jeu radial du palier, ce qui agit également sur le fonctionnement dynamique de machine.</w:delText>
        </w:r>
      </w:del>
    </w:p>
    <w:p w14:paraId="5AEBDC50" w14:textId="1A12A67B" w:rsidR="0044278E" w:rsidDel="000D5624" w:rsidRDefault="0044278E" w:rsidP="0044278E">
      <w:pPr>
        <w:keepNext/>
        <w:spacing w:line="360" w:lineRule="auto"/>
        <w:jc w:val="center"/>
        <w:rPr>
          <w:del w:id="1729" w:author="omar BENCHEKROUN" w:date="2019-01-03T16:05:00Z"/>
        </w:rPr>
      </w:pPr>
      <w:del w:id="1730" w:author="omar BENCHEKROUN" w:date="2019-01-03T16:05:00Z">
        <w:r w:rsidRPr="00FC2D7F" w:rsidDel="000D5624">
          <w:rPr>
            <w:noProof/>
          </w:rPr>
          <w:drawing>
            <wp:inline distT="0" distB="0" distL="0" distR="0" wp14:anchorId="0D6367D1" wp14:editId="39927A4B">
              <wp:extent cx="2745877" cy="1666240"/>
              <wp:effectExtent l="0" t="0" r="0" b="0"/>
              <wp:docPr id="477" name="Image 477"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del>
    </w:p>
    <w:p w14:paraId="256FC527" w14:textId="39685D47" w:rsidR="0044278E" w:rsidRPr="00FC2D7F" w:rsidDel="000D5624" w:rsidRDefault="0044278E" w:rsidP="0044278E">
      <w:pPr>
        <w:pStyle w:val="Lgende"/>
        <w:jc w:val="center"/>
        <w:rPr>
          <w:del w:id="1731" w:author="omar BENCHEKROUN" w:date="2019-01-03T16:05:00Z"/>
          <w:rStyle w:val="shorttext"/>
          <w:rFonts w:ascii="Calibri" w:eastAsia="Times New Roman" w:hAnsi="Calibri" w:cs="Times New Roman"/>
          <w:i w:val="0"/>
          <w:iCs w:val="0"/>
          <w:color w:val="auto"/>
          <w:sz w:val="22"/>
          <w:szCs w:val="20"/>
          <w:lang w:eastAsia="fr-FR"/>
        </w:rPr>
      </w:pPr>
      <w:bookmarkStart w:id="1732" w:name="_Ref523401813"/>
      <w:del w:id="1733" w:author="omar BENCHEKROUN" w:date="2019-01-03T16:05:00Z">
        <w:r w:rsidRPr="00FC2D7F" w:rsidDel="000D5624">
          <w:rPr>
            <w:rStyle w:val="shorttext"/>
            <w:rFonts w:ascii="Calibri" w:eastAsia="Times New Roman" w:hAnsi="Calibri" w:cs="Times New Roman"/>
            <w:i w:val="0"/>
            <w:iCs w:val="0"/>
            <w:color w:val="auto"/>
            <w:sz w:val="22"/>
            <w:szCs w:val="20"/>
            <w:lang w:eastAsia="fr-FR"/>
          </w:rPr>
          <w:delText xml:space="preserve">Figure </w:delText>
        </w:r>
        <w:r w:rsidR="00495F01" w:rsidDel="000D5624">
          <w:rPr>
            <w:rStyle w:val="shorttext"/>
            <w:i w:val="0"/>
            <w:iCs w:val="0"/>
          </w:rPr>
          <w:fldChar w:fldCharType="begin"/>
        </w:r>
        <w:r w:rsidR="00495F01" w:rsidDel="000D5624">
          <w:rPr>
            <w:rStyle w:val="shorttext"/>
            <w:rFonts w:ascii="Calibri" w:eastAsia="Times New Roman" w:hAnsi="Calibri" w:cs="Times New Roman"/>
            <w:i w:val="0"/>
            <w:iCs w:val="0"/>
            <w:color w:val="auto"/>
            <w:sz w:val="22"/>
            <w:szCs w:val="20"/>
            <w:lang w:eastAsia="fr-FR"/>
          </w:rPr>
          <w:delInstrText xml:space="preserve"> STYLEREF 2 \s </w:delInstrText>
        </w:r>
        <w:r w:rsidR="00495F01" w:rsidDel="000D5624">
          <w:rPr>
            <w:rStyle w:val="shorttext"/>
            <w:i w:val="0"/>
            <w:iCs w:val="0"/>
          </w:rPr>
          <w:fldChar w:fldCharType="separate"/>
        </w:r>
        <w:r w:rsidR="00DE0AA9" w:rsidDel="000D5624">
          <w:rPr>
            <w:rStyle w:val="shorttext"/>
            <w:rFonts w:ascii="Calibri" w:eastAsia="Times New Roman" w:hAnsi="Calibri" w:cs="Times New Roman"/>
            <w:i w:val="0"/>
            <w:iCs w:val="0"/>
            <w:noProof/>
            <w:color w:val="auto"/>
            <w:sz w:val="22"/>
            <w:szCs w:val="20"/>
            <w:lang w:eastAsia="fr-FR"/>
          </w:rPr>
          <w:delText>1.1</w:delText>
        </w:r>
        <w:r w:rsidR="00495F01" w:rsidDel="000D5624">
          <w:rPr>
            <w:rStyle w:val="shorttext"/>
            <w:i w:val="0"/>
            <w:iCs w:val="0"/>
          </w:rPr>
          <w:fldChar w:fldCharType="end"/>
        </w:r>
        <w:r w:rsidR="00495F01" w:rsidDel="000D5624">
          <w:rPr>
            <w:rStyle w:val="shorttext"/>
            <w:rFonts w:ascii="Calibri" w:eastAsia="Times New Roman" w:hAnsi="Calibri" w:cs="Times New Roman"/>
            <w:i w:val="0"/>
            <w:iCs w:val="0"/>
            <w:color w:val="auto"/>
            <w:sz w:val="22"/>
            <w:szCs w:val="20"/>
            <w:lang w:eastAsia="fr-FR"/>
          </w:rPr>
          <w:noBreakHyphen/>
        </w:r>
        <w:r w:rsidR="00495F01" w:rsidDel="000D5624">
          <w:rPr>
            <w:rStyle w:val="shorttext"/>
            <w:i w:val="0"/>
            <w:iCs w:val="0"/>
          </w:rPr>
          <w:fldChar w:fldCharType="begin"/>
        </w:r>
        <w:r w:rsidR="00495F01" w:rsidDel="000D5624">
          <w:rPr>
            <w:rStyle w:val="shorttext"/>
            <w:rFonts w:ascii="Calibri" w:eastAsia="Times New Roman" w:hAnsi="Calibri" w:cs="Times New Roman"/>
            <w:i w:val="0"/>
            <w:iCs w:val="0"/>
            <w:color w:val="auto"/>
            <w:sz w:val="22"/>
            <w:szCs w:val="20"/>
            <w:lang w:eastAsia="fr-FR"/>
          </w:rPr>
          <w:delInstrText xml:space="preserve"> SEQ Figure \* ARABIC \s 2 </w:delInstrText>
        </w:r>
        <w:r w:rsidR="00495F01" w:rsidDel="000D5624">
          <w:rPr>
            <w:rStyle w:val="shorttext"/>
            <w:i w:val="0"/>
            <w:iCs w:val="0"/>
          </w:rPr>
          <w:fldChar w:fldCharType="separate"/>
        </w:r>
        <w:r w:rsidR="00DE0AA9" w:rsidDel="000D5624">
          <w:rPr>
            <w:rStyle w:val="shorttext"/>
            <w:rFonts w:ascii="Calibri" w:eastAsia="Times New Roman" w:hAnsi="Calibri" w:cs="Times New Roman"/>
            <w:i w:val="0"/>
            <w:iCs w:val="0"/>
            <w:noProof/>
            <w:color w:val="auto"/>
            <w:sz w:val="22"/>
            <w:szCs w:val="20"/>
            <w:lang w:eastAsia="fr-FR"/>
          </w:rPr>
          <w:delText>9</w:delText>
        </w:r>
        <w:r w:rsidR="00495F01" w:rsidDel="000D5624">
          <w:rPr>
            <w:rStyle w:val="shorttext"/>
            <w:i w:val="0"/>
            <w:iCs w:val="0"/>
          </w:rPr>
          <w:fldChar w:fldCharType="end"/>
        </w:r>
        <w:bookmarkEnd w:id="1732"/>
        <w:r w:rsidRPr="00FC2D7F" w:rsidDel="000D5624">
          <w:rPr>
            <w:rStyle w:val="shorttext"/>
            <w:rFonts w:ascii="Calibri" w:eastAsia="Times New Roman" w:hAnsi="Calibri" w:cs="Times New Roman"/>
            <w:i w:val="0"/>
            <w:iCs w:val="0"/>
            <w:color w:val="auto"/>
            <w:sz w:val="22"/>
            <w:szCs w:val="20"/>
            <w:lang w:eastAsia="fr-FR"/>
          </w:rPr>
          <w:delText> : Rotor déformé thermiquement</w:delText>
        </w:r>
      </w:del>
    </w:p>
    <w:p w14:paraId="4BEB25B6" w14:textId="6F9F3FFF" w:rsidR="0044278E" w:rsidDel="000D5624" w:rsidRDefault="0044278E" w:rsidP="0044278E">
      <w:pPr>
        <w:keepNext/>
        <w:spacing w:line="360" w:lineRule="auto"/>
        <w:rPr>
          <w:del w:id="1734" w:author="omar BENCHEKROUN" w:date="2019-01-03T16:05:00Z"/>
        </w:rPr>
      </w:pPr>
      <w:del w:id="1735" w:author="omar BENCHEKROUN" w:date="2019-01-03T16:05:00Z">
        <w:r w:rsidRPr="003427F0" w:rsidDel="000D5624">
          <w:rPr>
            <w:noProof/>
          </w:rPr>
          <w:drawing>
            <wp:inline distT="0" distB="0" distL="0" distR="0" wp14:anchorId="436A6005" wp14:editId="62F27250">
              <wp:extent cx="5838297" cy="1613356"/>
              <wp:effectExtent l="0" t="0" r="0" b="635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del>
    </w:p>
    <w:p w14:paraId="71670CDA" w14:textId="506F77FB" w:rsidR="003E721A" w:rsidRPr="003E721A" w:rsidDel="000D5624" w:rsidRDefault="0044278E" w:rsidP="003E721A">
      <w:pPr>
        <w:pStyle w:val="Lgende"/>
        <w:jc w:val="center"/>
        <w:rPr>
          <w:del w:id="1736" w:author="omar BENCHEKROUN" w:date="2019-01-03T16:05:00Z"/>
          <w:rFonts w:ascii="Calibri" w:eastAsia="Times New Roman" w:hAnsi="Calibri" w:cs="Times New Roman"/>
          <w:i w:val="0"/>
          <w:iCs w:val="0"/>
          <w:color w:val="auto"/>
          <w:sz w:val="22"/>
          <w:szCs w:val="20"/>
          <w:lang w:eastAsia="fr-FR"/>
        </w:rPr>
      </w:pPr>
      <w:bookmarkStart w:id="1737" w:name="_Ref523407041"/>
      <w:del w:id="1738" w:author="omar BENCHEKROUN" w:date="2019-01-03T16:05:00Z">
        <w:r w:rsidRPr="00D374A1" w:rsidDel="000D5624">
          <w:rPr>
            <w:rStyle w:val="shorttext"/>
            <w:rFonts w:ascii="Calibri" w:eastAsia="Times New Roman" w:hAnsi="Calibri" w:cs="Times New Roman"/>
            <w:i w:val="0"/>
            <w:iCs w:val="0"/>
            <w:color w:val="auto"/>
            <w:sz w:val="22"/>
            <w:szCs w:val="20"/>
            <w:lang w:eastAsia="fr-FR"/>
          </w:rPr>
          <w:delText xml:space="preserve">Figure </w:delText>
        </w:r>
        <w:r w:rsidR="00495F01" w:rsidDel="000D5624">
          <w:rPr>
            <w:rStyle w:val="shorttext"/>
            <w:i w:val="0"/>
            <w:iCs w:val="0"/>
          </w:rPr>
          <w:fldChar w:fldCharType="begin"/>
        </w:r>
        <w:r w:rsidR="00495F01" w:rsidDel="000D5624">
          <w:rPr>
            <w:rStyle w:val="shorttext"/>
            <w:rFonts w:ascii="Calibri" w:eastAsia="Times New Roman" w:hAnsi="Calibri" w:cs="Times New Roman"/>
            <w:i w:val="0"/>
            <w:iCs w:val="0"/>
            <w:color w:val="auto"/>
            <w:sz w:val="22"/>
            <w:szCs w:val="20"/>
            <w:lang w:eastAsia="fr-FR"/>
          </w:rPr>
          <w:delInstrText xml:space="preserve"> STYLEREF 2 \s </w:delInstrText>
        </w:r>
        <w:r w:rsidR="00495F01" w:rsidDel="000D5624">
          <w:rPr>
            <w:rStyle w:val="shorttext"/>
            <w:i w:val="0"/>
            <w:iCs w:val="0"/>
          </w:rPr>
          <w:fldChar w:fldCharType="separate"/>
        </w:r>
        <w:r w:rsidR="00DE0AA9" w:rsidDel="000D5624">
          <w:rPr>
            <w:rStyle w:val="shorttext"/>
            <w:rFonts w:ascii="Calibri" w:eastAsia="Times New Roman" w:hAnsi="Calibri" w:cs="Times New Roman"/>
            <w:i w:val="0"/>
            <w:iCs w:val="0"/>
            <w:noProof/>
            <w:color w:val="auto"/>
            <w:sz w:val="22"/>
            <w:szCs w:val="20"/>
            <w:lang w:eastAsia="fr-FR"/>
          </w:rPr>
          <w:delText>1.1</w:delText>
        </w:r>
        <w:r w:rsidR="00495F01" w:rsidDel="000D5624">
          <w:rPr>
            <w:rStyle w:val="shorttext"/>
            <w:i w:val="0"/>
            <w:iCs w:val="0"/>
          </w:rPr>
          <w:fldChar w:fldCharType="end"/>
        </w:r>
        <w:r w:rsidR="00495F01" w:rsidDel="000D5624">
          <w:rPr>
            <w:rStyle w:val="shorttext"/>
            <w:rFonts w:ascii="Calibri" w:eastAsia="Times New Roman" w:hAnsi="Calibri" w:cs="Times New Roman"/>
            <w:i w:val="0"/>
            <w:iCs w:val="0"/>
            <w:color w:val="auto"/>
            <w:sz w:val="22"/>
            <w:szCs w:val="20"/>
            <w:lang w:eastAsia="fr-FR"/>
          </w:rPr>
          <w:noBreakHyphen/>
        </w:r>
        <w:r w:rsidR="00495F01" w:rsidDel="000D5624">
          <w:rPr>
            <w:rStyle w:val="shorttext"/>
            <w:i w:val="0"/>
            <w:iCs w:val="0"/>
          </w:rPr>
          <w:fldChar w:fldCharType="begin"/>
        </w:r>
        <w:r w:rsidR="00495F01" w:rsidDel="000D5624">
          <w:rPr>
            <w:rStyle w:val="shorttext"/>
            <w:rFonts w:ascii="Calibri" w:eastAsia="Times New Roman" w:hAnsi="Calibri" w:cs="Times New Roman"/>
            <w:i w:val="0"/>
            <w:iCs w:val="0"/>
            <w:color w:val="auto"/>
            <w:sz w:val="22"/>
            <w:szCs w:val="20"/>
            <w:lang w:eastAsia="fr-FR"/>
          </w:rPr>
          <w:delInstrText xml:space="preserve"> SEQ Figure \* ARABIC \s 2 </w:delInstrText>
        </w:r>
        <w:r w:rsidR="00495F01" w:rsidDel="000D5624">
          <w:rPr>
            <w:rStyle w:val="shorttext"/>
            <w:i w:val="0"/>
            <w:iCs w:val="0"/>
          </w:rPr>
          <w:fldChar w:fldCharType="separate"/>
        </w:r>
        <w:r w:rsidR="00DE0AA9" w:rsidDel="000D5624">
          <w:rPr>
            <w:rStyle w:val="shorttext"/>
            <w:rFonts w:ascii="Calibri" w:eastAsia="Times New Roman" w:hAnsi="Calibri" w:cs="Times New Roman"/>
            <w:i w:val="0"/>
            <w:iCs w:val="0"/>
            <w:noProof/>
            <w:color w:val="auto"/>
            <w:sz w:val="22"/>
            <w:szCs w:val="20"/>
            <w:lang w:eastAsia="fr-FR"/>
          </w:rPr>
          <w:delText>10</w:delText>
        </w:r>
        <w:r w:rsidR="00495F01" w:rsidDel="000D5624">
          <w:rPr>
            <w:rStyle w:val="shorttext"/>
            <w:i w:val="0"/>
            <w:iCs w:val="0"/>
          </w:rPr>
          <w:fldChar w:fldCharType="end"/>
        </w:r>
        <w:bookmarkEnd w:id="1737"/>
        <w:r w:rsidRPr="00D374A1" w:rsidDel="000D5624">
          <w:rPr>
            <w:rStyle w:val="shorttext"/>
            <w:rFonts w:ascii="Calibri" w:eastAsia="Times New Roman" w:hAnsi="Calibri" w:cs="Times New Roman"/>
            <w:i w:val="0"/>
            <w:iCs w:val="0"/>
            <w:color w:val="auto"/>
            <w:sz w:val="22"/>
            <w:szCs w:val="20"/>
            <w:lang w:eastAsia="fr-FR"/>
          </w:rPr>
          <w:delText xml:space="preserve"> : Diagramme </w:delText>
        </w:r>
        <w:r w:rsidR="00840CA3" w:rsidDel="000D5624">
          <w:rPr>
            <w:rStyle w:val="shorttext"/>
            <w:rFonts w:ascii="Calibri" w:eastAsia="Times New Roman" w:hAnsi="Calibri" w:cs="Times New Roman"/>
            <w:i w:val="0"/>
            <w:iCs w:val="0"/>
            <w:color w:val="auto"/>
            <w:sz w:val="22"/>
            <w:szCs w:val="20"/>
            <w:lang w:eastAsia="fr-FR"/>
          </w:rPr>
          <w:delText xml:space="preserve">du mécanise </w:delText>
        </w:r>
        <w:r w:rsidRPr="00D374A1" w:rsidDel="000D5624">
          <w:rPr>
            <w:rStyle w:val="shorttext"/>
            <w:rFonts w:ascii="Calibri" w:eastAsia="Times New Roman" w:hAnsi="Calibri" w:cs="Times New Roman"/>
            <w:i w:val="0"/>
            <w:iCs w:val="0"/>
            <w:color w:val="auto"/>
            <w:sz w:val="22"/>
            <w:szCs w:val="20"/>
            <w:lang w:eastAsia="fr-FR"/>
          </w:rPr>
          <w:delText>de l’effet Morton</w:delText>
        </w:r>
      </w:del>
    </w:p>
    <w:p w14:paraId="3CF6E832" w14:textId="448A837C" w:rsidR="0044278E" w:rsidDel="000D5624" w:rsidRDefault="0044278E" w:rsidP="007F5E26">
      <w:pPr>
        <w:spacing w:line="360" w:lineRule="auto"/>
        <w:ind w:firstLine="708"/>
        <w:rPr>
          <w:del w:id="1739" w:author="omar BENCHEKROUN" w:date="2019-01-03T16:05:00Z"/>
        </w:rPr>
      </w:pPr>
      <w:del w:id="1740" w:author="omar BENCHEKROUN" w:date="2019-01-03T16:05:00Z">
        <w:r w:rsidDel="000D5624">
          <w:delText xml:space="preserve">En réalité, l’effet Morton existe sur toutes les machines tournantes supportées par les paliers hydrodynamiques du fait qu’aucune machine n’est parfaitement équilibrée et le balourd est reconnu comme l’origine de la vibration synchrone. Par la </w:delText>
        </w:r>
        <w:r w:rsidRPr="002572DD" w:rsidDel="000D5624">
          <w:delText xml:space="preserve">nature inhérente </w:delText>
        </w:r>
        <w:r w:rsidDel="000D5624">
          <w:delText xml:space="preserve">de la vibration </w:delText>
        </w:r>
        <w:r w:rsidRPr="002572DD" w:rsidDel="000D5624">
          <w:delText>synchrone, l</w:delText>
        </w:r>
        <w:r w:rsidDel="000D5624">
          <w:delText>’échauffement non-homogène fait l’effet Morton un phénomène ubiquitaire. La plupart de machine</w:delText>
        </w:r>
        <w:r w:rsidR="0002241C" w:rsidDel="000D5624">
          <w:delText>s</w:delText>
        </w:r>
        <w:r w:rsidDel="000D5624">
          <w:delText xml:space="preserve"> ne </w:delText>
        </w:r>
        <w:r w:rsidR="0002241C" w:rsidDel="000D5624">
          <w:delText>sont</w:delText>
        </w:r>
        <w:r w:rsidDel="000D5624">
          <w:delText xml:space="preserve"> pas endommag</w:delText>
        </w:r>
        <w:r w:rsidR="0002241C" w:rsidDel="000D5624">
          <w:delText>é</w:delText>
        </w:r>
        <w:r w:rsidR="00E708BE" w:rsidDel="000D5624">
          <w:delText>s</w:delText>
        </w:r>
        <w:r w:rsidDel="000D5624">
          <w:delText xml:space="preserve"> </w:delText>
        </w:r>
        <w:r w:rsidR="0002241C" w:rsidDel="000D5624">
          <w:delText>quand le phénomène est stable</w:delText>
        </w:r>
        <w:r w:rsidDel="000D5624">
          <w:delText>, nommé l’effet Morton stable. Cependant, sous certaines conditions, l’instabilité pourrait être produite. Dans ce cas-là, le phénomène est une instabilité de la vibration synchrone dénommée l’effet Morton instable. Il est nuisible à la machine et devrait être prévenu et évité pendant le fonctionnement normal de la machine.</w:delText>
        </w:r>
      </w:del>
    </w:p>
    <w:p w14:paraId="67369B5B" w14:textId="5F19B467" w:rsidR="0044278E" w:rsidRDefault="0044278E" w:rsidP="00523E9E">
      <w:pPr>
        <w:pStyle w:val="Titre2"/>
        <w:ind w:left="709"/>
      </w:pPr>
      <w:bookmarkStart w:id="1741" w:name="_Toc534294728"/>
      <w:r>
        <w:t>Etudes</w:t>
      </w:r>
      <w:r w:rsidRPr="00DE7318">
        <w:t xml:space="preserve"> </w:t>
      </w:r>
      <w:r>
        <w:t>expérimentales</w:t>
      </w:r>
      <w:bookmarkEnd w:id="1741"/>
      <w:ins w:id="1742" w:author="omar BENCHEKROUN" w:date="2019-01-03T17:58:00Z">
        <w:r w:rsidR="00D72AC9">
          <w:t xml:space="preserve"> et cas industriels</w:t>
        </w:r>
      </w:ins>
    </w:p>
    <w:p w14:paraId="23191538" w14:textId="77777777" w:rsidR="00B047AB" w:rsidRPr="00B047AB" w:rsidRDefault="00B047AB" w:rsidP="00B047AB"/>
    <w:p w14:paraId="34F2E00E" w14:textId="349C616E" w:rsidR="0044278E" w:rsidDel="00FE72D9" w:rsidRDefault="0044278E" w:rsidP="007F5E26">
      <w:pPr>
        <w:spacing w:line="360" w:lineRule="auto"/>
        <w:ind w:firstLine="708"/>
        <w:rPr>
          <w:del w:id="1743" w:author="omar BENCHEKROUN" w:date="2019-01-03T18:12:00Z"/>
        </w:rPr>
      </w:pPr>
      <w:del w:id="1744" w:author="omar BENCHEKROUN" w:date="2019-01-03T17:41:00Z">
        <w:r w:rsidDel="006C2807">
          <w:delText xml:space="preserve">Comme mentionné précédemment, le fait que l’instabilité de l’effet Morton ne surgit qu’après un certain temps de fonctionnement sur la machine, le diagnostic de cette instabilité est comme « chasser un fantôme » et assez compliqué. </w:delText>
        </w:r>
      </w:del>
      <w:del w:id="1745" w:author="omar BENCHEKROUN" w:date="2019-01-03T18:12:00Z">
        <w:r w:rsidDel="00FE72D9">
          <w:delText xml:space="preserve">En 2008, </w:delText>
        </w:r>
        <w:r w:rsidRPr="009B7754" w:rsidDel="00FE72D9">
          <w:rPr>
            <w:rFonts w:asciiTheme="minorHAnsi" w:hAnsiTheme="minorHAnsi"/>
          </w:rPr>
          <w:delText xml:space="preserve">de Jongh </w:delText>
        </w:r>
        <w:r w:rsidR="00B047AB" w:rsidRPr="00B047AB" w:rsidDel="00FE72D9">
          <w:rPr>
            <w:rFonts w:asciiTheme="minorHAnsi" w:hAnsiTheme="minorHAnsi"/>
            <w:b/>
            <w:lang w:val="en-US"/>
          </w:rPr>
          <w:fldChar w:fldCharType="begin"/>
        </w:r>
        <w:r w:rsidR="00B047AB" w:rsidRPr="00B047AB" w:rsidDel="00FE72D9">
          <w:rPr>
            <w:rFonts w:asciiTheme="minorHAnsi" w:hAnsiTheme="minorHAnsi"/>
            <w:b/>
          </w:rPr>
          <w:delInstrText xml:space="preserve"> REF _Ref533094789 \r \h  \* MERGEFORMAT </w:delInstrText>
        </w:r>
        <w:r w:rsidR="00B047AB" w:rsidRPr="00B047AB" w:rsidDel="00FE72D9">
          <w:rPr>
            <w:rFonts w:asciiTheme="minorHAnsi" w:hAnsiTheme="minorHAnsi"/>
            <w:b/>
            <w:lang w:val="en-US"/>
          </w:rPr>
        </w:r>
        <w:r w:rsidR="00B047AB" w:rsidRPr="00B047AB" w:rsidDel="00FE72D9">
          <w:rPr>
            <w:rFonts w:asciiTheme="minorHAnsi" w:hAnsiTheme="minorHAnsi"/>
            <w:b/>
            <w:lang w:val="en-US"/>
          </w:rPr>
          <w:fldChar w:fldCharType="separate"/>
        </w:r>
      </w:del>
      <w:del w:id="1746" w:author="omar BENCHEKROUN" w:date="2019-01-03T15:58:00Z">
        <w:r w:rsidR="001C03C4" w:rsidDel="00DE0AA9">
          <w:rPr>
            <w:rFonts w:asciiTheme="minorHAnsi" w:hAnsiTheme="minorHAnsi"/>
            <w:b/>
          </w:rPr>
          <w:delText>[11]</w:delText>
        </w:r>
      </w:del>
      <w:del w:id="1747" w:author="omar BENCHEKROUN" w:date="2019-01-03T18:12:00Z">
        <w:r w:rsidR="00B047AB" w:rsidRPr="00B047AB" w:rsidDel="00FE72D9">
          <w:rPr>
            <w:rFonts w:asciiTheme="minorHAnsi" w:hAnsiTheme="minorHAnsi"/>
            <w:b/>
            <w:lang w:val="en-US"/>
          </w:rPr>
          <w:fldChar w:fldCharType="end"/>
        </w:r>
        <w:r w:rsidRPr="009B7754" w:rsidDel="00FE72D9">
          <w:rPr>
            <w:rFonts w:asciiTheme="minorHAnsi" w:hAnsiTheme="minorHAnsi"/>
          </w:rPr>
          <w:delText xml:space="preserve"> a publié un article de review qui récapitul</w:delText>
        </w:r>
        <w:r w:rsidDel="00FE72D9">
          <w:rPr>
            <w:rFonts w:asciiTheme="minorHAnsi" w:hAnsiTheme="minorHAnsi"/>
          </w:rPr>
          <w:delText>ait les premières recherches sur cette instabilité de la vibration synchrone. Il a introduit l’effet Morton comme un phénomène mal maitrisé et a fourni des explications qualitatives, des cas test et ses solutions empirique</w:delText>
        </w:r>
        <w:r w:rsidR="00881A20" w:rsidDel="00FE72D9">
          <w:rPr>
            <w:rFonts w:asciiTheme="minorHAnsi" w:hAnsiTheme="minorHAnsi"/>
          </w:rPr>
          <w:delText>s</w:delText>
        </w:r>
        <w:r w:rsidDel="00FE72D9">
          <w:rPr>
            <w:rFonts w:asciiTheme="minorHAnsi" w:hAnsiTheme="minorHAnsi"/>
          </w:rPr>
          <w:delText xml:space="preserve"> </w:delText>
        </w:r>
        <w:r w:rsidR="00881A20" w:rsidDel="00FE72D9">
          <w:rPr>
            <w:rFonts w:asciiTheme="minorHAnsi" w:hAnsiTheme="minorHAnsi"/>
          </w:rPr>
          <w:delText>destinées aux</w:delText>
        </w:r>
        <w:r w:rsidDel="00FE72D9">
          <w:rPr>
            <w:rFonts w:asciiTheme="minorHAnsi" w:hAnsiTheme="minorHAnsi"/>
          </w:rPr>
          <w:delText xml:space="preserve"> industriel</w:delText>
        </w:r>
        <w:r w:rsidR="00881A20" w:rsidDel="00FE72D9">
          <w:rPr>
            <w:rFonts w:asciiTheme="minorHAnsi" w:hAnsiTheme="minorHAnsi"/>
          </w:rPr>
          <w:delText>s</w:delText>
        </w:r>
        <w:r w:rsidDel="00FE72D9">
          <w:rPr>
            <w:rFonts w:asciiTheme="minorHAnsi" w:hAnsiTheme="minorHAnsi"/>
          </w:rPr>
          <w:delText xml:space="preserve">. </w:delText>
        </w:r>
      </w:del>
      <w:del w:id="1748" w:author="omar BENCHEKROUN" w:date="2019-01-03T17:41:00Z">
        <w:r w:rsidDel="006C2807">
          <w:delText>Face au défi du développement de turbomachines de nos jours, cette instabilité apporte de plus en plus d’attention depuis la fin du 20</w:delText>
        </w:r>
        <w:r w:rsidRPr="009F1BC4" w:rsidDel="006C2807">
          <w:rPr>
            <w:vertAlign w:val="superscript"/>
          </w:rPr>
          <w:delText>ième</w:delText>
        </w:r>
        <w:r w:rsidDel="006C2807">
          <w:delText xml:space="preserve"> siècle. </w:delText>
        </w:r>
      </w:del>
    </w:p>
    <w:p w14:paraId="47AA642B" w14:textId="680ED962" w:rsidR="006C2807" w:rsidRDefault="0044278E" w:rsidP="007F5E26">
      <w:pPr>
        <w:spacing w:line="360" w:lineRule="auto"/>
        <w:ind w:firstLine="708"/>
        <w:rPr>
          <w:ins w:id="1749" w:author="omar BENCHEKROUN" w:date="2019-01-03T17:42:00Z"/>
        </w:rPr>
      </w:pPr>
      <w:moveFromRangeStart w:id="1750" w:author="omar BENCHEKROUN" w:date="2019-01-03T17:42:00Z" w:name="move534300670"/>
      <w:moveFrom w:id="1751" w:author="omar BENCHEKROUN" w:date="2019-01-03T17:42:00Z">
        <w:r w:rsidDel="006C2807">
          <w:rPr>
            <w:lang w:eastAsia="zh-CN"/>
          </w:rPr>
          <w:t xml:space="preserve">Les premiers travaux de recherches à propos de l’effet Morton ont conclu que la température non uniforme au rotor dans la direction circonférentielle joue un rôle important. </w:t>
        </w:r>
      </w:moveFrom>
      <w:moveFromRangeEnd w:id="1750"/>
      <w:r w:rsidRPr="00715421">
        <w:rPr>
          <w:lang w:eastAsia="zh-CN"/>
        </w:rPr>
        <w:t>En 1975,</w:t>
      </w:r>
      <w:r>
        <w:rPr>
          <w:lang w:eastAsia="zh-CN"/>
        </w:rPr>
        <w:t xml:space="preserve"> </w:t>
      </w:r>
      <w:r w:rsidRPr="00A22718">
        <w:t>Morton</w:t>
      </w:r>
      <w:r>
        <w:t xml:space="preserve"> </w:t>
      </w:r>
      <w:r w:rsidR="00715421" w:rsidRPr="00715421">
        <w:rPr>
          <w:b/>
        </w:rPr>
        <w:fldChar w:fldCharType="begin"/>
      </w:r>
      <w:r w:rsidR="00715421" w:rsidRPr="00715421">
        <w:rPr>
          <w:b/>
        </w:rPr>
        <w:instrText xml:space="preserve"> REF _Ref533090097 \r \h  \* MERGEFORMAT </w:instrText>
      </w:r>
      <w:r w:rsidR="00715421" w:rsidRPr="00715421">
        <w:rPr>
          <w:b/>
        </w:rPr>
      </w:r>
      <w:r w:rsidR="00715421" w:rsidRPr="00715421">
        <w:rPr>
          <w:b/>
        </w:rPr>
        <w:fldChar w:fldCharType="separate"/>
      </w:r>
      <w:r w:rsidR="00DE0AA9">
        <w:rPr>
          <w:b/>
        </w:rPr>
        <w:t>[1]</w:t>
      </w:r>
      <w:r w:rsidR="00715421" w:rsidRPr="00715421">
        <w:rPr>
          <w:b/>
        </w:rPr>
        <w:fldChar w:fldCharType="end"/>
      </w:r>
      <w:r w:rsidRPr="00A22718">
        <w:t xml:space="preserve"> a construit un banc d’essai</w:t>
      </w:r>
      <w:r w:rsidR="003240A0">
        <w:t xml:space="preserve"> équipé d’un disque </w:t>
      </w:r>
      <w:r>
        <w:t>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ins w:id="1752" w:author="omar BENCHEKROUN" w:date="2019-01-03T17:42:00Z">
        <w:r w:rsidR="006C2807" w:rsidRPr="006C2807">
          <w:rPr>
            <w:lang w:eastAsia="zh-CN"/>
          </w:rPr>
          <w:t xml:space="preserve"> </w:t>
        </w:r>
      </w:ins>
      <w:moveToRangeStart w:id="1753" w:author="omar BENCHEKROUN" w:date="2019-01-03T17:42:00Z" w:name="move534300670"/>
      <w:moveTo w:id="1754" w:author="omar BENCHEKROUN" w:date="2019-01-03T17:42:00Z">
        <w:del w:id="1755" w:author="omar BENCHEKROUN" w:date="2019-01-03T17:42:00Z">
          <w:r w:rsidR="006C2807" w:rsidDel="006C2807">
            <w:rPr>
              <w:lang w:eastAsia="zh-CN"/>
            </w:rPr>
            <w:delText>Les premiers travaux de recherches à propos de l’effet Morton ont conclu que la température non uniforme au rotor dans la direction circonférentielle joue un rôle important.</w:delText>
          </w:r>
        </w:del>
      </w:moveTo>
      <w:moveToRangeEnd w:id="1753"/>
    </w:p>
    <w:p w14:paraId="648A4570" w14:textId="140B36B0" w:rsidR="0044278E" w:rsidRDefault="0044278E" w:rsidP="007F5E26">
      <w:pPr>
        <w:spacing w:line="360" w:lineRule="auto"/>
        <w:ind w:firstLine="708"/>
        <w:rPr>
          <w:ins w:id="1756" w:author="omar BENCHEKROUN" w:date="2019-01-03T18:12:00Z"/>
        </w:rPr>
      </w:pPr>
      <w:del w:id="1757" w:author="omar BENCHEKROUN" w:date="2019-01-03T17:42:00Z">
        <w:r w:rsidRPr="00A22718" w:rsidDel="006C2807">
          <w:delText xml:space="preserve"> </w:delText>
        </w:r>
      </w:del>
      <w:r w:rsidRPr="005142B2">
        <w:t>En 1978</w:t>
      </w:r>
      <w:r>
        <w:rPr>
          <w:b/>
        </w:rPr>
        <w:t xml:space="preserve">, </w:t>
      </w:r>
      <w:r w:rsidRPr="00E81C93">
        <w:t>Hesseborn</w:t>
      </w:r>
      <w:r w:rsidR="003240A0">
        <w:t xml:space="preserve"> </w:t>
      </w:r>
      <w:r w:rsidR="003240A0" w:rsidRPr="003240A0">
        <w:rPr>
          <w:b/>
        </w:rPr>
        <w:fldChar w:fldCharType="begin"/>
      </w:r>
      <w:r w:rsidR="003240A0" w:rsidRPr="003240A0">
        <w:rPr>
          <w:b/>
        </w:rPr>
        <w:instrText xml:space="preserve"> REF _Ref533090111 \r \h  \* MERGEFORMAT </w:instrText>
      </w:r>
      <w:r w:rsidR="003240A0" w:rsidRPr="003240A0">
        <w:rPr>
          <w:b/>
        </w:rPr>
      </w:r>
      <w:r w:rsidR="003240A0" w:rsidRPr="003240A0">
        <w:rPr>
          <w:b/>
        </w:rPr>
        <w:fldChar w:fldCharType="separate"/>
      </w:r>
      <w:ins w:id="1758" w:author="omar BENCHEKROUN" w:date="2019-01-03T16:02:00Z">
        <w:r w:rsidR="00DE0AA9">
          <w:rPr>
            <w:b/>
          </w:rPr>
          <w:t>[1]</w:t>
        </w:r>
      </w:ins>
      <w:del w:id="1759" w:author="omar BENCHEKROUN" w:date="2019-01-03T15:58:00Z">
        <w:r w:rsidR="001C03C4" w:rsidDel="00DE0AA9">
          <w:rPr>
            <w:b/>
          </w:rPr>
          <w:delText>[2]</w:delText>
        </w:r>
      </w:del>
      <w:r w:rsidR="003240A0" w:rsidRPr="003240A0">
        <w:rPr>
          <w:b/>
        </w:rPr>
        <w:fldChar w:fldCharType="end"/>
      </w:r>
      <w:r w:rsidRPr="00E81C93">
        <w:t xml:space="preserve"> a continué à investiguer cette différence de la température </w:t>
      </w:r>
      <w:r>
        <w:t>et a découvert expérimentalement qu</w:t>
      </w:r>
      <w:ins w:id="1760" w:author="omar BENCHEKROUN" w:date="2019-01-03T17:43:00Z">
        <w:r w:rsidR="006C2807">
          <w:t>’</w:t>
        </w:r>
      </w:ins>
      <w:r>
        <w:t>e</w:t>
      </w:r>
      <w:ins w:id="1761" w:author="omar BENCHEKROUN" w:date="2019-01-03T17:43:00Z">
        <w:r w:rsidR="006C2807">
          <w:t>lle</w:t>
        </w:r>
      </w:ins>
      <w:r>
        <w:t xml:space="preserve"> </w:t>
      </w:r>
      <w:del w:id="1762" w:author="omar BENCHEKROUN" w:date="2019-01-03T17:43:00Z">
        <w:r w:rsidDel="006C2807">
          <w:delText xml:space="preserve">cette différence de température </w:delText>
        </w:r>
      </w:del>
      <w:r>
        <w:t>pouvait augmenter le niveau de vibration sous certaines conditions.</w:t>
      </w:r>
      <w:r w:rsidR="00D45CEB">
        <w:t xml:space="preserve"> </w:t>
      </w:r>
    </w:p>
    <w:p w14:paraId="0D3DCC51" w14:textId="77777777" w:rsidR="00FE72D9" w:rsidRDefault="00FE72D9" w:rsidP="007F5E26">
      <w:pPr>
        <w:spacing w:line="360" w:lineRule="auto"/>
        <w:ind w:firstLine="708"/>
      </w:pPr>
    </w:p>
    <w:p w14:paraId="2796B70D" w14:textId="518997EF" w:rsidR="0044278E" w:rsidRDefault="0044278E" w:rsidP="007F5E26">
      <w:pPr>
        <w:spacing w:line="360" w:lineRule="auto"/>
        <w:ind w:firstLine="708"/>
      </w:pPr>
      <w:r w:rsidRPr="00B90B39">
        <w:t>En 1994,</w:t>
      </w:r>
      <w:r w:rsidRPr="00A22718">
        <w:t xml:space="preserve"> De Jongh et Morton </w:t>
      </w:r>
      <w:r w:rsidR="00224AD5" w:rsidRPr="00224AD5">
        <w:rPr>
          <w:b/>
        </w:rPr>
        <w:fldChar w:fldCharType="begin"/>
      </w:r>
      <w:r w:rsidR="00224AD5" w:rsidRPr="00224AD5">
        <w:rPr>
          <w:b/>
        </w:rPr>
        <w:instrText xml:space="preserve"> REF _Ref533096085 \r \h  \* MERGEFORMAT </w:instrText>
      </w:r>
      <w:r w:rsidR="00224AD5" w:rsidRPr="00224AD5">
        <w:rPr>
          <w:b/>
        </w:rPr>
      </w:r>
      <w:r w:rsidR="00224AD5" w:rsidRPr="00224AD5">
        <w:rPr>
          <w:b/>
        </w:rPr>
        <w:fldChar w:fldCharType="separate"/>
      </w:r>
      <w:ins w:id="1763" w:author="omar BENCHEKROUN" w:date="2019-01-03T16:02:00Z">
        <w:r w:rsidR="00DE0AA9">
          <w:rPr>
            <w:b/>
          </w:rPr>
          <w:t>[9]</w:t>
        </w:r>
      </w:ins>
      <w:del w:id="1764" w:author="omar BENCHEKROUN" w:date="2019-01-03T15:58:00Z">
        <w:r w:rsidR="001C03C4" w:rsidDel="00DE0AA9">
          <w:rPr>
            <w:b/>
          </w:rPr>
          <w:delText>[12]</w:delText>
        </w:r>
      </w:del>
      <w:r w:rsidR="00224AD5" w:rsidRPr="00224AD5">
        <w:rPr>
          <w:b/>
        </w:rPr>
        <w:fldChar w:fldCharType="end"/>
      </w:r>
      <w:r w:rsidRPr="00A22718">
        <w:t xml:space="preserve"> ont étudié le problème d’une vibration </w:t>
      </w:r>
      <w:r>
        <w:t>spirale</w:t>
      </w:r>
      <w:r w:rsidRPr="00A22718">
        <w:t xml:space="preserve"> dans</w:t>
      </w:r>
      <w:r>
        <w:t xml:space="preserve"> un compresseur centrifuge</w:t>
      </w:r>
      <w:del w:id="1765" w:author="omar BENCHEKROUN" w:date="2019-01-03T17:44:00Z">
        <w:r w:rsidDel="006C2807">
          <w:delText xml:space="preserve"> utilisé</w:delText>
        </w:r>
        <w:r w:rsidRPr="00A22718" w:rsidDel="006C2807">
          <w:delText xml:space="preserve"> </w:delText>
        </w:r>
        <w:r w:rsidDel="006C2807">
          <w:delText>dans l’exploitation du</w:delText>
        </w:r>
        <w:r w:rsidRPr="00A22718" w:rsidDel="006C2807">
          <w:delText xml:space="preserve"> gaz offshore</w:delText>
        </w:r>
      </w:del>
      <w:r w:rsidRPr="00A22718">
        <w:t xml:space="preserve">. </w:t>
      </w:r>
      <w:ins w:id="1766" w:author="omar BENCHEKROUN" w:date="2019-01-03T17:43:00Z">
        <w:r w:rsidR="006C2807">
          <w:t>Le</w:t>
        </w:r>
      </w:ins>
      <w:del w:id="1767" w:author="omar BENCHEKROUN" w:date="2019-01-03T17:43:00Z">
        <w:r w:rsidRPr="00A22718" w:rsidDel="006C2807">
          <w:delText>Ce</w:delText>
        </w:r>
      </w:del>
      <w:r w:rsidRPr="00A22718">
        <w:t xml:space="preserve"> </w:t>
      </w:r>
      <w:del w:id="1768" w:author="omar BENCHEKROUN" w:date="2019-01-03T17:43:00Z">
        <w:r w:rsidRPr="00A22718" w:rsidDel="006C2807">
          <w:delText xml:space="preserve">compresseur </w:delText>
        </w:r>
      </w:del>
      <w:ins w:id="1769" w:author="omar BENCHEKROUN" w:date="2019-01-03T17:43:00Z">
        <w:r w:rsidR="006C2807">
          <w:t>rotor</w:t>
        </w:r>
        <w:r w:rsidR="006C2807" w:rsidRPr="00A22718">
          <w:t xml:space="preserve"> </w:t>
        </w:r>
      </w:ins>
      <w:del w:id="1770" w:author="omar BENCHEKROUN" w:date="2019-01-03T17:43:00Z">
        <w:r w:rsidRPr="00A22718" w:rsidDel="006C2807">
          <w:delText xml:space="preserve">est </w:delText>
        </w:r>
      </w:del>
      <w:ins w:id="1771" w:author="omar BENCHEKROUN" w:date="2019-01-03T17:43:00Z">
        <w:r w:rsidR="006C2807">
          <w:t>était</w:t>
        </w:r>
        <w:r w:rsidR="006C2807" w:rsidRPr="00A22718">
          <w:t xml:space="preserve"> </w:t>
        </w:r>
      </w:ins>
      <w:r w:rsidRPr="00A22718">
        <w:t>monté sur deux paliers à p</w:t>
      </w:r>
      <w:r>
        <w:t>atins oscillants et poss</w:t>
      </w:r>
      <w:ins w:id="1772" w:author="omar BENCHEKROUN" w:date="2019-01-03T17:44:00Z">
        <w:r w:rsidR="006C2807">
          <w:t>é</w:t>
        </w:r>
      </w:ins>
      <w:del w:id="1773" w:author="omar BENCHEKROUN" w:date="2019-01-03T17:44:00Z">
        <w:r w:rsidDel="006C2807">
          <w:delText>è</w:delText>
        </w:r>
      </w:del>
      <w:r>
        <w:t>d</w:t>
      </w:r>
      <w:ins w:id="1774" w:author="omar BENCHEKROUN" w:date="2019-01-03T17:44:00Z">
        <w:r w:rsidR="006C2807">
          <w:t>ait</w:t>
        </w:r>
      </w:ins>
      <w:del w:id="1775" w:author="omar BENCHEKROUN" w:date="2019-01-03T17:44:00Z">
        <w:r w:rsidDel="006C2807">
          <w:delText>e</w:delText>
        </w:r>
      </w:del>
      <w:r>
        <w:t xml:space="preserve"> un disque lourd </w:t>
      </w:r>
      <w:r w:rsidRPr="00A22718">
        <w:t xml:space="preserve">en porte-à-faux. </w:t>
      </w:r>
      <w:r>
        <w:t>Le compresseur exhibait un</w:t>
      </w:r>
      <w:ins w:id="1776" w:author="omar BENCHEKROUN" w:date="2019-01-03T17:44:00Z">
        <w:r w:rsidR="006C2807">
          <w:t>e</w:t>
        </w:r>
      </w:ins>
      <w:r>
        <w:t xml:space="preserve"> </w:t>
      </w:r>
      <w:del w:id="1777" w:author="omar BENCHEKROUN" w:date="2019-01-03T17:44:00Z">
        <w:r w:rsidDel="006C2807">
          <w:delText xml:space="preserve">comportement de la </w:delText>
        </w:r>
      </w:del>
      <w:r>
        <w:t xml:space="preserve">vibration synchrone instable </w:t>
      </w:r>
      <w:r w:rsidRPr="00A22718">
        <w:t xml:space="preserve">autour de 11500 tr/min alors que la machine </w:t>
      </w:r>
      <w:r>
        <w:t>était</w:t>
      </w:r>
      <w:r w:rsidRPr="00A22718">
        <w:t xml:space="preserve"> conçue pour atteindre 13142 tr/min. </w:t>
      </w:r>
      <w:del w:id="1778" w:author="omar BENCHEKROUN" w:date="2019-01-03T17:49:00Z">
        <w:r w:rsidRPr="00A22718" w:rsidDel="006C2807">
          <w:delText xml:space="preserve">Dans un </w:delText>
        </w:r>
        <w:r w:rsidDel="006C2807">
          <w:delText>test de fonctionnement</w:delText>
        </w:r>
        <w:r w:rsidRPr="00A22718" w:rsidDel="006C2807">
          <w:delText>, même si les joints labyrinthes sont démontés</w:delText>
        </w:r>
      </w:del>
      <w:ins w:id="1779" w:author="omar BENCHEKROUN" w:date="2019-01-03T17:49:00Z">
        <w:r w:rsidR="006C2807">
          <w:t>L</w:t>
        </w:r>
      </w:ins>
      <w:del w:id="1780" w:author="omar BENCHEKROUN" w:date="2019-01-03T17:49:00Z">
        <w:r w:rsidRPr="00A22718" w:rsidDel="006C2807">
          <w:delText xml:space="preserve">, </w:delText>
        </w:r>
      </w:del>
      <w:del w:id="1781" w:author="omar BENCHEKROUN" w:date="2019-01-03T17:45:00Z">
        <w:r w:rsidRPr="00A22718" w:rsidDel="006C2807">
          <w:delText>l</w:delText>
        </w:r>
      </w:del>
      <w:r w:rsidRPr="00A22718">
        <w:t>’instabilité vibratoire persist</w:t>
      </w:r>
      <w:ins w:id="1782" w:author="omar BENCHEKROUN" w:date="2019-01-03T17:45:00Z">
        <w:r w:rsidR="006C2807">
          <w:t>ait</w:t>
        </w:r>
      </w:ins>
      <w:del w:id="1783" w:author="omar BENCHEKROUN" w:date="2019-01-03T17:45:00Z">
        <w:r w:rsidRPr="00A22718" w:rsidDel="006C2807">
          <w:delText>e</w:delText>
        </w:r>
      </w:del>
      <w:del w:id="1784" w:author="omar BENCHEKROUN" w:date="2019-01-03T17:46:00Z">
        <w:r w:rsidRPr="00A22718" w:rsidDel="006C2807">
          <w:delText>,</w:delText>
        </w:r>
      </w:del>
      <w:r w:rsidRPr="00A22718">
        <w:t xml:space="preserve"> </w:t>
      </w:r>
      <w:ins w:id="1785" w:author="omar BENCHEKROUN" w:date="2019-01-03T17:45:00Z">
        <w:r w:rsidR="006C2807">
          <w:t>même après le démontage des joints labyrinthes (</w:t>
        </w:r>
      </w:ins>
      <w:ins w:id="1786" w:author="omar BENCHEKROUN" w:date="2019-01-03T17:46:00Z">
        <w:r w:rsidR="006C2807">
          <w:t>connus à ce moment com</w:t>
        </w:r>
      </w:ins>
      <w:ins w:id="1787" w:author="omar BENCHEKROUN" w:date="2019-01-03T17:47:00Z">
        <w:r w:rsidR="006C2807">
          <w:t>m</w:t>
        </w:r>
      </w:ins>
      <w:ins w:id="1788" w:author="omar BENCHEKROUN" w:date="2019-01-03T17:46:00Z">
        <w:r w:rsidR="006C2807">
          <w:t xml:space="preserve">e étant </w:t>
        </w:r>
      </w:ins>
      <w:ins w:id="1789" w:author="omar BENCHEKROUN" w:date="2019-01-03T17:48:00Z">
        <w:r w:rsidR="006C2807">
          <w:t xml:space="preserve">une des cause de </w:t>
        </w:r>
        <w:r w:rsidR="006C2807">
          <w:lastRenderedPageBreak/>
          <w:t>l’effet de Newkirk</w:t>
        </w:r>
      </w:ins>
      <w:ins w:id="1790" w:author="omar BENCHEKROUN" w:date="2019-01-03T17:45:00Z">
        <w:r w:rsidR="006C2807">
          <w:t xml:space="preserve">) </w:t>
        </w:r>
      </w:ins>
      <w:r w:rsidRPr="00A22718">
        <w:t>ce qui montr</w:t>
      </w:r>
      <w:ins w:id="1791" w:author="omar BENCHEKROUN" w:date="2019-01-03T17:45:00Z">
        <w:r w:rsidR="006C2807">
          <w:t>ait</w:t>
        </w:r>
      </w:ins>
      <w:del w:id="1792" w:author="omar BENCHEKROUN" w:date="2019-01-03T17:45:00Z">
        <w:r w:rsidRPr="00A22718" w:rsidDel="006C2807">
          <w:delText>e</w:delText>
        </w:r>
      </w:del>
      <w:r w:rsidRPr="00A22718">
        <w:t xml:space="preserve"> que la </w:t>
      </w:r>
      <w:ins w:id="1793" w:author="omar BENCHEKROUN" w:date="2019-01-03T17:46:00Z">
        <w:r w:rsidR="006C2807">
          <w:t xml:space="preserve">source n’était </w:t>
        </w:r>
      </w:ins>
      <w:del w:id="1794" w:author="omar BENCHEKROUN" w:date="2019-01-03T17:46:00Z">
        <w:r w:rsidRPr="00A22718" w:rsidDel="006C2807">
          <w:delText>cause de l’instabilité ne provient</w:delText>
        </w:r>
        <w:r w:rsidDel="006C2807">
          <w:delText xml:space="preserve"> </w:delText>
        </w:r>
      </w:del>
      <w:r>
        <w:t xml:space="preserve">pas </w:t>
      </w:r>
      <w:del w:id="1795" w:author="omar BENCHEKROUN" w:date="2019-01-03T17:46:00Z">
        <w:r w:rsidDel="006C2807">
          <w:delText xml:space="preserve">du </w:delText>
        </w:r>
      </w:del>
      <w:ins w:id="1796" w:author="omar BENCHEKROUN" w:date="2019-01-03T17:46:00Z">
        <w:r w:rsidR="006C2807">
          <w:t xml:space="preserve">le </w:t>
        </w:r>
      </w:ins>
      <w:r>
        <w:t>contact entre le rotor et le stator</w:t>
      </w:r>
      <w:r w:rsidRPr="00A22718">
        <w:t xml:space="preserve">. Enfin, la solution technique trouvée pour cette instabilité </w:t>
      </w:r>
      <w:ins w:id="1797" w:author="omar BENCHEKROUN" w:date="2019-01-03T17:48:00Z">
        <w:r w:rsidR="006C2807">
          <w:t>a été</w:t>
        </w:r>
      </w:ins>
      <w:del w:id="1798" w:author="omar BENCHEKROUN" w:date="2019-01-03T17:48:00Z">
        <w:r w:rsidRPr="00A22718" w:rsidDel="006C2807">
          <w:delText>est</w:delText>
        </w:r>
      </w:del>
      <w:r w:rsidRPr="00A22718">
        <w:t xml:space="preserve"> d’alléger la partie en porte-à-faux et l’accouplement du compresseur en remplaçant les composants en acier par </w:t>
      </w:r>
      <w:r>
        <w:t>d’autres en</w:t>
      </w:r>
      <w:r w:rsidRPr="00A22718">
        <w:t xml:space="preserve"> titane. </w:t>
      </w:r>
    </w:p>
    <w:p w14:paraId="0B035ECF" w14:textId="04C4054C" w:rsidR="006C2807" w:rsidRDefault="0044278E" w:rsidP="00FE72D9">
      <w:pPr>
        <w:spacing w:line="360" w:lineRule="auto"/>
        <w:ind w:firstLine="708"/>
        <w:rPr>
          <w:ins w:id="1799" w:author="omar BENCHEKROUN" w:date="2019-01-03T18:12:00Z"/>
        </w:rPr>
      </w:pPr>
      <w:r>
        <w:t xml:space="preserve">Afin de reproduire le comportement vibratoire instable du compresseur, </w:t>
      </w:r>
      <w:r w:rsidRPr="00A22718">
        <w:t xml:space="preserve">De Jongh </w:t>
      </w:r>
      <w:r>
        <w:t xml:space="preserve">et Morton </w:t>
      </w:r>
      <w:ins w:id="1800" w:author="omar BENCHEKROUN" w:date="2019-01-03T17:49:00Z">
        <w:r w:rsidR="006C2807" w:rsidRPr="00D72AC9">
          <w:rPr>
            <w:highlight w:val="yellow"/>
            <w:rPrChange w:id="1801" w:author="omar BENCHEKROUN" w:date="2019-01-03T17:57:00Z">
              <w:rPr/>
            </w:rPrChange>
          </w:rPr>
          <w:t>[…]</w:t>
        </w:r>
        <w:r w:rsidR="006C2807">
          <w:t xml:space="preserve"> </w:t>
        </w:r>
      </w:ins>
      <w:r>
        <w:t xml:space="preserve">ont fabriqué un banc d’essai inspiré du compresseur existant et </w:t>
      </w:r>
      <w:ins w:id="1802" w:author="omar BENCHEKROUN" w:date="2019-01-03T17:49:00Z">
        <w:r w:rsidR="00D72AC9">
          <w:t xml:space="preserve">ont </w:t>
        </w:r>
      </w:ins>
      <w:r>
        <w:t xml:space="preserve">identifié la source du problème comme étant l’échauffement du rotor dans le palier. Ce </w:t>
      </w:r>
      <w:r w:rsidR="001C0C98">
        <w:t xml:space="preserve">diagnostic </w:t>
      </w:r>
      <w:r>
        <w:t xml:space="preserve">a été </w:t>
      </w:r>
      <w:r w:rsidR="00711BF4" w:rsidRPr="00A22718">
        <w:t>vérifié</w:t>
      </w:r>
      <w:r w:rsidRPr="00A22718">
        <w:t xml:space="preserve"> par </w:t>
      </w:r>
      <w:ins w:id="1803" w:author="omar BENCHEKROUN" w:date="2019-01-03T17:50:00Z">
        <w:r w:rsidR="00D72AC9">
          <w:t>la</w:t>
        </w:r>
      </w:ins>
      <w:del w:id="1804" w:author="omar BENCHEKROUN" w:date="2019-01-03T17:50:00Z">
        <w:r w:rsidDel="00D72AC9">
          <w:delText>des</w:delText>
        </w:r>
      </w:del>
      <w:r>
        <w:t xml:space="preserve"> mesure</w:t>
      </w:r>
      <w:del w:id="1805" w:author="omar BENCHEKROUN" w:date="2019-01-03T17:50:00Z">
        <w:r w:rsidDel="00D72AC9">
          <w:delText>s</w:delText>
        </w:r>
      </w:del>
      <w:r>
        <w:t xml:space="preserve"> de</w:t>
      </w:r>
      <w:ins w:id="1806" w:author="omar BENCHEKROUN" w:date="2019-01-03T17:50:00Z">
        <w:r w:rsidR="00D72AC9">
          <w:t>s</w:t>
        </w:r>
      </w:ins>
      <w:r>
        <w:t xml:space="preserve"> température</w:t>
      </w:r>
      <w:ins w:id="1807" w:author="omar BENCHEKROUN" w:date="2019-01-03T17:50:00Z">
        <w:r w:rsidR="00D72AC9">
          <w:t>s</w:t>
        </w:r>
      </w:ins>
      <w:r>
        <w:t xml:space="preserve"> </w:t>
      </w:r>
      <w:del w:id="1808" w:author="omar BENCHEKROUN" w:date="2019-01-03T17:50:00Z">
        <w:r w:rsidDel="00D72AC9">
          <w:delText>réalisées sur ce banc d’essai. Ils ont</w:delText>
        </w:r>
        <w:r w:rsidRPr="00A22718" w:rsidDel="00D72AC9">
          <w:delText xml:space="preserve"> mesuré la température de la portion </w:delText>
        </w:r>
      </w:del>
      <w:ins w:id="1809" w:author="omar BENCHEKROUN" w:date="2019-01-03T17:50:00Z">
        <w:r w:rsidR="00D72AC9">
          <w:t xml:space="preserve">de la partie </w:t>
        </w:r>
      </w:ins>
      <w:r w:rsidRPr="00A22718">
        <w:t xml:space="preserve">du rotor </w:t>
      </w:r>
      <w:ins w:id="1810" w:author="omar BENCHEKROUN" w:date="2019-01-03T17:50:00Z">
        <w:r w:rsidR="00D72AC9">
          <w:t xml:space="preserve">contenue </w:t>
        </w:r>
      </w:ins>
      <w:r w:rsidRPr="00A22718">
        <w:t>dans le palier</w:t>
      </w:r>
      <w:r>
        <w:t xml:space="preserve"> </w:t>
      </w:r>
      <w:ins w:id="1811" w:author="omar BENCHEKROUN" w:date="2019-01-03T17:51:00Z">
        <w:r w:rsidR="00D72AC9">
          <w:t>le plus éloigné du moteur</w:t>
        </w:r>
      </w:ins>
      <w:del w:id="1812" w:author="omar BENCHEKROUN" w:date="2019-01-03T17:50:00Z">
        <w:r w:rsidDel="00D72AC9">
          <w:delText xml:space="preserve">de </w:delText>
        </w:r>
      </w:del>
      <w:del w:id="1813" w:author="omar BENCHEKROUN" w:date="2019-01-03T17:51:00Z">
        <w:r w:rsidDel="00D72AC9">
          <w:delText>l’extrémité non-motrice du rotor</w:delText>
        </w:r>
      </w:del>
      <w:r w:rsidRPr="00A22718">
        <w:t xml:space="preserve">. </w:t>
      </w:r>
      <w:ins w:id="1814" w:author="omar BENCHEKROUN" w:date="2019-01-03T17:52:00Z">
        <w:r w:rsidR="00D72AC9">
          <w:t xml:space="preserve">Les températures ont été mesurées par </w:t>
        </w:r>
      </w:ins>
      <w:del w:id="1815" w:author="omar BENCHEKROUN" w:date="2019-01-03T17:52:00Z">
        <w:r w:rsidRPr="00A22718" w:rsidDel="00D72AC9">
          <w:delText>En supposant que la température varie</w:delText>
        </w:r>
        <w:r w:rsidDel="00D72AC9">
          <w:delText xml:space="preserve"> de manière</w:delText>
        </w:r>
        <w:r w:rsidRPr="00A22718" w:rsidDel="00D72AC9">
          <w:delText xml:space="preserve"> sinusoïdal</w:delText>
        </w:r>
        <w:r w:rsidDel="00D72AC9">
          <w:delText>e</w:delText>
        </w:r>
        <w:r w:rsidRPr="00A22718" w:rsidDel="00D72AC9">
          <w:delText>,</w:delText>
        </w:r>
      </w:del>
      <w:r w:rsidRPr="00A22718">
        <w:t xml:space="preserve"> 4 capteurs de température </w:t>
      </w:r>
      <w:del w:id="1816" w:author="omar BENCHEKROUN" w:date="2019-01-03T17:52:00Z">
        <w:r w:rsidDel="00D72AC9">
          <w:delText>ont été placés</w:delText>
        </w:r>
      </w:del>
      <w:ins w:id="1817" w:author="omar BENCHEKROUN" w:date="2019-01-03T17:52:00Z">
        <w:r w:rsidR="00D72AC9">
          <w:t>montés</w:t>
        </w:r>
      </w:ins>
      <w:r>
        <w:t xml:space="preserve"> </w:t>
      </w:r>
      <w:del w:id="1818" w:author="omar BENCHEKROUN" w:date="2019-01-03T17:52:00Z">
        <w:r w:rsidDel="00D72AC9">
          <w:delText xml:space="preserve">sur </w:delText>
        </w:r>
      </w:del>
      <w:ins w:id="1819" w:author="omar BENCHEKROUN" w:date="2019-01-03T17:52:00Z">
        <w:r w:rsidR="00D72AC9">
          <w:t xml:space="preserve">dans </w:t>
        </w:r>
      </w:ins>
      <w:r w:rsidRPr="00A22718">
        <w:t>le rotor</w:t>
      </w:r>
      <w:ins w:id="1820" w:author="omar BENCHEKROUN" w:date="2019-01-03T17:53:00Z">
        <w:r w:rsidR="00D72AC9">
          <w:t xml:space="preserve"> et un collecteur tournant.</w:t>
        </w:r>
      </w:ins>
      <w:del w:id="1821" w:author="omar BENCHEKROUN" w:date="2019-01-03T17:53:00Z">
        <w:r w:rsidRPr="00A22718" w:rsidDel="00D72AC9">
          <w:delText>.</w:delText>
        </w:r>
      </w:del>
      <w:r w:rsidRPr="00A22718">
        <w:t xml:space="preserve"> </w:t>
      </w:r>
      <w:del w:id="1822" w:author="omar BENCHEKROUN" w:date="2019-01-03T17:53:00Z">
        <w:r w:rsidRPr="00A22718" w:rsidDel="00D72AC9">
          <w:delText>Afin d’envoy</w:delText>
        </w:r>
        <w:r w:rsidDel="00D72AC9">
          <w:delText xml:space="preserve">er les signaux, un </w:delText>
        </w:r>
        <w:r w:rsidRPr="00A22718" w:rsidDel="00D72AC9">
          <w:delText>collecteur à bague rotatif</w:delText>
        </w:r>
        <w:r w:rsidDel="00D72AC9">
          <w:delText xml:space="preserve"> sans glissement</w:delText>
        </w:r>
        <w:r w:rsidRPr="00A22718" w:rsidDel="00D72AC9">
          <w:delText xml:space="preserve"> (en anglais slipringless transmitter) est utilisé.</w:delText>
        </w:r>
        <w:r w:rsidDel="00D72AC9">
          <w:delText xml:space="preserve"> </w:delText>
        </w:r>
      </w:del>
      <w:r>
        <w:t xml:space="preserve">Les résultats expérimentaux </w:t>
      </w:r>
      <w:r w:rsidR="004B1B0E">
        <w:t>montraient</w:t>
      </w:r>
      <w:r>
        <w:t xml:space="preserve"> que le </w:t>
      </w:r>
      <w:del w:id="1823" w:author="omar BENCHEKROUN" w:date="2019-01-03T17:53:00Z">
        <w:r w:rsidDel="00D72AC9">
          <w:delText xml:space="preserve">banc </w:delText>
        </w:r>
      </w:del>
      <w:ins w:id="1824" w:author="omar BENCHEKROUN" w:date="2019-01-03T17:53:00Z">
        <w:r w:rsidR="00D72AC9">
          <w:t xml:space="preserve">rotor </w:t>
        </w:r>
      </w:ins>
      <w:r>
        <w:t xml:space="preserve">était stable </w:t>
      </w:r>
      <w:del w:id="1825" w:author="omar BENCHEKROUN" w:date="2019-01-03T17:53:00Z">
        <w:r w:rsidDel="00D72AC9">
          <w:delText xml:space="preserve">avec </w:delText>
        </w:r>
      </w:del>
      <w:ins w:id="1826" w:author="omar BENCHEKROUN" w:date="2019-01-03T17:53:00Z">
        <w:r w:rsidR="00D72AC9">
          <w:t xml:space="preserve">pour </w:t>
        </w:r>
      </w:ins>
      <w:r>
        <w:t xml:space="preserve">une différence de </w:t>
      </w:r>
      <w:del w:id="1827" w:author="omar BENCHEKROUN" w:date="2019-01-03T17:54:00Z">
        <w:r w:rsidDel="00D72AC9">
          <w:delText xml:space="preserve">la </w:delText>
        </w:r>
      </w:del>
      <w:r>
        <w:t>température de 3°C</w:t>
      </w:r>
      <w:ins w:id="1828" w:author="omar BENCHEKROUN" w:date="2019-01-03T17:54:00Z">
        <w:r w:rsidR="00D72AC9">
          <w:t xml:space="preserve"> à la surface du rotor</w:t>
        </w:r>
      </w:ins>
      <w:r>
        <w:t xml:space="preserve">. </w:t>
      </w:r>
      <w:del w:id="1829" w:author="omar BENCHEKROUN" w:date="2019-01-03T17:54:00Z">
        <w:r w:rsidDel="00D72AC9">
          <w:delText>Cependant,</w:delText>
        </w:r>
      </w:del>
      <w:ins w:id="1830" w:author="omar BENCHEKROUN" w:date="2019-01-03T17:54:00Z">
        <w:r w:rsidR="00D72AC9">
          <w:t>Cette</w:t>
        </w:r>
      </w:ins>
      <w:r>
        <w:t xml:space="preserve"> </w:t>
      </w:r>
      <w:del w:id="1831" w:author="omar BENCHEKROUN" w:date="2019-01-03T17:54:00Z">
        <w:r w:rsidDel="00D72AC9">
          <w:delText xml:space="preserve">cette </w:delText>
        </w:r>
      </w:del>
      <w:r>
        <w:t xml:space="preserve">différence </w:t>
      </w:r>
      <w:ins w:id="1832" w:author="omar BENCHEKROUN" w:date="2019-01-03T17:54:00Z">
        <w:r w:rsidR="00D72AC9">
          <w:t xml:space="preserve">de température </w:t>
        </w:r>
      </w:ins>
      <w:del w:id="1833" w:author="omar BENCHEKROUN" w:date="2019-01-03T17:54:00Z">
        <w:r w:rsidDel="00D72AC9">
          <w:delText>devenait grande</w:delText>
        </w:r>
      </w:del>
      <w:ins w:id="1834" w:author="omar BENCHEKROUN" w:date="2019-01-03T17:54:00Z">
        <w:r w:rsidR="00D72AC9">
          <w:t>augmentait</w:t>
        </w:r>
      </w:ins>
      <w:r>
        <w:t xml:space="preserve"> </w:t>
      </w:r>
      <w:del w:id="1835" w:author="omar BENCHEKROUN" w:date="2019-01-03T17:55:00Z">
        <w:r w:rsidDel="00D72AC9">
          <w:delText>quand l’accélération de</w:delText>
        </w:r>
      </w:del>
      <w:ins w:id="1836" w:author="omar BENCHEKROUN" w:date="2019-01-03T17:55:00Z">
        <w:r w:rsidR="00D72AC9">
          <w:t>avec</w:t>
        </w:r>
      </w:ins>
      <w:r>
        <w:t xml:space="preserve"> la vitesse de rotation </w:t>
      </w:r>
      <w:ins w:id="1837" w:author="omar BENCHEKROUN" w:date="2019-01-03T17:56:00Z">
        <w:r w:rsidR="00D72AC9" w:rsidRPr="00D72AC9">
          <w:rPr>
            <w:highlight w:val="yellow"/>
            <w:rPrChange w:id="1838" w:author="omar BENCHEKROUN" w:date="2019-01-03T17:56:00Z">
              <w:rPr/>
            </w:rPrChange>
          </w:rPr>
          <w:t xml:space="preserve">et limitait </w:t>
        </w:r>
      </w:ins>
      <w:del w:id="1839" w:author="omar BENCHEKROUN" w:date="2019-01-03T17:56:00Z">
        <w:r w:rsidRPr="00D72AC9" w:rsidDel="00D72AC9">
          <w:rPr>
            <w:highlight w:val="yellow"/>
            <w:rPrChange w:id="1840" w:author="omar BENCHEKROUN" w:date="2019-01-03T17:56:00Z">
              <w:rPr/>
            </w:rPrChange>
          </w:rPr>
          <w:delText xml:space="preserve">du banc vers la limitation de </w:delText>
        </w:r>
      </w:del>
      <w:r w:rsidRPr="00D72AC9">
        <w:rPr>
          <w:highlight w:val="yellow"/>
          <w:rPrChange w:id="1841" w:author="omar BENCHEKROUN" w:date="2019-01-03T17:56:00Z">
            <w:rPr/>
          </w:rPrChange>
        </w:rPr>
        <w:t xml:space="preserve">la vitesse de </w:t>
      </w:r>
      <w:r w:rsidRPr="00D72AC9">
        <w:rPr>
          <w:highlight w:val="yellow"/>
          <w:rPrChange w:id="1842" w:author="omar BENCHEKROUN" w:date="2019-01-03T17:57:00Z">
            <w:rPr/>
          </w:rPrChange>
        </w:rPr>
        <w:t xml:space="preserve">fonctionnement. </w:t>
      </w:r>
      <w:del w:id="1843" w:author="omar BENCHEKROUN" w:date="2019-01-03T17:56:00Z">
        <w:r w:rsidRPr="00D72AC9" w:rsidDel="00D72AC9">
          <w:rPr>
            <w:highlight w:val="yellow"/>
            <w:rPrChange w:id="1844" w:author="omar BENCHEKROUN" w:date="2019-01-03T17:57:00Z">
              <w:rPr/>
            </w:rPrChange>
          </w:rPr>
          <w:delText>Ainsi l</w:delText>
        </w:r>
      </w:del>
      <w:ins w:id="1845" w:author="omar BENCHEKROUN" w:date="2019-01-03T17:56:00Z">
        <w:r w:rsidR="00D72AC9" w:rsidRPr="00D72AC9">
          <w:rPr>
            <w:highlight w:val="yellow"/>
            <w:rPrChange w:id="1846" w:author="omar BENCHEKROUN" w:date="2019-01-03T17:57:00Z">
              <w:rPr/>
            </w:rPrChange>
          </w:rPr>
          <w:t>L</w:t>
        </w:r>
      </w:ins>
      <w:r w:rsidRPr="00D72AC9">
        <w:rPr>
          <w:highlight w:val="yellow"/>
          <w:rPrChange w:id="1847" w:author="omar BENCHEKROUN" w:date="2019-01-03T17:57:00Z">
            <w:rPr/>
          </w:rPrChange>
        </w:rPr>
        <w:t xml:space="preserve">’instabilité apparaissait de manière non répétitive. </w:t>
      </w:r>
      <w:del w:id="1848" w:author="omar BENCHEKROUN" w:date="2019-01-03T17:57:00Z">
        <w:r w:rsidRPr="00D72AC9" w:rsidDel="00D72AC9">
          <w:rPr>
            <w:highlight w:val="yellow"/>
            <w:rPrChange w:id="1849" w:author="omar BENCHEKROUN" w:date="2019-01-03T17:57:00Z">
              <w:rPr/>
            </w:rPrChange>
          </w:rPr>
          <w:delText>En conclusion, c</w:delText>
        </w:r>
      </w:del>
      <w:ins w:id="1850" w:author="omar BENCHEKROUN" w:date="2019-01-03T17:57:00Z">
        <w:r w:rsidR="00D72AC9" w:rsidRPr="00D72AC9">
          <w:rPr>
            <w:highlight w:val="yellow"/>
            <w:rPrChange w:id="1851" w:author="omar BENCHEKROUN" w:date="2019-01-03T17:57:00Z">
              <w:rPr/>
            </w:rPrChange>
          </w:rPr>
          <w:t>L</w:t>
        </w:r>
      </w:ins>
      <w:r w:rsidRPr="00D72AC9">
        <w:rPr>
          <w:highlight w:val="yellow"/>
          <w:rPrChange w:id="1852" w:author="omar BENCHEKROUN" w:date="2019-01-03T17:57:00Z">
            <w:rPr/>
          </w:rPrChange>
        </w:rPr>
        <w:t>e banc d’essai montrait bien que la variation de la différence de la température correspondait à l’apparition de l’effet Morton instable.</w:t>
      </w:r>
      <w:ins w:id="1853" w:author="omar BENCHEKROUN" w:date="2019-01-03T17:49:00Z">
        <w:r w:rsidR="006C2807" w:rsidRPr="006C2807">
          <w:t xml:space="preserve"> </w:t>
        </w:r>
      </w:ins>
      <w:ins w:id="1854" w:author="omar BENCHEKROUN" w:date="2019-01-03T18:12:00Z">
        <w:r w:rsidR="00FE72D9" w:rsidRPr="00FE72D9">
          <w:t>En 2008, de Jongh [1] a publié un article de review qui récapitulait les premières recherches sur cette instabilité de la vibration synchrone. Il a introduit l’effet Morton comme un phénomène mal maitrisé et a fourni des explications qualitatives, des cas test et ses solutions empiriques destinées aux industriels.</w:t>
        </w:r>
      </w:ins>
    </w:p>
    <w:p w14:paraId="6F0BE28A" w14:textId="77777777" w:rsidR="00FE72D9" w:rsidRPr="00FE72D9" w:rsidRDefault="00FE72D9" w:rsidP="00FE72D9">
      <w:pPr>
        <w:spacing w:line="360" w:lineRule="auto"/>
        <w:ind w:firstLine="708"/>
        <w:rPr>
          <w:ins w:id="1855" w:author="omar BENCHEKROUN" w:date="2019-01-03T17:49:00Z"/>
        </w:rPr>
      </w:pPr>
    </w:p>
    <w:p w14:paraId="1AB3ACFD" w14:textId="0C25E0F8" w:rsidR="00D72AC9" w:rsidRDefault="00D72AC9" w:rsidP="00D72AC9">
      <w:pPr>
        <w:spacing w:line="360" w:lineRule="auto"/>
        <w:ind w:firstLine="708"/>
        <w:rPr>
          <w:ins w:id="1856" w:author="omar BENCHEKROUN" w:date="2019-01-03T18:00:00Z"/>
        </w:rPr>
      </w:pPr>
      <w:ins w:id="1857" w:author="omar BENCHEKROUN" w:date="2019-01-03T17:58:00Z">
        <w:r w:rsidRPr="00EA6876">
          <w:t>En 2008,</w:t>
        </w:r>
        <w:r w:rsidRPr="00620A4B">
          <w:t xml:space="preserve"> Schmied, Pozivil et al. </w:t>
        </w:r>
        <w:r w:rsidRPr="004A32CA">
          <w:rPr>
            <w:b/>
          </w:rPr>
          <w:fldChar w:fldCharType="begin"/>
        </w:r>
        <w:r w:rsidRPr="004A32CA">
          <w:rPr>
            <w:b/>
          </w:rPr>
          <w:instrText xml:space="preserve"> REF _Ref533090559 \r \h  \* MERGEFORMAT </w:instrText>
        </w:r>
      </w:ins>
      <w:r w:rsidRPr="004A32CA">
        <w:rPr>
          <w:b/>
        </w:rPr>
      </w:r>
      <w:ins w:id="1858" w:author="omar BENCHEKROUN" w:date="2019-01-03T17:58:00Z">
        <w:r w:rsidRPr="004A32CA">
          <w:rPr>
            <w:b/>
          </w:rPr>
          <w:fldChar w:fldCharType="separate"/>
        </w:r>
        <w:r>
          <w:rPr>
            <w:b/>
          </w:rPr>
          <w:t>[1]</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ins>
      <w:r w:rsidRPr="00A2508B">
        <w:rPr>
          <w:rStyle w:val="shorttext"/>
          <w:b/>
        </w:rPr>
      </w:r>
      <w:ins w:id="1859" w:author="omar BENCHEKROUN" w:date="2019-01-03T17:58:00Z">
        <w:r w:rsidRPr="00A2508B">
          <w:rPr>
            <w:rStyle w:val="shorttext"/>
            <w:b/>
          </w:rPr>
          <w:fldChar w:fldCharType="separate"/>
        </w:r>
        <w:r w:rsidRPr="00071054">
          <w:rPr>
            <w:rStyle w:val="shorttext"/>
            <w:b/>
          </w:rPr>
          <w:t xml:space="preserve">Figure </w:t>
        </w:r>
        <w:r w:rsidRPr="00071054">
          <w:rPr>
            <w:rStyle w:val="shorttext"/>
            <w:b/>
            <w:noProof/>
          </w:rPr>
          <w:t>1.1</w:t>
        </w:r>
        <w:r w:rsidRPr="00071054">
          <w:rPr>
            <w:rStyle w:val="shorttext"/>
            <w:b/>
            <w:noProof/>
          </w:rPr>
          <w:noBreakHyphen/>
          <w:t>4</w:t>
        </w:r>
        <w:r w:rsidRPr="00A2508B">
          <w:rPr>
            <w:rStyle w:val="shorttext"/>
            <w:b/>
          </w:rPr>
          <w:fldChar w:fldCharType="end"/>
        </w:r>
        <w:r w:rsidRPr="0097606A">
          <w:rPr>
            <w:rStyle w:val="shorttext"/>
          </w:rPr>
          <w:t>)</w:t>
        </w:r>
        <w:r>
          <w:t xml:space="preserve">. Les diagrammes polaires de l’amplitude et de la phase mesurés près de la vitesse nominale sont présentées sur la </w:t>
        </w:r>
        <w:r w:rsidRPr="00493454">
          <w:rPr>
            <w:b/>
          </w:rPr>
          <w:fldChar w:fldCharType="begin"/>
        </w:r>
        <w:r w:rsidRPr="00493454">
          <w:rPr>
            <w:b/>
          </w:rPr>
          <w:instrText xml:space="preserve"> REF _Ref523325056 \h  \* MERGEFORMAT </w:instrText>
        </w:r>
      </w:ins>
      <w:r w:rsidRPr="00493454">
        <w:rPr>
          <w:b/>
        </w:rPr>
      </w:r>
      <w:ins w:id="1860" w:author="omar BENCHEKROUN" w:date="2019-01-03T17:58:00Z">
        <w:r w:rsidRPr="00493454">
          <w:rPr>
            <w:b/>
          </w:rPr>
          <w:fldChar w:fldCharType="separate"/>
        </w:r>
        <w:r w:rsidRPr="00071054">
          <w:rPr>
            <w:b/>
          </w:rPr>
          <w:t>Figure 1.1</w:t>
        </w:r>
        <w:r w:rsidRPr="00071054">
          <w:rPr>
            <w:b/>
          </w:rPr>
          <w:noBreakHyphen/>
          <w:t>5</w:t>
        </w:r>
        <w:r w:rsidRPr="00493454">
          <w:rPr>
            <w:b/>
          </w:rPr>
          <w:fldChar w:fldCharType="end"/>
        </w:r>
        <w:r>
          <w:rPr>
            <w:b/>
          </w:rPr>
          <w:t xml:space="preserve">. </w:t>
        </w:r>
        <w:r>
          <w:t xml:space="preserve">Ils montrent des </w:t>
        </w:r>
        <w:r w:rsidR="00FB339E">
          <w:t>modifications significative</w:t>
        </w:r>
        <w:r>
          <w:t xml:space="preserve">s suivant </w:t>
        </w:r>
        <w:r w:rsidRPr="00A90D7C">
          <w:t>une</w:t>
        </w:r>
        <w:r>
          <w:rPr>
            <w:rStyle w:val="shorttext"/>
          </w:rPr>
          <w:t xml:space="preserve"> courbe spirale et divergente. L</w:t>
        </w:r>
        <w:r w:rsidRPr="00A22718">
          <w:t xml:space="preserve">a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ins>
      <w:r w:rsidRPr="00A2508B">
        <w:rPr>
          <w:rStyle w:val="shorttext"/>
          <w:b/>
        </w:rPr>
      </w:r>
      <w:ins w:id="1861" w:author="omar BENCHEKROUN" w:date="2019-01-03T17:58:00Z">
        <w:r w:rsidRPr="00A2508B">
          <w:rPr>
            <w:rStyle w:val="shorttext"/>
            <w:b/>
          </w:rPr>
          <w:fldChar w:fldCharType="separate"/>
        </w:r>
        <w:r w:rsidRPr="00071054">
          <w:rPr>
            <w:rStyle w:val="shorttext"/>
            <w:b/>
          </w:rPr>
          <w:t xml:space="preserve">Figure </w:t>
        </w:r>
        <w:r w:rsidRPr="00071054">
          <w:rPr>
            <w:rStyle w:val="shorttext"/>
            <w:b/>
            <w:noProof/>
          </w:rPr>
          <w:t>1.1</w:t>
        </w:r>
        <w:r w:rsidRPr="00071054">
          <w:rPr>
            <w:rStyle w:val="shorttext"/>
            <w:b/>
            <w:noProof/>
          </w:rPr>
          <w:noBreakHyphen/>
          <w:t>4</w:t>
        </w:r>
        <w:r w:rsidRPr="00A2508B">
          <w:rPr>
            <w:rStyle w:val="shorttext"/>
            <w:b/>
          </w:rPr>
          <w:fldChar w:fldCharType="end"/>
        </w:r>
        <w:r>
          <w:rPr>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ins>
    </w:p>
    <w:p w14:paraId="2434527A" w14:textId="77777777" w:rsidR="001046CB" w:rsidRPr="00A22718" w:rsidRDefault="001046CB" w:rsidP="00D72AC9">
      <w:pPr>
        <w:spacing w:line="360" w:lineRule="auto"/>
        <w:ind w:firstLine="708"/>
        <w:rPr>
          <w:ins w:id="1862" w:author="omar BENCHEKROUN" w:date="2019-01-03T17:58:00Z"/>
        </w:rPr>
      </w:pPr>
    </w:p>
    <w:p w14:paraId="7A002C6A" w14:textId="77777777" w:rsidR="00D72AC9" w:rsidRDefault="00D72AC9" w:rsidP="00D72AC9">
      <w:pPr>
        <w:keepNext/>
        <w:jc w:val="center"/>
        <w:rPr>
          <w:ins w:id="1863" w:author="omar BENCHEKROUN" w:date="2019-01-03T17:58:00Z"/>
        </w:rPr>
      </w:pPr>
      <w:ins w:id="1864" w:author="omar BENCHEKROUN" w:date="2019-01-03T17:58:00Z">
        <w:r>
          <w:rPr>
            <w:noProof/>
          </w:rPr>
          <w:lastRenderedPageBreak/>
          <w:drawing>
            <wp:inline distT="0" distB="0" distL="0" distR="0" wp14:anchorId="0EE9F8B1" wp14:editId="40F658AC">
              <wp:extent cx="3913726" cy="2393897"/>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8663" cy="2396917"/>
                      </a:xfrm>
                      <a:prstGeom prst="rect">
                        <a:avLst/>
                      </a:prstGeom>
                    </pic:spPr>
                  </pic:pic>
                </a:graphicData>
              </a:graphic>
            </wp:inline>
          </w:drawing>
        </w:r>
      </w:ins>
    </w:p>
    <w:p w14:paraId="73B4DBC9" w14:textId="77777777" w:rsidR="00D72AC9" w:rsidRDefault="00D72AC9" w:rsidP="00D72AC9">
      <w:pPr>
        <w:pStyle w:val="Lgende"/>
        <w:jc w:val="center"/>
        <w:rPr>
          <w:ins w:id="1865" w:author="omar BENCHEKROUN" w:date="2019-01-03T17:58:00Z"/>
          <w:rStyle w:val="shorttext"/>
          <w:rFonts w:ascii="Calibri" w:eastAsia="Times New Roman" w:hAnsi="Calibri" w:cs="Times New Roman"/>
          <w:b/>
          <w:i w:val="0"/>
          <w:iCs w:val="0"/>
          <w:color w:val="auto"/>
          <w:sz w:val="22"/>
          <w:szCs w:val="20"/>
          <w:lang w:eastAsia="fr-FR"/>
        </w:rPr>
      </w:pPr>
      <w:bookmarkStart w:id="1866" w:name="_Ref534302406"/>
      <w:ins w:id="1867" w:author="omar BENCHEKROUN" w:date="2019-01-03T17:58:00Z">
        <w:r w:rsidRPr="00E407B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1866"/>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ins>
      <w:r w:rsidRPr="00CF75F8">
        <w:rPr>
          <w:rStyle w:val="shorttext"/>
          <w:rFonts w:ascii="Calibri" w:eastAsia="Times New Roman" w:hAnsi="Calibri" w:cs="Times New Roman"/>
          <w:b/>
          <w:i w:val="0"/>
          <w:iCs w:val="0"/>
          <w:color w:val="auto"/>
          <w:sz w:val="22"/>
          <w:szCs w:val="20"/>
          <w:lang w:eastAsia="fr-FR"/>
        </w:rPr>
      </w:r>
      <w:ins w:id="1868" w:author="omar BENCHEKROUN" w:date="2019-01-03T17:58:00Z">
        <w:r w:rsidRPr="00CF75F8">
          <w:rPr>
            <w:rStyle w:val="shorttext"/>
            <w:rFonts w:ascii="Calibri" w:eastAsia="Times New Roman" w:hAnsi="Calibri" w:cs="Times New Roman"/>
            <w:b/>
            <w:i w:val="0"/>
            <w:iCs w:val="0"/>
            <w:color w:val="auto"/>
            <w:sz w:val="22"/>
            <w:szCs w:val="20"/>
            <w:lang w:eastAsia="fr-FR"/>
          </w:rPr>
          <w:fldChar w:fldCharType="separate"/>
        </w:r>
        <w:r>
          <w:rPr>
            <w:rStyle w:val="shorttext"/>
            <w:rFonts w:ascii="Calibri" w:eastAsia="Times New Roman" w:hAnsi="Calibri" w:cs="Times New Roman"/>
            <w:b/>
            <w:i w:val="0"/>
            <w:iCs w:val="0"/>
            <w:color w:val="auto"/>
            <w:sz w:val="22"/>
            <w:szCs w:val="20"/>
            <w:lang w:eastAsia="fr-FR"/>
          </w:rPr>
          <w:t>[1]</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ins>
    </w:p>
    <w:p w14:paraId="7C60A2D4" w14:textId="77777777" w:rsidR="00D72AC9" w:rsidRDefault="00D72AC9" w:rsidP="00D72AC9">
      <w:pPr>
        <w:keepNext/>
        <w:spacing w:line="360" w:lineRule="auto"/>
        <w:jc w:val="center"/>
        <w:rPr>
          <w:ins w:id="1869" w:author="omar BENCHEKROUN" w:date="2019-01-03T17:58:00Z"/>
        </w:rPr>
      </w:pPr>
      <w:ins w:id="1870" w:author="omar BENCHEKROUN" w:date="2019-01-03T17:58:00Z">
        <w:r>
          <w:rPr>
            <w:noProof/>
          </w:rPr>
          <w:drawing>
            <wp:inline distT="0" distB="0" distL="0" distR="0" wp14:anchorId="45B48511" wp14:editId="3961BB10">
              <wp:extent cx="4746934" cy="2189333"/>
              <wp:effectExtent l="0" t="0" r="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6550" cy="2193768"/>
                      </a:xfrm>
                      <a:prstGeom prst="rect">
                        <a:avLst/>
                      </a:prstGeom>
                    </pic:spPr>
                  </pic:pic>
                </a:graphicData>
              </a:graphic>
            </wp:inline>
          </w:drawing>
        </w:r>
      </w:ins>
    </w:p>
    <w:p w14:paraId="2253A61D" w14:textId="77777777" w:rsidR="00D72AC9" w:rsidRDefault="00D72AC9" w:rsidP="00D72AC9">
      <w:pPr>
        <w:pStyle w:val="Lgende"/>
        <w:jc w:val="center"/>
        <w:rPr>
          <w:ins w:id="1871" w:author="omar BENCHEKROUN" w:date="2019-01-03T17:58:00Z"/>
          <w:rStyle w:val="shorttext"/>
          <w:rFonts w:ascii="Calibri" w:eastAsia="Times New Roman" w:hAnsi="Calibri" w:cs="Times New Roman"/>
          <w:i w:val="0"/>
          <w:iCs w:val="0"/>
          <w:color w:val="auto"/>
          <w:sz w:val="22"/>
          <w:szCs w:val="20"/>
          <w:lang w:eastAsia="fr-FR"/>
        </w:rPr>
      </w:pPr>
      <w:ins w:id="1872" w:author="omar BENCHEKROUN" w:date="2019-01-03T17:58:00Z">
        <w:r w:rsidRPr="002F0CE0">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5</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 Vibration spirale constaté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ins>
      <w:r w:rsidRPr="00CF75F8">
        <w:rPr>
          <w:rStyle w:val="shorttext"/>
          <w:rFonts w:ascii="Calibri" w:eastAsia="Times New Roman" w:hAnsi="Calibri" w:cs="Times New Roman"/>
          <w:b/>
          <w:i w:val="0"/>
          <w:iCs w:val="0"/>
          <w:color w:val="auto"/>
          <w:sz w:val="22"/>
          <w:szCs w:val="20"/>
          <w:lang w:eastAsia="fr-FR"/>
        </w:rPr>
      </w:r>
      <w:ins w:id="1873" w:author="omar BENCHEKROUN" w:date="2019-01-03T17:58:00Z">
        <w:r w:rsidRPr="00CF75F8">
          <w:rPr>
            <w:rStyle w:val="shorttext"/>
            <w:rFonts w:ascii="Calibri" w:eastAsia="Times New Roman" w:hAnsi="Calibri" w:cs="Times New Roman"/>
            <w:b/>
            <w:i w:val="0"/>
            <w:iCs w:val="0"/>
            <w:color w:val="auto"/>
            <w:sz w:val="22"/>
            <w:szCs w:val="20"/>
            <w:lang w:eastAsia="fr-FR"/>
          </w:rPr>
          <w:fldChar w:fldCharType="separate"/>
        </w:r>
        <w:r>
          <w:rPr>
            <w:rStyle w:val="shorttext"/>
            <w:rFonts w:ascii="Calibri" w:eastAsia="Times New Roman" w:hAnsi="Calibri" w:cs="Times New Roman"/>
            <w:b/>
            <w:i w:val="0"/>
            <w:iCs w:val="0"/>
            <w:color w:val="auto"/>
            <w:sz w:val="22"/>
            <w:szCs w:val="20"/>
            <w:lang w:eastAsia="fr-FR"/>
          </w:rPr>
          <w:t>[1]</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ins>
    </w:p>
    <w:p w14:paraId="69A8CD57" w14:textId="77777777" w:rsidR="001046CB" w:rsidRDefault="001046CB" w:rsidP="00D72AC9">
      <w:pPr>
        <w:spacing w:line="360" w:lineRule="auto"/>
        <w:ind w:firstLine="708"/>
        <w:rPr>
          <w:ins w:id="1874" w:author="omar BENCHEKROUN" w:date="2019-01-03T18:00:00Z"/>
        </w:rPr>
      </w:pPr>
    </w:p>
    <w:p w14:paraId="7E186D30" w14:textId="449C7E39" w:rsidR="00D72AC9" w:rsidRPr="00BE04F9" w:rsidRDefault="00D72AC9" w:rsidP="00D72AC9">
      <w:pPr>
        <w:spacing w:line="360" w:lineRule="auto"/>
        <w:ind w:firstLine="708"/>
        <w:rPr>
          <w:ins w:id="1875" w:author="omar BENCHEKROUN" w:date="2019-01-03T17:58:00Z"/>
          <w:rStyle w:val="shorttext"/>
          <w:szCs w:val="22"/>
        </w:rPr>
      </w:pPr>
      <w:ins w:id="1876" w:author="omar BENCHEKROUN" w:date="2019-01-03T17:58:00Z">
        <w:r w:rsidRPr="00EA6876">
          <w:t>En 2011,</w:t>
        </w:r>
        <w:r>
          <w:t xml:space="preserve"> Lorenz et Murphy </w:t>
        </w:r>
        <w:r w:rsidRPr="00DD0321">
          <w:rPr>
            <w:b/>
          </w:rPr>
          <w:fldChar w:fldCharType="begin"/>
        </w:r>
        <w:r w:rsidRPr="00DD0321">
          <w:rPr>
            <w:b/>
          </w:rPr>
          <w:instrText xml:space="preserve"> REF _Ref533090865 \r \h  \* MERGEFORMAT </w:instrText>
        </w:r>
      </w:ins>
      <w:r w:rsidRPr="00DD0321">
        <w:rPr>
          <w:b/>
        </w:rPr>
      </w:r>
      <w:ins w:id="1877" w:author="omar BENCHEKROUN" w:date="2019-01-03T17:58:00Z">
        <w:r w:rsidRPr="00DD0321">
          <w:rPr>
            <w:b/>
          </w:rPr>
          <w:fldChar w:fldCharType="separate"/>
        </w:r>
        <w:r>
          <w:rPr>
            <w:b/>
          </w:rPr>
          <w:t>[1]</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w:t>
        </w:r>
      </w:ins>
      <w:ins w:id="1878" w:author="omar BENCHEKROUN" w:date="2019-01-03T18:00:00Z">
        <w:r w:rsidR="001046CB">
          <w:rPr>
            <w:rStyle w:val="shorttext"/>
          </w:rPr>
          <w:t xml:space="preserve"> de</w:t>
        </w:r>
      </w:ins>
      <w:ins w:id="1879" w:author="omar BENCHEKROUN" w:date="2019-01-03T17:58:00Z">
        <w:r>
          <w:rPr>
            <w:rStyle w:val="shorttext"/>
          </w:rPr>
          <w:t xml:space="preserve"> 4150 tr/min, les vibrations du rotor étaient mesurées </w:t>
        </w:r>
      </w:ins>
      <w:ins w:id="1880" w:author="omar BENCHEKROUN" w:date="2019-01-03T18:01:00Z">
        <w:r w:rsidR="001046CB">
          <w:rPr>
            <w:rStyle w:val="shorttext"/>
          </w:rPr>
          <w:t>en</w:t>
        </w:r>
      </w:ins>
      <w:ins w:id="1881" w:author="omar BENCHEKROUN" w:date="2019-01-03T17:58:00Z">
        <w:r>
          <w:rPr>
            <w:rStyle w:val="shorttext"/>
          </w:rPr>
          <w:t xml:space="preserve"> deux plans </w:t>
        </w:r>
      </w:ins>
      <w:ins w:id="1882" w:author="omar BENCHEKROUN" w:date="2019-01-03T18:01:00Z">
        <w:r w:rsidR="001046CB">
          <w:rPr>
            <w:rStyle w:val="shorttext"/>
          </w:rPr>
          <w:t>par</w:t>
        </w:r>
      </w:ins>
      <w:ins w:id="1883" w:author="omar BENCHEKROUN" w:date="2019-01-03T17:58:00Z">
        <w:r>
          <w:rPr>
            <w:rStyle w:val="shorttext"/>
          </w:rPr>
          <w:t xml:space="preserve"> deux capteurs</w:t>
        </w:r>
      </w:ins>
      <w:ins w:id="1884" w:author="omar BENCHEKROUN" w:date="2019-01-03T18:01:00Z">
        <w:r w:rsidR="001046CB">
          <w:rPr>
            <w:rStyle w:val="shorttext"/>
          </w:rPr>
          <w:t>/plan</w:t>
        </w:r>
      </w:ins>
      <w:ins w:id="1885" w:author="omar BENCHEKROUN" w:date="2019-01-03T17:58:00Z">
        <w:r>
          <w:rPr>
            <w:rStyle w:val="shorttext"/>
          </w:rPr>
          <w:t xml:space="preserve"> montés à 90 degrés. Les amplitudes synchrones </w:t>
        </w:r>
        <w:r w:rsidR="001046CB">
          <w:rPr>
            <w:rStyle w:val="shorttext"/>
          </w:rPr>
          <w:t>mesuré</w:t>
        </w:r>
        <w:r>
          <w:rPr>
            <w:rStyle w:val="shorttext"/>
          </w:rPr>
          <w:t>s au cours du temps sont illustrées</w:t>
        </w:r>
      </w:ins>
      <w:ins w:id="1886" w:author="omar BENCHEKROUN" w:date="2019-01-03T18:03:00Z">
        <w:r w:rsidR="001046CB">
          <w:rPr>
            <w:rStyle w:val="shorttext"/>
          </w:rPr>
          <w:t xml:space="preserve"> sur </w:t>
        </w:r>
      </w:ins>
      <w:ins w:id="1887" w:author="omar BENCHEKROUN" w:date="2019-01-03T17:58:00Z">
        <w:r>
          <w:rPr>
            <w:rStyle w:val="shorttext"/>
          </w:rPr>
          <w:t xml:space="preserve">la </w:t>
        </w:r>
        <w:r w:rsidRPr="00BA235A">
          <w:rPr>
            <w:rStyle w:val="shorttext"/>
            <w:b/>
          </w:rPr>
          <w:fldChar w:fldCharType="begin"/>
        </w:r>
        <w:r w:rsidRPr="00BA235A">
          <w:rPr>
            <w:rStyle w:val="shorttext"/>
            <w:b/>
          </w:rPr>
          <w:instrText xml:space="preserve"> REF _Ref523317204 \h  \* MERGEFORMAT </w:instrText>
        </w:r>
      </w:ins>
      <w:r w:rsidRPr="00BA235A">
        <w:rPr>
          <w:rStyle w:val="shorttext"/>
          <w:b/>
        </w:rPr>
      </w:r>
      <w:ins w:id="1888" w:author="omar BENCHEKROUN" w:date="2019-01-03T17:58:00Z">
        <w:r w:rsidRPr="00BA235A">
          <w:rPr>
            <w:rStyle w:val="shorttext"/>
            <w:b/>
          </w:rPr>
          <w:fldChar w:fldCharType="separate"/>
        </w:r>
        <w:r w:rsidRPr="00071054">
          <w:rPr>
            <w:rStyle w:val="shorttext"/>
            <w:b/>
          </w:rPr>
          <w:t>Figure 1.1</w:t>
        </w:r>
        <w:r w:rsidRPr="00071054">
          <w:rPr>
            <w:rStyle w:val="shorttext"/>
            <w:b/>
          </w:rPr>
          <w:noBreakHyphen/>
          <w:t>6</w:t>
        </w:r>
        <w:r w:rsidRPr="00BA235A">
          <w:rPr>
            <w:rStyle w:val="shorttext"/>
            <w:b/>
          </w:rPr>
          <w:fldChar w:fldCharType="end"/>
        </w:r>
        <w:r>
          <w:rPr>
            <w:rStyle w:val="shorttext"/>
          </w:rPr>
          <w:t xml:space="preserve"> et </w:t>
        </w:r>
        <w:r w:rsidRPr="00343837">
          <w:rPr>
            <w:rStyle w:val="shorttext"/>
          </w:rPr>
          <w:t>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ins>
      <w:r w:rsidRPr="00BA235A">
        <w:rPr>
          <w:rStyle w:val="shorttext"/>
          <w:b/>
        </w:rPr>
      </w:r>
      <w:ins w:id="1889" w:author="omar BENCHEKROUN" w:date="2019-01-03T17:58:00Z">
        <w:r w:rsidRPr="00BA235A">
          <w:rPr>
            <w:rStyle w:val="shorttext"/>
            <w:b/>
          </w:rPr>
          <w:fldChar w:fldCharType="separate"/>
        </w:r>
        <w:r w:rsidRPr="00071054">
          <w:rPr>
            <w:rStyle w:val="shorttext"/>
            <w:b/>
          </w:rPr>
          <w:t>Figure 1.1</w:t>
        </w:r>
        <w:r w:rsidRPr="00071054">
          <w:rPr>
            <w:rStyle w:val="shorttext"/>
            <w:b/>
          </w:rPr>
          <w:noBreakHyphen/>
          <w:t>7</w:t>
        </w:r>
        <w:r w:rsidRPr="00BA235A">
          <w:rPr>
            <w:rStyle w:val="shorttext"/>
            <w:b/>
          </w:rPr>
          <w:fldChar w:fldCharType="end"/>
        </w:r>
        <w:r w:rsidRPr="00343837">
          <w:rPr>
            <w:rStyle w:val="shorttext"/>
          </w:rPr>
          <w:t>.</w:t>
        </w:r>
        <w:r>
          <w:rPr>
            <w:rStyle w:val="shorttext"/>
          </w:rPr>
          <w:t xml:space="preserve"> </w:t>
        </w:r>
      </w:ins>
      <w:ins w:id="1890" w:author="omar BENCHEKROUN" w:date="2019-01-03T18:03:00Z">
        <w:r w:rsidR="001046CB">
          <w:rPr>
            <w:rStyle w:val="shorttext"/>
          </w:rPr>
          <w:t>L</w:t>
        </w:r>
      </w:ins>
      <w:ins w:id="1891" w:author="omar BENCHEKROUN" w:date="2019-01-03T17:58:00Z">
        <w:r>
          <w:rPr>
            <w:rStyle w:val="shorttext"/>
          </w:rPr>
          <w:t xml:space="preserve">’amplitude </w:t>
        </w:r>
      </w:ins>
      <w:ins w:id="1892" w:author="omar BENCHEKROUN" w:date="2019-01-03T18:03:00Z">
        <w:r w:rsidR="001046CB">
          <w:rPr>
            <w:rStyle w:val="shorttext"/>
          </w:rPr>
          <w:t>synchrone</w:t>
        </w:r>
      </w:ins>
      <w:ins w:id="1893" w:author="omar BENCHEKROUN" w:date="2019-01-03T17:58:00Z">
        <w:r>
          <w:rPr>
            <w:rStyle w:val="shorttext"/>
          </w:rPr>
          <w:t xml:space="preserve"> augmentait lentement pendant les premières deux heures de fonctionnemen</w:t>
        </w:r>
        <w:r w:rsidR="001046CB">
          <w:rPr>
            <w:rStyle w:val="shorttext"/>
          </w:rPr>
          <w:t xml:space="preserve">t et devenait soudain excessive déclenchant </w:t>
        </w:r>
        <w:r>
          <w:rPr>
            <w:rStyle w:val="shorttext"/>
          </w:rPr>
          <w:t xml:space="preserve">l’arrêt d’urgence de la machine. En plus, le </w:t>
        </w:r>
        <w:r>
          <w:rPr>
            <w:szCs w:val="22"/>
          </w:rPr>
          <w:t xml:space="preserve">phénomène des vibrations cycliques a été également constaté dans ce cas avant que l’instabilité vibratoire apparaisse. </w:t>
        </w:r>
      </w:ins>
      <w:ins w:id="1894" w:author="omar BENCHEKROUN" w:date="2019-01-03T18:05:00Z">
        <w:r w:rsidR="001046CB">
          <w:rPr>
            <w:rStyle w:val="shorttext"/>
          </w:rPr>
          <w:t>Les vibrations spirales divergentes mesurées dans le temps sont illustrées sur</w:t>
        </w:r>
        <w:r w:rsidR="001046CB" w:rsidRPr="00343837">
          <w:rPr>
            <w:rStyle w:val="shorttext"/>
          </w:rPr>
          <w:t xml:space="preserve"> la</w:t>
        </w:r>
        <w:r w:rsidR="001046CB">
          <w:rPr>
            <w:rStyle w:val="shorttext"/>
          </w:rPr>
          <w:t xml:space="preserve"> </w:t>
        </w:r>
        <w:r w:rsidR="001046CB" w:rsidRPr="00BA235A">
          <w:rPr>
            <w:rStyle w:val="shorttext"/>
            <w:b/>
          </w:rPr>
          <w:fldChar w:fldCharType="begin"/>
        </w:r>
        <w:r w:rsidR="001046CB" w:rsidRPr="00BA235A">
          <w:rPr>
            <w:rStyle w:val="shorttext"/>
            <w:b/>
          </w:rPr>
          <w:instrText xml:space="preserve"> REF _Ref523318350 \h  \* MERGEFORMAT </w:instrText>
        </w:r>
      </w:ins>
      <w:r w:rsidR="001046CB" w:rsidRPr="00BA235A">
        <w:rPr>
          <w:rStyle w:val="shorttext"/>
          <w:b/>
        </w:rPr>
      </w:r>
      <w:ins w:id="1895" w:author="omar BENCHEKROUN" w:date="2019-01-03T18:05:00Z">
        <w:r w:rsidR="001046CB" w:rsidRPr="00BA235A">
          <w:rPr>
            <w:rStyle w:val="shorttext"/>
            <w:b/>
          </w:rPr>
          <w:fldChar w:fldCharType="separate"/>
        </w:r>
        <w:r w:rsidR="001046CB" w:rsidRPr="00071054">
          <w:rPr>
            <w:rStyle w:val="shorttext"/>
            <w:b/>
          </w:rPr>
          <w:t>Figure 1.1</w:t>
        </w:r>
        <w:r w:rsidR="001046CB" w:rsidRPr="00071054">
          <w:rPr>
            <w:rStyle w:val="shorttext"/>
            <w:b/>
          </w:rPr>
          <w:noBreakHyphen/>
          <w:t>7</w:t>
        </w:r>
        <w:r w:rsidR="001046CB" w:rsidRPr="00BA235A">
          <w:rPr>
            <w:rStyle w:val="shorttext"/>
            <w:b/>
          </w:rPr>
          <w:fldChar w:fldCharType="end"/>
        </w:r>
        <w:r w:rsidR="001046CB">
          <w:rPr>
            <w:rStyle w:val="shorttext"/>
          </w:rPr>
          <w:t>.</w:t>
        </w:r>
      </w:ins>
    </w:p>
    <w:p w14:paraId="0A21D5A8" w14:textId="77777777" w:rsidR="00D72AC9" w:rsidRDefault="00D72AC9" w:rsidP="00D72AC9">
      <w:pPr>
        <w:keepNext/>
        <w:spacing w:line="360" w:lineRule="auto"/>
        <w:jc w:val="center"/>
        <w:rPr>
          <w:ins w:id="1896" w:author="omar BENCHEKROUN" w:date="2019-01-03T17:58:00Z"/>
        </w:rPr>
      </w:pPr>
      <w:ins w:id="1897" w:author="omar BENCHEKROUN" w:date="2019-01-03T17:58:00Z">
        <w:r w:rsidRPr="00910663">
          <w:rPr>
            <w:rStyle w:val="shorttext"/>
            <w:noProof/>
          </w:rPr>
          <w:lastRenderedPageBreak/>
          <w:drawing>
            <wp:inline distT="0" distB="0" distL="0" distR="0" wp14:anchorId="75521F23" wp14:editId="6A81891C">
              <wp:extent cx="3665551" cy="2329556"/>
              <wp:effectExtent l="0" t="0" r="0" b="0"/>
              <wp:docPr id="46" name="Image 46"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82236" cy="2340160"/>
                      </a:xfrm>
                      <a:prstGeom prst="rect">
                        <a:avLst/>
                      </a:prstGeom>
                      <a:noFill/>
                      <a:ln>
                        <a:noFill/>
                      </a:ln>
                    </pic:spPr>
                  </pic:pic>
                </a:graphicData>
              </a:graphic>
            </wp:inline>
          </w:drawing>
        </w:r>
      </w:ins>
    </w:p>
    <w:p w14:paraId="4F0E5463" w14:textId="77777777" w:rsidR="00D72AC9" w:rsidRDefault="00D72AC9" w:rsidP="00D72AC9">
      <w:pPr>
        <w:pStyle w:val="Lgende"/>
        <w:jc w:val="center"/>
        <w:rPr>
          <w:ins w:id="1898" w:author="omar BENCHEKROUN" w:date="2019-01-03T17:58:00Z"/>
          <w:rStyle w:val="shorttext"/>
        </w:rPr>
      </w:pPr>
      <w:bookmarkStart w:id="1899" w:name="_Ref534302420"/>
      <w:ins w:id="1900" w:author="omar BENCHEKROUN" w:date="2019-01-03T17:58:00Z">
        <w:r w:rsidRPr="00B9427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6</w:t>
        </w:r>
        <w:r>
          <w:rPr>
            <w:rStyle w:val="shorttext"/>
            <w:rFonts w:ascii="Calibri" w:eastAsia="Times New Roman" w:hAnsi="Calibri" w:cs="Times New Roman"/>
            <w:i w:val="0"/>
            <w:iCs w:val="0"/>
            <w:color w:val="auto"/>
            <w:sz w:val="22"/>
            <w:szCs w:val="20"/>
            <w:lang w:eastAsia="fr-FR"/>
          </w:rPr>
          <w:fldChar w:fldCharType="end"/>
        </w:r>
        <w:bookmarkEnd w:id="1899"/>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ins>
      <w:r w:rsidRPr="007100EE">
        <w:rPr>
          <w:rStyle w:val="shorttext"/>
          <w:rFonts w:ascii="Calibri" w:eastAsia="Times New Roman" w:hAnsi="Calibri" w:cs="Times New Roman"/>
          <w:b/>
          <w:i w:val="0"/>
          <w:iCs w:val="0"/>
          <w:color w:val="auto"/>
          <w:sz w:val="22"/>
          <w:szCs w:val="20"/>
          <w:lang w:eastAsia="fr-FR"/>
        </w:rPr>
      </w:r>
      <w:ins w:id="1901" w:author="omar BENCHEKROUN" w:date="2019-01-03T17:58:00Z">
        <w:r w:rsidRPr="007100EE">
          <w:rPr>
            <w:rStyle w:val="shorttext"/>
            <w:rFonts w:ascii="Calibri" w:eastAsia="Times New Roman" w:hAnsi="Calibri" w:cs="Times New Roman"/>
            <w:b/>
            <w:i w:val="0"/>
            <w:iCs w:val="0"/>
            <w:color w:val="auto"/>
            <w:sz w:val="22"/>
            <w:szCs w:val="20"/>
            <w:lang w:eastAsia="fr-FR"/>
          </w:rPr>
          <w:fldChar w:fldCharType="separate"/>
        </w:r>
        <w:r>
          <w:rPr>
            <w:rStyle w:val="shorttext"/>
            <w:rFonts w:ascii="Calibri" w:eastAsia="Times New Roman" w:hAnsi="Calibri" w:cs="Times New Roman"/>
            <w:b/>
            <w:i w:val="0"/>
            <w:iCs w:val="0"/>
            <w:color w:val="auto"/>
            <w:sz w:val="22"/>
            <w:szCs w:val="20"/>
            <w:lang w:eastAsia="fr-FR"/>
          </w:rPr>
          <w:t>[1]</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ins>
    </w:p>
    <w:p w14:paraId="73C8494E" w14:textId="77777777" w:rsidR="00D72AC9" w:rsidRDefault="00D72AC9" w:rsidP="00D72AC9">
      <w:pPr>
        <w:keepNext/>
        <w:spacing w:line="360" w:lineRule="auto"/>
        <w:jc w:val="center"/>
        <w:rPr>
          <w:ins w:id="1902" w:author="omar BENCHEKROUN" w:date="2019-01-03T17:58:00Z"/>
        </w:rPr>
      </w:pPr>
      <w:ins w:id="1903" w:author="omar BENCHEKROUN" w:date="2019-01-03T17:58:00Z">
        <w:r w:rsidRPr="00CC5642">
          <w:rPr>
            <w:rStyle w:val="shorttext"/>
            <w:noProof/>
          </w:rPr>
          <w:drawing>
            <wp:inline distT="0" distB="0" distL="0" distR="0" wp14:anchorId="0675D9B5" wp14:editId="722DA2C2">
              <wp:extent cx="3705375" cy="3291840"/>
              <wp:effectExtent l="0" t="0" r="9525" b="3810"/>
              <wp:docPr id="47" name="Image 47"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ins>
    </w:p>
    <w:p w14:paraId="65B13264" w14:textId="77777777" w:rsidR="00D72AC9" w:rsidRDefault="00D72AC9" w:rsidP="00D72AC9">
      <w:pPr>
        <w:pStyle w:val="Lgende"/>
        <w:jc w:val="center"/>
        <w:rPr>
          <w:ins w:id="1904" w:author="omar BENCHEKROUN" w:date="2019-01-03T17:58:00Z"/>
          <w:rStyle w:val="shorttext"/>
          <w:rFonts w:ascii="Calibri" w:eastAsia="Times New Roman" w:hAnsi="Calibri" w:cs="Times New Roman"/>
          <w:i w:val="0"/>
          <w:iCs w:val="0"/>
          <w:color w:val="auto"/>
          <w:sz w:val="22"/>
          <w:szCs w:val="20"/>
          <w:lang w:eastAsia="fr-FR"/>
        </w:rPr>
      </w:pPr>
      <w:ins w:id="1905" w:author="omar BENCHEKROUN" w:date="2019-01-03T17:58:00Z">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7</w:t>
        </w:r>
        <w:r>
          <w:rPr>
            <w:rStyle w:val="shorttext"/>
            <w:rFonts w:ascii="Calibri" w:eastAsia="Times New Roman" w:hAnsi="Calibri" w:cs="Times New Roman"/>
            <w:i w:val="0"/>
            <w:iCs w:val="0"/>
            <w:color w:val="auto"/>
            <w:sz w:val="22"/>
            <w:szCs w:val="20"/>
            <w:lang w:eastAsia="fr-FR"/>
          </w:rPr>
          <w:fldChar w:fldCharType="end"/>
        </w:r>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ins>
      <w:r w:rsidRPr="007100EE">
        <w:rPr>
          <w:rStyle w:val="shorttext"/>
          <w:rFonts w:ascii="Calibri" w:eastAsia="Times New Roman" w:hAnsi="Calibri" w:cs="Times New Roman"/>
          <w:b/>
          <w:i w:val="0"/>
          <w:iCs w:val="0"/>
          <w:color w:val="auto"/>
          <w:sz w:val="22"/>
          <w:szCs w:val="20"/>
          <w:lang w:eastAsia="fr-FR"/>
        </w:rPr>
      </w:r>
      <w:ins w:id="1906" w:author="omar BENCHEKROUN" w:date="2019-01-03T17:58:00Z">
        <w:r w:rsidRPr="007100EE">
          <w:rPr>
            <w:rStyle w:val="shorttext"/>
            <w:rFonts w:ascii="Calibri" w:eastAsia="Times New Roman" w:hAnsi="Calibri" w:cs="Times New Roman"/>
            <w:b/>
            <w:i w:val="0"/>
            <w:iCs w:val="0"/>
            <w:color w:val="auto"/>
            <w:sz w:val="22"/>
            <w:szCs w:val="20"/>
            <w:lang w:eastAsia="fr-FR"/>
          </w:rPr>
          <w:fldChar w:fldCharType="separate"/>
        </w:r>
        <w:r>
          <w:rPr>
            <w:rStyle w:val="shorttext"/>
            <w:rFonts w:ascii="Calibri" w:eastAsia="Times New Roman" w:hAnsi="Calibri" w:cs="Times New Roman"/>
            <w:b/>
            <w:i w:val="0"/>
            <w:iCs w:val="0"/>
            <w:color w:val="auto"/>
            <w:sz w:val="22"/>
            <w:szCs w:val="20"/>
            <w:lang w:eastAsia="fr-FR"/>
          </w:rPr>
          <w:t>[1]</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ins>
    </w:p>
    <w:p w14:paraId="545E33E8" w14:textId="5F988524" w:rsidR="001046CB" w:rsidRDefault="001046CB" w:rsidP="00D72AC9">
      <w:pPr>
        <w:spacing w:line="360" w:lineRule="auto"/>
        <w:ind w:firstLine="708"/>
        <w:rPr>
          <w:ins w:id="1907" w:author="Mihai ARGHIR" w:date="2019-01-04T10:14:00Z"/>
          <w:szCs w:val="22"/>
        </w:rPr>
      </w:pPr>
    </w:p>
    <w:p w14:paraId="793892D6" w14:textId="6F58E110" w:rsidR="001A369F" w:rsidDel="00F82E63" w:rsidRDefault="001A369F" w:rsidP="001A369F">
      <w:pPr>
        <w:spacing w:line="360" w:lineRule="auto"/>
        <w:ind w:firstLine="708"/>
        <w:rPr>
          <w:ins w:id="1908" w:author="omar BENCHEKROUN" w:date="2019-01-03T18:06:00Z"/>
          <w:del w:id="1909" w:author="Mihai ARGHIR" w:date="2019-01-04T10:15:00Z"/>
          <w:szCs w:val="22"/>
        </w:rPr>
      </w:pPr>
      <w:moveToRangeStart w:id="1910" w:author="Mihai ARGHIR" w:date="2019-01-04T10:14:00Z" w:name="move534360190"/>
      <w:moveTo w:id="1911" w:author="Mihai ARGHIR" w:date="2019-01-04T10:14:00Z">
        <w:del w:id="1912" w:author="Mihai ARGHIR" w:date="2019-01-04T10:15:00Z">
          <w:r w:rsidDel="00F82E63">
            <w:delText xml:space="preserve">Les deux cas industriels dans la suite sont des rares exemples qui illustrent ses premiers </w:delText>
          </w:r>
          <w:r w:rsidRPr="004A1D17" w:rsidDel="00F82E63">
            <w:delText>symptôme</w:delText>
          </w:r>
          <w:r w:rsidDel="00F82E63">
            <w:delText>s.</w:delText>
          </w:r>
        </w:del>
      </w:moveTo>
      <w:moveToRangeEnd w:id="1910"/>
    </w:p>
    <w:p w14:paraId="59E7064F" w14:textId="4FBCBE52" w:rsidR="00D72AC9" w:rsidRPr="00A22718" w:rsidRDefault="00D72AC9" w:rsidP="00D72AC9">
      <w:pPr>
        <w:spacing w:line="360" w:lineRule="auto"/>
        <w:ind w:firstLine="708"/>
        <w:rPr>
          <w:ins w:id="1913" w:author="omar BENCHEKROUN" w:date="2019-01-03T17:58:00Z"/>
        </w:rPr>
      </w:pPr>
      <w:ins w:id="1914" w:author="omar BENCHEKROUN" w:date="2019-01-03T17:58:00Z">
        <w:r>
          <w:rPr>
            <w:szCs w:val="22"/>
          </w:rPr>
          <w:t xml:space="preserve">Les </w:t>
        </w:r>
      </w:ins>
      <w:ins w:id="1915" w:author="omar BENCHEKROUN" w:date="2019-01-03T18:06:00Z">
        <w:r w:rsidR="001046CB">
          <w:rPr>
            <w:szCs w:val="22"/>
          </w:rPr>
          <w:t xml:space="preserve">résultats expérimentaux de </w:t>
        </w:r>
        <w:r w:rsidR="001046CB" w:rsidRPr="00620A4B">
          <w:t xml:space="preserve">Schmied, Pozivil et al. </w:t>
        </w:r>
        <w:r w:rsidR="001046CB" w:rsidRPr="004A32CA">
          <w:rPr>
            <w:b/>
          </w:rPr>
          <w:fldChar w:fldCharType="begin"/>
        </w:r>
        <w:r w:rsidR="001046CB" w:rsidRPr="004A32CA">
          <w:rPr>
            <w:b/>
          </w:rPr>
          <w:instrText xml:space="preserve"> REF _Ref533090559 \r \h  \* MERGEFORMAT </w:instrText>
        </w:r>
      </w:ins>
      <w:r w:rsidR="001046CB" w:rsidRPr="004A32CA">
        <w:rPr>
          <w:b/>
        </w:rPr>
      </w:r>
      <w:ins w:id="1916" w:author="omar BENCHEKROUN" w:date="2019-01-03T18:06:00Z">
        <w:r w:rsidR="001046CB" w:rsidRPr="004A32CA">
          <w:rPr>
            <w:b/>
          </w:rPr>
          <w:fldChar w:fldCharType="separate"/>
        </w:r>
        <w:r w:rsidR="001046CB">
          <w:rPr>
            <w:b/>
          </w:rPr>
          <w:t>[1]</w:t>
        </w:r>
        <w:r w:rsidR="001046CB" w:rsidRPr="004A32CA">
          <w:rPr>
            <w:b/>
          </w:rPr>
          <w:fldChar w:fldCharType="end"/>
        </w:r>
        <w:r w:rsidR="001046CB">
          <w:rPr>
            <w:b/>
          </w:rPr>
          <w:t xml:space="preserve"> et de </w:t>
        </w:r>
      </w:ins>
      <w:ins w:id="1917" w:author="omar BENCHEKROUN" w:date="2019-01-03T18:07:00Z">
        <w:r w:rsidR="001046CB">
          <w:t xml:space="preserve">Lorenz et Murphy </w:t>
        </w:r>
        <w:r w:rsidR="001046CB" w:rsidRPr="00DD0321">
          <w:rPr>
            <w:b/>
          </w:rPr>
          <w:fldChar w:fldCharType="begin"/>
        </w:r>
        <w:r w:rsidR="001046CB" w:rsidRPr="00DD0321">
          <w:rPr>
            <w:b/>
          </w:rPr>
          <w:instrText xml:space="preserve"> REF _Ref533090865 \r \h  \* MERGEFORMAT </w:instrText>
        </w:r>
      </w:ins>
      <w:r w:rsidR="001046CB" w:rsidRPr="00DD0321">
        <w:rPr>
          <w:b/>
        </w:rPr>
      </w:r>
      <w:ins w:id="1918" w:author="omar BENCHEKROUN" w:date="2019-01-03T18:07:00Z">
        <w:r w:rsidR="001046CB" w:rsidRPr="00DD0321">
          <w:rPr>
            <w:b/>
          </w:rPr>
          <w:fldChar w:fldCharType="separate"/>
        </w:r>
        <w:r w:rsidR="001046CB">
          <w:rPr>
            <w:b/>
          </w:rPr>
          <w:t>[1]</w:t>
        </w:r>
        <w:r w:rsidR="001046CB" w:rsidRPr="00DD0321">
          <w:rPr>
            <w:b/>
          </w:rPr>
          <w:fldChar w:fldCharType="end"/>
        </w:r>
        <w:r w:rsidR="001046CB">
          <w:rPr>
            <w:b/>
          </w:rPr>
          <w:t xml:space="preserve"> </w:t>
        </w:r>
      </w:ins>
      <w:ins w:id="1919" w:author="omar BENCHEKROUN" w:date="2019-01-03T17:58:00Z">
        <w:r w:rsidR="001046CB">
          <w:rPr>
            <w:szCs w:val="22"/>
          </w:rPr>
          <w:t>mettent</w:t>
        </w:r>
        <w:r>
          <w:rPr>
            <w:szCs w:val="22"/>
          </w:rPr>
          <w:t xml:space="preserve"> </w:t>
        </w:r>
      </w:ins>
      <w:ins w:id="1920" w:author="omar BENCHEKROUN" w:date="2019-01-03T18:07:00Z">
        <w:r w:rsidR="001046CB">
          <w:rPr>
            <w:szCs w:val="22"/>
          </w:rPr>
          <w:t>bien</w:t>
        </w:r>
      </w:ins>
      <w:ins w:id="1921" w:author="omar BENCHEKROUN" w:date="2019-01-03T17:58:00Z">
        <w:r>
          <w:rPr>
            <w:szCs w:val="22"/>
          </w:rPr>
          <w:t xml:space="preserve"> évidence </w:t>
        </w:r>
      </w:ins>
      <w:ins w:id="1922" w:author="Mihai ARGHIR" w:date="2019-01-04T10:14:00Z">
        <w:r w:rsidR="001A369F">
          <w:rPr>
            <w:szCs w:val="22"/>
          </w:rPr>
          <w:t xml:space="preserve">les symptômes de </w:t>
        </w:r>
      </w:ins>
      <w:ins w:id="1923" w:author="omar BENCHEKROUN" w:date="2019-01-03T17:58:00Z">
        <w:r>
          <w:rPr>
            <w:szCs w:val="22"/>
          </w:rPr>
          <w:t xml:space="preserve">l’instabilité de la vibration synchrone qui </w:t>
        </w:r>
      </w:ins>
      <w:ins w:id="1924" w:author="omar BENCHEKROUN" w:date="2019-01-03T18:07:00Z">
        <w:r w:rsidR="001046CB">
          <w:rPr>
            <w:szCs w:val="22"/>
          </w:rPr>
          <w:t xml:space="preserve">peut </w:t>
        </w:r>
      </w:ins>
      <w:ins w:id="1925" w:author="omar BENCHEKROUN" w:date="2019-01-03T17:58:00Z">
        <w:r>
          <w:rPr>
            <w:szCs w:val="22"/>
          </w:rPr>
          <w:t>se développe</w:t>
        </w:r>
      </w:ins>
      <w:ins w:id="1926" w:author="omar BENCHEKROUN" w:date="2019-01-03T18:07:00Z">
        <w:r w:rsidR="001046CB">
          <w:rPr>
            <w:szCs w:val="22"/>
          </w:rPr>
          <w:t>r</w:t>
        </w:r>
      </w:ins>
      <w:ins w:id="1927" w:author="omar BENCHEKROUN" w:date="2019-01-03T17:58:00Z">
        <w:r>
          <w:rPr>
            <w:szCs w:val="22"/>
          </w:rPr>
          <w:t xml:space="preserve"> </w:t>
        </w:r>
      </w:ins>
      <w:ins w:id="1928" w:author="omar BENCHEKROUN" w:date="2019-01-03T18:07:00Z">
        <w:r w:rsidR="001046CB">
          <w:rPr>
            <w:szCs w:val="22"/>
          </w:rPr>
          <w:t>à vitesse constante</w:t>
        </w:r>
      </w:ins>
      <w:ins w:id="1929" w:author="omar BENCHEKROUN" w:date="2019-01-03T17:58:00Z">
        <w:r>
          <w:rPr>
            <w:szCs w:val="22"/>
          </w:rPr>
          <w:t xml:space="preserve">. Différente des autres instabilités vibratoires classiques, cette instabilité se cache au début du fonctionnement et n’apparaît </w:t>
        </w:r>
        <w:r w:rsidR="001046CB">
          <w:rPr>
            <w:szCs w:val="22"/>
          </w:rPr>
          <w:t>qu’après un certain du temps. L</w:t>
        </w:r>
      </w:ins>
      <w:ins w:id="1930" w:author="omar BENCHEKROUN" w:date="2019-01-03T18:08:00Z">
        <w:r w:rsidR="001046CB">
          <w:rPr>
            <w:szCs w:val="22"/>
          </w:rPr>
          <w:t xml:space="preserve">a variation lente </w:t>
        </w:r>
      </w:ins>
      <w:ins w:id="1931" w:author="omar BENCHEKROUN" w:date="2019-01-03T18:09:00Z">
        <w:r w:rsidR="001046CB">
          <w:rPr>
            <w:szCs w:val="22"/>
          </w:rPr>
          <w:t xml:space="preserve">et progressive a </w:t>
        </w:r>
      </w:ins>
      <w:ins w:id="1932" w:author="omar BENCHEKROUN" w:date="2019-01-03T17:58:00Z">
        <w:r w:rsidR="001046CB">
          <w:rPr>
            <w:szCs w:val="22"/>
          </w:rPr>
          <w:t>orienté</w:t>
        </w:r>
        <w:r>
          <w:rPr>
            <w:szCs w:val="22"/>
          </w:rPr>
          <w:t xml:space="preserve"> les diagnostics du problème vers les effets thermiques</w:t>
        </w:r>
        <w:r w:rsidR="001046CB">
          <w:rPr>
            <w:szCs w:val="22"/>
          </w:rPr>
          <w:t>. En outre d</w:t>
        </w:r>
        <w:r>
          <w:rPr>
            <w:szCs w:val="22"/>
          </w:rPr>
          <w:t>es phéno</w:t>
        </w:r>
        <w:r w:rsidR="001046CB">
          <w:rPr>
            <w:szCs w:val="22"/>
          </w:rPr>
          <w:t xml:space="preserve">mènes des vibrations spirales, </w:t>
        </w:r>
      </w:ins>
      <w:ins w:id="1933" w:author="omar BENCHEKROUN" w:date="2019-01-03T18:10:00Z">
        <w:r w:rsidR="001046CB">
          <w:rPr>
            <w:szCs w:val="22"/>
          </w:rPr>
          <w:t xml:space="preserve">l’hystérésis </w:t>
        </w:r>
        <w:r w:rsidR="00FE72D9">
          <w:rPr>
            <w:szCs w:val="22"/>
          </w:rPr>
          <w:t>(</w:t>
        </w:r>
      </w:ins>
      <w:ins w:id="1934" w:author="omar BENCHEKROUN" w:date="2019-01-03T18:11:00Z">
        <w:r w:rsidR="00FE72D9">
          <w:rPr>
            <w:szCs w:val="22"/>
          </w:rPr>
          <w:fldChar w:fldCharType="begin"/>
        </w:r>
        <w:r w:rsidR="00FE72D9">
          <w:rPr>
            <w:szCs w:val="22"/>
          </w:rPr>
          <w:instrText xml:space="preserve"> REF _Ref534302406 \h </w:instrText>
        </w:r>
      </w:ins>
      <w:r w:rsidR="00FE72D9">
        <w:rPr>
          <w:szCs w:val="22"/>
        </w:rPr>
      </w:r>
      <w:r w:rsidR="00FE72D9">
        <w:rPr>
          <w:szCs w:val="22"/>
        </w:rPr>
        <w:fldChar w:fldCharType="separate"/>
      </w:r>
      <w:ins w:id="1935" w:author="omar BENCHEKROUN" w:date="2019-01-03T18:11:00Z">
        <w:r w:rsidR="00FE72D9" w:rsidRPr="00E407B8">
          <w:rPr>
            <w:rStyle w:val="shorttext"/>
            <w:i/>
            <w:iCs/>
          </w:rPr>
          <w:t xml:space="preserve">Figure </w:t>
        </w:r>
        <w:r w:rsidR="00FE72D9">
          <w:rPr>
            <w:rStyle w:val="shorttext"/>
            <w:i/>
            <w:iCs/>
            <w:noProof/>
          </w:rPr>
          <w:t>1.1</w:t>
        </w:r>
        <w:r w:rsidR="00FE72D9">
          <w:rPr>
            <w:rStyle w:val="shorttext"/>
            <w:i/>
            <w:iCs/>
          </w:rPr>
          <w:noBreakHyphen/>
        </w:r>
        <w:r w:rsidR="00FE72D9">
          <w:rPr>
            <w:rStyle w:val="shorttext"/>
            <w:i/>
            <w:iCs/>
            <w:noProof/>
          </w:rPr>
          <w:t>4</w:t>
        </w:r>
        <w:r w:rsidR="00FE72D9">
          <w:rPr>
            <w:szCs w:val="22"/>
          </w:rPr>
          <w:fldChar w:fldCharType="end"/>
        </w:r>
      </w:ins>
      <w:ins w:id="1936" w:author="omar BENCHEKROUN" w:date="2019-01-03T18:10:00Z">
        <w:r w:rsidR="00FE72D9">
          <w:rPr>
            <w:szCs w:val="22"/>
          </w:rPr>
          <w:t xml:space="preserve">) </w:t>
        </w:r>
        <w:r w:rsidR="001046CB">
          <w:rPr>
            <w:szCs w:val="22"/>
          </w:rPr>
          <w:t xml:space="preserve">et </w:t>
        </w:r>
      </w:ins>
      <w:ins w:id="1937" w:author="omar BENCHEKROUN" w:date="2019-01-03T17:58:00Z">
        <w:r w:rsidR="001046CB">
          <w:rPr>
            <w:szCs w:val="22"/>
          </w:rPr>
          <w:t>l</w:t>
        </w:r>
        <w:r>
          <w:rPr>
            <w:szCs w:val="22"/>
          </w:rPr>
          <w:t xml:space="preserve">es vibrations cycliques </w:t>
        </w:r>
      </w:ins>
      <w:ins w:id="1938" w:author="omar BENCHEKROUN" w:date="2019-01-03T18:10:00Z">
        <w:r w:rsidR="00FE72D9">
          <w:rPr>
            <w:szCs w:val="22"/>
          </w:rPr>
          <w:t>(</w:t>
        </w:r>
      </w:ins>
      <w:ins w:id="1939" w:author="omar BENCHEKROUN" w:date="2019-01-03T18:11:00Z">
        <w:r w:rsidR="00FE72D9">
          <w:rPr>
            <w:szCs w:val="22"/>
          </w:rPr>
          <w:fldChar w:fldCharType="begin"/>
        </w:r>
        <w:r w:rsidR="00FE72D9">
          <w:rPr>
            <w:szCs w:val="22"/>
          </w:rPr>
          <w:instrText xml:space="preserve"> REF _Ref534302420 \h </w:instrText>
        </w:r>
      </w:ins>
      <w:r w:rsidR="00FE72D9">
        <w:rPr>
          <w:szCs w:val="22"/>
        </w:rPr>
      </w:r>
      <w:r w:rsidR="00FE72D9">
        <w:rPr>
          <w:szCs w:val="22"/>
        </w:rPr>
        <w:fldChar w:fldCharType="separate"/>
      </w:r>
      <w:ins w:id="1940" w:author="omar BENCHEKROUN" w:date="2019-01-03T18:11:00Z">
        <w:r w:rsidR="00FE72D9" w:rsidRPr="00B94278">
          <w:rPr>
            <w:rStyle w:val="shorttext"/>
            <w:i/>
            <w:iCs/>
          </w:rPr>
          <w:t xml:space="preserve">Figure </w:t>
        </w:r>
        <w:r w:rsidR="00FE72D9">
          <w:rPr>
            <w:rStyle w:val="shorttext"/>
            <w:i/>
            <w:iCs/>
            <w:noProof/>
          </w:rPr>
          <w:t>1.1</w:t>
        </w:r>
        <w:r w:rsidR="00FE72D9">
          <w:rPr>
            <w:rStyle w:val="shorttext"/>
            <w:i/>
            <w:iCs/>
          </w:rPr>
          <w:noBreakHyphen/>
        </w:r>
        <w:r w:rsidR="00FE72D9">
          <w:rPr>
            <w:rStyle w:val="shorttext"/>
            <w:i/>
            <w:iCs/>
            <w:noProof/>
          </w:rPr>
          <w:t>6</w:t>
        </w:r>
        <w:r w:rsidR="00FE72D9">
          <w:rPr>
            <w:szCs w:val="22"/>
          </w:rPr>
          <w:fldChar w:fldCharType="end"/>
        </w:r>
      </w:ins>
      <w:ins w:id="1941" w:author="omar BENCHEKROUN" w:date="2019-01-03T18:10:00Z">
        <w:r w:rsidR="00FE72D9">
          <w:rPr>
            <w:szCs w:val="22"/>
          </w:rPr>
          <w:t xml:space="preserve">) </w:t>
        </w:r>
      </w:ins>
      <w:ins w:id="1942" w:author="omar BENCHEKROUN" w:date="2019-01-03T17:58:00Z">
        <w:r>
          <w:rPr>
            <w:szCs w:val="22"/>
          </w:rPr>
          <w:t>sont souvent décrit</w:t>
        </w:r>
      </w:ins>
      <w:ins w:id="1943" w:author="omar BENCHEKROUN" w:date="2019-01-03T18:10:00Z">
        <w:r w:rsidR="00FE72D9">
          <w:rPr>
            <w:szCs w:val="22"/>
          </w:rPr>
          <w:t>es</w:t>
        </w:r>
      </w:ins>
      <w:ins w:id="1944" w:author="omar BENCHEKROUN" w:date="2019-01-03T17:58:00Z">
        <w:r w:rsidR="00FE72D9">
          <w:rPr>
            <w:szCs w:val="22"/>
          </w:rPr>
          <w:t xml:space="preserve"> dans la littérature comme d</w:t>
        </w:r>
        <w:r>
          <w:rPr>
            <w:szCs w:val="22"/>
          </w:rPr>
          <w:t>es signatures de cette instabilité thermique.</w:t>
        </w:r>
        <w:r w:rsidRPr="00A22718">
          <w:t xml:space="preserve"> </w:t>
        </w:r>
      </w:ins>
    </w:p>
    <w:p w14:paraId="5BF92DA3" w14:textId="2C5F9319" w:rsidR="0044278E" w:rsidRDefault="0044278E" w:rsidP="001E32DB">
      <w:pPr>
        <w:spacing w:line="360" w:lineRule="auto"/>
      </w:pPr>
    </w:p>
    <w:p w14:paraId="2525D969" w14:textId="645567C1" w:rsidR="00652BD4" w:rsidRDefault="0044278E" w:rsidP="00652BD4">
      <w:pPr>
        <w:spacing w:line="360" w:lineRule="auto"/>
        <w:ind w:firstLine="708"/>
      </w:pPr>
      <w:r w:rsidRPr="00B109EE">
        <w:lastRenderedPageBreak/>
        <w:t>En 2015,</w:t>
      </w:r>
      <w:r w:rsidRPr="001B37F5">
        <w:t xml:space="preserve"> Panara et </w:t>
      </w:r>
      <w:r>
        <w:t xml:space="preserve">al. </w:t>
      </w:r>
      <w:r w:rsidR="008A1AD8" w:rsidRPr="008A1AD8">
        <w:rPr>
          <w:b/>
        </w:rPr>
        <w:fldChar w:fldCharType="begin"/>
      </w:r>
      <w:r w:rsidR="008A1AD8" w:rsidRPr="008A1AD8">
        <w:rPr>
          <w:b/>
        </w:rPr>
        <w:instrText xml:space="preserve"> REF _Ref533096146 \r \h  \* MERGEFORMAT </w:instrText>
      </w:r>
      <w:r w:rsidR="008A1AD8" w:rsidRPr="008A1AD8">
        <w:rPr>
          <w:b/>
        </w:rPr>
      </w:r>
      <w:r w:rsidR="008A1AD8" w:rsidRPr="008A1AD8">
        <w:rPr>
          <w:b/>
        </w:rPr>
        <w:fldChar w:fldCharType="separate"/>
      </w:r>
      <w:ins w:id="1945" w:author="omar BENCHEKROUN" w:date="2019-01-03T16:02:00Z">
        <w:r w:rsidR="00DE0AA9">
          <w:rPr>
            <w:b/>
          </w:rPr>
          <w:t>[12]</w:t>
        </w:r>
      </w:ins>
      <w:del w:id="1946" w:author="omar BENCHEKROUN" w:date="2019-01-03T15:58:00Z">
        <w:r w:rsidR="001C03C4" w:rsidDel="00DE0AA9">
          <w:rPr>
            <w:b/>
          </w:rPr>
          <w:delText>[13]</w:delText>
        </w:r>
      </w:del>
      <w:r w:rsidR="008A1AD8" w:rsidRPr="008A1AD8">
        <w:rPr>
          <w:b/>
        </w:rPr>
        <w:fldChar w:fldCharType="end"/>
      </w:r>
      <w:r w:rsidR="008A1AD8">
        <w:t xml:space="preserve"> </w:t>
      </w:r>
      <w:r>
        <w:t xml:space="preserve">ont construit un banc d’essai </w:t>
      </w:r>
      <w:r w:rsidRPr="001B37F5">
        <w:t>pour vérifier l</w:t>
      </w:r>
      <w:ins w:id="1947" w:author="omar BENCHEKROUN" w:date="2019-01-03T18:14:00Z">
        <w:r w:rsidR="004A3EB7">
          <w:t xml:space="preserve">e </w:t>
        </w:r>
      </w:ins>
      <w:del w:id="1948" w:author="omar BENCHEKROUN" w:date="2019-01-03T18:15:00Z">
        <w:r w:rsidRPr="001B37F5" w:rsidDel="004A3EB7">
          <w:delText>'approche</w:delText>
        </w:r>
      </w:del>
      <w:ins w:id="1949" w:author="omar BENCHEKROUN" w:date="2019-01-03T18:15:00Z">
        <w:r w:rsidR="004A3EB7">
          <w:t>modèle</w:t>
        </w:r>
      </w:ins>
      <w:r w:rsidRPr="001B37F5">
        <w:t xml:space="preserve"> </w:t>
      </w:r>
      <w:ins w:id="1950" w:author="omar BENCHEKROUN" w:date="2019-01-03T18:14:00Z">
        <w:r w:rsidR="004A3EB7">
          <w:t xml:space="preserve">théorique </w:t>
        </w:r>
        <w:r w:rsidR="004A3EB7" w:rsidRPr="001B37F5">
          <w:t xml:space="preserve">simplifiée </w:t>
        </w:r>
      </w:ins>
      <w:del w:id="1951" w:author="omar BENCHEKROUN" w:date="2019-01-03T18:15:00Z">
        <w:r w:rsidRPr="001B37F5" w:rsidDel="004A3EB7">
          <w:delText xml:space="preserve">de stabilité </w:delText>
        </w:r>
      </w:del>
      <w:del w:id="1952" w:author="omar BENCHEKROUN" w:date="2019-01-03T18:14:00Z">
        <w:r w:rsidRPr="001B37F5" w:rsidDel="004A3EB7">
          <w:delText xml:space="preserve">simplifiée </w:delText>
        </w:r>
      </w:del>
      <w:r w:rsidRPr="001B37F5">
        <w:t>proposée par Murphy</w:t>
      </w:r>
      <w:r>
        <w:t xml:space="preserve"> et Lorenz</w:t>
      </w:r>
      <w:r w:rsidR="009359F0">
        <w:rPr>
          <w:b/>
        </w:rPr>
        <w:t xml:space="preserve"> </w:t>
      </w:r>
      <w:r w:rsidR="009359F0">
        <w:rPr>
          <w:b/>
        </w:rPr>
        <w:fldChar w:fldCharType="begin"/>
      </w:r>
      <w:r w:rsidR="009359F0">
        <w:rPr>
          <w:b/>
        </w:rPr>
        <w:instrText xml:space="preserve"> REF _Ref533096184 \r \h </w:instrText>
      </w:r>
      <w:r w:rsidR="009359F0">
        <w:rPr>
          <w:b/>
        </w:rPr>
      </w:r>
      <w:r w:rsidR="009359F0">
        <w:rPr>
          <w:b/>
        </w:rPr>
        <w:fldChar w:fldCharType="separate"/>
      </w:r>
      <w:ins w:id="1953" w:author="omar BENCHEKROUN" w:date="2019-01-03T16:02:00Z">
        <w:r w:rsidR="00DE0AA9">
          <w:rPr>
            <w:b/>
          </w:rPr>
          <w:t>[13]</w:t>
        </w:r>
      </w:ins>
      <w:del w:id="1954" w:author="omar BENCHEKROUN" w:date="2019-01-03T15:58:00Z">
        <w:r w:rsidR="001C03C4" w:rsidDel="00DE0AA9">
          <w:rPr>
            <w:b/>
          </w:rPr>
          <w:delText>[14]</w:delText>
        </w:r>
      </w:del>
      <w:r w:rsidR="009359F0">
        <w:rPr>
          <w:b/>
        </w:rPr>
        <w:fldChar w:fldCharType="end"/>
      </w:r>
      <w:ins w:id="1955" w:author="omar BENCHEKROUN" w:date="2019-01-03T18:15:00Z">
        <w:r w:rsidR="004A3EB7">
          <w:rPr>
            <w:b/>
          </w:rPr>
          <w:t xml:space="preserve"> </w:t>
        </w:r>
        <w:r w:rsidR="004A3EB7" w:rsidRPr="004A3EB7">
          <w:rPr>
            <w:rPrChange w:id="1956" w:author="omar BENCHEKROUN" w:date="2019-01-03T18:15:00Z">
              <w:rPr>
                <w:b/>
              </w:rPr>
            </w:rPrChange>
          </w:rPr>
          <w:t>qui sera présenté un peu plus loin</w:t>
        </w:r>
      </w:ins>
      <w:r w:rsidRPr="001B37F5">
        <w:t>.</w:t>
      </w:r>
      <w:r>
        <w:t xml:space="preserve"> </w:t>
      </w:r>
      <w:ins w:id="1957" w:author="omar BENCHEKROUN" w:date="2019-01-03T18:16:00Z">
        <w:r w:rsidR="004A3EB7">
          <w:t xml:space="preserve">Un point important de ce modèle est </w:t>
        </w:r>
      </w:ins>
      <w:del w:id="1958" w:author="omar BENCHEKROUN" w:date="2019-01-03T18:16:00Z">
        <w:r w:rsidDel="004A3EB7">
          <w:delText xml:space="preserve">Dans </w:delText>
        </w:r>
      </w:del>
      <w:del w:id="1959" w:author="omar BENCHEKROUN" w:date="2019-01-03T18:15:00Z">
        <w:r w:rsidDel="004A3EB7">
          <w:delText xml:space="preserve">cette </w:delText>
        </w:r>
        <w:r w:rsidRPr="00124FD8" w:rsidDel="004A3EB7">
          <w:delText xml:space="preserve">approche, </w:delText>
        </w:r>
      </w:del>
      <w:r w:rsidRPr="00124FD8">
        <w:t xml:space="preserve">le coefficient de </w:t>
      </w:r>
      <w:del w:id="1960" w:author="omar BENCHEKROUN" w:date="2019-01-03T18:17:00Z">
        <w:r w:rsidRPr="00124FD8" w:rsidDel="004A3EB7">
          <w:delText xml:space="preserve">sensibilité </w:delText>
        </w:r>
      </w:del>
      <w:ins w:id="1961" w:author="omar BENCHEKROUN" w:date="2019-01-03T18:17:00Z">
        <w:r w:rsidR="004A3EB7">
          <w:t>proportionnalité</w:t>
        </w:r>
        <w:r w:rsidR="004A3EB7" w:rsidRPr="00124FD8">
          <w:t xml:space="preserve"> </w:t>
        </w:r>
      </w:ins>
      <w:r w:rsidRPr="00124FD8">
        <w:t>entr</w:t>
      </w:r>
      <w:r>
        <w:t xml:space="preserve">e le vecteur de vibration et la différence de la température </w:t>
      </w:r>
      <m:oMath>
        <m:r>
          <w:rPr>
            <w:rFonts w:ascii="Cambria Math" w:hAnsi="Cambria Math"/>
          </w:rPr>
          <m:t>∆T</m:t>
        </m:r>
      </m:oMath>
      <w:r>
        <w:t xml:space="preserve"> à la surface du rotor</w:t>
      </w:r>
      <w:del w:id="1962" w:author="omar BENCHEKROUN" w:date="2019-01-03T18:16:00Z">
        <w:r w:rsidRPr="00124FD8" w:rsidDel="004A3EB7">
          <w:delText xml:space="preserve"> </w:delText>
        </w:r>
        <w:r w:rsidDel="004A3EB7">
          <w:delText>est crucial,</w:delText>
        </w:r>
      </w:del>
      <w:ins w:id="1963" w:author="omar BENCHEKROUN" w:date="2019-01-03T18:16:00Z">
        <w:r w:rsidR="004A3EB7">
          <w:t xml:space="preserve">. Ce </w:t>
        </w:r>
      </w:ins>
      <w:ins w:id="1964" w:author="omar BENCHEKROUN" w:date="2019-01-03T18:18:00Z">
        <w:r w:rsidR="004A3EB7">
          <w:t>coefficient</w:t>
        </w:r>
      </w:ins>
      <w:r>
        <w:t xml:space="preserve"> </w:t>
      </w:r>
      <w:del w:id="1965" w:author="omar BENCHEKROUN" w:date="2019-01-03T18:18:00Z">
        <w:r w:rsidDel="004A3EB7">
          <w:delText xml:space="preserve">mais </w:delText>
        </w:r>
      </w:del>
      <w:ins w:id="1966" w:author="omar BENCHEKROUN" w:date="2019-01-03T18:18:00Z">
        <w:r w:rsidR="004A3EB7">
          <w:t xml:space="preserve">est </w:t>
        </w:r>
      </w:ins>
      <w:r>
        <w:t xml:space="preserve">difficile </w:t>
      </w:r>
      <w:ins w:id="1967" w:author="omar BENCHEKROUN" w:date="2019-01-03T18:18:00Z">
        <w:r w:rsidR="004A3EB7">
          <w:t xml:space="preserve">à </w:t>
        </w:r>
      </w:ins>
      <w:del w:id="1968" w:author="omar BENCHEKROUN" w:date="2019-01-03T18:18:00Z">
        <w:r w:rsidDel="004A3EB7">
          <w:delText>d’</w:delText>
        </w:r>
      </w:del>
      <w:r>
        <w:t>obtenir à partir d</w:t>
      </w:r>
      <w:ins w:id="1969" w:author="omar BENCHEKROUN" w:date="2019-01-03T18:18:00Z">
        <w:r w:rsidR="004A3EB7">
          <w:t>es</w:t>
        </w:r>
      </w:ins>
      <w:del w:id="1970" w:author="omar BENCHEKROUN" w:date="2019-01-03T18:18:00Z">
        <w:r w:rsidDel="004A3EB7">
          <w:delText>u</w:delText>
        </w:r>
      </w:del>
      <w:r>
        <w:t xml:space="preserve"> calcul</w:t>
      </w:r>
      <w:ins w:id="1971" w:author="omar BENCHEKROUN" w:date="2019-01-03T18:18:00Z">
        <w:r w:rsidR="004A3EB7">
          <w:t>s</w:t>
        </w:r>
      </w:ins>
      <w:ins w:id="1972" w:author="omar BENCHEKROUN" w:date="2019-01-03T18:19:00Z">
        <w:r w:rsidR="004A3EB7">
          <w:t xml:space="preserve"> surtout si l’on ne dispose pas des modèles physiques raffinés</w:t>
        </w:r>
      </w:ins>
      <w:r>
        <w:t xml:space="preserve">. </w:t>
      </w:r>
      <w:ins w:id="1973" w:author="omar BENCHEKROUN" w:date="2019-01-03T18:18:00Z">
        <w:r w:rsidR="004A3EB7">
          <w:t xml:space="preserve">Pour cette raison </w:t>
        </w:r>
      </w:ins>
      <w:del w:id="1974" w:author="omar BENCHEKROUN" w:date="2019-01-03T18:18:00Z">
        <w:r w:rsidDel="004A3EB7">
          <w:delText xml:space="preserve"> </w:delText>
        </w:r>
      </w:del>
      <w:r w:rsidRPr="00124FD8">
        <w:t>Panara et al.</w:t>
      </w:r>
      <w:r>
        <w:t xml:space="preserve"> l’ont obtenu </w:t>
      </w:r>
      <w:del w:id="1975" w:author="omar BENCHEKROUN" w:date="2019-01-03T18:19:00Z">
        <w:r w:rsidDel="004A3EB7">
          <w:delText xml:space="preserve">au </w:delText>
        </w:r>
      </w:del>
      <w:ins w:id="1976" w:author="omar BENCHEKROUN" w:date="2019-01-03T18:19:00Z">
        <w:r w:rsidR="004A3EB7">
          <w:t xml:space="preserve">à partir </w:t>
        </w:r>
      </w:ins>
      <w:del w:id="1977" w:author="omar BENCHEKROUN" w:date="2019-01-03T18:19:00Z">
        <w:r w:rsidDel="004A3EB7">
          <w:delText xml:space="preserve">travers </w:delText>
        </w:r>
      </w:del>
      <w:r>
        <w:t xml:space="preserve">des données expérimentales. </w:t>
      </w:r>
      <w:del w:id="1978" w:author="omar BENCHEKROUN" w:date="2019-01-03T18:18:00Z">
        <w:r w:rsidDel="004A3EB7">
          <w:delText xml:space="preserve"> </w:delText>
        </w:r>
      </w:del>
      <w:del w:id="1979" w:author="omar BENCHEKROUN" w:date="2019-01-03T18:20:00Z">
        <w:r w:rsidDel="004A3EB7">
          <w:delText>Concernant l’installation de l’équipement de mesure,</w:delText>
        </w:r>
      </w:del>
      <w:ins w:id="1980" w:author="omar BENCHEKROUN" w:date="2019-01-03T18:20:00Z">
        <w:r w:rsidR="004A3EB7">
          <w:t>Le rotor était instrumenté par</w:t>
        </w:r>
      </w:ins>
      <w:r>
        <w:t xml:space="preserve"> huit thermocouples </w:t>
      </w:r>
      <w:del w:id="1981" w:author="omar BENCHEKROUN" w:date="2019-01-03T18:20:00Z">
        <w:r w:rsidDel="004A3EB7">
          <w:delText>étaient</w:delText>
        </w:r>
        <w:r w:rsidRPr="005556DC" w:rsidDel="004A3EB7">
          <w:delText xml:space="preserve"> </w:delText>
        </w:r>
        <w:r w:rsidDel="004A3EB7">
          <w:delText xml:space="preserve">positionnés de manière </w:delText>
        </w:r>
      </w:del>
      <w:r>
        <w:t>équidistan</w:t>
      </w:r>
      <w:ins w:id="1982" w:author="omar BENCHEKROUN" w:date="2019-01-03T18:20:00Z">
        <w:r w:rsidR="0081521C">
          <w:t xml:space="preserve">tes dans la </w:t>
        </w:r>
      </w:ins>
      <w:del w:id="1983" w:author="omar BENCHEKROUN" w:date="2019-01-03T18:20:00Z">
        <w:r w:rsidDel="0081521C">
          <w:delText>ce dans la</w:delText>
        </w:r>
      </w:del>
      <w:r>
        <w:t xml:space="preserve"> direction circonférentielle</w:t>
      </w:r>
      <w:ins w:id="1984" w:author="omar BENCHEKROUN" w:date="2019-01-03T18:21:00Z">
        <w:r w:rsidR="0081521C">
          <w:t xml:space="preserve"> et</w:t>
        </w:r>
      </w:ins>
      <w:del w:id="1985" w:author="omar BENCHEKROUN" w:date="2019-01-03T18:21:00Z">
        <w:r w:rsidRPr="005556DC" w:rsidDel="0081521C">
          <w:delText xml:space="preserve"> afin de mesurer l</w:delText>
        </w:r>
        <w:r w:rsidDel="0081521C">
          <w:delText>a distribution de la température non-uniforme, ainsi que le déphasage</w:delText>
        </w:r>
        <w:r w:rsidRPr="005556DC" w:rsidDel="0081521C">
          <w:delText xml:space="preserve"> du point chaud par rapport au point haut.</w:delText>
        </w:r>
        <w:r w:rsidDel="0081521C">
          <w:delText xml:space="preserve">  </w:delText>
        </w:r>
        <w:r w:rsidRPr="00AF6740" w:rsidDel="0081521C">
          <w:delText xml:space="preserve">Les signaux de température </w:delText>
        </w:r>
        <w:r w:rsidDel="0081521C">
          <w:delText>mesurée à la surface du rotor</w:delText>
        </w:r>
        <w:r w:rsidRPr="00AF6740" w:rsidDel="0081521C">
          <w:delText xml:space="preserve"> ont été </w:delText>
        </w:r>
        <w:r w:rsidDel="0081521C">
          <w:delText xml:space="preserve">acquis </w:delText>
        </w:r>
        <w:r w:rsidRPr="00AF6740" w:rsidDel="0081521C">
          <w:delText>via</w:delText>
        </w:r>
      </w:del>
      <w:r w:rsidRPr="00AF6740">
        <w:t xml:space="preserve"> un</w:t>
      </w:r>
      <w:r>
        <w:t xml:space="preserve"> collecteur tournant</w:t>
      </w:r>
      <w:r w:rsidRPr="00AF6740">
        <w:t xml:space="preserve"> sans fil</w:t>
      </w:r>
      <w:r>
        <w:t>.</w:t>
      </w:r>
      <w:r w:rsidRPr="00AF6740">
        <w:t xml:space="preserve"> </w:t>
      </w:r>
      <w:del w:id="1986" w:author="omar BENCHEKROUN" w:date="2019-01-03T18:22:00Z">
        <w:r w:rsidDel="0081521C">
          <w:delText>La masse en porte-à-faux à l’extrémité non motrice était variable grâce aux adaptateurs de masse différente. Pendant l’essai, 3</w:delText>
        </w:r>
      </w:del>
      <w:ins w:id="1987" w:author="omar BENCHEKROUN" w:date="2019-01-03T18:22:00Z">
        <w:r w:rsidR="0081521C">
          <w:t>Trois</w:t>
        </w:r>
      </w:ins>
      <w:r>
        <w:t xml:space="preserve"> masses différentes en porte-à-faux (7.3%, 8.4%, 12.4% de la masse du rotor) </w:t>
      </w:r>
      <w:del w:id="1988" w:author="omar BENCHEKROUN" w:date="2019-01-03T18:22:00Z">
        <w:r w:rsidDel="0081521C">
          <w:delText xml:space="preserve">étaient </w:delText>
        </w:r>
      </w:del>
      <w:ins w:id="1989" w:author="omar BENCHEKROUN" w:date="2019-01-03T18:22:00Z">
        <w:r w:rsidR="0081521C">
          <w:t xml:space="preserve">ont été </w:t>
        </w:r>
      </w:ins>
      <w:r>
        <w:t>étudiés</w:t>
      </w:r>
      <w:ins w:id="1990" w:author="omar BENCHEKROUN" w:date="2019-01-03T18:22:00Z">
        <w:r w:rsidR="0081521C">
          <w:t xml:space="preserve">. </w:t>
        </w:r>
      </w:ins>
      <w:del w:id="1991" w:author="omar BENCHEKROUN" w:date="2019-01-03T18:22:00Z">
        <w:r w:rsidDel="0081521C">
          <w:delText xml:space="preserve"> et l</w:delText>
        </w:r>
      </w:del>
      <w:ins w:id="1992" w:author="omar BENCHEKROUN" w:date="2019-01-03T18:22:00Z">
        <w:r w:rsidR="0081521C">
          <w:t>L</w:t>
        </w:r>
      </w:ins>
      <w:r>
        <w:t xml:space="preserve">es auteurs ont observé que la vitesse d’amorçage de l’effet Morton diminuait de 13600 tr/min à 10200tr/min puis </w:t>
      </w:r>
      <w:ins w:id="1993" w:author="omar BENCHEKROUN" w:date="2019-01-03T18:22:00Z">
        <w:r w:rsidR="0081521C">
          <w:t xml:space="preserve">à </w:t>
        </w:r>
      </w:ins>
      <w:r>
        <w:t>moins de 10000 tr/min</w:t>
      </w:r>
      <w:ins w:id="1994" w:author="omar BENCHEKROUN" w:date="2019-01-03T18:22:00Z">
        <w:r w:rsidR="0081521C">
          <w:t xml:space="preserve"> avec l’augmentation de la masse</w:t>
        </w:r>
      </w:ins>
      <w:ins w:id="1995" w:author="omar BENCHEKROUN" w:date="2019-01-03T18:23:00Z">
        <w:r w:rsidR="0081521C" w:rsidRPr="0081521C">
          <w:t xml:space="preserve"> </w:t>
        </w:r>
        <w:r w:rsidR="0081521C">
          <w:t>en porte-à-faux du rotor</w:t>
        </w:r>
      </w:ins>
      <w:r>
        <w:t>.</w:t>
      </w:r>
      <w:del w:id="1996" w:author="omar BENCHEKROUN" w:date="2019-01-03T18:23:00Z">
        <w:r w:rsidDel="0081521C">
          <w:delText xml:space="preserve"> </w:delText>
        </w:r>
      </w:del>
      <w:r>
        <w:t xml:space="preserve"> Ils ont conclu que </w:t>
      </w:r>
      <w:del w:id="1997" w:author="omar BENCHEKROUN" w:date="2019-01-03T18:23:00Z">
        <w:r w:rsidDel="0081521C">
          <w:delText xml:space="preserve">la </w:delText>
        </w:r>
      </w:del>
      <w:ins w:id="1998" w:author="omar BENCHEKROUN" w:date="2019-01-03T18:23:00Z">
        <w:r w:rsidR="0081521C">
          <w:t xml:space="preserve">ce </w:t>
        </w:r>
      </w:ins>
      <w:del w:id="1999" w:author="omar BENCHEKROUN" w:date="2019-01-03T18:23:00Z">
        <w:r w:rsidDel="0081521C">
          <w:delText>masse en porte-à-faux du rotor</w:delText>
        </w:r>
      </w:del>
      <w:ins w:id="2000" w:author="omar BENCHEKROUN" w:date="2019-01-03T18:23:00Z">
        <w:r w:rsidR="0081521C">
          <w:t>paramètre</w:t>
        </w:r>
      </w:ins>
      <w:r>
        <w:t xml:space="preserve"> pouvait être directement liée à l’instabilité vibratoire</w:t>
      </w:r>
      <w:del w:id="2001" w:author="omar BENCHEKROUN" w:date="2019-01-03T18:23:00Z">
        <w:r w:rsidDel="0081521C">
          <w:delText xml:space="preserve"> du type l’effet Morton</w:delText>
        </w:r>
      </w:del>
      <w:r>
        <w:t xml:space="preserve">. </w:t>
      </w:r>
      <w:ins w:id="2002" w:author="omar BENCHEKROUN" w:date="2019-01-03T18:24:00Z">
        <w:r w:rsidR="0081521C">
          <w:t>Panara et al.</w:t>
        </w:r>
      </w:ins>
      <w:del w:id="2003" w:author="omar BENCHEKROUN" w:date="2019-01-03T18:24:00Z">
        <w:r w:rsidDel="0081521C">
          <w:delText>En plus,</w:delText>
        </w:r>
      </w:del>
      <w:r>
        <w:t xml:space="preserve"> </w:t>
      </w:r>
      <w:del w:id="2004" w:author="omar BENCHEKROUN" w:date="2019-01-03T18:24:00Z">
        <w:r w:rsidDel="0081521C">
          <w:delText>Panara et al</w:delText>
        </w:r>
        <w:r w:rsidR="009F1588" w:rsidDel="0081521C">
          <w:delText>.</w:delText>
        </w:r>
        <w:r w:rsidDel="0081521C">
          <w:delText xml:space="preserve"> </w:delText>
        </w:r>
      </w:del>
      <w:r>
        <w:t xml:space="preserve">ont </w:t>
      </w:r>
      <w:ins w:id="2005" w:author="omar BENCHEKROUN" w:date="2019-01-03T18:24:00Z">
        <w:r w:rsidR="0081521C">
          <w:t xml:space="preserve">également </w:t>
        </w:r>
      </w:ins>
      <w:r w:rsidR="00EB0406">
        <w:t>montré</w:t>
      </w:r>
      <w:r>
        <w:t xml:space="preserve"> que la stabilité pouvait être réacquise quand la vitesse au fonctionnement dépasse un certain niveau de la vitesse critique. </w:t>
      </w:r>
    </w:p>
    <w:p w14:paraId="4AFBABEC" w14:textId="77777777" w:rsidR="00652BD4" w:rsidRDefault="00652BD4" w:rsidP="00652BD4">
      <w:pPr>
        <w:spacing w:line="360" w:lineRule="auto"/>
      </w:pPr>
    </w:p>
    <w:p w14:paraId="3FA7EEC4" w14:textId="5FF9283B" w:rsidR="0044278E" w:rsidRDefault="0044278E" w:rsidP="00523E9E">
      <w:pPr>
        <w:pStyle w:val="Titre2"/>
        <w:ind w:left="709"/>
      </w:pPr>
      <w:bookmarkStart w:id="2006" w:name="_Toc534294729"/>
      <w:del w:id="2007" w:author="omar BENCHEKROUN" w:date="2019-01-03T19:04:00Z">
        <w:r w:rsidDel="003C2D20">
          <w:delText>Etudes numériques</w:delText>
        </w:r>
      </w:del>
      <w:bookmarkEnd w:id="2006"/>
      <w:ins w:id="2008" w:author="omar BENCHEKROUN" w:date="2019-01-03T19:04:00Z">
        <w:r w:rsidR="003C2D20">
          <w:t>modeles theoriques</w:t>
        </w:r>
      </w:ins>
      <w:r>
        <w:t xml:space="preserve"> </w:t>
      </w:r>
    </w:p>
    <w:p w14:paraId="58489B52" w14:textId="77777777" w:rsidR="00E92234" w:rsidRPr="00E92234" w:rsidRDefault="00E92234" w:rsidP="00E92234"/>
    <w:p w14:paraId="287FBB42" w14:textId="6F53C23B" w:rsidR="0044278E" w:rsidRPr="004B4CB9" w:rsidRDefault="003C2D20" w:rsidP="007F5E26">
      <w:pPr>
        <w:spacing w:line="360" w:lineRule="auto"/>
        <w:ind w:firstLine="708"/>
      </w:pPr>
      <w:ins w:id="2009" w:author="omar BENCHEKROUN" w:date="2019-01-03T19:05:00Z">
        <w:r>
          <w:t xml:space="preserve">La modélisation théorique de l’effet de Morton </w:t>
        </w:r>
      </w:ins>
      <w:del w:id="2010" w:author="omar BENCHEKROUN" w:date="2019-01-03T19:05:00Z">
        <w:r w:rsidR="0044278E" w:rsidDel="003C2D20">
          <w:delText>En combinaison des études expérimentales, l</w:delText>
        </w:r>
        <w:r w:rsidR="0044278E" w:rsidRPr="004B4CB9" w:rsidDel="003C2D20">
          <w:delText>es chercheurs et les ingénieurs se consacrent à l'amélioration du modèle</w:delText>
        </w:r>
        <w:r w:rsidR="0044278E" w:rsidDel="003C2D20">
          <w:delText xml:space="preserve"> numérique</w:delText>
        </w:r>
        <w:r w:rsidR="0044278E" w:rsidRPr="004B4CB9" w:rsidDel="003C2D20">
          <w:delText xml:space="preserve"> de prédiction </w:delText>
        </w:r>
        <w:r w:rsidR="0044278E" w:rsidDel="003C2D20">
          <w:delText>de l’effet Morton</w:delText>
        </w:r>
        <w:r w:rsidR="0044278E" w:rsidRPr="004B4CB9" w:rsidDel="003C2D20">
          <w:delText>, qui implique souvent la résolution du</w:delText>
        </w:r>
      </w:del>
      <w:ins w:id="2011" w:author="omar BENCHEKROUN" w:date="2019-01-03T19:05:00Z">
        <w:r>
          <w:t>est un</w:t>
        </w:r>
      </w:ins>
      <w:r w:rsidR="0044278E" w:rsidRPr="004B4CB9">
        <w:t xml:space="preserve"> probl</w:t>
      </w:r>
      <w:r w:rsidR="0044278E">
        <w:t xml:space="preserve">ème multi-physique </w:t>
      </w:r>
      <w:del w:id="2012" w:author="omar BENCHEKROUN" w:date="2019-01-03T19:07:00Z">
        <w:r w:rsidR="0044278E" w:rsidDel="003C2D20">
          <w:delText>concernant</w:delText>
        </w:r>
        <w:r w:rsidR="0044278E" w:rsidRPr="004B4CB9" w:rsidDel="003C2D20">
          <w:delText xml:space="preserve"> </w:delText>
        </w:r>
      </w:del>
      <w:ins w:id="2013" w:author="omar BENCHEKROUN" w:date="2019-01-03T19:07:00Z">
        <w:r>
          <w:t>reliant</w:t>
        </w:r>
        <w:r w:rsidRPr="004B4CB9">
          <w:t xml:space="preserve"> </w:t>
        </w:r>
      </w:ins>
      <w:r w:rsidR="0044278E" w:rsidRPr="004B4CB9">
        <w:t xml:space="preserve">la </w:t>
      </w:r>
      <w:r w:rsidR="0044278E">
        <w:t>lubrification</w:t>
      </w:r>
      <w:r w:rsidR="009F1588">
        <w:t xml:space="preserve"> </w:t>
      </w:r>
      <w:ins w:id="2014" w:author="omar BENCHEKROUN" w:date="2019-01-03T19:08:00Z">
        <w:r>
          <w:t>thermo-</w:t>
        </w:r>
      </w:ins>
      <w:r w:rsidR="009F1588">
        <w:t>hydrodynamique</w:t>
      </w:r>
      <w:r w:rsidR="0044278E" w:rsidRPr="004B4CB9">
        <w:t>, la dynamique de</w:t>
      </w:r>
      <w:r w:rsidR="0044278E">
        <w:t>s</w:t>
      </w:r>
      <w:r w:rsidR="0044278E" w:rsidRPr="004B4CB9">
        <w:t xml:space="preserve"> rot</w:t>
      </w:r>
      <w:r w:rsidR="0044278E">
        <w:t>ors</w:t>
      </w:r>
      <w:r w:rsidR="0044278E" w:rsidRPr="004B4CB9">
        <w:t xml:space="preserve"> et la </w:t>
      </w:r>
      <w:r w:rsidR="0044278E">
        <w:t>thermo</w:t>
      </w:r>
      <w:r w:rsidR="0044278E" w:rsidRPr="004B4CB9">
        <w:t xml:space="preserve">mécanique </w:t>
      </w:r>
      <w:r w:rsidR="0044278E">
        <w:t xml:space="preserve">des solides. </w:t>
      </w:r>
      <w:ins w:id="2015" w:author="omar BENCHEKROUN" w:date="2019-01-03T19:06:00Z">
        <w:r>
          <w:t>La difficulté principale réside dans le couplage de ce</w:t>
        </w:r>
      </w:ins>
      <w:ins w:id="2016" w:author="omar BENCHEKROUN" w:date="2019-01-03T19:07:00Z">
        <w:r>
          <w:t>s</w:t>
        </w:r>
      </w:ins>
      <w:ins w:id="2017" w:author="omar BENCHEKROUN" w:date="2019-01-03T19:06:00Z">
        <w:r>
          <w:t xml:space="preserve"> modèles </w:t>
        </w:r>
      </w:ins>
      <w:ins w:id="2018" w:author="omar BENCHEKROUN" w:date="2019-01-03T19:07:00Z">
        <w:r>
          <w:t>car</w:t>
        </w:r>
      </w:ins>
      <w:ins w:id="2019" w:author="omar BENCHEKROUN" w:date="2019-01-03T19:05:00Z">
        <w:r>
          <w:t xml:space="preserve"> </w:t>
        </w:r>
      </w:ins>
      <w:ins w:id="2020" w:author="omar BENCHEKROUN" w:date="2019-01-03T19:07:00Z">
        <w:r>
          <w:t xml:space="preserve">deux </w:t>
        </w:r>
      </w:ins>
      <w:ins w:id="2021" w:author="omar BENCHEKROUN" w:date="2019-01-03T19:05:00Z">
        <w:r>
          <w:t xml:space="preserve">échelles de temps </w:t>
        </w:r>
      </w:ins>
      <w:ins w:id="2022" w:author="omar BENCHEKROUN" w:date="2019-01-03T19:08:00Z">
        <w:r>
          <w:t xml:space="preserve">très différentes </w:t>
        </w:r>
      </w:ins>
      <w:ins w:id="2023" w:author="omar BENCHEKROUN" w:date="2019-01-03T19:05:00Z">
        <w:r>
          <w:t>sont présent</w:t>
        </w:r>
      </w:ins>
      <w:ins w:id="2024" w:author="omar BENCHEKROUN" w:date="2019-01-03T19:07:00Z">
        <w:r>
          <w:t>e</w:t>
        </w:r>
      </w:ins>
      <w:ins w:id="2025" w:author="omar BENCHEKROUN" w:date="2019-01-03T19:05:00Z">
        <w:r>
          <w:t xml:space="preserve">s, </w:t>
        </w:r>
      </w:ins>
      <w:ins w:id="2026" w:author="omar BENCHEKROUN" w:date="2019-01-03T19:09:00Z">
        <w:r>
          <w:t>liées</w:t>
        </w:r>
      </w:ins>
      <w:ins w:id="2027" w:author="omar BENCHEKROUN" w:date="2019-01-03T19:05:00Z">
        <w:r>
          <w:t xml:space="preserve"> </w:t>
        </w:r>
      </w:ins>
      <w:ins w:id="2028" w:author="omar BENCHEKROUN" w:date="2019-01-03T19:09:00Z">
        <w:r>
          <w:t>a</w:t>
        </w:r>
      </w:ins>
      <w:ins w:id="2029" w:author="omar BENCHEKROUN" w:date="2019-01-03T19:05:00Z">
        <w:r>
          <w:t>u transfert de chaleur dans le rotor et</w:t>
        </w:r>
      </w:ins>
      <w:ins w:id="2030" w:author="omar BENCHEKROUN" w:date="2019-01-03T19:09:00Z">
        <w:r>
          <w:t xml:space="preserve"> à la vibration synchrone de celui-ci.</w:t>
        </w:r>
      </w:ins>
      <w:ins w:id="2031" w:author="omar BENCHEKROUN" w:date="2019-01-03T19:05:00Z">
        <w:r>
          <w:t xml:space="preserve"> </w:t>
        </w:r>
      </w:ins>
      <w:ins w:id="2032" w:author="omar BENCHEKROUN" w:date="2019-01-03T19:10:00Z">
        <w:r>
          <w:t xml:space="preserve">Par la suite les </w:t>
        </w:r>
      </w:ins>
      <w:del w:id="2033" w:author="omar BENCHEKROUN" w:date="2019-01-03T19:10:00Z">
        <w:r w:rsidR="0044278E" w:rsidDel="003C2D20">
          <w:delText xml:space="preserve">Ces </w:delText>
        </w:r>
      </w:del>
      <w:ins w:id="2034" w:author="omar BENCHEKROUN" w:date="2019-01-03T19:10:00Z">
        <w:r>
          <w:t xml:space="preserve"> </w:t>
        </w:r>
      </w:ins>
      <w:r w:rsidR="0044278E">
        <w:t xml:space="preserve">modèles </w:t>
      </w:r>
      <w:del w:id="2035" w:author="omar BENCHEKROUN" w:date="2019-01-03T19:11:00Z">
        <w:r w:rsidR="0044278E" w:rsidDel="003C2D20">
          <w:delText>de prédiction peu</w:delText>
        </w:r>
        <w:r w:rsidR="00D75C12" w:rsidDel="003C2D20">
          <w:delText xml:space="preserve">vent globalement </w:delText>
        </w:r>
      </w:del>
      <w:ins w:id="2036" w:author="omar BENCHEKROUN" w:date="2019-01-03T19:11:00Z">
        <w:r>
          <w:t>théoriques sont</w:t>
        </w:r>
      </w:ins>
      <w:ins w:id="2037" w:author="omar BENCHEKROUN" w:date="2019-01-03T19:10:00Z">
        <w:r>
          <w:t xml:space="preserve"> </w:t>
        </w:r>
      </w:ins>
      <w:del w:id="2038" w:author="omar BENCHEKROUN" w:date="2019-01-03T19:11:00Z">
        <w:r w:rsidR="00D75C12" w:rsidDel="003C2D20">
          <w:delText>re</w:delText>
        </w:r>
      </w:del>
      <w:r w:rsidR="00D75C12">
        <w:t xml:space="preserve">groupés </w:t>
      </w:r>
      <w:del w:id="2039" w:author="omar BENCHEKROUN" w:date="2019-01-03T19:10:00Z">
        <w:r w:rsidR="00D75C12" w:rsidDel="003C2D20">
          <w:delText xml:space="preserve">par </w:delText>
        </w:r>
      </w:del>
      <w:ins w:id="2040" w:author="omar BENCHEKROUN" w:date="2019-01-03T19:10:00Z">
        <w:r>
          <w:t xml:space="preserve">en </w:t>
        </w:r>
      </w:ins>
      <w:r w:rsidR="00D75C12">
        <w:t>quatre</w:t>
      </w:r>
      <w:r w:rsidR="0044278E">
        <w:t xml:space="preserve"> catégories</w:t>
      </w:r>
      <w:del w:id="2041" w:author="omar BENCHEKROUN" w:date="2019-01-03T19:10:00Z">
        <w:r w:rsidR="0044278E" w:rsidDel="003C2D20">
          <w:delText> suivantes</w:delText>
        </w:r>
      </w:del>
      <w:ins w:id="2042" w:author="omar BENCHEKROUN" w:date="2019-01-03T19:10:00Z">
        <w:r>
          <w:t xml:space="preserve"> </w:t>
        </w:r>
      </w:ins>
      <w:r w:rsidR="0044278E">
        <w:t>.</w:t>
      </w:r>
      <w:del w:id="2043" w:author="omar BENCHEKROUN" w:date="2019-01-03T19:07:00Z">
        <w:r w:rsidR="0044278E" w:rsidRPr="004B4CB9" w:rsidDel="003C2D20">
          <w:rPr>
            <w:rFonts w:eastAsiaTheme="minorEastAsia"/>
            <w:lang w:eastAsia="zh-CN"/>
          </w:rPr>
          <w:delText xml:space="preserve">                                                                     </w:delText>
        </w:r>
      </w:del>
      <w:r w:rsidR="0044278E" w:rsidRPr="004B4CB9">
        <w:rPr>
          <w:rFonts w:eastAsiaTheme="minorEastAsia"/>
          <w:lang w:eastAsia="zh-CN"/>
        </w:rPr>
        <w:t xml:space="preserve"> </w:t>
      </w:r>
    </w:p>
    <w:p w14:paraId="473FA10D" w14:textId="39733110" w:rsidR="0044278E" w:rsidRDefault="0044278E" w:rsidP="00523E9E">
      <w:pPr>
        <w:pStyle w:val="Titre3"/>
        <w:ind w:left="709"/>
      </w:pPr>
      <w:bookmarkStart w:id="2044" w:name="_Toc534294730"/>
      <w:r w:rsidRPr="00675419">
        <w:t xml:space="preserve">Méthodes inspirées </w:t>
      </w:r>
      <w:r>
        <w:t>de</w:t>
      </w:r>
      <w:r w:rsidRPr="00675419">
        <w:t xml:space="preserve"> la </w:t>
      </w:r>
      <w:r w:rsidRPr="004106D7">
        <w:t>théorie</w:t>
      </w:r>
      <w:r w:rsidRPr="00675419">
        <w:t xml:space="preserve"> du </w:t>
      </w:r>
      <w:r w:rsidR="00D8108D">
        <w:t>contrôle</w:t>
      </w:r>
      <w:bookmarkEnd w:id="2044"/>
    </w:p>
    <w:p w14:paraId="378A609A" w14:textId="77777777" w:rsidR="00D8108D" w:rsidRPr="00D8108D" w:rsidRDefault="00D8108D" w:rsidP="00D8108D"/>
    <w:p w14:paraId="6F1253E6" w14:textId="5DE1DC72" w:rsidR="0044278E" w:rsidRDefault="0044278E" w:rsidP="007F5E26">
      <w:pPr>
        <w:spacing w:line="360" w:lineRule="auto"/>
        <w:ind w:firstLine="708"/>
      </w:pPr>
      <w:r w:rsidRPr="00861772">
        <w:t>En 1993,</w:t>
      </w:r>
      <w:r w:rsidRPr="00A22718">
        <w:t xml:space="preserve"> Koegh et Morton </w:t>
      </w:r>
      <w:r w:rsidR="008428A9" w:rsidRPr="008428A9">
        <w:rPr>
          <w:b/>
        </w:rPr>
        <w:fldChar w:fldCharType="begin"/>
      </w:r>
      <w:r w:rsidR="008428A9" w:rsidRPr="008428A9">
        <w:rPr>
          <w:b/>
        </w:rPr>
        <w:instrText xml:space="preserve"> REF _Ref533096262 \r \h  \* MERGEFORMAT </w:instrText>
      </w:r>
      <w:r w:rsidR="008428A9" w:rsidRPr="008428A9">
        <w:rPr>
          <w:b/>
        </w:rPr>
      </w:r>
      <w:r w:rsidR="008428A9" w:rsidRPr="008428A9">
        <w:rPr>
          <w:b/>
        </w:rPr>
        <w:fldChar w:fldCharType="separate"/>
      </w:r>
      <w:ins w:id="2045" w:author="omar BENCHEKROUN" w:date="2019-01-03T16:02:00Z">
        <w:r w:rsidR="00DE0AA9">
          <w:rPr>
            <w:b/>
          </w:rPr>
          <w:t>[14]</w:t>
        </w:r>
      </w:ins>
      <w:del w:id="2046" w:author="omar BENCHEKROUN" w:date="2019-01-03T15:58:00Z">
        <w:r w:rsidR="001C03C4" w:rsidDel="00DE0AA9">
          <w:rPr>
            <w:b/>
          </w:rPr>
          <w:delText>[15]</w:delText>
        </w:r>
      </w:del>
      <w:r w:rsidR="008428A9" w:rsidRPr="008428A9">
        <w:rPr>
          <w:b/>
        </w:rPr>
        <w:fldChar w:fldCharType="end"/>
      </w:r>
      <w:r w:rsidRPr="00A22718">
        <w:t xml:space="preserve"> </w:t>
      </w:r>
      <w:r w:rsidR="008428A9">
        <w:t xml:space="preserve">ont </w:t>
      </w:r>
      <w:r w:rsidRPr="00A22718">
        <w:t>propos</w:t>
      </w:r>
      <w:r w:rsidR="008428A9">
        <w:t>é</w:t>
      </w:r>
      <w:r w:rsidRPr="00A22718">
        <w:t xml:space="preserve"> une approche analytique</w:t>
      </w:r>
      <w:r>
        <w:t xml:space="preserve"> </w:t>
      </w:r>
      <w:r w:rsidRPr="00F11CBE">
        <w:t>avec</w:t>
      </w:r>
      <w:r>
        <w:t xml:space="preserve"> </w:t>
      </w:r>
      <w:ins w:id="2047" w:author="omar BENCHEKROUN" w:date="2019-01-03T19:11:00Z">
        <w:r w:rsidR="003C2D20">
          <w:t xml:space="preserve">feed-back </w:t>
        </w:r>
      </w:ins>
      <w:del w:id="2048" w:author="omar BENCHEKROUN" w:date="2019-01-03T19:11:00Z">
        <w:r w:rsidDel="003C2D20">
          <w:delText>un</w:delText>
        </w:r>
        <w:r w:rsidRPr="00F11CBE" w:rsidDel="003C2D20">
          <w:delText xml:space="preserve"> mécanisme </w:delText>
        </w:r>
        <w:r w:rsidR="004D13A5" w:rsidDel="003C2D20">
          <w:delText>rétroactif</w:delText>
        </w:r>
        <w:r w:rsidRPr="00F11CBE" w:rsidDel="003C2D20">
          <w:delText xml:space="preserve"> rétroaction</w:delText>
        </w:r>
        <w:r w:rsidDel="003C2D20">
          <w:delText xml:space="preserve"> </w:delText>
        </w:r>
      </w:del>
      <w:r w:rsidRPr="00A22718">
        <w:t>pour</w:t>
      </w:r>
      <w:r>
        <w:t xml:space="preserve"> </w:t>
      </w:r>
      <w:del w:id="2049" w:author="omar BENCHEKROUN" w:date="2019-01-03T19:11:00Z">
        <w:r w:rsidDel="003C2D20">
          <w:delText xml:space="preserve">prédire </w:delText>
        </w:r>
      </w:del>
      <w:ins w:id="2050" w:author="omar BENCHEKROUN" w:date="2019-01-03T19:11:00Z">
        <w:r w:rsidR="003C2D20">
          <w:t xml:space="preserve">décrire </w:t>
        </w:r>
      </w:ins>
      <w:r>
        <w:t xml:space="preserve">l’instabilité </w:t>
      </w:r>
      <w:del w:id="2051" w:author="omar BENCHEKROUN" w:date="2019-01-03T19:12:00Z">
        <w:r w:rsidDel="003C2D20">
          <w:delText>provoqué par</w:delText>
        </w:r>
      </w:del>
      <w:ins w:id="2052" w:author="omar BENCHEKROUN" w:date="2019-01-03T19:12:00Z">
        <w:r w:rsidR="003C2D20">
          <w:t>liée à</w:t>
        </w:r>
      </w:ins>
      <w:r>
        <w:t xml:space="preserve"> l’effet Morton</w:t>
      </w:r>
      <w:r w:rsidRPr="00A22718">
        <w:t xml:space="preserve">. Dans </w:t>
      </w:r>
      <w:del w:id="2053" w:author="omar BENCHEKROUN" w:date="2019-01-03T19:12:00Z">
        <w:r w:rsidRPr="00A22718" w:rsidDel="003C2D20">
          <w:delText xml:space="preserve">leur </w:delText>
        </w:r>
      </w:del>
      <w:ins w:id="2054" w:author="omar BENCHEKROUN" w:date="2019-01-03T19:12:00Z">
        <w:r w:rsidR="003C2D20">
          <w:t>ce</w:t>
        </w:r>
        <w:r w:rsidR="003C2D20" w:rsidRPr="00A22718">
          <w:t xml:space="preserve"> </w:t>
        </w:r>
      </w:ins>
      <w:r w:rsidRPr="00A22718">
        <w:t xml:space="preserve">modèle, une orbite elliptique arbitraire </w:t>
      </w:r>
      <w:r w:rsidR="003065CA">
        <w:t>est</w:t>
      </w:r>
      <w:r w:rsidRPr="00A22718">
        <w:t xml:space="preserve"> imposée</w:t>
      </w:r>
      <w:ins w:id="2055" w:author="omar BENCHEKROUN" w:date="2019-01-03T19:12:00Z">
        <w:r w:rsidR="003C2D20">
          <w:t xml:space="preserve"> pour décrire la vibration du rotor dans le palier</w:t>
        </w:r>
      </w:ins>
      <w:del w:id="2056" w:author="omar BENCHEKROUN" w:date="2019-01-03T19:12:00Z">
        <w:r w:rsidRPr="00A22718" w:rsidDel="003C2D20">
          <w:delText xml:space="preserve"> au niveau du palier</w:delText>
        </w:r>
      </w:del>
      <w:r w:rsidRPr="00A22718">
        <w:t xml:space="preserve">. </w:t>
      </w:r>
      <w:del w:id="2057" w:author="omar BENCHEKROUN" w:date="2019-01-03T19:12:00Z">
        <w:r w:rsidRPr="003C2D20" w:rsidDel="003C2D20">
          <w:rPr>
            <w:highlight w:val="yellow"/>
            <w:rPrChange w:id="2058" w:author="omar BENCHEKROUN" w:date="2019-01-03T19:13:00Z">
              <w:rPr/>
            </w:rPrChange>
          </w:rPr>
          <w:delText xml:space="preserve">Cette </w:delText>
        </w:r>
      </w:del>
      <w:ins w:id="2059" w:author="omar BENCHEKROUN" w:date="2019-01-03T19:12:00Z">
        <w:r w:rsidR="003C2D20" w:rsidRPr="003C2D20">
          <w:rPr>
            <w:highlight w:val="yellow"/>
            <w:rPrChange w:id="2060" w:author="omar BENCHEKROUN" w:date="2019-01-03T19:13:00Z">
              <w:rPr/>
            </w:rPrChange>
          </w:rPr>
          <w:t>L’</w:t>
        </w:r>
      </w:ins>
      <w:r w:rsidRPr="003C2D20">
        <w:rPr>
          <w:highlight w:val="yellow"/>
          <w:rPrChange w:id="2061" w:author="omar BENCHEKROUN" w:date="2019-01-03T19:13:00Z">
            <w:rPr/>
          </w:rPrChange>
        </w:rPr>
        <w:t xml:space="preserve">ellipse </w:t>
      </w:r>
      <w:r w:rsidR="003065CA" w:rsidRPr="003C2D20">
        <w:rPr>
          <w:highlight w:val="yellow"/>
          <w:rPrChange w:id="2062" w:author="omar BENCHEKROUN" w:date="2019-01-03T19:13:00Z">
            <w:rPr/>
          </w:rPrChange>
        </w:rPr>
        <w:t>est</w:t>
      </w:r>
      <w:r w:rsidRPr="003C2D20">
        <w:rPr>
          <w:highlight w:val="yellow"/>
          <w:rPrChange w:id="2063" w:author="omar BENCHEKROUN" w:date="2019-01-03T19:13:00Z">
            <w:rPr/>
          </w:rPrChange>
        </w:rPr>
        <w:t xml:space="preserve"> décomposée en trois orbites circulaires : un cercle en position équilibrée et deux cercles de perturbation.</w:t>
      </w:r>
      <w:r w:rsidRPr="00A22718">
        <w:t xml:space="preserve"> Cette</w:t>
      </w:r>
      <w:r>
        <w:t xml:space="preserve"> technique </w:t>
      </w:r>
      <w:r w:rsidR="003065CA">
        <w:t xml:space="preserve">a </w:t>
      </w:r>
      <w:r>
        <w:t>pour but d’écrire d</w:t>
      </w:r>
      <w:r w:rsidRPr="00A22718">
        <w:t>es relations mathématiques plus facilement et de voir l</w:t>
      </w:r>
      <w:del w:id="2064" w:author="omar BENCHEKROUN" w:date="2019-01-03T19:14:00Z">
        <w:r w:rsidRPr="00A22718" w:rsidDel="003C2D20">
          <w:delText xml:space="preserve">es </w:delText>
        </w:r>
      </w:del>
      <w:ins w:id="2065" w:author="omar BENCHEKROUN" w:date="2019-01-03T19:14:00Z">
        <w:r w:rsidR="003C2D20">
          <w:t>’</w:t>
        </w:r>
      </w:ins>
      <w:r w:rsidRPr="00A22718">
        <w:t>influences de</w:t>
      </w:r>
      <w:ins w:id="2066" w:author="omar BENCHEKROUN" w:date="2019-01-03T19:14:00Z">
        <w:r w:rsidR="002165A2">
          <w:t>s</w:t>
        </w:r>
      </w:ins>
      <w:r w:rsidRPr="00A22718">
        <w:t xml:space="preserve"> précession</w:t>
      </w:r>
      <w:ins w:id="2067" w:author="omar BENCHEKROUN" w:date="2019-01-03T19:14:00Z">
        <w:r w:rsidR="002165A2">
          <w:t>s</w:t>
        </w:r>
      </w:ins>
      <w:r w:rsidRPr="00A22718">
        <w:t xml:space="preserve"> directe et rétrograde </w:t>
      </w:r>
      <w:del w:id="2068" w:author="omar BENCHEKROUN" w:date="2019-01-03T19:14:00Z">
        <w:r w:rsidRPr="00A22718" w:rsidDel="002165A2">
          <w:delText xml:space="preserve">séparément </w:delText>
        </w:r>
      </w:del>
      <w:r w:rsidRPr="00A22718">
        <w:t>sur les paramètres du modèle tels que l’épaisseur de film</w:t>
      </w:r>
      <w:r w:rsidR="00CD5E41">
        <w:t>, la température</w:t>
      </w:r>
      <w:r w:rsidRPr="00A22718">
        <w:t xml:space="preserve"> </w:t>
      </w:r>
      <w:r w:rsidR="00CD5E41">
        <w:t>et l’angle de flexion thermique</w:t>
      </w:r>
      <w:r w:rsidRPr="00A22718">
        <w:t xml:space="preserve">. </w:t>
      </w:r>
      <w:r w:rsidR="003065CA">
        <w:t>L</w:t>
      </w:r>
      <w:r>
        <w:t>’hypothèse</w:t>
      </w:r>
      <w:r w:rsidRPr="00A22718">
        <w:t xml:space="preserve"> du palier court </w:t>
      </w:r>
      <w:r w:rsidR="003065CA">
        <w:t>et la</w:t>
      </w:r>
      <w:r w:rsidRPr="00A22718">
        <w:t xml:space="preserve"> viscosité constante</w:t>
      </w:r>
      <w:r w:rsidR="003065CA">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rsidR="003065CA">
        <w:t>dans le</w:t>
      </w:r>
      <w:r w:rsidRPr="00A22718">
        <w:t xml:space="preserve"> film lubrifiant obten</w:t>
      </w:r>
      <w:r>
        <w:t xml:space="preserve">ue, la conduction thermique dans le rotor </w:t>
      </w:r>
      <w:r w:rsidR="003065CA">
        <w:t>est ensuite déterminée</w:t>
      </w:r>
      <w:r w:rsidR="00E96F1C">
        <w:t>. Le champ de température obtenu</w:t>
      </w:r>
      <w:r w:rsidRPr="00A22718">
        <w:t xml:space="preserve"> </w:t>
      </w:r>
      <w:r w:rsidR="001608FD">
        <w:t>permet</w:t>
      </w:r>
      <w:r w:rsidR="00E96F1C">
        <w:t xml:space="preserve"> d’évaluer</w:t>
      </w:r>
      <w:r>
        <w:t xml:space="preserve"> la flexion</w:t>
      </w:r>
      <w:r w:rsidRPr="00A22718">
        <w:t xml:space="preserve"> du rotor grâce au travail de Dimoragonas en 1970</w:t>
      </w:r>
      <w:r w:rsidR="00670535">
        <w:rPr>
          <w:b/>
        </w:rPr>
        <w:t xml:space="preserve"> </w:t>
      </w:r>
      <w:r w:rsidR="004E632C">
        <w:rPr>
          <w:b/>
        </w:rPr>
        <w:fldChar w:fldCharType="begin"/>
      </w:r>
      <w:r w:rsidR="004E632C">
        <w:rPr>
          <w:b/>
        </w:rPr>
        <w:instrText xml:space="preserve"> REF _Ref533092881 \r \h </w:instrText>
      </w:r>
      <w:r w:rsidR="004E632C">
        <w:rPr>
          <w:b/>
        </w:rPr>
      </w:r>
      <w:r w:rsidR="004E632C">
        <w:rPr>
          <w:b/>
        </w:rPr>
        <w:fldChar w:fldCharType="separate"/>
      </w:r>
      <w:ins w:id="2069" w:author="omar BENCHEKROUN" w:date="2019-01-03T16:02:00Z">
        <w:r w:rsidR="00DE0AA9">
          <w:rPr>
            <w:b/>
          </w:rPr>
          <w:t>[2]</w:t>
        </w:r>
      </w:ins>
      <w:del w:id="2070" w:author="omar BENCHEKROUN" w:date="2019-01-03T15:58:00Z">
        <w:r w:rsidR="001C03C4" w:rsidDel="00DE0AA9">
          <w:rPr>
            <w:b/>
          </w:rPr>
          <w:delText>[7]</w:delText>
        </w:r>
      </w:del>
      <w:r w:rsidR="004E632C">
        <w:rPr>
          <w:b/>
        </w:rPr>
        <w:fldChar w:fldCharType="end"/>
      </w:r>
      <w:r w:rsidRPr="00A22718">
        <w:t>. Enfin,</w:t>
      </w:r>
      <w:r>
        <w:t xml:space="preserve"> inspiré de la théorie de contrôle,</w:t>
      </w:r>
      <w:r w:rsidR="00216BBD">
        <w:t xml:space="preserve"> l’in</w:t>
      </w:r>
      <w:r w:rsidRPr="00A22718">
        <w:t>stabilité</w:t>
      </w:r>
      <w:r>
        <w:t xml:space="preserve"> du type l’effet Morton</w:t>
      </w:r>
      <w:r w:rsidRPr="00A22718">
        <w:t xml:space="preserve"> </w:t>
      </w:r>
      <w:r w:rsidR="001608FD">
        <w:t>est</w:t>
      </w:r>
      <w:r w:rsidRPr="00A22718">
        <w:t xml:space="preserve"> </w:t>
      </w:r>
      <w:r w:rsidR="00216BBD">
        <w:t>analysée</w:t>
      </w:r>
      <w:r w:rsidRPr="00A22718">
        <w:t xml:space="preserve"> en calculant le ratio </w:t>
      </w:r>
      <m:oMath>
        <m:r>
          <m:rPr>
            <m:sty m:val="bi"/>
          </m:rPr>
          <w:rPr>
            <w:rFonts w:ascii="Cambria Math" w:hAnsi="Cambria Math"/>
          </w:rPr>
          <m:t>G</m:t>
        </m:r>
      </m:oMath>
      <w:r w:rsidRPr="00A22718">
        <w:t xml:space="preserve"> qui </w:t>
      </w:r>
      <w:r w:rsidR="001608FD">
        <w:t>est</w:t>
      </w:r>
      <w:r w:rsidRPr="00A22718">
        <w:t xml:space="preserve"> un rapport entre la </w:t>
      </w:r>
      <w:r w:rsidR="00676FDE">
        <w:t>déflection</w:t>
      </w:r>
      <w:r w:rsidRPr="00A22718">
        <w:t xml:space="preserve"> initiale du rotor et celle </w:t>
      </w:r>
      <w:r w:rsidR="009A2F92">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44278E" w:rsidRPr="0081010A" w14:paraId="364FE07B" w14:textId="77777777" w:rsidTr="004906D4">
        <w:trPr>
          <w:trHeight w:val="635"/>
          <w:jc w:val="center"/>
        </w:trPr>
        <w:tc>
          <w:tcPr>
            <w:tcW w:w="7943" w:type="dxa"/>
            <w:vAlign w:val="center"/>
          </w:tcPr>
          <w:p w14:paraId="73D46764" w14:textId="7F41B0CA" w:rsidR="0044278E" w:rsidRPr="00E60259" w:rsidRDefault="005F4204" w:rsidP="00E60259">
            <w:pPr>
              <w:adjustRightInd/>
              <w:spacing w:line="360" w:lineRule="auto"/>
              <w:rPr>
                <w:rFonts w:eastAsia="SimSun"/>
                <w:i/>
                <w:sz w:val="24"/>
              </w:rPr>
            </w:pPr>
            <m:oMathPara>
              <m:oMath>
                <m:r>
                  <m:rPr>
                    <m:sty m:val="bi"/>
                  </m:rPr>
                  <w:rPr>
                    <w:rFonts w:ascii="Cambria Math" w:hAnsi="Cambria Math"/>
                  </w:rPr>
                  <w:lastRenderedPageBreak/>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368F662F" w14:textId="05F71F25" w:rsidR="0044278E" w:rsidRPr="009E33E3" w:rsidRDefault="0044278E" w:rsidP="008F23B1">
            <w:pPr>
              <w:pStyle w:val="Lgende"/>
              <w:keepNext/>
              <w:numPr>
                <w:ilvl w:val="1"/>
                <w:numId w:val="15"/>
              </w:numPr>
              <w:spacing w:after="0" w:line="360" w:lineRule="auto"/>
              <w:jc w:val="both"/>
              <w:rPr>
                <w:rFonts w:ascii="Times New Roman" w:eastAsia="Times New Roman" w:hAnsi="Times New Roman"/>
                <w:b/>
                <w:iCs w:val="0"/>
                <w:color w:val="auto"/>
                <w:sz w:val="22"/>
                <w:szCs w:val="22"/>
                <w:lang w:eastAsia="fr-FR"/>
              </w:rPr>
            </w:pPr>
          </w:p>
        </w:tc>
      </w:tr>
    </w:tbl>
    <w:p w14:paraId="4A26058B" w14:textId="62F3E3EE" w:rsidR="00220BF6" w:rsidRPr="002165A2" w:rsidDel="002165A2" w:rsidRDefault="00077FDA">
      <w:pPr>
        <w:adjustRightInd/>
        <w:jc w:val="left"/>
        <w:rPr>
          <w:del w:id="2071" w:author="omar BENCHEKROUN" w:date="2019-01-03T19:17:00Z"/>
          <w:rFonts w:ascii="Cambria Math" w:hAnsi="Cambria Math"/>
          <w:i/>
          <w:sz w:val="24"/>
          <w:rPrChange w:id="2072" w:author="omar BENCHEKROUN" w:date="2019-01-03T19:17:00Z">
            <w:rPr>
              <w:del w:id="2073" w:author="omar BENCHEKROUN" w:date="2019-01-03T19:17:00Z"/>
              <w:sz w:val="24"/>
            </w:rPr>
          </w:rPrChange>
        </w:rPr>
      </w:pPr>
      <w:r>
        <w:rPr>
          <w:sz w:val="24"/>
        </w:rPr>
        <w:t>avec</w:t>
      </w:r>
      <m:oMath>
        <m:r>
          <w:ins w:id="2074" w:author="omar BENCHEKROUN" w:date="2019-01-03T19:17:00Z">
            <m:rPr>
              <m:sty m:val="bi"/>
            </m:rPr>
            <w:rPr>
              <w:rFonts w:ascii="Cambria Math" w:hAnsi="Cambria Math"/>
            </w:rPr>
            <m:t xml:space="preserve"> </m:t>
          </w:ins>
        </m:r>
      </m:oMath>
    </w:p>
    <w:p w14:paraId="00BB0853" w14:textId="630D8E23" w:rsidR="00E60259" w:rsidRPr="002165A2" w:rsidDel="002165A2" w:rsidRDefault="00710278">
      <w:pPr>
        <w:adjustRightInd/>
        <w:jc w:val="left"/>
        <w:rPr>
          <w:del w:id="2075" w:author="omar BENCHEKROUN" w:date="2019-01-03T19:17:00Z"/>
          <w:rFonts w:asciiTheme="minorHAnsi" w:hAnsiTheme="minorHAnsi"/>
          <w:szCs w:val="22"/>
          <w:rPrChange w:id="2076" w:author="omar BENCHEKROUN" w:date="2019-01-03T19:17:00Z">
            <w:rPr>
              <w:del w:id="2077" w:author="omar BENCHEKROUN" w:date="2019-01-03T19:17:00Z"/>
              <w:rFonts w:asciiTheme="minorHAnsi" w:hAnsiTheme="minorHAnsi"/>
              <w:i/>
              <w:sz w:val="20"/>
            </w:rPr>
          </w:rPrChange>
        </w:rPr>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00E60259" w:rsidRPr="00E60259">
        <w:rPr>
          <w:rFonts w:eastAsia="SimSun"/>
          <w:i/>
          <w:sz w:val="20"/>
        </w:rPr>
        <w:t xml:space="preserve"> </w:t>
      </w:r>
      <w:del w:id="2078" w:author="omar BENCHEKROUN" w:date="2019-01-03T19:17:00Z">
        <w:r w:rsidR="00E60259" w:rsidRPr="00E60259" w:rsidDel="002165A2">
          <w:delText>:</w:delText>
        </w:r>
      </w:del>
      <w:r w:rsidR="00E60259" w:rsidRPr="00E60259">
        <w:t xml:space="preserve"> </w:t>
      </w:r>
      <w:r w:rsidR="00C23E3B">
        <w:t xml:space="preserve">la </w:t>
      </w:r>
      <w:r w:rsidR="0006495F">
        <w:t xml:space="preserve">flexion </w:t>
      </w:r>
      <w:r w:rsidR="000232FA">
        <w:t xml:space="preserve">après la </w:t>
      </w:r>
      <w:r w:rsidR="000232FA" w:rsidRPr="002165A2">
        <w:t xml:space="preserve">déformation </w:t>
      </w:r>
      <w:r w:rsidR="000232FA" w:rsidRPr="000C6533">
        <w:rPr>
          <w:szCs w:val="22"/>
        </w:rPr>
        <w:t>thermique</w:t>
      </w:r>
      <w:r w:rsidR="00E60259" w:rsidRPr="002165A2">
        <w:rPr>
          <w:rFonts w:asciiTheme="minorHAnsi" w:hAnsiTheme="minorHAnsi"/>
          <w:szCs w:val="22"/>
          <w:rPrChange w:id="2079" w:author="omar BENCHEKROUN" w:date="2019-01-03T19:17:00Z">
            <w:rPr>
              <w:rFonts w:asciiTheme="minorHAnsi" w:hAnsiTheme="minorHAnsi"/>
              <w:i/>
              <w:sz w:val="20"/>
            </w:rPr>
          </w:rPrChange>
        </w:rPr>
        <w:t xml:space="preserve"> </w:t>
      </w:r>
      <w:ins w:id="2080" w:author="omar BENCHEKROUN" w:date="2019-01-03T19:16:00Z">
        <w:r w:rsidR="002165A2" w:rsidRPr="002165A2">
          <w:rPr>
            <w:rFonts w:asciiTheme="minorHAnsi" w:hAnsiTheme="minorHAnsi"/>
            <w:szCs w:val="22"/>
            <w:rPrChange w:id="2081" w:author="omar BENCHEKROUN" w:date="2019-01-03T19:17:00Z">
              <w:rPr>
                <w:rFonts w:asciiTheme="minorHAnsi" w:hAnsiTheme="minorHAnsi"/>
                <w:i/>
                <w:sz w:val="20"/>
              </w:rPr>
            </w:rPrChange>
          </w:rPr>
          <w:t>décrite comme un vecteur</w:t>
        </w:r>
      </w:ins>
      <w:ins w:id="2082" w:author="omar BENCHEKROUN" w:date="2019-01-03T19:17:00Z">
        <w:r w:rsidR="002165A2">
          <w:rPr>
            <w:rFonts w:asciiTheme="minorHAnsi" w:hAnsiTheme="minorHAnsi"/>
            <w:szCs w:val="22"/>
          </w:rPr>
          <w:t xml:space="preserve"> et </w:t>
        </w:r>
      </w:ins>
    </w:p>
    <w:p w14:paraId="39C1090F" w14:textId="2A529324" w:rsidR="00E60259" w:rsidDel="002165A2" w:rsidRDefault="00710278">
      <w:pPr>
        <w:adjustRightInd/>
        <w:jc w:val="left"/>
        <w:rPr>
          <w:del w:id="2083" w:author="omar BENCHEKROUN" w:date="2019-01-03T19:18:00Z"/>
        </w:rPr>
        <w:pPrChange w:id="2084" w:author="omar BENCHEKROUN" w:date="2019-01-03T19:18:00Z">
          <w:pPr>
            <w:adjustRightInd/>
            <w:spacing w:line="360" w:lineRule="auto"/>
            <w:jc w:val="left"/>
          </w:pPr>
        </w:pPrChange>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00E60259" w:rsidRPr="00E60259">
        <w:rPr>
          <w:rFonts w:asciiTheme="minorHAnsi" w:hAnsiTheme="minorHAnsi"/>
          <w:i/>
          <w:sz w:val="20"/>
        </w:rPr>
        <w:t xml:space="preserve"> </w:t>
      </w:r>
      <w:del w:id="2085" w:author="omar BENCHEKROUN" w:date="2019-01-03T19:17:00Z">
        <w:r w:rsidR="00E60259" w:rsidRPr="00E60259" w:rsidDel="002165A2">
          <w:delText>:</w:delText>
        </w:r>
      </w:del>
      <w:r w:rsidR="00E60259" w:rsidRPr="00E60259">
        <w:t xml:space="preserve"> </w:t>
      </w:r>
      <w:r w:rsidR="00C23E3B">
        <w:t xml:space="preserve">la flexion </w:t>
      </w:r>
      <w:r w:rsidR="000F0E16">
        <w:t>initiale</w:t>
      </w:r>
      <w:ins w:id="2086" w:author="omar BENCHEKROUN" w:date="2019-01-03T19:18:00Z">
        <w:r w:rsidR="002165A2">
          <w:t> ; s</w:t>
        </w:r>
      </w:ins>
    </w:p>
    <w:p w14:paraId="1AECD26F" w14:textId="0A51AD71" w:rsidR="002165A2" w:rsidRPr="004B4CB9" w:rsidRDefault="00971A19">
      <w:pPr>
        <w:spacing w:line="360" w:lineRule="auto"/>
        <w:rPr>
          <w:ins w:id="2087" w:author="omar BENCHEKROUN" w:date="2019-01-03T19:18:00Z"/>
        </w:rPr>
        <w:pPrChange w:id="2088" w:author="omar BENCHEKROUN" w:date="2019-01-03T19:18:00Z">
          <w:pPr>
            <w:spacing w:line="360" w:lineRule="auto"/>
            <w:ind w:firstLine="708"/>
          </w:pPr>
        </w:pPrChange>
      </w:pPr>
      <w:del w:id="2089" w:author="omar BENCHEKROUN" w:date="2019-01-03T19:18:00Z">
        <w:r w:rsidDel="002165A2">
          <w:delText>S</w:delText>
        </w:r>
      </w:del>
      <w:r w:rsidR="0044278E" w:rsidRPr="00A22718">
        <w:t>i Re(</w:t>
      </w:r>
      <m:oMath>
        <m:r>
          <m:rPr>
            <m:sty m:val="bi"/>
          </m:rPr>
          <w:rPr>
            <w:rFonts w:ascii="Cambria Math" w:hAnsi="Cambria Math"/>
          </w:rPr>
          <m:t>G</m:t>
        </m:r>
      </m:oMath>
      <w:r w:rsidR="0044278E" w:rsidRPr="00A22718">
        <w:t>)&gt;1, l’instabilité sera amplifiée alors que si Re(</w:t>
      </w:r>
      <m:oMath>
        <m:r>
          <m:rPr>
            <m:sty m:val="bi"/>
          </m:rPr>
          <w:rPr>
            <w:rFonts w:ascii="Cambria Math" w:hAnsi="Cambria Math"/>
          </w:rPr>
          <m:t>G</m:t>
        </m:r>
      </m:oMath>
      <w:r w:rsidR="0044278E" w:rsidRPr="00A22718">
        <w:t xml:space="preserve">) &lt;1, </w:t>
      </w:r>
      <w:del w:id="2090" w:author="omar BENCHEKROUN" w:date="2019-01-03T19:17:00Z">
        <w:r w:rsidR="0044278E" w:rsidRPr="00A22718" w:rsidDel="002165A2">
          <w:delText>celle-ci</w:delText>
        </w:r>
      </w:del>
      <w:ins w:id="2091" w:author="omar BENCHEKROUN" w:date="2019-01-03T19:17:00Z">
        <w:r w:rsidR="002165A2">
          <w:t>elle</w:t>
        </w:r>
      </w:ins>
      <w:r w:rsidR="0044278E" w:rsidRPr="00A22718">
        <w:t xml:space="preserve"> sera atténuée.</w:t>
      </w:r>
      <w:ins w:id="2092" w:author="omar BENCHEKROUN" w:date="2019-01-03T19:18:00Z">
        <w:r w:rsidR="002165A2" w:rsidRPr="002165A2">
          <w:t xml:space="preserve"> </w:t>
        </w:r>
      </w:ins>
    </w:p>
    <w:p w14:paraId="78229D39" w14:textId="557B972A" w:rsidR="002165A2" w:rsidRPr="004B4CB9" w:rsidRDefault="0044278E" w:rsidP="002165A2">
      <w:pPr>
        <w:spacing w:line="360" w:lineRule="auto"/>
        <w:ind w:firstLine="708"/>
        <w:rPr>
          <w:ins w:id="2093" w:author="omar BENCHEKROUN" w:date="2019-01-03T19:18:00Z"/>
        </w:rPr>
      </w:pPr>
      <w:del w:id="2094" w:author="omar BENCHEKROUN" w:date="2019-01-03T19:18:00Z">
        <w:r w:rsidRPr="00A22718" w:rsidDel="002165A2">
          <w:delText xml:space="preserve"> </w:delText>
        </w:r>
      </w:del>
      <w:r w:rsidRPr="00D40424">
        <w:t>Un an après</w:t>
      </w:r>
      <w:r w:rsidRPr="00A22718">
        <w:t>, Koegh et Morton</w:t>
      </w:r>
      <w:r>
        <w:t xml:space="preserve"> </w:t>
      </w:r>
      <w:r w:rsidR="004966AB" w:rsidRPr="004966AB">
        <w:rPr>
          <w:b/>
        </w:rPr>
        <w:fldChar w:fldCharType="begin"/>
      </w:r>
      <w:r w:rsidR="004966AB" w:rsidRPr="004966AB">
        <w:rPr>
          <w:b/>
        </w:rPr>
        <w:instrText xml:space="preserve"> REF _Ref533096446 \r \h  \* MERGEFORMAT </w:instrText>
      </w:r>
      <w:r w:rsidR="004966AB" w:rsidRPr="004966AB">
        <w:rPr>
          <w:b/>
        </w:rPr>
      </w:r>
      <w:r w:rsidR="004966AB" w:rsidRPr="004966AB">
        <w:rPr>
          <w:b/>
        </w:rPr>
        <w:fldChar w:fldCharType="separate"/>
      </w:r>
      <w:ins w:id="2095" w:author="omar BENCHEKROUN" w:date="2019-01-03T16:02:00Z">
        <w:r w:rsidR="00DE0AA9">
          <w:rPr>
            <w:b/>
          </w:rPr>
          <w:t>[15]</w:t>
        </w:r>
      </w:ins>
      <w:del w:id="2096" w:author="omar BENCHEKROUN" w:date="2019-01-03T15:58:00Z">
        <w:r w:rsidR="001C03C4" w:rsidDel="00DE0AA9">
          <w:rPr>
            <w:b/>
          </w:rPr>
          <w:delText>[16]</w:delText>
        </w:r>
      </w:del>
      <w:r w:rsidR="004966AB" w:rsidRPr="004966AB">
        <w:rPr>
          <w:b/>
        </w:rPr>
        <w:fldChar w:fldCharType="end"/>
      </w:r>
      <w:r w:rsidRPr="00A22718">
        <w:t xml:space="preserve"> ont </w:t>
      </w:r>
      <w:del w:id="2097" w:author="omar BENCHEKROUN" w:date="2019-01-03T19:19:00Z">
        <w:r w:rsidRPr="00A22718" w:rsidDel="002165A2">
          <w:delText xml:space="preserve">adapté </w:delText>
        </w:r>
      </w:del>
      <w:ins w:id="2098" w:author="omar BENCHEKROUN" w:date="2019-01-03T19:19:00Z">
        <w:r w:rsidR="002165A2">
          <w:t>amélioré</w:t>
        </w:r>
        <w:r w:rsidR="002165A2" w:rsidRPr="00A22718">
          <w:t xml:space="preserve"> </w:t>
        </w:r>
      </w:ins>
      <w:r w:rsidRPr="00A22718">
        <w:t xml:space="preserve">le modèle pour étudier </w:t>
      </w:r>
      <w:del w:id="2099" w:author="omar BENCHEKROUN" w:date="2019-01-03T19:18:00Z">
        <w:r w:rsidR="00D95557" w:rsidDel="002165A2">
          <w:delText xml:space="preserve">cette </w:delText>
        </w:r>
      </w:del>
      <w:ins w:id="2100" w:author="omar BENCHEKROUN" w:date="2019-01-03T19:18:00Z">
        <w:r w:rsidR="002165A2">
          <w:t>l’</w:t>
        </w:r>
      </w:ins>
      <w:r w:rsidRPr="00A22718">
        <w:t xml:space="preserve">instabilité vibratoire </w:t>
      </w:r>
      <w:del w:id="2101" w:author="omar BENCHEKROUN" w:date="2019-01-03T19:19:00Z">
        <w:r w:rsidRPr="00A22718" w:rsidDel="002165A2">
          <w:delText xml:space="preserve">engendrée </w:delText>
        </w:r>
      </w:del>
      <w:r w:rsidRPr="00A22718">
        <w:t xml:space="preserve">en régime transitoire. Dans </w:t>
      </w:r>
      <w:del w:id="2102" w:author="omar BENCHEKROUN" w:date="2019-01-03T19:20:00Z">
        <w:r w:rsidR="00852267" w:rsidDel="002165A2">
          <w:delText>leur</w:delText>
        </w:r>
        <w:r w:rsidRPr="00A22718" w:rsidDel="002165A2">
          <w:delText xml:space="preserve"> </w:delText>
        </w:r>
      </w:del>
      <w:ins w:id="2103" w:author="omar BENCHEKROUN" w:date="2019-01-03T19:20:00Z">
        <w:r w:rsidR="002165A2">
          <w:t>le</w:t>
        </w:r>
        <w:r w:rsidR="002165A2" w:rsidRPr="00A22718">
          <w:t xml:space="preserve"> </w:t>
        </w:r>
      </w:ins>
      <w:r w:rsidRPr="00A22718">
        <w:t xml:space="preserve">modèle amélioré, la flexion thermique </w:t>
      </w:r>
      <w:r>
        <w:t>dépend</w:t>
      </w:r>
      <w:r w:rsidR="0076406C">
        <w:t xml:space="preserve"> du temps.</w:t>
      </w:r>
      <w:r w:rsidRPr="00A22718">
        <w:t xml:space="preserve"> </w:t>
      </w:r>
      <w:r w:rsidR="0076406C">
        <w:t>Cette dernière</w:t>
      </w:r>
      <w:r w:rsidRPr="00A22718">
        <w:t xml:space="preserve"> est calculée en </w:t>
      </w:r>
      <w:r w:rsidR="00F97553">
        <w:t>couplant</w:t>
      </w:r>
      <w:r w:rsidRPr="00A22718">
        <w:t xml:space="preserve"> l</w:t>
      </w:r>
      <w:ins w:id="2104" w:author="omar BENCHEKROUN" w:date="2019-01-03T19:21:00Z">
        <w:r w:rsidR="002165A2">
          <w:t>’</w:t>
        </w:r>
      </w:ins>
      <w:del w:id="2105" w:author="omar BENCHEKROUN" w:date="2019-01-03T19:21:00Z">
        <w:r w:rsidRPr="00A22718" w:rsidDel="002165A2">
          <w:delText xml:space="preserve">es </w:delText>
        </w:r>
      </w:del>
      <w:r w:rsidRPr="00A22718">
        <w:t>équation</w:t>
      </w:r>
      <w:del w:id="2106" w:author="omar BENCHEKROUN" w:date="2019-01-03T19:21:00Z">
        <w:r w:rsidRPr="00A22718" w:rsidDel="002165A2">
          <w:delText>s</w:delText>
        </w:r>
      </w:del>
      <w:r w:rsidRPr="00A22718">
        <w:t xml:space="preserve"> d</w:t>
      </w:r>
      <w:ins w:id="2107" w:author="omar BENCHEKROUN" w:date="2019-01-03T19:20:00Z">
        <w:r w:rsidR="002165A2">
          <w:t>e</w:t>
        </w:r>
      </w:ins>
      <w:del w:id="2108" w:author="omar BENCHEKROUN" w:date="2019-01-03T19:20:00Z">
        <w:r w:rsidRPr="00A22718" w:rsidDel="002165A2">
          <w:delText>u</w:delText>
        </w:r>
      </w:del>
      <w:r w:rsidRPr="00A22718">
        <w:t xml:space="preserve"> transfert de la chaleur </w:t>
      </w:r>
      <w:del w:id="2109" w:author="omar BENCHEKROUN" w:date="2019-01-03T19:20:00Z">
        <w:r w:rsidR="005A7615" w:rsidDel="002165A2">
          <w:delText>du</w:delText>
        </w:r>
        <w:r w:rsidR="00F97553" w:rsidDel="002165A2">
          <w:delText xml:space="preserve"> rotor </w:delText>
        </w:r>
      </w:del>
      <w:r w:rsidR="00F97553">
        <w:t xml:space="preserve">et les équations de mouvement </w:t>
      </w:r>
      <w:r w:rsidR="00A72C2E">
        <w:t xml:space="preserve">du rotor </w:t>
      </w:r>
      <w:r w:rsidR="00F97553" w:rsidRPr="00A22718">
        <w:t>dans</w:t>
      </w:r>
      <w:r w:rsidRPr="00A22718">
        <w:t xml:space="preserve"> le domaine fréquentiel. </w:t>
      </w:r>
      <w:del w:id="2110" w:author="omar BENCHEKROUN" w:date="2019-01-03T19:22:00Z">
        <w:r w:rsidRPr="00A22718" w:rsidDel="002165A2">
          <w:delText xml:space="preserve">Elle est </w:delText>
        </w:r>
        <w:r w:rsidR="00470BF3" w:rsidDel="002165A2">
          <w:delText>ensuite</w:delText>
        </w:r>
        <w:r w:rsidRPr="00A22718" w:rsidDel="002165A2">
          <w:delText xml:space="preserve"> </w:delText>
        </w:r>
        <w:r w:rsidR="00470BF3" w:rsidDel="002165A2">
          <w:delText>ré</w:delText>
        </w:r>
        <w:r w:rsidR="00470BF3" w:rsidRPr="00A22718" w:rsidDel="002165A2">
          <w:delText>intégrée</w:delText>
        </w:r>
        <w:r w:rsidRPr="00A22718" w:rsidDel="002165A2">
          <w:delText xml:space="preserve"> dans le modèle</w:delText>
        </w:r>
        <w:r w:rsidR="008012EE" w:rsidDel="002165A2">
          <w:delText xml:space="preserve"> dynamique</w:delText>
        </w:r>
        <w:r w:rsidRPr="00A22718" w:rsidDel="002165A2">
          <w:delText xml:space="preserve"> du rotor afin d’évaluer la stabilité du système. </w:delText>
        </w:r>
      </w:del>
      <w:r w:rsidRPr="00A22718">
        <w:t xml:space="preserve">Les caractéristiques de la stabilité sont présentées </w:t>
      </w:r>
      <w:del w:id="2111" w:author="omar BENCHEKROUN" w:date="2019-01-03T19:22:00Z">
        <w:r w:rsidRPr="00A22718" w:rsidDel="002165A2">
          <w:delText xml:space="preserve">par </w:delText>
        </w:r>
      </w:del>
      <w:ins w:id="2112" w:author="omar BENCHEKROUN" w:date="2019-01-03T19:22:00Z">
        <w:r w:rsidR="002165A2">
          <w:t>dans</w:t>
        </w:r>
        <w:r w:rsidR="002165A2" w:rsidRPr="00A22718">
          <w:t xml:space="preserve"> </w:t>
        </w:r>
      </w:ins>
      <w:r w:rsidRPr="00A22718">
        <w:t>un diagram</w:t>
      </w:r>
      <w:r w:rsidR="00F53B77">
        <w:t>me de Nyquist. L’application du modèle à</w:t>
      </w:r>
      <w:r w:rsidRPr="00A22718">
        <w:t xml:space="preserve"> un rotor avec un disque monté en porte-à-faux montre que l’instabilité vibratoire peut avoir lieu</w:t>
      </w:r>
      <w:ins w:id="2113" w:author="omar BENCHEKROUN" w:date="2019-01-03T19:25:00Z">
        <w:r w:rsidR="00A4066F" w:rsidRPr="00A4066F">
          <w:t xml:space="preserve"> </w:t>
        </w:r>
        <w:r w:rsidR="00A4066F" w:rsidRPr="00A22718">
          <w:t>aut</w:t>
        </w:r>
        <w:r w:rsidR="00A4066F">
          <w:t>our des fréquences critiques</w:t>
        </w:r>
      </w:ins>
      <w:ins w:id="2114" w:author="omar BENCHEKROUN" w:date="2019-01-03T19:26:00Z">
        <w:r w:rsidR="00A4066F">
          <w:t>,</w:t>
        </w:r>
      </w:ins>
      <w:r w:rsidRPr="00A22718">
        <w:t xml:space="preserve"> à grandes vitesses de rotation</w:t>
      </w:r>
      <w:del w:id="2115" w:author="omar BENCHEKROUN" w:date="2019-01-03T19:26:00Z">
        <w:r w:rsidRPr="00A22718" w:rsidDel="00A4066F">
          <w:delText xml:space="preserve"> et</w:delText>
        </w:r>
      </w:del>
      <w:del w:id="2116" w:author="omar BENCHEKROUN" w:date="2019-01-03T19:25:00Z">
        <w:r w:rsidRPr="00A22718" w:rsidDel="00A4066F">
          <w:delText xml:space="preserve"> aut</w:delText>
        </w:r>
        <w:r w:rsidR="00F53B77" w:rsidDel="00A4066F">
          <w:delText>our des vitesses critiques</w:delText>
        </w:r>
      </w:del>
      <w:r w:rsidR="00F53B77">
        <w:t xml:space="preserve">. Les rotors avec </w:t>
      </w:r>
      <w:del w:id="2117" w:author="omar BENCHEKROUN" w:date="2019-01-03T19:24:00Z">
        <w:r w:rsidR="00F53B77" w:rsidDel="002165A2">
          <w:delText>la configuration</w:delText>
        </w:r>
      </w:del>
      <w:ins w:id="2118" w:author="omar BENCHEKROUN" w:date="2019-01-03T19:24:00Z">
        <w:r w:rsidR="002165A2">
          <w:t>masses</w:t>
        </w:r>
      </w:ins>
      <w:r w:rsidR="00F53B77">
        <w:t xml:space="preserve"> </w:t>
      </w:r>
      <w:r w:rsidRPr="00A22718">
        <w:t xml:space="preserve">en porte-à faux sont plus </w:t>
      </w:r>
      <w:del w:id="2119" w:author="omar BENCHEKROUN" w:date="2019-01-03T19:24:00Z">
        <w:r w:rsidRPr="00A22718" w:rsidDel="002165A2">
          <w:delText>à même</w:delText>
        </w:r>
      </w:del>
      <w:ins w:id="2120" w:author="omar BENCHEKROUN" w:date="2019-01-03T19:24:00Z">
        <w:r w:rsidR="002165A2">
          <w:t>susceptibles</w:t>
        </w:r>
      </w:ins>
      <w:r w:rsidRPr="00A22718">
        <w:t xml:space="preserve"> d’engendrer </w:t>
      </w:r>
      <w:del w:id="2121" w:author="omar BENCHEKROUN" w:date="2019-01-03T19:24:00Z">
        <w:r w:rsidRPr="00A22718" w:rsidDel="002165A2">
          <w:delText>ce type d</w:delText>
        </w:r>
      </w:del>
      <w:ins w:id="2122" w:author="omar BENCHEKROUN" w:date="2019-01-03T19:24:00Z">
        <w:r w:rsidR="002165A2">
          <w:t>l</w:t>
        </w:r>
      </w:ins>
      <w:r w:rsidRPr="00A22718">
        <w:t>’instabilité.</w:t>
      </w:r>
      <w:r w:rsidR="00E96F1C">
        <w:t xml:space="preserve"> Cette méthode est reconnue comme le premier modèle complet dédié à l’analyse de l’effet Morton.</w:t>
      </w:r>
      <w:ins w:id="2123" w:author="omar BENCHEKROUN" w:date="2019-01-03T19:18:00Z">
        <w:r w:rsidR="002165A2" w:rsidRPr="002165A2">
          <w:t xml:space="preserve"> </w:t>
        </w:r>
      </w:ins>
    </w:p>
    <w:p w14:paraId="3163AC7F" w14:textId="310266F8" w:rsidR="0044278E" w:rsidRDefault="0044278E" w:rsidP="00E96F1C">
      <w:pPr>
        <w:spacing w:line="360" w:lineRule="auto"/>
      </w:pPr>
    </w:p>
    <w:p w14:paraId="1051CB84" w14:textId="741F0D14" w:rsidR="004B582A" w:rsidRDefault="0044278E" w:rsidP="00C622AA">
      <w:pPr>
        <w:spacing w:line="360" w:lineRule="auto"/>
        <w:ind w:firstLine="708"/>
        <w:rPr>
          <w:ins w:id="2124" w:author="omar BENCHEKROUN" w:date="2019-01-03T19:30:00Z"/>
        </w:rPr>
      </w:pPr>
      <w:r w:rsidRPr="00C622AA">
        <w:t>En 1998,</w:t>
      </w:r>
      <w:r>
        <w:t xml:space="preserve"> </w:t>
      </w:r>
      <w:r w:rsidRPr="00D86982">
        <w:t xml:space="preserve">de Jongh </w:t>
      </w:r>
      <w:r w:rsidR="00411F22" w:rsidRPr="00411F22">
        <w:rPr>
          <w:b/>
          <w:lang w:val="en-US"/>
        </w:rPr>
        <w:fldChar w:fldCharType="begin"/>
      </w:r>
      <w:r w:rsidR="00411F22" w:rsidRPr="00411F22">
        <w:rPr>
          <w:b/>
        </w:rPr>
        <w:instrText xml:space="preserve"> REF _Ref533096550 \r \h  \* MERGEFORMAT </w:instrText>
      </w:r>
      <w:r w:rsidR="00411F22" w:rsidRPr="00411F22">
        <w:rPr>
          <w:b/>
          <w:lang w:val="en-US"/>
        </w:rPr>
      </w:r>
      <w:r w:rsidR="00411F22" w:rsidRPr="00411F22">
        <w:rPr>
          <w:b/>
          <w:lang w:val="en-US"/>
        </w:rPr>
        <w:fldChar w:fldCharType="separate"/>
      </w:r>
      <w:ins w:id="2125" w:author="omar BENCHEKROUN" w:date="2019-01-03T16:02:00Z">
        <w:r w:rsidR="00DE0AA9">
          <w:rPr>
            <w:b/>
          </w:rPr>
          <w:t>[17]</w:t>
        </w:r>
      </w:ins>
      <w:del w:id="2126" w:author="omar BENCHEKROUN" w:date="2019-01-03T15:58:00Z">
        <w:r w:rsidR="001C03C4" w:rsidDel="00DE0AA9">
          <w:rPr>
            <w:b/>
          </w:rPr>
          <w:delText>[18]</w:delText>
        </w:r>
      </w:del>
      <w:r w:rsidR="00411F22" w:rsidRPr="00411F22">
        <w:rPr>
          <w:b/>
          <w:lang w:val="en-US"/>
        </w:rPr>
        <w:fldChar w:fldCharType="end"/>
      </w:r>
      <w:r w:rsidRPr="00D86982">
        <w:rPr>
          <w:b/>
        </w:rPr>
        <w:t xml:space="preserve"> </w:t>
      </w:r>
      <w:r w:rsidRPr="00D86982">
        <w:t xml:space="preserve">a adopté </w:t>
      </w:r>
      <w:r>
        <w:t xml:space="preserve">une stratégie </w:t>
      </w:r>
      <w:del w:id="2127" w:author="omar BENCHEKROUN" w:date="2019-01-03T19:27:00Z">
        <w:r w:rsidDel="004B582A">
          <w:delText xml:space="preserve">similaire </w:delText>
        </w:r>
      </w:del>
      <w:r>
        <w:t>de modélisation</w:t>
      </w:r>
      <w:ins w:id="2128" w:author="omar BENCHEKROUN" w:date="2019-01-03T19:27:00Z">
        <w:r w:rsidR="004B582A">
          <w:t xml:space="preserve"> similaire</w:t>
        </w:r>
      </w:ins>
      <w:r>
        <w:t>. Il a modélisé le balourd thermique</w:t>
      </w:r>
      <w:r w:rsidRPr="00D86982">
        <w:t xml:space="preserve"> </w:t>
      </w:r>
      <w:del w:id="2129" w:author="omar BENCHEKROUN" w:date="2019-01-03T19:28:00Z">
        <w:r w:rsidRPr="00D86982" w:rsidDel="004B582A">
          <w:delText xml:space="preserve">qui </w:delText>
        </w:r>
        <w:r w:rsidDel="004B582A">
          <w:delText>est</w:delText>
        </w:r>
      </w:del>
      <w:ins w:id="2130" w:author="omar BENCHEKROUN" w:date="2019-01-03T19:28:00Z">
        <w:r w:rsidR="004B582A">
          <w:t>comme</w:t>
        </w:r>
      </w:ins>
      <w:r w:rsidRPr="00D86982">
        <w:t xml:space="preserve"> le produit de la masse</w:t>
      </w:r>
      <w:r>
        <w:t xml:space="preserve"> d</w:t>
      </w:r>
      <w:ins w:id="2131" w:author="omar BENCHEKROUN" w:date="2019-01-03T19:28:00Z">
        <w:r w:rsidR="004B582A">
          <w:t>u</w:t>
        </w:r>
      </w:ins>
      <w:del w:id="2132" w:author="omar BENCHEKROUN" w:date="2019-01-03T19:28:00Z">
        <w:r w:rsidDel="004B582A">
          <w:delText>e</w:delText>
        </w:r>
      </w:del>
      <w:r>
        <w:t xml:space="preserve"> disque en porte à faux</w:t>
      </w:r>
      <w:r w:rsidRPr="00D86982">
        <w:t xml:space="preserve"> et </w:t>
      </w:r>
      <w:del w:id="2133" w:author="omar BENCHEKROUN" w:date="2019-01-03T19:28:00Z">
        <w:r w:rsidRPr="00D86982" w:rsidDel="004B582A">
          <w:delText xml:space="preserve">de </w:delText>
        </w:r>
      </w:del>
      <w:r w:rsidRPr="00D86982">
        <w:t>l</w:t>
      </w:r>
      <w:r>
        <w:t xml:space="preserve">a déflection </w:t>
      </w:r>
      <w:ins w:id="2134" w:author="omar BENCHEKROUN" w:date="2019-01-03T19:28:00Z">
        <w:r w:rsidR="004B582A">
          <w:t xml:space="preserve">de l’axe </w:t>
        </w:r>
      </w:ins>
      <w:r>
        <w:t xml:space="preserve">du rotor </w:t>
      </w:r>
      <w:del w:id="2135" w:author="omar BENCHEKROUN" w:date="2019-01-03T19:28:00Z">
        <w:r w:rsidDel="004B582A">
          <w:delText xml:space="preserve">de l’axe de rotation </w:delText>
        </w:r>
      </w:del>
      <w:r>
        <w:t>au niveau du disque</w:t>
      </w:r>
      <w:r w:rsidRPr="00D86982">
        <w:t>.</w:t>
      </w:r>
      <w:r>
        <w:t xml:space="preserve"> Le balourd total est ainsi la somme vectorielle du balourd mécanique initial et le balourd thermique généré. Il a utilisé les </w:t>
      </w:r>
      <w:ins w:id="2136" w:author="omar BENCHEKROUN" w:date="2019-01-03T19:29:00Z">
        <w:r w:rsidR="004B582A">
          <w:t xml:space="preserve">trois </w:t>
        </w:r>
      </w:ins>
      <w:r>
        <w:t>fonctions de transferts</w:t>
      </w:r>
      <w:ins w:id="2137" w:author="omar BENCHEKROUN" w:date="2019-01-03T19:29:00Z">
        <w:r w:rsidR="004B582A">
          <w:t> :</w:t>
        </w:r>
      </w:ins>
    </w:p>
    <w:p w14:paraId="0F7C5769" w14:textId="54E3F565" w:rsidR="004B582A" w:rsidRDefault="00710278">
      <w:pPr>
        <w:pStyle w:val="Paragraphedeliste"/>
        <w:numPr>
          <w:ilvl w:val="0"/>
          <w:numId w:val="24"/>
        </w:numPr>
        <w:spacing w:line="360" w:lineRule="auto"/>
        <w:rPr>
          <w:ins w:id="2138" w:author="omar BENCHEKROUN" w:date="2019-01-03T19:31:00Z"/>
        </w:rPr>
        <w:pPrChange w:id="2139" w:author="omar BENCHEKROUN" w:date="2019-01-03T19:40:00Z">
          <w:pPr>
            <w:spacing w:line="360" w:lineRule="auto"/>
            <w:ind w:firstLine="708"/>
          </w:pPr>
        </w:pPrChange>
      </w:pPr>
      <m:oMath>
        <m:acc>
          <m:accPr>
            <m:chr m:val="̅"/>
            <m:ctrlPr>
              <w:ins w:id="2140" w:author="omar BENCHEKROUN" w:date="2019-01-03T19:30:00Z">
                <w:rPr>
                  <w:rFonts w:ascii="Cambria Math" w:hAnsi="Cambria Math"/>
                  <w:b/>
                  <w:i/>
                </w:rPr>
              </w:ins>
            </m:ctrlPr>
          </m:accPr>
          <m:e>
            <m:r>
              <w:ins w:id="2141" w:author="omar BENCHEKROUN" w:date="2019-01-03T19:30:00Z">
                <m:rPr>
                  <m:sty m:val="bi"/>
                </m:rPr>
                <w:rPr>
                  <w:rFonts w:ascii="Cambria Math" w:hAnsi="Cambria Math"/>
                </w:rPr>
                <m:t>A</m:t>
              </w:ins>
            </m:r>
          </m:e>
        </m:acc>
      </m:oMath>
      <w:ins w:id="2142" w:author="omar BENCHEKROUN" w:date="2019-01-03T19:30:00Z">
        <w:r w:rsidR="004B582A" w:rsidRPr="004D1CA9">
          <w:rPr>
            <w:b/>
          </w:rPr>
          <w:t>,</w:t>
        </w:r>
        <w:r w:rsidR="004B582A" w:rsidRPr="004B582A">
          <w:rPr>
            <w:rPrChange w:id="2143" w:author="omar BENCHEKROUN" w:date="2019-01-03T19:31:00Z">
              <w:rPr>
                <w:b/>
              </w:rPr>
            </w:rPrChange>
          </w:rPr>
          <w:t xml:space="preserve"> décrit </w:t>
        </w:r>
      </w:ins>
      <w:ins w:id="2144" w:author="omar BENCHEKROUN" w:date="2019-01-03T19:31:00Z">
        <w:r w:rsidR="004B582A">
          <w:t>la relation entre la vibration synchrone et le balourd,</w:t>
        </w:r>
      </w:ins>
    </w:p>
    <w:p w14:paraId="64B221B3" w14:textId="4F5A328F" w:rsidR="004B582A" w:rsidRDefault="00710278">
      <w:pPr>
        <w:pStyle w:val="Paragraphedeliste"/>
        <w:numPr>
          <w:ilvl w:val="0"/>
          <w:numId w:val="24"/>
        </w:numPr>
        <w:spacing w:line="360" w:lineRule="auto"/>
        <w:rPr>
          <w:ins w:id="2145" w:author="omar BENCHEKROUN" w:date="2019-01-03T19:31:00Z"/>
        </w:rPr>
        <w:pPrChange w:id="2146" w:author="omar BENCHEKROUN" w:date="2019-01-03T19:40:00Z">
          <w:pPr>
            <w:spacing w:line="360" w:lineRule="auto"/>
            <w:ind w:firstLine="708"/>
          </w:pPr>
        </w:pPrChange>
      </w:pPr>
      <m:oMath>
        <m:acc>
          <m:accPr>
            <m:chr m:val="̅"/>
            <m:ctrlPr>
              <w:ins w:id="2147" w:author="omar BENCHEKROUN" w:date="2019-01-03T19:31:00Z">
                <w:rPr>
                  <w:rFonts w:ascii="Cambria Math" w:hAnsi="Cambria Math"/>
                  <w:b/>
                  <w:i/>
                </w:rPr>
              </w:ins>
            </m:ctrlPr>
          </m:accPr>
          <m:e>
            <m:r>
              <w:ins w:id="2148" w:author="omar BENCHEKROUN" w:date="2019-01-03T19:32:00Z">
                <m:rPr>
                  <m:sty m:val="bi"/>
                </m:rPr>
                <w:rPr>
                  <w:rFonts w:ascii="Cambria Math" w:hAnsi="Cambria Math"/>
                </w:rPr>
                <m:t>B</m:t>
              </w:ins>
            </m:r>
          </m:e>
        </m:acc>
      </m:oMath>
      <w:ins w:id="2149" w:author="omar BENCHEKROUN" w:date="2019-01-03T19:31:00Z">
        <w:r w:rsidR="004B582A" w:rsidRPr="004D1CA9">
          <w:rPr>
            <w:b/>
          </w:rPr>
          <w:t>,</w:t>
        </w:r>
        <w:r w:rsidR="004B582A" w:rsidRPr="00071054">
          <w:t xml:space="preserve"> décrit </w:t>
        </w:r>
        <w:r w:rsidR="004B582A">
          <w:t xml:space="preserve">la relation </w:t>
        </w:r>
      </w:ins>
      <w:ins w:id="2150" w:author="omar BENCHEKROUN" w:date="2019-01-03T19:32:00Z">
        <w:r w:rsidR="004B582A">
          <w:t xml:space="preserve">entre </w:t>
        </w:r>
        <w:r w:rsidR="004B582A" w:rsidRPr="0021189E">
          <w:t>la différence de température</w:t>
        </w:r>
        <w:r w:rsidR="004B582A">
          <w:t xml:space="preserve"> Δ</w:t>
        </w:r>
        <w:r w:rsidR="004B582A" w:rsidRPr="004D1CA9">
          <w:rPr>
            <w:rFonts w:ascii="Cambria Math" w:hAnsi="Cambria Math" w:cs="Cambria Math"/>
          </w:rPr>
          <w:t>𝑇</w:t>
        </w:r>
        <w:r w:rsidR="004B582A" w:rsidRPr="0021189E">
          <w:t xml:space="preserve"> à la surface de rotor</w:t>
        </w:r>
        <w:r w:rsidR="004B582A">
          <w:t xml:space="preserve"> et la vib</w:t>
        </w:r>
      </w:ins>
      <w:ins w:id="2151" w:author="omar BENCHEKROUN" w:date="2019-01-03T19:33:00Z">
        <w:r w:rsidR="004B582A">
          <w:t>r</w:t>
        </w:r>
      </w:ins>
      <w:ins w:id="2152" w:author="omar BENCHEKROUN" w:date="2019-01-03T19:32:00Z">
        <w:r w:rsidR="004B582A">
          <w:t>ation synchrone</w:t>
        </w:r>
      </w:ins>
      <w:ins w:id="2153" w:author="omar BENCHEKROUN" w:date="2019-01-03T19:40:00Z">
        <w:r w:rsidR="004D1CA9">
          <w:t>,</w:t>
        </w:r>
      </w:ins>
    </w:p>
    <w:p w14:paraId="328408F0" w14:textId="4314B573" w:rsidR="004B582A" w:rsidRPr="004D1CA9" w:rsidRDefault="00710278">
      <w:pPr>
        <w:pStyle w:val="Paragraphedeliste"/>
        <w:numPr>
          <w:ilvl w:val="0"/>
          <w:numId w:val="24"/>
        </w:numPr>
        <w:spacing w:line="360" w:lineRule="auto"/>
        <w:rPr>
          <w:ins w:id="2154" w:author="omar BENCHEKROUN" w:date="2019-01-03T19:31:00Z"/>
        </w:rPr>
        <w:pPrChange w:id="2155" w:author="omar BENCHEKROUN" w:date="2019-01-03T19:40:00Z">
          <w:pPr>
            <w:spacing w:line="360" w:lineRule="auto"/>
            <w:ind w:firstLine="708"/>
          </w:pPr>
        </w:pPrChange>
      </w:pPr>
      <m:oMath>
        <m:acc>
          <m:accPr>
            <m:chr m:val="̅"/>
            <m:ctrlPr>
              <w:ins w:id="2156" w:author="omar BENCHEKROUN" w:date="2019-01-03T19:33:00Z">
                <w:rPr>
                  <w:rFonts w:ascii="Cambria Math" w:hAnsi="Cambria Math"/>
                  <w:b/>
                  <w:i/>
                </w:rPr>
              </w:ins>
            </m:ctrlPr>
          </m:accPr>
          <m:e>
            <m:r>
              <w:ins w:id="2157" w:author="omar BENCHEKROUN" w:date="2019-01-03T19:33:00Z">
                <m:rPr>
                  <m:sty m:val="bi"/>
                </m:rPr>
                <w:rPr>
                  <w:rFonts w:ascii="Cambria Math" w:hAnsi="Cambria Math"/>
                </w:rPr>
                <m:t>C</m:t>
              </w:ins>
            </m:r>
          </m:e>
        </m:acc>
      </m:oMath>
      <w:ins w:id="2158" w:author="omar BENCHEKROUN" w:date="2019-01-03T19:34:00Z">
        <w:r w:rsidR="004B582A" w:rsidRPr="004D1CA9">
          <w:rPr>
            <w:b/>
          </w:rPr>
          <w:t>,</w:t>
        </w:r>
        <w:r w:rsidR="004B582A" w:rsidRPr="004B582A">
          <w:t xml:space="preserve"> </w:t>
        </w:r>
      </w:ins>
      <w:ins w:id="2159" w:author="omar BENCHEKROUN" w:date="2019-01-03T19:35:00Z">
        <w:r w:rsidR="004D1CA9">
          <w:t xml:space="preserve">exprime le balourd </w:t>
        </w:r>
      </w:ins>
      <w:ins w:id="2160" w:author="omar BENCHEKROUN" w:date="2019-01-03T19:34:00Z">
        <w:r w:rsidR="004B582A">
          <w:t>thermique</w:t>
        </w:r>
        <w:r w:rsidR="004B582A" w:rsidRPr="0021189E">
          <w:t xml:space="preserve"> </w:t>
        </w:r>
      </w:ins>
      <w:ins w:id="2161" w:author="omar BENCHEKROUN" w:date="2019-01-03T19:35:00Z">
        <w:r w:rsidR="004D1CA9">
          <w:t xml:space="preserve">généré par </w:t>
        </w:r>
      </w:ins>
      <w:ins w:id="2162" w:author="omar BENCHEKROUN" w:date="2019-01-03T19:36:00Z">
        <w:r w:rsidR="004D1CA9">
          <w:t>une</w:t>
        </w:r>
      </w:ins>
      <w:ins w:id="2163" w:author="omar BENCHEKROUN" w:date="2019-01-03T19:35:00Z">
        <w:r w:rsidR="004D1CA9">
          <w:t xml:space="preserve"> </w:t>
        </w:r>
      </w:ins>
      <w:ins w:id="2164" w:author="omar BENCHEKROUN" w:date="2019-01-03T19:34:00Z">
        <w:r w:rsidR="004B582A" w:rsidRPr="0021189E">
          <w:t>différence de température</w:t>
        </w:r>
        <w:r w:rsidR="004B582A">
          <w:t xml:space="preserve"> </w:t>
        </w:r>
      </w:ins>
      <m:oMath>
        <m:r>
          <w:ins w:id="2165" w:author="omar BENCHEKROUN" w:date="2019-01-03T19:36:00Z">
            <m:rPr>
              <m:sty m:val="p"/>
            </m:rPr>
            <w:rPr>
              <w:rFonts w:ascii="Cambria Math" w:hAnsi="Cambria Math"/>
            </w:rPr>
            <m:t>Δ</m:t>
          </w:ins>
        </m:r>
        <m:r>
          <w:ins w:id="2166" w:author="omar BENCHEKROUN" w:date="2019-01-03T19:36:00Z">
            <w:rPr>
              <w:rFonts w:ascii="Cambria Math" w:hAnsi="Cambria Math"/>
            </w:rPr>
            <m:t>T=1°C</m:t>
          </w:ins>
        </m:r>
      </m:oMath>
      <w:ins w:id="2167" w:author="omar BENCHEKROUN" w:date="2019-01-03T19:34:00Z">
        <w:r w:rsidR="004D1CA9">
          <w:t xml:space="preserve"> de</w:t>
        </w:r>
        <w:r w:rsidR="004B582A" w:rsidRPr="0021189E">
          <w:t xml:space="preserve"> la surface de rotor</w:t>
        </w:r>
      </w:ins>
      <w:ins w:id="2168" w:author="omar BENCHEKROUN" w:date="2019-01-03T19:40:00Z">
        <w:r w:rsidR="004D1CA9">
          <w:t>.</w:t>
        </w:r>
      </w:ins>
      <w:ins w:id="2169" w:author="omar BENCHEKROUN" w:date="2019-01-03T19:34:00Z">
        <w:r w:rsidR="004B582A">
          <w:t xml:space="preserve"> </w:t>
        </w:r>
      </w:ins>
    </w:p>
    <w:p w14:paraId="0606D0F8" w14:textId="5ABF4200" w:rsidR="0044278E" w:rsidRDefault="0044278E" w:rsidP="00C622AA">
      <w:pPr>
        <w:spacing w:line="360" w:lineRule="auto"/>
        <w:ind w:firstLine="708"/>
        <w:rPr>
          <w:ins w:id="2170" w:author="omar BENCHEKROUN" w:date="2019-01-03T19:40:00Z"/>
        </w:rPr>
      </w:pPr>
      <w:del w:id="2171" w:author="omar BENCHEKROUN" w:date="2019-01-03T19:37:00Z">
        <w:r w:rsidDel="004D1CA9">
          <w:delText xml:space="preserve"> </w:delTex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w:r w:rsidDel="004D1CA9">
          <w:delText xml:space="preserve"> pour présenter la contribution de l’effet thermique au niveau du palier hydrodynamique à l’instabilité, à</w:delText>
        </w:r>
        <w:r w:rsidRPr="0021189E" w:rsidDel="004D1CA9">
          <w:delText xml:space="preserve"> savoir,</w:delText>
        </w:r>
        <w:r w:rsidRPr="00556083" w:rsidDel="004D1CA9">
          <w:rPr>
            <w:b/>
          </w:rPr>
          <w:delText xml:space="preserve"> </w:delText>
        </w:r>
        <m:oMath>
          <m:acc>
            <m:accPr>
              <m:chr m:val="̅"/>
              <m:ctrlPr>
                <w:rPr>
                  <w:rFonts w:ascii="Cambria Math" w:hAnsi="Cambria Math"/>
                  <w:b/>
                  <w:i/>
                </w:rPr>
              </m:ctrlPr>
            </m:accPr>
            <m:e>
              <m:r>
                <m:rPr>
                  <m:sty m:val="bi"/>
                </m:rPr>
                <w:rPr>
                  <w:rFonts w:ascii="Cambria Math" w:hAnsi="Cambria Math"/>
                </w:rPr>
                <m:t>A</m:t>
              </m:r>
            </m:e>
          </m:acc>
        </m:oMath>
        <w:r w:rsidRPr="0021189E" w:rsidDel="004D1CA9">
          <w:delText xml:space="preserve">  </w:delText>
        </w:r>
        <w:r w:rsidDel="004D1CA9">
          <w:delText xml:space="preserve">décrit la relation entre la vibration et le balourd, </w:delText>
        </w:r>
        <m:oMath>
          <m:acc>
            <m:accPr>
              <m:chr m:val="̅"/>
              <m:ctrlPr>
                <w:rPr>
                  <w:rFonts w:ascii="Cambria Math" w:hAnsi="Cambria Math"/>
                  <w:b/>
                  <w:i/>
                </w:rPr>
              </m:ctrlPr>
            </m:accPr>
            <m:e>
              <m:r>
                <m:rPr>
                  <m:sty m:val="bi"/>
                </m:rPr>
                <w:rPr>
                  <w:rFonts w:ascii="Cambria Math" w:hAnsi="Cambria Math"/>
                </w:rPr>
                <m:t>B</m:t>
              </m:r>
            </m:e>
          </m:acc>
        </m:oMath>
        <w:r w:rsidDel="004D1CA9">
          <w:delText xml:space="preserve"> </w:delText>
        </w:r>
        <w:r w:rsidRPr="0021189E" w:rsidDel="004D1CA9">
          <w:delText>caractérise la sensibilité de la différence de la température</w:delText>
        </w:r>
        <w:r w:rsidDel="004D1CA9">
          <w:delText xml:space="preserve"> Δ</w:delText>
        </w:r>
        <w:r w:rsidDel="004D1CA9">
          <w:rPr>
            <w:rFonts w:ascii="Cambria Math" w:hAnsi="Cambria Math" w:cs="Cambria Math"/>
          </w:rPr>
          <w:delText>𝑇</w:delText>
        </w:r>
        <w:r w:rsidRPr="0021189E" w:rsidDel="004D1CA9">
          <w:delText xml:space="preserve"> à la surface de rotor par rapport </w:delText>
        </w:r>
        <w:r w:rsidRPr="0021189E" w:rsidDel="004D1CA9">
          <w:rPr>
            <w:rFonts w:cs="Calibri"/>
          </w:rPr>
          <w:delText>à</w:delText>
        </w:r>
        <w:r w:rsidDel="004D1CA9">
          <w:delText xml:space="preserve"> la vibration, </w:delText>
        </w:r>
        <m:oMath>
          <m:acc>
            <m:accPr>
              <m:chr m:val="̅"/>
              <m:ctrlPr>
                <w:rPr>
                  <w:rFonts w:ascii="Cambria Math" w:hAnsi="Cambria Math"/>
                  <w:b/>
                  <w:i/>
                </w:rPr>
              </m:ctrlPr>
            </m:accPr>
            <m:e>
              <m:r>
                <m:rPr>
                  <m:sty m:val="bi"/>
                </m:rPr>
                <w:rPr>
                  <w:rFonts w:ascii="Cambria Math" w:hAnsi="Cambria Math"/>
                </w:rPr>
                <m:t>C</m:t>
              </m:r>
            </m:e>
          </m:acc>
        </m:oMath>
        <w:r w:rsidDel="004D1CA9">
          <w:delText xml:space="preserve"> permet d’exprimer la sensibilité du balourd thermique généré par la déformation thermique de rotor</w:delText>
        </w:r>
        <w:r w:rsidDel="004D1CA9">
          <w:rPr>
            <w:lang w:eastAsia="en-US"/>
          </w:rPr>
          <w:delText xml:space="preserve">.  </w:delText>
        </w:r>
      </w:del>
      <w:r>
        <w:t>Le</w:t>
      </w:r>
      <w:r w:rsidR="004740BF">
        <w:t xml:space="preserve">s </w:t>
      </w:r>
      <w:r>
        <w:t>vibration</w:t>
      </w:r>
      <w:r w:rsidR="004740BF">
        <w:t>s synchrones</w:t>
      </w:r>
      <w:r>
        <w:t xml:space="preserve"> </w:t>
      </w:r>
      <w:r w:rsidR="004740BF">
        <w:t>dans les</w:t>
      </w:r>
      <w:r>
        <w:t xml:space="preserve"> palier</w:t>
      </w:r>
      <w:r w:rsidR="004740BF">
        <w:t>s hydrodynamiques</w:t>
      </w:r>
      <w:r>
        <w:t xml:space="preserve"> </w:t>
      </w:r>
      <w:r w:rsidR="004740BF">
        <w:t xml:space="preserve">sont </w:t>
      </w:r>
      <w:r w:rsidR="00D4561A">
        <w:t>déterminées</w:t>
      </w:r>
      <w:r w:rsidR="004740BF">
        <w:t xml:space="preserve"> par le calcul de réponse au balourd</w:t>
      </w:r>
      <w:r>
        <w:t xml:space="preserve"> </w:t>
      </w:r>
      <w:ins w:id="2172" w:author="omar BENCHEKROUN" w:date="2019-01-03T19:37:00Z">
        <w:r w:rsidR="004D1CA9">
          <w:t>total</w:t>
        </w:r>
      </w:ins>
      <w:del w:id="2173" w:author="omar BENCHEKROUN" w:date="2019-01-03T19:37:00Z">
        <w:r w:rsidR="00F04CDB" w:rsidDel="004D1CA9">
          <w:delText>à partir du balourd total</w:delText>
        </w:r>
      </w:del>
      <w:r>
        <w:t xml:space="preserve">. Comme illustré dans la "structure 2" dans la </w:t>
      </w:r>
      <w:r w:rsidRPr="00804DAA">
        <w:rPr>
          <w:b/>
        </w:rPr>
        <w:fldChar w:fldCharType="begin"/>
      </w:r>
      <w:r w:rsidRPr="00804DAA">
        <w:rPr>
          <w:b/>
        </w:rPr>
        <w:instrText xml:space="preserve"> REF _Ref523084129 \h  \* MERGEFORMAT </w:instrText>
      </w:r>
      <w:r w:rsidRPr="00804DAA">
        <w:rPr>
          <w:b/>
        </w:rPr>
      </w:r>
      <w:r w:rsidRPr="00804DAA">
        <w:rPr>
          <w:b/>
        </w:rPr>
        <w:fldChar w:fldCharType="separate"/>
      </w:r>
      <w:ins w:id="2174" w:author="omar BENCHEKROUN" w:date="2019-01-03T16:02:00Z">
        <w:r w:rsidR="00DE0AA9" w:rsidRPr="00DE0AA9">
          <w:rPr>
            <w:b/>
            <w:rPrChange w:id="2175" w:author="omar BENCHEKROUN" w:date="2019-01-03T16:02:00Z">
              <w:rPr>
                <w:rStyle w:val="shorttext"/>
              </w:rPr>
            </w:rPrChange>
          </w:rPr>
          <w:t xml:space="preserve">Figure </w:t>
        </w:r>
        <w:r w:rsidR="00DE0AA9" w:rsidRPr="00DE0AA9">
          <w:rPr>
            <w:b/>
            <w:rPrChange w:id="2176" w:author="omar BENCHEKROUN" w:date="2019-01-03T16:02:00Z">
              <w:rPr>
                <w:rStyle w:val="shorttext"/>
                <w:i/>
                <w:iCs/>
                <w:noProof/>
              </w:rPr>
            </w:rPrChange>
          </w:rPr>
          <w:t>1.3</w:t>
        </w:r>
        <w:r w:rsidR="00DE0AA9" w:rsidRPr="00DE0AA9">
          <w:rPr>
            <w:b/>
            <w:rPrChange w:id="2177" w:author="omar BENCHEKROUN" w:date="2019-01-03T16:02:00Z">
              <w:rPr>
                <w:rStyle w:val="shorttext"/>
              </w:rPr>
            </w:rPrChange>
          </w:rPr>
          <w:noBreakHyphen/>
        </w:r>
        <w:r w:rsidR="00DE0AA9" w:rsidRPr="00DE0AA9">
          <w:rPr>
            <w:b/>
            <w:rPrChange w:id="2178" w:author="omar BENCHEKROUN" w:date="2019-01-03T16:02:00Z">
              <w:rPr>
                <w:rStyle w:val="shorttext"/>
                <w:i/>
                <w:iCs/>
                <w:noProof/>
              </w:rPr>
            </w:rPrChange>
          </w:rPr>
          <w:t>1</w:t>
        </w:r>
      </w:ins>
      <w:del w:id="2179" w:author="omar BENCHEKROUN" w:date="2019-01-03T15:58:00Z">
        <w:r w:rsidR="001C03C4" w:rsidRPr="001C03C4" w:rsidDel="00DE0AA9">
          <w:rPr>
            <w:b/>
          </w:rPr>
          <w:delText>Figure 1.3</w:delText>
        </w:r>
        <w:r w:rsidR="001C03C4" w:rsidRPr="001C03C4" w:rsidDel="00DE0AA9">
          <w:rPr>
            <w:b/>
          </w:rPr>
          <w:noBreakHyphen/>
          <w:delText>1</w:delText>
        </w:r>
      </w:del>
      <w:r w:rsidRPr="00804DAA">
        <w:rPr>
          <w:b/>
        </w:rPr>
        <w:fldChar w:fldCharType="end"/>
      </w:r>
      <w:r w:rsidRPr="006057C9">
        <w:rPr>
          <w:highlight w:val="yellow"/>
          <w:rPrChange w:id="2180" w:author="omar BENCHEKROUN" w:date="2019-01-03T19:47:00Z">
            <w:rPr/>
          </w:rPrChange>
        </w:rPr>
        <w:t xml:space="preserve">, le produit vectoriel </w:t>
      </w:r>
      <w:r w:rsidR="006057C9">
        <w:rPr>
          <w:rStyle w:val="Marquedecommentaire"/>
        </w:rPr>
        <w:commentReference w:id="2181"/>
      </w:r>
      <m:oMath>
        <m:r>
          <w:rPr>
            <w:rFonts w:ascii="Cambria Math" w:hAnsi="Cambria Math"/>
            <w:highlight w:val="yellow"/>
            <w:rPrChange w:id="2182" w:author="omar BENCHEKROUN" w:date="2019-01-03T19:47:00Z">
              <w:rPr>
                <w:rFonts w:ascii="Cambria Math" w:hAnsi="Cambria Math"/>
              </w:rPr>
            </w:rPrChange>
          </w:rPr>
          <m:t>BAC</m:t>
        </m:r>
      </m:oMath>
      <w:r>
        <w:t xml:space="preserve"> est équivalent au ratio </w:t>
      </w:r>
      <m:oMath>
        <m:r>
          <m:rPr>
            <m:sty m:val="bi"/>
          </m:rPr>
          <w:rPr>
            <w:rFonts w:ascii="Cambria Math" w:hAnsi="Cambria Math"/>
          </w:rPr>
          <m:t>G</m:t>
        </m:r>
      </m:oMath>
      <w:r>
        <w:t xml:space="preserve"> dans la structure 1. Dans </w:t>
      </w:r>
      <w:ins w:id="2183" w:author="omar BENCHEKROUN" w:date="2019-01-03T19:37:00Z">
        <w:r w:rsidR="004D1CA9">
          <w:t xml:space="preserve">le modèle de Jongh </w:t>
        </w:r>
      </w:ins>
      <w:ins w:id="2184" w:author="omar BENCHEKROUN" w:date="2019-01-03T19:38:00Z">
        <w:r w:rsidR="004D1CA9" w:rsidRPr="00411F22">
          <w:rPr>
            <w:b/>
            <w:lang w:val="en-US"/>
          </w:rPr>
          <w:fldChar w:fldCharType="begin"/>
        </w:r>
        <w:r w:rsidR="004D1CA9" w:rsidRPr="00411F22">
          <w:rPr>
            <w:b/>
          </w:rPr>
          <w:instrText xml:space="preserve"> REF _Ref533096550 \r \h  \* MERGEFORMAT </w:instrText>
        </w:r>
      </w:ins>
      <w:r w:rsidR="004D1CA9" w:rsidRPr="00411F22">
        <w:rPr>
          <w:b/>
          <w:lang w:val="en-US"/>
        </w:rPr>
      </w:r>
      <w:ins w:id="2185" w:author="omar BENCHEKROUN" w:date="2019-01-03T19:38:00Z">
        <w:r w:rsidR="004D1CA9" w:rsidRPr="00411F22">
          <w:rPr>
            <w:b/>
            <w:lang w:val="en-US"/>
          </w:rPr>
          <w:fldChar w:fldCharType="separate"/>
        </w:r>
        <w:r w:rsidR="004D1CA9">
          <w:rPr>
            <w:b/>
          </w:rPr>
          <w:t>[17]</w:t>
        </w:r>
        <w:r w:rsidR="004D1CA9" w:rsidRPr="00411F22">
          <w:rPr>
            <w:b/>
            <w:lang w:val="en-US"/>
          </w:rPr>
          <w:fldChar w:fldCharType="end"/>
        </w:r>
      </w:ins>
      <w:del w:id="2186" w:author="omar BENCHEKROUN" w:date="2019-01-03T19:38:00Z">
        <w:r w:rsidDel="004D1CA9">
          <w:delText>son modèle</w:delText>
        </w:r>
      </w:del>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rsidR="00C027A8">
        <w:t>est</w:t>
      </w:r>
      <w:r w:rsidRPr="00667148">
        <w:t xml:space="preserve"> </w:t>
      </w:r>
      <w:del w:id="2187" w:author="omar BENCHEKROUN" w:date="2019-01-03T19:38:00Z">
        <w:r w:rsidDel="004D1CA9">
          <w:delText xml:space="preserve">acquise </w:delText>
        </w:r>
      </w:del>
      <w:ins w:id="2188" w:author="omar BENCHEKROUN" w:date="2019-01-03T19:38:00Z">
        <w:r w:rsidR="004D1CA9">
          <w:t xml:space="preserve">déterminée </w:t>
        </w:r>
      </w:ins>
      <w:r>
        <w:t xml:space="preserve">à partir des données d’essai. </w:t>
      </w:r>
      <w:r w:rsidRPr="00A75749">
        <w:t xml:space="preserve">Cette méthode a été appliquée à un </w:t>
      </w:r>
      <w:del w:id="2189" w:author="omar BENCHEKROUN" w:date="2019-01-03T19:38:00Z">
        <w:r w:rsidRPr="00A75749" w:rsidDel="004D1CA9">
          <w:delText>compresseur</w:delText>
        </w:r>
        <w:r w:rsidR="00F72566" w:rsidDel="004D1CA9">
          <w:delText xml:space="preserve"> </w:delText>
        </w:r>
      </w:del>
      <w:ins w:id="2190" w:author="omar BENCHEKROUN" w:date="2019-01-03T19:38:00Z">
        <w:r w:rsidR="004D1CA9">
          <w:t xml:space="preserve">rotor </w:t>
        </w:r>
      </w:ins>
      <w:del w:id="2191" w:author="omar BENCHEKROUN" w:date="2019-01-03T19:38:00Z">
        <w:r w:rsidR="00F72566" w:rsidDel="004D1CA9">
          <w:delText>symétrique</w:delText>
        </w:r>
        <w:r w:rsidR="00A667CE" w:rsidDel="004D1CA9">
          <w:delText xml:space="preserve"> </w:delText>
        </w:r>
      </w:del>
      <w:r>
        <w:t>avec</w:t>
      </w:r>
      <w:r w:rsidRPr="00A75749">
        <w:t xml:space="preserve"> </w:t>
      </w:r>
      <w:r>
        <w:t xml:space="preserve">deux disques </w:t>
      </w:r>
      <w:ins w:id="2192" w:author="omar BENCHEKROUN" w:date="2019-01-03T19:38:00Z">
        <w:r w:rsidR="004D1CA9">
          <w:t xml:space="preserve">symétrique </w:t>
        </w:r>
      </w:ins>
      <w:r>
        <w:t>en porte à faux</w:t>
      </w:r>
      <w:r w:rsidR="00F72566">
        <w:t xml:space="preserve"> </w:t>
      </w:r>
      <w:ins w:id="2193" w:author="omar BENCHEKROUN" w:date="2019-01-03T19:38:00Z">
        <w:r w:rsidR="004D1CA9">
          <w:t xml:space="preserve">décrit </w:t>
        </w:r>
      </w:ins>
      <w:del w:id="2194" w:author="omar BENCHEKROUN" w:date="2019-01-03T19:39:00Z">
        <w:r w:rsidR="00F72566" w:rsidDel="004D1CA9">
          <w:delText xml:space="preserve">cité </w:delText>
        </w:r>
      </w:del>
      <w:r w:rsidR="00F72566">
        <w:t>dans</w:t>
      </w:r>
      <w:r w:rsidRPr="00A75749">
        <w:t xml:space="preserve"> </w:t>
      </w:r>
      <w:r w:rsidR="00B64B7F" w:rsidRPr="00B64B7F">
        <w:rPr>
          <w:b/>
        </w:rPr>
        <w:fldChar w:fldCharType="begin"/>
      </w:r>
      <w:r w:rsidR="00B64B7F" w:rsidRPr="00B64B7F">
        <w:rPr>
          <w:b/>
        </w:rPr>
        <w:instrText xml:space="preserve"> REF _Ref533096085 \r \h  \* MERGEFORMAT </w:instrText>
      </w:r>
      <w:r w:rsidR="00B64B7F" w:rsidRPr="00B64B7F">
        <w:rPr>
          <w:b/>
        </w:rPr>
      </w:r>
      <w:r w:rsidR="00B64B7F" w:rsidRPr="00B64B7F">
        <w:rPr>
          <w:b/>
        </w:rPr>
        <w:fldChar w:fldCharType="separate"/>
      </w:r>
      <w:ins w:id="2195" w:author="omar BENCHEKROUN" w:date="2019-01-03T16:02:00Z">
        <w:r w:rsidR="00DE0AA9">
          <w:rPr>
            <w:b/>
          </w:rPr>
          <w:t>[9]</w:t>
        </w:r>
      </w:ins>
      <w:del w:id="2196" w:author="omar BENCHEKROUN" w:date="2019-01-03T15:58:00Z">
        <w:r w:rsidR="001C03C4" w:rsidDel="00DE0AA9">
          <w:rPr>
            <w:b/>
          </w:rPr>
          <w:delText>[12]</w:delText>
        </w:r>
      </w:del>
      <w:r w:rsidR="00B64B7F" w:rsidRPr="00B64B7F">
        <w:rPr>
          <w:b/>
        </w:rPr>
        <w:fldChar w:fldCharType="end"/>
      </w:r>
      <w:ins w:id="2197" w:author="omar BENCHEKROUN" w:date="2019-01-03T19:39:00Z">
        <w:r w:rsidR="004D1CA9">
          <w:rPr>
            <w:b/>
          </w:rPr>
          <w:t xml:space="preserve">. </w:t>
        </w:r>
      </w:ins>
      <w:del w:id="2198" w:author="omar BENCHEKROUN" w:date="2019-01-03T19:39:00Z">
        <w:r w:rsidRPr="00A75749" w:rsidDel="004D1CA9">
          <w:delText xml:space="preserve"> et l</w:delText>
        </w:r>
      </w:del>
      <w:ins w:id="2199" w:author="omar BENCHEKROUN" w:date="2019-01-03T19:39:00Z">
        <w:r w:rsidR="004D1CA9">
          <w:t>L</w:t>
        </w:r>
      </w:ins>
      <w:r w:rsidRPr="00A75749">
        <w:t>a vitesse d'instabilité prédite était d'environ 10 500 tr / min, ce qui concordait avec l'observation.</w:t>
      </w:r>
    </w:p>
    <w:p w14:paraId="7653EE70" w14:textId="77777777" w:rsidR="004D1CA9" w:rsidRDefault="004D1CA9" w:rsidP="00C622AA">
      <w:pPr>
        <w:spacing w:line="360" w:lineRule="auto"/>
        <w:ind w:firstLine="708"/>
      </w:pPr>
    </w:p>
    <w:p w14:paraId="67996DBA" w14:textId="77777777" w:rsidR="009B14EC" w:rsidRDefault="009B14EC" w:rsidP="009B14EC">
      <w:pPr>
        <w:keepNext/>
        <w:spacing w:line="360" w:lineRule="auto"/>
        <w:jc w:val="center"/>
      </w:pPr>
      <w:r>
        <w:rPr>
          <w:noProof/>
        </w:rPr>
        <w:lastRenderedPageBreak/>
        <w:drawing>
          <wp:inline distT="0" distB="0" distL="0" distR="0" wp14:anchorId="74D7519B" wp14:editId="0362A112">
            <wp:extent cx="2209800" cy="1502062"/>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6142" cy="1506373"/>
                    </a:xfrm>
                    <a:prstGeom prst="rect">
                      <a:avLst/>
                    </a:prstGeom>
                  </pic:spPr>
                </pic:pic>
              </a:graphicData>
            </a:graphic>
          </wp:inline>
        </w:drawing>
      </w:r>
    </w:p>
    <w:p w14:paraId="04135603" w14:textId="7CD31168" w:rsidR="009B14EC" w:rsidRPr="005E7081" w:rsidRDefault="009B14EC" w:rsidP="009B14EC">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2200" w:name="_Ref523084129"/>
      <w:r w:rsidRPr="005E7081">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DE0AA9">
        <w:rPr>
          <w:rStyle w:val="shorttext"/>
          <w:rFonts w:ascii="Calibri" w:eastAsia="Times New Roman" w:hAnsi="Calibri" w:cs="Times New Roman"/>
          <w:i w:val="0"/>
          <w:iCs w:val="0"/>
          <w:noProof/>
          <w:color w:val="auto"/>
          <w:sz w:val="22"/>
          <w:szCs w:val="20"/>
          <w:lang w:eastAsia="fr-FR"/>
        </w:rPr>
        <w:t>1.3</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DE0AA9">
        <w:rPr>
          <w:rStyle w:val="shorttext"/>
          <w:rFonts w:ascii="Calibri" w:eastAsia="Times New Roman" w:hAnsi="Calibri" w:cs="Times New Roman"/>
          <w:i w:val="0"/>
          <w:iCs w:val="0"/>
          <w:noProof/>
          <w:color w:val="auto"/>
          <w:sz w:val="22"/>
          <w:szCs w:val="20"/>
          <w:lang w:eastAsia="fr-FR"/>
        </w:rPr>
        <w:t>1</w:t>
      </w:r>
      <w:r w:rsidR="00495F01">
        <w:rPr>
          <w:rStyle w:val="shorttext"/>
          <w:rFonts w:ascii="Calibri" w:eastAsia="Times New Roman" w:hAnsi="Calibri" w:cs="Times New Roman"/>
          <w:i w:val="0"/>
          <w:iCs w:val="0"/>
          <w:color w:val="auto"/>
          <w:sz w:val="22"/>
          <w:szCs w:val="20"/>
          <w:lang w:eastAsia="fr-FR"/>
        </w:rPr>
        <w:fldChar w:fldCharType="end"/>
      </w:r>
      <w:bookmarkEnd w:id="220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sidR="00626FF5">
        <w:rPr>
          <w:rStyle w:val="shorttext"/>
          <w:rFonts w:ascii="Calibri" w:eastAsia="Times New Roman" w:hAnsi="Calibri" w:cs="Times New Roman"/>
          <w:i w:val="0"/>
          <w:iCs w:val="0"/>
          <w:color w:val="auto"/>
          <w:sz w:val="22"/>
          <w:szCs w:val="20"/>
          <w:lang w:eastAsia="fr-FR"/>
        </w:rPr>
        <w:t xml:space="preserve"> (</w:t>
      </w:r>
      <w:r w:rsidR="00B4241A">
        <w:rPr>
          <w:rStyle w:val="shorttext"/>
          <w:rFonts w:ascii="Calibri" w:eastAsia="Times New Roman" w:hAnsi="Calibri" w:cs="Times New Roman"/>
          <w:i w:val="0"/>
          <w:iCs w:val="0"/>
          <w:color w:val="auto"/>
          <w:sz w:val="22"/>
          <w:szCs w:val="20"/>
          <w:lang w:eastAsia="fr-FR"/>
        </w:rPr>
        <w:t>de J</w:t>
      </w:r>
      <w:r w:rsidR="009A0336">
        <w:rPr>
          <w:rStyle w:val="shorttext"/>
          <w:rFonts w:ascii="Calibri" w:eastAsia="Times New Roman" w:hAnsi="Calibri" w:cs="Times New Roman"/>
          <w:i w:val="0"/>
          <w:iCs w:val="0"/>
          <w:color w:val="auto"/>
          <w:sz w:val="22"/>
          <w:szCs w:val="20"/>
          <w:lang w:eastAsia="fr-FR"/>
        </w:rPr>
        <w:t xml:space="preserve">ongh </w:t>
      </w:r>
      <w:r w:rsidR="009A0336" w:rsidRPr="009A0336">
        <w:rPr>
          <w:rStyle w:val="shorttext"/>
          <w:rFonts w:ascii="Calibri" w:eastAsia="Times New Roman" w:hAnsi="Calibri" w:cs="Times New Roman"/>
          <w:b/>
          <w:i w:val="0"/>
          <w:iCs w:val="0"/>
          <w:color w:val="auto"/>
          <w:sz w:val="22"/>
          <w:szCs w:val="20"/>
          <w:lang w:eastAsia="fr-FR"/>
        </w:rPr>
        <w:fldChar w:fldCharType="begin"/>
      </w:r>
      <w:r w:rsidR="009A0336"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009A0336" w:rsidRPr="009A0336">
        <w:rPr>
          <w:rStyle w:val="shorttext"/>
          <w:rFonts w:ascii="Calibri" w:eastAsia="Times New Roman" w:hAnsi="Calibri" w:cs="Times New Roman"/>
          <w:b/>
          <w:i w:val="0"/>
          <w:iCs w:val="0"/>
          <w:color w:val="auto"/>
          <w:sz w:val="22"/>
          <w:szCs w:val="20"/>
          <w:lang w:eastAsia="fr-FR"/>
        </w:rPr>
      </w:r>
      <w:r w:rsidR="009A0336" w:rsidRPr="009A0336">
        <w:rPr>
          <w:rStyle w:val="shorttext"/>
          <w:rFonts w:ascii="Calibri" w:eastAsia="Times New Roman" w:hAnsi="Calibri" w:cs="Times New Roman"/>
          <w:b/>
          <w:i w:val="0"/>
          <w:iCs w:val="0"/>
          <w:color w:val="auto"/>
          <w:sz w:val="22"/>
          <w:szCs w:val="20"/>
          <w:lang w:eastAsia="fr-FR"/>
        </w:rPr>
        <w:fldChar w:fldCharType="separate"/>
      </w:r>
      <w:ins w:id="2201" w:author="omar BENCHEKROUN" w:date="2019-01-03T16:02:00Z">
        <w:r w:rsidR="00DE0AA9">
          <w:rPr>
            <w:rStyle w:val="shorttext"/>
            <w:rFonts w:ascii="Calibri" w:eastAsia="Times New Roman" w:hAnsi="Calibri" w:cs="Times New Roman"/>
            <w:b/>
            <w:i w:val="0"/>
            <w:iCs w:val="0"/>
            <w:color w:val="auto"/>
            <w:sz w:val="22"/>
            <w:szCs w:val="20"/>
            <w:lang w:eastAsia="fr-FR"/>
          </w:rPr>
          <w:t>[17]</w:t>
        </w:r>
      </w:ins>
      <w:del w:id="2202" w:author="omar BENCHEKROUN" w:date="2019-01-03T15:58:00Z">
        <w:r w:rsidR="001C03C4" w:rsidDel="00DE0AA9">
          <w:rPr>
            <w:rStyle w:val="shorttext"/>
            <w:rFonts w:ascii="Calibri" w:eastAsia="Times New Roman" w:hAnsi="Calibri" w:cs="Times New Roman"/>
            <w:b/>
            <w:i w:val="0"/>
            <w:iCs w:val="0"/>
            <w:color w:val="auto"/>
            <w:sz w:val="22"/>
            <w:szCs w:val="20"/>
            <w:lang w:eastAsia="fr-FR"/>
          </w:rPr>
          <w:delText>[18]</w:delText>
        </w:r>
      </w:del>
      <w:r w:rsidR="009A0336" w:rsidRPr="009A0336">
        <w:rPr>
          <w:rStyle w:val="shorttext"/>
          <w:rFonts w:ascii="Calibri" w:eastAsia="Times New Roman" w:hAnsi="Calibri" w:cs="Times New Roman"/>
          <w:b/>
          <w:i w:val="0"/>
          <w:iCs w:val="0"/>
          <w:color w:val="auto"/>
          <w:sz w:val="22"/>
          <w:szCs w:val="20"/>
          <w:lang w:eastAsia="fr-FR"/>
        </w:rPr>
        <w:fldChar w:fldCharType="end"/>
      </w:r>
      <w:r w:rsidR="009A0336">
        <w:rPr>
          <w:rStyle w:val="shorttext"/>
          <w:rFonts w:ascii="Calibri" w:eastAsia="Times New Roman" w:hAnsi="Calibri" w:cs="Times New Roman"/>
          <w:i w:val="0"/>
          <w:iCs w:val="0"/>
          <w:color w:val="auto"/>
          <w:sz w:val="22"/>
          <w:szCs w:val="20"/>
          <w:lang w:eastAsia="fr-FR"/>
        </w:rPr>
        <w:t>)</w:t>
      </w:r>
    </w:p>
    <w:p w14:paraId="6CE901C8" w14:textId="77777777" w:rsidR="004D1CA9" w:rsidRDefault="004D1CA9" w:rsidP="007F5E26">
      <w:pPr>
        <w:spacing w:line="360" w:lineRule="auto"/>
        <w:ind w:firstLine="708"/>
        <w:rPr>
          <w:ins w:id="2203" w:author="omar BENCHEKROUN" w:date="2019-01-03T19:40:00Z"/>
        </w:rPr>
      </w:pPr>
    </w:p>
    <w:p w14:paraId="54A13B1A" w14:textId="4D1789F7" w:rsidR="0044278E" w:rsidDel="004D1CA9" w:rsidRDefault="0044278E">
      <w:pPr>
        <w:spacing w:line="360" w:lineRule="auto"/>
        <w:ind w:firstLine="708"/>
        <w:rPr>
          <w:del w:id="2204" w:author="omar BENCHEKROUN" w:date="2019-01-03T19:42:00Z"/>
        </w:rPr>
      </w:pPr>
      <w:r w:rsidRPr="003A7568">
        <w:t>En 2010</w:t>
      </w:r>
      <w:r>
        <w:rPr>
          <w:rFonts w:hint="eastAsia"/>
        </w:rPr>
        <w:t xml:space="preserve">, </w:t>
      </w:r>
      <w:r>
        <w:t xml:space="preserve">Lorentz et Murphy </w:t>
      </w:r>
      <w:r w:rsidR="003A7568" w:rsidRPr="003A7568">
        <w:rPr>
          <w:b/>
        </w:rPr>
        <w:fldChar w:fldCharType="begin"/>
      </w:r>
      <w:r w:rsidR="003A7568" w:rsidRPr="003A7568">
        <w:rPr>
          <w:b/>
        </w:rPr>
        <w:instrText xml:space="preserve"> REF _Ref533096184 \r \h </w:instrText>
      </w:r>
      <w:r w:rsidR="003A7568">
        <w:rPr>
          <w:b/>
        </w:rPr>
        <w:instrText xml:space="preserve"> \* MERGEFORMAT </w:instrText>
      </w:r>
      <w:r w:rsidR="003A7568" w:rsidRPr="003A7568">
        <w:rPr>
          <w:b/>
        </w:rPr>
      </w:r>
      <w:r w:rsidR="003A7568" w:rsidRPr="003A7568">
        <w:rPr>
          <w:b/>
        </w:rPr>
        <w:fldChar w:fldCharType="separate"/>
      </w:r>
      <w:ins w:id="2205" w:author="omar BENCHEKROUN" w:date="2019-01-03T16:02:00Z">
        <w:r w:rsidR="00DE0AA9">
          <w:rPr>
            <w:b/>
          </w:rPr>
          <w:t>[13]</w:t>
        </w:r>
      </w:ins>
      <w:del w:id="2206" w:author="omar BENCHEKROUN" w:date="2019-01-03T15:58:00Z">
        <w:r w:rsidR="001C03C4" w:rsidDel="00DE0AA9">
          <w:rPr>
            <w:b/>
          </w:rPr>
          <w:delText>[14]</w:delText>
        </w:r>
      </w:del>
      <w:r w:rsidR="003A7568" w:rsidRPr="003A7568">
        <w:rPr>
          <w:b/>
        </w:rPr>
        <w:fldChar w:fldCharType="end"/>
      </w:r>
      <w:r>
        <w:t xml:space="preserve"> ont complété l</w:t>
      </w:r>
      <w:ins w:id="2207" w:author="omar BENCHEKROUN" w:date="2019-01-03T19:40:00Z">
        <w:r w:rsidR="004D1CA9">
          <w:t>e</w:t>
        </w:r>
      </w:ins>
      <w:del w:id="2208" w:author="omar BENCHEKROUN" w:date="2019-01-03T19:40:00Z">
        <w:r w:rsidDel="004D1CA9">
          <w:delText>a</w:delText>
        </w:r>
      </w:del>
      <w:r>
        <w:t xml:space="preserve"> m</w:t>
      </w:r>
      <w:ins w:id="2209" w:author="omar BENCHEKROUN" w:date="2019-01-03T19:40:00Z">
        <w:r w:rsidR="004D1CA9">
          <w:t>odèle</w:t>
        </w:r>
      </w:ins>
      <w:del w:id="2210" w:author="omar BENCHEKROUN" w:date="2019-01-03T19:40:00Z">
        <w:r w:rsidDel="004D1CA9">
          <w:delText>éthode</w:delText>
        </w:r>
      </w:del>
      <w:r>
        <w:t xml:space="preserve"> de Jongh et traité les fonctions de transfert présenté en</w:t>
      </w:r>
      <w:r w:rsidR="003A7568">
        <w:t xml:space="preserve"> </w:t>
      </w:r>
      <w:r w:rsidR="003A7568" w:rsidRPr="00411F22">
        <w:rPr>
          <w:b/>
          <w:lang w:val="en-US"/>
        </w:rPr>
        <w:fldChar w:fldCharType="begin"/>
      </w:r>
      <w:r w:rsidR="003A7568" w:rsidRPr="00411F22">
        <w:rPr>
          <w:b/>
        </w:rPr>
        <w:instrText xml:space="preserve"> REF _Ref533096550 \r \h  \* MERGEFORMAT </w:instrText>
      </w:r>
      <w:r w:rsidR="003A7568" w:rsidRPr="00411F22">
        <w:rPr>
          <w:b/>
          <w:lang w:val="en-US"/>
        </w:rPr>
      </w:r>
      <w:r w:rsidR="003A7568" w:rsidRPr="00411F22">
        <w:rPr>
          <w:b/>
          <w:lang w:val="en-US"/>
        </w:rPr>
        <w:fldChar w:fldCharType="separate"/>
      </w:r>
      <w:ins w:id="2211" w:author="omar BENCHEKROUN" w:date="2019-01-03T16:02:00Z">
        <w:r w:rsidR="00DE0AA9">
          <w:rPr>
            <w:b/>
          </w:rPr>
          <w:t>[17]</w:t>
        </w:r>
      </w:ins>
      <w:del w:id="2212" w:author="omar BENCHEKROUN" w:date="2019-01-03T15:58:00Z">
        <w:r w:rsidR="001C03C4" w:rsidDel="00DE0AA9">
          <w:rPr>
            <w:b/>
          </w:rPr>
          <w:delText>[18]</w:delText>
        </w:r>
      </w:del>
      <w:r w:rsidR="003A7568" w:rsidRPr="00411F22">
        <w:rPr>
          <w:b/>
          <w:lang w:val="en-US"/>
        </w:rPr>
        <w:fldChar w:fldCharType="end"/>
      </w:r>
      <w:r>
        <w:t xml:space="preserve"> comme </w:t>
      </w:r>
      <w:ins w:id="2213" w:author="omar BENCHEKROUN" w:date="2019-01-03T19:41:00Z">
        <w:r w:rsidR="004D1CA9">
          <w:t>d</w:t>
        </w:r>
      </w:ins>
      <w:del w:id="2214" w:author="omar BENCHEKROUN" w:date="2019-01-03T19:41:00Z">
        <w:r w:rsidDel="004D1CA9">
          <w:delText>l</w:delText>
        </w:r>
      </w:del>
      <w:r>
        <w:t>es coefficients d’influence</w:t>
      </w:r>
      <w:del w:id="2215" w:author="omar BENCHEKROUN" w:date="2019-01-03T19:41:00Z">
        <w:r w:rsidDel="004D1CA9">
          <w:delText xml:space="preserve"> pour analyser l’effet Morton</w:delText>
        </w:r>
      </w:del>
      <w:ins w:id="2216" w:author="omar BENCHEKROUN" w:date="2019-01-03T19:42:00Z">
        <w:r w:rsidR="004D1CA9">
          <w:t xml:space="preserve"> qui expriment des relations linéaires entre les vecteurs </w:t>
        </w:r>
      </w:ins>
      <w:ins w:id="2217" w:author="omar BENCHEKROUN" w:date="2019-01-03T19:43:00Z">
        <w:r w:rsidR="004D1CA9">
          <w:t xml:space="preserve">de vibration, </w:t>
        </w:r>
      </w:ins>
      <m:oMath>
        <m:acc>
          <m:accPr>
            <m:chr m:val="⃗"/>
            <m:ctrlPr>
              <w:ins w:id="2218" w:author="omar BENCHEKROUN" w:date="2019-01-03T19:44:00Z">
                <w:rPr>
                  <w:rFonts w:ascii="Cambria Math" w:hAnsi="Cambria Math"/>
                  <w:i/>
                </w:rPr>
              </w:ins>
            </m:ctrlPr>
          </m:accPr>
          <m:e>
            <m:r>
              <w:ins w:id="2219" w:author="omar BENCHEKROUN" w:date="2019-01-03T19:44:00Z">
                <w:rPr>
                  <w:rFonts w:ascii="Cambria Math" w:hAnsi="Cambria Math"/>
                </w:rPr>
                <m:t>V</m:t>
              </w:ins>
            </m:r>
          </m:e>
        </m:acc>
      </m:oMath>
      <w:ins w:id="2220" w:author="omar BENCHEKROUN" w:date="2019-01-03T19:43:00Z">
        <w:r w:rsidR="004D1CA9">
          <w:t xml:space="preserve">, de balourd, </w:t>
        </w:r>
      </w:ins>
      <m:oMath>
        <m:acc>
          <m:accPr>
            <m:chr m:val="⃗"/>
            <m:ctrlPr>
              <w:ins w:id="2221" w:author="omar BENCHEKROUN" w:date="2019-01-03T19:44:00Z">
                <w:rPr>
                  <w:rFonts w:ascii="Cambria Math" w:hAnsi="Cambria Math"/>
                  <w:i/>
                </w:rPr>
              </w:ins>
            </m:ctrlPr>
          </m:accPr>
          <m:e>
            <m:r>
              <w:ins w:id="2222" w:author="omar BENCHEKROUN" w:date="2019-01-03T19:44:00Z">
                <w:rPr>
                  <w:rFonts w:ascii="Cambria Math" w:hAnsi="Cambria Math"/>
                </w:rPr>
                <m:t>U</m:t>
              </w:ins>
            </m:r>
          </m:e>
        </m:acc>
      </m:oMath>
      <w:ins w:id="2223" w:author="omar BENCHEKROUN" w:date="2019-01-03T19:43:00Z">
        <w:r w:rsidR="004D1CA9">
          <w:t xml:space="preserve">, et de température, </w:t>
        </w:r>
      </w:ins>
      <m:oMath>
        <m:acc>
          <m:accPr>
            <m:chr m:val="⃗"/>
            <m:ctrlPr>
              <w:ins w:id="2224" w:author="omar BENCHEKROUN" w:date="2019-01-03T19:44:00Z">
                <w:rPr>
                  <w:rFonts w:ascii="Cambria Math" w:hAnsi="Cambria Math"/>
                  <w:i/>
                </w:rPr>
              </w:ins>
            </m:ctrlPr>
          </m:accPr>
          <m:e>
            <m:r>
              <w:ins w:id="2225" w:author="omar BENCHEKROUN" w:date="2019-01-03T19:44:00Z">
                <w:rPr>
                  <w:rFonts w:ascii="Cambria Math" w:hAnsi="Cambria Math"/>
                </w:rPr>
                <m:t>T</m:t>
              </w:ins>
            </m:r>
          </m:e>
        </m:acc>
      </m:oMath>
      <w:ins w:id="2226" w:author="omar BENCHEKROUN" w:date="2019-01-03T19:43:00Z">
        <w:r w:rsidR="004D1CA9">
          <w:t>.</w:t>
        </w:r>
      </w:ins>
      <w:del w:id="2227" w:author="omar BENCHEKROUN" w:date="2019-01-03T19:42:00Z">
        <w:r w:rsidDel="004D1CA9">
          <w:delText xml:space="preserve">. Cette </w:delText>
        </w:r>
        <w:r w:rsidR="0039232D" w:rsidDel="004D1CA9">
          <w:delText>méthode</w:delText>
        </w:r>
        <w:r w:rsidDel="004D1CA9">
          <w:delText xml:space="preserve"> suppose que la réponse thermique </w:delText>
        </w:r>
        <w:r w:rsidR="005A3820" w:rsidDel="004D1CA9">
          <w:delText>dépende uniquement</w:delText>
        </w:r>
        <w:r w:rsidDel="004D1CA9">
          <w:delText xml:space="preserve"> de</w:delText>
        </w:r>
        <w:r w:rsidR="007815D8" w:rsidDel="004D1CA9">
          <w:delText>s</w:delText>
        </w:r>
        <w:r w:rsidDel="004D1CA9">
          <w:delText xml:space="preserve"> réponse</w:delText>
        </w:r>
        <w:r w:rsidR="007815D8" w:rsidDel="004D1CA9">
          <w:delText>s</w:delText>
        </w:r>
        <w:r w:rsidDel="004D1CA9">
          <w:delText xml:space="preserve"> dynamique</w:delText>
        </w:r>
        <w:r w:rsidR="007815D8" w:rsidDel="004D1CA9">
          <w:delText>s</w:delText>
        </w:r>
        <w:r w:rsidDel="004D1CA9">
          <w:delText xml:space="preserve"> en régime stationnaire, ainsi la vibration du rotor est assumée tous les temps en </w:delText>
        </w:r>
        <w:r w:rsidR="004310A2" w:rsidDel="004D1CA9">
          <w:delText>vibration synchrone</w:delText>
        </w:r>
        <w:r w:rsidDel="004D1CA9">
          <w:delText xml:space="preserve">. </w:delText>
        </w:r>
        <w:r w:rsidDel="004D1CA9">
          <w:rPr>
            <w:rFonts w:hint="eastAsia"/>
          </w:rPr>
          <w:delText xml:space="preserve">Cette </w:delText>
        </w:r>
        <w:r w:rsidR="0024485A" w:rsidDel="004D1CA9">
          <w:delText>méthode</w:delText>
        </w:r>
        <w:r w:rsidDel="004D1CA9">
          <w:rPr>
            <w:rFonts w:hint="eastAsia"/>
          </w:rPr>
          <w:delText xml:space="preserve"> </w:delText>
        </w:r>
        <w:r w:rsidDel="004D1CA9">
          <w:delText>décrit</w:delText>
        </w:r>
        <w:r w:rsidDel="004D1CA9">
          <w:rPr>
            <w:rFonts w:hint="eastAsia"/>
          </w:rPr>
          <w:delText xml:space="preserve"> </w:delText>
        </w:r>
        <w:r w:rsidDel="004D1CA9">
          <w:delText>l’effet Morton via trois coefficients d’influence</w:delText>
        </w:r>
        <m:oMath>
          <m:r>
            <w:rPr>
              <w:rFonts w:ascii="Cambria Math" w:hAnsi="Cambria Math"/>
            </w:rPr>
            <m:t xml:space="preserve"> </m:t>
          </m:r>
          <m:r>
            <m:rPr>
              <m:sty m:val="bi"/>
            </m:rPr>
            <w:rPr>
              <w:rFonts w:ascii="Cambria Math" w:hAnsi="Cambria Math"/>
            </w:rPr>
            <m:t>A</m:t>
          </m:r>
          <m:r>
            <w:rPr>
              <w:rFonts w:ascii="Cambria Math" w:hAnsi="Cambria Math"/>
            </w:rPr>
            <m:t xml:space="preserve">, </m:t>
          </m:r>
          <m:r>
            <m:rPr>
              <m:sty m:val="bi"/>
            </m:rPr>
            <w:rPr>
              <w:rFonts w:ascii="Cambria Math" w:hAnsi="Cambria Math"/>
            </w:rPr>
            <m:t>B</m:t>
          </m:r>
          <m:r>
            <w:rPr>
              <w:rFonts w:ascii="Cambria Math" w:hAnsi="Cambria Math"/>
            </w:rPr>
            <m:t xml:space="preserve">, </m:t>
          </m:r>
          <m:r>
            <m:rPr>
              <m:sty m:val="bi"/>
            </m:rPr>
            <w:rPr>
              <w:rFonts w:ascii="Cambria Math" w:hAnsi="Cambria Math"/>
            </w:rPr>
            <m:t>C </m:t>
          </m:r>
        </m:oMath>
        <w:r w:rsidDel="004D1CA9">
          <w:delText>:</w:delText>
        </w:r>
      </w:del>
    </w:p>
    <w:p w14:paraId="48652584" w14:textId="16C0B86A" w:rsidR="0044278E" w:rsidDel="004D1CA9" w:rsidRDefault="0044278E">
      <w:pPr>
        <w:spacing w:line="360" w:lineRule="auto"/>
        <w:ind w:firstLine="708"/>
        <w:rPr>
          <w:del w:id="2228" w:author="omar BENCHEKROUN" w:date="2019-01-03T19:42:00Z"/>
        </w:rPr>
        <w:pPrChange w:id="2229" w:author="omar BENCHEKROUN" w:date="2019-01-03T19:42:00Z">
          <w:pPr>
            <w:pStyle w:val="Paragraphedeliste"/>
            <w:numPr>
              <w:numId w:val="13"/>
            </w:numPr>
            <w:spacing w:line="360" w:lineRule="auto"/>
            <w:ind w:hanging="360"/>
          </w:pPr>
        </w:pPrChange>
      </w:pPr>
      <w:del w:id="2230" w:author="omar BENCHEKROUN" w:date="2019-01-03T19:42:00Z">
        <w:r w:rsidDel="004D1CA9">
          <w:delText xml:space="preserve">coefficient </w:delText>
        </w:r>
        <m:oMath>
          <m:r>
            <m:rPr>
              <m:sty m:val="bi"/>
            </m:rPr>
            <w:rPr>
              <w:rFonts w:ascii="Cambria Math" w:hAnsi="Cambria Math"/>
            </w:rPr>
            <m:t>A</m:t>
          </m:r>
        </m:oMath>
        <w:r w:rsidDel="004D1CA9">
          <w:delText xml:space="preserve"> décrit la relation linéaire entre le niveau de vibration synchrone et le balourd imposé ; </w:delText>
        </w:r>
      </w:del>
    </w:p>
    <w:p w14:paraId="6B5D2752" w14:textId="170E29BC" w:rsidR="0044278E" w:rsidDel="004D1CA9" w:rsidRDefault="0044278E">
      <w:pPr>
        <w:spacing w:line="360" w:lineRule="auto"/>
        <w:ind w:firstLine="708"/>
        <w:rPr>
          <w:del w:id="2231" w:author="omar BENCHEKROUN" w:date="2019-01-03T19:42:00Z"/>
        </w:rPr>
        <w:pPrChange w:id="2232" w:author="omar BENCHEKROUN" w:date="2019-01-03T19:42:00Z">
          <w:pPr>
            <w:pStyle w:val="Paragraphedeliste"/>
            <w:numPr>
              <w:numId w:val="13"/>
            </w:numPr>
            <w:spacing w:line="360" w:lineRule="auto"/>
            <w:ind w:hanging="360"/>
            <w:jc w:val="both"/>
          </w:pPr>
        </w:pPrChange>
      </w:pPr>
      <w:del w:id="2233" w:author="omar BENCHEKROUN" w:date="2019-01-03T19:42:00Z">
        <w:r w:rsidDel="004D1CA9">
          <w:delText xml:space="preserve">coefficient </w:delText>
        </w:r>
        <m:oMath>
          <m:r>
            <m:rPr>
              <m:sty m:val="bi"/>
            </m:rPr>
            <w:rPr>
              <w:rFonts w:ascii="Cambria Math" w:hAnsi="Cambria Math"/>
            </w:rPr>
            <m:t>B</m:t>
          </m:r>
        </m:oMath>
        <w:r w:rsidDel="004D1CA9">
          <w:rPr>
            <w:b/>
          </w:rPr>
          <w:delText xml:space="preserve"> </w:delText>
        </w:r>
        <w:r w:rsidDel="004D1CA9">
          <w:delText xml:space="preserve">caractérise la corrélation entre la différence de la température au rotor </w:delText>
        </w:r>
        <m:oMath>
          <m:r>
            <m:rPr>
              <m:sty m:val="p"/>
            </m:rPr>
            <w:rPr>
              <w:rFonts w:ascii="Cambria Math" w:hAnsi="Cambria Math"/>
            </w:rPr>
            <m:t>Δ</m:t>
          </m:r>
          <m:r>
            <w:rPr>
              <w:rFonts w:ascii="Cambria Math" w:hAnsi="Cambria Math"/>
            </w:rPr>
            <m:t>T</m:t>
          </m:r>
        </m:oMath>
        <w:r w:rsidDel="004D1CA9">
          <w:delText xml:space="preserve"> et le niveau de vibration vibrations ;</w:delText>
        </w:r>
      </w:del>
    </w:p>
    <w:p w14:paraId="6FBA63FB" w14:textId="1A9A46C6" w:rsidR="0044278E" w:rsidDel="004D1CA9" w:rsidRDefault="0044278E">
      <w:pPr>
        <w:spacing w:line="360" w:lineRule="auto"/>
        <w:ind w:firstLine="708"/>
        <w:rPr>
          <w:del w:id="2234" w:author="omar BENCHEKROUN" w:date="2019-01-03T19:44:00Z"/>
          <w:lang w:eastAsia="en-US"/>
        </w:rPr>
        <w:pPrChange w:id="2235" w:author="omar BENCHEKROUN" w:date="2019-01-03T19:42:00Z">
          <w:pPr>
            <w:pStyle w:val="Paragraphedeliste"/>
            <w:numPr>
              <w:numId w:val="13"/>
            </w:numPr>
            <w:spacing w:line="360" w:lineRule="auto"/>
            <w:ind w:hanging="360"/>
          </w:pPr>
        </w:pPrChange>
      </w:pPr>
      <w:del w:id="2236" w:author="omar BENCHEKROUN" w:date="2019-01-03T19:42:00Z">
        <w:r w:rsidDel="004D1CA9">
          <w:delText xml:space="preserve">coefficient </w:delText>
        </w:r>
        <m:oMath>
          <m:r>
            <m:rPr>
              <m:sty m:val="bi"/>
            </m:rPr>
            <w:rPr>
              <w:rFonts w:ascii="Cambria Math" w:hAnsi="Cambria Math"/>
            </w:rPr>
            <m:t>C</m:t>
          </m:r>
        </m:oMath>
        <w:r w:rsidDel="004D1CA9">
          <w:delText xml:space="preserve"> exprime le balourd thermique généré par la déformation thermique de rotor sous la différence de la température au rotor unitaire</w:delText>
        </w:r>
        <m:oMath>
          <m:r>
            <w:rPr>
              <w:rFonts w:ascii="Cambria Math" w:hAnsi="Cambria Math"/>
            </w:rPr>
            <m:t xml:space="preserve"> </m:t>
          </m:r>
          <m:r>
            <m:rPr>
              <m:sty m:val="p"/>
            </m:rPr>
            <w:rPr>
              <w:rFonts w:ascii="Cambria Math" w:hAnsi="Cambria Math"/>
            </w:rPr>
            <m:t>Δ</m:t>
          </m:r>
          <m:r>
            <w:rPr>
              <w:rFonts w:ascii="Cambria Math" w:hAnsi="Cambria Math"/>
            </w:rPr>
            <m:t>T=1°C </m:t>
          </m:r>
        </m:oMath>
        <w:r w:rsidDel="004D1CA9">
          <w:rPr>
            <w:lang w:eastAsia="en-US"/>
          </w:rPr>
          <w:delText xml:space="preserve">; </w:delText>
        </w:r>
      </w:del>
      <w:ins w:id="2237" w:author="omar BENCHEKROUN" w:date="2019-01-03T19:44:00Z">
        <w:r w:rsidR="004D1CA9">
          <w:t xml:space="preserve"> </w:t>
        </w:r>
      </w:ins>
    </w:p>
    <w:p w14:paraId="5C9A834D" w14:textId="63DEB06B" w:rsidR="0044278E" w:rsidRDefault="0044278E">
      <w:pPr>
        <w:spacing w:line="360" w:lineRule="auto"/>
        <w:ind w:firstLine="708"/>
        <w:pPrChange w:id="2238" w:author="omar BENCHEKROUN" w:date="2019-01-03T19:44:00Z">
          <w:pPr>
            <w:spacing w:line="360" w:lineRule="auto"/>
          </w:pPr>
        </w:pPrChange>
      </w:pPr>
      <w:r>
        <w:t xml:space="preserve">Le module des coefficients </w:t>
      </w:r>
      <w:del w:id="2239" w:author="omar BENCHEKROUN" w:date="2019-01-03T19:44:00Z">
        <w:r w:rsidDel="004D1CA9">
          <w:delText xml:space="preserve">signifie </w:delText>
        </w:r>
      </w:del>
      <w:ins w:id="2240" w:author="omar BENCHEKROUN" w:date="2019-01-03T19:44:00Z">
        <w:r w:rsidR="004D1CA9">
          <w:t xml:space="preserve">représente </w:t>
        </w:r>
      </w:ins>
      <w:r>
        <w:t>la sensibilité des phénomènes physiques qui contribuent au déclenchement de l’instabilité</w:t>
      </w:r>
      <w:del w:id="2241" w:author="omar BENCHEKROUN" w:date="2019-01-03T19:45:00Z">
        <w:r w:rsidDel="006057C9">
          <w:delText xml:space="preserve"> du type l’effet Morton</w:delText>
        </w:r>
      </w:del>
      <w:r>
        <w:t xml:space="preserve">. La phase des coefficients décrit un </w:t>
      </w:r>
      <w:del w:id="2242" w:author="omar BENCHEKROUN" w:date="2019-01-03T19:45:00Z">
        <w:r w:rsidDel="006057C9">
          <w:delText xml:space="preserve">déphasage </w:delText>
        </w:r>
      </w:del>
      <w:ins w:id="2243" w:author="omar BENCHEKROUN" w:date="2019-01-03T19:45:00Z">
        <w:r w:rsidR="006057C9">
          <w:t xml:space="preserve">retard </w:t>
        </w:r>
      </w:ins>
      <w:r w:rsidR="004C2A32">
        <w:t>entre l</w:t>
      </w:r>
      <w:r>
        <w:t xml:space="preserve">es informations physiques concernées. </w:t>
      </w:r>
    </w:p>
    <w:p w14:paraId="2EAC0933" w14:textId="74EE019E" w:rsidR="0044278E" w:rsidRDefault="006057C9" w:rsidP="0044278E">
      <w:pPr>
        <w:spacing w:line="360" w:lineRule="auto"/>
      </w:pPr>
      <w:ins w:id="2244" w:author="omar BENCHEKROUN" w:date="2019-01-03T19:50:00Z">
        <w:r>
          <w:t xml:space="preserve">La stabilité est déterminé </w:t>
        </w:r>
      </w:ins>
      <w:del w:id="2245" w:author="omar BENCHEKROUN" w:date="2019-01-03T19:50:00Z">
        <w:r w:rsidR="0044278E" w:rsidDel="006057C9">
          <w:delText>Un critère de stabilité (</w:delText>
        </w:r>
        <w:r w:rsidR="0044278E" w:rsidRPr="00AA7D8F" w:rsidDel="006057C9">
          <w:rPr>
            <w:b/>
          </w:rPr>
          <w:fldChar w:fldCharType="begin"/>
        </w:r>
        <w:r w:rsidR="0044278E" w:rsidRPr="00AA7D8F" w:rsidDel="006057C9">
          <w:rPr>
            <w:b/>
          </w:rPr>
          <w:delInstrText xml:space="preserve"> REF _Ref518575657 \r \h  \* MERGEFORMAT </w:delInstrText>
        </w:r>
        <w:r w:rsidR="0044278E" w:rsidRPr="00AA7D8F" w:rsidDel="006057C9">
          <w:rPr>
            <w:b/>
          </w:rPr>
        </w:r>
        <w:r w:rsidR="0044278E" w:rsidRPr="00AA7D8F" w:rsidDel="006057C9">
          <w:rPr>
            <w:b/>
          </w:rPr>
          <w:fldChar w:fldCharType="separate"/>
        </w:r>
        <w:r w:rsidR="00DE0AA9" w:rsidDel="006057C9">
          <w:rPr>
            <w:b/>
          </w:rPr>
          <w:delText>Eq. 1.2</w:delText>
        </w:r>
        <w:r w:rsidR="0044278E" w:rsidRPr="00AA7D8F" w:rsidDel="006057C9">
          <w:rPr>
            <w:b/>
          </w:rPr>
          <w:fldChar w:fldCharType="end"/>
        </w:r>
        <w:r w:rsidR="0044278E" w:rsidDel="006057C9">
          <w:delText xml:space="preserve">) est proposé pour </w:delText>
        </w:r>
      </w:del>
      <w:del w:id="2246" w:author="omar BENCHEKROUN" w:date="2019-01-03T19:49:00Z">
        <w:r w:rsidR="0044278E" w:rsidDel="006057C9">
          <w:delText xml:space="preserve">prédire si l’instabilité vibratoire provoquée par l’effet Morton est déclenché. Ce critère permet de </w:delText>
        </w:r>
      </w:del>
      <w:del w:id="2247" w:author="omar BENCHEKROUN" w:date="2019-01-03T19:50:00Z">
        <w:r w:rsidR="0044278E" w:rsidDel="006057C9">
          <w:delText>distinguer deux comportements différents provoqués par l’effet Morton : l’effet Morton stable et l’effet Morton instable</w:delText>
        </w:r>
      </w:del>
      <w:ins w:id="2248" w:author="omar BENCHEKROUN" w:date="2019-01-03T19:50:00Z">
        <w:r>
          <w:t xml:space="preserve">à partir d’un critère similaire à de Jongh </w:t>
        </w:r>
      </w:ins>
      <w:ins w:id="2249" w:author="omar BENCHEKROUN" w:date="2019-01-03T19:51:00Z">
        <w:r w:rsidRPr="00411F22">
          <w:rPr>
            <w:b/>
            <w:lang w:val="en-US"/>
          </w:rPr>
          <w:fldChar w:fldCharType="begin"/>
        </w:r>
        <w:r w:rsidRPr="00411F22">
          <w:rPr>
            <w:b/>
          </w:rPr>
          <w:instrText xml:space="preserve"> REF _Ref533096550 \r \h  \* MERGEFORMAT </w:instrText>
        </w:r>
      </w:ins>
      <w:r w:rsidRPr="00411F22">
        <w:rPr>
          <w:b/>
          <w:lang w:val="en-US"/>
        </w:rPr>
      </w:r>
      <w:ins w:id="2250" w:author="omar BENCHEKROUN" w:date="2019-01-03T19:51:00Z">
        <w:r w:rsidRPr="00411F22">
          <w:rPr>
            <w:b/>
            <w:lang w:val="en-US"/>
          </w:rPr>
          <w:fldChar w:fldCharType="separate"/>
        </w:r>
        <w:r>
          <w:rPr>
            <w:b/>
          </w:rPr>
          <w:t>[17]</w:t>
        </w:r>
        <w:r w:rsidRPr="00411F22">
          <w:rPr>
            <w:b/>
            <w:lang w:val="en-US"/>
          </w:rPr>
          <w:fldChar w:fldCharType="end"/>
        </w:r>
      </w:ins>
      <w:r w:rsidR="0044278E">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6057C9" w14:paraId="0E27C899" w14:textId="77777777" w:rsidTr="004906D4">
        <w:trPr>
          <w:trHeight w:val="635"/>
          <w:jc w:val="center"/>
        </w:trPr>
        <w:tc>
          <w:tcPr>
            <w:tcW w:w="7214" w:type="dxa"/>
            <w:vAlign w:val="center"/>
          </w:tcPr>
          <w:p w14:paraId="18E9B668" w14:textId="77777777" w:rsidR="0044278E" w:rsidRPr="006057C9" w:rsidRDefault="0044278E" w:rsidP="004906D4">
            <w:pPr>
              <w:spacing w:before="120" w:after="120" w:line="360" w:lineRule="auto"/>
              <w:jc w:val="center"/>
              <w:rPr>
                <w:rFonts w:eastAsia="SimSun"/>
                <w:i/>
                <w:strike/>
                <w:rPrChange w:id="2251" w:author="omar BENCHEKROUN" w:date="2019-01-03T19:51:00Z">
                  <w:rPr>
                    <w:rFonts w:eastAsia="SimSun"/>
                    <w:i/>
                  </w:rPr>
                </w:rPrChange>
              </w:rPr>
            </w:pPr>
            <m:oMath>
              <m:r>
                <w:rPr>
                  <w:rFonts w:ascii="Cambria Math" w:hAnsi="Cambria Math"/>
                  <w:strike/>
                  <w:rPrChange w:id="2252" w:author="omar BENCHEKROUN" w:date="2019-01-03T19:51:00Z">
                    <w:rPr>
                      <w:rFonts w:ascii="Cambria Math" w:hAnsi="Cambria Math"/>
                    </w:rPr>
                  </w:rPrChange>
                </w:rPr>
                <m:t>Re</m:t>
              </m:r>
              <m:d>
                <m:dPr>
                  <m:ctrlPr>
                    <w:rPr>
                      <w:rFonts w:ascii="Cambria Math" w:hAnsi="Cambria Math"/>
                      <w:i/>
                      <w:strike/>
                    </w:rPr>
                  </m:ctrlPr>
                </m:dPr>
                <m:e>
                  <m:r>
                    <m:rPr>
                      <m:sty m:val="bi"/>
                    </m:rPr>
                    <w:rPr>
                      <w:rFonts w:ascii="Cambria Math" w:hAnsi="Cambria Math"/>
                      <w:strike/>
                      <w:rPrChange w:id="2253" w:author="omar BENCHEKROUN" w:date="2019-01-03T19:51:00Z">
                        <w:rPr>
                          <w:rFonts w:ascii="Cambria Math" w:hAnsi="Cambria Math"/>
                        </w:rPr>
                      </w:rPrChange>
                    </w:rPr>
                    <m:t>BAC</m:t>
                  </m:r>
                </m:e>
              </m:d>
              <m:r>
                <w:rPr>
                  <w:rFonts w:ascii="Cambria Math" w:hAnsi="Cambria Math"/>
                  <w:strike/>
                  <w:rPrChange w:id="2254" w:author="omar BENCHEKROUN" w:date="2019-01-03T19:51:00Z">
                    <w:rPr>
                      <w:rFonts w:ascii="Cambria Math" w:hAnsi="Cambria Math"/>
                    </w:rPr>
                  </w:rPrChange>
                </w:rPr>
                <m:t>≤1</m:t>
              </m:r>
            </m:oMath>
            <w:r w:rsidRPr="006057C9">
              <w:rPr>
                <w:strike/>
                <w:rPrChange w:id="2255" w:author="omar BENCHEKROUN" w:date="2019-01-03T19:51:00Z">
                  <w:rPr/>
                </w:rPrChange>
              </w:rPr>
              <w:t xml:space="preserve">    stable</w:t>
            </w:r>
          </w:p>
        </w:tc>
        <w:bookmarkStart w:id="2256" w:name="_Ref518575657"/>
        <w:tc>
          <w:tcPr>
            <w:tcW w:w="1092" w:type="dxa"/>
            <w:vAlign w:val="center"/>
          </w:tcPr>
          <w:p w14:paraId="59077531" w14:textId="638F8C92" w:rsidR="0044278E" w:rsidRPr="006057C9" w:rsidRDefault="00E54749" w:rsidP="008F23B1">
            <w:pPr>
              <w:pStyle w:val="Lgende"/>
              <w:keepNext/>
              <w:numPr>
                <w:ilvl w:val="1"/>
                <w:numId w:val="15"/>
              </w:numPr>
              <w:spacing w:before="120" w:after="120" w:line="360" w:lineRule="auto"/>
              <w:jc w:val="both"/>
              <w:rPr>
                <w:rFonts w:ascii="Times New Roman" w:eastAsia="Times New Roman" w:hAnsi="Times New Roman"/>
                <w:b/>
                <w:iCs w:val="0"/>
                <w:strike/>
                <w:color w:val="auto"/>
                <w:sz w:val="22"/>
                <w:szCs w:val="22"/>
                <w:lang w:eastAsia="fr-FR"/>
                <w:rPrChange w:id="2257" w:author="omar BENCHEKROUN" w:date="2019-01-03T19:51:00Z">
                  <w:rPr>
                    <w:rFonts w:ascii="Times New Roman" w:eastAsia="Times New Roman" w:hAnsi="Times New Roman"/>
                    <w:b/>
                    <w:iCs w:val="0"/>
                    <w:color w:val="auto"/>
                    <w:sz w:val="22"/>
                    <w:szCs w:val="22"/>
                    <w:lang w:eastAsia="fr-FR"/>
                  </w:rPr>
                </w:rPrChange>
              </w:rPr>
            </w:pPr>
            <w:r w:rsidRPr="006057C9">
              <w:rPr>
                <w:rFonts w:ascii="Times New Roman" w:hAnsi="Times New Roman"/>
                <w:strike/>
                <w:sz w:val="22"/>
                <w:rPrChange w:id="2258" w:author="omar BENCHEKROUN" w:date="2019-01-03T19:51:00Z">
                  <w:rPr>
                    <w:rFonts w:ascii="Times New Roman" w:hAnsi="Times New Roman"/>
                    <w:sz w:val="22"/>
                  </w:rPr>
                </w:rPrChange>
              </w:rPr>
              <w:fldChar w:fldCharType="begin"/>
            </w:r>
            <w:r w:rsidRPr="006057C9">
              <w:rPr>
                <w:rFonts w:ascii="Times New Roman" w:hAnsi="Times New Roman"/>
                <w:strike/>
                <w:sz w:val="22"/>
                <w:rPrChange w:id="2259" w:author="omar BENCHEKROUN" w:date="2019-01-03T19:51:00Z">
                  <w:rPr>
                    <w:rFonts w:ascii="Times New Roman" w:hAnsi="Times New Roman"/>
                    <w:sz w:val="22"/>
                  </w:rPr>
                </w:rPrChange>
              </w:rPr>
              <w:instrText xml:space="preserve"> DISPLAYNFC \l 1 </w:instrText>
            </w:r>
            <w:r w:rsidRPr="006057C9">
              <w:rPr>
                <w:rFonts w:ascii="Times New Roman" w:hAnsi="Times New Roman"/>
                <w:strike/>
                <w:sz w:val="22"/>
                <w:rPrChange w:id="2260" w:author="omar BENCHEKROUN" w:date="2019-01-03T19:51:00Z">
                  <w:rPr>
                    <w:rFonts w:ascii="Times New Roman" w:hAnsi="Times New Roman"/>
                    <w:sz w:val="22"/>
                  </w:rPr>
                </w:rPrChange>
              </w:rPr>
              <w:fldChar w:fldCharType="end"/>
            </w:r>
            <w:r w:rsidRPr="006057C9">
              <w:rPr>
                <w:rFonts w:ascii="Times New Roman" w:hAnsi="Times New Roman"/>
                <w:strike/>
                <w:sz w:val="22"/>
                <w:rPrChange w:id="2261" w:author="omar BENCHEKROUN" w:date="2019-01-03T19:51:00Z">
                  <w:rPr>
                    <w:rFonts w:ascii="Times New Roman" w:hAnsi="Times New Roman"/>
                    <w:sz w:val="22"/>
                  </w:rPr>
                </w:rPrChange>
              </w:rPr>
              <w:fldChar w:fldCharType="begin"/>
            </w:r>
            <w:r w:rsidRPr="006057C9">
              <w:rPr>
                <w:rFonts w:ascii="Times New Roman" w:hAnsi="Times New Roman"/>
                <w:strike/>
                <w:sz w:val="22"/>
                <w:rPrChange w:id="2262" w:author="omar BENCHEKROUN" w:date="2019-01-03T19:51:00Z">
                  <w:rPr>
                    <w:rFonts w:ascii="Times New Roman" w:hAnsi="Times New Roman"/>
                    <w:sz w:val="22"/>
                  </w:rPr>
                </w:rPrChange>
              </w:rPr>
              <w:instrText xml:space="preserve"> DISPLAYNFC \l 1 </w:instrText>
            </w:r>
            <w:r w:rsidRPr="006057C9">
              <w:rPr>
                <w:rFonts w:ascii="Times New Roman" w:hAnsi="Times New Roman"/>
                <w:strike/>
                <w:sz w:val="22"/>
                <w:rPrChange w:id="2263" w:author="omar BENCHEKROUN" w:date="2019-01-03T19:51:00Z">
                  <w:rPr>
                    <w:rFonts w:ascii="Times New Roman" w:hAnsi="Times New Roman"/>
                    <w:sz w:val="22"/>
                  </w:rPr>
                </w:rPrChange>
              </w:rPr>
              <w:fldChar w:fldCharType="end"/>
            </w:r>
            <w:r w:rsidR="0044278E" w:rsidRPr="006057C9">
              <w:rPr>
                <w:rFonts w:ascii="Times New Roman" w:eastAsia="Times New Roman" w:hAnsi="Times New Roman"/>
                <w:b/>
                <w:iCs w:val="0"/>
                <w:strike/>
                <w:color w:val="auto"/>
                <w:sz w:val="22"/>
                <w:szCs w:val="22"/>
                <w:lang w:eastAsia="fr-FR"/>
                <w:rPrChange w:id="2264" w:author="omar BENCHEKROUN" w:date="2019-01-03T19:51:00Z">
                  <w:rPr>
                    <w:rFonts w:ascii="Times New Roman" w:eastAsia="Times New Roman" w:hAnsi="Times New Roman"/>
                    <w:b/>
                    <w:iCs w:val="0"/>
                    <w:color w:val="auto"/>
                    <w:sz w:val="22"/>
                    <w:szCs w:val="22"/>
                    <w:lang w:eastAsia="fr-FR"/>
                  </w:rPr>
                </w:rPrChange>
              </w:rPr>
              <w:t xml:space="preserve"> </w:t>
            </w:r>
            <w:bookmarkEnd w:id="2256"/>
          </w:p>
        </w:tc>
      </w:tr>
    </w:tbl>
    <w:p w14:paraId="2747495C" w14:textId="04D04A6D" w:rsidR="0044278E" w:rsidRDefault="0044278E" w:rsidP="0044278E">
      <w:pPr>
        <w:spacing w:line="360" w:lineRule="auto"/>
      </w:pPr>
      <w:r>
        <w:t xml:space="preserve">Grâce </w:t>
      </w:r>
      <w:ins w:id="2265" w:author="omar BENCHEKROUN" w:date="2019-01-03T19:51:00Z">
        <w:r w:rsidR="006057C9">
          <w:t xml:space="preserve">aux </w:t>
        </w:r>
      </w:ins>
      <w:del w:id="2266" w:author="omar BENCHEKROUN" w:date="2019-01-03T19:51:00Z">
        <w:r w:rsidDel="006057C9">
          <w:delText xml:space="preserve">à cette méthode de </w:delText>
        </w:r>
      </w:del>
      <w:r>
        <w:t xml:space="preserve">coefficients d’influence, l’analyse de l’effet Morton devient possible avec les outils numériques </w:t>
      </w:r>
      <w:del w:id="2267" w:author="omar BENCHEKROUN" w:date="2019-01-03T19:52:00Z">
        <w:r w:rsidDel="006057C9">
          <w:delText xml:space="preserve">abordables </w:delText>
        </w:r>
      </w:del>
      <w:ins w:id="2268" w:author="omar BENCHEKROUN" w:date="2019-01-03T19:52:00Z">
        <w:r w:rsidR="006057C9">
          <w:t xml:space="preserve">usuels </w:t>
        </w:r>
      </w:ins>
      <w:r>
        <w:t xml:space="preserve">en dynamique de rotor et en lubrification. Cependant, ces coefficients sont calculés de manière linéaire et en régime stationnaire. </w:t>
      </w:r>
      <w:ins w:id="2269" w:author="omar BENCHEKROUN" w:date="2019-01-03T19:52:00Z">
        <w:r w:rsidR="006057C9">
          <w:t>L</w:t>
        </w:r>
      </w:ins>
      <w:del w:id="2270" w:author="omar BENCHEKROUN" w:date="2019-01-03T19:52:00Z">
        <w:r w:rsidDel="006057C9">
          <w:delText>C</w:delText>
        </w:r>
      </w:del>
      <w:r>
        <w:t xml:space="preserve">es calculs sont </w:t>
      </w:r>
      <w:ins w:id="2271" w:author="omar BENCHEKROUN" w:date="2019-01-03T19:52:00Z">
        <w:r w:rsidR="006057C9">
          <w:t xml:space="preserve">donc </w:t>
        </w:r>
      </w:ins>
      <w:r>
        <w:t>peu précis</w:t>
      </w:r>
      <w:del w:id="2272" w:author="omar BENCHEKROUN" w:date="2019-01-03T19:52:00Z">
        <w:r w:rsidDel="006057C9">
          <w:delText xml:space="preserve"> pour raison que l’effet Morton</w:delText>
        </w:r>
        <w:r w:rsidR="003E5709" w:rsidDel="006057C9">
          <w:delText xml:space="preserve"> est un phénomène transitoire</w:delText>
        </w:r>
      </w:del>
      <w:r w:rsidR="003E5709">
        <w:t xml:space="preserve">. </w:t>
      </w:r>
      <w:ins w:id="2273" w:author="omar BENCHEKROUN" w:date="2019-01-03T19:52:00Z">
        <w:r w:rsidR="006057C9">
          <w:t xml:space="preserve">Cette méthode est reprise avec </w:t>
        </w:r>
      </w:ins>
      <w:ins w:id="2274" w:author="omar BENCHEKROUN" w:date="2019-01-03T19:53:00Z">
        <w:r w:rsidR="006057C9">
          <w:t>u</w:t>
        </w:r>
      </w:ins>
      <w:del w:id="2275" w:author="omar BENCHEKROUN" w:date="2019-01-03T19:53:00Z">
        <w:r w:rsidR="003E5709" w:rsidDel="006057C9">
          <w:delText>U</w:delText>
        </w:r>
      </w:del>
      <w:r w:rsidR="003E5709">
        <w:t>ne</w:t>
      </w:r>
      <w:r>
        <w:t xml:space="preserve"> description plus </w:t>
      </w:r>
      <w:del w:id="2276" w:author="omar BENCHEKROUN" w:date="2019-01-03T19:52:00Z">
        <w:r w:rsidDel="006057C9">
          <w:delText xml:space="preserve">en </w:delText>
        </w:r>
      </w:del>
      <w:r>
        <w:t xml:space="preserve">détaillé </w:t>
      </w:r>
      <w:del w:id="2277" w:author="omar BENCHEKROUN" w:date="2019-01-03T19:53:00Z">
        <w:r w:rsidDel="006057C9">
          <w:delText xml:space="preserve">de cette méthode </w:delText>
        </w:r>
      </w:del>
      <w:del w:id="2278" w:author="omar BENCHEKROUN" w:date="2019-01-03T19:52:00Z">
        <w:r w:rsidDel="006057C9">
          <w:delText xml:space="preserve">sont </w:delText>
        </w:r>
      </w:del>
      <w:del w:id="2279" w:author="omar BENCHEKROUN" w:date="2019-01-03T19:53:00Z">
        <w:r w:rsidDel="006057C9">
          <w:delText>présentée au</w:delText>
        </w:r>
      </w:del>
      <w:ins w:id="2280" w:author="omar BENCHEKROUN" w:date="2019-01-03T19:53:00Z">
        <w:r w:rsidR="006057C9">
          <w:t>dans le</w:t>
        </w:r>
      </w:ins>
      <w:r>
        <w:t xml:space="preserve"> chapitre IV </w:t>
      </w:r>
      <w:del w:id="2281" w:author="omar BENCHEKROUN" w:date="2019-01-03T19:53:00Z">
        <w:r w:rsidDel="006057C9">
          <w:delText xml:space="preserve">dans </w:delText>
        </w:r>
      </w:del>
      <w:ins w:id="2282" w:author="omar BENCHEKROUN" w:date="2019-01-03T19:53:00Z">
        <w:r w:rsidR="006057C9">
          <w:t xml:space="preserve">de </w:t>
        </w:r>
      </w:ins>
      <w:r>
        <w:t>cette thèse.</w:t>
      </w:r>
    </w:p>
    <w:p w14:paraId="74D6159A" w14:textId="679BDD95" w:rsidR="0044278E" w:rsidRDefault="0044278E" w:rsidP="00523E9E">
      <w:pPr>
        <w:pStyle w:val="Titre3"/>
        <w:ind w:left="709"/>
      </w:pPr>
      <w:bookmarkStart w:id="2283" w:name="_Toc534294731"/>
      <w:r>
        <w:t>Méthode</w:t>
      </w:r>
      <w:del w:id="2284" w:author="Mihai ARGHIR" w:date="2019-01-04T09:58:00Z">
        <w:r w:rsidDel="000A1C68">
          <w:delText>s</w:delText>
        </w:r>
      </w:del>
      <w:r>
        <w:t xml:space="preserve"> </w:t>
      </w:r>
      <w:ins w:id="2285" w:author="Mihai ARGHIR" w:date="2019-01-04T09:58:00Z">
        <w:r w:rsidR="000A1C68">
          <w:t>basée sur un</w:t>
        </w:r>
      </w:ins>
      <w:del w:id="2286" w:author="Mihai ARGHIR" w:date="2019-01-04T09:58:00Z">
        <w:r w:rsidDel="000A1C68">
          <w:delText>du</w:delText>
        </w:r>
      </w:del>
      <w:r>
        <w:t xml:space="preserve"> balourd critique prédéfini</w:t>
      </w:r>
      <w:bookmarkEnd w:id="2283"/>
    </w:p>
    <w:p w14:paraId="7A85948C" w14:textId="77777777" w:rsidR="00ED53DD" w:rsidRPr="00ED53DD" w:rsidRDefault="00ED53DD" w:rsidP="00ED53DD"/>
    <w:p w14:paraId="5407A437" w14:textId="267FFE97" w:rsidR="0044278E" w:rsidRDefault="0044278E" w:rsidP="007F5E26">
      <w:pPr>
        <w:spacing w:line="360" w:lineRule="auto"/>
        <w:ind w:firstLine="708"/>
      </w:pPr>
      <w:r w:rsidRPr="009E26F8">
        <w:t>En 2004,</w:t>
      </w:r>
      <w:r w:rsidRPr="00A22718">
        <w:t xml:space="preserve"> Kirk et Balbahadur </w:t>
      </w:r>
      <w:r w:rsidR="00350947" w:rsidRPr="00350947">
        <w:rPr>
          <w:b/>
        </w:rPr>
        <w:fldChar w:fldCharType="begin"/>
      </w:r>
      <w:r w:rsidR="00350947" w:rsidRPr="00350947">
        <w:rPr>
          <w:b/>
        </w:rPr>
        <w:instrText xml:space="preserve"> REF _Ref533096804 \r \h  \* MERGEFORMAT </w:instrText>
      </w:r>
      <w:r w:rsidR="00350947" w:rsidRPr="00350947">
        <w:rPr>
          <w:b/>
        </w:rPr>
      </w:r>
      <w:r w:rsidR="00350947" w:rsidRPr="00350947">
        <w:rPr>
          <w:b/>
        </w:rPr>
        <w:fldChar w:fldCharType="separate"/>
      </w:r>
      <w:ins w:id="2287" w:author="omar BENCHEKROUN" w:date="2019-01-03T16:02:00Z">
        <w:r w:rsidR="00DE0AA9">
          <w:rPr>
            <w:b/>
          </w:rPr>
          <w:t>[19]</w:t>
        </w:r>
      </w:ins>
      <w:del w:id="2288" w:author="omar BENCHEKROUN" w:date="2019-01-03T15:58:00Z">
        <w:r w:rsidR="001C03C4" w:rsidDel="00DE0AA9">
          <w:rPr>
            <w:b/>
          </w:rPr>
          <w:delText>[19]</w:delText>
        </w:r>
      </w:del>
      <w:r w:rsidR="00350947" w:rsidRPr="00350947">
        <w:rPr>
          <w:b/>
        </w:rPr>
        <w:fldChar w:fldCharType="end"/>
      </w:r>
      <w:r w:rsidRPr="00A22718">
        <w:t xml:space="preserve"> </w:t>
      </w:r>
      <w:r w:rsidRPr="00C64243">
        <w:t xml:space="preserve">ont </w:t>
      </w:r>
      <w:r>
        <w:t xml:space="preserve">proposé une méthode </w:t>
      </w:r>
      <w:ins w:id="2289" w:author="Mihai ARGHIR" w:date="2019-01-04T09:45:00Z">
        <w:r w:rsidR="00CD439E">
          <w:t xml:space="preserve">pour déterminer le </w:t>
        </w:r>
      </w:ins>
      <w:del w:id="2290" w:author="Mihai ARGHIR" w:date="2019-01-04T09:45:00Z">
        <w:r w:rsidDel="00CD439E">
          <w:delText xml:space="preserve">du </w:delText>
        </w:r>
      </w:del>
      <w:r>
        <w:t xml:space="preserve">balourd critique </w:t>
      </w:r>
      <w:ins w:id="2291" w:author="Mihai ARGHIR" w:date="2019-01-04T09:45:00Z">
        <w:r w:rsidR="00CD439E">
          <w:t xml:space="preserve">qui </w:t>
        </w:r>
      </w:ins>
      <w:r w:rsidRPr="00C64243">
        <w:t>pour</w:t>
      </w:r>
      <w:ins w:id="2292" w:author="Mihai ARGHIR" w:date="2019-01-04T09:46:00Z">
        <w:r w:rsidR="00CD439E">
          <w:t xml:space="preserve">ra </w:t>
        </w:r>
      </w:ins>
      <w:del w:id="2293" w:author="Mihai ARGHIR" w:date="2019-01-04T09:46:00Z">
        <w:r w:rsidRPr="00C64243" w:rsidDel="00CD439E">
          <w:delText xml:space="preserve"> la prédiction de l'</w:delText>
        </w:r>
        <w:r w:rsidDel="00CD439E">
          <w:delText>effet Morton</w:delText>
        </w:r>
        <w:r w:rsidRPr="00C64243" w:rsidDel="00CD439E">
          <w:delText>.</w:delText>
        </w:r>
        <w:r w:rsidDel="00CD439E">
          <w:delText xml:space="preserve"> </w:delText>
        </w:r>
        <w:r w:rsidRPr="00A22718" w:rsidDel="00CD439E">
          <w:delText xml:space="preserve">L’objectif de ce modèle simple </w:delText>
        </w:r>
        <w:r w:rsidR="00C00B78" w:rsidDel="00CD439E">
          <w:delText>est</w:delText>
        </w:r>
        <w:r w:rsidRPr="00A22718" w:rsidDel="00CD439E">
          <w:delText xml:space="preserve"> d’effectuer l’analyse en régime </w:delText>
        </w:r>
        <w:r w:rsidDel="00CD439E">
          <w:delText>stationnaire</w:delText>
        </w:r>
        <w:r w:rsidRPr="00A22718" w:rsidDel="00CD439E">
          <w:delText xml:space="preserve"> et de prédire l’amorçage</w:delText>
        </w:r>
      </w:del>
      <w:ins w:id="2294" w:author="Mihai ARGHIR" w:date="2019-01-04T09:46:00Z">
        <w:r w:rsidR="00CD439E">
          <w:t>amorcer</w:t>
        </w:r>
      </w:ins>
      <w:r w:rsidRPr="00A22718">
        <w:t xml:space="preserve"> de</w:t>
      </w:r>
      <w:r>
        <w:t xml:space="preserve"> l’effet </w:t>
      </w:r>
      <w:ins w:id="2295" w:author="Mihai ARGHIR" w:date="2019-01-04T09:46:00Z">
        <w:r w:rsidR="00CD439E">
          <w:t xml:space="preserve">de </w:t>
        </w:r>
      </w:ins>
      <w:r>
        <w:t>Morton</w:t>
      </w:r>
      <w:r w:rsidRPr="00A22718">
        <w:t xml:space="preserve">. </w:t>
      </w:r>
      <w:del w:id="2296" w:author="Mihai ARGHIR" w:date="2019-01-04T09:46:00Z">
        <w:r w:rsidDel="00CD439E">
          <w:delText xml:space="preserve"> </w:delText>
        </w:r>
        <w:r w:rsidRPr="00FB1C5C" w:rsidDel="00CD439E">
          <w:delText>Dans cette méthode, le</w:delText>
        </w:r>
      </w:del>
      <w:ins w:id="2297" w:author="Mihai ARGHIR" w:date="2019-01-04T09:46:00Z">
        <w:r w:rsidR="00CD439E">
          <w:t>Un</w:t>
        </w:r>
      </w:ins>
      <w:r w:rsidRPr="00FB1C5C">
        <w:t xml:space="preserve"> </w:t>
      </w:r>
      <w:r>
        <w:t>balourd</w:t>
      </w:r>
      <w:r w:rsidRPr="00FB1C5C">
        <w:t xml:space="preserve"> mécanique initial </w:t>
      </w:r>
      <w:ins w:id="2298" w:author="Mihai ARGHIR" w:date="2019-01-04T09:46:00Z">
        <w:r w:rsidR="00CD439E">
          <w:t xml:space="preserve">proportionnel </w:t>
        </w:r>
      </w:ins>
      <w:ins w:id="2299" w:author="Mihai ARGHIR" w:date="2019-01-04T09:47:00Z">
        <w:r w:rsidR="00CD439E">
          <w:t xml:space="preserve">à 10% du poids du rotor </w:t>
        </w:r>
        <m:oMath>
          <m:r>
            <w:rPr>
              <w:rFonts w:ascii="Cambria Math" w:hAnsi="Cambria Math"/>
            </w:rPr>
            <m:t>W</m:t>
          </m:r>
        </m:oMath>
        <w:r w:rsidR="00CD439E">
          <w:t xml:space="preserve"> </w:t>
        </w:r>
      </w:ins>
      <w:r>
        <w:t xml:space="preserve">est imposé au centre de </w:t>
      </w:r>
      <w:r w:rsidR="00C37FC2">
        <w:t>masse du disque en porte à faux.</w:t>
      </w:r>
      <w:del w:id="2300" w:author="Mihai ARGHIR" w:date="2019-01-04T09:47:00Z">
        <w:r w:rsidR="00C37FC2" w:rsidDel="00CD439E">
          <w:delText xml:space="preserve"> S</w:delText>
        </w:r>
        <w:r w:rsidDel="00CD439E">
          <w:delText>a quantité est supposée égale à 10% de la</w:delText>
        </w:r>
        <w:r w:rsidR="006E0AF4" w:rsidDel="00CD439E">
          <w:delText xml:space="preserve"> </w:delText>
        </w:r>
        <w:r w:rsidR="00C164D2" w:rsidDel="00CD439E">
          <w:delText xml:space="preserve">charge statique </w:delText>
        </w:r>
        <w:r w:rsidDel="00CD439E">
          <w:delText>du</w:delText>
        </w:r>
        <w:r w:rsidR="00C164D2" w:rsidDel="00CD439E">
          <w:delText>e au poids du</w:delText>
        </w:r>
        <w:r w:rsidDel="00CD439E">
          <w:delText xml:space="preserve"> rotor </w:delText>
        </w:r>
        <m:oMath>
          <m:r>
            <w:rPr>
              <w:rFonts w:ascii="Cambria Math" w:hAnsi="Cambria Math"/>
            </w:rPr>
            <m:t>W</m:t>
          </m:r>
        </m:oMath>
        <w:r w:rsidR="008918C2" w:rsidDel="00CD439E">
          <w:delText xml:space="preserve"> sur </w:delText>
        </w:r>
        <w:r w:rsidDel="00CD439E">
          <w:delText>la vitesse maximum de son fonctionnement</w:delText>
        </w:r>
        <w:r w:rsidR="008918C2" w:rsidDel="00CD439E">
          <w:delText xml:space="preserve"> au carré</w:delText>
        </w:r>
        <w:r w:rsidR="00E03F28" w:rsidDel="00CD439E">
          <w:delText xml:space="preserve"> </w:delText>
        </w:r>
        <w:r w:rsidR="009237AD" w:rsidDel="00CD439E">
          <w:delText>comme écrit dans</w:delText>
        </w:r>
        <w:r w:rsidR="009F060C" w:rsidDel="00CD439E">
          <w:delText xml:space="preserve"> </w:delText>
        </w:r>
        <w:r w:rsidR="009F060C" w:rsidRPr="00F94B6B" w:rsidDel="00CD439E">
          <w:rPr>
            <w:b/>
          </w:rPr>
          <w:fldChar w:fldCharType="begin"/>
        </w:r>
        <w:r w:rsidR="009F060C" w:rsidRPr="00F94B6B" w:rsidDel="00CD439E">
          <w:rPr>
            <w:b/>
          </w:rPr>
          <w:delInstrText xml:space="preserve"> REF _Ref533163952 \w \h </w:delInstrText>
        </w:r>
        <w:r w:rsidR="00F94B6B" w:rsidDel="00CD439E">
          <w:rPr>
            <w:b/>
          </w:rPr>
          <w:delInstrText xml:space="preserve"> \* MERGEFORMAT </w:delInstrText>
        </w:r>
        <w:r w:rsidR="009F060C" w:rsidRPr="00F94B6B" w:rsidDel="00CD439E">
          <w:rPr>
            <w:b/>
          </w:rPr>
        </w:r>
        <w:r w:rsidR="009F060C" w:rsidRPr="00F94B6B" w:rsidDel="00CD439E">
          <w:rPr>
            <w:b/>
          </w:rPr>
          <w:fldChar w:fldCharType="separate"/>
        </w:r>
        <w:r w:rsidR="00DE0AA9" w:rsidDel="00CD439E">
          <w:rPr>
            <w:b/>
          </w:rPr>
          <w:delText>Eq. 1.3</w:delText>
        </w:r>
        <w:r w:rsidR="009F060C" w:rsidRPr="00F94B6B" w:rsidDel="00CD439E">
          <w:rPr>
            <w:b/>
          </w:rPr>
          <w:fldChar w:fldCharType="end"/>
        </w:r>
        <w:r w:rsidR="00115F20" w:rsidDel="00CD439E">
          <w:delText xml:space="preserve"> </w:delText>
        </w:r>
        <w:r w:rsidDel="00CD439E">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B131169" w14:textId="77777777" w:rsidTr="004906D4">
        <w:trPr>
          <w:trHeight w:val="635"/>
          <w:jc w:val="center"/>
        </w:trPr>
        <w:tc>
          <w:tcPr>
            <w:tcW w:w="7214" w:type="dxa"/>
            <w:vAlign w:val="center"/>
          </w:tcPr>
          <w:p w14:paraId="4433A1C7" w14:textId="10090B0E" w:rsidR="0044278E" w:rsidRPr="007C7D68" w:rsidRDefault="00710278" w:rsidP="006E0AF4">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23A4B" w14:textId="1C382D8E" w:rsidR="0044278E" w:rsidRPr="005708CD" w:rsidRDefault="00731F7A"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301" w:name="_Ref533163952"/>
            <w:bookmarkStart w:id="2302" w:name="_Ref533163925"/>
            <w:r>
              <w:rPr>
                <w:rFonts w:ascii="Times New Roman" w:eastAsia="Times New Roman" w:hAnsi="Times New Roman"/>
                <w:b/>
                <w:iCs w:val="0"/>
                <w:color w:val="auto"/>
                <w:sz w:val="22"/>
                <w:szCs w:val="22"/>
                <w:lang w:eastAsia="fr-FR"/>
              </w:rPr>
              <w:t xml:space="preserve"> </w:t>
            </w:r>
            <w:bookmarkEnd w:id="2301"/>
          </w:p>
        </w:tc>
        <w:bookmarkEnd w:id="2302"/>
      </w:tr>
    </w:tbl>
    <w:p w14:paraId="458FAB88" w14:textId="0C3B387E" w:rsidR="0044278E" w:rsidRPr="000A1C68" w:rsidRDefault="0044278E" w:rsidP="006A234B">
      <w:pPr>
        <w:spacing w:line="360" w:lineRule="auto"/>
        <w:rPr>
          <w:strike/>
          <w:rPrChange w:id="2303" w:author="Mihai ARGHIR" w:date="2019-01-04T09:59:00Z">
            <w:rPr/>
          </w:rPrChange>
        </w:rPr>
      </w:pPr>
      <w:r w:rsidRPr="00093FB1">
        <w:t xml:space="preserve">Le </w:t>
      </w:r>
      <w:r>
        <w:t>balourd</w:t>
      </w:r>
      <w:r w:rsidRPr="00093FB1">
        <w:t xml:space="preserve"> mécanique </w:t>
      </w:r>
      <w:r>
        <w:t xml:space="preserve">initial </w:t>
      </w:r>
      <w:ins w:id="2304" w:author="Mihai ARGHIR" w:date="2019-01-04T09:47:00Z">
        <w:r w:rsidR="00CD439E">
          <w:t>est</w:t>
        </w:r>
      </w:ins>
      <w:del w:id="2305" w:author="Mihai ARGHIR" w:date="2019-01-04T09:47:00Z">
        <w:r w:rsidRPr="00093FB1" w:rsidDel="00CD439E">
          <w:delText>a</w:delText>
        </w:r>
      </w:del>
      <w:r w:rsidRPr="00093FB1">
        <w:t xml:space="preserve"> ensuite </w:t>
      </w:r>
      <w:del w:id="2306" w:author="Mihai ARGHIR" w:date="2019-01-04T09:47:00Z">
        <w:r w:rsidRPr="00093FB1" w:rsidDel="00CD439E">
          <w:delText xml:space="preserve">été </w:delText>
        </w:r>
      </w:del>
      <w:r w:rsidRPr="00093FB1">
        <w:t xml:space="preserve">utilisé pour prédire l’orbite </w:t>
      </w:r>
      <w:del w:id="2307" w:author="Mihai ARGHIR" w:date="2019-01-04T09:48:00Z">
        <w:r w:rsidRPr="00093FB1" w:rsidDel="00CD439E">
          <w:delText xml:space="preserve">à l’état </w:delText>
        </w:r>
      </w:del>
      <w:r w:rsidRPr="00093FB1">
        <w:t xml:space="preserve">stationnaire et </w:t>
      </w:r>
      <w:r>
        <w:t xml:space="preserve">la position </w:t>
      </w:r>
      <w:r w:rsidRPr="00093FB1">
        <w:t>du point haut</w:t>
      </w:r>
      <w:r>
        <w:t xml:space="preserve"> du rotor dans le palier</w:t>
      </w:r>
      <w:r w:rsidRPr="00093FB1">
        <w:t>.</w:t>
      </w:r>
      <w:r>
        <w:t xml:space="preserve"> </w:t>
      </w:r>
      <w:ins w:id="2308" w:author="Mihai ARGHIR" w:date="2019-01-04T09:48:00Z">
        <w:r w:rsidR="00CD439E">
          <w:t xml:space="preserve">Il est supposé que </w:t>
        </w:r>
      </w:ins>
      <w:del w:id="2309" w:author="Mihai ARGHIR" w:date="2019-01-04T09:48:00Z">
        <w:r w:rsidDel="00CD439E">
          <w:delText>En outre, l</w:delText>
        </w:r>
      </w:del>
      <w:ins w:id="2310" w:author="Mihai ARGHIR" w:date="2019-01-04T09:48:00Z">
        <w:r w:rsidR="00CD439E">
          <w:t>l</w:t>
        </w:r>
      </w:ins>
      <w:r>
        <w:t xml:space="preserve">e point chaud </w:t>
      </w:r>
      <w:del w:id="2311" w:author="Mihai ARGHIR" w:date="2019-01-04T09:48:00Z">
        <w:r w:rsidDel="00CD439E">
          <w:delText xml:space="preserve">est supposé </w:delText>
        </w:r>
      </w:del>
      <w:r>
        <w:t>coïncide</w:t>
      </w:r>
      <w:del w:id="2312" w:author="Mihai ARGHIR" w:date="2019-01-04T09:48:00Z">
        <w:r w:rsidDel="00CD439E">
          <w:delText>nt</w:delText>
        </w:r>
      </w:del>
      <w:r>
        <w:t xml:space="preserve"> avec le point haut. </w:t>
      </w:r>
      <w:ins w:id="2313" w:author="Mihai ARGHIR" w:date="2019-01-04T09:48:00Z">
        <w:r w:rsidR="00CD439E">
          <w:t>Une équation de l</w:t>
        </w:r>
      </w:ins>
      <w:ins w:id="2314" w:author="Mihai ARGHIR" w:date="2019-01-04T09:49:00Z">
        <w:r w:rsidR="00CD439E">
          <w:t>’énergie 1D et stationnaire permet de déterminer l</w:t>
        </w:r>
      </w:ins>
      <w:del w:id="2315" w:author="Mihai ARGHIR" w:date="2019-01-04T09:49:00Z">
        <w:r w:rsidDel="00CD439E">
          <w:delText>L</w:delText>
        </w:r>
      </w:del>
      <w:r>
        <w:t xml:space="preserve">a </w:t>
      </w:r>
      <w:del w:id="2316" w:author="Mihai ARGHIR" w:date="2019-01-04T09:49:00Z">
        <w:r w:rsidDel="00CD439E">
          <w:delText xml:space="preserve">distribution </w:delText>
        </w:r>
      </w:del>
      <w:ins w:id="2317" w:author="Mihai ARGHIR" w:date="2019-01-04T09:49:00Z">
        <w:r w:rsidR="00CD439E">
          <w:t xml:space="preserve">température </w:t>
        </w:r>
      </w:ins>
      <w:r>
        <w:t xml:space="preserve">non uniforme </w:t>
      </w:r>
      <w:del w:id="2318" w:author="Mihai ARGHIR" w:date="2019-01-04T09:49:00Z">
        <w:r w:rsidDel="00CD439E">
          <w:delText xml:space="preserve">de la température </w:delText>
        </w:r>
      </w:del>
      <w:del w:id="2319" w:author="Mihai ARGHIR" w:date="2019-01-04T09:48:00Z">
        <w:r w:rsidDel="00CD439E">
          <w:delText xml:space="preserve">au </w:delText>
        </w:r>
      </w:del>
      <w:ins w:id="2320" w:author="Mihai ARGHIR" w:date="2019-01-04T09:48:00Z">
        <w:r w:rsidR="00CD439E">
          <w:t xml:space="preserve">du </w:t>
        </w:r>
      </w:ins>
      <w:r>
        <w:t>rotor</w:t>
      </w:r>
      <w:ins w:id="2321" w:author="Mihai ARGHIR" w:date="2019-01-04T09:50:00Z">
        <w:r w:rsidR="00CD439E">
          <w:t>.</w:t>
        </w:r>
      </w:ins>
      <w:del w:id="2322" w:author="Mihai ARGHIR" w:date="2019-01-04T09:50:00Z">
        <w:r w:rsidDel="00CD439E">
          <w:delText xml:space="preserve"> </w:delText>
        </w:r>
      </w:del>
      <w:del w:id="2323" w:author="Mihai ARGHIR" w:date="2019-01-04T09:48:00Z">
        <w:r w:rsidDel="00CD439E">
          <w:delText>a été</w:delText>
        </w:r>
      </w:del>
      <w:del w:id="2324" w:author="Mihai ARGHIR" w:date="2019-01-04T09:50:00Z">
        <w:r w:rsidDel="00CD439E">
          <w:delText xml:space="preserve"> calculée en </w:delText>
        </w:r>
        <w:r w:rsidRPr="00093FB1" w:rsidDel="00CD439E">
          <w:delText xml:space="preserve">résolvant l’équation </w:delText>
        </w:r>
        <w:r w:rsidDel="00CD439E">
          <w:delText>de l’énergie</w:delText>
        </w:r>
        <w:r w:rsidRPr="00093FB1" w:rsidDel="00CD439E">
          <w:delText xml:space="preserve"> simplifiée 1D, qui néglige l</w:delText>
        </w:r>
        <w:r w:rsidDel="00CD439E">
          <w:delText>’effet transitoire</w:delText>
        </w:r>
        <w:r w:rsidRPr="00093FB1" w:rsidDel="00CD439E">
          <w:delText>.</w:delText>
        </w:r>
      </w:del>
      <w:r>
        <w:t xml:space="preserve"> </w:t>
      </w:r>
      <w:del w:id="2325" w:author="Mihai ARGHIR" w:date="2019-01-04T09:50:00Z">
        <w:r w:rsidRPr="00093FB1" w:rsidDel="00CD439E">
          <w:delText>Enfin, l</w:delText>
        </w:r>
      </w:del>
      <w:ins w:id="2326" w:author="Mihai ARGHIR" w:date="2019-01-04T09:50:00Z">
        <w:r w:rsidR="00CD439E">
          <w:t>L</w:t>
        </w:r>
      </w:ins>
      <w:r w:rsidRPr="00093FB1">
        <w:t xml:space="preserve">e </w:t>
      </w:r>
      <w:r>
        <w:t xml:space="preserve">balourd </w:t>
      </w:r>
      <w:del w:id="2327" w:author="Mihai ARGHIR" w:date="2019-01-04T09:50:00Z">
        <w:r w:rsidDel="00CD439E">
          <w:delText>thermique</w:delText>
        </w:r>
        <w:r w:rsidRPr="00093FB1" w:rsidDel="00CD439E">
          <w:delText xml:space="preserve"> </w:delText>
        </w:r>
      </w:del>
      <w:r>
        <w:t>créé</w:t>
      </w:r>
      <w:r w:rsidRPr="00093FB1">
        <w:t xml:space="preserve"> par la flexion thermique </w:t>
      </w:r>
      <w:ins w:id="2328" w:author="Mihai ARGHIR" w:date="2019-01-04T09:50:00Z">
        <w:r w:rsidR="00CD439E">
          <w:t xml:space="preserve">du rotor </w:t>
        </w:r>
      </w:ins>
      <w:r>
        <w:t>est</w:t>
      </w:r>
      <w:r w:rsidRPr="00093FB1">
        <w:t xml:space="preserve"> calculé en multipliant la masse </w:t>
      </w:r>
      <w:del w:id="2329" w:author="Mihai ARGHIR" w:date="2019-01-04T09:51:00Z">
        <w:r w:rsidDel="00CD439E">
          <w:delText xml:space="preserve">concentrée </w:delText>
        </w:r>
      </w:del>
      <w:r>
        <w:t>du disque</w:t>
      </w:r>
      <w:r w:rsidRPr="00093FB1">
        <w:t xml:space="preserve"> </w:t>
      </w:r>
      <m:oMath>
        <m:r>
          <w:del w:id="2330" w:author="Mihai ARGHIR" w:date="2019-01-04T09:53:00Z">
            <w:rPr>
              <w:rFonts w:ascii="Cambria Math" w:hAnsi="Cambria Math" w:cs="Cambria Math"/>
            </w:rPr>
            <m:t>m</m:t>
          </w:del>
        </m:r>
      </m:oMath>
      <w:del w:id="2331" w:author="Mihai ARGHIR" w:date="2019-01-04T09:53:00Z">
        <w:r w:rsidRPr="00093FB1" w:rsidDel="00CD439E">
          <w:delText xml:space="preserve"> </w:delText>
        </w:r>
      </w:del>
      <w:r w:rsidRPr="00093FB1">
        <w:t xml:space="preserve">et la </w:t>
      </w:r>
      <w:del w:id="2332" w:author="Mihai ARGHIR" w:date="2019-01-04T09:52:00Z">
        <w:r w:rsidRPr="00093FB1" w:rsidDel="00CD439E">
          <w:delText>distance</w:delText>
        </w:r>
        <w:r w:rsidDel="00CD439E">
          <w:delText xml:space="preserve"> de déviation</w:delText>
        </w:r>
      </w:del>
      <w:ins w:id="2333" w:author="Mihai ARGHIR" w:date="2019-01-04T09:52:00Z">
        <w:r w:rsidR="00CD439E">
          <w:t>flèche</w:t>
        </w:r>
      </w:ins>
      <w:r>
        <w:t xml:space="preserve"> de l’axe d</w:t>
      </w:r>
      <w:ins w:id="2334" w:author="Mihai ARGHIR" w:date="2019-01-04T09:53:00Z">
        <w:r w:rsidR="00CD439E">
          <w:t>u rotor déformé.</w:t>
        </w:r>
      </w:ins>
      <w:del w:id="2335" w:author="Mihai ARGHIR" w:date="2019-01-04T09:53:00Z">
        <w:r w:rsidDel="00CD439E">
          <w:delText>e rotation</w:delText>
        </w:r>
        <m:oMath>
          <m:r>
            <w:rPr>
              <w:rFonts w:ascii="Cambria Math" w:hAnsi="Cambria Math"/>
            </w:rPr>
            <m:t xml:space="preserve"> d</m:t>
          </m:r>
        </m:oMath>
        <w:r w:rsidDel="00CD439E">
          <w:delText>.</w:delText>
        </w:r>
      </w:del>
      <w:r>
        <w:t xml:space="preserve"> </w:t>
      </w:r>
      <w:del w:id="2336" w:author="Mihai ARGHIR" w:date="2019-01-04T09:53:00Z">
        <w:r w:rsidDel="00CD439E">
          <w:delText xml:space="preserve">Sa </w:delText>
        </w:r>
      </w:del>
      <w:ins w:id="2337" w:author="Mihai ARGHIR" w:date="2019-01-04T09:53:00Z">
        <w:r w:rsidR="00CD439E">
          <w:t xml:space="preserve">La </w:t>
        </w:r>
      </w:ins>
      <w:r>
        <w:t xml:space="preserve">phase </w:t>
      </w:r>
      <w:ins w:id="2338" w:author="Mihai ARGHIR" w:date="2019-01-04T09:54:00Z">
        <w:r w:rsidR="00CD439E">
          <w:t xml:space="preserve">du balourd additionnel </w:t>
        </w:r>
      </w:ins>
      <w:r>
        <w:t>correspond à celle de la flexion thermique</w:t>
      </w:r>
      <w:del w:id="2339" w:author="Mihai ARGHIR" w:date="2019-01-04T09:54:00Z">
        <w:r w:rsidDel="00CD439E">
          <w:delText xml:space="preserve"> dans </w:delText>
        </w:r>
      </w:del>
      <w:del w:id="2340" w:author="Mihai ARGHIR" w:date="2019-01-04T09:50:00Z">
        <w:r w:rsidDel="00CD439E">
          <w:delText xml:space="preserve">le </w:delText>
        </w:r>
      </w:del>
      <w:del w:id="2341" w:author="Mihai ARGHIR" w:date="2019-01-04T09:54:00Z">
        <w:r w:rsidDel="00CD439E">
          <w:delText>plan perpendiculaire à l’axe de rotation</w:delText>
        </w:r>
      </w:del>
      <w:r>
        <w:t xml:space="preserve">. </w:t>
      </w:r>
      <w:r w:rsidRPr="006042CB">
        <w:t xml:space="preserve">Le </w:t>
      </w:r>
      <w:r>
        <w:t>balourd total</w:t>
      </w:r>
      <w:r w:rsidRPr="006042CB">
        <w:t xml:space="preserve"> </w:t>
      </w:r>
      <w:r w:rsidR="00990FE4">
        <w:t xml:space="preserve">est </w:t>
      </w:r>
      <w:del w:id="2342" w:author="Mihai ARGHIR" w:date="2019-01-04T09:54:00Z">
        <w:r w:rsidR="00990FE4" w:rsidDel="00CD439E">
          <w:delText>ainsi</w:delText>
        </w:r>
        <w:r w:rsidRPr="006042CB" w:rsidDel="00CD439E">
          <w:delText xml:space="preserve"> </w:delText>
        </w:r>
      </w:del>
      <w:r w:rsidRPr="006042CB">
        <w:t>la somme vectorielle d</w:t>
      </w:r>
      <w:r>
        <w:t>es</w:t>
      </w:r>
      <w:r w:rsidRPr="006042CB">
        <w:t xml:space="preserve"> </w:t>
      </w:r>
      <w:r>
        <w:t>balourds mécanique et thermique.</w:t>
      </w:r>
      <w:r w:rsidRPr="006042CB">
        <w:t xml:space="preserve"> </w:t>
      </w:r>
      <w:r>
        <w:t>S</w:t>
      </w:r>
      <w:ins w:id="2343" w:author="Mihai ARGHIR" w:date="2019-01-04T09:54:00Z">
        <w:r w:rsidR="00CD439E">
          <w:t>i le balourd total</w:t>
        </w:r>
      </w:ins>
      <w:del w:id="2344" w:author="Mihai ARGHIR" w:date="2019-01-04T09:54:00Z">
        <w:r w:rsidDel="00CD439E">
          <w:delText>'il</w:delText>
        </w:r>
      </w:del>
      <w:r>
        <w:t xml:space="preserve"> </w:t>
      </w:r>
      <w:r>
        <w:lastRenderedPageBreak/>
        <w:t>dépasse</w:t>
      </w:r>
      <w:r w:rsidRPr="006042CB">
        <w:t xml:space="preserve"> </w:t>
      </w:r>
      <w:ins w:id="2345" w:author="Mihai ARGHIR" w:date="2019-01-04T09:55:00Z">
        <w:r w:rsidR="000A1C68">
          <w:t xml:space="preserve">une valeur critique </w:t>
        </w:r>
      </w:ins>
      <w:del w:id="2346" w:author="Mihai ARGHIR" w:date="2019-01-04T09:55:00Z">
        <w:r w:rsidRPr="006042CB" w:rsidDel="000A1C68">
          <w:delText xml:space="preserve">le </w:delText>
        </w:r>
        <w:r w:rsidDel="000A1C68">
          <w:delText xml:space="preserve">balourd critique </w:delText>
        </w:r>
      </w:del>
      <w:r>
        <w:t>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r w:rsidR="00927F19" w:rsidRPr="000A1C68">
        <w:rPr>
          <w:strike/>
          <w:rPrChange w:id="2347" w:author="Mihai ARGHIR" w:date="2019-01-04T09:59:00Z">
            <w:rPr/>
          </w:rPrChange>
        </w:rPr>
        <w:t>Ce</w:t>
      </w:r>
      <w:r w:rsidRPr="000A1C68">
        <w:rPr>
          <w:strike/>
          <w:rPrChange w:id="2348" w:author="Mihai ARGHIR" w:date="2019-01-04T09:59:00Z">
            <w:rPr/>
          </w:rPrChange>
        </w:rPr>
        <w:t xml:space="preserve"> processus est représenté à la </w:t>
      </w:r>
      <w:r w:rsidRPr="000A1C68">
        <w:rPr>
          <w:b/>
          <w:strike/>
          <w:rPrChange w:id="2349" w:author="Mihai ARGHIR" w:date="2019-01-04T09:59:00Z">
            <w:rPr>
              <w:b/>
            </w:rPr>
          </w:rPrChange>
        </w:rPr>
        <w:fldChar w:fldCharType="begin"/>
      </w:r>
      <w:r w:rsidRPr="000A1C68">
        <w:rPr>
          <w:b/>
          <w:strike/>
          <w:rPrChange w:id="2350" w:author="Mihai ARGHIR" w:date="2019-01-04T09:59:00Z">
            <w:rPr>
              <w:b/>
            </w:rPr>
          </w:rPrChange>
        </w:rPr>
        <w:instrText xml:space="preserve"> REF _Ref442883320 \h  \* MERGEFORMAT </w:instrText>
      </w:r>
      <w:r w:rsidRPr="000C6533">
        <w:rPr>
          <w:b/>
          <w:strike/>
        </w:rPr>
      </w:r>
      <w:r w:rsidRPr="000A1C68">
        <w:rPr>
          <w:b/>
          <w:strike/>
          <w:rPrChange w:id="2351" w:author="Mihai ARGHIR" w:date="2019-01-04T09:59:00Z">
            <w:rPr>
              <w:b/>
            </w:rPr>
          </w:rPrChange>
        </w:rPr>
        <w:fldChar w:fldCharType="separate"/>
      </w:r>
      <w:ins w:id="2352" w:author="omar BENCHEKROUN" w:date="2019-01-03T16:02:00Z">
        <w:r w:rsidR="00DE0AA9" w:rsidRPr="000A1C68">
          <w:rPr>
            <w:b/>
            <w:strike/>
            <w:rPrChange w:id="2353" w:author="Mihai ARGHIR" w:date="2019-01-04T09:59:00Z">
              <w:rPr>
                <w:rStyle w:val="shorttext"/>
              </w:rPr>
            </w:rPrChange>
          </w:rPr>
          <w:t xml:space="preserve">Figure </w:t>
        </w:r>
        <w:r w:rsidR="00DE0AA9" w:rsidRPr="000A1C68">
          <w:rPr>
            <w:b/>
            <w:strike/>
            <w:rPrChange w:id="2354" w:author="Mihai ARGHIR" w:date="2019-01-04T09:59:00Z">
              <w:rPr>
                <w:rStyle w:val="shorttext"/>
                <w:i/>
                <w:iCs/>
                <w:noProof/>
              </w:rPr>
            </w:rPrChange>
          </w:rPr>
          <w:t>1.3</w:t>
        </w:r>
        <w:r w:rsidR="00DE0AA9" w:rsidRPr="000A1C68">
          <w:rPr>
            <w:b/>
            <w:strike/>
            <w:rPrChange w:id="2355" w:author="Mihai ARGHIR" w:date="2019-01-04T09:59:00Z">
              <w:rPr>
                <w:rStyle w:val="shorttext"/>
              </w:rPr>
            </w:rPrChange>
          </w:rPr>
          <w:noBreakHyphen/>
        </w:r>
        <w:r w:rsidR="00DE0AA9" w:rsidRPr="000A1C68">
          <w:rPr>
            <w:b/>
            <w:strike/>
            <w:rPrChange w:id="2356" w:author="Mihai ARGHIR" w:date="2019-01-04T09:59:00Z">
              <w:rPr>
                <w:rStyle w:val="shorttext"/>
                <w:i/>
                <w:iCs/>
                <w:noProof/>
              </w:rPr>
            </w:rPrChange>
          </w:rPr>
          <w:t>2</w:t>
        </w:r>
      </w:ins>
      <w:del w:id="2357" w:author="omar BENCHEKROUN" w:date="2019-01-03T15:58:00Z">
        <w:r w:rsidR="001C03C4" w:rsidRPr="000A1C68" w:rsidDel="00DE0AA9">
          <w:rPr>
            <w:b/>
            <w:strike/>
            <w:rPrChange w:id="2358" w:author="Mihai ARGHIR" w:date="2019-01-04T09:59:00Z">
              <w:rPr>
                <w:b/>
              </w:rPr>
            </w:rPrChange>
          </w:rPr>
          <w:delText>Figure 1.3</w:delText>
        </w:r>
        <w:r w:rsidR="001C03C4" w:rsidRPr="000A1C68" w:rsidDel="00DE0AA9">
          <w:rPr>
            <w:b/>
            <w:strike/>
            <w:rPrChange w:id="2359" w:author="Mihai ARGHIR" w:date="2019-01-04T09:59:00Z">
              <w:rPr>
                <w:b/>
              </w:rPr>
            </w:rPrChange>
          </w:rPr>
          <w:noBreakHyphen/>
          <w:delText>2</w:delText>
        </w:r>
      </w:del>
      <w:r w:rsidRPr="000A1C68">
        <w:rPr>
          <w:b/>
          <w:strike/>
          <w:rPrChange w:id="2360" w:author="Mihai ARGHIR" w:date="2019-01-04T09:59:00Z">
            <w:rPr>
              <w:b/>
            </w:rPr>
          </w:rPrChange>
        </w:rPr>
        <w:fldChar w:fldCharType="end"/>
      </w:r>
      <w:r w:rsidRPr="000A1C68">
        <w:rPr>
          <w:strike/>
          <w:rPrChange w:id="2361" w:author="Mihai ARGHIR" w:date="2019-01-04T09:59:00Z">
            <w:rPr/>
          </w:rPrChange>
        </w:rPr>
        <w:t>.</w:t>
      </w:r>
    </w:p>
    <w:p w14:paraId="289538F5" w14:textId="77777777" w:rsidR="0044278E" w:rsidRPr="000A1C68" w:rsidRDefault="0044278E" w:rsidP="0044278E">
      <w:pPr>
        <w:keepNext/>
        <w:spacing w:line="360" w:lineRule="auto"/>
        <w:rPr>
          <w:rFonts w:asciiTheme="minorHAnsi" w:hAnsiTheme="minorHAnsi"/>
          <w:strike/>
          <w:sz w:val="24"/>
          <w:highlight w:val="yellow"/>
          <w:rPrChange w:id="2362" w:author="Mihai ARGHIR" w:date="2019-01-04T09:59:00Z">
            <w:rPr>
              <w:rFonts w:asciiTheme="minorHAnsi" w:hAnsiTheme="minorHAnsi"/>
              <w:sz w:val="24"/>
            </w:rPr>
          </w:rPrChange>
        </w:rPr>
      </w:pPr>
      <w:r w:rsidRPr="000A1C68">
        <w:rPr>
          <w:rFonts w:asciiTheme="minorHAnsi" w:hAnsiTheme="minorHAnsi"/>
          <w:strike/>
          <w:noProof/>
          <w:sz w:val="24"/>
          <w:highlight w:val="yellow"/>
          <w:rPrChange w:id="2363" w:author="Mihai ARGHIR" w:date="2019-01-04T09:59:00Z">
            <w:rPr>
              <w:rFonts w:asciiTheme="minorHAnsi" w:hAnsiTheme="minorHAnsi"/>
              <w:noProof/>
              <w:sz w:val="24"/>
            </w:rPr>
          </w:rPrChange>
        </w:rPr>
        <w:drawing>
          <wp:inline distT="0" distB="0" distL="0" distR="0" wp14:anchorId="16362803" wp14:editId="36A9C6B2">
            <wp:extent cx="5760720" cy="8229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822960"/>
                    </a:xfrm>
                    <a:prstGeom prst="rect">
                      <a:avLst/>
                    </a:prstGeom>
                  </pic:spPr>
                </pic:pic>
              </a:graphicData>
            </a:graphic>
          </wp:inline>
        </w:drawing>
      </w:r>
    </w:p>
    <w:p w14:paraId="7FB6DB0D" w14:textId="57555044" w:rsidR="0044278E" w:rsidRPr="000A1C68" w:rsidRDefault="0044278E" w:rsidP="0044278E">
      <w:pPr>
        <w:pStyle w:val="Lgende"/>
        <w:spacing w:line="360" w:lineRule="auto"/>
        <w:jc w:val="center"/>
        <w:rPr>
          <w:rStyle w:val="shorttext"/>
          <w:rFonts w:ascii="Calibri" w:eastAsia="Times New Roman" w:hAnsi="Calibri" w:cs="Times New Roman"/>
          <w:i w:val="0"/>
          <w:iCs w:val="0"/>
          <w:strike/>
          <w:sz w:val="22"/>
          <w:szCs w:val="20"/>
          <w:lang w:eastAsia="fr-FR"/>
          <w:rPrChange w:id="2364" w:author="Mihai ARGHIR" w:date="2019-01-04T09:59:00Z">
            <w:rPr>
              <w:rStyle w:val="shorttext"/>
              <w:rFonts w:ascii="Calibri" w:eastAsia="Times New Roman" w:hAnsi="Calibri" w:cs="Times New Roman"/>
              <w:i w:val="0"/>
              <w:iCs w:val="0"/>
              <w:color w:val="auto"/>
              <w:sz w:val="22"/>
              <w:szCs w:val="20"/>
              <w:lang w:eastAsia="fr-FR"/>
            </w:rPr>
          </w:rPrChange>
        </w:rPr>
      </w:pPr>
      <w:bookmarkStart w:id="2365" w:name="_Ref442883320"/>
      <w:r w:rsidRPr="000A1C68">
        <w:rPr>
          <w:rStyle w:val="shorttext"/>
          <w:rFonts w:ascii="Calibri" w:eastAsia="Times New Roman" w:hAnsi="Calibri" w:cs="Times New Roman"/>
          <w:i w:val="0"/>
          <w:iCs w:val="0"/>
          <w:strike/>
          <w:sz w:val="22"/>
          <w:szCs w:val="20"/>
          <w:highlight w:val="yellow"/>
          <w:lang w:eastAsia="fr-FR"/>
          <w:rPrChange w:id="2366" w:author="Mihai ARGHIR" w:date="2019-01-04T09:59:00Z">
            <w:rPr>
              <w:rStyle w:val="shorttext"/>
              <w:rFonts w:ascii="Calibri" w:eastAsia="Times New Roman" w:hAnsi="Calibri" w:cs="Times New Roman"/>
              <w:i w:val="0"/>
              <w:iCs w:val="0"/>
              <w:sz w:val="22"/>
              <w:szCs w:val="20"/>
              <w:lang w:eastAsia="fr-FR"/>
            </w:rPr>
          </w:rPrChange>
        </w:rPr>
        <w:t xml:space="preserve">Figure </w:t>
      </w:r>
      <w:r w:rsidR="00495F01" w:rsidRPr="000A1C68">
        <w:rPr>
          <w:rStyle w:val="shorttext"/>
          <w:rFonts w:ascii="Calibri" w:eastAsia="Times New Roman" w:hAnsi="Calibri" w:cs="Times New Roman"/>
          <w:i w:val="0"/>
          <w:iCs w:val="0"/>
          <w:strike/>
          <w:sz w:val="22"/>
          <w:szCs w:val="20"/>
          <w:highlight w:val="yellow"/>
          <w:lang w:eastAsia="fr-FR"/>
          <w:rPrChange w:id="2367" w:author="Mihai ARGHIR" w:date="2019-01-04T09:59:00Z">
            <w:rPr>
              <w:rStyle w:val="shorttext"/>
              <w:rFonts w:ascii="Calibri" w:eastAsia="Times New Roman" w:hAnsi="Calibri" w:cs="Times New Roman"/>
              <w:i w:val="0"/>
              <w:iCs w:val="0"/>
              <w:sz w:val="22"/>
              <w:szCs w:val="20"/>
              <w:lang w:eastAsia="fr-FR"/>
            </w:rPr>
          </w:rPrChange>
        </w:rPr>
        <w:fldChar w:fldCharType="begin"/>
      </w:r>
      <w:r w:rsidR="00495F01" w:rsidRPr="000A1C68">
        <w:rPr>
          <w:rStyle w:val="shorttext"/>
          <w:rFonts w:ascii="Calibri" w:eastAsia="Times New Roman" w:hAnsi="Calibri" w:cs="Times New Roman"/>
          <w:i w:val="0"/>
          <w:iCs w:val="0"/>
          <w:strike/>
          <w:sz w:val="22"/>
          <w:szCs w:val="20"/>
          <w:highlight w:val="yellow"/>
          <w:lang w:eastAsia="fr-FR"/>
          <w:rPrChange w:id="2368" w:author="Mihai ARGHIR" w:date="2019-01-04T09:59:00Z">
            <w:rPr>
              <w:rStyle w:val="shorttext"/>
              <w:rFonts w:ascii="Calibri" w:eastAsia="Times New Roman" w:hAnsi="Calibri" w:cs="Times New Roman"/>
              <w:i w:val="0"/>
              <w:iCs w:val="0"/>
              <w:sz w:val="22"/>
              <w:szCs w:val="20"/>
              <w:lang w:eastAsia="fr-FR"/>
            </w:rPr>
          </w:rPrChange>
        </w:rPr>
        <w:instrText xml:space="preserve"> STYLEREF 2 \s </w:instrText>
      </w:r>
      <w:r w:rsidR="00495F01" w:rsidRPr="000A1C68">
        <w:rPr>
          <w:rStyle w:val="shorttext"/>
          <w:rFonts w:ascii="Calibri" w:eastAsia="Times New Roman" w:hAnsi="Calibri" w:cs="Times New Roman"/>
          <w:i w:val="0"/>
          <w:iCs w:val="0"/>
          <w:strike/>
          <w:sz w:val="22"/>
          <w:szCs w:val="20"/>
          <w:highlight w:val="yellow"/>
          <w:lang w:eastAsia="fr-FR"/>
          <w:rPrChange w:id="2369" w:author="Mihai ARGHIR" w:date="2019-01-04T09:59:00Z">
            <w:rPr>
              <w:rStyle w:val="shorttext"/>
              <w:rFonts w:ascii="Calibri" w:eastAsia="Times New Roman" w:hAnsi="Calibri" w:cs="Times New Roman"/>
              <w:i w:val="0"/>
              <w:iCs w:val="0"/>
              <w:sz w:val="22"/>
              <w:szCs w:val="20"/>
              <w:lang w:eastAsia="fr-FR"/>
            </w:rPr>
          </w:rPrChange>
        </w:rPr>
        <w:fldChar w:fldCharType="separate"/>
      </w:r>
      <w:r w:rsidR="00DE0AA9" w:rsidRPr="000A1C68">
        <w:rPr>
          <w:rStyle w:val="shorttext"/>
          <w:rFonts w:ascii="Calibri" w:eastAsia="Times New Roman" w:hAnsi="Calibri" w:cs="Times New Roman"/>
          <w:i w:val="0"/>
          <w:iCs w:val="0"/>
          <w:strike/>
          <w:noProof/>
          <w:sz w:val="22"/>
          <w:szCs w:val="20"/>
          <w:highlight w:val="yellow"/>
          <w:lang w:eastAsia="fr-FR"/>
          <w:rPrChange w:id="2370" w:author="Mihai ARGHIR" w:date="2019-01-04T09:59:00Z">
            <w:rPr>
              <w:rStyle w:val="shorttext"/>
              <w:rFonts w:ascii="Calibri" w:eastAsia="Times New Roman" w:hAnsi="Calibri" w:cs="Times New Roman"/>
              <w:i w:val="0"/>
              <w:iCs w:val="0"/>
              <w:noProof/>
              <w:sz w:val="22"/>
              <w:szCs w:val="20"/>
              <w:lang w:eastAsia="fr-FR"/>
            </w:rPr>
          </w:rPrChange>
        </w:rPr>
        <w:t>1.3</w:t>
      </w:r>
      <w:r w:rsidR="00495F01" w:rsidRPr="000A1C68">
        <w:rPr>
          <w:rStyle w:val="shorttext"/>
          <w:rFonts w:ascii="Calibri" w:eastAsia="Times New Roman" w:hAnsi="Calibri" w:cs="Times New Roman"/>
          <w:i w:val="0"/>
          <w:iCs w:val="0"/>
          <w:strike/>
          <w:sz w:val="22"/>
          <w:szCs w:val="20"/>
          <w:highlight w:val="yellow"/>
          <w:lang w:eastAsia="fr-FR"/>
          <w:rPrChange w:id="2371" w:author="Mihai ARGHIR" w:date="2019-01-04T09:59:00Z">
            <w:rPr>
              <w:rStyle w:val="shorttext"/>
              <w:rFonts w:ascii="Calibri" w:eastAsia="Times New Roman" w:hAnsi="Calibri" w:cs="Times New Roman"/>
              <w:i w:val="0"/>
              <w:iCs w:val="0"/>
              <w:sz w:val="22"/>
              <w:szCs w:val="20"/>
              <w:lang w:eastAsia="fr-FR"/>
            </w:rPr>
          </w:rPrChange>
        </w:rPr>
        <w:fldChar w:fldCharType="end"/>
      </w:r>
      <w:r w:rsidR="00495F01" w:rsidRPr="000A1C68">
        <w:rPr>
          <w:rStyle w:val="shorttext"/>
          <w:rFonts w:ascii="Calibri" w:eastAsia="Times New Roman" w:hAnsi="Calibri" w:cs="Times New Roman"/>
          <w:i w:val="0"/>
          <w:iCs w:val="0"/>
          <w:strike/>
          <w:sz w:val="22"/>
          <w:szCs w:val="20"/>
          <w:highlight w:val="yellow"/>
          <w:lang w:eastAsia="fr-FR"/>
          <w:rPrChange w:id="2372" w:author="Mihai ARGHIR" w:date="2019-01-04T09:59:00Z">
            <w:rPr>
              <w:rStyle w:val="shorttext"/>
              <w:rFonts w:ascii="Calibri" w:eastAsia="Times New Roman" w:hAnsi="Calibri" w:cs="Times New Roman"/>
              <w:i w:val="0"/>
              <w:iCs w:val="0"/>
              <w:sz w:val="22"/>
              <w:szCs w:val="20"/>
              <w:lang w:eastAsia="fr-FR"/>
            </w:rPr>
          </w:rPrChange>
        </w:rPr>
        <w:noBreakHyphen/>
      </w:r>
      <w:r w:rsidR="00495F01" w:rsidRPr="000A1C68">
        <w:rPr>
          <w:rStyle w:val="shorttext"/>
          <w:rFonts w:ascii="Calibri" w:eastAsia="Times New Roman" w:hAnsi="Calibri" w:cs="Times New Roman"/>
          <w:i w:val="0"/>
          <w:iCs w:val="0"/>
          <w:strike/>
          <w:sz w:val="22"/>
          <w:szCs w:val="20"/>
          <w:highlight w:val="yellow"/>
          <w:lang w:eastAsia="fr-FR"/>
          <w:rPrChange w:id="2373" w:author="Mihai ARGHIR" w:date="2019-01-04T09:59:00Z">
            <w:rPr>
              <w:rStyle w:val="shorttext"/>
              <w:rFonts w:ascii="Calibri" w:eastAsia="Times New Roman" w:hAnsi="Calibri" w:cs="Times New Roman"/>
              <w:i w:val="0"/>
              <w:iCs w:val="0"/>
              <w:sz w:val="22"/>
              <w:szCs w:val="20"/>
              <w:lang w:eastAsia="fr-FR"/>
            </w:rPr>
          </w:rPrChange>
        </w:rPr>
        <w:fldChar w:fldCharType="begin"/>
      </w:r>
      <w:r w:rsidR="00495F01" w:rsidRPr="000A1C68">
        <w:rPr>
          <w:rStyle w:val="shorttext"/>
          <w:rFonts w:ascii="Calibri" w:eastAsia="Times New Roman" w:hAnsi="Calibri" w:cs="Times New Roman"/>
          <w:i w:val="0"/>
          <w:iCs w:val="0"/>
          <w:strike/>
          <w:sz w:val="22"/>
          <w:szCs w:val="20"/>
          <w:highlight w:val="yellow"/>
          <w:lang w:eastAsia="fr-FR"/>
          <w:rPrChange w:id="2374" w:author="Mihai ARGHIR" w:date="2019-01-04T09:59:00Z">
            <w:rPr>
              <w:rStyle w:val="shorttext"/>
              <w:rFonts w:ascii="Calibri" w:eastAsia="Times New Roman" w:hAnsi="Calibri" w:cs="Times New Roman"/>
              <w:i w:val="0"/>
              <w:iCs w:val="0"/>
              <w:sz w:val="22"/>
              <w:szCs w:val="20"/>
              <w:lang w:eastAsia="fr-FR"/>
            </w:rPr>
          </w:rPrChange>
        </w:rPr>
        <w:instrText xml:space="preserve"> SEQ Figure \* ARABIC \s 2 </w:instrText>
      </w:r>
      <w:r w:rsidR="00495F01" w:rsidRPr="000A1C68">
        <w:rPr>
          <w:rStyle w:val="shorttext"/>
          <w:rFonts w:ascii="Calibri" w:eastAsia="Times New Roman" w:hAnsi="Calibri" w:cs="Times New Roman"/>
          <w:i w:val="0"/>
          <w:iCs w:val="0"/>
          <w:strike/>
          <w:sz w:val="22"/>
          <w:szCs w:val="20"/>
          <w:highlight w:val="yellow"/>
          <w:lang w:eastAsia="fr-FR"/>
          <w:rPrChange w:id="2375" w:author="Mihai ARGHIR" w:date="2019-01-04T09:59:00Z">
            <w:rPr>
              <w:rStyle w:val="shorttext"/>
              <w:rFonts w:ascii="Calibri" w:eastAsia="Times New Roman" w:hAnsi="Calibri" w:cs="Times New Roman"/>
              <w:i w:val="0"/>
              <w:iCs w:val="0"/>
              <w:sz w:val="22"/>
              <w:szCs w:val="20"/>
              <w:lang w:eastAsia="fr-FR"/>
            </w:rPr>
          </w:rPrChange>
        </w:rPr>
        <w:fldChar w:fldCharType="separate"/>
      </w:r>
      <w:r w:rsidR="00DE0AA9" w:rsidRPr="000A1C68">
        <w:rPr>
          <w:rStyle w:val="shorttext"/>
          <w:rFonts w:ascii="Calibri" w:eastAsia="Times New Roman" w:hAnsi="Calibri" w:cs="Times New Roman"/>
          <w:i w:val="0"/>
          <w:iCs w:val="0"/>
          <w:strike/>
          <w:noProof/>
          <w:sz w:val="22"/>
          <w:szCs w:val="20"/>
          <w:highlight w:val="yellow"/>
          <w:lang w:eastAsia="fr-FR"/>
          <w:rPrChange w:id="2376" w:author="Mihai ARGHIR" w:date="2019-01-04T09:59:00Z">
            <w:rPr>
              <w:rStyle w:val="shorttext"/>
              <w:rFonts w:ascii="Calibri" w:eastAsia="Times New Roman" w:hAnsi="Calibri" w:cs="Times New Roman"/>
              <w:i w:val="0"/>
              <w:iCs w:val="0"/>
              <w:noProof/>
              <w:sz w:val="22"/>
              <w:szCs w:val="20"/>
              <w:lang w:eastAsia="fr-FR"/>
            </w:rPr>
          </w:rPrChange>
        </w:rPr>
        <w:t>2</w:t>
      </w:r>
      <w:r w:rsidR="00495F01" w:rsidRPr="000A1C68">
        <w:rPr>
          <w:rStyle w:val="shorttext"/>
          <w:rFonts w:ascii="Calibri" w:eastAsia="Times New Roman" w:hAnsi="Calibri" w:cs="Times New Roman"/>
          <w:i w:val="0"/>
          <w:iCs w:val="0"/>
          <w:strike/>
          <w:sz w:val="22"/>
          <w:szCs w:val="20"/>
          <w:highlight w:val="yellow"/>
          <w:lang w:eastAsia="fr-FR"/>
          <w:rPrChange w:id="2377" w:author="Mihai ARGHIR" w:date="2019-01-04T09:59:00Z">
            <w:rPr>
              <w:rStyle w:val="shorttext"/>
              <w:rFonts w:ascii="Calibri" w:eastAsia="Times New Roman" w:hAnsi="Calibri" w:cs="Times New Roman"/>
              <w:i w:val="0"/>
              <w:iCs w:val="0"/>
              <w:sz w:val="22"/>
              <w:szCs w:val="20"/>
              <w:lang w:eastAsia="fr-FR"/>
            </w:rPr>
          </w:rPrChange>
        </w:rPr>
        <w:fldChar w:fldCharType="end"/>
      </w:r>
      <w:bookmarkEnd w:id="2365"/>
      <w:r w:rsidRPr="000A1C68">
        <w:rPr>
          <w:rStyle w:val="shorttext"/>
          <w:rFonts w:ascii="Calibri" w:eastAsia="Times New Roman" w:hAnsi="Calibri" w:cs="Times New Roman"/>
          <w:i w:val="0"/>
          <w:iCs w:val="0"/>
          <w:strike/>
          <w:sz w:val="22"/>
          <w:szCs w:val="20"/>
          <w:highlight w:val="yellow"/>
          <w:lang w:eastAsia="fr-FR"/>
          <w:rPrChange w:id="2378" w:author="Mihai ARGHIR" w:date="2019-01-04T09:59:00Z">
            <w:rPr>
              <w:rStyle w:val="shorttext"/>
              <w:rFonts w:ascii="Calibri" w:eastAsia="Times New Roman" w:hAnsi="Calibri" w:cs="Times New Roman"/>
              <w:i w:val="0"/>
              <w:iCs w:val="0"/>
              <w:sz w:val="22"/>
              <w:szCs w:val="20"/>
              <w:lang w:eastAsia="fr-FR"/>
            </w:rPr>
          </w:rPrChange>
        </w:rPr>
        <w:t xml:space="preserve"> : Diagramme du processus complet du modèle proposé par Kirk et </w:t>
      </w:r>
      <w:commentRangeStart w:id="2379"/>
      <w:r w:rsidRPr="000A1C68">
        <w:rPr>
          <w:rStyle w:val="shorttext"/>
          <w:rFonts w:ascii="Calibri" w:eastAsia="Times New Roman" w:hAnsi="Calibri" w:cs="Times New Roman"/>
          <w:i w:val="0"/>
          <w:iCs w:val="0"/>
          <w:strike/>
          <w:sz w:val="22"/>
          <w:szCs w:val="20"/>
          <w:highlight w:val="yellow"/>
          <w:lang w:eastAsia="fr-FR"/>
          <w:rPrChange w:id="2380" w:author="Mihai ARGHIR" w:date="2019-01-04T09:59:00Z">
            <w:rPr>
              <w:rStyle w:val="shorttext"/>
              <w:rFonts w:ascii="Calibri" w:eastAsia="Times New Roman" w:hAnsi="Calibri" w:cs="Times New Roman"/>
              <w:i w:val="0"/>
              <w:iCs w:val="0"/>
              <w:sz w:val="22"/>
              <w:szCs w:val="20"/>
              <w:lang w:eastAsia="fr-FR"/>
            </w:rPr>
          </w:rPrChange>
        </w:rPr>
        <w:t>Balbahadur</w:t>
      </w:r>
      <w:commentRangeEnd w:id="2379"/>
      <w:r w:rsidR="000A1C68" w:rsidRPr="000A1C68">
        <w:rPr>
          <w:rStyle w:val="Marquedecommentaire"/>
          <w:rFonts w:ascii="Calibri" w:eastAsia="Times New Roman" w:hAnsi="Calibri" w:cs="Times New Roman"/>
          <w:i w:val="0"/>
          <w:iCs w:val="0"/>
          <w:strike/>
          <w:color w:val="auto"/>
          <w:lang w:eastAsia="fr-FR"/>
          <w:rPrChange w:id="2381" w:author="Mihai ARGHIR" w:date="2019-01-04T09:59:00Z">
            <w:rPr>
              <w:rStyle w:val="Marquedecommentaire"/>
              <w:rFonts w:ascii="Calibri" w:eastAsia="Times New Roman" w:hAnsi="Calibri" w:cs="Times New Roman"/>
              <w:i w:val="0"/>
              <w:iCs w:val="0"/>
              <w:color w:val="auto"/>
              <w:lang w:eastAsia="fr-FR"/>
            </w:rPr>
          </w:rPrChange>
        </w:rPr>
        <w:commentReference w:id="2379"/>
      </w:r>
      <w:r w:rsidRPr="000A1C68">
        <w:rPr>
          <w:rStyle w:val="shorttext"/>
          <w:rFonts w:ascii="Calibri" w:eastAsia="Times New Roman" w:hAnsi="Calibri" w:cs="Times New Roman"/>
          <w:i w:val="0"/>
          <w:iCs w:val="0"/>
          <w:strike/>
          <w:sz w:val="22"/>
          <w:szCs w:val="20"/>
          <w:highlight w:val="yellow"/>
          <w:lang w:eastAsia="fr-FR"/>
          <w:rPrChange w:id="2382" w:author="Mihai ARGHIR" w:date="2019-01-04T09:59:00Z">
            <w:rPr>
              <w:rStyle w:val="shorttext"/>
              <w:rFonts w:ascii="Calibri" w:eastAsia="Times New Roman" w:hAnsi="Calibri" w:cs="Times New Roman"/>
              <w:i w:val="0"/>
              <w:iCs w:val="0"/>
              <w:sz w:val="22"/>
              <w:szCs w:val="20"/>
              <w:lang w:eastAsia="fr-FR"/>
            </w:rPr>
          </w:rPrChange>
        </w:rPr>
        <w:t>.</w:t>
      </w:r>
      <w:ins w:id="2383" w:author="Mihai ARGHIR" w:date="2019-01-04T09:56:00Z">
        <w:r w:rsidR="000A1C68" w:rsidRPr="000A1C68">
          <w:rPr>
            <w:rStyle w:val="shorttext"/>
            <w:rFonts w:ascii="Calibri" w:eastAsia="Times New Roman" w:hAnsi="Calibri" w:cs="Times New Roman"/>
            <w:i w:val="0"/>
            <w:iCs w:val="0"/>
            <w:strike/>
            <w:sz w:val="22"/>
            <w:szCs w:val="20"/>
            <w:highlight w:val="yellow"/>
            <w:lang w:eastAsia="fr-FR"/>
            <w:rPrChange w:id="2384" w:author="Mihai ARGHIR" w:date="2019-01-04T09:59:00Z">
              <w:rPr>
                <w:rStyle w:val="shorttext"/>
                <w:rFonts w:ascii="Calibri" w:eastAsia="Times New Roman" w:hAnsi="Calibri" w:cs="Times New Roman"/>
                <w:i w:val="0"/>
                <w:iCs w:val="0"/>
                <w:sz w:val="22"/>
                <w:szCs w:val="20"/>
                <w:lang w:eastAsia="fr-FR"/>
              </w:rPr>
            </w:rPrChange>
          </w:rPr>
          <w:t xml:space="preserve"> []</w:t>
        </w:r>
      </w:ins>
    </w:p>
    <w:p w14:paraId="24FE8FF0" w14:textId="74FBD0E2" w:rsidR="0044278E" w:rsidRPr="000A1C68" w:rsidRDefault="00710278" w:rsidP="00E669A8">
      <w:pPr>
        <w:spacing w:line="360" w:lineRule="auto"/>
        <w:rPr>
          <w:strike/>
          <w:highlight w:val="yellow"/>
          <w:rPrChange w:id="2385" w:author="Mihai ARGHIR" w:date="2019-01-04T10:00:00Z">
            <w:rPr/>
          </w:rPrChange>
        </w:rPr>
      </w:pPr>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44278E">
        <w:t xml:space="preserve"> </w:t>
      </w:r>
      <w:del w:id="2386" w:author="Mihai ARGHIR" w:date="2019-01-04T09:56:00Z">
        <w:r w:rsidR="0044278E" w:rsidRPr="007D20E7" w:rsidDel="000A1C68">
          <w:delText xml:space="preserve"> </w:delText>
        </w:r>
      </w:del>
      <w:r w:rsidR="0044278E">
        <w:t>est</w:t>
      </w:r>
      <w:r w:rsidR="0044278E" w:rsidRPr="007D20E7">
        <w:t xml:space="preserve"> </w:t>
      </w:r>
      <w:del w:id="2387" w:author="Mihai ARGHIR" w:date="2019-01-04T09:56:00Z">
        <w:r w:rsidR="0044278E" w:rsidDel="000A1C68">
          <w:delText>pré</w:delText>
        </w:r>
      </w:del>
      <w:r w:rsidR="0044278E" w:rsidRPr="007D20E7">
        <w:t>défini</w:t>
      </w:r>
      <w:r w:rsidR="0044278E">
        <w:t xml:space="preserve"> comme </w:t>
      </w:r>
      <w:del w:id="2388" w:author="Mihai ARGHIR" w:date="2019-01-04T09:57:00Z">
        <w:r w:rsidR="0044278E" w:rsidDel="000A1C68">
          <w:delText>dépendant de la vitesse et sa valeur est</w:delText>
        </w:r>
      </w:del>
      <w:ins w:id="2389" w:author="Mihai ARGHIR" w:date="2019-01-04T09:57:00Z">
        <w:r w:rsidR="000A1C68">
          <w:t>étant proportionnel à</w:t>
        </w:r>
      </w:ins>
      <w:r w:rsidR="0044278E">
        <w:t xml:space="preserve"> </w:t>
      </w:r>
      <w:del w:id="2390" w:author="Mihai ARGHIR" w:date="2019-01-04T09:57:00Z">
        <w:r w:rsidR="0044278E" w:rsidDel="000A1C68">
          <w:delText xml:space="preserve">de </w:delText>
        </w:r>
      </w:del>
      <w:r w:rsidR="0044278E">
        <w:t>15% du poids du rotor</w:t>
      </w:r>
      <w:r w:rsidR="00927F19">
        <w:t xml:space="preserve"> </w:t>
      </w:r>
      <w:r w:rsidR="0044278E" w:rsidRPr="000A1C68">
        <w:rPr>
          <w:strike/>
          <w:highlight w:val="yellow"/>
          <w:rPrChange w:id="2391" w:author="Mihai ARGHIR" w:date="2019-01-04T10:00:00Z">
            <w:rPr/>
          </w:rPrChange>
        </w:rPr>
        <w:t>(</w:t>
      </w:r>
      <w:r w:rsidR="00F42B67" w:rsidRPr="000A1C68">
        <w:rPr>
          <w:strike/>
          <w:highlight w:val="yellow"/>
          <w:rPrChange w:id="2392" w:author="Mihai ARGHIR" w:date="2019-01-04T10:00:00Z">
            <w:rPr/>
          </w:rPrChange>
        </w:rPr>
        <w:t xml:space="preserve"> </w:t>
      </w:r>
      <w:r w:rsidR="005D32D6" w:rsidRPr="000A1C68">
        <w:rPr>
          <w:b/>
          <w:strike/>
          <w:highlight w:val="yellow"/>
          <w:rPrChange w:id="2393" w:author="Mihai ARGHIR" w:date="2019-01-04T10:00:00Z">
            <w:rPr>
              <w:b/>
            </w:rPr>
          </w:rPrChange>
        </w:rPr>
        <w:fldChar w:fldCharType="begin"/>
      </w:r>
      <w:r w:rsidR="005D32D6" w:rsidRPr="000A1C68">
        <w:rPr>
          <w:b/>
          <w:strike/>
          <w:highlight w:val="yellow"/>
          <w:rPrChange w:id="2394" w:author="Mihai ARGHIR" w:date="2019-01-04T10:00:00Z">
            <w:rPr>
              <w:b/>
            </w:rPr>
          </w:rPrChange>
        </w:rPr>
        <w:instrText xml:space="preserve"> REF _Ref533164070 \r \h </w:instrText>
      </w:r>
      <w:r w:rsidR="00F94B6B" w:rsidRPr="000A1C68">
        <w:rPr>
          <w:b/>
          <w:strike/>
          <w:highlight w:val="yellow"/>
          <w:rPrChange w:id="2395" w:author="Mihai ARGHIR" w:date="2019-01-04T10:00:00Z">
            <w:rPr>
              <w:b/>
            </w:rPr>
          </w:rPrChange>
        </w:rPr>
        <w:instrText xml:space="preserve"> \* MERGEFORMAT </w:instrText>
      </w:r>
      <w:r w:rsidR="005D32D6" w:rsidRPr="000C6533">
        <w:rPr>
          <w:b/>
          <w:strike/>
          <w:highlight w:val="yellow"/>
        </w:rPr>
      </w:r>
      <w:r w:rsidR="005D32D6" w:rsidRPr="000A1C68">
        <w:rPr>
          <w:b/>
          <w:strike/>
          <w:highlight w:val="yellow"/>
          <w:rPrChange w:id="2396" w:author="Mihai ARGHIR" w:date="2019-01-04T10:00:00Z">
            <w:rPr>
              <w:b/>
            </w:rPr>
          </w:rPrChange>
        </w:rPr>
        <w:fldChar w:fldCharType="separate"/>
      </w:r>
      <w:r w:rsidR="00DE0AA9" w:rsidRPr="000A1C68">
        <w:rPr>
          <w:b/>
          <w:strike/>
          <w:highlight w:val="yellow"/>
          <w:rPrChange w:id="2397" w:author="Mihai ARGHIR" w:date="2019-01-04T10:00:00Z">
            <w:rPr>
              <w:b/>
            </w:rPr>
          </w:rPrChange>
        </w:rPr>
        <w:t>Eq. 1.4</w:t>
      </w:r>
      <w:r w:rsidR="005D32D6" w:rsidRPr="000A1C68">
        <w:rPr>
          <w:b/>
          <w:strike/>
          <w:highlight w:val="yellow"/>
          <w:rPrChange w:id="2398" w:author="Mihai ARGHIR" w:date="2019-01-04T10:00:00Z">
            <w:rPr>
              <w:b/>
            </w:rPr>
          </w:rPrChange>
        </w:rPr>
        <w:fldChar w:fldCharType="end"/>
      </w:r>
      <w:r w:rsidR="005D32D6" w:rsidRPr="000A1C68">
        <w:rPr>
          <w:b/>
          <w:strike/>
          <w:highlight w:val="yellow"/>
          <w:rPrChange w:id="2399" w:author="Mihai ARGHIR" w:date="2019-01-04T10:00:00Z">
            <w:rPr>
              <w:b/>
            </w:rPr>
          </w:rPrChange>
        </w:rPr>
        <w:t>.</w:t>
      </w:r>
      <w:r w:rsidR="0044278E" w:rsidRPr="000A1C68">
        <w:rPr>
          <w:b/>
          <w:strike/>
          <w:highlight w:val="yellow"/>
          <w:rPrChange w:id="2400" w:author="Mihai ARGHIR" w:date="2019-01-04T10:00:00Z">
            <w:rPr>
              <w:b/>
            </w:rPr>
          </w:rPrChange>
        </w:rPr>
        <w:t>a.</w:t>
      </w:r>
      <w:r w:rsidR="005D32D6" w:rsidRPr="000A1C68">
        <w:rPr>
          <w:b/>
          <w:strike/>
          <w:highlight w:val="yellow"/>
          <w:rPrChange w:id="2401" w:author="Mihai ARGHIR" w:date="2019-01-04T10:00:00Z">
            <w:rPr>
              <w:b/>
            </w:rPr>
          </w:rPrChange>
        </w:rPr>
        <w:t xml:space="preserve"> </w:t>
      </w:r>
      <w:r w:rsidR="00927F19" w:rsidRPr="000A1C68">
        <w:rPr>
          <w:strike/>
          <w:highlight w:val="yellow"/>
          <w:rPrChange w:id="2402" w:author="Mihai ARGHIR" w:date="2019-01-04T10:00:00Z">
            <w:rPr/>
          </w:rPrChange>
        </w:rPr>
        <w:t>)</w:t>
      </w:r>
      <w:r w:rsidR="0044278E" w:rsidRPr="000A1C68">
        <w:rPr>
          <w:strike/>
          <w:highlight w:val="yellow"/>
          <w:rPrChange w:id="2403" w:author="Mihai ARGHIR" w:date="2019-01-04T10:00:00Z">
            <w:rPr/>
          </w:rPrChange>
        </w:rPr>
        <w:t xml:space="preserve">. </w:t>
      </w:r>
      <w:r w:rsidR="00E669A8" w:rsidRPr="000A1C68">
        <w:rPr>
          <w:strike/>
          <w:highlight w:val="yellow"/>
          <w:rPrChange w:id="2404" w:author="Mihai ARGHIR" w:date="2019-01-04T10:00:00Z">
            <w:rPr/>
          </w:rPrChange>
        </w:rPr>
        <w:t xml:space="preserve"> </w:t>
      </w:r>
      <w:r w:rsidR="0044278E" w:rsidRPr="000A1C68">
        <w:rPr>
          <w:strike/>
          <w:highlight w:val="yellow"/>
          <w:rPrChange w:id="2405" w:author="Mihai ARGHIR" w:date="2019-01-04T10:00:00Z">
            <w:rPr/>
          </w:rPrChange>
        </w:rPr>
        <w:t xml:space="preserve">En 2013, Kirk </w:t>
      </w:r>
      <w:r w:rsidR="00F76D0A" w:rsidRPr="000A1C68">
        <w:rPr>
          <w:b/>
          <w:strike/>
          <w:highlight w:val="yellow"/>
          <w:rPrChange w:id="2406" w:author="Mihai ARGHIR" w:date="2019-01-04T10:00:00Z">
            <w:rPr>
              <w:b/>
            </w:rPr>
          </w:rPrChange>
        </w:rPr>
        <w:fldChar w:fldCharType="begin"/>
      </w:r>
      <w:r w:rsidR="00F76D0A" w:rsidRPr="000A1C68">
        <w:rPr>
          <w:b/>
          <w:strike/>
          <w:highlight w:val="yellow"/>
          <w:rPrChange w:id="2407" w:author="Mihai ARGHIR" w:date="2019-01-04T10:00:00Z">
            <w:rPr>
              <w:b/>
            </w:rPr>
          </w:rPrChange>
        </w:rPr>
        <w:instrText xml:space="preserve"> REF _Ref533096880 \r \h  \* MERGEFORMAT </w:instrText>
      </w:r>
      <w:r w:rsidR="00F76D0A" w:rsidRPr="000C6533">
        <w:rPr>
          <w:b/>
          <w:strike/>
          <w:highlight w:val="yellow"/>
        </w:rPr>
      </w:r>
      <w:r w:rsidR="00F76D0A" w:rsidRPr="000A1C68">
        <w:rPr>
          <w:b/>
          <w:strike/>
          <w:highlight w:val="yellow"/>
          <w:rPrChange w:id="2408" w:author="Mihai ARGHIR" w:date="2019-01-04T10:00:00Z">
            <w:rPr>
              <w:b/>
            </w:rPr>
          </w:rPrChange>
        </w:rPr>
        <w:fldChar w:fldCharType="separate"/>
      </w:r>
      <w:ins w:id="2409" w:author="omar BENCHEKROUN" w:date="2019-01-03T16:02:00Z">
        <w:r w:rsidR="00DE0AA9" w:rsidRPr="000A1C68">
          <w:rPr>
            <w:b/>
            <w:strike/>
            <w:highlight w:val="yellow"/>
            <w:rPrChange w:id="2410" w:author="Mihai ARGHIR" w:date="2019-01-04T10:00:00Z">
              <w:rPr>
                <w:b/>
              </w:rPr>
            </w:rPrChange>
          </w:rPr>
          <w:t>[22]</w:t>
        </w:r>
      </w:ins>
      <w:del w:id="2411" w:author="omar BENCHEKROUN" w:date="2019-01-03T15:58:00Z">
        <w:r w:rsidR="001C03C4" w:rsidRPr="000A1C68" w:rsidDel="00DE0AA9">
          <w:rPr>
            <w:b/>
            <w:strike/>
            <w:highlight w:val="yellow"/>
            <w:rPrChange w:id="2412" w:author="Mihai ARGHIR" w:date="2019-01-04T10:00:00Z">
              <w:rPr>
                <w:b/>
              </w:rPr>
            </w:rPrChange>
          </w:rPr>
          <w:delText>[22]</w:delText>
        </w:r>
      </w:del>
      <w:r w:rsidR="00F76D0A" w:rsidRPr="000A1C68">
        <w:rPr>
          <w:b/>
          <w:strike/>
          <w:highlight w:val="yellow"/>
          <w:rPrChange w:id="2413" w:author="Mihai ARGHIR" w:date="2019-01-04T10:00:00Z">
            <w:rPr>
              <w:b/>
            </w:rPr>
          </w:rPrChange>
        </w:rPr>
        <w:fldChar w:fldCharType="end"/>
      </w:r>
      <w:r w:rsidR="0044278E" w:rsidRPr="000A1C68">
        <w:rPr>
          <w:strike/>
          <w:highlight w:val="yellow"/>
          <w:rPrChange w:id="2414" w:author="Mihai ARGHIR" w:date="2019-01-04T10:00:00Z">
            <w:rPr/>
          </w:rPrChange>
        </w:rPr>
        <w:t xml:space="preserve"> a adopté une version du balourd critique constant (</w:t>
      </w:r>
      <w:r w:rsidR="002A3965" w:rsidRPr="000A1C68">
        <w:rPr>
          <w:strike/>
          <w:highlight w:val="yellow"/>
          <w:rPrChange w:id="2415" w:author="Mihai ARGHIR" w:date="2019-01-04T10:00:00Z">
            <w:rPr/>
          </w:rPrChange>
        </w:rPr>
        <w:t xml:space="preserve"> </w:t>
      </w:r>
      <w:r w:rsidR="002A3965" w:rsidRPr="000A1C68">
        <w:rPr>
          <w:b/>
          <w:strike/>
          <w:highlight w:val="yellow"/>
          <w:rPrChange w:id="2416" w:author="Mihai ARGHIR" w:date="2019-01-04T10:00:00Z">
            <w:rPr>
              <w:b/>
            </w:rPr>
          </w:rPrChange>
        </w:rPr>
        <w:fldChar w:fldCharType="begin"/>
      </w:r>
      <w:r w:rsidR="002A3965" w:rsidRPr="000A1C68">
        <w:rPr>
          <w:b/>
          <w:strike/>
          <w:highlight w:val="yellow"/>
          <w:rPrChange w:id="2417" w:author="Mihai ARGHIR" w:date="2019-01-04T10:00:00Z">
            <w:rPr>
              <w:b/>
            </w:rPr>
          </w:rPrChange>
        </w:rPr>
        <w:instrText xml:space="preserve"> REF _Ref533164070 \r \h </w:instrText>
      </w:r>
      <w:r w:rsidR="00F94B6B" w:rsidRPr="000A1C68">
        <w:rPr>
          <w:b/>
          <w:strike/>
          <w:highlight w:val="yellow"/>
          <w:rPrChange w:id="2418" w:author="Mihai ARGHIR" w:date="2019-01-04T10:00:00Z">
            <w:rPr>
              <w:b/>
            </w:rPr>
          </w:rPrChange>
        </w:rPr>
        <w:instrText xml:space="preserve"> \* MERGEFORMAT </w:instrText>
      </w:r>
      <w:r w:rsidR="002A3965" w:rsidRPr="000C6533">
        <w:rPr>
          <w:b/>
          <w:strike/>
          <w:highlight w:val="yellow"/>
        </w:rPr>
      </w:r>
      <w:r w:rsidR="002A3965" w:rsidRPr="000A1C68">
        <w:rPr>
          <w:b/>
          <w:strike/>
          <w:highlight w:val="yellow"/>
          <w:rPrChange w:id="2419" w:author="Mihai ARGHIR" w:date="2019-01-04T10:00:00Z">
            <w:rPr>
              <w:b/>
            </w:rPr>
          </w:rPrChange>
        </w:rPr>
        <w:fldChar w:fldCharType="separate"/>
      </w:r>
      <w:r w:rsidR="00DE0AA9" w:rsidRPr="000A1C68">
        <w:rPr>
          <w:b/>
          <w:strike/>
          <w:highlight w:val="yellow"/>
          <w:rPrChange w:id="2420" w:author="Mihai ARGHIR" w:date="2019-01-04T10:00:00Z">
            <w:rPr>
              <w:b/>
            </w:rPr>
          </w:rPrChange>
        </w:rPr>
        <w:t>Eq. 1.4</w:t>
      </w:r>
      <w:r w:rsidR="002A3965" w:rsidRPr="000A1C68">
        <w:rPr>
          <w:b/>
          <w:strike/>
          <w:highlight w:val="yellow"/>
          <w:rPrChange w:id="2421" w:author="Mihai ARGHIR" w:date="2019-01-04T10:00:00Z">
            <w:rPr>
              <w:b/>
            </w:rPr>
          </w:rPrChange>
        </w:rPr>
        <w:fldChar w:fldCharType="end"/>
      </w:r>
      <w:r w:rsidR="002A3965" w:rsidRPr="000A1C68">
        <w:rPr>
          <w:b/>
          <w:strike/>
          <w:highlight w:val="yellow"/>
          <w:rPrChange w:id="2422" w:author="Mihai ARGHIR" w:date="2019-01-04T10:00:00Z">
            <w:rPr>
              <w:b/>
            </w:rPr>
          </w:rPrChange>
        </w:rPr>
        <w:t>.</w:t>
      </w:r>
      <w:r w:rsidR="0044278E" w:rsidRPr="000A1C68">
        <w:rPr>
          <w:b/>
          <w:strike/>
          <w:highlight w:val="yellow"/>
          <w:rPrChange w:id="2423" w:author="Mihai ARGHIR" w:date="2019-01-04T10:00:00Z">
            <w:rPr>
              <w:b/>
            </w:rPr>
          </w:rPrChange>
        </w:rPr>
        <w:t>b.</w:t>
      </w:r>
      <w:r w:rsidR="0044278E" w:rsidRPr="000A1C68">
        <w:rPr>
          <w:strike/>
          <w:highlight w:val="yellow"/>
          <w:rPrChange w:id="2424" w:author="Mihai ARGHIR" w:date="2019-01-04T10:00:00Z">
            <w:rPr/>
          </w:rPrChange>
        </w:rPr>
        <w:t xml:space="preserve">) car les ingénieurs utilisant la version dépendant de la vitesse peuvent observer une vitesse critique au-delà de celle de vitesse maximum de fonctionnement, même sans augmentation du balourd thermique. Cette valeur du balourd critique prédéfini a été optimisée en se basant sur plusieurs cas d’études de sorte que la vitesse d’apparition de l’instabilité prédite puisse être cohérente avec la vitesse de départ </w:t>
      </w:r>
      <w:commentRangeStart w:id="2425"/>
      <w:r w:rsidR="0044278E" w:rsidRPr="000A1C68">
        <w:rPr>
          <w:strike/>
          <w:highlight w:val="yellow"/>
          <w:rPrChange w:id="2426" w:author="Mihai ARGHIR" w:date="2019-01-04T10:00:00Z">
            <w:rPr/>
          </w:rPrChange>
        </w:rPr>
        <w:t>observée</w:t>
      </w:r>
      <w:commentRangeEnd w:id="2425"/>
      <w:r w:rsidR="000A1C68">
        <w:rPr>
          <w:rStyle w:val="Marquedecommentaire"/>
        </w:rPr>
        <w:commentReference w:id="2425"/>
      </w:r>
      <w:r w:rsidR="0044278E" w:rsidRPr="000A1C68">
        <w:rPr>
          <w:strike/>
          <w:highlight w:val="yellow"/>
          <w:rPrChange w:id="2427" w:author="Mihai ARGHIR" w:date="2019-01-04T10:00:00Z">
            <w:rPr/>
          </w:rPrChange>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0A1C68" w14:paraId="5C4956ED" w14:textId="77777777" w:rsidTr="004906D4">
        <w:trPr>
          <w:trHeight w:val="635"/>
          <w:jc w:val="center"/>
        </w:trPr>
        <w:tc>
          <w:tcPr>
            <w:tcW w:w="7214" w:type="dxa"/>
            <w:vAlign w:val="center"/>
          </w:tcPr>
          <w:p w14:paraId="54E4BABC" w14:textId="77777777" w:rsidR="0044278E" w:rsidRPr="000A1C68" w:rsidRDefault="00710278" w:rsidP="004906D4">
            <w:pPr>
              <w:spacing w:before="120" w:after="120" w:line="360" w:lineRule="auto"/>
              <w:rPr>
                <w:rFonts w:eastAsia="SimSun"/>
                <w:i/>
                <w:strike/>
                <w:szCs w:val="22"/>
                <w:highlight w:val="yellow"/>
                <w:rPrChange w:id="2428" w:author="Mihai ARGHIR" w:date="2019-01-04T10:00:00Z">
                  <w:rPr>
                    <w:rFonts w:eastAsia="SimSun"/>
                    <w:i/>
                    <w:szCs w:val="22"/>
                  </w:rPr>
                </w:rPrChange>
              </w:rPr>
            </w:pPr>
            <m:oMathPara>
              <m:oMathParaPr>
                <m:jc m:val="center"/>
              </m:oMathParaPr>
              <m:oMath>
                <m:sSub>
                  <m:sSubPr>
                    <m:ctrlPr>
                      <w:rPr>
                        <w:rFonts w:ascii="Cambria Math" w:hAnsi="Cambria Math" w:cs="Cambria Math"/>
                        <w:i/>
                        <w:strike/>
                        <w:szCs w:val="22"/>
                        <w:highlight w:val="yellow"/>
                      </w:rPr>
                    </m:ctrlPr>
                  </m:sSubPr>
                  <m:e>
                    <m:r>
                      <w:rPr>
                        <w:rFonts w:ascii="Cambria Math" w:hAnsi="Cambria Math" w:cs="Cambria Math"/>
                        <w:strike/>
                        <w:szCs w:val="22"/>
                        <w:highlight w:val="yellow"/>
                        <w:rPrChange w:id="2429" w:author="Mihai ARGHIR" w:date="2019-01-04T10:00:00Z">
                          <w:rPr>
                            <w:rFonts w:ascii="Cambria Math" w:hAnsi="Cambria Math" w:cs="Cambria Math"/>
                            <w:szCs w:val="22"/>
                          </w:rPr>
                        </w:rPrChange>
                      </w:rPr>
                      <m:t>U</m:t>
                    </m:r>
                  </m:e>
                  <m:sub>
                    <m:r>
                      <w:rPr>
                        <w:rFonts w:ascii="Cambria Math" w:hAnsi="Cambria Math" w:cs="Cambria Math"/>
                        <w:strike/>
                        <w:szCs w:val="22"/>
                        <w:highlight w:val="yellow"/>
                        <w:rPrChange w:id="2430" w:author="Mihai ARGHIR" w:date="2019-01-04T10:00:00Z">
                          <w:rPr>
                            <w:rFonts w:ascii="Cambria Math" w:hAnsi="Cambria Math" w:cs="Cambria Math"/>
                            <w:szCs w:val="22"/>
                          </w:rPr>
                        </w:rPrChange>
                      </w:rPr>
                      <m:t>critique</m:t>
                    </m:r>
                  </m:sub>
                </m:sSub>
                <m:r>
                  <w:rPr>
                    <w:rFonts w:ascii="Cambria Math" w:hAnsi="Cambria Math"/>
                    <w:strike/>
                    <w:szCs w:val="22"/>
                    <w:highlight w:val="yellow"/>
                    <w:rPrChange w:id="2431" w:author="Mihai ARGHIR" w:date="2019-01-04T10:00:00Z">
                      <w:rPr>
                        <w:rFonts w:ascii="Cambria Math" w:hAnsi="Cambria Math"/>
                        <w:szCs w:val="22"/>
                      </w:rPr>
                    </w:rPrChange>
                  </w:rPr>
                  <m:t xml:space="preserve"> =</m:t>
                </m:r>
                <m:f>
                  <m:fPr>
                    <m:ctrlPr>
                      <w:rPr>
                        <w:rFonts w:ascii="Cambria Math" w:hAnsi="Cambria Math"/>
                        <w:i/>
                        <w:strike/>
                        <w:szCs w:val="22"/>
                        <w:highlight w:val="yellow"/>
                      </w:rPr>
                    </m:ctrlPr>
                  </m:fPr>
                  <m:num>
                    <m:r>
                      <w:rPr>
                        <w:rFonts w:ascii="Cambria Math" w:hAnsi="Cambria Math"/>
                        <w:strike/>
                        <w:szCs w:val="22"/>
                        <w:highlight w:val="yellow"/>
                        <w:rPrChange w:id="2432" w:author="Mihai ARGHIR" w:date="2019-01-04T10:00:00Z">
                          <w:rPr>
                            <w:rFonts w:ascii="Cambria Math" w:hAnsi="Cambria Math"/>
                            <w:szCs w:val="22"/>
                          </w:rPr>
                        </w:rPrChange>
                      </w:rPr>
                      <m:t>0.15</m:t>
                    </m:r>
                    <m:r>
                      <w:rPr>
                        <w:rFonts w:ascii="Cambria Math" w:hAnsi="Cambria Math" w:cs="Cambria Math"/>
                        <w:strike/>
                        <w:szCs w:val="22"/>
                        <w:highlight w:val="yellow"/>
                        <w:rPrChange w:id="2433" w:author="Mihai ARGHIR" w:date="2019-01-04T10:00:00Z">
                          <w:rPr>
                            <w:rFonts w:ascii="Cambria Math" w:hAnsi="Cambria Math" w:cs="Cambria Math"/>
                            <w:szCs w:val="22"/>
                          </w:rPr>
                        </w:rPrChange>
                      </w:rPr>
                      <m:t>W</m:t>
                    </m:r>
                  </m:num>
                  <m:den>
                    <m:sSup>
                      <m:sSupPr>
                        <m:ctrlPr>
                          <w:rPr>
                            <w:rFonts w:ascii="Cambria Math" w:hAnsi="Cambria Math" w:cs="Cambria Math"/>
                            <w:i/>
                            <w:strike/>
                            <w:szCs w:val="22"/>
                            <w:highlight w:val="yellow"/>
                          </w:rPr>
                        </m:ctrlPr>
                      </m:sSupPr>
                      <m:e>
                        <m:r>
                          <w:rPr>
                            <w:rFonts w:ascii="Cambria Math" w:hAnsi="Cambria Math" w:cs="Cambria Math"/>
                            <w:strike/>
                            <w:szCs w:val="22"/>
                            <w:highlight w:val="yellow"/>
                            <w:rPrChange w:id="2434" w:author="Mihai ARGHIR" w:date="2019-01-04T10:00:00Z">
                              <w:rPr>
                                <w:rFonts w:ascii="Cambria Math" w:hAnsi="Cambria Math" w:cs="Cambria Math"/>
                                <w:szCs w:val="22"/>
                              </w:rPr>
                            </w:rPrChange>
                          </w:rPr>
                          <m:t>ω</m:t>
                        </m:r>
                      </m:e>
                      <m:sup>
                        <m:r>
                          <w:rPr>
                            <w:rFonts w:ascii="Cambria Math" w:hAnsi="Cambria Math" w:cs="Cambria Math"/>
                            <w:strike/>
                            <w:szCs w:val="22"/>
                            <w:highlight w:val="yellow"/>
                            <w:rPrChange w:id="2435" w:author="Mihai ARGHIR" w:date="2019-01-04T10:00:00Z">
                              <w:rPr>
                                <w:rFonts w:ascii="Cambria Math" w:hAnsi="Cambria Math" w:cs="Cambria Math"/>
                                <w:szCs w:val="22"/>
                              </w:rPr>
                            </w:rPrChange>
                          </w:rPr>
                          <m:t>2</m:t>
                        </m:r>
                      </m:sup>
                    </m:sSup>
                  </m:den>
                </m:f>
                <m:r>
                  <w:rPr>
                    <w:rFonts w:ascii="Cambria Math" w:eastAsia="SimSun" w:hAnsi="Cambria Math"/>
                    <w:strike/>
                    <w:szCs w:val="22"/>
                    <w:highlight w:val="yellow"/>
                    <w:rPrChange w:id="2436" w:author="Mihai ARGHIR" w:date="2019-01-04T10:00:00Z">
                      <w:rPr>
                        <w:rFonts w:ascii="Cambria Math" w:eastAsia="SimSun" w:hAnsi="Cambria Math"/>
                        <w:szCs w:val="22"/>
                      </w:rPr>
                    </w:rPrChange>
                  </w:rPr>
                  <m:t xml:space="preserve">     (</m:t>
                </m:r>
                <m:r>
                  <w:rPr>
                    <w:rFonts w:ascii="Cambria Math" w:eastAsia="SimSun" w:hAnsi="Cambria Math"/>
                    <w:strike/>
                    <w:szCs w:val="22"/>
                    <w:highlight w:val="yellow"/>
                    <w:lang w:val="en-US"/>
                    <w:rPrChange w:id="2437" w:author="Mihai ARGHIR" w:date="2019-01-04T10:00:00Z">
                      <w:rPr>
                        <w:rFonts w:ascii="Cambria Math" w:eastAsia="SimSun" w:hAnsi="Cambria Math"/>
                        <w:szCs w:val="22"/>
                        <w:lang w:val="en-US"/>
                      </w:rPr>
                    </w:rPrChange>
                  </w:rPr>
                  <m:t>a</m:t>
                </m:r>
                <m:r>
                  <w:rPr>
                    <w:rFonts w:ascii="Cambria Math" w:eastAsia="SimSun" w:hAnsi="Cambria Math"/>
                    <w:strike/>
                    <w:szCs w:val="22"/>
                    <w:highlight w:val="yellow"/>
                    <w:rPrChange w:id="2438" w:author="Mihai ARGHIR" w:date="2019-01-04T10:00:00Z">
                      <w:rPr>
                        <w:rFonts w:ascii="Cambria Math" w:eastAsia="SimSun" w:hAnsi="Cambria Math"/>
                        <w:szCs w:val="22"/>
                      </w:rPr>
                    </w:rPrChange>
                  </w:rPr>
                  <m:t>)</m:t>
                </m:r>
                <m:r>
                  <m:rPr>
                    <m:sty m:val="p"/>
                  </m:rPr>
                  <w:rPr>
                    <w:rFonts w:eastAsia="SimSun"/>
                    <w:strike/>
                    <w:szCs w:val="22"/>
                    <w:highlight w:val="yellow"/>
                    <w:rPrChange w:id="2439" w:author="Mihai ARGHIR" w:date="2019-01-04T10:00:00Z">
                      <w:rPr>
                        <w:rFonts w:eastAsia="SimSun"/>
                        <w:szCs w:val="22"/>
                      </w:rPr>
                    </w:rPrChange>
                  </w:rPr>
                  <w:br/>
                </m:r>
              </m:oMath>
              <m:oMath>
                <m:sSub>
                  <m:sSubPr>
                    <m:ctrlPr>
                      <w:rPr>
                        <w:rFonts w:ascii="Cambria Math" w:hAnsi="Cambria Math" w:cs="Cambria Math"/>
                        <w:i/>
                        <w:strike/>
                        <w:szCs w:val="22"/>
                        <w:highlight w:val="yellow"/>
                      </w:rPr>
                    </m:ctrlPr>
                  </m:sSubPr>
                  <m:e>
                    <m:r>
                      <w:rPr>
                        <w:rFonts w:ascii="Cambria Math" w:hAnsi="Cambria Math" w:cs="Cambria Math"/>
                        <w:strike/>
                        <w:szCs w:val="22"/>
                        <w:highlight w:val="yellow"/>
                        <w:rPrChange w:id="2440" w:author="Mihai ARGHIR" w:date="2019-01-04T10:00:00Z">
                          <w:rPr>
                            <w:rFonts w:ascii="Cambria Math" w:hAnsi="Cambria Math" w:cs="Cambria Math"/>
                            <w:szCs w:val="22"/>
                          </w:rPr>
                        </w:rPrChange>
                      </w:rPr>
                      <m:t>U</m:t>
                    </m:r>
                  </m:e>
                  <m:sub>
                    <m:r>
                      <w:rPr>
                        <w:rFonts w:ascii="Cambria Math" w:hAnsi="Cambria Math" w:cs="Cambria Math"/>
                        <w:strike/>
                        <w:szCs w:val="22"/>
                        <w:highlight w:val="yellow"/>
                        <w:rPrChange w:id="2441" w:author="Mihai ARGHIR" w:date="2019-01-04T10:00:00Z">
                          <w:rPr>
                            <w:rFonts w:ascii="Cambria Math" w:hAnsi="Cambria Math" w:cs="Cambria Math"/>
                            <w:szCs w:val="22"/>
                          </w:rPr>
                        </w:rPrChange>
                      </w:rPr>
                      <m:t>critique</m:t>
                    </m:r>
                  </m:sub>
                </m:sSub>
                <m:r>
                  <w:rPr>
                    <w:rFonts w:ascii="Cambria Math" w:hAnsi="Cambria Math"/>
                    <w:strike/>
                    <w:szCs w:val="22"/>
                    <w:highlight w:val="yellow"/>
                    <w:rPrChange w:id="2442" w:author="Mihai ARGHIR" w:date="2019-01-04T10:00:00Z">
                      <w:rPr>
                        <w:rFonts w:ascii="Cambria Math" w:hAnsi="Cambria Math"/>
                        <w:szCs w:val="22"/>
                      </w:rPr>
                    </w:rPrChange>
                  </w:rPr>
                  <m:t xml:space="preserve"> =</m:t>
                </m:r>
                <m:f>
                  <m:fPr>
                    <m:ctrlPr>
                      <w:rPr>
                        <w:rFonts w:ascii="Cambria Math" w:hAnsi="Cambria Math"/>
                        <w:i/>
                        <w:strike/>
                        <w:szCs w:val="22"/>
                        <w:highlight w:val="yellow"/>
                      </w:rPr>
                    </m:ctrlPr>
                  </m:fPr>
                  <m:num>
                    <m:r>
                      <w:rPr>
                        <w:rFonts w:ascii="Cambria Math" w:hAnsi="Cambria Math"/>
                        <w:strike/>
                        <w:szCs w:val="22"/>
                        <w:highlight w:val="yellow"/>
                        <w:rPrChange w:id="2443" w:author="Mihai ARGHIR" w:date="2019-01-04T10:00:00Z">
                          <w:rPr>
                            <w:rFonts w:ascii="Cambria Math" w:hAnsi="Cambria Math"/>
                            <w:szCs w:val="22"/>
                          </w:rPr>
                        </w:rPrChange>
                      </w:rPr>
                      <m:t>0.15</m:t>
                    </m:r>
                    <m:r>
                      <w:rPr>
                        <w:rFonts w:ascii="Cambria Math" w:hAnsi="Cambria Math" w:cs="Cambria Math"/>
                        <w:strike/>
                        <w:szCs w:val="22"/>
                        <w:highlight w:val="yellow"/>
                        <w:rPrChange w:id="2444" w:author="Mihai ARGHIR" w:date="2019-01-04T10:00:00Z">
                          <w:rPr>
                            <w:rFonts w:ascii="Cambria Math" w:hAnsi="Cambria Math" w:cs="Cambria Math"/>
                            <w:szCs w:val="22"/>
                          </w:rPr>
                        </w:rPrChange>
                      </w:rPr>
                      <m:t>W</m:t>
                    </m:r>
                  </m:num>
                  <m:den>
                    <m:sSup>
                      <m:sSupPr>
                        <m:ctrlPr>
                          <w:rPr>
                            <w:rFonts w:ascii="Cambria Math" w:hAnsi="Cambria Math" w:cs="Cambria Math"/>
                            <w:i/>
                            <w:strike/>
                            <w:szCs w:val="22"/>
                            <w:highlight w:val="yellow"/>
                          </w:rPr>
                        </m:ctrlPr>
                      </m:sSupPr>
                      <m:e>
                        <m:sSub>
                          <m:sSubPr>
                            <m:ctrlPr>
                              <w:rPr>
                                <w:rFonts w:ascii="Cambria Math" w:hAnsi="Cambria Math" w:cs="Cambria Math"/>
                                <w:i/>
                                <w:strike/>
                                <w:szCs w:val="22"/>
                                <w:highlight w:val="yellow"/>
                              </w:rPr>
                            </m:ctrlPr>
                          </m:sSubPr>
                          <m:e>
                            <m:r>
                              <w:rPr>
                                <w:rFonts w:ascii="Cambria Math" w:hAnsi="Cambria Math" w:cs="Cambria Math"/>
                                <w:strike/>
                                <w:szCs w:val="22"/>
                                <w:highlight w:val="yellow"/>
                                <w:rPrChange w:id="2445" w:author="Mihai ARGHIR" w:date="2019-01-04T10:00:00Z">
                                  <w:rPr>
                                    <w:rFonts w:ascii="Cambria Math" w:hAnsi="Cambria Math" w:cs="Cambria Math"/>
                                    <w:szCs w:val="22"/>
                                  </w:rPr>
                                </w:rPrChange>
                              </w:rPr>
                              <m:t>ω</m:t>
                            </m:r>
                          </m:e>
                          <m:sub>
                            <m:r>
                              <w:rPr>
                                <w:rFonts w:ascii="Cambria Math" w:hAnsi="Cambria Math" w:cs="Cambria Math"/>
                                <w:strike/>
                                <w:szCs w:val="22"/>
                                <w:highlight w:val="yellow"/>
                                <w:rPrChange w:id="2446" w:author="Mihai ARGHIR" w:date="2019-01-04T10:00:00Z">
                                  <w:rPr>
                                    <w:rFonts w:ascii="Cambria Math" w:hAnsi="Cambria Math" w:cs="Cambria Math"/>
                                    <w:szCs w:val="22"/>
                                  </w:rPr>
                                </w:rPrChange>
                              </w:rPr>
                              <m:t>max</m:t>
                            </m:r>
                          </m:sub>
                        </m:sSub>
                        <m:r>
                          <w:rPr>
                            <w:rFonts w:ascii="Cambria Math" w:hAnsi="Cambria Math" w:cs="Cambria Math"/>
                            <w:strike/>
                            <w:szCs w:val="22"/>
                            <w:highlight w:val="yellow"/>
                            <w:rPrChange w:id="2447" w:author="Mihai ARGHIR" w:date="2019-01-04T10:00:00Z">
                              <w:rPr>
                                <w:rFonts w:ascii="Cambria Math" w:hAnsi="Cambria Math" w:cs="Cambria Math"/>
                                <w:szCs w:val="22"/>
                              </w:rPr>
                            </w:rPrChange>
                          </w:rPr>
                          <m:t xml:space="preserve"> </m:t>
                        </m:r>
                      </m:e>
                      <m:sup>
                        <m:r>
                          <w:rPr>
                            <w:rFonts w:ascii="Cambria Math" w:hAnsi="Cambria Math" w:cs="Cambria Math"/>
                            <w:strike/>
                            <w:szCs w:val="22"/>
                            <w:highlight w:val="yellow"/>
                            <w:rPrChange w:id="2448" w:author="Mihai ARGHIR" w:date="2019-01-04T10:00:00Z">
                              <w:rPr>
                                <w:rFonts w:ascii="Cambria Math" w:hAnsi="Cambria Math" w:cs="Cambria Math"/>
                                <w:szCs w:val="22"/>
                              </w:rPr>
                            </w:rPrChange>
                          </w:rPr>
                          <m:t>2</m:t>
                        </m:r>
                      </m:sup>
                    </m:sSup>
                  </m:den>
                </m:f>
                <m:r>
                  <w:rPr>
                    <w:rFonts w:ascii="Cambria Math" w:eastAsia="SimSun" w:hAnsi="Cambria Math"/>
                    <w:strike/>
                    <w:szCs w:val="22"/>
                    <w:highlight w:val="yellow"/>
                    <w:rPrChange w:id="2449" w:author="Mihai ARGHIR" w:date="2019-01-04T10:00:00Z">
                      <w:rPr>
                        <w:rFonts w:ascii="Cambria Math" w:eastAsia="SimSun" w:hAnsi="Cambria Math"/>
                        <w:szCs w:val="22"/>
                      </w:rPr>
                    </w:rPrChange>
                  </w:rPr>
                  <m:t xml:space="preserve">     (</m:t>
                </m:r>
                <m:r>
                  <w:rPr>
                    <w:rFonts w:ascii="Cambria Math" w:eastAsia="SimSun" w:hAnsi="Cambria Math"/>
                    <w:strike/>
                    <w:szCs w:val="22"/>
                    <w:highlight w:val="yellow"/>
                    <w:lang w:val="en-US"/>
                    <w:rPrChange w:id="2450" w:author="Mihai ARGHIR" w:date="2019-01-04T10:00:00Z">
                      <w:rPr>
                        <w:rFonts w:ascii="Cambria Math" w:eastAsia="SimSun" w:hAnsi="Cambria Math"/>
                        <w:szCs w:val="22"/>
                        <w:lang w:val="en-US"/>
                      </w:rPr>
                    </w:rPrChange>
                  </w:rPr>
                  <m:t>b</m:t>
                </m:r>
                <m:r>
                  <w:rPr>
                    <w:rFonts w:ascii="Cambria Math" w:eastAsia="SimSun" w:hAnsi="Cambria Math"/>
                    <w:strike/>
                    <w:szCs w:val="22"/>
                    <w:highlight w:val="yellow"/>
                    <w:rPrChange w:id="2451" w:author="Mihai ARGHIR" w:date="2019-01-04T10:00:00Z">
                      <w:rPr>
                        <w:rFonts w:ascii="Cambria Math" w:eastAsia="SimSun" w:hAnsi="Cambria Math"/>
                        <w:szCs w:val="22"/>
                      </w:rPr>
                    </w:rPrChange>
                  </w:rPr>
                  <m:t>)</m:t>
                </m:r>
              </m:oMath>
            </m:oMathPara>
          </w:p>
        </w:tc>
        <w:tc>
          <w:tcPr>
            <w:tcW w:w="1092" w:type="dxa"/>
            <w:vAlign w:val="center"/>
          </w:tcPr>
          <w:p w14:paraId="65DCA240" w14:textId="595024E6" w:rsidR="0044278E" w:rsidRPr="000A1C68" w:rsidRDefault="006206DF" w:rsidP="008F23B1">
            <w:pPr>
              <w:pStyle w:val="Lgende"/>
              <w:keepNext/>
              <w:numPr>
                <w:ilvl w:val="1"/>
                <w:numId w:val="15"/>
              </w:numPr>
              <w:spacing w:before="120" w:after="120" w:line="360" w:lineRule="auto"/>
              <w:jc w:val="both"/>
              <w:rPr>
                <w:rFonts w:ascii="Times New Roman" w:eastAsia="Times New Roman" w:hAnsi="Times New Roman"/>
                <w:b/>
                <w:iCs w:val="0"/>
                <w:strike/>
                <w:color w:val="auto"/>
                <w:sz w:val="22"/>
                <w:szCs w:val="22"/>
                <w:highlight w:val="yellow"/>
                <w:lang w:eastAsia="fr-FR"/>
                <w:rPrChange w:id="2452" w:author="Mihai ARGHIR" w:date="2019-01-04T10:00:00Z">
                  <w:rPr>
                    <w:rFonts w:ascii="Times New Roman" w:eastAsia="Times New Roman" w:hAnsi="Times New Roman"/>
                    <w:b/>
                    <w:iCs w:val="0"/>
                    <w:color w:val="auto"/>
                    <w:sz w:val="22"/>
                    <w:szCs w:val="22"/>
                    <w:lang w:eastAsia="fr-FR"/>
                  </w:rPr>
                </w:rPrChange>
              </w:rPr>
            </w:pPr>
            <w:bookmarkStart w:id="2453" w:name="_Ref533164070"/>
            <w:bookmarkStart w:id="2454" w:name="_Ref533164049"/>
            <w:r w:rsidRPr="000A1C68">
              <w:rPr>
                <w:rFonts w:ascii="Times New Roman" w:eastAsia="Times New Roman" w:hAnsi="Times New Roman"/>
                <w:b/>
                <w:iCs w:val="0"/>
                <w:strike/>
                <w:color w:val="auto"/>
                <w:sz w:val="22"/>
                <w:szCs w:val="22"/>
                <w:highlight w:val="yellow"/>
                <w:lang w:eastAsia="fr-FR"/>
                <w:rPrChange w:id="2455" w:author="Mihai ARGHIR" w:date="2019-01-04T10:00:00Z">
                  <w:rPr>
                    <w:rFonts w:ascii="Times New Roman" w:eastAsia="Times New Roman" w:hAnsi="Times New Roman"/>
                    <w:b/>
                    <w:iCs w:val="0"/>
                    <w:color w:val="auto"/>
                    <w:sz w:val="22"/>
                    <w:szCs w:val="22"/>
                    <w:lang w:eastAsia="fr-FR"/>
                  </w:rPr>
                </w:rPrChange>
              </w:rPr>
              <w:t xml:space="preserve"> </w:t>
            </w:r>
            <w:bookmarkEnd w:id="2453"/>
          </w:p>
        </w:tc>
        <w:bookmarkEnd w:id="2454"/>
      </w:tr>
    </w:tbl>
    <w:p w14:paraId="0498AE99" w14:textId="1FD26079" w:rsidR="0044278E" w:rsidRDefault="00805F7C">
      <w:pPr>
        <w:spacing w:line="360" w:lineRule="auto"/>
      </w:pPr>
      <w:r>
        <w:t>En utilisant c</w:t>
      </w:r>
      <w:r w:rsidR="0044278E">
        <w:t>e modèle</w:t>
      </w:r>
      <w:r>
        <w:t xml:space="preserve"> </w:t>
      </w:r>
      <w:del w:id="2456" w:author="Mihai ARGHIR" w:date="2019-01-04T10:02:00Z">
        <w:r w:rsidDel="000A1C68">
          <w:delText>établi</w:delText>
        </w:r>
        <w:r w:rsidR="0044278E" w:rsidRPr="00A22718" w:rsidDel="000A1C68">
          <w:delText xml:space="preserve">, </w:delText>
        </w:r>
      </w:del>
      <w:r w:rsidR="0044278E" w:rsidRPr="00A22718">
        <w:t xml:space="preserve">Kirk et Balbahadur </w:t>
      </w:r>
      <w:r w:rsidR="009E0BDF" w:rsidRPr="009E0BDF">
        <w:rPr>
          <w:b/>
        </w:rPr>
        <w:fldChar w:fldCharType="begin"/>
      </w:r>
      <w:r w:rsidR="009E0BDF" w:rsidRPr="009E0BDF">
        <w:rPr>
          <w:b/>
        </w:rPr>
        <w:instrText xml:space="preserve"> REF _Ref533096918 \r \h  \* MERGEFORMAT </w:instrText>
      </w:r>
      <w:r w:rsidR="009E0BDF" w:rsidRPr="009E0BDF">
        <w:rPr>
          <w:b/>
        </w:rPr>
      </w:r>
      <w:r w:rsidR="009E0BDF" w:rsidRPr="009E0BDF">
        <w:rPr>
          <w:b/>
        </w:rPr>
        <w:fldChar w:fldCharType="separate"/>
      </w:r>
      <w:ins w:id="2457" w:author="omar BENCHEKROUN" w:date="2019-01-03T16:02:00Z">
        <w:r w:rsidR="00DE0AA9">
          <w:rPr>
            <w:b/>
          </w:rPr>
          <w:t>[20]</w:t>
        </w:r>
      </w:ins>
      <w:del w:id="2458" w:author="omar BENCHEKROUN" w:date="2019-01-03T15:58:00Z">
        <w:r w:rsidR="001C03C4" w:rsidDel="00DE0AA9">
          <w:rPr>
            <w:b/>
          </w:rPr>
          <w:delText>[20]</w:delText>
        </w:r>
      </w:del>
      <w:r w:rsidR="009E0BDF" w:rsidRPr="009E0BDF">
        <w:rPr>
          <w:b/>
        </w:rPr>
        <w:fldChar w:fldCharType="end"/>
      </w:r>
      <w:r w:rsidR="0044278E" w:rsidRPr="00A22718">
        <w:t xml:space="preserve"> ont </w:t>
      </w:r>
      <w:ins w:id="2459" w:author="Mihai ARGHIR" w:date="2019-01-04T10:02:00Z">
        <w:r w:rsidR="000A1C68">
          <w:t xml:space="preserve">analysé </w:t>
        </w:r>
        <w:r w:rsidR="000A1C68" w:rsidRPr="00A22718">
          <w:t>le rotor d</w:t>
        </w:r>
        <w:r w:rsidR="000A1C68">
          <w:t>e</w:t>
        </w:r>
        <w:r w:rsidR="000A1C68" w:rsidRPr="00A22718">
          <w:t xml:space="preserve"> l’article de Keogh et Morton</w:t>
        </w:r>
        <w:r w:rsidR="000A1C68">
          <w:rPr>
            <w:b/>
          </w:rPr>
          <w:t xml:space="preserve"> </w:t>
        </w:r>
        <w:r w:rsidR="000A1C68">
          <w:rPr>
            <w:b/>
          </w:rPr>
          <w:fldChar w:fldCharType="begin"/>
        </w:r>
        <w:r w:rsidR="000A1C68">
          <w:rPr>
            <w:b/>
          </w:rPr>
          <w:instrText xml:space="preserve"> REF _Ref533096262 \r \h </w:instrText>
        </w:r>
      </w:ins>
      <w:r w:rsidR="000A1C68">
        <w:rPr>
          <w:b/>
        </w:rPr>
      </w:r>
      <w:ins w:id="2460" w:author="Mihai ARGHIR" w:date="2019-01-04T10:02:00Z">
        <w:r w:rsidR="000A1C68">
          <w:rPr>
            <w:b/>
          </w:rPr>
          <w:fldChar w:fldCharType="separate"/>
        </w:r>
        <w:r w:rsidR="000A1C68">
          <w:rPr>
            <w:b/>
          </w:rPr>
          <w:t>[14]</w:t>
        </w:r>
        <w:r w:rsidR="000A1C68">
          <w:rPr>
            <w:b/>
          </w:rPr>
          <w:fldChar w:fldCharType="end"/>
        </w:r>
        <w:r w:rsidR="000A1C68" w:rsidRPr="00A22718">
          <w:t>, le compresseur de gaz présenté par de Jongh et Morton</w:t>
        </w:r>
        <w:r w:rsidR="000A1C68">
          <w:t xml:space="preserve"> </w:t>
        </w:r>
        <w:r w:rsidR="000A1C68" w:rsidRPr="00773113">
          <w:rPr>
            <w:b/>
          </w:rPr>
          <w:fldChar w:fldCharType="begin"/>
        </w:r>
        <w:r w:rsidR="000A1C68" w:rsidRPr="00773113">
          <w:rPr>
            <w:b/>
          </w:rPr>
          <w:instrText xml:space="preserve"> REF _Ref533096085 \r \h  \* MERGEFORMAT </w:instrText>
        </w:r>
      </w:ins>
      <w:r w:rsidR="000A1C68" w:rsidRPr="00773113">
        <w:rPr>
          <w:b/>
        </w:rPr>
      </w:r>
      <w:ins w:id="2461" w:author="Mihai ARGHIR" w:date="2019-01-04T10:02:00Z">
        <w:r w:rsidR="000A1C68" w:rsidRPr="00773113">
          <w:rPr>
            <w:b/>
          </w:rPr>
          <w:fldChar w:fldCharType="separate"/>
        </w:r>
        <w:r w:rsidR="000A1C68">
          <w:rPr>
            <w:b/>
          </w:rPr>
          <w:t>[9]</w:t>
        </w:r>
        <w:r w:rsidR="000A1C68" w:rsidRPr="00773113">
          <w:rPr>
            <w:b/>
          </w:rPr>
          <w:fldChar w:fldCharType="end"/>
        </w:r>
        <w:r w:rsidR="000A1C68">
          <w:t xml:space="preserve"> </w:t>
        </w:r>
        <w:r w:rsidR="000A1C68" w:rsidRPr="00A22718">
          <w:t>et le compresseur de pipe</w:t>
        </w:r>
        <w:r w:rsidR="000A1C68">
          <w:t>line rencontré par de Jongh et Van D</w:t>
        </w:r>
        <w:r w:rsidR="000A1C68" w:rsidRPr="00A22718">
          <w:t>er Hoeven</w:t>
        </w:r>
        <w:r w:rsidR="000A1C68">
          <w:rPr>
            <w:b/>
          </w:rPr>
          <w:t xml:space="preserve"> </w:t>
        </w:r>
        <w:r w:rsidR="000A1C68">
          <w:rPr>
            <w:b/>
          </w:rPr>
          <w:fldChar w:fldCharType="begin"/>
        </w:r>
        <w:r w:rsidR="000A1C68">
          <w:rPr>
            <w:b/>
          </w:rPr>
          <w:instrText xml:space="preserve"> REF _Ref533096550 \r \h </w:instrText>
        </w:r>
      </w:ins>
      <w:r w:rsidR="000A1C68">
        <w:rPr>
          <w:b/>
        </w:rPr>
      </w:r>
      <w:ins w:id="2462" w:author="Mihai ARGHIR" w:date="2019-01-04T10:02:00Z">
        <w:r w:rsidR="000A1C68">
          <w:rPr>
            <w:b/>
          </w:rPr>
          <w:fldChar w:fldCharType="separate"/>
        </w:r>
        <w:r w:rsidR="000A1C68">
          <w:rPr>
            <w:b/>
          </w:rPr>
          <w:t>[17]</w:t>
        </w:r>
        <w:r w:rsidR="000A1C68">
          <w:rPr>
            <w:b/>
          </w:rPr>
          <w:fldChar w:fldCharType="end"/>
        </w:r>
        <w:r w:rsidR="000A1C68" w:rsidRPr="00A22718">
          <w:t>.</w:t>
        </w:r>
        <w:r w:rsidR="000A1C68">
          <w:t xml:space="preserve"> Ces cas utilisent aussi bien </w:t>
        </w:r>
      </w:ins>
      <w:del w:id="2463" w:author="Mihai ARGHIR" w:date="2019-01-04T10:03:00Z">
        <w:r w:rsidR="0044278E" w:rsidRPr="00A22718" w:rsidDel="000A1C68">
          <w:delText xml:space="preserve">réalisé des études </w:delText>
        </w:r>
      </w:del>
      <w:del w:id="2464" w:author="Mihai ARGHIR" w:date="2019-01-04T10:00:00Z">
        <w:r w:rsidR="0044278E" w:rsidRPr="00A22718" w:rsidDel="000A1C68">
          <w:delText xml:space="preserve">de cas </w:delText>
        </w:r>
      </w:del>
      <w:del w:id="2465" w:author="Mihai ARGHIR" w:date="2019-01-04T10:03:00Z">
        <w:r w:rsidR="0044278E" w:rsidRPr="00A22718" w:rsidDel="000A1C68">
          <w:delText xml:space="preserve">avec </w:delText>
        </w:r>
      </w:del>
      <w:del w:id="2466" w:author="Mihai ARGHIR" w:date="2019-01-04T10:00:00Z">
        <w:r w:rsidR="0044278E" w:rsidRPr="00A22718" w:rsidDel="000A1C68">
          <w:delText xml:space="preserve">le </w:delText>
        </w:r>
      </w:del>
      <w:ins w:id="2467" w:author="Mihai ARGHIR" w:date="2019-01-04T10:00:00Z">
        <w:r w:rsidR="000A1C68">
          <w:t>des</w:t>
        </w:r>
        <w:r w:rsidR="000A1C68" w:rsidRPr="00A22718">
          <w:t xml:space="preserve"> </w:t>
        </w:r>
      </w:ins>
      <w:r w:rsidR="0044278E" w:rsidRPr="00A22718">
        <w:t>palier circulaire</w:t>
      </w:r>
      <w:ins w:id="2468" w:author="Mihai ARGHIR" w:date="2019-01-04T10:00:00Z">
        <w:r w:rsidR="000A1C68">
          <w:t>s</w:t>
        </w:r>
      </w:ins>
      <w:r w:rsidR="0044278E" w:rsidRPr="00A22718">
        <w:t xml:space="preserve"> </w:t>
      </w:r>
      <w:ins w:id="2469" w:author="Mihai ARGHIR" w:date="2019-01-04T10:03:00Z">
        <w:r w:rsidR="000A1C68">
          <w:t xml:space="preserve">que des paliers </w:t>
        </w:r>
      </w:ins>
      <w:del w:id="2470" w:author="Mihai ARGHIR" w:date="2019-01-04T10:00:00Z">
        <w:r w:rsidR="0044278E" w:rsidRPr="00A22718" w:rsidDel="000A1C68">
          <w:delText>et le palier</w:delText>
        </w:r>
      </w:del>
      <w:r w:rsidR="0044278E" w:rsidRPr="00A22718">
        <w:t xml:space="preserve"> à patins oscillants. </w:t>
      </w:r>
      <w:del w:id="2471" w:author="Mihai ARGHIR" w:date="2019-01-04T10:03:00Z">
        <w:r w:rsidR="0044278E" w:rsidRPr="00A22718" w:rsidDel="000A1C68">
          <w:delText xml:space="preserve">Ils ont repris les cas classiques de l’effet Morton rencontrés dans l’industrie tel que </w:delText>
        </w:r>
      </w:del>
      <w:del w:id="2472" w:author="Mihai ARGHIR" w:date="2019-01-04T10:02:00Z">
        <w:r w:rsidR="0044278E" w:rsidRPr="00A22718" w:rsidDel="000A1C68">
          <w:delText>le rotor d</w:delText>
        </w:r>
        <w:r w:rsidR="0044278E" w:rsidDel="000A1C68">
          <w:delText>e</w:delText>
        </w:r>
        <w:r w:rsidR="0044278E" w:rsidRPr="00A22718" w:rsidDel="000A1C68">
          <w:delText xml:space="preserve"> l’article de Keogh et Morton</w:delText>
        </w:r>
        <w:r w:rsidR="00773113" w:rsidDel="000A1C68">
          <w:rPr>
            <w:b/>
          </w:rPr>
          <w:delText xml:space="preserve"> </w:delText>
        </w:r>
        <w:r w:rsidR="00773113" w:rsidDel="000A1C68">
          <w:rPr>
            <w:b/>
          </w:rPr>
          <w:fldChar w:fldCharType="begin"/>
        </w:r>
        <w:r w:rsidR="00773113" w:rsidDel="000A1C68">
          <w:rPr>
            <w:b/>
          </w:rPr>
          <w:delInstrText xml:space="preserve"> REF _Ref533096262 \r \h </w:delInstrText>
        </w:r>
        <w:r w:rsidR="00773113" w:rsidDel="000A1C68">
          <w:rPr>
            <w:b/>
          </w:rPr>
        </w:r>
        <w:r w:rsidR="00773113" w:rsidDel="000A1C68">
          <w:rPr>
            <w:b/>
          </w:rPr>
          <w:fldChar w:fldCharType="separate"/>
        </w:r>
      </w:del>
      <w:ins w:id="2473" w:author="omar BENCHEKROUN" w:date="2019-01-03T16:02:00Z">
        <w:del w:id="2474" w:author="Mihai ARGHIR" w:date="2019-01-04T10:02:00Z">
          <w:r w:rsidR="00DE0AA9" w:rsidDel="000A1C68">
            <w:rPr>
              <w:b/>
            </w:rPr>
            <w:delText>[14]</w:delText>
          </w:r>
        </w:del>
      </w:ins>
      <w:del w:id="2475" w:author="Mihai ARGHIR" w:date="2019-01-04T10:02:00Z">
        <w:r w:rsidR="001C03C4" w:rsidDel="000A1C68">
          <w:rPr>
            <w:b/>
          </w:rPr>
          <w:delText>[15]</w:delText>
        </w:r>
        <w:r w:rsidR="00773113" w:rsidDel="000A1C68">
          <w:rPr>
            <w:b/>
          </w:rPr>
          <w:fldChar w:fldCharType="end"/>
        </w:r>
        <w:r w:rsidR="0044278E" w:rsidRPr="00A22718" w:rsidDel="000A1C68">
          <w:delText>, le compresseur de gaz présenté par de Jongh et Morton</w:delText>
        </w:r>
        <w:r w:rsidR="0044278E" w:rsidDel="000A1C68">
          <w:delText xml:space="preserve"> </w:delText>
        </w:r>
        <w:r w:rsidR="00773113" w:rsidRPr="00773113" w:rsidDel="000A1C68">
          <w:rPr>
            <w:b/>
          </w:rPr>
          <w:fldChar w:fldCharType="begin"/>
        </w:r>
        <w:r w:rsidR="00773113" w:rsidRPr="00773113" w:rsidDel="000A1C68">
          <w:rPr>
            <w:b/>
          </w:rPr>
          <w:delInstrText xml:space="preserve"> REF _Ref533096085 \r \h  \* MERGEFORMAT </w:delInstrText>
        </w:r>
        <w:r w:rsidR="00773113" w:rsidRPr="00773113" w:rsidDel="000A1C68">
          <w:rPr>
            <w:b/>
          </w:rPr>
        </w:r>
        <w:r w:rsidR="00773113" w:rsidRPr="00773113" w:rsidDel="000A1C68">
          <w:rPr>
            <w:b/>
          </w:rPr>
          <w:fldChar w:fldCharType="separate"/>
        </w:r>
      </w:del>
      <w:ins w:id="2476" w:author="omar BENCHEKROUN" w:date="2019-01-03T16:02:00Z">
        <w:del w:id="2477" w:author="Mihai ARGHIR" w:date="2019-01-04T10:02:00Z">
          <w:r w:rsidR="00DE0AA9" w:rsidDel="000A1C68">
            <w:rPr>
              <w:b/>
            </w:rPr>
            <w:delText>[9]</w:delText>
          </w:r>
        </w:del>
      </w:ins>
      <w:del w:id="2478" w:author="Mihai ARGHIR" w:date="2019-01-04T10:02:00Z">
        <w:r w:rsidR="001C03C4" w:rsidDel="000A1C68">
          <w:rPr>
            <w:b/>
          </w:rPr>
          <w:delText>[12]</w:delText>
        </w:r>
        <w:r w:rsidR="00773113" w:rsidRPr="00773113" w:rsidDel="000A1C68">
          <w:rPr>
            <w:b/>
          </w:rPr>
          <w:fldChar w:fldCharType="end"/>
        </w:r>
        <w:r w:rsidR="0044278E" w:rsidDel="000A1C68">
          <w:delText xml:space="preserve"> </w:delText>
        </w:r>
        <w:r w:rsidR="0044278E" w:rsidRPr="00A22718" w:rsidDel="000A1C68">
          <w:delText>et le compresseur de pipe</w:delText>
        </w:r>
        <w:r w:rsidR="0044278E" w:rsidDel="000A1C68">
          <w:delText>line rencontré par de Jongh et Van D</w:delText>
        </w:r>
        <w:r w:rsidR="0044278E" w:rsidRPr="00A22718" w:rsidDel="000A1C68">
          <w:delText>er Hoeven</w:delText>
        </w:r>
        <w:r w:rsidR="008076F6" w:rsidDel="000A1C68">
          <w:rPr>
            <w:b/>
          </w:rPr>
          <w:delText xml:space="preserve"> </w:delText>
        </w:r>
        <w:r w:rsidR="008076F6" w:rsidDel="000A1C68">
          <w:rPr>
            <w:b/>
          </w:rPr>
          <w:fldChar w:fldCharType="begin"/>
        </w:r>
        <w:r w:rsidR="008076F6" w:rsidDel="000A1C68">
          <w:rPr>
            <w:b/>
          </w:rPr>
          <w:delInstrText xml:space="preserve"> REF _Ref533096550 \r \h </w:delInstrText>
        </w:r>
        <w:r w:rsidR="008076F6" w:rsidDel="000A1C68">
          <w:rPr>
            <w:b/>
          </w:rPr>
        </w:r>
        <w:r w:rsidR="008076F6" w:rsidDel="000A1C68">
          <w:rPr>
            <w:b/>
          </w:rPr>
          <w:fldChar w:fldCharType="separate"/>
        </w:r>
      </w:del>
      <w:ins w:id="2479" w:author="omar BENCHEKROUN" w:date="2019-01-03T16:02:00Z">
        <w:del w:id="2480" w:author="Mihai ARGHIR" w:date="2019-01-04T10:02:00Z">
          <w:r w:rsidR="00DE0AA9" w:rsidDel="000A1C68">
            <w:rPr>
              <w:b/>
            </w:rPr>
            <w:delText>[17]</w:delText>
          </w:r>
        </w:del>
      </w:ins>
      <w:del w:id="2481" w:author="Mihai ARGHIR" w:date="2019-01-04T10:02:00Z">
        <w:r w:rsidR="001C03C4" w:rsidDel="000A1C68">
          <w:rPr>
            <w:b/>
          </w:rPr>
          <w:delText>[18]</w:delText>
        </w:r>
        <w:r w:rsidR="008076F6" w:rsidDel="000A1C68">
          <w:rPr>
            <w:b/>
          </w:rPr>
          <w:fldChar w:fldCharType="end"/>
        </w:r>
        <w:r w:rsidR="0044278E" w:rsidRPr="00A22718" w:rsidDel="000A1C68">
          <w:delText xml:space="preserve">. </w:delText>
        </w:r>
      </w:del>
      <w:del w:id="2482" w:author="Mihai ARGHIR" w:date="2019-01-04T10:03:00Z">
        <w:r w:rsidR="0044278E" w:rsidRPr="00A22718" w:rsidDel="000A1C68">
          <w:delText xml:space="preserve">Les comparaisons sont réalisées entre les résultats de simulation obtenus par ce modèle et les résultats expérimentaux </w:delText>
        </w:r>
        <w:r w:rsidR="00326918" w:rsidDel="000A1C68">
          <w:delText>présentés</w:delText>
        </w:r>
        <w:r w:rsidR="0044278E" w:rsidRPr="00A22718" w:rsidDel="000A1C68">
          <w:delText xml:space="preserve"> dans les publications. </w:delText>
        </w:r>
      </w:del>
      <w:r w:rsidR="0044278E" w:rsidRPr="00A22718">
        <w:t xml:space="preserve">D’une manière générale, </w:t>
      </w:r>
      <w:del w:id="2483" w:author="Mihai ARGHIR" w:date="2019-01-04T10:03:00Z">
        <w:r w:rsidR="0044278E" w:rsidRPr="00A22718" w:rsidDel="000A1C68">
          <w:delText xml:space="preserve">ce </w:delText>
        </w:r>
      </w:del>
      <w:ins w:id="2484" w:author="Mihai ARGHIR" w:date="2019-01-04T10:03:00Z">
        <w:r w:rsidR="000A1C68">
          <w:t>l</w:t>
        </w:r>
        <w:r w:rsidR="000A1C68" w:rsidRPr="00A22718">
          <w:t xml:space="preserve">e </w:t>
        </w:r>
      </w:ins>
      <w:r w:rsidR="0044278E" w:rsidRPr="00A22718">
        <w:t xml:space="preserve">modèle </w:t>
      </w:r>
      <w:r w:rsidR="0044278E">
        <w:t>permet d’avoir</w:t>
      </w:r>
      <w:r w:rsidR="0044278E" w:rsidRPr="00A22718">
        <w:t xml:space="preserve"> une bonne cohérence avec les résultats expérimentaux.</w:t>
      </w:r>
      <w:r w:rsidR="00D25FB9">
        <w:t xml:space="preserve"> </w:t>
      </w:r>
      <w:del w:id="2485" w:author="Mihai ARGHIR" w:date="2019-01-04T10:04:00Z">
        <w:r w:rsidR="00D25FB9" w:rsidDel="000A1C68">
          <w:delText>En outre,</w:delText>
        </w:r>
      </w:del>
      <w:ins w:id="2486" w:author="Mihai ARGHIR" w:date="2019-01-04T10:04:00Z">
        <w:r w:rsidR="000A1C68">
          <w:t xml:space="preserve">Les auteurs </w:t>
        </w:r>
      </w:ins>
      <w:del w:id="2487" w:author="Mihai ARGHIR" w:date="2019-01-04T10:04:00Z">
        <w:r w:rsidR="0044278E" w:rsidRPr="00A22718" w:rsidDel="000A1C68">
          <w:delText xml:space="preserve"> </w:delText>
        </w:r>
        <w:r w:rsidR="00D25FB9" w:rsidDel="000A1C68">
          <w:delText>i</w:delText>
        </w:r>
        <w:r w:rsidR="0044278E" w:rsidRPr="00A22718" w:rsidDel="000A1C68">
          <w:delText xml:space="preserve">ls </w:delText>
        </w:r>
      </w:del>
      <w:r w:rsidR="0044278E" w:rsidRPr="00A22718">
        <w:t xml:space="preserve">concluent que l’effet </w:t>
      </w:r>
      <w:ins w:id="2488" w:author="Mihai ARGHIR" w:date="2019-01-04T10:04:00Z">
        <w:r w:rsidR="000A1C68">
          <w:t xml:space="preserve">de </w:t>
        </w:r>
      </w:ins>
      <w:r w:rsidR="0044278E" w:rsidRPr="00A22718">
        <w:t xml:space="preserve">Morton a </w:t>
      </w:r>
      <w:del w:id="2489" w:author="Mihai ARGHIR" w:date="2019-01-04T10:04:00Z">
        <w:r w:rsidR="0044278E" w:rsidRPr="00A22718" w:rsidDel="000A1C68">
          <w:delText xml:space="preserve">une </w:delText>
        </w:r>
      </w:del>
      <w:r w:rsidR="0044278E" w:rsidRPr="00A22718">
        <w:t xml:space="preserve">plus </w:t>
      </w:r>
      <w:del w:id="2490" w:author="Mihai ARGHIR" w:date="2019-01-04T10:04:00Z">
        <w:r w:rsidR="0044278E" w:rsidRPr="00A22718" w:rsidDel="000A1C68">
          <w:delText xml:space="preserve">grande </w:delText>
        </w:r>
      </w:del>
      <w:ins w:id="2491" w:author="Mihai ARGHIR" w:date="2019-01-04T10:04:00Z">
        <w:r w:rsidR="000A1C68">
          <w:t>de</w:t>
        </w:r>
        <w:r w:rsidR="000A1C68" w:rsidRPr="00A22718">
          <w:t xml:space="preserve"> </w:t>
        </w:r>
      </w:ins>
      <w:r w:rsidR="0044278E" w:rsidRPr="00A22718">
        <w:t>chance d’appara</w:t>
      </w:r>
      <w:r w:rsidR="0044278E">
        <w:t>î</w:t>
      </w:r>
      <w:r w:rsidR="0044278E" w:rsidRPr="00A22718">
        <w:t>tre quand l’orbite de vibration est centrée, circulaire et</w:t>
      </w:r>
      <w:r w:rsidR="0044278E">
        <w:t xml:space="preserve"> </w:t>
      </w:r>
      <w:del w:id="2492" w:author="Mihai ARGHIR" w:date="2019-01-04T10:04:00Z">
        <w:r w:rsidR="00A71117" w:rsidDel="000A1C68">
          <w:delText>quand</w:delText>
        </w:r>
        <w:r w:rsidR="0044278E" w:rsidRPr="00A22718" w:rsidDel="000A1C68">
          <w:delText xml:space="preserve"> </w:delText>
        </w:r>
      </w:del>
      <w:ins w:id="2493" w:author="Mihai ARGHIR" w:date="2019-01-04T10:04:00Z">
        <w:r w:rsidR="000A1C68">
          <w:t>de grande</w:t>
        </w:r>
        <w:r w:rsidR="000A1C68" w:rsidRPr="00A22718">
          <w:t xml:space="preserve"> </w:t>
        </w:r>
      </w:ins>
      <w:del w:id="2494" w:author="Mihai ARGHIR" w:date="2019-01-04T10:04:00Z">
        <w:r w:rsidR="0044278E" w:rsidRPr="00A22718" w:rsidDel="000A1C68">
          <w:delText>l’</w:delText>
        </w:r>
      </w:del>
      <w:r w:rsidR="0044278E" w:rsidRPr="00A22718">
        <w:t>amplitude</w:t>
      </w:r>
      <w:del w:id="2495" w:author="Mihai ARGHIR" w:date="2019-01-04T10:04:00Z">
        <w:r w:rsidR="0044278E" w:rsidRPr="00A22718" w:rsidDel="000A1C68">
          <w:delText xml:space="preserve"> de cette orbite est grande</w:delText>
        </w:r>
      </w:del>
      <w:r w:rsidR="0044278E" w:rsidRPr="00A22718">
        <w:t xml:space="preserve">. La </w:t>
      </w:r>
      <w:del w:id="2496" w:author="Mihai ARGHIR" w:date="2019-01-04T10:04:00Z">
        <w:r w:rsidR="0044278E" w:rsidRPr="00A22718" w:rsidDel="000A1C68">
          <w:delText xml:space="preserve">réduction </w:delText>
        </w:r>
      </w:del>
      <w:ins w:id="2497" w:author="Mihai ARGHIR" w:date="2019-01-04T10:04:00Z">
        <w:r w:rsidR="000A1C68">
          <w:t>diminution</w:t>
        </w:r>
        <w:r w:rsidR="000A1C68" w:rsidRPr="00A22718">
          <w:t xml:space="preserve"> </w:t>
        </w:r>
      </w:ins>
      <w:r w:rsidR="0044278E" w:rsidRPr="00A22718">
        <w:t xml:space="preserve">de </w:t>
      </w:r>
      <w:ins w:id="2498" w:author="Mihai ARGHIR" w:date="2019-01-04T10:04:00Z">
        <w:r w:rsidR="000A1C68">
          <w:t xml:space="preserve">la </w:t>
        </w:r>
      </w:ins>
      <w:r w:rsidR="0044278E" w:rsidRPr="00A22718">
        <w:t xml:space="preserve">phase entre le balourd thermique et le balourd mécanique pourrait également augmenter la possibilité d’apparition </w:t>
      </w:r>
      <w:del w:id="2499" w:author="Mihai ARGHIR" w:date="2019-01-04T10:05:00Z">
        <w:r w:rsidR="0044278E" w:rsidRPr="00A22718" w:rsidDel="001A369F">
          <w:delText>du phénomène</w:delText>
        </w:r>
      </w:del>
      <w:ins w:id="2500" w:author="Mihai ARGHIR" w:date="2019-01-04T10:05:00Z">
        <w:r w:rsidR="001A369F">
          <w:t>de l’instabilité</w:t>
        </w:r>
      </w:ins>
      <w:r w:rsidR="0044278E" w:rsidRPr="00A22718">
        <w:t>.</w:t>
      </w:r>
      <w:del w:id="2501" w:author="Mihai ARGHIR" w:date="2019-01-04T10:05:00Z">
        <w:r w:rsidR="0044278E" w:rsidRPr="00A22718" w:rsidDel="001A369F">
          <w:delText xml:space="preserve"> </w:delText>
        </w:r>
      </w:del>
    </w:p>
    <w:p w14:paraId="706ED7A8" w14:textId="5EDF9880" w:rsidR="0044278E" w:rsidRDefault="0044278E" w:rsidP="00523E9E">
      <w:pPr>
        <w:pStyle w:val="Titre3"/>
        <w:ind w:left="567"/>
      </w:pPr>
      <w:bookmarkStart w:id="2502" w:name="_Toc534294732"/>
      <w:r w:rsidRPr="00E160FB">
        <w:t>Méthode</w:t>
      </w:r>
      <w:r>
        <w:t>s</w:t>
      </w:r>
      <w:r w:rsidRPr="00E160FB">
        <w:t xml:space="preserve"> du rapport thermique</w:t>
      </w:r>
      <w:bookmarkEnd w:id="2502"/>
    </w:p>
    <w:p w14:paraId="625E2957" w14:textId="77777777" w:rsidR="00965050" w:rsidRPr="00965050" w:rsidRDefault="00965050" w:rsidP="00965050"/>
    <w:p w14:paraId="2305C9EE" w14:textId="3D6E2538" w:rsidR="0044278E" w:rsidRDefault="0044278E" w:rsidP="00F3697B">
      <w:pPr>
        <w:spacing w:line="360" w:lineRule="auto"/>
        <w:ind w:firstLine="708"/>
      </w:pPr>
      <w:del w:id="2503" w:author="Mihai ARGHIR" w:date="2019-01-04T10:06:00Z">
        <w:r w:rsidRPr="00606480" w:rsidDel="001A369F">
          <w:delText xml:space="preserve">La </w:delText>
        </w:r>
      </w:del>
      <w:ins w:id="2504" w:author="Mihai ARGHIR" w:date="2019-01-04T10:06:00Z">
        <w:r w:rsidR="001A369F">
          <w:t>Cette</w:t>
        </w:r>
        <w:r w:rsidR="001A369F" w:rsidRPr="00606480">
          <w:t xml:space="preserve"> </w:t>
        </w:r>
      </w:ins>
      <w:r w:rsidRPr="00606480">
        <w:t xml:space="preserve">méthode </w:t>
      </w:r>
      <w:del w:id="2505" w:author="Mihai ARGHIR" w:date="2019-01-04T10:06:00Z">
        <w:r w:rsidRPr="00606480" w:rsidDel="001A369F">
          <w:delText xml:space="preserve">du rapport thermique </w:delText>
        </w:r>
      </w:del>
      <w:r w:rsidRPr="00606480">
        <w:t>a été introduite par Schmied</w:t>
      </w:r>
      <w:r>
        <w:t xml:space="preserve"> </w:t>
      </w:r>
      <w:r w:rsidR="00D27342" w:rsidRPr="00D27342">
        <w:rPr>
          <w:b/>
        </w:rPr>
        <w:fldChar w:fldCharType="begin"/>
      </w:r>
      <w:r w:rsidR="00D27342" w:rsidRPr="00D27342">
        <w:rPr>
          <w:b/>
        </w:rPr>
        <w:instrText xml:space="preserve"> REF _Ref533093642 \r \h </w:instrText>
      </w:r>
      <w:r w:rsidR="00D27342">
        <w:rPr>
          <w:b/>
        </w:rPr>
        <w:instrText xml:space="preserve"> \* MERGEFORMAT </w:instrText>
      </w:r>
      <w:r w:rsidR="00D27342" w:rsidRPr="00D27342">
        <w:rPr>
          <w:b/>
        </w:rPr>
      </w:r>
      <w:r w:rsidR="00D27342" w:rsidRPr="00D27342">
        <w:rPr>
          <w:b/>
        </w:rPr>
        <w:fldChar w:fldCharType="separate"/>
      </w:r>
      <w:ins w:id="2506" w:author="omar BENCHEKROUN" w:date="2019-01-03T16:02:00Z">
        <w:r w:rsidR="00DE0AA9">
          <w:rPr>
            <w:b/>
          </w:rPr>
          <w:t>[5]</w:t>
        </w:r>
      </w:ins>
      <w:del w:id="2507" w:author="omar BENCHEKROUN" w:date="2019-01-03T15:58:00Z">
        <w:r w:rsidR="001C03C4" w:rsidDel="00DE0AA9">
          <w:rPr>
            <w:b/>
          </w:rPr>
          <w:delText>[10]</w:delText>
        </w:r>
      </w:del>
      <w:r w:rsidR="00D27342" w:rsidRPr="00D27342">
        <w:rPr>
          <w:b/>
        </w:rPr>
        <w:fldChar w:fldCharType="end"/>
      </w:r>
      <w:r w:rsidRPr="008D5D0E">
        <w:t xml:space="preserve"> </w:t>
      </w:r>
      <w:r w:rsidRPr="00D27342">
        <w:t>en 1987</w:t>
      </w:r>
      <w:r w:rsidR="00307C4F">
        <w:t xml:space="preserve"> pour calculer l’in</w:t>
      </w:r>
      <w:r w:rsidRPr="00606480">
        <w:t xml:space="preserve">stabilité </w:t>
      </w:r>
      <w:r w:rsidR="003C7E22">
        <w:t>de la vibration synchrone</w:t>
      </w:r>
      <w:r>
        <w:t xml:space="preserve"> sans </w:t>
      </w:r>
      <w:ins w:id="2508" w:author="Mihai ARGHIR" w:date="2019-01-04T10:07:00Z">
        <w:r w:rsidR="001A369F">
          <w:t xml:space="preserve">distinction entre </w:t>
        </w:r>
      </w:ins>
      <w:del w:id="2509" w:author="Mihai ARGHIR" w:date="2019-01-04T10:07:00Z">
        <w:r w:rsidDel="001A369F">
          <w:delText xml:space="preserve">distinguer </w:delText>
        </w:r>
      </w:del>
      <w:r>
        <w:t xml:space="preserve">les sources </w:t>
      </w:r>
      <w:del w:id="2510" w:author="Mihai ARGHIR" w:date="2019-01-04T10:07:00Z">
        <w:r w:rsidDel="001A369F">
          <w:delText>de l</w:delText>
        </w:r>
      </w:del>
      <w:ins w:id="2511" w:author="Mihai ARGHIR" w:date="2019-01-04T10:07:00Z">
        <w:r w:rsidR="001A369F">
          <w:t>d</w:t>
        </w:r>
      </w:ins>
      <w:r>
        <w:t xml:space="preserve">’échauffement du rotor, i.e. le contact </w:t>
      </w:r>
      <w:del w:id="2512" w:author="Mihai ARGHIR" w:date="2019-01-04T10:07:00Z">
        <w:r w:rsidDel="001A369F">
          <w:delText xml:space="preserve">entre le </w:delText>
        </w:r>
      </w:del>
      <w:ins w:id="2513" w:author="Mihai ARGHIR" w:date="2019-01-04T10:07:00Z">
        <w:r w:rsidR="001A369F">
          <w:t xml:space="preserve">avec le </w:t>
        </w:r>
      </w:ins>
      <w:r>
        <w:t xml:space="preserve">stator </w:t>
      </w:r>
      <w:del w:id="2514" w:author="Mihai ARGHIR" w:date="2019-01-04T10:07:00Z">
        <w:r w:rsidDel="001A369F">
          <w:delText xml:space="preserve">et le rotor </w:delText>
        </w:r>
      </w:del>
      <w:r>
        <w:t>ou le cisaillement visqueux de lubrifiant</w:t>
      </w:r>
      <w:ins w:id="2515" w:author="Mihai ARGHIR" w:date="2019-01-04T10:07:00Z">
        <w:r w:rsidR="001A369F">
          <w:t xml:space="preserve"> sans un palier</w:t>
        </w:r>
      </w:ins>
      <w:r>
        <w:t xml:space="preserve">. </w:t>
      </w:r>
      <w:del w:id="2516" w:author="Mihai ARGHIR" w:date="2019-01-04T10:07:00Z">
        <w:r w:rsidDel="001A369F">
          <w:delText xml:space="preserve">Cette </w:delText>
        </w:r>
      </w:del>
      <w:ins w:id="2517" w:author="Mihai ARGHIR" w:date="2019-01-04T10:07:00Z">
        <w:r w:rsidR="001A369F">
          <w:t xml:space="preserve">La </w:t>
        </w:r>
      </w:ins>
      <w:r>
        <w:t>méthode s’est basée sur le</w:t>
      </w:r>
      <w:r w:rsidRPr="00606480">
        <w:t xml:space="preserve"> </w:t>
      </w:r>
      <w:r w:rsidRPr="001A369F">
        <w:rPr>
          <w:highlight w:val="yellow"/>
          <w:rPrChange w:id="2518" w:author="Mihai ARGHIR" w:date="2019-01-04T10:08:00Z">
            <w:rPr/>
          </w:rPrChange>
        </w:rPr>
        <w:t>modèle du point chaud</w:t>
      </w:r>
      <w:r>
        <w:t xml:space="preserve"> proposé par Kellenberger </w:t>
      </w:r>
      <w:r w:rsidR="00204740" w:rsidRPr="00204740">
        <w:rPr>
          <w:b/>
        </w:rPr>
        <w:fldChar w:fldCharType="begin"/>
      </w:r>
      <w:r w:rsidR="00204740" w:rsidRPr="00204740">
        <w:rPr>
          <w:b/>
        </w:rPr>
        <w:instrText xml:space="preserve"> REF _Ref533093007 \r \h </w:instrText>
      </w:r>
      <w:r w:rsidR="00204740">
        <w:rPr>
          <w:b/>
        </w:rPr>
        <w:instrText xml:space="preserve"> \* MERGEFORMAT </w:instrText>
      </w:r>
      <w:r w:rsidR="00204740" w:rsidRPr="00204740">
        <w:rPr>
          <w:b/>
        </w:rPr>
      </w:r>
      <w:r w:rsidR="00204740" w:rsidRPr="00204740">
        <w:rPr>
          <w:b/>
        </w:rPr>
        <w:fldChar w:fldCharType="separate"/>
      </w:r>
      <w:ins w:id="2519" w:author="omar BENCHEKROUN" w:date="2019-01-03T16:02:00Z">
        <w:r w:rsidR="00DE0AA9">
          <w:rPr>
            <w:b/>
          </w:rPr>
          <w:t>[4]</w:t>
        </w:r>
      </w:ins>
      <w:del w:id="2520" w:author="omar BENCHEKROUN" w:date="2019-01-03T15:58:00Z">
        <w:r w:rsidR="001C03C4" w:rsidDel="00DE0AA9">
          <w:rPr>
            <w:b/>
          </w:rPr>
          <w:delText>[9]</w:delText>
        </w:r>
      </w:del>
      <w:r w:rsidR="00204740" w:rsidRPr="00204740">
        <w:rPr>
          <w:b/>
        </w:rPr>
        <w:fldChar w:fldCharType="end"/>
      </w:r>
      <w:del w:id="2521" w:author="Mihai ARGHIR" w:date="2019-01-04T10:08:00Z">
        <w:r w:rsidDel="001A369F">
          <w:delText xml:space="preserve"> qui </w:delText>
        </w:r>
        <w:r w:rsidRPr="00606480" w:rsidDel="001A369F">
          <w:delText>a été</w:delText>
        </w:r>
      </w:del>
      <w:ins w:id="2522" w:author="Mihai ARGHIR" w:date="2019-01-04T10:08:00Z">
        <w:r w:rsidR="001A369F">
          <w:t>,</w:t>
        </w:r>
      </w:ins>
      <w:r w:rsidRPr="00606480">
        <w:t xml:space="preserve"> initialement </w:t>
      </w:r>
      <w:del w:id="2523" w:author="Mihai ARGHIR" w:date="2019-01-04T10:08:00Z">
        <w:r w:rsidRPr="00606480" w:rsidDel="001A369F">
          <w:delText xml:space="preserve">conçue </w:delText>
        </w:r>
      </w:del>
      <w:ins w:id="2524" w:author="Mihai ARGHIR" w:date="2019-01-04T10:08:00Z">
        <w:r w:rsidR="001A369F">
          <w:t>proposée</w:t>
        </w:r>
        <w:r w:rsidR="001A369F" w:rsidRPr="00606480">
          <w:t xml:space="preserve"> </w:t>
        </w:r>
      </w:ins>
      <w:r w:rsidRPr="00606480">
        <w:t>pour analyser les vi</w:t>
      </w:r>
      <w:r w:rsidR="00204740">
        <w:t>brations spirale</w:t>
      </w:r>
      <w:ins w:id="2525" w:author="Mihai ARGHIR" w:date="2019-01-04T10:08:00Z">
        <w:r w:rsidR="001A369F">
          <w:t>s</w:t>
        </w:r>
      </w:ins>
      <w:r w:rsidR="00204740">
        <w:t xml:space="preserve"> induites par l’effet Newkirk</w:t>
      </w:r>
      <w:r>
        <w:t>.</w:t>
      </w:r>
      <w:r w:rsidR="00F3697B">
        <w:t xml:space="preserve"> </w:t>
      </w:r>
      <w:ins w:id="2526" w:author="Mihai ARGHIR" w:date="2019-01-04T10:08:00Z">
        <w:r w:rsidR="001A369F">
          <w:t>L</w:t>
        </w:r>
      </w:ins>
      <w:del w:id="2527" w:author="Mihai ARGHIR" w:date="2019-01-04T10:08:00Z">
        <w:r w:rsidR="00F3697B" w:rsidDel="001A369F">
          <w:delText>C</w:delText>
        </w:r>
      </w:del>
      <w:r w:rsidR="00F3697B">
        <w:t>e</w:t>
      </w:r>
      <w:r w:rsidR="00F3697B" w:rsidRPr="00606480">
        <w:t xml:space="preserve"> modèle </w:t>
      </w:r>
      <w:r w:rsidR="00F3697B">
        <w:t>du point chaud est</w:t>
      </w:r>
      <w:r w:rsidRPr="00681B56">
        <w:t xml:space="preserve"> </w:t>
      </w:r>
      <w:r w:rsidR="009E75A7" w:rsidRPr="00681B56">
        <w:t>basé</w:t>
      </w:r>
      <w:r w:rsidRPr="00681B56">
        <w:t xml:space="preserve"> sur</w:t>
      </w:r>
      <w:r w:rsidR="00280E70">
        <w:t xml:space="preserve"> l’</w:t>
      </w:r>
      <w:r w:rsidR="003E1835">
        <w:t>équation suivante</w:t>
      </w:r>
      <w:r w:rsidR="00F3697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EE4C98D" w14:textId="77777777" w:rsidTr="004906D4">
        <w:trPr>
          <w:trHeight w:val="635"/>
          <w:jc w:val="center"/>
        </w:trPr>
        <w:tc>
          <w:tcPr>
            <w:tcW w:w="7214" w:type="dxa"/>
            <w:vAlign w:val="center"/>
          </w:tcPr>
          <w:p w14:paraId="30206842" w14:textId="4DC32F15" w:rsidR="0044278E" w:rsidRPr="007C7D68" w:rsidRDefault="00576AFB" w:rsidP="004A0D9F">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64C79AD" w14:textId="40979B55" w:rsidR="0044278E" w:rsidRPr="005708CD" w:rsidRDefault="0044278E"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p>
        </w:tc>
      </w:tr>
    </w:tbl>
    <w:p w14:paraId="4A14E8AF" w14:textId="00F28D74" w:rsidR="0044278E" w:rsidRPr="001A369F" w:rsidRDefault="00B40580" w:rsidP="0044278E">
      <w:pPr>
        <w:rPr>
          <w:highlight w:val="yellow"/>
          <w:rPrChange w:id="2528" w:author="Mihai ARGHIR" w:date="2019-01-04T10:08:00Z">
            <w:rPr/>
          </w:rPrChange>
        </w:rPr>
      </w:pPr>
      <w:r w:rsidRPr="001A369F">
        <w:rPr>
          <w:highlight w:val="yellow"/>
          <w:rPrChange w:id="2529" w:author="Mihai ARGHIR" w:date="2019-01-04T10:08:00Z">
            <w:rPr/>
          </w:rPrChange>
        </w:rPr>
        <w:t>avec</w:t>
      </w:r>
      <w:r w:rsidR="0044278E" w:rsidRPr="001A369F">
        <w:rPr>
          <w:highlight w:val="yellow"/>
          <w:rPrChange w:id="2530" w:author="Mihai ARGHIR" w:date="2019-01-04T10:08:00Z">
            <w:rPr/>
          </w:rPrChange>
        </w:rPr>
        <w:t xml:space="preserve">  </w:t>
      </w:r>
    </w:p>
    <w:p w14:paraId="1F2F5FD6" w14:textId="27F01F97" w:rsidR="0044278E" w:rsidRPr="001A369F" w:rsidRDefault="00576AFB" w:rsidP="0044278E">
      <w:pPr>
        <w:rPr>
          <w:highlight w:val="yellow"/>
          <w:rPrChange w:id="2531" w:author="Mihai ARGHIR" w:date="2019-01-04T10:08:00Z">
            <w:rPr/>
          </w:rPrChange>
        </w:rPr>
      </w:pPr>
      <m:oMath>
        <m:r>
          <m:rPr>
            <m:sty m:val="bi"/>
          </m:rPr>
          <w:rPr>
            <w:rFonts w:ascii="Cambria Math" w:hAnsi="Cambria Math"/>
            <w:highlight w:val="yellow"/>
            <w:rPrChange w:id="2532" w:author="Mihai ARGHIR" w:date="2019-01-04T10:08:00Z">
              <w:rPr>
                <w:rFonts w:ascii="Cambria Math" w:hAnsi="Cambria Math"/>
              </w:rPr>
            </w:rPrChange>
          </w:rPr>
          <m:t>x</m:t>
        </m:r>
        <m:r>
          <w:rPr>
            <w:rFonts w:ascii="Cambria Math" w:hAnsi="Cambria Math"/>
            <w:highlight w:val="yellow"/>
            <w:rPrChange w:id="2533" w:author="Mihai ARGHIR" w:date="2019-01-04T10:08:00Z">
              <w:rPr>
                <w:rFonts w:ascii="Cambria Math" w:hAnsi="Cambria Math"/>
              </w:rPr>
            </w:rPrChange>
          </w:rPr>
          <m:t>:</m:t>
        </m:r>
      </m:oMath>
      <w:r w:rsidR="00B40580" w:rsidRPr="001A369F">
        <w:rPr>
          <w:highlight w:val="yellow"/>
          <w:rPrChange w:id="2534" w:author="Mihai ARGHIR" w:date="2019-01-04T10:08:00Z">
            <w:rPr/>
          </w:rPrChange>
        </w:rPr>
        <w:t xml:space="preserve"> </w:t>
      </w:r>
      <w:r w:rsidR="0044278E" w:rsidRPr="001A369F">
        <w:rPr>
          <w:highlight w:val="yellow"/>
          <w:rPrChange w:id="2535" w:author="Mihai ARGHIR" w:date="2019-01-04T10:08:00Z">
            <w:rPr/>
          </w:rPrChange>
        </w:rPr>
        <w:t xml:space="preserve">déplacement du rotor au niveau du point chaud déduit par la dilatation thermique </w:t>
      </w:r>
    </w:p>
    <w:p w14:paraId="777C5B8C" w14:textId="771433AF" w:rsidR="0044278E" w:rsidRPr="001A369F" w:rsidRDefault="00BE2E65" w:rsidP="0044278E">
      <w:pPr>
        <w:rPr>
          <w:highlight w:val="yellow"/>
          <w:rPrChange w:id="2536" w:author="Mihai ARGHIR" w:date="2019-01-04T10:08:00Z">
            <w:rPr/>
          </w:rPrChange>
        </w:rPr>
      </w:pPr>
      <m:oMath>
        <m:r>
          <m:rPr>
            <m:sty m:val="bi"/>
          </m:rPr>
          <w:rPr>
            <w:rFonts w:ascii="Cambria Math" w:hAnsi="Cambria Math" w:cs="Cambria Math"/>
            <w:highlight w:val="yellow"/>
            <w:rPrChange w:id="2537" w:author="Mihai ARGHIR" w:date="2019-01-04T10:08:00Z">
              <w:rPr>
                <w:rFonts w:ascii="Cambria Math" w:hAnsi="Cambria Math" w:cs="Cambria Math"/>
              </w:rPr>
            </w:rPrChange>
          </w:rPr>
          <w:lastRenderedPageBreak/>
          <m:t>B</m:t>
        </m:r>
        <m:r>
          <w:rPr>
            <w:rFonts w:ascii="Cambria Math" w:hAnsi="Cambria Math" w:cs="Cambria Math"/>
            <w:highlight w:val="yellow"/>
            <w:rPrChange w:id="2538" w:author="Mihai ARGHIR" w:date="2019-01-04T10:08:00Z">
              <w:rPr>
                <w:rFonts w:ascii="Cambria Math" w:hAnsi="Cambria Math" w:cs="Cambria Math"/>
              </w:rPr>
            </w:rPrChange>
          </w:rPr>
          <m:t>:</m:t>
        </m:r>
      </m:oMath>
      <w:r w:rsidR="0044278E" w:rsidRPr="001A369F">
        <w:rPr>
          <w:highlight w:val="yellow"/>
          <w:rPrChange w:id="2539" w:author="Mihai ARGHIR" w:date="2019-01-04T10:08:00Z">
            <w:rPr/>
          </w:rPrChange>
        </w:rPr>
        <w:t xml:space="preserve"> tenseur de déformation thermique</w:t>
      </w:r>
    </w:p>
    <w:p w14:paraId="78D0FCA5" w14:textId="23F35C79" w:rsidR="0044278E" w:rsidRPr="001A369F" w:rsidRDefault="0044278E" w:rsidP="0044278E">
      <w:pPr>
        <w:rPr>
          <w:highlight w:val="yellow"/>
          <w:rPrChange w:id="2540" w:author="Mihai ARGHIR" w:date="2019-01-04T10:08:00Z">
            <w:rPr/>
          </w:rPrChange>
        </w:rPr>
      </w:pPr>
      <m:oMath>
        <m:r>
          <w:rPr>
            <w:rFonts w:ascii="Cambria Math" w:hAnsi="Cambria Math" w:cs="Cambria Math"/>
            <w:highlight w:val="yellow"/>
            <w:rPrChange w:id="2541" w:author="Mihai ARGHIR" w:date="2019-01-04T10:08:00Z">
              <w:rPr>
                <w:rFonts w:ascii="Cambria Math" w:hAnsi="Cambria Math" w:cs="Cambria Math"/>
              </w:rPr>
            </w:rPrChange>
          </w:rPr>
          <m:t>p</m:t>
        </m:r>
        <m:r>
          <w:rPr>
            <w:rFonts w:ascii="Cambria Math" w:hAnsi="Cambria Math"/>
            <w:highlight w:val="yellow"/>
            <w:rPrChange w:id="2542" w:author="Mihai ARGHIR" w:date="2019-01-04T10:08:00Z">
              <w:rPr>
                <w:rFonts w:ascii="Cambria Math" w:hAnsi="Cambria Math"/>
              </w:rPr>
            </w:rPrChange>
          </w:rPr>
          <m:t>ω</m:t>
        </m:r>
        <m:r>
          <m:rPr>
            <m:sty m:val="bi"/>
          </m:rPr>
          <w:rPr>
            <w:rFonts w:ascii="Cambria Math" w:hAnsi="Cambria Math" w:cs="Cambria Math"/>
            <w:highlight w:val="yellow"/>
            <w:rPrChange w:id="2543" w:author="Mihai ARGHIR" w:date="2019-01-04T10:08:00Z">
              <w:rPr>
                <w:rFonts w:ascii="Cambria Math" w:hAnsi="Cambria Math" w:cs="Cambria Math"/>
              </w:rPr>
            </w:rPrChange>
          </w:rPr>
          <m:t>x</m:t>
        </m:r>
        <m:r>
          <w:rPr>
            <w:rFonts w:ascii="Cambria Math" w:hAnsi="Cambria Math" w:cs="Cambria Math"/>
            <w:highlight w:val="yellow"/>
            <w:rPrChange w:id="2544" w:author="Mihai ARGHIR" w:date="2019-01-04T10:08:00Z">
              <w:rPr>
                <w:rFonts w:ascii="Cambria Math" w:hAnsi="Cambria Math" w:cs="Cambria Math"/>
              </w:rPr>
            </w:rPrChange>
          </w:rPr>
          <m:t>:</m:t>
        </m:r>
      </m:oMath>
      <w:r w:rsidR="00BE2E65" w:rsidRPr="001A369F">
        <w:rPr>
          <w:highlight w:val="yellow"/>
          <w:rPrChange w:id="2545" w:author="Mihai ARGHIR" w:date="2019-01-04T10:08:00Z">
            <w:rPr/>
          </w:rPrChange>
        </w:rPr>
        <w:t xml:space="preserve"> </w:t>
      </w:r>
      <w:r w:rsidRPr="001A369F">
        <w:rPr>
          <w:highlight w:val="yellow"/>
          <w:rPrChange w:id="2546" w:author="Mihai ARGHIR" w:date="2019-01-04T10:08:00Z">
            <w:rPr/>
          </w:rPrChange>
        </w:rPr>
        <w:t xml:space="preserve">terme de la chaleur générée </w:t>
      </w:r>
    </w:p>
    <w:p w14:paraId="047950A3" w14:textId="330CFC0D" w:rsidR="0044278E" w:rsidRPr="001A369F" w:rsidRDefault="00F12F99" w:rsidP="0044278E">
      <w:pPr>
        <w:rPr>
          <w:highlight w:val="yellow"/>
          <w:rPrChange w:id="2547" w:author="Mihai ARGHIR" w:date="2019-01-04T10:08:00Z">
            <w:rPr/>
          </w:rPrChange>
        </w:rPr>
      </w:pPr>
      <m:oMath>
        <m:r>
          <w:rPr>
            <w:rFonts w:ascii="Cambria Math" w:hAnsi="Cambria Math" w:cs="Cambria Math"/>
            <w:highlight w:val="yellow"/>
            <w:rPrChange w:id="2548" w:author="Mihai ARGHIR" w:date="2019-01-04T10:08:00Z">
              <w:rPr>
                <w:rFonts w:ascii="Cambria Math" w:hAnsi="Cambria Math" w:cs="Cambria Math"/>
              </w:rPr>
            </w:rPrChange>
          </w:rPr>
          <m:t>Q</m:t>
        </m:r>
        <m:r>
          <m:rPr>
            <m:sty m:val="bi"/>
          </m:rPr>
          <w:rPr>
            <w:rFonts w:ascii="Cambria Math" w:hAnsi="Cambria Math" w:cs="Cambria Math"/>
            <w:highlight w:val="yellow"/>
            <w:rPrChange w:id="2549" w:author="Mihai ARGHIR" w:date="2019-01-04T10:08:00Z">
              <w:rPr>
                <w:rFonts w:ascii="Cambria Math" w:hAnsi="Cambria Math" w:cs="Cambria Math"/>
              </w:rPr>
            </w:rPrChange>
          </w:rPr>
          <m:t>xB</m:t>
        </m:r>
        <m:r>
          <w:rPr>
            <w:rFonts w:ascii="Cambria Math" w:hAnsi="Cambria Math" w:cs="Cambria Math"/>
            <w:highlight w:val="yellow"/>
            <w:rPrChange w:id="2550" w:author="Mihai ARGHIR" w:date="2019-01-04T10:08:00Z">
              <w:rPr>
                <w:rFonts w:ascii="Cambria Math" w:hAnsi="Cambria Math" w:cs="Cambria Math"/>
              </w:rPr>
            </w:rPrChange>
          </w:rPr>
          <m:t>:</m:t>
        </m:r>
      </m:oMath>
      <w:r w:rsidR="00BE2E65" w:rsidRPr="001A369F">
        <w:rPr>
          <w:highlight w:val="yellow"/>
          <w:rPrChange w:id="2551" w:author="Mihai ARGHIR" w:date="2019-01-04T10:08:00Z">
            <w:rPr/>
          </w:rPrChange>
        </w:rPr>
        <w:t xml:space="preserve"> </w:t>
      </w:r>
      <w:r w:rsidR="0044278E" w:rsidRPr="001A369F">
        <w:rPr>
          <w:highlight w:val="yellow"/>
          <w:rPrChange w:id="2552" w:author="Mihai ARGHIR" w:date="2019-01-04T10:08:00Z">
            <w:rPr/>
          </w:rPrChange>
        </w:rPr>
        <w:t xml:space="preserve">terme de la chaleur dégagée </w:t>
      </w:r>
    </w:p>
    <w:p w14:paraId="3D173915" w14:textId="3946D558" w:rsidR="0044278E" w:rsidRPr="001A369F" w:rsidRDefault="004A0D9F" w:rsidP="00722D38">
      <w:pPr>
        <w:spacing w:line="360" w:lineRule="auto"/>
        <w:rPr>
          <w:highlight w:val="yellow"/>
          <w:rPrChange w:id="2553" w:author="Mihai ARGHIR" w:date="2019-01-04T10:08:00Z">
            <w:rPr/>
          </w:rPrChange>
        </w:rPr>
      </w:pPr>
      <m:oMath>
        <m:r>
          <w:rPr>
            <w:rFonts w:ascii="Cambria Math" w:hAnsi="Cambria Math"/>
            <w:highlight w:val="yellow"/>
            <w:rPrChange w:id="2554" w:author="Mihai ARGHIR" w:date="2019-01-04T10:08:00Z">
              <w:rPr>
                <w:rFonts w:ascii="Cambria Math" w:hAnsi="Cambria Math"/>
              </w:rPr>
            </w:rPrChange>
          </w:rPr>
          <m:t xml:space="preserve">P </m:t>
        </m:r>
      </m:oMath>
      <w:r w:rsidR="00F34B5E" w:rsidRPr="001A369F">
        <w:rPr>
          <w:highlight w:val="yellow"/>
          <w:rPrChange w:id="2555" w:author="Mihai ARGHIR" w:date="2019-01-04T10:08:00Z">
            <w:rPr/>
          </w:rPrChange>
        </w:rPr>
        <w:t>et</w:t>
      </w:r>
      <m:oMath>
        <m:r>
          <w:rPr>
            <w:rFonts w:ascii="Cambria Math" w:hAnsi="Cambria Math"/>
            <w:highlight w:val="yellow"/>
            <w:rPrChange w:id="2556" w:author="Mihai ARGHIR" w:date="2019-01-04T10:08:00Z">
              <w:rPr>
                <w:rFonts w:ascii="Cambria Math" w:hAnsi="Cambria Math"/>
              </w:rPr>
            </w:rPrChange>
          </w:rPr>
          <m:t xml:space="preserve"> Q : </m:t>
        </m:r>
      </m:oMath>
      <w:r w:rsidR="0044278E" w:rsidRPr="001A369F">
        <w:rPr>
          <w:highlight w:val="yellow"/>
          <w:rPrChange w:id="2557" w:author="Mihai ARGHIR" w:date="2019-01-04T10:08:00Z">
            <w:rPr/>
          </w:rPrChange>
        </w:rPr>
        <w:t xml:space="preserve">coefficients de proportionnalité pour la chaleur générée et chaleur dégagée </w:t>
      </w:r>
    </w:p>
    <w:p w14:paraId="73D9C899" w14:textId="66048982" w:rsidR="0044278E" w:rsidRDefault="0044278E" w:rsidP="0044278E">
      <w:pPr>
        <w:spacing w:line="360" w:lineRule="auto"/>
      </w:pPr>
      <w:r w:rsidRPr="001A369F">
        <w:rPr>
          <w:highlight w:val="yellow"/>
          <w:rPrChange w:id="2558" w:author="Mihai ARGHIR" w:date="2019-01-04T10:08:00Z">
            <w:rPr/>
          </w:rPrChange>
        </w:rPr>
        <w:t xml:space="preserve">La chaleur générée dans le système est supposée proportionnelle à la vitesse de rotation </w:t>
      </w:r>
      <m:oMath>
        <m:r>
          <w:rPr>
            <w:rFonts w:ascii="Cambria Math" w:hAnsi="Cambria Math"/>
            <w:highlight w:val="yellow"/>
            <w:rPrChange w:id="2559" w:author="Mihai ARGHIR" w:date="2019-01-04T10:08:00Z">
              <w:rPr>
                <w:rFonts w:ascii="Cambria Math" w:hAnsi="Cambria Math"/>
              </w:rPr>
            </w:rPrChange>
          </w:rPr>
          <m:t>ω</m:t>
        </m:r>
      </m:oMath>
      <w:r w:rsidRPr="001A369F">
        <w:rPr>
          <w:highlight w:val="yellow"/>
          <w:rPrChange w:id="2560" w:author="Mihai ARGHIR" w:date="2019-01-04T10:08:00Z">
            <w:rPr/>
          </w:rPrChange>
        </w:rPr>
        <w:t xml:space="preserve"> et à l’amplitude de vibration </w:t>
      </w:r>
      <m:oMath>
        <m:r>
          <m:rPr>
            <m:sty m:val="bi"/>
          </m:rPr>
          <w:rPr>
            <w:rFonts w:ascii="Cambria Math" w:hAnsi="Cambria Math"/>
            <w:highlight w:val="yellow"/>
            <w:rPrChange w:id="2561" w:author="Mihai ARGHIR" w:date="2019-01-04T10:08:00Z">
              <w:rPr>
                <w:rFonts w:ascii="Cambria Math" w:hAnsi="Cambria Math"/>
              </w:rPr>
            </w:rPrChange>
          </w:rPr>
          <m:t>x</m:t>
        </m:r>
      </m:oMath>
      <w:r w:rsidRPr="001A369F">
        <w:rPr>
          <w:highlight w:val="yellow"/>
          <w:rPrChange w:id="2562" w:author="Mihai ARGHIR" w:date="2019-01-04T10:08:00Z">
            <w:rPr/>
          </w:rPrChange>
        </w:rPr>
        <w:t xml:space="preserve"> à la position axiale du point chaud, alors que la chaleur dégagée est proportionnelle à la déformation thermique</w:t>
      </w:r>
      <m:oMath>
        <m:r>
          <m:rPr>
            <m:sty m:val="p"/>
          </m:rPr>
          <w:rPr>
            <w:rFonts w:ascii="Cambria Math" w:hAnsi="Cambria Math"/>
            <w:highlight w:val="yellow"/>
            <w:rPrChange w:id="2563" w:author="Mihai ARGHIR" w:date="2019-01-04T10:08:00Z">
              <w:rPr>
                <w:rFonts w:ascii="Cambria Math" w:hAnsi="Cambria Math"/>
              </w:rPr>
            </w:rPrChange>
          </w:rPr>
          <m:t xml:space="preserve"> </m:t>
        </m:r>
        <m:r>
          <m:rPr>
            <m:sty m:val="bi"/>
          </m:rPr>
          <w:rPr>
            <w:rFonts w:ascii="Cambria Math" w:hAnsi="Cambria Math" w:cs="Cambria Math"/>
            <w:highlight w:val="yellow"/>
            <w:rPrChange w:id="2564" w:author="Mihai ARGHIR" w:date="2019-01-04T10:08:00Z">
              <w:rPr>
                <w:rFonts w:ascii="Cambria Math" w:hAnsi="Cambria Math" w:cs="Cambria Math"/>
              </w:rPr>
            </w:rPrChange>
          </w:rPr>
          <m:t>xB</m:t>
        </m:r>
      </m:oMath>
      <w:r w:rsidRPr="001A369F">
        <w:rPr>
          <w:highlight w:val="yellow"/>
          <w:rPrChange w:id="2565" w:author="Mihai ARGHIR" w:date="2019-01-04T10:08:00Z">
            <w:rPr/>
          </w:rPrChange>
        </w:rPr>
        <w:t xml:space="preserve">. La valeur critique de la stabilité </w:t>
      </w:r>
      <w:r w:rsidR="00BD30D2" w:rsidRPr="001A369F">
        <w:rPr>
          <w:highlight w:val="yellow"/>
          <w:rPrChange w:id="2566" w:author="Mihai ARGHIR" w:date="2019-01-04T10:08:00Z">
            <w:rPr/>
          </w:rPrChange>
        </w:rPr>
        <w:t>est</w:t>
      </w:r>
      <w:r w:rsidRPr="001A369F">
        <w:rPr>
          <w:highlight w:val="yellow"/>
          <w:rPrChange w:id="2567" w:author="Mihai ARGHIR" w:date="2019-01-04T10:08:00Z">
            <w:rPr/>
          </w:rPrChange>
        </w:rPr>
        <w:t xml:space="preserve"> le rapport</w:t>
      </w:r>
      <m:oMath>
        <m:r>
          <w:rPr>
            <w:rFonts w:ascii="Cambria Math" w:hAnsi="Cambria Math"/>
            <w:highlight w:val="yellow"/>
            <w:rPrChange w:id="2568" w:author="Mihai ARGHIR" w:date="2019-01-04T10:08:00Z">
              <w:rPr>
                <w:rFonts w:ascii="Cambria Math" w:hAnsi="Cambria Math"/>
              </w:rPr>
            </w:rPrChange>
          </w:rPr>
          <m:t xml:space="preserve"> Pω/</m:t>
        </m:r>
        <m:r>
          <w:rPr>
            <w:rFonts w:ascii="Cambria Math" w:hAnsi="Cambria Math" w:cs="Cambria Math"/>
            <w:highlight w:val="yellow"/>
            <w:rPrChange w:id="2569" w:author="Mihai ARGHIR" w:date="2019-01-04T10:08:00Z">
              <w:rPr>
                <w:rFonts w:ascii="Cambria Math" w:hAnsi="Cambria Math" w:cs="Cambria Math"/>
              </w:rPr>
            </w:rPrChange>
          </w:rPr>
          <m:t>Q</m:t>
        </m:r>
      </m:oMath>
      <w:r w:rsidRPr="001A369F">
        <w:rPr>
          <w:highlight w:val="yellow"/>
          <w:rPrChange w:id="2570" w:author="Mihai ARGHIR" w:date="2019-01-04T10:08:00Z">
            <w:rPr/>
          </w:rPrChange>
        </w:rPr>
        <w:t xml:space="preserve">. Les coefficients de proportionnalité </w:t>
      </w:r>
      <m:oMath>
        <m:r>
          <w:rPr>
            <w:rFonts w:ascii="Cambria Math" w:hAnsi="Cambria Math"/>
            <w:highlight w:val="yellow"/>
            <w:rPrChange w:id="2571" w:author="Mihai ARGHIR" w:date="2019-01-04T10:08:00Z">
              <w:rPr>
                <w:rFonts w:ascii="Cambria Math" w:hAnsi="Cambria Math"/>
              </w:rPr>
            </w:rPrChange>
          </w:rPr>
          <m:t>P</m:t>
        </m:r>
        <m:r>
          <m:rPr>
            <m:sty m:val="p"/>
          </m:rPr>
          <w:rPr>
            <w:rFonts w:ascii="Cambria Math" w:hAnsi="Cambria Math"/>
            <w:highlight w:val="yellow"/>
            <w:rPrChange w:id="2572" w:author="Mihai ARGHIR" w:date="2019-01-04T10:08:00Z">
              <w:rPr>
                <w:rFonts w:ascii="Cambria Math" w:hAnsi="Cambria Math"/>
              </w:rPr>
            </w:rPrChange>
          </w:rPr>
          <m:t xml:space="preserve"> </m:t>
        </m:r>
      </m:oMath>
      <w:r w:rsidRPr="001A369F">
        <w:rPr>
          <w:highlight w:val="yellow"/>
          <w:rPrChange w:id="2573" w:author="Mihai ARGHIR" w:date="2019-01-04T10:08:00Z">
            <w:rPr/>
          </w:rPrChange>
        </w:rPr>
        <w:t>et</w:t>
      </w:r>
      <m:oMath>
        <m:r>
          <m:rPr>
            <m:sty m:val="p"/>
          </m:rPr>
          <w:rPr>
            <w:rFonts w:ascii="Cambria Math" w:hAnsi="Cambria Math"/>
            <w:highlight w:val="yellow"/>
            <w:rPrChange w:id="2574" w:author="Mihai ARGHIR" w:date="2019-01-04T10:08:00Z">
              <w:rPr>
                <w:rFonts w:ascii="Cambria Math" w:hAnsi="Cambria Math"/>
              </w:rPr>
            </w:rPrChange>
          </w:rPr>
          <m:t xml:space="preserve"> Q</m:t>
        </m:r>
      </m:oMath>
      <w:r w:rsidRPr="001A369F">
        <w:rPr>
          <w:highlight w:val="yellow"/>
          <w:rPrChange w:id="2575" w:author="Mihai ARGHIR" w:date="2019-01-04T10:08:00Z">
            <w:rPr/>
          </w:rPrChange>
        </w:rPr>
        <w:t xml:space="preserve"> pour la chaleur générée et la chaleur dégagée </w:t>
      </w:r>
      <w:r w:rsidR="00D65C35" w:rsidRPr="001A369F">
        <w:rPr>
          <w:highlight w:val="yellow"/>
          <w:rPrChange w:id="2576" w:author="Mihai ARGHIR" w:date="2019-01-04T10:08:00Z">
            <w:rPr/>
          </w:rPrChange>
        </w:rPr>
        <w:t>sont</w:t>
      </w:r>
      <w:r w:rsidRPr="001A369F">
        <w:rPr>
          <w:highlight w:val="yellow"/>
          <w:rPrChange w:id="2577" w:author="Mihai ARGHIR" w:date="2019-01-04T10:08:00Z">
            <w:rPr/>
          </w:rPrChange>
        </w:rPr>
        <w:t xml:space="preserve"> calculés selon le mécanisme de l’échauffement du système. La méthode de calcul est détaillée en annexe de</w:t>
      </w:r>
      <w:r w:rsidR="00532FE0" w:rsidRPr="001A369F">
        <w:rPr>
          <w:highlight w:val="yellow"/>
          <w:rPrChange w:id="2578" w:author="Mihai ARGHIR" w:date="2019-01-04T10:08:00Z">
            <w:rPr/>
          </w:rPrChange>
        </w:rPr>
        <w:t xml:space="preserve"> </w:t>
      </w:r>
      <w:r w:rsidR="00532FE0" w:rsidRPr="001A369F">
        <w:rPr>
          <w:b/>
          <w:highlight w:val="yellow"/>
          <w:rPrChange w:id="2579" w:author="Mihai ARGHIR" w:date="2019-01-04T10:08:00Z">
            <w:rPr>
              <w:b/>
            </w:rPr>
          </w:rPrChange>
        </w:rPr>
        <w:fldChar w:fldCharType="begin"/>
      </w:r>
      <w:r w:rsidR="00532FE0" w:rsidRPr="001A369F">
        <w:rPr>
          <w:b/>
          <w:highlight w:val="yellow"/>
          <w:rPrChange w:id="2580" w:author="Mihai ARGHIR" w:date="2019-01-04T10:08:00Z">
            <w:rPr>
              <w:b/>
            </w:rPr>
          </w:rPrChange>
        </w:rPr>
        <w:instrText xml:space="preserve"> REF _Ref533093642 \r \h  \* MERGEFORMAT </w:instrText>
      </w:r>
      <w:r w:rsidR="00532FE0" w:rsidRPr="000C6533">
        <w:rPr>
          <w:b/>
          <w:highlight w:val="yellow"/>
        </w:rPr>
      </w:r>
      <w:r w:rsidR="00532FE0" w:rsidRPr="001A369F">
        <w:rPr>
          <w:b/>
          <w:highlight w:val="yellow"/>
          <w:rPrChange w:id="2581" w:author="Mihai ARGHIR" w:date="2019-01-04T10:08:00Z">
            <w:rPr>
              <w:b/>
            </w:rPr>
          </w:rPrChange>
        </w:rPr>
        <w:fldChar w:fldCharType="separate"/>
      </w:r>
      <w:ins w:id="2582" w:author="omar BENCHEKROUN" w:date="2019-01-03T16:02:00Z">
        <w:r w:rsidR="00DE0AA9" w:rsidRPr="001A369F">
          <w:rPr>
            <w:b/>
            <w:highlight w:val="yellow"/>
            <w:rPrChange w:id="2583" w:author="Mihai ARGHIR" w:date="2019-01-04T10:08:00Z">
              <w:rPr>
                <w:b/>
              </w:rPr>
            </w:rPrChange>
          </w:rPr>
          <w:t>[5]</w:t>
        </w:r>
      </w:ins>
      <w:del w:id="2584" w:author="omar BENCHEKROUN" w:date="2019-01-03T15:58:00Z">
        <w:r w:rsidR="001C03C4" w:rsidRPr="001A369F" w:rsidDel="00DE0AA9">
          <w:rPr>
            <w:b/>
            <w:highlight w:val="yellow"/>
            <w:rPrChange w:id="2585" w:author="Mihai ARGHIR" w:date="2019-01-04T10:08:00Z">
              <w:rPr>
                <w:b/>
              </w:rPr>
            </w:rPrChange>
          </w:rPr>
          <w:delText>[10]</w:delText>
        </w:r>
      </w:del>
      <w:r w:rsidR="00532FE0" w:rsidRPr="001A369F">
        <w:rPr>
          <w:b/>
          <w:highlight w:val="yellow"/>
          <w:rPrChange w:id="2586" w:author="Mihai ARGHIR" w:date="2019-01-04T10:08:00Z">
            <w:rPr>
              <w:b/>
            </w:rPr>
          </w:rPrChange>
        </w:rPr>
        <w:fldChar w:fldCharType="end"/>
      </w:r>
      <w:r w:rsidRPr="001A369F">
        <w:rPr>
          <w:highlight w:val="yellow"/>
          <w:rPrChange w:id="2587" w:author="Mihai ARGHIR" w:date="2019-01-04T10:08:00Z">
            <w:rPr/>
          </w:rPrChange>
        </w:rPr>
        <w:t xml:space="preserve">. Si le rapport </w:t>
      </w:r>
      <w:r w:rsidR="00B67B2D" w:rsidRPr="001A369F">
        <w:rPr>
          <w:highlight w:val="yellow"/>
          <w:rPrChange w:id="2588" w:author="Mihai ARGHIR" w:date="2019-01-04T10:08:00Z">
            <w:rPr/>
          </w:rPrChange>
        </w:rPr>
        <w:t>entre</w:t>
      </w:r>
      <w:r w:rsidRPr="001A369F">
        <w:rPr>
          <w:highlight w:val="yellow"/>
          <w:rPrChange w:id="2589" w:author="Mihai ARGHIR" w:date="2019-01-04T10:08:00Z">
            <w:rPr/>
          </w:rPrChange>
        </w:rPr>
        <w:t xml:space="preserve"> la chaleur </w:t>
      </w:r>
      <w:r w:rsidR="00B67B2D" w:rsidRPr="001A369F">
        <w:rPr>
          <w:highlight w:val="yellow"/>
          <w:rPrChange w:id="2590" w:author="Mihai ARGHIR" w:date="2019-01-04T10:08:00Z">
            <w:rPr/>
          </w:rPrChange>
        </w:rPr>
        <w:t>générée et</w:t>
      </w:r>
      <w:r w:rsidRPr="001A369F">
        <w:rPr>
          <w:highlight w:val="yellow"/>
          <w:rPrChange w:id="2591" w:author="Mihai ARGHIR" w:date="2019-01-04T10:08:00Z">
            <w:rPr/>
          </w:rPrChange>
        </w:rPr>
        <w:t xml:space="preserve"> la chaleur </w:t>
      </w:r>
      <w:r w:rsidR="00B67B2D" w:rsidRPr="001A369F">
        <w:rPr>
          <w:highlight w:val="yellow"/>
          <w:rPrChange w:id="2592" w:author="Mihai ARGHIR" w:date="2019-01-04T10:08:00Z">
            <w:rPr/>
          </w:rPrChange>
        </w:rPr>
        <w:t xml:space="preserve">dégagée </w:t>
      </w:r>
      <w:r w:rsidR="005A26B2" w:rsidRPr="001A369F">
        <w:rPr>
          <w:highlight w:val="yellow"/>
          <w:rPrChange w:id="2593" w:author="Mihai ARGHIR" w:date="2019-01-04T10:08:00Z">
            <w:rPr/>
          </w:rPrChange>
        </w:rPr>
        <w:t>est</w:t>
      </w:r>
      <w:r w:rsidRPr="001A369F">
        <w:rPr>
          <w:highlight w:val="yellow"/>
          <w:rPrChange w:id="2594" w:author="Mihai ARGHIR" w:date="2019-01-04T10:08:00Z">
            <w:rPr/>
          </w:rPrChange>
        </w:rPr>
        <w:t xml:space="preserve"> proche de la valeur critique de stabilité, le rotor pourrait être considéré comme sensible à l’effet Morton.</w:t>
      </w:r>
    </w:p>
    <w:p w14:paraId="04F18DC5" w14:textId="5B41C719" w:rsidR="0044278E" w:rsidRDefault="0044278E" w:rsidP="00523E9E">
      <w:pPr>
        <w:pStyle w:val="Titre3"/>
        <w:ind w:left="709"/>
      </w:pPr>
      <w:bookmarkStart w:id="2595" w:name="_Toc534294733"/>
      <w:r>
        <w:rPr>
          <w:rFonts w:hint="eastAsia"/>
        </w:rPr>
        <w:t>M</w:t>
      </w:r>
      <w:ins w:id="2596" w:author="Mihai ARGHIR" w:date="2019-01-04T11:32:00Z">
        <w:r w:rsidR="00C9499D">
          <w:t>odeles</w:t>
        </w:r>
      </w:ins>
      <w:del w:id="2597" w:author="Mihai ARGHIR" w:date="2019-01-04T11:32:00Z">
        <w:r w:rsidDel="00C9499D">
          <w:delText>éthodes</w:delText>
        </w:r>
      </w:del>
      <w:r>
        <w:t xml:space="preserve"> non-linéaire</w:t>
      </w:r>
      <w:ins w:id="2598" w:author="Mihai ARGHIR" w:date="2019-01-04T11:32:00Z">
        <w:r w:rsidR="00C9499D">
          <w:t>s</w:t>
        </w:r>
      </w:ins>
      <w:r>
        <w:t xml:space="preserve"> en régime transitoire</w:t>
      </w:r>
      <w:bookmarkEnd w:id="2595"/>
      <w:r>
        <w:t xml:space="preserve"> </w:t>
      </w:r>
    </w:p>
    <w:p w14:paraId="737CEAE4" w14:textId="77777777" w:rsidR="00A62FC9" w:rsidRPr="00A62FC9" w:rsidRDefault="00A62FC9" w:rsidP="00A62FC9"/>
    <w:p w14:paraId="41D87F88" w14:textId="7BC241A2" w:rsidR="0044278E" w:rsidRDefault="0044278E" w:rsidP="007F5E26">
      <w:pPr>
        <w:spacing w:line="360" w:lineRule="auto"/>
        <w:ind w:firstLine="708"/>
      </w:pPr>
      <w:r w:rsidRPr="005205D5">
        <w:t xml:space="preserve">Les </w:t>
      </w:r>
      <w:del w:id="2599" w:author="Mihai ARGHIR" w:date="2019-01-04T11:32:00Z">
        <w:r w:rsidRPr="005205D5" w:rsidDel="00C9499D">
          <w:delText xml:space="preserve">approches </w:delText>
        </w:r>
      </w:del>
      <w:ins w:id="2600" w:author="Mihai ARGHIR" w:date="2019-01-04T11:32:00Z">
        <w:r w:rsidR="00C9499D">
          <w:t>méthodes</w:t>
        </w:r>
        <w:r w:rsidR="00C9499D" w:rsidRPr="005205D5">
          <w:t xml:space="preserve"> </w:t>
        </w:r>
        <w:r w:rsidR="00C9499D">
          <w:t xml:space="preserve">présentées </w:t>
        </w:r>
      </w:ins>
      <w:r w:rsidRPr="005205D5">
        <w:t>précéde</w:t>
      </w:r>
      <w:ins w:id="2601" w:author="Mihai ARGHIR" w:date="2019-01-04T11:33:00Z">
        <w:r w:rsidR="00C9499D">
          <w:t>mment sont des analyses de stabilité</w:t>
        </w:r>
      </w:ins>
      <w:ins w:id="2602" w:author="Mihai ARGHIR" w:date="2019-01-04T11:34:00Z">
        <w:r w:rsidR="00C9499D">
          <w:t>. E</w:t>
        </w:r>
      </w:ins>
      <w:ins w:id="2603" w:author="Mihai ARGHIR" w:date="2019-01-04T11:33:00Z">
        <w:r w:rsidR="00C9499D">
          <w:t xml:space="preserve">lles prédisent le déclenchement ou non de </w:t>
        </w:r>
      </w:ins>
      <w:ins w:id="2604" w:author="Mihai ARGHIR" w:date="2019-01-04T11:35:00Z">
        <w:r w:rsidR="00C9499D">
          <w:t>l’instabilité</w:t>
        </w:r>
      </w:ins>
      <w:ins w:id="2605" w:author="Mihai ARGHIR" w:date="2019-01-04T11:33:00Z">
        <w:r w:rsidR="00C9499D">
          <w:t xml:space="preserve"> </w:t>
        </w:r>
      </w:ins>
      <w:ins w:id="2606" w:author="Mihai ARGHIR" w:date="2019-01-04T11:34:00Z">
        <w:r w:rsidR="00C9499D">
          <w:t xml:space="preserve">à partir d’un critère </w:t>
        </w:r>
      </w:ins>
      <w:ins w:id="2607" w:author="Mihai ARGHIR" w:date="2019-01-04T11:33:00Z">
        <w:r w:rsidR="00C9499D">
          <w:t xml:space="preserve">mais pas </w:t>
        </w:r>
      </w:ins>
      <w:ins w:id="2608" w:author="Mihai ARGHIR" w:date="2019-01-04T11:34:00Z">
        <w:r w:rsidR="00C9499D">
          <w:t>l’évolution transitoire de l</w:t>
        </w:r>
      </w:ins>
      <w:ins w:id="2609" w:author="Mihai ARGHIR" w:date="2019-01-04T11:35:00Z">
        <w:r w:rsidR="00C9499D">
          <w:t>’effet de Morton.</w:t>
        </w:r>
      </w:ins>
      <w:del w:id="2610" w:author="Mihai ARGHIR" w:date="2019-01-04T11:33:00Z">
        <w:r w:rsidRPr="005205D5" w:rsidDel="00C9499D">
          <w:delText>ntes</w:delText>
        </w:r>
      </w:del>
      <w:r w:rsidRPr="005205D5">
        <w:t xml:space="preserve"> </w:t>
      </w:r>
      <w:ins w:id="2611" w:author="Mihai ARGHIR" w:date="2019-01-04T11:35:00Z">
        <w:r w:rsidR="00C9499D">
          <w:t>Ces méthodes po</w:t>
        </w:r>
      </w:ins>
      <w:ins w:id="2612" w:author="Mihai ARGHIR" w:date="2019-01-04T11:36:00Z">
        <w:r w:rsidR="00C9499D">
          <w:t>u</w:t>
        </w:r>
      </w:ins>
      <w:ins w:id="2613" w:author="Mihai ARGHIR" w:date="2019-01-04T11:35:00Z">
        <w:r w:rsidR="00C9499D">
          <w:t xml:space="preserve">rraient génériquement </w:t>
        </w:r>
      </w:ins>
      <w:ins w:id="2614" w:author="Mihai ARGHIR" w:date="2019-01-04T11:36:00Z">
        <w:r w:rsidR="00C9499D">
          <w:t xml:space="preserve">être désignées comme étant « linéaires » même si </w:t>
        </w:r>
      </w:ins>
      <w:ins w:id="2615" w:author="Mihai ARGHIR" w:date="2019-01-04T11:37:00Z">
        <w:r w:rsidR="00C9499D">
          <w:t xml:space="preserve">dans une étape ou une autre </w:t>
        </w:r>
      </w:ins>
      <w:ins w:id="2616" w:author="Mihai ARGHIR" w:date="2019-01-04T11:36:00Z">
        <w:r w:rsidR="00C9499D">
          <w:t>elles utilisent des algorithmes non-linéaires</w:t>
        </w:r>
      </w:ins>
      <w:ins w:id="2617" w:author="Mihai ARGHIR" w:date="2019-01-04T11:37:00Z">
        <w:r w:rsidR="00C9499D">
          <w:t>. Des simulations en régime transitoire de l’effet de Morton néce</w:t>
        </w:r>
      </w:ins>
      <w:ins w:id="2618" w:author="Mihai ARGHIR" w:date="2019-01-04T11:38:00Z">
        <w:r w:rsidR="00C9499D">
          <w:t>s</w:t>
        </w:r>
      </w:ins>
      <w:ins w:id="2619" w:author="Mihai ARGHIR" w:date="2019-01-04T11:37:00Z">
        <w:r w:rsidR="00C9499D">
          <w:t xml:space="preserve">sitent </w:t>
        </w:r>
      </w:ins>
      <w:ins w:id="2620" w:author="Mihai ARGHIR" w:date="2019-01-04T11:38:00Z">
        <w:r w:rsidR="00C9499D">
          <w:t xml:space="preserve">des algorithmes </w:t>
        </w:r>
      </w:ins>
      <w:ins w:id="2621" w:author="Mihai ARGHIR" w:date="2019-01-04T11:39:00Z">
        <w:r w:rsidR="00C9499D">
          <w:t>non-linéaires</w:t>
        </w:r>
      </w:ins>
      <w:ins w:id="2622" w:author="Mihai ARGHIR" w:date="2019-01-04T11:40:00Z">
        <w:r w:rsidR="00C9499D">
          <w:t xml:space="preserve">, </w:t>
        </w:r>
      </w:ins>
      <w:ins w:id="2623" w:author="Mihai ARGHIR" w:date="2019-01-04T11:39:00Z">
        <w:r w:rsidR="00C9499D">
          <w:t xml:space="preserve">rapides </w:t>
        </w:r>
      </w:ins>
      <w:ins w:id="2624" w:author="Mihai ARGHIR" w:date="2019-01-04T11:40:00Z">
        <w:r w:rsidR="00C9499D">
          <w:t xml:space="preserve">et des couplages robustes. </w:t>
        </w:r>
      </w:ins>
      <w:del w:id="2625" w:author="Mihai ARGHIR" w:date="2019-01-04T11:40:00Z">
        <w:r w:rsidRPr="005205D5" w:rsidDel="00C9499D">
          <w:delText>se concentrent principalement sur l'analyse en régime permanent d</w:delText>
        </w:r>
        <w:r w:rsidDel="00C9499D">
          <w:delText>e l’effet Morton</w:delText>
        </w:r>
        <w:r w:rsidRPr="005205D5" w:rsidDel="00C9499D">
          <w:delText>. Cependant, étant donné que l</w:delText>
        </w:r>
        <w:r w:rsidDel="00C9499D">
          <w:delText>’effet Morton</w:delText>
        </w:r>
        <w:r w:rsidRPr="005205D5" w:rsidDel="00C9499D">
          <w:delText xml:space="preserve"> </w:delText>
        </w:r>
        <w:r w:rsidDel="00C9499D">
          <w:delText xml:space="preserve">pourrait être un processus transitoire et sensible à l’évolution de conditions de fonctionnement, </w:delText>
        </w:r>
        <w:r w:rsidRPr="005205D5" w:rsidDel="00C9499D">
          <w:delText>la prédiction</w:delText>
        </w:r>
        <w:r w:rsidR="00594483" w:rsidDel="00C9499D">
          <w:delText xml:space="preserve"> en régime</w:delText>
        </w:r>
        <w:r w:rsidRPr="005205D5" w:rsidDel="00C9499D">
          <w:delText xml:space="preserve"> transitoire </w:delText>
        </w:r>
        <w:r w:rsidR="00594483" w:rsidDel="00C9499D">
          <w:delText xml:space="preserve">avec un modèle </w:delText>
        </w:r>
        <w:r w:rsidR="00594483" w:rsidRPr="005205D5" w:rsidDel="00C9499D">
          <w:delText>non</w:delText>
        </w:r>
        <w:r w:rsidR="00594483" w:rsidDel="00C9499D">
          <w:delText>-</w:delText>
        </w:r>
        <w:r w:rsidR="00594483" w:rsidRPr="005205D5" w:rsidDel="00C9499D">
          <w:delText>linéaire</w:delText>
        </w:r>
        <w:r w:rsidR="00594483" w:rsidDel="00C9499D">
          <w:delText xml:space="preserve"> et</w:delText>
        </w:r>
        <w:r w:rsidR="00594483" w:rsidRPr="005205D5" w:rsidDel="00C9499D">
          <w:delText xml:space="preserve"> </w:delText>
        </w:r>
        <w:r w:rsidR="00594483" w:rsidDel="00C9499D">
          <w:delText xml:space="preserve">robuste </w:delText>
        </w:r>
        <w:r w:rsidRPr="005205D5" w:rsidDel="00C9499D">
          <w:delText xml:space="preserve">est nécessaire. </w:delText>
        </w:r>
      </w:del>
      <w:del w:id="2626" w:author="Mihai ARGHIR" w:date="2019-01-04T11:41:00Z">
        <w:r w:rsidDel="00C9499D">
          <w:delText>Depuis 2009</w:delText>
        </w:r>
        <w:r w:rsidR="00A62FC9" w:rsidDel="00C9499D">
          <w:delText xml:space="preserve"> </w:delText>
        </w:r>
        <w:r w:rsidR="00600DB9" w:rsidRPr="00600DB9" w:rsidDel="00C9499D">
          <w:rPr>
            <w:b/>
          </w:rPr>
          <w:fldChar w:fldCharType="begin"/>
        </w:r>
        <w:r w:rsidR="00600DB9" w:rsidRPr="00600DB9" w:rsidDel="00C9499D">
          <w:rPr>
            <w:b/>
          </w:rPr>
          <w:delInstrText xml:space="preserve"> REF _Ref533090191 \r \h </w:delInstrText>
        </w:r>
        <w:r w:rsidR="00600DB9" w:rsidDel="00C9499D">
          <w:rPr>
            <w:b/>
          </w:rPr>
          <w:delInstrText xml:space="preserve"> \* MERGEFORMAT </w:delInstrText>
        </w:r>
        <w:r w:rsidR="00600DB9" w:rsidRPr="00600DB9" w:rsidDel="00C9499D">
          <w:rPr>
            <w:b/>
          </w:rPr>
        </w:r>
        <w:r w:rsidR="00600DB9" w:rsidRPr="00600DB9" w:rsidDel="00C9499D">
          <w:rPr>
            <w:b/>
          </w:rPr>
          <w:fldChar w:fldCharType="separate"/>
        </w:r>
      </w:del>
      <w:ins w:id="2627" w:author="omar BENCHEKROUN" w:date="2019-01-03T16:02:00Z">
        <w:del w:id="2628" w:author="Mihai ARGHIR" w:date="2019-01-04T11:41:00Z">
          <w:r w:rsidR="00DE0AA9" w:rsidDel="00C9499D">
            <w:rPr>
              <w:b/>
            </w:rPr>
            <w:delText>[1]</w:delText>
          </w:r>
        </w:del>
      </w:ins>
      <w:del w:id="2629" w:author="Mihai ARGHIR" w:date="2019-01-04T11:41:00Z">
        <w:r w:rsidR="001C03C4" w:rsidDel="00C9499D">
          <w:rPr>
            <w:b/>
          </w:rPr>
          <w:delText>[3]</w:delText>
        </w:r>
        <w:r w:rsidR="00600DB9" w:rsidRPr="00600DB9" w:rsidDel="00C9499D">
          <w:rPr>
            <w:b/>
          </w:rPr>
          <w:fldChar w:fldCharType="end"/>
        </w:r>
        <w:r w:rsidDel="00C9499D">
          <w:delText>, les chercheurs</w:delText>
        </w:r>
        <w:r w:rsidRPr="005205D5" w:rsidDel="00C9499D">
          <w:delText xml:space="preserve"> se sont penchés sur l'analyse</w:delText>
        </w:r>
        <w:r w:rsidDel="00C9499D">
          <w:delText xml:space="preserve"> transitoire de </w:delText>
        </w:r>
        <w:r w:rsidR="00C7534A" w:rsidDel="00C9499D">
          <w:delText xml:space="preserve">l’effet </w:delText>
        </w:r>
        <w:r w:rsidDel="00C9499D">
          <w:delText>Morton</w:delText>
        </w:r>
        <w:r w:rsidR="00721CEF" w:rsidDel="00C9499D">
          <w:delText xml:space="preserve">, visant à voir l’évolution </w:delText>
        </w:r>
        <w:r w:rsidRPr="005205D5" w:rsidDel="00C9499D">
          <w:delText>de vibration et de température du rotor dans le domaine temporel.</w:delText>
        </w:r>
      </w:del>
    </w:p>
    <w:p w14:paraId="29A14A64" w14:textId="07FAA96F" w:rsidR="0044278E" w:rsidDel="005F13A3" w:rsidRDefault="0044278E" w:rsidP="007F5E26">
      <w:pPr>
        <w:spacing w:line="360" w:lineRule="auto"/>
        <w:ind w:firstLine="708"/>
        <w:rPr>
          <w:del w:id="2630" w:author="Mihai ARGHIR" w:date="2019-01-04T11:46:00Z"/>
        </w:rPr>
      </w:pPr>
      <w:r w:rsidRPr="00022F93">
        <w:t>En 2013</w:t>
      </w:r>
      <w:r>
        <w:t>, Lee et</w:t>
      </w:r>
      <w:r w:rsidRPr="00A22718">
        <w:t xml:space="preserve"> Palazzolo</w:t>
      </w:r>
      <w:r w:rsidRPr="00A22718">
        <w:rPr>
          <w:b/>
        </w:rPr>
        <w:t xml:space="preserve"> </w:t>
      </w:r>
      <w:r w:rsidR="003E323A">
        <w:rPr>
          <w:b/>
        </w:rPr>
        <w:fldChar w:fldCharType="begin"/>
      </w:r>
      <w:r w:rsidR="003E323A">
        <w:rPr>
          <w:b/>
        </w:rPr>
        <w:instrText xml:space="preserve"> REF _Ref533097388 \r \h </w:instrText>
      </w:r>
      <w:r w:rsidR="003E323A">
        <w:rPr>
          <w:b/>
        </w:rPr>
      </w:r>
      <w:r w:rsidR="003E323A">
        <w:rPr>
          <w:b/>
        </w:rPr>
        <w:fldChar w:fldCharType="separate"/>
      </w:r>
      <w:r w:rsidR="00DE0AA9">
        <w:rPr>
          <w:b/>
        </w:rPr>
        <w:t>[23]</w:t>
      </w:r>
      <w:r w:rsidR="003E323A">
        <w:rPr>
          <w:b/>
        </w:rPr>
        <w:fldChar w:fldCharType="end"/>
      </w:r>
      <w:r w:rsidRPr="00A22718">
        <w:t xml:space="preserve"> </w:t>
      </w:r>
      <w:r>
        <w:t xml:space="preserve">ont utilisé un modèle éléments finis pour résoudre l’équation de Reynolds </w:t>
      </w:r>
      <w:ins w:id="2631" w:author="Mihai ARGHIR" w:date="2019-01-04T11:44:00Z">
        <w:r w:rsidR="005F13A3">
          <w:t xml:space="preserve">non-stationnaire </w:t>
        </w:r>
      </w:ins>
      <w:r>
        <w:t xml:space="preserve">couplée avec l’équation de l’énergie pour le </w:t>
      </w:r>
      <w:ins w:id="2632" w:author="Mihai ARGHIR" w:date="2019-01-04T11:42:00Z">
        <w:r w:rsidR="00C9499D">
          <w:t xml:space="preserve">film </w:t>
        </w:r>
      </w:ins>
      <w:r>
        <w:t xml:space="preserve">fluide </w:t>
      </w:r>
      <w:del w:id="2633" w:author="Mihai ARGHIR" w:date="2019-01-04T11:42:00Z">
        <w:r w:rsidDel="00C9499D">
          <w:delText xml:space="preserve">film </w:delText>
        </w:r>
      </w:del>
      <w:r>
        <w:t xml:space="preserve">ainsi que l’équation de conduction </w:t>
      </w:r>
      <w:del w:id="2634" w:author="Mihai ARGHIR" w:date="2019-01-04T11:42:00Z">
        <w:r w:rsidDel="005F13A3">
          <w:delText xml:space="preserve">thermique </w:delText>
        </w:r>
      </w:del>
      <w:ins w:id="2635" w:author="Mihai ARGHIR" w:date="2019-01-04T11:42:00Z">
        <w:r w:rsidR="005F13A3">
          <w:t xml:space="preserve">de la chaleur </w:t>
        </w:r>
      </w:ins>
      <w:del w:id="2636" w:author="Mihai ARGHIR" w:date="2019-01-04T11:42:00Z">
        <w:r w:rsidDel="005F13A3">
          <w:delText xml:space="preserve">pour </w:delText>
        </w:r>
      </w:del>
      <w:ins w:id="2637" w:author="Mihai ARGHIR" w:date="2019-01-04T11:42:00Z">
        <w:r w:rsidR="005F13A3">
          <w:t xml:space="preserve">dans </w:t>
        </w:r>
      </w:ins>
      <w:r>
        <w:t xml:space="preserve">le rotor. L’équation de l’énergie </w:t>
      </w:r>
      <w:ins w:id="2638" w:author="Mihai ARGHIR" w:date="2019-01-04T11:44:00Z">
        <w:r w:rsidR="005F13A3">
          <w:t xml:space="preserve">non-stationnaire </w:t>
        </w:r>
      </w:ins>
      <w:r>
        <w:t xml:space="preserve">est limitée au cas 2D. </w:t>
      </w:r>
      <w:del w:id="2639" w:author="Mihai ARGHIR" w:date="2019-01-04T11:42:00Z">
        <w:r w:rsidDel="005F13A3">
          <w:delText xml:space="preserve"> </w:delText>
        </w:r>
      </w:del>
      <w:r>
        <w:t>Les simulations ont porté sur un rotor flexible guidé en rotation par un palier à patins oscillants</w:t>
      </w:r>
      <w:del w:id="2640" w:author="Mihai ARGHIR" w:date="2019-01-04T11:44:00Z">
        <w:r w:rsidDel="005F13A3">
          <w:delText xml:space="preserve"> en régime transitoire</w:delText>
        </w:r>
      </w:del>
      <w:r>
        <w:t xml:space="preserve">. </w:t>
      </w:r>
      <w:ins w:id="2641" w:author="Mihai ARGHIR" w:date="2019-01-04T11:45:00Z">
        <w:r w:rsidR="005F13A3">
          <w:t>Com</w:t>
        </w:r>
      </w:ins>
      <w:ins w:id="2642" w:author="Mihai ARGHIR" w:date="2019-01-04T11:46:00Z">
        <w:r w:rsidR="005F13A3">
          <w:t>m</w:t>
        </w:r>
      </w:ins>
      <w:ins w:id="2643" w:author="Mihai ARGHIR" w:date="2019-01-04T11:45:00Z">
        <w:r w:rsidR="005F13A3">
          <w:t xml:space="preserve">e </w:t>
        </w:r>
      </w:ins>
      <w:ins w:id="2644" w:author="Mihai ARGHIR" w:date="2019-01-04T11:46:00Z">
        <w:r w:rsidR="005F13A3">
          <w:t xml:space="preserve">pour les références </w:t>
        </w:r>
        <w:r w:rsidR="005F13A3" w:rsidRPr="003E323A">
          <w:rPr>
            <w:b/>
          </w:rPr>
          <w:fldChar w:fldCharType="begin"/>
        </w:r>
        <w:r w:rsidR="005F13A3" w:rsidRPr="003E323A">
          <w:rPr>
            <w:b/>
          </w:rPr>
          <w:instrText xml:space="preserve"> REF _Ref533096184 \r \h </w:instrText>
        </w:r>
        <w:r w:rsidR="005F13A3">
          <w:rPr>
            <w:b/>
          </w:rPr>
          <w:instrText xml:space="preserve"> \* MERGEFORMAT </w:instrText>
        </w:r>
      </w:ins>
      <w:r w:rsidR="005F13A3" w:rsidRPr="003E323A">
        <w:rPr>
          <w:b/>
        </w:rPr>
      </w:r>
      <w:ins w:id="2645" w:author="Mihai ARGHIR" w:date="2019-01-04T11:46:00Z">
        <w:r w:rsidR="005F13A3" w:rsidRPr="003E323A">
          <w:rPr>
            <w:b/>
          </w:rPr>
          <w:fldChar w:fldCharType="separate"/>
        </w:r>
        <w:r w:rsidR="005F13A3">
          <w:rPr>
            <w:b/>
          </w:rPr>
          <w:t>[13]</w:t>
        </w:r>
        <w:r w:rsidR="005F13A3" w:rsidRPr="003E323A">
          <w:rPr>
            <w:b/>
          </w:rPr>
          <w:fldChar w:fldCharType="end"/>
        </w:r>
        <w:r w:rsidR="005F13A3">
          <w:t xml:space="preserve"> et </w:t>
        </w:r>
        <w:r w:rsidR="005F13A3" w:rsidRPr="003E323A">
          <w:rPr>
            <w:b/>
          </w:rPr>
          <w:fldChar w:fldCharType="begin"/>
        </w:r>
        <w:r w:rsidR="005F13A3" w:rsidRPr="003E323A">
          <w:rPr>
            <w:b/>
          </w:rPr>
          <w:instrText xml:space="preserve"> REF _Ref533096804 \r \h </w:instrText>
        </w:r>
        <w:r w:rsidR="005F13A3">
          <w:rPr>
            <w:b/>
          </w:rPr>
          <w:instrText xml:space="preserve"> \* MERGEFORMAT </w:instrText>
        </w:r>
      </w:ins>
      <w:r w:rsidR="005F13A3" w:rsidRPr="003E323A">
        <w:rPr>
          <w:b/>
        </w:rPr>
      </w:r>
      <w:ins w:id="2646" w:author="Mihai ARGHIR" w:date="2019-01-04T11:46:00Z">
        <w:r w:rsidR="005F13A3" w:rsidRPr="003E323A">
          <w:rPr>
            <w:b/>
          </w:rPr>
          <w:fldChar w:fldCharType="separate"/>
        </w:r>
        <w:r w:rsidR="005F13A3">
          <w:rPr>
            <w:b/>
          </w:rPr>
          <w:t>[19]</w:t>
        </w:r>
        <w:r w:rsidR="005F13A3" w:rsidRPr="003E323A">
          <w:rPr>
            <w:b/>
          </w:rPr>
          <w:fldChar w:fldCharType="end"/>
        </w:r>
        <w:r w:rsidR="005F13A3">
          <w:rPr>
            <w:b/>
          </w:rPr>
          <w:t xml:space="preserve">, </w:t>
        </w:r>
      </w:ins>
      <w:del w:id="2647" w:author="Mihai ARGHIR" w:date="2019-01-04T11:44:00Z">
        <w:r w:rsidDel="005F13A3">
          <w:delText xml:space="preserve">Les déformations thermomécaniques des patins n’ont pas été prises en compte dans ce modèle. </w:delText>
        </w:r>
      </w:del>
      <w:ins w:id="2648" w:author="Mihai ARGHIR" w:date="2019-01-04T11:46:00Z">
        <w:r w:rsidR="005F13A3">
          <w:t>l</w:t>
        </w:r>
      </w:ins>
      <w:del w:id="2649" w:author="Mihai ARGHIR" w:date="2019-01-04T11:46:00Z">
        <w:r w:rsidDel="005F13A3">
          <w:delText>L</w:delText>
        </w:r>
      </w:del>
      <w:r>
        <w:t xml:space="preserve">e balourd thermique a été modélisé </w:t>
      </w:r>
      <w:del w:id="2650" w:author="Mihai ARGHIR" w:date="2019-01-04T11:45:00Z">
        <w:r w:rsidDel="005F13A3">
          <w:delText>par l’approche</w:delText>
        </w:r>
      </w:del>
      <w:ins w:id="2651" w:author="Mihai ARGHIR" w:date="2019-01-04T11:45:00Z">
        <w:r w:rsidR="005F13A3">
          <w:t>à l’aide</w:t>
        </w:r>
      </w:ins>
      <w:r>
        <w:t xml:space="preserve"> de </w:t>
      </w:r>
      <w:ins w:id="2652" w:author="Mihai ARGHIR" w:date="2019-01-04T11:45:00Z">
        <w:r w:rsidR="005F13A3">
          <w:t xml:space="preserve">la </w:t>
        </w:r>
      </w:ins>
      <w:r>
        <w:t>masse concentrée du disque en porte-à-faux</w:t>
      </w:r>
      <w:del w:id="2653" w:author="Mihai ARGHIR" w:date="2019-01-04T11:45:00Z">
        <w:r w:rsidDel="005F13A3">
          <w:delText>,</w:delText>
        </w:r>
      </w:del>
      <w:del w:id="2654" w:author="Mihai ARGHIR" w:date="2019-01-04T11:46:00Z">
        <w:r w:rsidDel="005F13A3">
          <w:delText xml:space="preserve"> qui est similaire à Murphy </w:delText>
        </w:r>
        <w:r w:rsidR="003E323A" w:rsidRPr="003E323A" w:rsidDel="005F13A3">
          <w:rPr>
            <w:b/>
          </w:rPr>
          <w:fldChar w:fldCharType="begin"/>
        </w:r>
        <w:r w:rsidR="003E323A" w:rsidRPr="003E323A" w:rsidDel="005F13A3">
          <w:rPr>
            <w:b/>
          </w:rPr>
          <w:delInstrText xml:space="preserve"> REF _Ref533096184 \r \h </w:delInstrText>
        </w:r>
        <w:r w:rsidR="003E323A" w:rsidDel="005F13A3">
          <w:rPr>
            <w:b/>
          </w:rPr>
          <w:delInstrText xml:space="preserve"> \* MERGEFORMAT </w:delInstrText>
        </w:r>
        <w:r w:rsidR="003E323A" w:rsidRPr="003E323A" w:rsidDel="005F13A3">
          <w:rPr>
            <w:b/>
          </w:rPr>
        </w:r>
        <w:r w:rsidR="003E323A" w:rsidRPr="003E323A" w:rsidDel="005F13A3">
          <w:rPr>
            <w:b/>
          </w:rPr>
          <w:fldChar w:fldCharType="separate"/>
        </w:r>
      </w:del>
      <w:ins w:id="2655" w:author="omar BENCHEKROUN" w:date="2019-01-03T16:02:00Z">
        <w:del w:id="2656" w:author="Mihai ARGHIR" w:date="2019-01-04T11:46:00Z">
          <w:r w:rsidR="00DE0AA9" w:rsidDel="005F13A3">
            <w:rPr>
              <w:b/>
            </w:rPr>
            <w:delText>[13]</w:delText>
          </w:r>
        </w:del>
      </w:ins>
      <w:del w:id="2657" w:author="Mihai ARGHIR" w:date="2019-01-04T11:46:00Z">
        <w:r w:rsidR="001C03C4" w:rsidDel="005F13A3">
          <w:rPr>
            <w:b/>
          </w:rPr>
          <w:delText>[14]</w:delText>
        </w:r>
        <w:r w:rsidR="003E323A" w:rsidRPr="003E323A" w:rsidDel="005F13A3">
          <w:rPr>
            <w:b/>
          </w:rPr>
          <w:fldChar w:fldCharType="end"/>
        </w:r>
        <w:r w:rsidDel="005F13A3">
          <w:delText xml:space="preserve"> et </w:delText>
        </w:r>
        <w:r w:rsidR="0036702F" w:rsidRPr="000C51FD" w:rsidDel="005F13A3">
          <w:rPr>
            <w:rFonts w:asciiTheme="minorHAnsi" w:hAnsiTheme="minorHAnsi"/>
          </w:rPr>
          <w:delText xml:space="preserve">Balbahadur </w:delText>
        </w:r>
        <w:r w:rsidR="003E323A" w:rsidRPr="003E323A" w:rsidDel="005F13A3">
          <w:rPr>
            <w:b/>
          </w:rPr>
          <w:fldChar w:fldCharType="begin"/>
        </w:r>
        <w:r w:rsidR="003E323A" w:rsidRPr="003E323A" w:rsidDel="005F13A3">
          <w:rPr>
            <w:b/>
          </w:rPr>
          <w:delInstrText xml:space="preserve"> REF _Ref533096804 \r \h </w:delInstrText>
        </w:r>
        <w:r w:rsidR="003E323A" w:rsidDel="005F13A3">
          <w:rPr>
            <w:b/>
          </w:rPr>
          <w:delInstrText xml:space="preserve"> \* MERGEFORMAT </w:delInstrText>
        </w:r>
        <w:r w:rsidR="003E323A" w:rsidRPr="003E323A" w:rsidDel="005F13A3">
          <w:rPr>
            <w:b/>
          </w:rPr>
        </w:r>
        <w:r w:rsidR="003E323A" w:rsidRPr="003E323A" w:rsidDel="005F13A3">
          <w:rPr>
            <w:b/>
          </w:rPr>
          <w:fldChar w:fldCharType="separate"/>
        </w:r>
      </w:del>
      <w:ins w:id="2658" w:author="omar BENCHEKROUN" w:date="2019-01-03T16:02:00Z">
        <w:del w:id="2659" w:author="Mihai ARGHIR" w:date="2019-01-04T11:46:00Z">
          <w:r w:rsidR="00DE0AA9" w:rsidDel="005F13A3">
            <w:rPr>
              <w:b/>
            </w:rPr>
            <w:delText>[19]</w:delText>
          </w:r>
        </w:del>
      </w:ins>
      <w:del w:id="2660" w:author="Mihai ARGHIR" w:date="2019-01-04T11:46:00Z">
        <w:r w:rsidR="001C03C4" w:rsidDel="005F13A3">
          <w:rPr>
            <w:b/>
          </w:rPr>
          <w:delText>[19]</w:delText>
        </w:r>
        <w:r w:rsidR="003E323A" w:rsidRPr="003E323A" w:rsidDel="005F13A3">
          <w:rPr>
            <w:b/>
          </w:rPr>
          <w:fldChar w:fldCharType="end"/>
        </w:r>
      </w:del>
      <w:r>
        <w:t>.</w:t>
      </w:r>
      <w:del w:id="2661" w:author="Mihai ARGHIR" w:date="2019-01-04T11:46:00Z">
        <w:r w:rsidDel="005F13A3">
          <w:delText xml:space="preserve">   </w:delText>
        </w:r>
      </w:del>
      <w:ins w:id="2662" w:author="Mihai ARGHIR" w:date="2019-01-04T11:46:00Z">
        <w:r w:rsidR="005F13A3">
          <w:t xml:space="preserve"> </w:t>
        </w:r>
      </w:ins>
    </w:p>
    <w:p w14:paraId="19707F6F" w14:textId="77777777" w:rsidR="00634271" w:rsidRDefault="0044278E">
      <w:pPr>
        <w:spacing w:line="360" w:lineRule="auto"/>
        <w:ind w:firstLine="708"/>
        <w:rPr>
          <w:ins w:id="2663" w:author="Mihai ARGHIR" w:date="2019-01-04T12:21:00Z"/>
        </w:rPr>
      </w:pPr>
      <w:r>
        <w:t xml:space="preserve">La simulation de l’effet Morton en </w:t>
      </w:r>
      <w:ins w:id="2664" w:author="Mihai ARGHIR" w:date="2019-01-04T11:46:00Z">
        <w:r w:rsidR="005F13A3">
          <w:t xml:space="preserve">régime </w:t>
        </w:r>
      </w:ins>
      <w:r>
        <w:t xml:space="preserve">transitoire nécessite </w:t>
      </w:r>
      <w:del w:id="2665" w:author="Mihai ARGHIR" w:date="2019-01-04T11:47:00Z">
        <w:r w:rsidDel="005F13A3">
          <w:delText>de l’</w:delText>
        </w:r>
      </w:del>
      <w:ins w:id="2666" w:author="Mihai ARGHIR" w:date="2019-01-04T11:47:00Z">
        <w:r w:rsidR="005F13A3">
          <w:t xml:space="preserve">un </w:t>
        </w:r>
      </w:ins>
      <w:r>
        <w:t xml:space="preserve">effort de calcul assez important à cause de la différence </w:t>
      </w:r>
      <w:ins w:id="2667" w:author="Mihai ARGHIR" w:date="2019-01-04T11:47:00Z">
        <w:r w:rsidR="005F13A3">
          <w:t xml:space="preserve">entre </w:t>
        </w:r>
      </w:ins>
      <w:del w:id="2668" w:author="Mihai ARGHIR" w:date="2019-01-04T11:47:00Z">
        <w:r w:rsidDel="005F13A3">
          <w:delText xml:space="preserve">de </w:delText>
        </w:r>
      </w:del>
      <w:r>
        <w:t xml:space="preserve">l’échelle </w:t>
      </w:r>
      <w:del w:id="2669" w:author="Mihai ARGHIR" w:date="2019-01-04T11:47:00Z">
        <w:r w:rsidDel="005F13A3">
          <w:delText xml:space="preserve">du </w:delText>
        </w:r>
      </w:del>
      <w:ins w:id="2670" w:author="Mihai ARGHIR" w:date="2019-01-04T11:47:00Z">
        <w:r w:rsidR="005F13A3">
          <w:t xml:space="preserve">de </w:t>
        </w:r>
      </w:ins>
      <w:r>
        <w:t xml:space="preserve">temps </w:t>
      </w:r>
      <w:del w:id="2671" w:author="Mihai ARGHIR" w:date="2019-01-04T11:47:00Z">
        <w:r w:rsidDel="005F13A3">
          <w:delText>entre le</w:delText>
        </w:r>
      </w:del>
      <w:ins w:id="2672" w:author="Mihai ARGHIR" w:date="2019-01-04T11:47:00Z">
        <w:r w:rsidR="005F13A3">
          <w:t>de la</w:t>
        </w:r>
      </w:ins>
      <w:r>
        <w:t xml:space="preserve"> </w:t>
      </w:r>
      <w:del w:id="2673" w:author="Mihai ARGHIR" w:date="2019-01-04T11:47:00Z">
        <w:r w:rsidDel="005F13A3">
          <w:delText xml:space="preserve">phénomène </w:delText>
        </w:r>
      </w:del>
      <w:ins w:id="2674" w:author="Mihai ARGHIR" w:date="2019-01-04T11:47:00Z">
        <w:r w:rsidR="005F13A3">
          <w:t xml:space="preserve">conduction </w:t>
        </w:r>
      </w:ins>
      <w:r>
        <w:t xml:space="preserve">thermique </w:t>
      </w:r>
      <w:ins w:id="2675" w:author="Mihai ARGHIR" w:date="2019-01-04T11:47:00Z">
        <w:r w:rsidR="005F13A3">
          <w:t xml:space="preserve">dans e rotor </w:t>
        </w:r>
      </w:ins>
      <w:r>
        <w:t xml:space="preserve">et </w:t>
      </w:r>
      <w:ins w:id="2676" w:author="Mihai ARGHIR" w:date="2019-01-04T11:47:00Z">
        <w:r w:rsidR="005F13A3">
          <w:t>celle des vibrations synchrones</w:t>
        </w:r>
      </w:ins>
      <w:del w:id="2677" w:author="Mihai ARGHIR" w:date="2019-01-04T11:47:00Z">
        <w:r w:rsidDel="005F13A3">
          <w:delText>le phénomène dynamique</w:delText>
        </w:r>
      </w:del>
      <w:r>
        <w:t xml:space="preserve">. </w:t>
      </w:r>
    </w:p>
    <w:p w14:paraId="2BAFAAD5" w14:textId="4CFD4AA6" w:rsidR="0044278E" w:rsidRDefault="0044278E">
      <w:pPr>
        <w:spacing w:line="360" w:lineRule="auto"/>
        <w:ind w:firstLine="708"/>
      </w:pPr>
      <w:r>
        <w:t xml:space="preserve">Afin de réduire le temps de calcul, un schéma </w:t>
      </w:r>
      <w:ins w:id="2678" w:author="Mihai ARGHIR" w:date="2019-01-04T11:50:00Z">
        <w:r w:rsidR="005F13A3">
          <w:t xml:space="preserve">alternant les deux temps caractéristiques </w:t>
        </w:r>
      </w:ins>
      <w:ins w:id="2679" w:author="Mihai ARGHIR" w:date="2019-01-04T13:59:00Z">
        <w:r w:rsidR="00B855E1">
          <w:t xml:space="preserve">et </w:t>
        </w:r>
      </w:ins>
      <w:ins w:id="2680" w:author="Mihai ARGHIR" w:date="2019-01-04T12:01:00Z">
        <w:r w:rsidR="00AA3153">
          <w:t>présenté</w:t>
        </w:r>
      </w:ins>
      <w:ins w:id="2681" w:author="Mihai ARGHIR" w:date="2019-01-04T13:59:00Z">
        <w:r w:rsidR="00B855E1">
          <w:t>e</w:t>
        </w:r>
      </w:ins>
      <w:ins w:id="2682" w:author="Mihai ARGHIR" w:date="2019-01-04T12:01:00Z">
        <w:r w:rsidR="00AA3153">
          <w:t xml:space="preserve"> sur la </w:t>
        </w:r>
      </w:ins>
      <w:ins w:id="2683" w:author="Mihai ARGHIR" w:date="2019-01-04T12:02:00Z">
        <w:r w:rsidR="00AA3153" w:rsidRPr="000C51FD">
          <w:rPr>
            <w:b/>
          </w:rPr>
          <w:fldChar w:fldCharType="begin"/>
        </w:r>
        <w:r w:rsidR="00AA3153" w:rsidRPr="000C51FD">
          <w:rPr>
            <w:b/>
          </w:rPr>
          <w:instrText xml:space="preserve"> REF _Ref523218453 \h  \* MERGEFORMAT </w:instrText>
        </w:r>
      </w:ins>
      <w:r w:rsidR="00AA3153" w:rsidRPr="000C51FD">
        <w:rPr>
          <w:b/>
        </w:rPr>
      </w:r>
      <w:ins w:id="2684" w:author="Mihai ARGHIR" w:date="2019-01-04T12:02:00Z">
        <w:r w:rsidR="00AA3153" w:rsidRPr="000C51FD">
          <w:rPr>
            <w:b/>
          </w:rPr>
          <w:fldChar w:fldCharType="separate"/>
        </w:r>
        <w:r w:rsidR="00AA3153" w:rsidRPr="00FD7C0A">
          <w:rPr>
            <w:b/>
          </w:rPr>
          <w:t>Figure 1.3</w:t>
        </w:r>
        <w:r w:rsidR="00AA3153" w:rsidRPr="00FD7C0A">
          <w:rPr>
            <w:b/>
          </w:rPr>
          <w:noBreakHyphen/>
          <w:t>3</w:t>
        </w:r>
        <w:r w:rsidR="00AA3153" w:rsidRPr="000C51FD">
          <w:rPr>
            <w:b/>
          </w:rPr>
          <w:fldChar w:fldCharType="end"/>
        </w:r>
      </w:ins>
      <w:ins w:id="2685" w:author="Mihai ARGHIR" w:date="2019-01-04T12:01:00Z">
        <w:r w:rsidR="00AA3153">
          <w:t xml:space="preserve"> </w:t>
        </w:r>
      </w:ins>
      <w:ins w:id="2686" w:author="Mihai ARGHIR" w:date="2019-01-04T11:50:00Z">
        <w:r w:rsidR="005F13A3">
          <w:t xml:space="preserve">a été utilisée. </w:t>
        </w:r>
      </w:ins>
      <w:ins w:id="2687" w:author="Mihai ARGHIR" w:date="2019-01-04T12:01:00Z">
        <w:r w:rsidR="00AA3153">
          <w:t xml:space="preserve">Chaque cycle a deux étapes. </w:t>
        </w:r>
      </w:ins>
      <w:del w:id="2688" w:author="Mihai ARGHIR" w:date="2019-01-04T12:02:00Z">
        <w:r w:rsidDel="00AA3153">
          <w:delText xml:space="preserve">en quinconce (staggered integration scheme) et une approche de moyennage dans le temps pour la </w:delText>
        </w:r>
        <w:r w:rsidR="00AD3AD1" w:rsidDel="00AA3153">
          <w:delText>flux thermique exposé</w:delText>
        </w:r>
        <w:r w:rsidDel="00AA3153">
          <w:delText xml:space="preserve"> </w:delText>
        </w:r>
        <w:r w:rsidR="00AD3AD1" w:rsidDel="00AA3153">
          <w:delText>au</w:delText>
        </w:r>
        <w:r w:rsidDel="00AA3153">
          <w:delText xml:space="preserve"> rotor </w:delText>
        </w:r>
        <w:r w:rsidR="00C87425" w:rsidDel="00AA3153">
          <w:delText>est</w:delText>
        </w:r>
        <w:r w:rsidDel="00AA3153">
          <w:delText xml:space="preserve"> utilisés. </w:delText>
        </w:r>
        <w:r w:rsidRPr="00854F8B" w:rsidDel="00AA3153">
          <w:delText>La</w:delText>
        </w:r>
        <w:r w:rsidDel="00AA3153">
          <w:delText xml:space="preserve"> </w:delText>
        </w:r>
        <w:r w:rsidRPr="000C51FD" w:rsidDel="00AA3153">
          <w:rPr>
            <w:b/>
          </w:rPr>
          <w:fldChar w:fldCharType="begin"/>
        </w:r>
        <w:r w:rsidRPr="000C51FD" w:rsidDel="00AA3153">
          <w:rPr>
            <w:b/>
          </w:rPr>
          <w:delInstrText xml:space="preserve"> REF _Ref523218453 \h  \* MERGEFORMAT </w:delInstrText>
        </w:r>
        <w:r w:rsidRPr="000C51FD" w:rsidDel="00AA3153">
          <w:rPr>
            <w:b/>
          </w:rPr>
        </w:r>
        <w:r w:rsidRPr="000C51FD" w:rsidDel="00AA3153">
          <w:rPr>
            <w:b/>
          </w:rPr>
          <w:fldChar w:fldCharType="separate"/>
        </w:r>
      </w:del>
      <w:ins w:id="2689" w:author="omar BENCHEKROUN" w:date="2019-01-03T16:02:00Z">
        <w:del w:id="2690" w:author="Mihai ARGHIR" w:date="2019-01-04T12:02:00Z">
          <w:r w:rsidR="00DE0AA9" w:rsidRPr="00DE0AA9" w:rsidDel="00AA3153">
            <w:rPr>
              <w:b/>
              <w:rPrChange w:id="2691" w:author="omar BENCHEKROUN" w:date="2019-01-03T16:02:00Z">
                <w:rPr>
                  <w:rStyle w:val="shorttext"/>
                </w:rPr>
              </w:rPrChange>
            </w:rPr>
            <w:delText xml:space="preserve">Figure </w:delText>
          </w:r>
          <w:r w:rsidR="00DE0AA9" w:rsidRPr="00DE0AA9" w:rsidDel="00AA3153">
            <w:rPr>
              <w:b/>
              <w:rPrChange w:id="2692" w:author="omar BENCHEKROUN" w:date="2019-01-03T16:02:00Z">
                <w:rPr>
                  <w:rStyle w:val="shorttext"/>
                  <w:i/>
                  <w:iCs/>
                  <w:noProof/>
                </w:rPr>
              </w:rPrChange>
            </w:rPr>
            <w:delText>1.3</w:delText>
          </w:r>
          <w:r w:rsidR="00DE0AA9" w:rsidRPr="00DE0AA9" w:rsidDel="00AA3153">
            <w:rPr>
              <w:b/>
              <w:rPrChange w:id="2693" w:author="omar BENCHEKROUN" w:date="2019-01-03T16:02:00Z">
                <w:rPr>
                  <w:rStyle w:val="shorttext"/>
                </w:rPr>
              </w:rPrChange>
            </w:rPr>
            <w:noBreakHyphen/>
          </w:r>
          <w:r w:rsidR="00DE0AA9" w:rsidRPr="00DE0AA9" w:rsidDel="00AA3153">
            <w:rPr>
              <w:b/>
              <w:rPrChange w:id="2694" w:author="omar BENCHEKROUN" w:date="2019-01-03T16:02:00Z">
                <w:rPr>
                  <w:rStyle w:val="shorttext"/>
                  <w:i/>
                  <w:iCs/>
                  <w:noProof/>
                </w:rPr>
              </w:rPrChange>
            </w:rPr>
            <w:delText>3</w:delText>
          </w:r>
        </w:del>
      </w:ins>
      <w:del w:id="2695" w:author="Mihai ARGHIR" w:date="2019-01-04T12:02:00Z">
        <w:r w:rsidR="001C03C4" w:rsidRPr="001C03C4" w:rsidDel="00AA3153">
          <w:rPr>
            <w:b/>
          </w:rPr>
          <w:delText>Figure 1.3</w:delText>
        </w:r>
        <w:r w:rsidR="001C03C4" w:rsidRPr="001C03C4" w:rsidDel="00AA3153">
          <w:rPr>
            <w:b/>
          </w:rPr>
          <w:noBreakHyphen/>
          <w:delText>3</w:delText>
        </w:r>
        <w:r w:rsidRPr="000C51FD" w:rsidDel="00AA3153">
          <w:rPr>
            <w:b/>
          </w:rPr>
          <w:fldChar w:fldCharType="end"/>
        </w:r>
        <w:r w:rsidRPr="00854F8B" w:rsidDel="00AA3153">
          <w:delText xml:space="preserve"> montre le diagramme </w:delText>
        </w:r>
        <w:r w:rsidDel="00AA3153">
          <w:delText xml:space="preserve">du schéma en quinconce, où chaque cycle </w:delText>
        </w:r>
        <w:r w:rsidRPr="00854F8B" w:rsidDel="00AA3153">
          <w:delText xml:space="preserve">comprend deux étapes. </w:delText>
        </w:r>
      </w:del>
      <w:r w:rsidRPr="00854F8B">
        <w:t>Au cours de la 1ère étape, les éq</w:t>
      </w:r>
      <w:r w:rsidR="00ED5FFC">
        <w:t>uations de Reynolds, d</w:t>
      </w:r>
      <w:ins w:id="2696" w:author="Mihai ARGHIR" w:date="2019-01-04T12:04:00Z">
        <w:r w:rsidR="008E792A">
          <w:t>e l’</w:t>
        </w:r>
      </w:ins>
      <w:del w:id="2697" w:author="Mihai ARGHIR" w:date="2019-01-04T12:04:00Z">
        <w:r w:rsidR="00ED5FFC" w:rsidDel="008E792A">
          <w:delText>'</w:delText>
        </w:r>
      </w:del>
      <w:r w:rsidR="00ED5FFC">
        <w:t>énergie</w:t>
      </w:r>
      <w:del w:id="2698" w:author="Mihai ARGHIR" w:date="2019-01-04T12:04:00Z">
        <w:r w:rsidR="00ED5FFC" w:rsidDel="008E792A">
          <w:delText xml:space="preserve"> </w:delText>
        </w:r>
        <w:r w:rsidRPr="00854F8B" w:rsidDel="008E792A">
          <w:delText>et</w:delText>
        </w:r>
      </w:del>
      <w:ins w:id="2699" w:author="Mihai ARGHIR" w:date="2019-01-04T12:04:00Z">
        <w:r w:rsidR="008E792A">
          <w:t>,</w:t>
        </w:r>
      </w:ins>
      <w:r w:rsidRPr="00854F8B">
        <w:t xml:space="preserve"> </w:t>
      </w:r>
      <w:r>
        <w:t>de</w:t>
      </w:r>
      <w:ins w:id="2700" w:author="Mihai ARGHIR" w:date="2019-01-04T12:02:00Z">
        <w:r w:rsidR="008E792A">
          <w:t xml:space="preserve"> la dynamique du rotor </w:t>
        </w:r>
      </w:ins>
      <w:ins w:id="2701" w:author="Mihai ARGHIR" w:date="2019-01-04T12:04:00Z">
        <w:r w:rsidR="008E792A">
          <w:t xml:space="preserve">et du transfert de chaleur dans le rotor </w:t>
        </w:r>
      </w:ins>
      <w:del w:id="2702" w:author="Mihai ARGHIR" w:date="2019-01-04T12:03:00Z">
        <w:r w:rsidDel="008E792A">
          <w:delText xml:space="preserve"> mouvement</w:delText>
        </w:r>
        <w:r w:rsidRPr="00854F8B" w:rsidDel="008E792A">
          <w:delText xml:space="preserve"> </w:delText>
        </w:r>
      </w:del>
      <w:r w:rsidRPr="00854F8B">
        <w:t>sont résolues</w:t>
      </w:r>
      <w:ins w:id="2703" w:author="Mihai ARGHIR" w:date="2019-01-04T12:04:00Z">
        <w:r w:rsidR="008E792A">
          <w:t xml:space="preserve"> avec un </w:t>
        </w:r>
      </w:ins>
      <w:ins w:id="2704" w:author="Mihai ARGHIR" w:date="2019-01-04T12:05:00Z">
        <w:r w:rsidR="008E792A">
          <w:t>pas de temps adapté au régime vibratoire</w:t>
        </w:r>
      </w:ins>
      <w:r w:rsidRPr="00854F8B">
        <w:t xml:space="preserve">. </w:t>
      </w:r>
      <w:ins w:id="2705" w:author="Mihai ARGHIR" w:date="2019-01-04T12:05:00Z">
        <w:r w:rsidR="008E792A">
          <w:t xml:space="preserve">L’étape se termine quand la trajectoire du rotor dans le palier est stabilisée. </w:t>
        </w:r>
      </w:ins>
      <w:ins w:id="2706" w:author="Mihai ARGHIR" w:date="2019-01-04T12:15:00Z">
        <w:r w:rsidR="00634271">
          <w:t xml:space="preserve">Le flux de </w:t>
        </w:r>
      </w:ins>
      <w:ins w:id="2707" w:author="Mihai ARGHIR" w:date="2019-01-04T12:16:00Z">
        <w:r w:rsidR="00634271">
          <w:t>chaleur dans chaque point de la surface du rotor est moyenné sur une période.</w:t>
        </w:r>
      </w:ins>
      <w:ins w:id="2708" w:author="Mihai ARGHIR" w:date="2019-01-04T12:15:00Z">
        <w:r w:rsidR="00634271">
          <w:t xml:space="preserve"> </w:t>
        </w:r>
      </w:ins>
      <w:del w:id="2709" w:author="Mihai ARGHIR" w:date="2019-01-04T12:17:00Z">
        <w:r w:rsidRPr="00854F8B" w:rsidDel="00634271">
          <w:delText>La température</w:delText>
        </w:r>
        <w:r w:rsidR="0086527C" w:rsidDel="00634271">
          <w:delText xml:space="preserve"> du film lubrifiant</w:delText>
        </w:r>
        <w:r w:rsidRPr="00854F8B" w:rsidDel="00634271">
          <w:delText xml:space="preserve"> et </w:delText>
        </w:r>
        <w:r w:rsidR="0086527C" w:rsidDel="00634271">
          <w:delText>sa</w:delText>
        </w:r>
        <w:r w:rsidRPr="00854F8B" w:rsidDel="00634271">
          <w:delText xml:space="preserve"> viscosité sont stockées à la fin de l'étape</w:delText>
        </w:r>
      </w:del>
      <w:del w:id="2710" w:author="Mihai ARGHIR" w:date="2019-01-04T12:03:00Z">
        <w:r w:rsidRPr="00854F8B" w:rsidDel="008E792A">
          <w:delText xml:space="preserve"> 1</w:delText>
        </w:r>
      </w:del>
      <w:del w:id="2711" w:author="Mihai ARGHIR" w:date="2019-01-04T12:17:00Z">
        <w:r w:rsidR="009960F3" w:rsidDel="00634271">
          <w:delText xml:space="preserve">. </w:delText>
        </w:r>
      </w:del>
      <w:ins w:id="2712" w:author="Mihai ARGHIR" w:date="2019-01-04T12:17:00Z">
        <w:r w:rsidR="00634271">
          <w:t>L</w:t>
        </w:r>
      </w:ins>
      <w:del w:id="2713" w:author="Mihai ARGHIR" w:date="2019-01-04T12:17:00Z">
        <w:r w:rsidR="009960F3" w:rsidDel="00634271">
          <w:delText xml:space="preserve">A </w:delText>
        </w:r>
      </w:del>
      <w:ins w:id="2714" w:author="Mihai ARGHIR" w:date="2019-01-04T12:17:00Z">
        <w:r w:rsidR="00634271">
          <w:t xml:space="preserve">a </w:t>
        </w:r>
      </w:ins>
      <w:r w:rsidR="009960F3">
        <w:t>deuxième étape</w:t>
      </w:r>
      <w:ins w:id="2715" w:author="Mihai ARGHIR" w:date="2019-01-04T12:17:00Z">
        <w:r w:rsidR="00634271">
          <w:t xml:space="preserve"> est l’intégration </w:t>
        </w:r>
      </w:ins>
      <w:ins w:id="2716" w:author="Mihai ARGHIR" w:date="2019-01-04T12:18:00Z">
        <w:r w:rsidR="00634271">
          <w:t xml:space="preserve">seulement </w:t>
        </w:r>
      </w:ins>
      <w:ins w:id="2717" w:author="Mihai ARGHIR" w:date="2019-01-04T12:17:00Z">
        <w:r w:rsidR="00634271">
          <w:t xml:space="preserve">de </w:t>
        </w:r>
      </w:ins>
      <w:ins w:id="2718" w:author="Mihai ARGHIR" w:date="2019-01-04T12:18:00Z">
        <w:r w:rsidR="00634271">
          <w:t xml:space="preserve">l’équation de transfert de chaleur dans le rotor avec le flux thermique déduit après la première étape. </w:t>
        </w:r>
      </w:ins>
      <w:ins w:id="2719" w:author="Mihai ARGHIR" w:date="2019-01-04T12:19:00Z">
        <w:r w:rsidR="00634271">
          <w:t xml:space="preserve">Le pas de temps est adapté au transfert de chaleur par conduction dans le rotor, donc </w:t>
        </w:r>
      </w:ins>
      <w:ins w:id="2720" w:author="Mihai ARGHIR" w:date="2019-01-04T12:20:00Z">
        <w:r w:rsidR="00634271">
          <w:t xml:space="preserve">quelques ordres de </w:t>
        </w:r>
        <w:r w:rsidR="00634271">
          <w:lastRenderedPageBreak/>
          <w:t>grandeurs supérieur au pas de temps utilisé à l’étape 1.</w:t>
        </w:r>
      </w:ins>
      <w:del w:id="2721" w:author="Mihai ARGHIR" w:date="2019-01-04T12:17:00Z">
        <w:r w:rsidR="009960F3" w:rsidDel="00634271">
          <w:delText>,</w:delText>
        </w:r>
      </w:del>
      <w:del w:id="2722" w:author="Mihai ARGHIR" w:date="2019-01-04T12:20:00Z">
        <w:r w:rsidR="009960F3" w:rsidDel="00634271">
          <w:delText xml:space="preserve"> </w:delText>
        </w:r>
        <w:r w:rsidDel="00634271">
          <w:delText xml:space="preserve">seulement </w:delText>
        </w:r>
        <w:r w:rsidRPr="00854F8B" w:rsidDel="00634271">
          <w:delText>l'équation de conduction thermique transitoire est résolue pour actualiser</w:delText>
        </w:r>
      </w:del>
      <w:r w:rsidRPr="00854F8B">
        <w:t xml:space="preserve"> </w:t>
      </w:r>
      <w:ins w:id="2723" w:author="Mihai ARGHIR" w:date="2019-01-04T12:20:00Z">
        <w:r w:rsidR="00634271">
          <w:t xml:space="preserve">Les </w:t>
        </w:r>
      </w:ins>
      <w:del w:id="2724" w:author="Mihai ARGHIR" w:date="2019-01-04T12:20:00Z">
        <w:r w:rsidRPr="00854F8B" w:rsidDel="00634271">
          <w:delText>la</w:delText>
        </w:r>
      </w:del>
      <w:r w:rsidRPr="00854F8B">
        <w:t xml:space="preserve"> température</w:t>
      </w:r>
      <w:ins w:id="2725" w:author="Mihai ARGHIR" w:date="2019-01-04T12:20:00Z">
        <w:r w:rsidR="00634271">
          <w:t>s</w:t>
        </w:r>
      </w:ins>
      <w:r w:rsidRPr="00854F8B">
        <w:t xml:space="preserve"> </w:t>
      </w:r>
      <w:r w:rsidR="00EE7AD4">
        <w:t xml:space="preserve">à la surface </w:t>
      </w:r>
      <w:r w:rsidRPr="00854F8B">
        <w:t>du rotor et du palier</w:t>
      </w:r>
      <w:ins w:id="2726" w:author="Mihai ARGHIR" w:date="2019-01-04T12:20:00Z">
        <w:r w:rsidR="00634271">
          <w:t xml:space="preserve"> sont actualisés à la fin de l</w:t>
        </w:r>
      </w:ins>
      <w:ins w:id="2727" w:author="Mihai ARGHIR" w:date="2019-01-04T12:21:00Z">
        <w:r w:rsidR="00634271">
          <w:t>’étape 2.</w:t>
        </w:r>
      </w:ins>
      <w:del w:id="2728" w:author="Mihai ARGHIR" w:date="2019-01-04T12:21:00Z">
        <w:r w:rsidRPr="00854F8B" w:rsidDel="00634271">
          <w:delText>.</w:delText>
        </w:r>
      </w:del>
      <w:r w:rsidRPr="00854F8B">
        <w:t xml:space="preserve"> </w:t>
      </w:r>
      <w:del w:id="2729" w:author="Mihai ARGHIR" w:date="2019-01-04T12:21:00Z">
        <w:r w:rsidRPr="00854F8B" w:rsidDel="00634271">
          <w:delText>Le</w:delText>
        </w:r>
        <w:r w:rsidDel="00634271">
          <w:delText xml:space="preserve"> pas de</w:delText>
        </w:r>
        <w:r w:rsidRPr="00854F8B" w:rsidDel="00634271">
          <w:delText xml:space="preserve"> temps d'intégration pour l'étape 2 est b</w:delText>
        </w:r>
        <w:r w:rsidDel="00634271">
          <w:delText>eaucoup plus grand que l'étape 1 afin d’accélérer le calcul</w:delText>
        </w:r>
        <w:r w:rsidRPr="00854F8B" w:rsidDel="00634271">
          <w:delText>.</w:delText>
        </w:r>
        <w:r w:rsidDel="00634271">
          <w:delText xml:space="preserve"> </w:delText>
        </w:r>
      </w:del>
    </w:p>
    <w:p w14:paraId="0D397251" w14:textId="77777777" w:rsidR="0044278E" w:rsidRDefault="0044278E" w:rsidP="0044278E">
      <w:pPr>
        <w:keepNext/>
        <w:spacing w:line="360" w:lineRule="auto"/>
        <w:jc w:val="center"/>
      </w:pPr>
      <w:r w:rsidRPr="004F4E02">
        <w:rPr>
          <w:noProof/>
        </w:rPr>
        <w:drawing>
          <wp:inline distT="0" distB="0" distL="0" distR="0" wp14:anchorId="2A3858B5" wp14:editId="4EAFDA84">
            <wp:extent cx="4083218" cy="478087"/>
            <wp:effectExtent l="0" t="0" r="0" b="0"/>
            <wp:docPr id="479" name="Image 479"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6FE34518" w14:textId="11EB1CF8"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2730" w:name="_Ref523218453"/>
      <w:r w:rsidRPr="005E7081">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DE0AA9">
        <w:rPr>
          <w:rStyle w:val="shorttext"/>
          <w:rFonts w:ascii="Calibri" w:eastAsia="Times New Roman" w:hAnsi="Calibri" w:cs="Times New Roman"/>
          <w:i w:val="0"/>
          <w:iCs w:val="0"/>
          <w:noProof/>
          <w:sz w:val="22"/>
          <w:szCs w:val="20"/>
          <w:lang w:eastAsia="fr-FR"/>
        </w:rPr>
        <w:t>1.3</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DE0AA9">
        <w:rPr>
          <w:rStyle w:val="shorttext"/>
          <w:rFonts w:ascii="Calibri" w:eastAsia="Times New Roman" w:hAnsi="Calibri" w:cs="Times New Roman"/>
          <w:i w:val="0"/>
          <w:iCs w:val="0"/>
          <w:noProof/>
          <w:sz w:val="22"/>
          <w:szCs w:val="20"/>
          <w:lang w:eastAsia="fr-FR"/>
        </w:rPr>
        <w:t>3</w:t>
      </w:r>
      <w:r w:rsidR="00495F01">
        <w:rPr>
          <w:rStyle w:val="shorttext"/>
          <w:rFonts w:ascii="Calibri" w:eastAsia="Times New Roman" w:hAnsi="Calibri" w:cs="Times New Roman"/>
          <w:i w:val="0"/>
          <w:iCs w:val="0"/>
          <w:sz w:val="22"/>
          <w:szCs w:val="20"/>
          <w:lang w:eastAsia="fr-FR"/>
        </w:rPr>
        <w:fldChar w:fldCharType="end"/>
      </w:r>
      <w:bookmarkEnd w:id="2730"/>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ins w:id="2731" w:author="Mihai ARGHIR" w:date="2019-01-04T14:33:00Z">
        <w:r w:rsidR="001E02D8">
          <w:rPr>
            <w:rStyle w:val="shorttext"/>
            <w:rFonts w:ascii="Calibri" w:eastAsia="Times New Roman" w:hAnsi="Calibri" w:cs="Times New Roman"/>
            <w:i w:val="0"/>
            <w:iCs w:val="0"/>
            <w:sz w:val="22"/>
            <w:szCs w:val="20"/>
            <w:lang w:eastAsia="fr-FR"/>
          </w:rPr>
          <w:t>alternant les deux éche</w:t>
        </w:r>
      </w:ins>
      <w:ins w:id="2732" w:author="Mihai ARGHIR" w:date="2019-01-04T14:34:00Z">
        <w:r w:rsidR="001E02D8">
          <w:rPr>
            <w:rStyle w:val="shorttext"/>
            <w:rFonts w:ascii="Calibri" w:eastAsia="Times New Roman" w:hAnsi="Calibri" w:cs="Times New Roman"/>
            <w:i w:val="0"/>
            <w:iCs w:val="0"/>
            <w:sz w:val="22"/>
            <w:szCs w:val="20"/>
            <w:lang w:eastAsia="fr-FR"/>
          </w:rPr>
          <w:t>l</w:t>
        </w:r>
      </w:ins>
      <w:ins w:id="2733" w:author="Mihai ARGHIR" w:date="2019-01-04T14:33:00Z">
        <w:r w:rsidR="001E02D8">
          <w:rPr>
            <w:rStyle w:val="shorttext"/>
            <w:rFonts w:ascii="Calibri" w:eastAsia="Times New Roman" w:hAnsi="Calibri" w:cs="Times New Roman"/>
            <w:i w:val="0"/>
            <w:iCs w:val="0"/>
            <w:sz w:val="22"/>
            <w:szCs w:val="20"/>
            <w:lang w:eastAsia="fr-FR"/>
          </w:rPr>
          <w:t>les de temps</w:t>
        </w:r>
      </w:ins>
      <w:del w:id="2734" w:author="Mihai ARGHIR" w:date="2019-01-04T14:33:00Z">
        <w:r w:rsidRPr="005E7081" w:rsidDel="001E02D8">
          <w:rPr>
            <w:rStyle w:val="shorttext"/>
            <w:rFonts w:ascii="Calibri" w:eastAsia="Times New Roman" w:hAnsi="Calibri" w:cs="Times New Roman"/>
            <w:i w:val="0"/>
            <w:iCs w:val="0"/>
            <w:sz w:val="22"/>
            <w:szCs w:val="20"/>
            <w:lang w:eastAsia="fr-FR"/>
          </w:rPr>
          <w:delText>en quinconce</w:delText>
        </w:r>
      </w:del>
    </w:p>
    <w:p w14:paraId="2FEA04FD" w14:textId="0BD88897" w:rsidR="00634271" w:rsidRDefault="0044278E">
      <w:pPr>
        <w:spacing w:line="360" w:lineRule="auto"/>
        <w:ind w:firstLine="708"/>
        <w:rPr>
          <w:ins w:id="2735" w:author="Mihai ARGHIR" w:date="2019-01-04T12:21:00Z"/>
        </w:rPr>
      </w:pPr>
      <w:r>
        <w:t>Les auteurs ont utilisé ce modèle pour étudier</w:t>
      </w:r>
      <w:r w:rsidRPr="00A22718">
        <w:t xml:space="preserve"> le cas présenté dans l’article de Gomiciaga et Keogh</w:t>
      </w:r>
      <w:r w:rsidR="00774796">
        <w:rPr>
          <w:b/>
        </w:rPr>
        <w:t xml:space="preserve"> </w:t>
      </w:r>
      <w:r w:rsidR="00774796">
        <w:rPr>
          <w:b/>
        </w:rPr>
        <w:fldChar w:fldCharType="begin"/>
      </w:r>
      <w:r w:rsidR="00774796">
        <w:rPr>
          <w:b/>
        </w:rPr>
        <w:instrText xml:space="preserve"> REF _Ref533097470 \r \h </w:instrText>
      </w:r>
      <w:r w:rsidR="00774796">
        <w:rPr>
          <w:b/>
        </w:rPr>
      </w:r>
      <w:r w:rsidR="00774796">
        <w:rPr>
          <w:b/>
        </w:rPr>
        <w:fldChar w:fldCharType="separate"/>
      </w:r>
      <w:r w:rsidR="00DE0AA9">
        <w:rPr>
          <w:b/>
        </w:rPr>
        <w:t>[26]</w:t>
      </w:r>
      <w:r w:rsidR="00774796">
        <w:rPr>
          <w:b/>
        </w:rPr>
        <w:fldChar w:fldCharType="end"/>
      </w:r>
      <w:r w:rsidRPr="00A22718">
        <w:t xml:space="preserve">. </w:t>
      </w:r>
      <w:ins w:id="2736" w:author="Mihai ARGHIR" w:date="2019-01-04T12:23:00Z">
        <w:r w:rsidR="00AC32E0">
          <w:t>L</w:t>
        </w:r>
        <w:r w:rsidR="00AC32E0" w:rsidRPr="00A22718">
          <w:t>e déphasage entre</w:t>
        </w:r>
        <w:r w:rsidR="00AC32E0">
          <w:t xml:space="preserve"> le point chaud et le point haut</w:t>
        </w:r>
        <w:r w:rsidR="00AC32E0" w:rsidRPr="00A22718" w:rsidDel="00AC32E0">
          <w:t xml:space="preserve"> </w:t>
        </w:r>
      </w:ins>
      <w:del w:id="2737" w:author="Mihai ARGHIR" w:date="2019-01-04T12:23:00Z">
        <w:r w:rsidRPr="00A22718" w:rsidDel="00AC32E0">
          <w:delText xml:space="preserve">Les résultats </w:delText>
        </w:r>
      </w:del>
      <w:del w:id="2738" w:author="Mihai ARGHIR" w:date="2019-01-04T12:24:00Z">
        <w:r w:rsidRPr="00A22718" w:rsidDel="00AC32E0">
          <w:delText>montrent que le déphasage entre</w:delText>
        </w:r>
        <w:r w:rsidDel="00AC32E0">
          <w:delText xml:space="preserve"> le point chaud et le point haut </w:delText>
        </w:r>
        <w:r w:rsidRPr="00A22718" w:rsidDel="00AC32E0">
          <w:delText xml:space="preserve">issu de la simulation </w:delText>
        </w:r>
      </w:del>
      <w:r w:rsidRPr="00A22718">
        <w:t>correspond bien à celui</w:t>
      </w:r>
      <w:r>
        <w:t xml:space="preserve"> observé dans la réalité.</w:t>
      </w:r>
      <w:ins w:id="2739" w:author="Mihai ARGHIR" w:date="2019-01-04T12:28:00Z">
        <w:r w:rsidR="00AC32E0" w:rsidRPr="00AC32E0">
          <w:t xml:space="preserve"> </w:t>
        </w:r>
        <w:r w:rsidR="00AC32E0" w:rsidRPr="00A22718">
          <w:t>En général, ce modèle donne un très bon accord quantitat</w:t>
        </w:r>
        <w:r w:rsidR="00AC32E0">
          <w:t xml:space="preserve">if avec les publications pour </w:t>
        </w:r>
        <w:r w:rsidR="00AC32E0" w:rsidRPr="00A22718">
          <w:t xml:space="preserve">la distribution non-uniforme de la température. </w:t>
        </w:r>
        <w:r w:rsidR="00AC32E0" w:rsidRPr="00AC32E0">
          <w:rPr>
            <w:strike/>
            <w:rPrChange w:id="2740" w:author="Mihai ARGHIR" w:date="2019-01-04T12:30:00Z">
              <w:rPr/>
            </w:rPrChange>
          </w:rPr>
          <w:t xml:space="preserve">Les deux effets antagonistes suite à l’augmentation de la température (diminution de viscosité et </w:t>
        </w:r>
      </w:ins>
      <w:ins w:id="2741" w:author="Mihai ARGHIR" w:date="2019-01-04T12:29:00Z">
        <w:r w:rsidR="00AC32E0" w:rsidRPr="00AC32E0">
          <w:rPr>
            <w:bCs/>
            <w:strike/>
            <w:rPrChange w:id="2742" w:author="Mihai ARGHIR" w:date="2019-01-04T12:30:00Z">
              <w:rPr>
                <w:bCs/>
              </w:rPr>
            </w:rPrChange>
          </w:rPr>
          <w:t>augmentation</w:t>
        </w:r>
      </w:ins>
      <w:ins w:id="2743" w:author="Mihai ARGHIR" w:date="2019-01-04T12:28:00Z">
        <w:r w:rsidR="00AC32E0" w:rsidRPr="00AC32E0">
          <w:rPr>
            <w:bCs/>
            <w:strike/>
            <w:rPrChange w:id="2744" w:author="Mihai ARGHIR" w:date="2019-01-04T12:30:00Z">
              <w:rPr>
                <w:bCs/>
              </w:rPr>
            </w:rPrChange>
          </w:rPr>
          <w:t xml:space="preserve"> d</w:t>
        </w:r>
      </w:ins>
      <w:ins w:id="2745" w:author="Mihai ARGHIR" w:date="2019-01-04T12:29:00Z">
        <w:r w:rsidR="00AC32E0" w:rsidRPr="00AC32E0">
          <w:rPr>
            <w:bCs/>
            <w:strike/>
            <w:rPrChange w:id="2746" w:author="Mihai ARGHIR" w:date="2019-01-04T12:30:00Z">
              <w:rPr>
                <w:bCs/>
              </w:rPr>
            </w:rPrChange>
          </w:rPr>
          <w:t>u</w:t>
        </w:r>
      </w:ins>
      <w:ins w:id="2747" w:author="Mihai ARGHIR" w:date="2019-01-04T12:28:00Z">
        <w:r w:rsidR="00AC32E0" w:rsidRPr="00AC32E0">
          <w:rPr>
            <w:bCs/>
            <w:strike/>
            <w:rPrChange w:id="2748" w:author="Mihai ARGHIR" w:date="2019-01-04T12:30:00Z">
              <w:rPr>
                <w:bCs/>
              </w:rPr>
            </w:rPrChange>
          </w:rPr>
          <w:t xml:space="preserve"> balourd thermique) ont été mentionnés et discutés.</w:t>
        </w:r>
      </w:ins>
      <w:r w:rsidRPr="00A22718">
        <w:t xml:space="preserve"> Cependant, l</w:t>
      </w:r>
      <w:r w:rsidR="00AD3C09">
        <w:t>a différence de la température</w:t>
      </w:r>
      <w:r w:rsidRPr="00A22718">
        <w:t xml:space="preserve"> est légèrement plus grande que celle issue de</w:t>
      </w:r>
      <w:r w:rsidR="005D3C2C">
        <w:t xml:space="preserve"> </w:t>
      </w:r>
      <w:r w:rsidR="00FF0973">
        <w:rPr>
          <w:b/>
        </w:rPr>
        <w:fldChar w:fldCharType="begin"/>
      </w:r>
      <w:r w:rsidR="00FF0973">
        <w:rPr>
          <w:b/>
        </w:rPr>
        <w:instrText xml:space="preserve"> REF _Ref533097470 \r \h </w:instrText>
      </w:r>
      <w:r w:rsidR="00FF0973">
        <w:rPr>
          <w:b/>
        </w:rPr>
      </w:r>
      <w:r w:rsidR="00FF0973">
        <w:rPr>
          <w:b/>
        </w:rPr>
        <w:fldChar w:fldCharType="separate"/>
      </w:r>
      <w:r w:rsidR="00DE0AA9">
        <w:rPr>
          <w:b/>
        </w:rPr>
        <w:t>[26]</w:t>
      </w:r>
      <w:r w:rsidR="00FF0973">
        <w:rPr>
          <w:b/>
        </w:rPr>
        <w:fldChar w:fldCharType="end"/>
      </w:r>
      <w:r w:rsidRPr="00A22718">
        <w:t xml:space="preserve">. </w:t>
      </w:r>
      <w:ins w:id="2749" w:author="Mihai ARGHIR" w:date="2019-01-04T12:25:00Z">
        <w:r w:rsidR="00AC32E0">
          <w:t xml:space="preserve">Ceci est dû aux conditions adiabatiques utilisées </w:t>
        </w:r>
      </w:ins>
      <w:del w:id="2750" w:author="Mihai ARGHIR" w:date="2019-01-04T12:26:00Z">
        <w:r w:rsidRPr="00A22718" w:rsidDel="00AC32E0">
          <w:delText xml:space="preserve">Des explications possibles sont données : l’hypothèse de l’isolation thermique </w:delText>
        </w:r>
      </w:del>
      <w:r w:rsidRPr="00A22718">
        <w:t xml:space="preserve">entre le film lubrifiant et le coussinet </w:t>
      </w:r>
      <w:ins w:id="2751" w:author="Mihai ARGHIR" w:date="2019-01-04T12:26:00Z">
        <w:r w:rsidR="00AC32E0">
          <w:t xml:space="preserve">et </w:t>
        </w:r>
      </w:ins>
      <w:del w:id="2752" w:author="Mihai ARGHIR" w:date="2019-01-04T12:26:00Z">
        <w:r w:rsidRPr="00A22718" w:rsidDel="00AC32E0">
          <w:delText>est à améliorer et</w:delText>
        </w:r>
      </w:del>
      <w:ins w:id="2753" w:author="Mihai ARGHIR" w:date="2019-01-04T12:26:00Z">
        <w:r w:rsidR="00AC32E0">
          <w:t>à</w:t>
        </w:r>
      </w:ins>
      <w:r w:rsidRPr="00A22718">
        <w:t xml:space="preserve"> la distribution </w:t>
      </w:r>
      <w:ins w:id="2754" w:author="Mihai ARGHIR" w:date="2019-01-04T12:26:00Z">
        <w:r w:rsidR="00AC32E0">
          <w:t xml:space="preserve">constante </w:t>
        </w:r>
      </w:ins>
      <w:del w:id="2755" w:author="Mihai ARGHIR" w:date="2019-01-04T12:27:00Z">
        <w:r w:rsidRPr="00A22718" w:rsidDel="00AC32E0">
          <w:delText xml:space="preserve">non-uniforme </w:delText>
        </w:r>
      </w:del>
      <w:r w:rsidRPr="00A22718">
        <w:t>de la température dans la direction axiale</w:t>
      </w:r>
      <w:del w:id="2756" w:author="Mihai ARGHIR" w:date="2019-01-04T12:27:00Z">
        <w:r w:rsidRPr="00A22718" w:rsidDel="00AC32E0">
          <w:delText xml:space="preserve"> devrait être considérée</w:delText>
        </w:r>
      </w:del>
      <w:r w:rsidRPr="00A22718">
        <w:t xml:space="preserve">. </w:t>
      </w:r>
      <w:ins w:id="2757" w:author="Mihai ARGHIR" w:date="2019-01-04T12:27:00Z">
        <w:r w:rsidR="00AC32E0">
          <w:t xml:space="preserve">Ces deux limitations sont introduites par les hypothèses simplificatrices utilisées pour l’équation de l’énergie. </w:t>
        </w:r>
      </w:ins>
      <w:del w:id="2758" w:author="Mihai ARGHIR" w:date="2019-01-04T12:28:00Z">
        <w:r w:rsidRPr="00A22718" w:rsidDel="00AC32E0">
          <w:delText>En général, ce modèle donne un très bon accord quantitat</w:delText>
        </w:r>
        <w:r w:rsidR="009F6B9F" w:rsidDel="00AC32E0">
          <w:delText xml:space="preserve">if avec les publications </w:delText>
        </w:r>
      </w:del>
      <w:del w:id="2759" w:author="Mihai ARGHIR" w:date="2019-01-04T12:24:00Z">
        <w:r w:rsidR="009F6B9F" w:rsidDel="00AC32E0">
          <w:delText xml:space="preserve">sur </w:delText>
        </w:r>
      </w:del>
      <w:del w:id="2760" w:author="Mihai ARGHIR" w:date="2019-01-04T12:28:00Z">
        <w:r w:rsidRPr="00A22718" w:rsidDel="00AC32E0">
          <w:delText xml:space="preserve">la distribution non-uniforme de la température. En outre, les deux effets antagonistes suite à l’augmentation de la température (diminution de viscosité et </w:delText>
        </w:r>
        <w:r w:rsidRPr="00A22718" w:rsidDel="00AC32E0">
          <w:rPr>
            <w:bCs/>
          </w:rPr>
          <w:delText>accentuation des balourds thermiques suite à l’augmentation de la température) ont été mentionnés et discutés.</w:delText>
        </w:r>
      </w:del>
    </w:p>
    <w:p w14:paraId="7CDEA858" w14:textId="367C4957" w:rsidR="0044278E" w:rsidRPr="00854F8B" w:rsidRDefault="0044278E" w:rsidP="00AD3C09">
      <w:pPr>
        <w:spacing w:line="360" w:lineRule="auto"/>
      </w:pPr>
    </w:p>
    <w:p w14:paraId="04ED3747" w14:textId="1261E537" w:rsidR="0044278E" w:rsidRDefault="0044278E">
      <w:pPr>
        <w:spacing w:line="360" w:lineRule="auto"/>
        <w:ind w:firstLine="708"/>
      </w:pPr>
      <w:r w:rsidRPr="007F5E26">
        <w:t>En 2014,</w:t>
      </w:r>
      <w:r w:rsidRPr="00A22718">
        <w:t xml:space="preserve"> Suh et Palazzolo </w:t>
      </w:r>
      <w:r w:rsidR="007F5E26" w:rsidRPr="007F5E26">
        <w:rPr>
          <w:b/>
        </w:rPr>
        <w:fldChar w:fldCharType="begin"/>
      </w:r>
      <w:r w:rsidR="007F5E26" w:rsidRPr="007F5E26">
        <w:rPr>
          <w:b/>
        </w:rPr>
        <w:instrText xml:space="preserve"> REF _Ref533097655 \r \h  \* MERGEFORMAT </w:instrText>
      </w:r>
      <w:r w:rsidR="007F5E26" w:rsidRPr="007F5E26">
        <w:rPr>
          <w:b/>
        </w:rPr>
      </w:r>
      <w:r w:rsidR="007F5E26" w:rsidRPr="007F5E26">
        <w:rPr>
          <w:b/>
        </w:rPr>
        <w:fldChar w:fldCharType="separate"/>
      </w:r>
      <w:r w:rsidR="00DE0AA9">
        <w:rPr>
          <w:b/>
        </w:rPr>
        <w:t>[24]</w:t>
      </w:r>
      <w:r w:rsidR="007F5E26" w:rsidRPr="007F5E26">
        <w:rPr>
          <w:b/>
        </w:rPr>
        <w:fldChar w:fldCharType="end"/>
      </w:r>
      <w:r w:rsidRPr="00A22718">
        <w:t xml:space="preserve"> </w:t>
      </w:r>
      <w:r w:rsidR="00265991">
        <w:t xml:space="preserve">ont </w:t>
      </w:r>
      <w:r>
        <w:t>publi</w:t>
      </w:r>
      <w:r w:rsidR="00265991">
        <w:t>é</w:t>
      </w:r>
      <w:r>
        <w:t xml:space="preserve"> une </w:t>
      </w:r>
      <w:r w:rsidR="00DD683B">
        <w:t xml:space="preserve">version </w:t>
      </w:r>
      <w:r>
        <w:t>amélior</w:t>
      </w:r>
      <w:r w:rsidR="00DD683B">
        <w:t>ée</w:t>
      </w:r>
      <w:r>
        <w:t xml:space="preserve"> du modèle précédent.</w:t>
      </w:r>
      <w:r w:rsidR="00C238CE">
        <w:t xml:space="preserve"> </w:t>
      </w:r>
      <w:del w:id="2761" w:author="Mihai ARGHIR" w:date="2019-01-04T14:00:00Z">
        <w:r w:rsidR="00C238CE" w:rsidDel="00B855E1">
          <w:delText>Les principales améliorations apportent sur</w:delText>
        </w:r>
        <w:r w:rsidR="004B5953" w:rsidDel="00B855E1">
          <w:delText xml:space="preserve"> </w:delText>
        </w:r>
        <w:r w:rsidDel="00B855E1">
          <w:delText>: (1) la résolution de l’équation de Reynolds dans le film et d</w:delText>
        </w:r>
      </w:del>
      <w:ins w:id="2762" w:author="Mihai ARGHIR" w:date="2019-01-04T14:00:00Z">
        <w:r w:rsidR="00B855E1">
          <w:t>L’équation de</w:t>
        </w:r>
      </w:ins>
      <w:del w:id="2763" w:author="Mihai ARGHIR" w:date="2019-01-04T14:00:00Z">
        <w:r w:rsidDel="00B855E1">
          <w:delText>e l’équation de</w:delText>
        </w:r>
      </w:del>
      <w:r>
        <w:t xml:space="preserve"> l’énergie </w:t>
      </w:r>
      <w:ins w:id="2764" w:author="Mihai ARGHIR" w:date="2019-01-04T14:02:00Z">
        <w:r w:rsidR="00B855E1">
          <w:t xml:space="preserve">dans le film mince </w:t>
        </w:r>
      </w:ins>
      <w:r>
        <w:t>e</w:t>
      </w:r>
      <w:ins w:id="2765" w:author="Mihai ARGHIR" w:date="2019-01-04T14:00:00Z">
        <w:r w:rsidR="00B855E1">
          <w:t>st tridimensionnelle</w:t>
        </w:r>
      </w:ins>
      <w:del w:id="2766" w:author="Mihai ARGHIR" w:date="2019-01-04T14:00:00Z">
        <w:r w:rsidDel="00B855E1">
          <w:delText>n</w:delText>
        </w:r>
      </w:del>
      <w:r>
        <w:t xml:space="preserve"> 3D</w:t>
      </w:r>
      <w:ins w:id="2767" w:author="Mihai ARGHIR" w:date="2019-01-04T14:01:00Z">
        <w:r w:rsidR="00B855E1">
          <w:t xml:space="preserve"> tout comme </w:t>
        </w:r>
      </w:ins>
      <w:del w:id="2768" w:author="Mihai ARGHIR" w:date="2019-01-04T14:01:00Z">
        <w:r w:rsidDel="00B855E1">
          <w:delText>; (2) un</w:delText>
        </w:r>
      </w:del>
      <w:ins w:id="2769" w:author="Mihai ARGHIR" w:date="2019-01-04T14:01:00Z">
        <w:r w:rsidR="00B855E1">
          <w:t>les</w:t>
        </w:r>
      </w:ins>
      <w:r>
        <w:t xml:space="preserve"> </w:t>
      </w:r>
      <w:del w:id="2770" w:author="Mihai ARGHIR" w:date="2019-01-04T14:02:00Z">
        <w:r w:rsidDel="00B855E1">
          <w:delText>mod</w:delText>
        </w:r>
      </w:del>
      <w:del w:id="2771" w:author="Mihai ARGHIR" w:date="2019-01-04T14:01:00Z">
        <w:r w:rsidDel="00B855E1">
          <w:delText>è</w:delText>
        </w:r>
      </w:del>
      <w:del w:id="2772" w:author="Mihai ARGHIR" w:date="2019-01-04T14:02:00Z">
        <w:r w:rsidDel="00B855E1">
          <w:delText>l</w:delText>
        </w:r>
      </w:del>
      <w:ins w:id="2773" w:author="Mihai ARGHIR" w:date="2019-01-04T14:02:00Z">
        <w:r w:rsidR="00B855E1">
          <w:t xml:space="preserve">modèles thermomécaniques </w:t>
        </w:r>
      </w:ins>
      <w:del w:id="2774" w:author="Mihai ARGHIR" w:date="2019-01-04T14:01:00Z">
        <w:r w:rsidDel="00B855E1">
          <w:delText>e</w:delText>
        </w:r>
      </w:del>
      <w:del w:id="2775" w:author="Mihai ARGHIR" w:date="2019-01-04T14:02:00Z">
        <w:r w:rsidDel="00B855E1">
          <w:delText xml:space="preserve"> éléments finis </w:delText>
        </w:r>
      </w:del>
      <w:del w:id="2776" w:author="Mihai ARGHIR" w:date="2019-01-04T14:01:00Z">
        <w:r w:rsidDel="00B855E1">
          <w:delText>3D</w:delText>
        </w:r>
      </w:del>
      <w:ins w:id="2777" w:author="Mihai ARGHIR" w:date="2019-01-04T14:02:00Z">
        <w:r w:rsidR="00B855E1">
          <w:t>du</w:t>
        </w:r>
      </w:ins>
      <w:ins w:id="2778" w:author="Mihai ARGHIR" w:date="2019-01-04T14:01:00Z">
        <w:r w:rsidR="00B855E1">
          <w:t xml:space="preserve"> rotor et </w:t>
        </w:r>
      </w:ins>
      <w:ins w:id="2779" w:author="Mihai ARGHIR" w:date="2019-01-04T14:02:00Z">
        <w:r w:rsidR="00B855E1">
          <w:t>des patins du pallier lubrifié.</w:t>
        </w:r>
      </w:ins>
      <w:ins w:id="2780" w:author="Mihai ARGHIR" w:date="2019-01-04T14:03:00Z">
        <w:r w:rsidR="00B855E1">
          <w:t xml:space="preserve"> </w:t>
        </w:r>
      </w:ins>
      <w:ins w:id="2781" w:author="Mihai ARGHIR" w:date="2019-01-04T14:04:00Z">
        <w:r w:rsidR="00B855E1">
          <w:t xml:space="preserve">L’hypothèse d’une paroi adiabatique du coussinet </w:t>
        </w:r>
      </w:ins>
      <w:ins w:id="2782" w:author="Mihai ARGHIR" w:date="2019-01-04T14:06:00Z">
        <w:r w:rsidR="00B855E1">
          <w:t xml:space="preserve">utilisée dans </w:t>
        </w:r>
        <w:r w:rsidR="00B855E1" w:rsidRPr="00904279">
          <w:rPr>
            <w:b/>
          </w:rPr>
          <w:fldChar w:fldCharType="begin"/>
        </w:r>
        <w:r w:rsidR="00B855E1" w:rsidRPr="00904279">
          <w:rPr>
            <w:b/>
          </w:rPr>
          <w:instrText xml:space="preserve"> REF _Ref533097388 \r \h </w:instrText>
        </w:r>
        <w:r w:rsidR="00B855E1">
          <w:rPr>
            <w:b/>
          </w:rPr>
          <w:instrText xml:space="preserve"> \* MERGEFORMAT </w:instrText>
        </w:r>
      </w:ins>
      <w:r w:rsidR="00B855E1" w:rsidRPr="00904279">
        <w:rPr>
          <w:b/>
        </w:rPr>
      </w:r>
      <w:ins w:id="2783" w:author="Mihai ARGHIR" w:date="2019-01-04T14:06:00Z">
        <w:r w:rsidR="00B855E1" w:rsidRPr="00904279">
          <w:rPr>
            <w:b/>
          </w:rPr>
          <w:fldChar w:fldCharType="separate"/>
        </w:r>
        <w:r w:rsidR="00B855E1">
          <w:rPr>
            <w:b/>
          </w:rPr>
          <w:t>[23]</w:t>
        </w:r>
        <w:r w:rsidR="00B855E1" w:rsidRPr="00904279">
          <w:rPr>
            <w:b/>
          </w:rPr>
          <w:fldChar w:fldCharType="end"/>
        </w:r>
        <w:r w:rsidR="00B855E1">
          <w:rPr>
            <w:b/>
          </w:rPr>
          <w:t xml:space="preserve"> </w:t>
        </w:r>
      </w:ins>
      <w:ins w:id="2784" w:author="Mihai ARGHIR" w:date="2019-01-04T14:04:00Z">
        <w:r w:rsidR="00B855E1">
          <w:t xml:space="preserve">a été remplacée par le couplage entre l’équation de </w:t>
        </w:r>
      </w:ins>
      <w:ins w:id="2785" w:author="Mihai ARGHIR" w:date="2019-01-04T14:05:00Z">
        <w:r w:rsidR="00B855E1">
          <w:t>l’énergie</w:t>
        </w:r>
      </w:ins>
      <w:ins w:id="2786" w:author="Mihai ARGHIR" w:date="2019-01-04T14:04:00Z">
        <w:r w:rsidR="00B855E1">
          <w:t xml:space="preserve"> </w:t>
        </w:r>
      </w:ins>
      <w:ins w:id="2787" w:author="Mihai ARGHIR" w:date="2019-01-04T14:05:00Z">
        <w:r w:rsidR="00B855E1">
          <w:t xml:space="preserve">dans le film mince et l’équation de la chaleur dans le coussinet. </w:t>
        </w:r>
      </w:ins>
      <w:del w:id="2788" w:author="Mihai ARGHIR" w:date="2019-01-04T14:03:00Z">
        <w:r w:rsidDel="00B855E1">
          <w:delText xml:space="preserve"> pour évaluer la conduction thermique et la déformation thermomécanique au niveau du rotor et des patins. </w:delText>
        </w:r>
      </w:del>
      <w:del w:id="2789" w:author="Mihai ARGHIR" w:date="2019-01-04T14:05:00Z">
        <w:r w:rsidDel="00B855E1">
          <w:delText>L</w:delText>
        </w:r>
      </w:del>
      <w:del w:id="2790" w:author="Mihai ARGHIR" w:date="2019-01-04T14:04:00Z">
        <w:r w:rsidDel="00B855E1">
          <w:delText>es</w:delText>
        </w:r>
      </w:del>
      <w:del w:id="2791" w:author="Mihai ARGHIR" w:date="2019-01-04T14:05:00Z">
        <w:r w:rsidDel="00B855E1">
          <w:delText xml:space="preserve"> équations de conduction 3D du rotor et du coussinet sont couplées avec le</w:delText>
        </w:r>
        <w:r w:rsidR="00D91C2F" w:rsidDel="00B855E1">
          <w:delText xml:space="preserve"> modèle du palier</w:delText>
        </w:r>
        <w:r w:rsidDel="00B855E1">
          <w:delText xml:space="preserve"> par la condition de transfert de chaleur conjugué. </w:delText>
        </w:r>
      </w:del>
      <w:r>
        <w:t>Le flux thermique et la température sont supposés continus à l’interface du fluide-structure</w:t>
      </w:r>
      <w:del w:id="2792" w:author="Mihai ARGHIR" w:date="2019-01-04T14:08:00Z">
        <w:r w:rsidDel="00B855E1">
          <w:delText>, ce qui est différent de la condition de la paroi adiabatique pour l’interface fluide-coussinet dans</w:delText>
        </w:r>
      </w:del>
      <w:del w:id="2793" w:author="Mihai ARGHIR" w:date="2019-01-04T14:06:00Z">
        <w:r w:rsidR="00904279" w:rsidDel="00B855E1">
          <w:delText xml:space="preserve"> </w:delText>
        </w:r>
        <w:r w:rsidR="00904279" w:rsidRPr="00904279" w:rsidDel="00B855E1">
          <w:rPr>
            <w:b/>
          </w:rPr>
          <w:fldChar w:fldCharType="begin"/>
        </w:r>
        <w:r w:rsidR="00904279" w:rsidRPr="00904279" w:rsidDel="00B855E1">
          <w:rPr>
            <w:b/>
          </w:rPr>
          <w:delInstrText xml:space="preserve"> REF _Ref533097388 \r \h </w:delInstrText>
        </w:r>
        <w:r w:rsidR="00904279" w:rsidDel="00B855E1">
          <w:rPr>
            <w:b/>
          </w:rPr>
          <w:delInstrText xml:space="preserve"> \* MERGEFORMAT </w:delInstrText>
        </w:r>
        <w:r w:rsidR="00904279" w:rsidRPr="00904279" w:rsidDel="00B855E1">
          <w:rPr>
            <w:b/>
          </w:rPr>
        </w:r>
        <w:r w:rsidR="00904279" w:rsidRPr="00904279" w:rsidDel="00B855E1">
          <w:rPr>
            <w:b/>
          </w:rPr>
          <w:fldChar w:fldCharType="separate"/>
        </w:r>
        <w:r w:rsidR="00DE0AA9" w:rsidDel="00B855E1">
          <w:rPr>
            <w:b/>
          </w:rPr>
          <w:delText>[23]</w:delText>
        </w:r>
        <w:r w:rsidR="00904279" w:rsidRPr="00904279" w:rsidDel="00B855E1">
          <w:rPr>
            <w:b/>
          </w:rPr>
          <w:fldChar w:fldCharType="end"/>
        </w:r>
      </w:del>
      <w:del w:id="2794" w:author="Mihai ARGHIR" w:date="2019-01-04T14:08:00Z">
        <w:r w:rsidDel="00B855E1">
          <w:rPr>
            <w:b/>
          </w:rPr>
          <w:delText xml:space="preserve">. </w:delText>
        </w:r>
        <w:r w:rsidDel="00B855E1">
          <w:delText xml:space="preserve">Le </w:delText>
        </w:r>
        <w:r w:rsidRPr="00B4203D" w:rsidDel="00B855E1">
          <w:delText xml:space="preserve">flux thermique </w:delText>
        </w:r>
        <w:r w:rsidR="002948DB" w:rsidDel="00B855E1">
          <w:delText xml:space="preserve">calculé </w:delText>
        </w:r>
        <w:r w:rsidRPr="00B4203D" w:rsidDel="00B855E1">
          <w:delText xml:space="preserve">entre le </w:delText>
        </w:r>
        <w:r w:rsidDel="00B855E1">
          <w:delText>fluide</w:delText>
        </w:r>
        <w:r w:rsidRPr="00B4203D" w:rsidDel="00B855E1">
          <w:delText xml:space="preserve"> et </w:delText>
        </w:r>
        <w:r w:rsidR="005B2F4D" w:rsidDel="00B855E1">
          <w:delText>le rotor</w:delText>
        </w:r>
        <w:r w:rsidRPr="00B4203D" w:rsidDel="00B855E1">
          <w:delText xml:space="preserve"> </w:delText>
        </w:r>
        <w:r w:rsidR="005F4E93" w:rsidDel="00B855E1">
          <w:delText>est</w:delText>
        </w:r>
        <w:r w:rsidRPr="00B4203D" w:rsidDel="00B855E1">
          <w:delText xml:space="preserve"> </w:delText>
        </w:r>
        <w:r w:rsidDel="00B855E1">
          <w:delText>stocké</w:delText>
        </w:r>
        <w:r w:rsidRPr="00B4203D" w:rsidDel="00B855E1">
          <w:delText xml:space="preserve"> à chaque pas</w:delText>
        </w:r>
        <w:r w:rsidR="00BB48E8" w:rsidDel="00B855E1">
          <w:delText xml:space="preserve"> dynamique</w:delText>
        </w:r>
        <w:r w:rsidR="00F50564" w:rsidDel="00B855E1">
          <w:delText xml:space="preserve"> de temps.</w:delText>
        </w:r>
        <w:r w:rsidRPr="00B4203D" w:rsidDel="00B855E1">
          <w:delText xml:space="preserve"> </w:delText>
        </w:r>
        <w:r w:rsidR="00F50564" w:rsidDel="00B855E1">
          <w:delText>U</w:delText>
        </w:r>
        <w:r w:rsidDel="00B855E1">
          <w:delText>n flux thermique</w:delText>
        </w:r>
        <w:r w:rsidRPr="00B4203D" w:rsidDel="00B855E1">
          <w:delText xml:space="preserve"> moyenné</w:delText>
        </w:r>
        <w:r w:rsidDel="00B855E1">
          <w:delText xml:space="preserve"> dans</w:delText>
        </w:r>
        <w:r w:rsidRPr="00B4203D" w:rsidDel="00B855E1">
          <w:delText xml:space="preserve"> le temps</w:delText>
        </w:r>
        <w:r w:rsidR="00F50564" w:rsidDel="00B855E1">
          <w:delText xml:space="preserve"> est calculé</w:delText>
        </w:r>
        <w:r w:rsidRPr="00B4203D" w:rsidDel="00B855E1">
          <w:delText xml:space="preserve"> </w:delText>
        </w:r>
        <w:r w:rsidDel="00B855E1">
          <w:delText xml:space="preserve">en se basant sur l’orbite convergée. Ce </w:delText>
        </w:r>
        <w:r w:rsidR="009E050C" w:rsidDel="00B855E1">
          <w:delText>flux moyenné</w:delText>
        </w:r>
        <w:r w:rsidDel="00B855E1">
          <w:delText xml:space="preserve"> </w:delText>
        </w:r>
        <w:r w:rsidR="009E050C" w:rsidDel="00B855E1">
          <w:delText>est ensuite</w:delText>
        </w:r>
        <w:r w:rsidDel="00B855E1">
          <w:delText xml:space="preserve"> imposé </w:delText>
        </w:r>
        <w:r w:rsidRPr="00B4203D" w:rsidDel="00B855E1">
          <w:delText>à l</w:delText>
        </w:r>
        <w:r w:rsidDel="00B855E1">
          <w:delText>a surface du rotor</w:delText>
        </w:r>
        <w:r w:rsidR="009E050C" w:rsidDel="00B855E1">
          <w:delText xml:space="preserve"> pour mettre à jour le champ </w:delText>
        </w:r>
        <w:r w:rsidRPr="00B4203D" w:rsidDel="00B855E1">
          <w:delText>de température du rotor.</w:delText>
        </w:r>
      </w:del>
      <w:ins w:id="2795" w:author="Mihai ARGHIR" w:date="2019-01-04T14:08:00Z">
        <w:r w:rsidR="00B855E1">
          <w:t>. Le couplage entre le modèle th</w:t>
        </w:r>
        <w:r w:rsidR="00856D68">
          <w:t>ermomécanique du rotor et l’équa</w:t>
        </w:r>
        <w:r w:rsidR="00B855E1">
          <w:t xml:space="preserve">tion de la chaleur dans le film mince se fait toujours via le </w:t>
        </w:r>
      </w:ins>
      <w:ins w:id="2796" w:author="Mihai ARGHIR" w:date="2019-01-04T14:13:00Z">
        <w:r w:rsidR="00856D68">
          <w:t xml:space="preserve">flux thermique moyenné </w:t>
        </w:r>
      </w:ins>
      <w:ins w:id="2797" w:author="Mihai ARGHIR" w:date="2019-01-04T14:14:00Z">
        <w:r w:rsidR="00856D68">
          <w:t>sur une orbite.</w:t>
        </w:r>
      </w:ins>
      <w:ins w:id="2798" w:author="Mihai ARGHIR" w:date="2019-01-04T14:15:00Z">
        <w:r w:rsidR="00856D68" w:rsidRPr="00856D68">
          <w:t xml:space="preserve"> </w:t>
        </w:r>
        <w:r w:rsidR="00856D68">
          <w:t xml:space="preserve">Un modèle de balourd </w:t>
        </w:r>
        <w:r w:rsidR="00856D68" w:rsidRPr="00AE7B92">
          <w:t xml:space="preserve">thermique réparti </w:t>
        </w:r>
      </w:ins>
      <w:ins w:id="2799" w:author="Mihai ARGHIR" w:date="2019-01-04T14:17:00Z">
        <w:r w:rsidR="00856D68">
          <w:t>le long du rotor</w:t>
        </w:r>
        <w:r w:rsidR="00856D68" w:rsidRPr="00AE7B92">
          <w:t xml:space="preserve"> </w:t>
        </w:r>
      </w:ins>
      <w:ins w:id="2800" w:author="Mihai ARGHIR" w:date="2019-01-04T14:15:00Z">
        <w:r w:rsidR="00856D68" w:rsidRPr="00AE7B92">
          <w:t xml:space="preserve">a été </w:t>
        </w:r>
        <w:r w:rsidR="00856D68">
          <w:t>introduit</w:t>
        </w:r>
        <w:r w:rsidR="00856D68" w:rsidRPr="00AE7B92">
          <w:t xml:space="preserve"> pour inclure tous les </w:t>
        </w:r>
        <w:r w:rsidR="00856D68">
          <w:t xml:space="preserve">balourds </w:t>
        </w:r>
        <w:r w:rsidR="00856D68" w:rsidRPr="00AE7B92">
          <w:t xml:space="preserve">nodaux </w:t>
        </w:r>
      </w:ins>
      <w:ins w:id="2801" w:author="Mihai ARGHIR" w:date="2019-01-04T14:16:00Z">
        <w:r w:rsidR="00856D68">
          <w:t xml:space="preserve">et pas seulement </w:t>
        </w:r>
      </w:ins>
      <w:ins w:id="2802" w:author="Mihai ARGHIR" w:date="2019-01-04T14:17:00Z">
        <w:r w:rsidR="00856D68">
          <w:t>celui</w:t>
        </w:r>
      </w:ins>
      <w:ins w:id="2803" w:author="Mihai ARGHIR" w:date="2019-01-04T14:15:00Z">
        <w:r w:rsidR="00856D68">
          <w:t xml:space="preserve"> généré </w:t>
        </w:r>
      </w:ins>
      <w:ins w:id="2804" w:author="Mihai ARGHIR" w:date="2019-01-04T14:17:00Z">
        <w:r w:rsidR="00856D68">
          <w:t>par le</w:t>
        </w:r>
      </w:ins>
      <w:ins w:id="2805" w:author="Mihai ARGHIR" w:date="2019-01-04T14:15:00Z">
        <w:r w:rsidR="00856D68" w:rsidRPr="00AE7B92">
          <w:t xml:space="preserve"> disque </w:t>
        </w:r>
        <w:r w:rsidR="00856D68">
          <w:t>en porte-à-faux</w:t>
        </w:r>
        <w:r w:rsidR="00856D68" w:rsidRPr="00AE7B92">
          <w:t>.</w:t>
        </w:r>
      </w:ins>
      <w:del w:id="2806" w:author="Mihai ARGHIR" w:date="2019-01-04T14:18:00Z">
        <w:r w:rsidRPr="00B4203D" w:rsidDel="00856D68">
          <w:delText xml:space="preserve"> </w:delText>
        </w:r>
        <w:r w:rsidDel="00856D68">
          <w:delText>En outre, l</w:delText>
        </w:r>
        <w:r w:rsidRPr="00B4203D" w:rsidDel="00856D68">
          <w:delText xml:space="preserve">a déformation thermique du rotor a été calculée par la </w:delText>
        </w:r>
        <w:r w:rsidR="00D20F6B" w:rsidDel="00856D68">
          <w:delText xml:space="preserve">méthode des éléments finis </w:delText>
        </w:r>
        <w:r w:rsidRPr="00B4203D" w:rsidDel="00856D68">
          <w:delText>3D au lieu d'utiliser la formule</w:delText>
        </w:r>
        <w:r w:rsidR="00C16A16" w:rsidDel="00856D68">
          <w:delText xml:space="preserve"> analytique</w:delText>
        </w:r>
        <w:r w:rsidRPr="00B4203D" w:rsidDel="00856D68">
          <w:delText>.</w:delText>
        </w:r>
        <w:r w:rsidDel="00856D68">
          <w:delText xml:space="preserve"> Un modèle du balourd </w:delText>
        </w:r>
        <w:r w:rsidRPr="00AE7B92" w:rsidDel="00856D68">
          <w:delText xml:space="preserve">thermique réparti a été proposé pour inclure tous les </w:delText>
        </w:r>
        <w:r w:rsidDel="00856D68">
          <w:delText xml:space="preserve">balourds </w:delText>
        </w:r>
        <w:r w:rsidRPr="00AE7B92" w:rsidDel="00856D68">
          <w:delText xml:space="preserve">thermiques nodaux </w:delText>
        </w:r>
        <w:r w:rsidDel="00856D68">
          <w:delText>le long de la ligne d’arbre</w:delText>
        </w:r>
        <w:r w:rsidRPr="00AE7B92" w:rsidDel="00856D68">
          <w:delText xml:space="preserve">, tandis que d'autres méthodes ne tenaient compte que du </w:delText>
        </w:r>
        <w:r w:rsidDel="00856D68">
          <w:delText xml:space="preserve">balourd généré au niveau </w:delText>
        </w:r>
        <w:r w:rsidRPr="00AE7B92" w:rsidDel="00856D68">
          <w:delText xml:space="preserve">du disque </w:delText>
        </w:r>
        <w:r w:rsidDel="00856D68">
          <w:delText>en porte-à-faux</w:delText>
        </w:r>
        <w:r w:rsidRPr="00AE7B92" w:rsidDel="00856D68">
          <w:delText>.</w:delText>
        </w:r>
      </w:del>
    </w:p>
    <w:p w14:paraId="2EB426CC" w14:textId="008758EA" w:rsidR="00061A91" w:rsidRDefault="0044278E" w:rsidP="00061A91">
      <w:pPr>
        <w:spacing w:line="360" w:lineRule="auto"/>
        <w:ind w:firstLine="708"/>
        <w:rPr>
          <w:ins w:id="2807" w:author="Mihai ARGHIR" w:date="2019-01-04T14:23:00Z"/>
        </w:rPr>
      </w:pPr>
      <w:r w:rsidRPr="00B65ED1">
        <w:t>En 2016,</w:t>
      </w:r>
      <w:r>
        <w:t xml:space="preserve"> </w:t>
      </w:r>
      <w:ins w:id="2808" w:author="Mihai ARGHIR" w:date="2019-01-04T14:19:00Z">
        <w:r w:rsidR="00061A91">
          <w:t xml:space="preserve">Tong et Palazzolo </w:t>
        </w:r>
        <w:r w:rsidR="00061A91" w:rsidRPr="00021CBE">
          <w:rPr>
            <w:b/>
          </w:rPr>
          <w:fldChar w:fldCharType="begin"/>
        </w:r>
        <w:r w:rsidR="00061A91" w:rsidRPr="00021CBE">
          <w:rPr>
            <w:b/>
          </w:rPr>
          <w:instrText xml:space="preserve"> REF _Ref533097808 \r \h </w:instrText>
        </w:r>
        <w:r w:rsidR="00061A91">
          <w:rPr>
            <w:b/>
          </w:rPr>
          <w:instrText xml:space="preserve"> \* MERGEFORMAT </w:instrText>
        </w:r>
      </w:ins>
      <w:r w:rsidR="00061A91" w:rsidRPr="00021CBE">
        <w:rPr>
          <w:b/>
        </w:rPr>
      </w:r>
      <w:ins w:id="2809" w:author="Mihai ARGHIR" w:date="2019-01-04T14:19:00Z">
        <w:r w:rsidR="00061A91" w:rsidRPr="00021CBE">
          <w:rPr>
            <w:b/>
          </w:rPr>
          <w:fldChar w:fldCharType="separate"/>
        </w:r>
        <w:r w:rsidR="00061A91">
          <w:rPr>
            <w:b/>
          </w:rPr>
          <w:t>[27]</w:t>
        </w:r>
        <w:r w:rsidR="00061A91" w:rsidRPr="00021CBE">
          <w:rPr>
            <w:b/>
          </w:rPr>
          <w:fldChar w:fldCharType="end"/>
        </w:r>
        <w:r w:rsidR="00061A91">
          <w:t xml:space="preserve"> ont amélioré le modèle précédent </w:t>
        </w:r>
        <w:r w:rsidR="00061A91" w:rsidRPr="007F5E26">
          <w:rPr>
            <w:b/>
          </w:rPr>
          <w:fldChar w:fldCharType="begin"/>
        </w:r>
        <w:r w:rsidR="00061A91" w:rsidRPr="007F5E26">
          <w:rPr>
            <w:b/>
          </w:rPr>
          <w:instrText xml:space="preserve"> REF _Ref533097655 \r \h  \* MERGEFORMAT </w:instrText>
        </w:r>
      </w:ins>
      <w:r w:rsidR="00061A91" w:rsidRPr="007F5E26">
        <w:rPr>
          <w:b/>
        </w:rPr>
      </w:r>
      <w:ins w:id="2810" w:author="Mihai ARGHIR" w:date="2019-01-04T14:19:00Z">
        <w:r w:rsidR="00061A91" w:rsidRPr="007F5E26">
          <w:rPr>
            <w:b/>
          </w:rPr>
          <w:fldChar w:fldCharType="separate"/>
        </w:r>
        <w:r w:rsidR="00061A91">
          <w:rPr>
            <w:b/>
          </w:rPr>
          <w:t>[24]</w:t>
        </w:r>
        <w:r w:rsidR="00061A91" w:rsidRPr="007F5E26">
          <w:rPr>
            <w:b/>
          </w:rPr>
          <w:fldChar w:fldCharType="end"/>
        </w:r>
        <w:r w:rsidR="00061A91">
          <w:t xml:space="preserve"> en utilisant une maillage des éléments finis hybride 1D/3D pour le rotor</w:t>
        </w:r>
      </w:ins>
      <w:del w:id="2811" w:author="Mihai ARGHIR" w:date="2019-01-04T14:20:00Z">
        <w:r w:rsidDel="00061A91">
          <w:delText xml:space="preserve"> afin de trouver un bon compromis entre l’efficacité et la précision de la simulation de l’effet Morton avec le modèle présenté dans</w:delText>
        </w:r>
        <w:r w:rsidR="004B1DDA" w:rsidDel="00061A91">
          <w:delText xml:space="preserve"> </w:delText>
        </w:r>
        <w:r w:rsidR="004B1DDA" w:rsidRPr="004B1DDA" w:rsidDel="00061A91">
          <w:rPr>
            <w:b/>
          </w:rPr>
          <w:fldChar w:fldCharType="begin"/>
        </w:r>
        <w:r w:rsidR="004B1DDA" w:rsidRPr="004B1DDA" w:rsidDel="00061A91">
          <w:rPr>
            <w:b/>
          </w:rPr>
          <w:delInstrText xml:space="preserve"> REF _Ref533097655 \r \h </w:delInstrText>
        </w:r>
        <w:r w:rsidR="004B1DDA" w:rsidDel="00061A91">
          <w:rPr>
            <w:b/>
          </w:rPr>
          <w:delInstrText xml:space="preserve"> \* MERGEFORMAT </w:delInstrText>
        </w:r>
        <w:r w:rsidR="004B1DDA" w:rsidRPr="004B1DDA" w:rsidDel="00061A91">
          <w:rPr>
            <w:b/>
          </w:rPr>
        </w:r>
        <w:r w:rsidR="004B1DDA" w:rsidRPr="004B1DDA" w:rsidDel="00061A91">
          <w:rPr>
            <w:b/>
          </w:rPr>
          <w:fldChar w:fldCharType="separate"/>
        </w:r>
        <w:r w:rsidR="00DE0AA9" w:rsidDel="00061A91">
          <w:rPr>
            <w:b/>
          </w:rPr>
          <w:delText>[24]</w:delText>
        </w:r>
        <w:r w:rsidR="004B1DDA" w:rsidRPr="004B1DDA" w:rsidDel="00061A91">
          <w:rPr>
            <w:b/>
          </w:rPr>
          <w:fldChar w:fldCharType="end"/>
        </w:r>
        <w:r w:rsidDel="00061A91">
          <w:delText>,</w:delText>
        </w:r>
      </w:del>
      <w:ins w:id="2812" w:author="Mihai ARGHIR" w:date="2019-01-04T14:20:00Z">
        <w:r w:rsidR="00061A91">
          <w:t>.</w:t>
        </w:r>
      </w:ins>
      <w:r>
        <w:t xml:space="preserve"> </w:t>
      </w:r>
      <w:moveToRangeStart w:id="2813" w:author="Mihai ARGHIR" w:date="2019-01-04T14:22:00Z" w:name="move534375072"/>
      <w:moveTo w:id="2814" w:author="Mihai ARGHIR" w:date="2019-01-04T14:22:00Z">
        <w:del w:id="2815" w:author="Mihai ARGHIR" w:date="2019-01-04T14:22:00Z">
          <w:r w:rsidR="00061A91" w:rsidDel="00061A91">
            <w:delText>En fait,</w:delText>
          </w:r>
        </w:del>
      </w:moveTo>
      <w:ins w:id="2816" w:author="Mihai ARGHIR" w:date="2019-01-04T14:22:00Z">
        <w:r w:rsidR="00061A91">
          <w:t>Ils ont trouvé que</w:t>
        </w:r>
      </w:ins>
      <w:moveTo w:id="2817" w:author="Mihai ARGHIR" w:date="2019-01-04T14:22:00Z">
        <w:r w:rsidR="00061A91">
          <w:t xml:space="preserve"> l’approche de masse concentrée surestime la différence de la température au rotor </w:t>
        </w:r>
        <w:r w:rsidR="00061A91" w:rsidRPr="00021CBE">
          <w:rPr>
            <w:b/>
          </w:rPr>
          <w:fldChar w:fldCharType="begin"/>
        </w:r>
        <w:r w:rsidR="00061A91" w:rsidRPr="00021CBE">
          <w:rPr>
            <w:b/>
          </w:rPr>
          <w:instrText xml:space="preserve"> REF _Ref533097808 \r \h </w:instrText>
        </w:r>
        <w:r w:rsidR="00061A91">
          <w:rPr>
            <w:b/>
          </w:rPr>
          <w:instrText xml:space="preserve"> \* MERGEFORMAT </w:instrText>
        </w:r>
      </w:moveTo>
      <w:r w:rsidR="00061A91" w:rsidRPr="00021CBE">
        <w:rPr>
          <w:b/>
        </w:rPr>
      </w:r>
      <w:moveTo w:id="2818" w:author="Mihai ARGHIR" w:date="2019-01-04T14:22:00Z">
        <w:r w:rsidR="00061A91" w:rsidRPr="00021CBE">
          <w:rPr>
            <w:b/>
          </w:rPr>
          <w:fldChar w:fldCharType="separate"/>
        </w:r>
        <w:r w:rsidR="00061A91">
          <w:rPr>
            <w:b/>
          </w:rPr>
          <w:t>[27]</w:t>
        </w:r>
        <w:r w:rsidR="00061A91" w:rsidRPr="00021CBE">
          <w:rPr>
            <w:b/>
          </w:rPr>
          <w:fldChar w:fldCharType="end"/>
        </w:r>
        <w:r w:rsidR="00061A91">
          <w:t>.</w:t>
        </w:r>
      </w:moveTo>
      <w:moveToRangeEnd w:id="2813"/>
    </w:p>
    <w:p w14:paraId="636AB9B6" w14:textId="5A3B5BCF" w:rsidR="00061A91" w:rsidRDefault="00061A91" w:rsidP="00061A91">
      <w:pPr>
        <w:spacing w:line="360" w:lineRule="auto"/>
        <w:ind w:firstLine="708"/>
        <w:rPr>
          <w:ins w:id="2819" w:author="Mihai ARGHIR" w:date="2019-01-04T14:21:00Z"/>
        </w:rPr>
      </w:pPr>
      <w:ins w:id="2820" w:author="Mihai ARGHIR" w:date="2019-01-04T14:23:00Z">
        <w:r>
          <w:t xml:space="preserve">Une autre amélioration de ce modèle a été apportée par Guo et al. </w:t>
        </w:r>
        <w:r w:rsidRPr="000B512B">
          <w:rPr>
            <w:b/>
          </w:rPr>
          <w:fldChar w:fldCharType="begin"/>
        </w:r>
        <w:r w:rsidRPr="000B512B">
          <w:rPr>
            <w:b/>
          </w:rPr>
          <w:instrText xml:space="preserve"> REF _Ref533097860 \r \h  \* MERGEFORMAT </w:instrText>
        </w:r>
      </w:ins>
      <w:r w:rsidRPr="000B512B">
        <w:rPr>
          <w:b/>
        </w:rPr>
      </w:r>
      <w:ins w:id="2821" w:author="Mihai ARGHIR" w:date="2019-01-04T14:23:00Z">
        <w:r w:rsidRPr="000B512B">
          <w:rPr>
            <w:b/>
          </w:rPr>
          <w:fldChar w:fldCharType="separate"/>
        </w:r>
        <w:r>
          <w:rPr>
            <w:b/>
          </w:rPr>
          <w:t>[28]</w:t>
        </w:r>
        <w:r w:rsidRPr="000B512B">
          <w:rPr>
            <w:b/>
          </w:rPr>
          <w:fldChar w:fldCharType="end"/>
        </w:r>
        <w:r w:rsidRPr="00061A91">
          <w:rPr>
            <w:rPrChange w:id="2822" w:author="Mihai ARGHIR" w:date="2019-01-04T14:23:00Z">
              <w:rPr>
                <w:b/>
              </w:rPr>
            </w:rPrChange>
          </w:rPr>
          <w:t xml:space="preserve"> qui </w:t>
        </w:r>
      </w:ins>
      <w:ins w:id="2823" w:author="Mihai ARGHIR" w:date="2019-01-04T14:24:00Z">
        <w:r>
          <w:t xml:space="preserve">ont </w:t>
        </w:r>
      </w:ins>
      <w:ins w:id="2824" w:author="Mihai ARGHIR" w:date="2019-01-04T14:25:00Z">
        <w:r>
          <w:t>traité</w:t>
        </w:r>
      </w:ins>
      <w:ins w:id="2825" w:author="Mihai ARGHIR" w:date="2019-01-04T14:24:00Z">
        <w:r>
          <w:t xml:space="preserve"> le balourd thermique comme </w:t>
        </w:r>
      </w:ins>
      <w:ins w:id="2826" w:author="Mihai ARGHIR" w:date="2019-01-04T14:25:00Z">
        <w:r>
          <w:t xml:space="preserve">un défaut de fibre neutre du rotor </w:t>
        </w:r>
      </w:ins>
      <w:ins w:id="2827" w:author="Mihai ARGHIR" w:date="2019-01-04T14:24:00Z">
        <w:r>
          <w:t xml:space="preserve">directement dans les </w:t>
        </w:r>
      </w:ins>
      <w:ins w:id="2828" w:author="Mihai ARGHIR" w:date="2019-01-04T14:25:00Z">
        <w:r>
          <w:t>équations de la dynamique.</w:t>
        </w:r>
      </w:ins>
      <w:ins w:id="2829" w:author="Mihai ARGHIR" w:date="2019-01-04T14:29:00Z">
        <w:r w:rsidR="00EC4472">
          <w:t xml:space="preserve"> Les moments introduits par les déformations thermiques de l’axe du rotor</w:t>
        </w:r>
      </w:ins>
      <w:ins w:id="2830" w:author="Mihai ARGHIR" w:date="2019-01-04T14:25:00Z">
        <w:r>
          <w:t xml:space="preserve"> </w:t>
        </w:r>
      </w:ins>
      <w:ins w:id="2831" w:author="Mihai ARGHIR" w:date="2019-01-04T14:29:00Z">
        <w:r w:rsidR="00EC4472">
          <w:t xml:space="preserve">sont </w:t>
        </w:r>
      </w:ins>
      <w:ins w:id="2832" w:author="Mihai ARGHIR" w:date="2019-01-04T14:30:00Z">
        <w:r w:rsidR="00EC4472">
          <w:t xml:space="preserve">donc également </w:t>
        </w:r>
      </w:ins>
      <w:ins w:id="2833" w:author="Mihai ARGHIR" w:date="2019-01-04T14:29:00Z">
        <w:r w:rsidR="00EC4472">
          <w:t>pris en compte</w:t>
        </w:r>
      </w:ins>
      <w:ins w:id="2834" w:author="Mihai ARGHIR" w:date="2019-01-04T14:30:00Z">
        <w:r w:rsidR="00EC4472">
          <w:t>.</w:t>
        </w:r>
      </w:ins>
      <w:ins w:id="2835" w:author="Mihai ARGHIR" w:date="2019-01-04T14:29:00Z">
        <w:r w:rsidR="00EC4472">
          <w:t xml:space="preserve"> </w:t>
        </w:r>
      </w:ins>
      <w:ins w:id="2836" w:author="Mihai ARGHIR" w:date="2019-01-04T14:26:00Z">
        <w:r>
          <w:t xml:space="preserve">Cette amélioration </w:t>
        </w:r>
      </w:ins>
      <w:ins w:id="2837" w:author="Mihai ARGHIR" w:date="2019-01-04T14:30:00Z">
        <w:r w:rsidR="00EC4472">
          <w:t>permet</w:t>
        </w:r>
      </w:ins>
      <w:ins w:id="2838" w:author="Mihai ARGHIR" w:date="2019-01-04T14:26:00Z">
        <w:r>
          <w:t xml:space="preserve"> de traiter </w:t>
        </w:r>
      </w:ins>
      <w:ins w:id="2839" w:author="Mihai ARGHIR" w:date="2019-01-04T14:31:00Z">
        <w:r w:rsidR="00EC4472">
          <w:t>d’une manière rigoureuse tous les cas de défor</w:t>
        </w:r>
      </w:ins>
      <w:ins w:id="2840" w:author="Mihai ARGHIR" w:date="2019-01-04T14:32:00Z">
        <w:r w:rsidR="00EC4472">
          <w:t>m</w:t>
        </w:r>
      </w:ins>
      <w:ins w:id="2841" w:author="Mihai ARGHIR" w:date="2019-01-04T14:31:00Z">
        <w:r w:rsidR="00EC4472">
          <w:t>ation thermiques de l</w:t>
        </w:r>
      </w:ins>
      <w:ins w:id="2842" w:author="Mihai ARGHIR" w:date="2019-01-04T14:32:00Z">
        <w:r w:rsidR="00EC4472">
          <w:t xml:space="preserve">’axe du rotor, </w:t>
        </w:r>
      </w:ins>
      <w:ins w:id="2843" w:author="Mihai ARGHIR" w:date="2019-01-04T14:26:00Z">
        <w:r>
          <w:t xml:space="preserve">aussi </w:t>
        </w:r>
      </w:ins>
      <w:ins w:id="2844" w:author="Mihai ARGHIR" w:date="2019-01-04T14:32:00Z">
        <w:r w:rsidR="00EC4472">
          <w:t>bien pour le cas</w:t>
        </w:r>
      </w:ins>
      <w:ins w:id="2845" w:author="Mihai ARGHIR" w:date="2019-01-04T14:26:00Z">
        <w:r>
          <w:t xml:space="preserve"> </w:t>
        </w:r>
      </w:ins>
      <w:ins w:id="2846" w:author="Mihai ARGHIR" w:date="2019-01-04T14:32:00Z">
        <w:r w:rsidR="00EC4472">
          <w:t>d’</w:t>
        </w:r>
      </w:ins>
      <w:ins w:id="2847" w:author="Mihai ARGHIR" w:date="2019-01-04T14:26:00Z">
        <w:r>
          <w:t>une masse importante entre les paliers</w:t>
        </w:r>
      </w:ins>
      <w:ins w:id="2848" w:author="Mihai ARGHIR" w:date="2019-01-04T14:29:00Z">
        <w:r w:rsidR="00EC4472">
          <w:t xml:space="preserve"> que pour une masse en porte-à-faux.</w:t>
        </w:r>
      </w:ins>
    </w:p>
    <w:p w14:paraId="1B6E4349" w14:textId="526A3BCD" w:rsidR="0044278E" w:rsidRPr="005F763F" w:rsidRDefault="0044278E" w:rsidP="00B65ED1">
      <w:pPr>
        <w:spacing w:line="360" w:lineRule="auto"/>
        <w:ind w:firstLine="567"/>
      </w:pPr>
      <w:del w:id="2849" w:author="Mihai ARGHIR" w:date="2019-01-04T14:19:00Z">
        <w:r w:rsidDel="00061A91">
          <w:delText xml:space="preserve">Tong et Palazzolo </w:delText>
        </w:r>
        <w:r w:rsidR="00021CBE" w:rsidRPr="00021CBE" w:rsidDel="00061A91">
          <w:rPr>
            <w:b/>
          </w:rPr>
          <w:fldChar w:fldCharType="begin"/>
        </w:r>
        <w:r w:rsidR="00021CBE" w:rsidRPr="00021CBE" w:rsidDel="00061A91">
          <w:rPr>
            <w:b/>
          </w:rPr>
          <w:delInstrText xml:space="preserve"> REF _Ref533097808 \r \h </w:delInstrText>
        </w:r>
        <w:r w:rsidR="00021CBE" w:rsidDel="00061A91">
          <w:rPr>
            <w:b/>
          </w:rPr>
          <w:delInstrText xml:space="preserve"> \* MERGEFORMAT </w:delInstrText>
        </w:r>
        <w:r w:rsidR="00021CBE" w:rsidRPr="00021CBE" w:rsidDel="00061A91">
          <w:rPr>
            <w:b/>
          </w:rPr>
        </w:r>
        <w:r w:rsidR="00021CBE" w:rsidRPr="00021CBE" w:rsidDel="00061A91">
          <w:rPr>
            <w:b/>
          </w:rPr>
          <w:fldChar w:fldCharType="separate"/>
        </w:r>
        <w:r w:rsidR="00DE0AA9" w:rsidDel="00061A91">
          <w:rPr>
            <w:b/>
          </w:rPr>
          <w:delText>[27]</w:delText>
        </w:r>
        <w:r w:rsidR="00021CBE" w:rsidRPr="00021CBE" w:rsidDel="00061A91">
          <w:rPr>
            <w:b/>
          </w:rPr>
          <w:fldChar w:fldCharType="end"/>
        </w:r>
        <w:r w:rsidR="00021CBE" w:rsidDel="00061A91">
          <w:delText xml:space="preserve"> </w:delText>
        </w:r>
        <w:r w:rsidDel="00061A91">
          <w:delText xml:space="preserve">ont amélioré </w:delText>
        </w:r>
      </w:del>
      <w:del w:id="2850" w:author="Mihai ARGHIR" w:date="2019-01-04T14:18:00Z">
        <w:r w:rsidDel="00856D68">
          <w:delText>la démarche</w:delText>
        </w:r>
      </w:del>
      <w:del w:id="2851" w:author="Mihai ARGHIR" w:date="2019-01-04T14:19:00Z">
        <w:r w:rsidDel="00061A91">
          <w:delText xml:space="preserve"> </w:delText>
        </w:r>
      </w:del>
      <w:del w:id="2852" w:author="Mihai ARGHIR" w:date="2019-01-04T14:18:00Z">
        <w:r w:rsidDel="00856D68">
          <w:delText xml:space="preserve">de Suh </w:delText>
        </w:r>
      </w:del>
      <w:del w:id="2853" w:author="Mihai ARGHIR" w:date="2019-01-04T14:19:00Z">
        <w:r w:rsidDel="00061A91">
          <w:delText xml:space="preserve">en utilisant une maillage des éléments finis hybride. </w:delText>
        </w:r>
      </w:del>
      <w:del w:id="2854" w:author="Mihai ARGHIR" w:date="2019-01-04T14:33:00Z">
        <w:r w:rsidDel="00EC4472">
          <w:delText xml:space="preserve">En considérant la conclusion de Guo et al. </w:delText>
        </w:r>
        <w:r w:rsidR="000B512B" w:rsidRPr="000B512B" w:rsidDel="00EC4472">
          <w:rPr>
            <w:b/>
          </w:rPr>
          <w:fldChar w:fldCharType="begin"/>
        </w:r>
        <w:r w:rsidR="000B512B" w:rsidRPr="000B512B" w:rsidDel="00EC4472">
          <w:rPr>
            <w:b/>
          </w:rPr>
          <w:delInstrText xml:space="preserve"> REF _Ref533097860 \r \h  \* MERGEFORMAT </w:delInstrText>
        </w:r>
        <w:r w:rsidR="000B512B" w:rsidRPr="000B512B" w:rsidDel="00EC4472">
          <w:rPr>
            <w:b/>
          </w:rPr>
        </w:r>
        <w:r w:rsidR="000B512B" w:rsidRPr="000B512B" w:rsidDel="00EC4472">
          <w:rPr>
            <w:b/>
          </w:rPr>
          <w:fldChar w:fldCharType="separate"/>
        </w:r>
        <w:r w:rsidR="00DE0AA9" w:rsidDel="00EC4472">
          <w:rPr>
            <w:b/>
          </w:rPr>
          <w:delText>[28]</w:delText>
        </w:r>
        <w:r w:rsidR="000B512B" w:rsidRPr="000B512B" w:rsidDel="00EC4472">
          <w:rPr>
            <w:b/>
          </w:rPr>
          <w:fldChar w:fldCharType="end"/>
        </w:r>
        <w:r w:rsidR="000B512B" w:rsidDel="00EC4472">
          <w:rPr>
            <w:b/>
          </w:rPr>
          <w:delText xml:space="preserve"> </w:delText>
        </w:r>
        <w:r w:rsidDel="00EC4472">
          <w:delText xml:space="preserve">qui présument que le rotor avec une masse prépondérante entre les paliers pouvait également comporter l’instabilité du type l’effet Morton, l’approche améliorée a prise en compte la flexion thermique dans la partie du rotor en porte-à-faux et celle entre les paliers. De plus, une autre </w:delText>
        </w:r>
        <w:r w:rsidR="00C32E1E" w:rsidDel="00EC4472">
          <w:delText>ap</w:delText>
        </w:r>
      </w:del>
      <w:del w:id="2855" w:author="Mihai ARGHIR" w:date="2019-01-04T14:19:00Z">
        <w:r w:rsidR="00C32E1E" w:rsidDel="00856D68">
          <w:delText>r</w:delText>
        </w:r>
      </w:del>
      <w:del w:id="2856" w:author="Mihai ARGHIR" w:date="2019-01-04T14:33:00Z">
        <w:r w:rsidR="00C32E1E" w:rsidDel="00EC4472">
          <w:delText>roche de la modélisation</w:delText>
        </w:r>
        <w:r w:rsidDel="00EC4472">
          <w:delText xml:space="preserve"> du balourd thermique nommée </w:delText>
        </w:r>
        <w:r w:rsidR="00C32E1E" w:rsidDel="00EC4472">
          <w:delText>l’approche du défaut de la fibre neutre</w:delText>
        </w:r>
        <w:r w:rsidDel="00EC4472">
          <w:delText xml:space="preserve"> (</w:delText>
        </w:r>
        <w:r w:rsidRPr="00641C7D" w:rsidDel="00EC4472">
          <w:delText>bowed rotor method</w:delText>
        </w:r>
        <w:r w:rsidDel="00EC4472">
          <w:delText>) a</w:delText>
        </w:r>
        <w:r w:rsidR="005F34B5" w:rsidDel="00EC4472">
          <w:delText xml:space="preserve"> été proposée pour remplacer l’approche </w:delText>
        </w:r>
        <w:r w:rsidDel="00EC4472">
          <w:delText>de la masse concentrée utilisé préc</w:delText>
        </w:r>
        <w:r w:rsidR="005F34B5" w:rsidDel="00EC4472">
          <w:delText xml:space="preserve">édemment. </w:delText>
        </w:r>
      </w:del>
      <w:moveFromRangeStart w:id="2857" w:author="Mihai ARGHIR" w:date="2019-01-04T14:22:00Z" w:name="move534375072"/>
      <w:moveFrom w:id="2858" w:author="Mihai ARGHIR" w:date="2019-01-04T14:22:00Z">
        <w:del w:id="2859" w:author="Mihai ARGHIR" w:date="2019-01-04T14:33:00Z">
          <w:r w:rsidR="005F34B5" w:rsidDel="00EC4472">
            <w:delText>En fait, l’approche de masse concentrée</w:delText>
          </w:r>
          <w:r w:rsidDel="00EC4472">
            <w:delText xml:space="preserve"> </w:delText>
          </w:r>
          <w:r w:rsidR="005F34B5" w:rsidDel="00EC4472">
            <w:delText>surestime</w:delText>
          </w:r>
          <w:r w:rsidDel="00EC4472">
            <w:delText xml:space="preserve"> la différence de la température</w:delText>
          </w:r>
          <w:r w:rsidR="009739F2" w:rsidDel="00EC4472">
            <w:delText xml:space="preserve"> </w:delText>
          </w:r>
          <w:r w:rsidR="005F34B5" w:rsidDel="00EC4472">
            <w:delText xml:space="preserve">au rotor </w:delText>
          </w:r>
          <w:r w:rsidR="009739F2" w:rsidRPr="00021CBE" w:rsidDel="00EC4472">
            <w:rPr>
              <w:b/>
            </w:rPr>
            <w:fldChar w:fldCharType="begin"/>
          </w:r>
          <w:r w:rsidR="009739F2" w:rsidRPr="00021CBE" w:rsidDel="00EC4472">
            <w:rPr>
              <w:b/>
            </w:rPr>
            <w:delInstrText xml:space="preserve"> REF _Ref533097808 \r \h </w:delInstrText>
          </w:r>
          <w:r w:rsidR="009739F2" w:rsidDel="00EC4472">
            <w:rPr>
              <w:b/>
            </w:rPr>
            <w:delInstrText xml:space="preserve"> \* MERGEFORMAT </w:delInstrText>
          </w:r>
        </w:del>
      </w:moveFrom>
      <w:del w:id="2860" w:author="Mihai ARGHIR" w:date="2019-01-04T14:22:00Z">
        <w:r w:rsidR="009739F2" w:rsidRPr="00021CBE" w:rsidDel="00EC4472">
          <w:rPr>
            <w:b/>
          </w:rPr>
        </w:r>
      </w:del>
      <w:moveFrom w:id="2861" w:author="Mihai ARGHIR" w:date="2019-01-04T14:22:00Z">
        <w:del w:id="2862" w:author="Mihai ARGHIR" w:date="2019-01-04T14:33:00Z">
          <w:r w:rsidR="009739F2" w:rsidRPr="00021CBE" w:rsidDel="00EC4472">
            <w:rPr>
              <w:b/>
            </w:rPr>
            <w:fldChar w:fldCharType="separate"/>
          </w:r>
          <w:r w:rsidR="00DE0AA9" w:rsidDel="00EC4472">
            <w:rPr>
              <w:b/>
            </w:rPr>
            <w:delText>[27]</w:delText>
          </w:r>
          <w:r w:rsidR="009739F2" w:rsidRPr="00021CBE" w:rsidDel="00EC4472">
            <w:rPr>
              <w:b/>
            </w:rPr>
            <w:fldChar w:fldCharType="end"/>
          </w:r>
          <w:r w:rsidDel="00EC4472">
            <w:delText xml:space="preserve">. </w:delText>
          </w:r>
        </w:del>
      </w:moveFrom>
      <w:moveFromRangeEnd w:id="2857"/>
      <w:del w:id="2863" w:author="Mihai ARGHIR" w:date="2019-01-04T14:33:00Z">
        <w:r w:rsidDel="00EC4472">
          <w:delText xml:space="preserve">Cette </w:delText>
        </w:r>
        <w:r w:rsidR="00CF53B1" w:rsidDel="00EC4472">
          <w:delText xml:space="preserve">nouvelle approche a pris en compte </w:delText>
        </w:r>
        <w:r w:rsidDel="00EC4472">
          <w:delText xml:space="preserve">le moment introduit par la rotation hors l’axe </w:delText>
        </w:r>
        <w:r w:rsidR="0054008C" w:rsidDel="00EC4472">
          <w:delText>de rotation</w:delText>
        </w:r>
        <w:r w:rsidDel="00EC4472">
          <w:delText xml:space="preserve">. </w:delText>
        </w:r>
      </w:del>
    </w:p>
    <w:p w14:paraId="70180C9A" w14:textId="1DC1E224" w:rsidR="0044278E" w:rsidRDefault="0044278E" w:rsidP="00523E9E">
      <w:pPr>
        <w:pStyle w:val="Titre2"/>
        <w:ind w:left="709"/>
      </w:pPr>
      <w:bookmarkStart w:id="2864" w:name="_Toc534294734"/>
      <w:r>
        <w:lastRenderedPageBreak/>
        <w:t>Stratégie de modélisation</w:t>
      </w:r>
      <w:bookmarkEnd w:id="2864"/>
      <w:ins w:id="2865" w:author="Mihai ARGHIR" w:date="2019-01-04T18:30:00Z">
        <w:r w:rsidR="00010337">
          <w:t>. synthese</w:t>
        </w:r>
      </w:ins>
    </w:p>
    <w:p w14:paraId="76B60761" w14:textId="77777777" w:rsidR="007E756F" w:rsidRPr="007E756F" w:rsidRDefault="007E756F" w:rsidP="007E756F"/>
    <w:p w14:paraId="338977D5" w14:textId="6FB0D620" w:rsidR="00010337" w:rsidRDefault="0044278E" w:rsidP="00010337">
      <w:pPr>
        <w:spacing w:line="360" w:lineRule="auto"/>
        <w:ind w:firstLine="708"/>
        <w:rPr>
          <w:ins w:id="2866" w:author="Mihai ARGHIR" w:date="2019-01-04T18:30:00Z"/>
        </w:rPr>
      </w:pPr>
      <w:del w:id="2867" w:author="Mihai ARGHIR" w:date="2019-01-04T18:30:00Z">
        <w:r w:rsidDel="00010337">
          <w:delText>Considérant</w:delText>
        </w:r>
        <w:r w:rsidRPr="001F6C7B" w:rsidDel="00010337">
          <w:delText xml:space="preserve"> la variété des phénomènes </w:delText>
        </w:r>
        <w:r w:rsidDel="00010337">
          <w:delText xml:space="preserve">physiques </w:delText>
        </w:r>
        <w:r w:rsidRPr="001F6C7B" w:rsidDel="00010337">
          <w:delText>impliqués</w:delText>
        </w:r>
        <w:r w:rsidDel="00010337">
          <w:delText xml:space="preserve"> dans l’effet Morton</w:delText>
        </w:r>
        <w:r w:rsidRPr="001F6C7B" w:rsidDel="00010337">
          <w:delText>, différents modèles avec différents degrés de complexité ont été proposés</w:delText>
        </w:r>
        <w:r w:rsidDel="00010337">
          <w:delText xml:space="preserve"> dans la littérature</w:delText>
        </w:r>
        <w:r w:rsidRPr="001F6C7B" w:rsidDel="00010337">
          <w:delText>.</w:delText>
        </w:r>
        <w:r w:rsidDel="00010337">
          <w:delText xml:space="preserve"> En les synthétisant d</w:delText>
        </w:r>
      </w:del>
      <w:ins w:id="2868" w:author="Mihai ARGHIR" w:date="2019-01-04T18:30:00Z">
        <w:r w:rsidR="00010337">
          <w:t>D</w:t>
        </w:r>
      </w:ins>
      <w:r>
        <w:t xml:space="preserve">e manière générale, toutes les méthodes </w:t>
      </w:r>
      <w:ins w:id="2869" w:author="Mihai ARGHIR" w:date="2019-01-04T18:32:00Z">
        <w:r w:rsidR="00010337">
          <w:t xml:space="preserve">destinées à décrire l’effet de Morton et </w:t>
        </w:r>
      </w:ins>
      <w:ins w:id="2870" w:author="Mihai ARGHIR" w:date="2019-01-04T18:30:00Z">
        <w:r w:rsidR="00010337">
          <w:t xml:space="preserve">présentées précédemment </w:t>
        </w:r>
      </w:ins>
      <w:del w:id="2871" w:author="Mihai ARGHIR" w:date="2019-01-04T18:31:00Z">
        <w:r w:rsidDel="00010337">
          <w:delText xml:space="preserve">ont </w:delText>
        </w:r>
      </w:del>
      <w:ins w:id="2872" w:author="Mihai ARGHIR" w:date="2019-01-04T18:31:00Z">
        <w:r w:rsidR="00010337">
          <w:t xml:space="preserve">sont basées </w:t>
        </w:r>
      </w:ins>
      <w:del w:id="2873" w:author="Mihai ARGHIR" w:date="2019-01-04T18:31:00Z">
        <w:r w:rsidDel="00010337">
          <w:delText xml:space="preserve">introduit </w:delText>
        </w:r>
      </w:del>
      <w:ins w:id="2874" w:author="Mihai ARGHIR" w:date="2019-01-04T18:31:00Z">
        <w:r w:rsidR="00010337">
          <w:t xml:space="preserve">sur </w:t>
        </w:r>
      </w:ins>
      <w:del w:id="2875" w:author="Mihai ARGHIR" w:date="2019-01-04T18:31:00Z">
        <w:r w:rsidDel="00010337">
          <w:delText xml:space="preserve">les </w:delText>
        </w:r>
      </w:del>
      <w:r>
        <w:t xml:space="preserve">trois </w:t>
      </w:r>
      <w:del w:id="2876" w:author="Mihai ARGHIR" w:date="2019-01-04T18:31:00Z">
        <w:r w:rsidDel="00010337">
          <w:delText xml:space="preserve">aspects </w:delText>
        </w:r>
      </w:del>
      <w:ins w:id="2877" w:author="Mihai ARGHIR" w:date="2019-01-04T18:31:00Z">
        <w:r w:rsidR="00010337">
          <w:t xml:space="preserve">modèles </w:t>
        </w:r>
      </w:ins>
      <w:r>
        <w:t xml:space="preserve">physiques </w:t>
      </w:r>
      <w:del w:id="2878" w:author="Mihai ARGHIR" w:date="2019-01-04T18:32:00Z">
        <w:r w:rsidDel="00010337">
          <w:delText xml:space="preserve">principaux </w:delText>
        </w:r>
      </w:del>
      <w:ins w:id="2879" w:author="Mihai ARGHIR" w:date="2019-01-04T18:32:00Z">
        <w:r w:rsidR="00010337">
          <w:t xml:space="preserve">couplés </w:t>
        </w:r>
      </w:ins>
      <w:r>
        <w:t xml:space="preserve">dans une boucle de rétroaction </w:t>
      </w:r>
      <w:del w:id="2880" w:author="Mihai ARGHIR" w:date="2019-01-04T18:32:00Z">
        <w:r w:rsidDel="00010337">
          <w:delText>pour modéliser l’effet Morton</w:delText>
        </w:r>
        <w:r w:rsidR="00B72C2B" w:rsidDel="00010337">
          <w:delText xml:space="preserve"> </w:delText>
        </w:r>
      </w:del>
      <w:r w:rsidR="00B72C2B">
        <w:t>(</w:t>
      </w:r>
      <w:r w:rsidR="00B72C2B" w:rsidRPr="00B72C2B">
        <w:rPr>
          <w:b/>
        </w:rPr>
        <w:fldChar w:fldCharType="begin"/>
      </w:r>
      <w:r w:rsidR="00B72C2B" w:rsidRPr="00B72C2B">
        <w:rPr>
          <w:b/>
        </w:rPr>
        <w:instrText xml:space="preserve"> REF _Ref533168472 \h  \* MERGEFORMAT </w:instrText>
      </w:r>
      <w:r w:rsidR="00B72C2B" w:rsidRPr="00B72C2B">
        <w:rPr>
          <w:b/>
        </w:rPr>
      </w:r>
      <w:r w:rsidR="00B72C2B" w:rsidRPr="00B72C2B">
        <w:rPr>
          <w:b/>
        </w:rPr>
        <w:fldChar w:fldCharType="separate"/>
      </w:r>
      <w:ins w:id="2881" w:author="omar BENCHEKROUN" w:date="2019-01-03T16:02:00Z">
        <w:r w:rsidR="00DE0AA9" w:rsidRPr="00DE0AA9">
          <w:rPr>
            <w:rStyle w:val="shorttext"/>
            <w:b/>
            <w:iCs/>
            <w:rPrChange w:id="2882" w:author="omar BENCHEKROUN" w:date="2019-01-03T16:02:00Z">
              <w:rPr>
                <w:rStyle w:val="shorttext"/>
              </w:rPr>
            </w:rPrChange>
          </w:rPr>
          <w:t xml:space="preserve">Figure </w:t>
        </w:r>
        <w:r w:rsidR="00DE0AA9" w:rsidRPr="00DE0AA9">
          <w:rPr>
            <w:rStyle w:val="shorttext"/>
            <w:b/>
            <w:iCs/>
            <w:noProof/>
            <w:rPrChange w:id="2883" w:author="omar BENCHEKROUN" w:date="2019-01-03T16:02:00Z">
              <w:rPr>
                <w:rStyle w:val="shorttext"/>
                <w:i/>
                <w:iCs/>
                <w:noProof/>
              </w:rPr>
            </w:rPrChange>
          </w:rPr>
          <w:t>1.4</w:t>
        </w:r>
        <w:r w:rsidR="00DE0AA9" w:rsidRPr="00DE0AA9">
          <w:rPr>
            <w:rStyle w:val="shorttext"/>
            <w:b/>
            <w:iCs/>
            <w:noProof/>
            <w:rPrChange w:id="2884" w:author="omar BENCHEKROUN" w:date="2019-01-03T16:02:00Z">
              <w:rPr>
                <w:rStyle w:val="shorttext"/>
              </w:rPr>
            </w:rPrChange>
          </w:rPr>
          <w:noBreakHyphen/>
        </w:r>
        <w:r w:rsidR="00DE0AA9" w:rsidRPr="00DE0AA9">
          <w:rPr>
            <w:rStyle w:val="shorttext"/>
            <w:b/>
            <w:iCs/>
            <w:noProof/>
            <w:rPrChange w:id="2885" w:author="omar BENCHEKROUN" w:date="2019-01-03T16:02:00Z">
              <w:rPr>
                <w:rStyle w:val="shorttext"/>
                <w:i/>
                <w:iCs/>
                <w:noProof/>
              </w:rPr>
            </w:rPrChange>
          </w:rPr>
          <w:t>1</w:t>
        </w:r>
      </w:ins>
      <w:del w:id="2886" w:author="omar BENCHEKROUN" w:date="2019-01-03T15:58:00Z">
        <w:r w:rsidR="001C03C4" w:rsidRPr="001C03C4" w:rsidDel="00DE0AA9">
          <w:rPr>
            <w:rStyle w:val="shorttext"/>
            <w:b/>
            <w:iCs/>
          </w:rPr>
          <w:delText xml:space="preserve">Figure </w:delText>
        </w:r>
        <w:r w:rsidR="001C03C4" w:rsidRPr="001C03C4" w:rsidDel="00DE0AA9">
          <w:rPr>
            <w:rStyle w:val="shorttext"/>
            <w:b/>
            <w:iCs/>
            <w:noProof/>
          </w:rPr>
          <w:delText>1.4</w:delText>
        </w:r>
        <w:r w:rsidR="001C03C4" w:rsidRPr="001C03C4" w:rsidDel="00DE0AA9">
          <w:rPr>
            <w:rStyle w:val="shorttext"/>
            <w:b/>
            <w:iCs/>
            <w:noProof/>
          </w:rPr>
          <w:noBreakHyphen/>
          <w:delText>1</w:delText>
        </w:r>
      </w:del>
      <w:r w:rsidR="00B72C2B" w:rsidRPr="00B72C2B">
        <w:rPr>
          <w:b/>
        </w:rPr>
        <w:fldChar w:fldCharType="end"/>
      </w:r>
      <w:r w:rsidR="00B72C2B">
        <w:t>)</w:t>
      </w:r>
      <w:r>
        <w:t xml:space="preserve"> : </w:t>
      </w:r>
    </w:p>
    <w:p w14:paraId="65A85BEA" w14:textId="13836B4E" w:rsidR="0044278E" w:rsidDel="00010337" w:rsidRDefault="0044278E">
      <w:pPr>
        <w:numPr>
          <w:ilvl w:val="0"/>
          <w:numId w:val="25"/>
        </w:numPr>
        <w:spacing w:line="360" w:lineRule="auto"/>
        <w:rPr>
          <w:del w:id="2887" w:author="Mihai ARGHIR" w:date="2019-01-04T18:37:00Z"/>
        </w:rPr>
        <w:pPrChange w:id="2888" w:author="Mihai ARGHIR" w:date="2019-01-04T18:38:00Z">
          <w:pPr>
            <w:spacing w:line="360" w:lineRule="auto"/>
          </w:pPr>
        </w:pPrChange>
      </w:pPr>
    </w:p>
    <w:p w14:paraId="06DB1679" w14:textId="4B60D5D3" w:rsidR="0044278E" w:rsidRDefault="0044278E">
      <w:pPr>
        <w:pStyle w:val="Paragraphedeliste"/>
        <w:numPr>
          <w:ilvl w:val="0"/>
          <w:numId w:val="25"/>
        </w:numPr>
        <w:spacing w:line="360" w:lineRule="auto"/>
        <w:jc w:val="both"/>
        <w:pPrChange w:id="2889" w:author="Mihai ARGHIR" w:date="2019-01-04T18:38:00Z">
          <w:pPr>
            <w:pStyle w:val="Paragraphedeliste"/>
            <w:numPr>
              <w:numId w:val="6"/>
            </w:numPr>
            <w:spacing w:line="360" w:lineRule="auto"/>
            <w:ind w:hanging="360"/>
            <w:jc w:val="both"/>
          </w:pPr>
        </w:pPrChange>
      </w:pPr>
      <w:r>
        <w:t xml:space="preserve">Le balourd </w:t>
      </w:r>
      <w:ins w:id="2890" w:author="Mihai ARGHIR" w:date="2019-01-04T18:36:00Z">
        <w:r w:rsidR="00010337">
          <w:t>total (mécanique et thermique)</w:t>
        </w:r>
      </w:ins>
      <w:r>
        <w:t xml:space="preserve">entraine </w:t>
      </w:r>
      <w:del w:id="2891" w:author="Mihai ARGHIR" w:date="2019-01-04T18:33:00Z">
        <w:r w:rsidDel="00010337">
          <w:delText>la vibration</w:delText>
        </w:r>
      </w:del>
      <w:ins w:id="2892" w:author="Mihai ARGHIR" w:date="2019-01-04T18:33:00Z">
        <w:r w:rsidR="00010337">
          <w:t>une précession</w:t>
        </w:r>
      </w:ins>
      <w:r>
        <w:t xml:space="preserve"> synchrone du rotor </w:t>
      </w:r>
    </w:p>
    <w:p w14:paraId="1DF9DA1B" w14:textId="0D554E5C" w:rsidR="0044278E" w:rsidRDefault="00010337">
      <w:pPr>
        <w:pStyle w:val="Paragraphedeliste"/>
        <w:numPr>
          <w:ilvl w:val="0"/>
          <w:numId w:val="25"/>
        </w:numPr>
        <w:spacing w:line="360" w:lineRule="auto"/>
        <w:pPrChange w:id="2893" w:author="Mihai ARGHIR" w:date="2019-01-04T18:38:00Z">
          <w:pPr>
            <w:pStyle w:val="Paragraphedeliste"/>
            <w:numPr>
              <w:numId w:val="6"/>
            </w:numPr>
            <w:spacing w:line="360" w:lineRule="auto"/>
            <w:ind w:hanging="360"/>
            <w:jc w:val="both"/>
          </w:pPr>
        </w:pPrChange>
      </w:pPr>
      <w:ins w:id="2894" w:author="Mihai ARGHIR" w:date="2019-01-04T18:34:00Z">
        <w:r>
          <w:t xml:space="preserve">Le cisaillement du lubrifiant dans le palier induit une température et un flux de chaleur </w:t>
        </w:r>
      </w:ins>
      <w:ins w:id="2895" w:author="Mihai ARGHIR" w:date="2019-01-04T18:35:00Z">
        <w:r>
          <w:t xml:space="preserve">non-uniforme </w:t>
        </w:r>
      </w:ins>
      <w:ins w:id="2896" w:author="Mihai ARGHIR" w:date="2019-01-04T18:34:00Z">
        <w:r>
          <w:t xml:space="preserve">à la surface </w:t>
        </w:r>
      </w:ins>
      <w:ins w:id="2897" w:author="Mihai ARGHIR" w:date="2019-01-04T18:35:00Z">
        <w:r>
          <w:t>du rotor</w:t>
        </w:r>
      </w:ins>
      <w:del w:id="2898" w:author="Mihai ARGHIR" w:date="2019-01-04T18:35:00Z">
        <w:r w:rsidR="0044278E" w:rsidDel="00010337">
          <w:delText>S</w:delText>
        </w:r>
      </w:del>
      <w:del w:id="2899" w:author="Mihai ARGHIR" w:date="2019-01-04T18:33:00Z">
        <w:r w:rsidR="0044278E" w:rsidDel="00010337">
          <w:delText>ous</w:delText>
        </w:r>
      </w:del>
      <w:del w:id="2900" w:author="Mihai ARGHIR" w:date="2019-01-04T18:35:00Z">
        <w:r w:rsidR="0044278E" w:rsidDel="00010337">
          <w:delText xml:space="preserve"> vibration synchrone,</w:delText>
        </w:r>
        <w:r w:rsidR="0044278E" w:rsidRPr="00234530" w:rsidDel="00010337">
          <w:delText xml:space="preserve"> </w:delText>
        </w:r>
        <w:r w:rsidR="0044278E" w:rsidDel="00010337">
          <w:delText>l’échauffement du rotor par le cisaillement visqueux produit la distribution non uniforme de la température à la surface du rotor</w:delText>
        </w:r>
      </w:del>
    </w:p>
    <w:p w14:paraId="1530EF7D" w14:textId="7890B87C" w:rsidR="0044278E" w:rsidRDefault="0044278E">
      <w:pPr>
        <w:pStyle w:val="Paragraphedeliste"/>
        <w:numPr>
          <w:ilvl w:val="0"/>
          <w:numId w:val="25"/>
        </w:numPr>
        <w:spacing w:line="360" w:lineRule="auto"/>
        <w:pPrChange w:id="2901" w:author="Mihai ARGHIR" w:date="2019-01-04T18:38:00Z">
          <w:pPr>
            <w:pStyle w:val="Paragraphedeliste"/>
            <w:numPr>
              <w:numId w:val="6"/>
            </w:numPr>
            <w:spacing w:line="360" w:lineRule="auto"/>
            <w:ind w:hanging="360"/>
          </w:pPr>
        </w:pPrChange>
      </w:pPr>
      <w:r>
        <w:t xml:space="preserve">La déformation thermique du rotor engendre </w:t>
      </w:r>
      <w:del w:id="2902" w:author="Mihai ARGHIR" w:date="2019-01-04T18:35:00Z">
        <w:r w:rsidDel="00010337">
          <w:delText xml:space="preserve">le </w:delText>
        </w:r>
      </w:del>
      <w:ins w:id="2903" w:author="Mihai ARGHIR" w:date="2019-01-04T18:36:00Z">
        <w:r w:rsidR="00010337">
          <w:t>un</w:t>
        </w:r>
      </w:ins>
      <w:ins w:id="2904" w:author="Mihai ARGHIR" w:date="2019-01-04T18:35:00Z">
        <w:r w:rsidR="00010337">
          <w:t xml:space="preserve"> </w:t>
        </w:r>
      </w:ins>
      <w:r>
        <w:t xml:space="preserve">balourd thermique </w:t>
      </w:r>
      <w:ins w:id="2905" w:author="Mihai ARGHIR" w:date="2019-01-04T18:36:00Z">
        <w:r w:rsidR="00010337">
          <w:t>qui s’ajoute au balourd mécanique du rotor</w:t>
        </w:r>
      </w:ins>
      <w:del w:id="2906" w:author="Mihai ARGHIR" w:date="2019-01-04T18:36:00Z">
        <w:r w:rsidDel="00010337">
          <w:delText>du rotor</w:delText>
        </w:r>
      </w:del>
      <w:r>
        <w:t xml:space="preserve">. </w:t>
      </w:r>
    </w:p>
    <w:p w14:paraId="1160524C" w14:textId="77777777" w:rsidR="0044278E" w:rsidRDefault="0044278E" w:rsidP="0044278E">
      <w:pPr>
        <w:keepNext/>
        <w:spacing w:line="360" w:lineRule="auto"/>
        <w:jc w:val="center"/>
      </w:pPr>
      <w:r w:rsidRPr="00314E91">
        <w:rPr>
          <w:noProof/>
        </w:rPr>
        <w:drawing>
          <wp:inline distT="0" distB="0" distL="0" distR="0" wp14:anchorId="4B5ECDB9" wp14:editId="0F070EE6">
            <wp:extent cx="3411109" cy="1582329"/>
            <wp:effectExtent l="0" t="0" r="0" b="0"/>
            <wp:docPr id="8" name="Image 8" descr="Z:\local\1_tout_travail\99_Manusrite_Thèse\99_Memoire thèse\Introduction\Figures\Diagramme figure 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Diagramme figure M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5249" cy="1588888"/>
                    </a:xfrm>
                    <a:prstGeom prst="rect">
                      <a:avLst/>
                    </a:prstGeom>
                    <a:noFill/>
                    <a:ln>
                      <a:noFill/>
                    </a:ln>
                  </pic:spPr>
                </pic:pic>
              </a:graphicData>
            </a:graphic>
          </wp:inline>
        </w:drawing>
      </w:r>
      <w:r w:rsidR="00010337">
        <w:rPr>
          <w:rStyle w:val="Marquedecommentaire"/>
        </w:rPr>
        <w:commentReference w:id="2907"/>
      </w:r>
    </w:p>
    <w:p w14:paraId="3741F6D1" w14:textId="628384C3" w:rsidR="0044278E" w:rsidRPr="00186652"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2908" w:name="_Ref533168472"/>
      <w:r w:rsidRPr="00186652">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DE0AA9">
        <w:rPr>
          <w:rStyle w:val="shorttext"/>
          <w:rFonts w:ascii="Calibri" w:eastAsia="Times New Roman" w:hAnsi="Calibri" w:cs="Times New Roman"/>
          <w:i w:val="0"/>
          <w:iCs w:val="0"/>
          <w:noProof/>
          <w:sz w:val="22"/>
          <w:szCs w:val="20"/>
          <w:lang w:eastAsia="fr-FR"/>
        </w:rPr>
        <w:t>1.4</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DE0AA9">
        <w:rPr>
          <w:rStyle w:val="shorttext"/>
          <w:rFonts w:ascii="Calibri" w:eastAsia="Times New Roman" w:hAnsi="Calibri" w:cs="Times New Roman"/>
          <w:i w:val="0"/>
          <w:iCs w:val="0"/>
          <w:noProof/>
          <w:sz w:val="22"/>
          <w:szCs w:val="20"/>
          <w:lang w:eastAsia="fr-FR"/>
        </w:rPr>
        <w:t>1</w:t>
      </w:r>
      <w:r w:rsidR="00495F01">
        <w:rPr>
          <w:rStyle w:val="shorttext"/>
          <w:rFonts w:ascii="Calibri" w:eastAsia="Times New Roman" w:hAnsi="Calibri" w:cs="Times New Roman"/>
          <w:i w:val="0"/>
          <w:iCs w:val="0"/>
          <w:sz w:val="22"/>
          <w:szCs w:val="20"/>
          <w:lang w:eastAsia="fr-FR"/>
        </w:rPr>
        <w:fldChar w:fldCharType="end"/>
      </w:r>
      <w:bookmarkEnd w:id="2908"/>
      <w:r w:rsidRPr="00186652">
        <w:rPr>
          <w:rStyle w:val="shorttext"/>
          <w:rFonts w:ascii="Calibri" w:eastAsia="Times New Roman" w:hAnsi="Calibri" w:cs="Times New Roman"/>
          <w:i w:val="0"/>
          <w:iCs w:val="0"/>
          <w:sz w:val="22"/>
          <w:szCs w:val="20"/>
          <w:lang w:eastAsia="fr-FR"/>
        </w:rPr>
        <w:t xml:space="preserve"> : Modélisation globale de l’effet Morton </w:t>
      </w:r>
      <w:del w:id="2909" w:author="Mihai ARGHIR" w:date="2019-01-04T18:37:00Z">
        <w:r w:rsidRPr="00186652" w:rsidDel="00010337">
          <w:rPr>
            <w:rStyle w:val="shorttext"/>
            <w:rFonts w:ascii="Calibri" w:eastAsia="Times New Roman" w:hAnsi="Calibri" w:cs="Times New Roman"/>
            <w:i w:val="0"/>
            <w:iCs w:val="0"/>
            <w:sz w:val="22"/>
            <w:szCs w:val="20"/>
            <w:lang w:eastAsia="fr-FR"/>
          </w:rPr>
          <w:delText xml:space="preserve">et son mécanisme </w:delText>
        </w:r>
        <w:r w:rsidR="00813694" w:rsidDel="00010337">
          <w:rPr>
            <w:rStyle w:val="shorttext"/>
            <w:rFonts w:ascii="Calibri" w:eastAsia="Times New Roman" w:hAnsi="Calibri" w:cs="Times New Roman"/>
            <w:i w:val="0"/>
            <w:iCs w:val="0"/>
            <w:sz w:val="22"/>
            <w:szCs w:val="20"/>
            <w:lang w:eastAsia="fr-FR"/>
          </w:rPr>
          <w:delText>retroactif</w:delText>
        </w:r>
      </w:del>
    </w:p>
    <w:p w14:paraId="792C42CA" w14:textId="5861F4B4" w:rsidR="00D14AE1" w:rsidRDefault="00010337" w:rsidP="00010337">
      <w:pPr>
        <w:spacing w:line="360" w:lineRule="auto"/>
        <w:ind w:firstLine="708"/>
        <w:rPr>
          <w:ins w:id="2910" w:author="Mihai ARGHIR" w:date="2019-01-04T18:41:00Z"/>
        </w:rPr>
      </w:pPr>
      <w:ins w:id="2911" w:author="Mihai ARGHIR" w:date="2019-01-04T18:38:00Z">
        <w:r>
          <w:t>C</w:t>
        </w:r>
      </w:ins>
      <w:del w:id="2912" w:author="Mihai ARGHIR" w:date="2019-01-04T18:38:00Z">
        <w:r w:rsidR="00204D67" w:rsidDel="00010337">
          <w:delText>D’une part, c</w:delText>
        </w:r>
      </w:del>
      <w:r w:rsidR="0044278E">
        <w:t xml:space="preserve">es trois </w:t>
      </w:r>
      <w:del w:id="2913" w:author="Mihai ARGHIR" w:date="2019-01-04T18:38:00Z">
        <w:r w:rsidR="0044278E" w:rsidDel="00010337">
          <w:delText xml:space="preserve">aspects </w:delText>
        </w:r>
      </w:del>
      <w:ins w:id="2914" w:author="Mihai ARGHIR" w:date="2019-01-04T18:38:00Z">
        <w:r>
          <w:t xml:space="preserve">modèles </w:t>
        </w:r>
      </w:ins>
      <w:r w:rsidR="0044278E">
        <w:t xml:space="preserve">physiques </w:t>
      </w:r>
      <w:r w:rsidR="00E745A5">
        <w:t>pourraient être</w:t>
      </w:r>
      <w:r w:rsidR="0044278E">
        <w:t xml:space="preserve"> </w:t>
      </w:r>
      <w:r w:rsidR="007030AF">
        <w:t>représentés</w:t>
      </w:r>
      <w:r w:rsidR="0044278E">
        <w:t xml:space="preserve"> par les </w:t>
      </w:r>
      <w:ins w:id="2915" w:author="Mihai ARGHIR" w:date="2019-01-04T18:39:00Z">
        <w:r>
          <w:t xml:space="preserve">fonction de transfert ou </w:t>
        </w:r>
      </w:ins>
      <w:del w:id="2916" w:author="Mihai ARGHIR" w:date="2019-01-04T18:39:00Z">
        <w:r w:rsidR="0044278E" w:rsidDel="00010337">
          <w:delText xml:space="preserve">trois </w:delText>
        </w:r>
      </w:del>
      <w:r w:rsidR="0044278E">
        <w:t>coefficients d’influence</w:t>
      </w:r>
      <w:del w:id="2917" w:author="Mihai ARGHIR" w:date="2019-01-04T18:43:00Z">
        <w:r w:rsidR="0044278E" w:rsidDel="00D14AE1">
          <w:delText>s</w:delText>
        </w:r>
      </w:del>
      <w:r w:rsidR="0044278E">
        <w:t xml:space="preserve"> </w:t>
      </w:r>
      <m:oMath>
        <m:r>
          <w:ins w:id="2918" w:author="Mihai ARGHIR" w:date="2019-01-04T18:42:00Z">
            <m:rPr>
              <m:sty m:val="bi"/>
            </m:rPr>
            <w:rPr>
              <w:rFonts w:ascii="Cambria Math" w:hAnsi="Cambria Math"/>
            </w:rPr>
            <m:t>A,B,C</m:t>
          </w:ins>
        </m:r>
      </m:oMath>
      <w:ins w:id="2919" w:author="Mihai ARGHIR" w:date="2019-01-04T18:42:00Z">
        <w:r w:rsidR="00D14AE1">
          <w:t xml:space="preserve"> </w:t>
        </w:r>
      </w:ins>
      <w:r w:rsidR="00E745A5">
        <w:t>comme proposé</w:t>
      </w:r>
      <w:ins w:id="2920" w:author="Mihai ARGHIR" w:date="2019-01-04T18:39:00Z">
        <w:r>
          <w:t xml:space="preserve"> respectivement</w:t>
        </w:r>
      </w:ins>
      <w:r w:rsidR="00E745A5">
        <w:t xml:space="preserve"> par</w:t>
      </w:r>
      <w:r w:rsidR="0044278E">
        <w:t xml:space="preserve"> </w:t>
      </w:r>
      <w:ins w:id="2921" w:author="Mihai ARGHIR" w:date="2019-01-04T18:39:00Z">
        <w:r>
          <w:t xml:space="preserve">de Jongh [] ou par </w:t>
        </w:r>
      </w:ins>
      <w:r w:rsidR="0044278E">
        <w:t xml:space="preserve">Lorenz et Murphy </w:t>
      </w:r>
      <w:r w:rsidR="00D03177" w:rsidRPr="00D03177">
        <w:rPr>
          <w:b/>
        </w:rPr>
        <w:fldChar w:fldCharType="begin"/>
      </w:r>
      <w:r w:rsidR="00D03177" w:rsidRPr="00D03177">
        <w:rPr>
          <w:b/>
        </w:rPr>
        <w:instrText xml:space="preserve"> REF _Ref533096184 \r \h </w:instrText>
      </w:r>
      <w:r w:rsidR="00D03177">
        <w:rPr>
          <w:b/>
        </w:rPr>
        <w:instrText xml:space="preserve"> \* MERGEFORMAT </w:instrText>
      </w:r>
      <w:r w:rsidR="00D03177" w:rsidRPr="00D03177">
        <w:rPr>
          <w:b/>
        </w:rPr>
      </w:r>
      <w:r w:rsidR="00D03177" w:rsidRPr="00D03177">
        <w:rPr>
          <w:b/>
        </w:rPr>
        <w:fldChar w:fldCharType="separate"/>
      </w:r>
      <w:ins w:id="2922" w:author="omar BENCHEKROUN" w:date="2019-01-03T16:02:00Z">
        <w:r w:rsidR="00DE0AA9">
          <w:rPr>
            <w:b/>
          </w:rPr>
          <w:t>[13]</w:t>
        </w:r>
      </w:ins>
      <w:del w:id="2923" w:author="omar BENCHEKROUN" w:date="2019-01-03T15:58:00Z">
        <w:r w:rsidR="001C03C4" w:rsidDel="00DE0AA9">
          <w:rPr>
            <w:b/>
          </w:rPr>
          <w:delText>[14]</w:delText>
        </w:r>
      </w:del>
      <w:r w:rsidR="00D03177" w:rsidRPr="00D03177">
        <w:rPr>
          <w:b/>
        </w:rPr>
        <w:fldChar w:fldCharType="end"/>
      </w:r>
      <w:del w:id="2924" w:author="Mihai ARGHIR" w:date="2019-01-04T18:43:00Z">
        <w:r w:rsidR="0044278E" w:rsidDel="00D14AE1">
          <w:delText xml:space="preserve"> </w:delText>
        </w:r>
      </w:del>
      <w:del w:id="2925" w:author="Mihai ARGHIR" w:date="2019-01-04T18:39:00Z">
        <w:r w:rsidR="0044278E" w:rsidDel="00010337">
          <w:delText>afin d’</w:delText>
        </w:r>
      </w:del>
      <w:ins w:id="2926" w:author="Mihai ARGHIR" w:date="2019-01-04T18:39:00Z">
        <w:r>
          <w:t xml:space="preserve"> pour </w:t>
        </w:r>
      </w:ins>
      <w:r w:rsidR="0044278E">
        <w:t>analyser l</w:t>
      </w:r>
      <w:ins w:id="2927" w:author="Mihai ARGHIR" w:date="2019-01-04T18:40:00Z">
        <w:r>
          <w:t xml:space="preserve">a </w:t>
        </w:r>
      </w:ins>
      <w:del w:id="2928" w:author="Mihai ARGHIR" w:date="2019-01-04T18:40:00Z">
        <w:r w:rsidR="0044278E" w:rsidDel="00010337">
          <w:delText>’in</w:delText>
        </w:r>
      </w:del>
      <w:r w:rsidR="0044278E">
        <w:t>stabilité</w:t>
      </w:r>
      <w:r w:rsidR="00697AA6">
        <w:t xml:space="preserve"> de la vibration synchrone</w:t>
      </w:r>
      <w:r w:rsidR="00204D67">
        <w:t>. D’autre part</w:t>
      </w:r>
      <w:r w:rsidR="0044278E">
        <w:t xml:space="preserve">, ces trois </w:t>
      </w:r>
      <w:del w:id="2929" w:author="Mihai ARGHIR" w:date="2019-01-04T18:40:00Z">
        <w:r w:rsidR="0044278E" w:rsidDel="00010337">
          <w:delText xml:space="preserve">aspects </w:delText>
        </w:r>
      </w:del>
      <w:ins w:id="2930" w:author="Mihai ARGHIR" w:date="2019-01-04T18:40:00Z">
        <w:r>
          <w:t xml:space="preserve">modèles </w:t>
        </w:r>
      </w:ins>
      <w:del w:id="2931" w:author="Mihai ARGHIR" w:date="2019-01-04T18:40:00Z">
        <w:r w:rsidR="0044278E" w:rsidDel="00010337">
          <w:delText xml:space="preserve">physiques </w:delText>
        </w:r>
      </w:del>
      <w:r w:rsidR="00204D67">
        <w:t>pourrai</w:t>
      </w:r>
      <w:ins w:id="2932" w:author="Mihai ARGHIR" w:date="2019-01-04T18:40:00Z">
        <w:r>
          <w:t>en</w:t>
        </w:r>
      </w:ins>
      <w:r w:rsidR="00204D67">
        <w:t xml:space="preserve">t être </w:t>
      </w:r>
      <w:ins w:id="2933" w:author="Mihai ARGHIR" w:date="2019-01-04T18:40:00Z">
        <w:r w:rsidR="00D14AE1">
          <w:t xml:space="preserve">couplé </w:t>
        </w:r>
      </w:ins>
      <w:del w:id="2934" w:author="Mihai ARGHIR" w:date="2019-01-04T18:40:00Z">
        <w:r w:rsidR="005132E0" w:rsidDel="00D14AE1">
          <w:delText>utilisé</w:delText>
        </w:r>
        <w:r w:rsidR="0044278E" w:rsidDel="00D14AE1">
          <w:delText xml:space="preserve"> pour établir la</w:delText>
        </w:r>
      </w:del>
      <w:ins w:id="2935" w:author="Mihai ARGHIR" w:date="2019-01-04T18:40:00Z">
        <w:r w:rsidR="00D14AE1">
          <w:t xml:space="preserve">dans une </w:t>
        </w:r>
      </w:ins>
      <w:del w:id="2936" w:author="Mihai ARGHIR" w:date="2019-01-04T18:40:00Z">
        <w:r w:rsidR="0044278E" w:rsidDel="00D14AE1">
          <w:delText xml:space="preserve"> </w:delText>
        </w:r>
      </w:del>
      <w:r w:rsidR="00D03177">
        <w:t xml:space="preserve">stratégie </w:t>
      </w:r>
      <w:r w:rsidR="0044278E">
        <w:t xml:space="preserve">de simulation </w:t>
      </w:r>
      <w:r w:rsidR="00D03177">
        <w:t xml:space="preserve">numérique </w:t>
      </w:r>
      <w:del w:id="2937" w:author="Mihai ARGHIR" w:date="2019-01-04T18:40:00Z">
        <w:r w:rsidR="0044278E" w:rsidDel="00D14AE1">
          <w:delText xml:space="preserve">en </w:delText>
        </w:r>
      </w:del>
      <w:r w:rsidR="0044278E">
        <w:t>transitoire</w:t>
      </w:r>
      <w:r w:rsidR="00204D67">
        <w:t xml:space="preserve"> comme</w:t>
      </w:r>
      <w:ins w:id="2938" w:author="Mihai ARGHIR" w:date="2019-01-04T18:40:00Z">
        <w:r w:rsidR="00D14AE1">
          <w:t xml:space="preserve"> proposé par</w:t>
        </w:r>
      </w:ins>
      <w:r w:rsidR="00204D67">
        <w:t xml:space="preserve"> Suh et Palazzolo </w:t>
      </w:r>
      <w:r w:rsidR="00D03177" w:rsidRPr="00D03177">
        <w:rPr>
          <w:b/>
        </w:rPr>
        <w:fldChar w:fldCharType="begin"/>
      </w:r>
      <w:r w:rsidR="00D03177" w:rsidRPr="00D03177">
        <w:rPr>
          <w:b/>
        </w:rPr>
        <w:instrText xml:space="preserve"> REF _Ref533097655 \r \h </w:instrText>
      </w:r>
      <w:r w:rsidR="00D03177">
        <w:rPr>
          <w:b/>
        </w:rPr>
        <w:instrText xml:space="preserve"> \* MERGEFORMAT </w:instrText>
      </w:r>
      <w:r w:rsidR="00D03177" w:rsidRPr="00D03177">
        <w:rPr>
          <w:b/>
        </w:rPr>
      </w:r>
      <w:r w:rsidR="00D03177" w:rsidRPr="00D03177">
        <w:rPr>
          <w:b/>
        </w:rPr>
        <w:fldChar w:fldCharType="separate"/>
      </w:r>
      <w:r w:rsidR="00DE0AA9">
        <w:rPr>
          <w:b/>
        </w:rPr>
        <w:t>[24]</w:t>
      </w:r>
      <w:r w:rsidR="00D03177" w:rsidRPr="00D03177">
        <w:rPr>
          <w:b/>
        </w:rPr>
        <w:fldChar w:fldCharType="end"/>
      </w:r>
      <w:ins w:id="2939" w:author="Mihai ARGHIR" w:date="2019-01-04T18:43:00Z">
        <w:r w:rsidR="00D14AE1">
          <w:t>.</w:t>
        </w:r>
      </w:ins>
      <w:del w:id="2940" w:author="Mihai ARGHIR" w:date="2019-01-04T18:43:00Z">
        <w:r w:rsidR="00204D67" w:rsidDel="00D14AE1">
          <w:delText xml:space="preserve"> </w:delText>
        </w:r>
        <w:r w:rsidR="0044278E" w:rsidDel="00D14AE1">
          <w:delText xml:space="preserve">. </w:delText>
        </w:r>
      </w:del>
    </w:p>
    <w:p w14:paraId="64564C20" w14:textId="70051911" w:rsidR="00010337" w:rsidRDefault="0044278E" w:rsidP="00010337">
      <w:pPr>
        <w:spacing w:line="360" w:lineRule="auto"/>
        <w:ind w:firstLine="708"/>
        <w:rPr>
          <w:ins w:id="2941" w:author="Mihai ARGHIR" w:date="2019-01-04T18:38:00Z"/>
        </w:rPr>
      </w:pPr>
      <w:del w:id="2942" w:author="Mihai ARGHIR" w:date="2019-01-04T18:43:00Z">
        <w:r w:rsidDel="00D14AE1">
          <w:delText xml:space="preserve">Dans la suite, </w:delText>
        </w:r>
      </w:del>
      <w:ins w:id="2943" w:author="Mihai ARGHIR" w:date="2019-01-04T18:41:00Z">
        <w:r w:rsidR="00D14AE1">
          <w:t>U</w:t>
        </w:r>
      </w:ins>
      <w:del w:id="2944" w:author="Mihai ARGHIR" w:date="2019-01-04T18:41:00Z">
        <w:r w:rsidR="006C7370" w:rsidDel="00D14AE1">
          <w:delText>u</w:delText>
        </w:r>
      </w:del>
      <w:r w:rsidR="006C7370">
        <w:t>ne</w:t>
      </w:r>
      <w:r>
        <w:t xml:space="preserve"> synthèse </w:t>
      </w:r>
      <w:ins w:id="2945" w:author="Mihai ARGHIR" w:date="2019-01-04T18:41:00Z">
        <w:r w:rsidR="00D14AE1">
          <w:t xml:space="preserve">des méthodes numériques utilisées pour </w:t>
        </w:r>
      </w:ins>
      <w:del w:id="2946" w:author="Mihai ARGHIR" w:date="2019-01-04T18:41:00Z">
        <w:r w:rsidDel="00D14AE1">
          <w:delText>se développe autour des méthodes</w:delText>
        </w:r>
      </w:del>
      <w:ins w:id="2947" w:author="Mihai ARGHIR" w:date="2019-01-04T18:41:00Z">
        <w:r w:rsidR="00D14AE1">
          <w:t>ces trois modèles</w:t>
        </w:r>
      </w:ins>
      <w:ins w:id="2948" w:author="Mihai ARGHIR" w:date="2019-01-04T18:42:00Z">
        <w:r w:rsidR="00D14AE1">
          <w:t xml:space="preserve"> </w:t>
        </w:r>
        <m:oMath>
          <m:r>
            <w:rPr>
              <w:rFonts w:ascii="Cambria Math" w:hAnsi="Cambria Math"/>
            </w:rPr>
            <m:t xml:space="preserve"> </m:t>
          </m:r>
          <m:r>
            <m:rPr>
              <m:sty m:val="bi"/>
            </m:rPr>
            <w:rPr>
              <w:rFonts w:ascii="Cambria Math" w:hAnsi="Cambria Math"/>
            </w:rPr>
            <m:t>A,B,C</m:t>
          </m:r>
        </m:oMath>
        <w:r w:rsidR="00D14AE1">
          <w:t xml:space="preserve"> </w:t>
        </w:r>
      </w:ins>
      <w:ins w:id="2949" w:author="Mihai ARGHIR" w:date="2019-01-04T18:41:00Z">
        <w:r w:rsidR="00D14AE1">
          <w:t>et leur couplage</w:t>
        </w:r>
      </w:ins>
      <w:r>
        <w:t xml:space="preserve"> </w:t>
      </w:r>
      <w:del w:id="2950" w:author="Mihai ARGHIR" w:date="2019-01-04T18:43:00Z">
        <w:r w:rsidDel="00D14AE1">
          <w:delText xml:space="preserve">numériques utilisées pour connecter les trois aspects physiques principaux, autrement dit pour déterminer les coefficients </w:delText>
        </w:r>
        <w:r w:rsidR="002C72AE" w:rsidDel="00D14AE1">
          <w:delText>d’influence</w:delText>
        </w:r>
        <m:oMath>
          <m:r>
            <w:rPr>
              <w:rFonts w:ascii="Cambria Math" w:hAnsi="Cambria Math"/>
            </w:rPr>
            <m:t xml:space="preserve"> </m:t>
          </m:r>
          <m:r>
            <m:rPr>
              <m:sty m:val="bi"/>
            </m:rPr>
            <w:rPr>
              <w:rFonts w:ascii="Cambria Math" w:hAnsi="Cambria Math"/>
            </w:rPr>
            <m:t>A,B,C</m:t>
          </m:r>
        </m:oMath>
        <w:r w:rsidDel="00D14AE1">
          <w:delText>.</w:delText>
        </w:r>
      </w:del>
      <w:ins w:id="2951" w:author="Mihai ARGHIR" w:date="2019-01-04T18:43:00Z">
        <w:r w:rsidR="00D14AE1">
          <w:t>est présentée par la suite</w:t>
        </w:r>
      </w:ins>
      <w:ins w:id="2952" w:author="Mihai ARGHIR" w:date="2019-01-04T18:38:00Z">
        <w:r w:rsidR="00D14AE1">
          <w:t>.</w:t>
        </w:r>
      </w:ins>
    </w:p>
    <w:p w14:paraId="78A67528" w14:textId="70E4844E" w:rsidR="0044278E" w:rsidDel="00010337" w:rsidRDefault="0044278E" w:rsidP="0044278E">
      <w:pPr>
        <w:spacing w:line="360" w:lineRule="auto"/>
        <w:rPr>
          <w:del w:id="2953" w:author="Mihai ARGHIR" w:date="2019-01-04T18:38:00Z"/>
        </w:rPr>
      </w:pPr>
    </w:p>
    <w:p w14:paraId="24E97971" w14:textId="55E46A71" w:rsidR="0044278E" w:rsidRDefault="0044278E" w:rsidP="008F23B1">
      <w:pPr>
        <w:pStyle w:val="Paragraphedeliste"/>
        <w:numPr>
          <w:ilvl w:val="0"/>
          <w:numId w:val="7"/>
        </w:numPr>
        <w:spacing w:line="360" w:lineRule="auto"/>
      </w:pPr>
      <w:del w:id="2954" w:author="Mihai ARGHIR" w:date="2019-01-04T18:44:00Z">
        <w:r w:rsidDel="00D14AE1">
          <w:delText>Détermination</w:delText>
        </w:r>
      </w:del>
      <w:ins w:id="2955" w:author="Mihai ARGHIR" w:date="2019-01-04T18:44:00Z">
        <w:r w:rsidR="00D14AE1">
          <w:t>Calcul</w:t>
        </w:r>
      </w:ins>
      <w:r>
        <w:t xml:space="preserve"> de </w:t>
      </w:r>
      <m:oMath>
        <m:r>
          <m:rPr>
            <m:sty m:val="bi"/>
          </m:rPr>
          <w:rPr>
            <w:rFonts w:ascii="Cambria Math" w:hAnsi="Cambria Math"/>
          </w:rPr>
          <m:t>A</m:t>
        </m:r>
      </m:oMath>
    </w:p>
    <w:p w14:paraId="0AA06495" w14:textId="650C68E9" w:rsidR="00D14AE1" w:rsidRDefault="0044278E" w:rsidP="00D14AE1">
      <w:pPr>
        <w:spacing w:line="360" w:lineRule="auto"/>
        <w:ind w:firstLine="708"/>
        <w:rPr>
          <w:ins w:id="2956" w:author="Mihai ARGHIR" w:date="2019-01-04T18:44:00Z"/>
        </w:rPr>
      </w:pPr>
      <w:del w:id="2957" w:author="Mihai ARGHIR" w:date="2019-01-04T18:45:00Z">
        <w:r w:rsidDel="00D14AE1">
          <w:delText>L</w:delText>
        </w:r>
      </w:del>
      <w:del w:id="2958" w:author="Mihai ARGHIR" w:date="2019-01-04T18:44:00Z">
        <w:r w:rsidDel="00D14AE1">
          <w:delText>a méthode</w:delText>
        </w:r>
        <w:r w:rsidR="00F765F0" w:rsidDel="00D14AE1">
          <w:delText xml:space="preserve"> utilisée pour caractériser la vibration en fonction du balourd </w:delText>
        </w:r>
        <w:r w:rsidDel="00D14AE1">
          <w:delText xml:space="preserve">n’est pas </w:delText>
        </w:r>
        <w:r w:rsidR="00F765F0" w:rsidDel="00D14AE1">
          <w:delText>un secret</w:delText>
        </w:r>
        <w:r w:rsidDel="00D14AE1">
          <w:delText xml:space="preserve">. Il fait </w:delText>
        </w:r>
        <w:r w:rsidR="00EA1178" w:rsidDel="00D14AE1">
          <w:delText>juste</w:delText>
        </w:r>
      </w:del>
      <w:ins w:id="2959" w:author="Mihai ARGHIR" w:date="2019-01-04T18:44:00Z">
        <w:r w:rsidR="00D14AE1">
          <w:t>Un</w:t>
        </w:r>
      </w:ins>
      <w:r w:rsidR="00EA1178">
        <w:t xml:space="preserve"> </w:t>
      </w:r>
      <w:del w:id="2960" w:author="Mihai ARGHIR" w:date="2019-01-04T18:45:00Z">
        <w:r w:rsidDel="00D14AE1">
          <w:delText xml:space="preserve">réaliser un </w:delText>
        </w:r>
      </w:del>
      <w:r>
        <w:t>calcul de réponse au balourd</w:t>
      </w:r>
      <w:ins w:id="2961" w:author="Mihai ARGHIR" w:date="2019-01-04T18:45:00Z">
        <w:r w:rsidR="00D14AE1">
          <w:t xml:space="preserve"> est nécessaire pour déterminer </w:t>
        </w:r>
        <m:oMath>
          <m:r>
            <m:rPr>
              <m:sty m:val="bi"/>
            </m:rPr>
            <w:rPr>
              <w:rFonts w:ascii="Cambria Math" w:hAnsi="Cambria Math"/>
            </w:rPr>
            <m:t>A</m:t>
          </m:r>
        </m:oMath>
      </w:ins>
      <w:r>
        <w:t xml:space="preserve">. </w:t>
      </w:r>
      <w:del w:id="2962" w:author="Mihai ARGHIR" w:date="2019-01-04T18:47:00Z">
        <w:r w:rsidDel="00D14AE1">
          <w:delText xml:space="preserve">Pour rappel, le calcul de réponse au </w:delText>
        </w:r>
        <w:r w:rsidR="00EA1178" w:rsidDel="00D14AE1">
          <w:delText>balourd nécessite de</w:delText>
        </w:r>
      </w:del>
      <w:ins w:id="2963" w:author="Mihai ARGHIR" w:date="2019-01-04T18:47:00Z">
        <w:r w:rsidR="00D14AE1">
          <w:t xml:space="preserve">Ceci suppose </w:t>
        </w:r>
      </w:ins>
      <w:ins w:id="2964" w:author="Mihai ARGHIR" w:date="2019-01-04T18:48:00Z">
        <w:r w:rsidR="00D14AE1">
          <w:t xml:space="preserve">la résolution </w:t>
        </w:r>
      </w:ins>
      <w:del w:id="2965" w:author="Mihai ARGHIR" w:date="2019-01-04T18:48:00Z">
        <w:r w:rsidR="00EA1178" w:rsidDel="00D14AE1">
          <w:delText xml:space="preserve"> résoudre l</w:delText>
        </w:r>
      </w:del>
      <w:ins w:id="2966" w:author="Mihai ARGHIR" w:date="2019-01-04T18:48:00Z">
        <w:r w:rsidR="00D14AE1">
          <w:t>d</w:t>
        </w:r>
      </w:ins>
      <w:r w:rsidR="00EA1178">
        <w:t xml:space="preserve">es </w:t>
      </w:r>
      <w:r>
        <w:t>équation</w:t>
      </w:r>
      <w:r w:rsidR="00EA1178">
        <w:t>s</w:t>
      </w:r>
      <w:r>
        <w:t xml:space="preserve"> de mouveme</w:t>
      </w:r>
      <w:r w:rsidR="00EA1178">
        <w:t>nt de</w:t>
      </w:r>
      <w:r>
        <w:t xml:space="preserve"> rotor</w:t>
      </w:r>
      <w:ins w:id="2967" w:author="Mihai ARGHIR" w:date="2019-01-04T18:48:00Z">
        <w:r w:rsidR="00D14AE1">
          <w:t>, par exemple</w:t>
        </w:r>
      </w:ins>
      <w:r w:rsidR="00D23A24">
        <w:t xml:space="preserve"> (</w:t>
      </w:r>
      <w:r w:rsidR="00BF74E7" w:rsidRPr="00F94B6B">
        <w:rPr>
          <w:b/>
        </w:rPr>
        <w:fldChar w:fldCharType="begin"/>
      </w:r>
      <w:r w:rsidR="00BF74E7" w:rsidRPr="00F94B6B">
        <w:rPr>
          <w:b/>
        </w:rPr>
        <w:instrText xml:space="preserve"> REF _Ref533164234 \r \h </w:instrText>
      </w:r>
      <w:r w:rsidR="00F94B6B" w:rsidRPr="00F94B6B">
        <w:rPr>
          <w:b/>
        </w:rPr>
        <w:instrText xml:space="preserve"> \* MERGEFORMAT </w:instrText>
      </w:r>
      <w:r w:rsidR="00BF74E7" w:rsidRPr="00F94B6B">
        <w:rPr>
          <w:b/>
        </w:rPr>
      </w:r>
      <w:r w:rsidR="00BF74E7" w:rsidRPr="00F94B6B">
        <w:rPr>
          <w:b/>
        </w:rPr>
        <w:fldChar w:fldCharType="separate"/>
      </w:r>
      <w:r w:rsidR="00DE0AA9">
        <w:rPr>
          <w:b/>
        </w:rPr>
        <w:t>Eq. 1.6</w:t>
      </w:r>
      <w:r w:rsidR="00BF74E7" w:rsidRPr="00F94B6B">
        <w:rPr>
          <w:b/>
        </w:rPr>
        <w:fldChar w:fldCharType="end"/>
      </w:r>
      <w:r w:rsidR="00D23A24">
        <w:t>)</w:t>
      </w:r>
      <w:r w:rsidR="00EA1178">
        <w:t xml:space="preserve">. </w:t>
      </w:r>
      <w:ins w:id="2968" w:author="Mihai ARGHIR" w:date="2019-01-04T18:48:00Z">
        <w:r w:rsidR="00D14AE1">
          <w:t>L</w:t>
        </w:r>
      </w:ins>
      <w:del w:id="2969" w:author="Mihai ARGHIR" w:date="2019-01-04T18:48:00Z">
        <w:r w:rsidR="00EA1178" w:rsidDel="00D14AE1">
          <w:delText>S</w:delText>
        </w:r>
      </w:del>
      <w:ins w:id="2970" w:author="Mihai ARGHIR" w:date="2019-01-04T18:48:00Z">
        <w:r w:rsidR="00D14AE1">
          <w:t>a</w:t>
        </w:r>
      </w:ins>
      <w:del w:id="2971" w:author="Mihai ARGHIR" w:date="2019-01-04T18:48:00Z">
        <w:r w:rsidR="00EA1178" w:rsidDel="00D14AE1">
          <w:delText>es</w:delText>
        </w:r>
      </w:del>
      <w:r>
        <w:t xml:space="preserve"> solution</w:t>
      </w:r>
      <w:del w:id="2972" w:author="Mihai ARGHIR" w:date="2019-01-04T18:48:00Z">
        <w:r w:rsidR="00EA1178" w:rsidDel="00D14AE1">
          <w:delText>s</w:delText>
        </w:r>
      </w:del>
      <w:r>
        <w:t xml:space="preserve"> </w:t>
      </w:r>
      <w:del w:id="2973" w:author="Mihai ARGHIR" w:date="2019-01-04T18:49:00Z">
        <w:r w:rsidDel="00D14AE1">
          <w:delText>donne</w:delText>
        </w:r>
        <w:r w:rsidR="00EA1178" w:rsidDel="00D14AE1">
          <w:delText>nt</w:delText>
        </w:r>
        <w:r w:rsidDel="00D14AE1">
          <w:delText xml:space="preserve"> </w:delText>
        </w:r>
      </w:del>
      <w:ins w:id="2974" w:author="Mihai ARGHIR" w:date="2019-01-04T18:49:00Z">
        <w:r w:rsidR="00D14AE1">
          <w:t xml:space="preserve">est </w:t>
        </w:r>
      </w:ins>
      <w:r>
        <w:t>l’orbite</w:t>
      </w:r>
      <w:r w:rsidR="00EA1178">
        <w:t xml:space="preserve"> </w:t>
      </w:r>
      <w:del w:id="2975" w:author="Mihai ARGHIR" w:date="2019-01-04T18:49:00Z">
        <w:r w:rsidR="00EA1178" w:rsidDel="00D14AE1">
          <w:delText>périodique</w:delText>
        </w:r>
        <w:r w:rsidDel="00D14AE1">
          <w:delText xml:space="preserve"> </w:delText>
        </w:r>
      </w:del>
      <w:r>
        <w:t>de la vibration synchrone.</w:t>
      </w:r>
      <w:ins w:id="2976" w:author="Mihai ARGHIR" w:date="2019-01-04T18:44:00Z">
        <w:r w:rsidR="00D14AE1" w:rsidRPr="00D14AE1">
          <w:t xml:space="preserve"> </w:t>
        </w:r>
      </w:ins>
    </w:p>
    <w:p w14:paraId="2BE4ABE9" w14:textId="513B7335" w:rsidR="0044278E" w:rsidRDefault="0044278E" w:rsidP="0044278E">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15FE078" w14:textId="77777777" w:rsidTr="004906D4">
        <w:trPr>
          <w:trHeight w:val="635"/>
          <w:jc w:val="center"/>
        </w:trPr>
        <w:tc>
          <w:tcPr>
            <w:tcW w:w="7214" w:type="dxa"/>
            <w:vAlign w:val="center"/>
          </w:tcPr>
          <w:p w14:paraId="7EA3C489" w14:textId="58C752A0" w:rsidR="0044278E" w:rsidRPr="007C7D68" w:rsidRDefault="001D197E" w:rsidP="001D197E">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6BB7B321" w14:textId="6FA624C9" w:rsidR="0044278E" w:rsidRPr="005708CD" w:rsidRDefault="001C0E55"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977" w:name="_Ref533164234"/>
            <w:bookmarkStart w:id="2978" w:name="_Ref533164205"/>
            <w:r>
              <w:rPr>
                <w:rFonts w:ascii="Times New Roman" w:eastAsia="Times New Roman" w:hAnsi="Times New Roman"/>
                <w:b/>
                <w:iCs w:val="0"/>
                <w:color w:val="auto"/>
                <w:sz w:val="22"/>
                <w:szCs w:val="22"/>
                <w:lang w:eastAsia="fr-FR"/>
              </w:rPr>
              <w:t xml:space="preserve"> </w:t>
            </w:r>
            <w:bookmarkEnd w:id="2977"/>
          </w:p>
        </w:tc>
        <w:bookmarkEnd w:id="2978"/>
      </w:tr>
    </w:tbl>
    <w:p w14:paraId="16632C4A" w14:textId="77777777" w:rsidR="00486147" w:rsidRDefault="00DF5761" w:rsidP="00486147">
      <w:pPr>
        <w:spacing w:line="360" w:lineRule="auto"/>
        <w:ind w:firstLine="708"/>
        <w:rPr>
          <w:ins w:id="2979" w:author="Mihai ARGHIR" w:date="2019-01-04T18:57:00Z"/>
        </w:rPr>
      </w:pPr>
      <w:r>
        <w:t>La</w:t>
      </w:r>
      <w:r w:rsidR="0044278E">
        <w:t xml:space="preserve"> différence</w:t>
      </w:r>
      <w:r w:rsidR="003719F0">
        <w:t xml:space="preserve"> principale</w:t>
      </w:r>
      <w:r w:rsidR="00B46ECE">
        <w:t xml:space="preserve"> pour </w:t>
      </w:r>
      <w:del w:id="2980" w:author="Mihai ARGHIR" w:date="2019-01-04T18:49:00Z">
        <w:r w:rsidR="00B46ECE" w:rsidDel="00D14AE1">
          <w:delText xml:space="preserve">déterminer </w:delText>
        </w:r>
      </w:del>
      <w:ins w:id="2981" w:author="Mihai ARGHIR" w:date="2019-01-04T18:49:00Z">
        <w:r w:rsidR="00D14AE1">
          <w:t xml:space="preserve">calculer </w:t>
        </w:r>
      </w:ins>
      <m:oMath>
        <m:r>
          <m:rPr>
            <m:sty m:val="bi"/>
          </m:rPr>
          <w:rPr>
            <w:rFonts w:ascii="Cambria Math" w:hAnsi="Cambria Math"/>
          </w:rPr>
          <m:t>A</m:t>
        </m:r>
      </m:oMath>
      <w:r w:rsidR="0044278E">
        <w:t xml:space="preserve"> </w:t>
      </w:r>
      <w:r w:rsidR="00B46ECE">
        <w:t xml:space="preserve">entre tous les </w:t>
      </w:r>
      <w:r w:rsidR="0044278E">
        <w:t>modèle</w:t>
      </w:r>
      <w:r w:rsidR="00B46ECE">
        <w:t xml:space="preserve">s </w:t>
      </w:r>
      <w:r w:rsidR="0044278E">
        <w:t xml:space="preserve">se trouve </w:t>
      </w:r>
      <w:del w:id="2982" w:author="Mihai ARGHIR" w:date="2019-01-04T18:49:00Z">
        <w:r w:rsidDel="00D14AE1">
          <w:delText xml:space="preserve">sur </w:delText>
        </w:r>
      </w:del>
      <w:ins w:id="2983" w:author="Mihai ARGHIR" w:date="2019-01-04T18:49:00Z">
        <w:r w:rsidR="00D14AE1">
          <w:t xml:space="preserve">dans </w:t>
        </w:r>
      </w:ins>
      <w:r>
        <w:t xml:space="preserve">la modélisation des </w:t>
      </w:r>
      <w:r w:rsidR="0044278E">
        <w:t>effort</w:t>
      </w:r>
      <w:r>
        <w:t>s</w:t>
      </w:r>
      <w:r w:rsidR="0044278E">
        <w:t xml:space="preserve"> du palier </w:t>
      </w:r>
      <w:r w:rsidR="00F21275">
        <w:t>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sidR="0044278E">
        <w:t xml:space="preserve">. La plupart des études telles que </w:t>
      </w:r>
      <w:r w:rsidR="008C04D6" w:rsidRPr="008C04D6">
        <w:rPr>
          <w:rFonts w:asciiTheme="minorHAnsi" w:hAnsiTheme="minorHAnsi"/>
        </w:rPr>
        <w:t>Gomiciaga</w:t>
      </w:r>
      <w:r w:rsidR="008C04D6">
        <w:t xml:space="preserve"> </w:t>
      </w:r>
      <w:r w:rsidR="008C04D6" w:rsidRPr="008C04D6">
        <w:rPr>
          <w:b/>
        </w:rPr>
        <w:fldChar w:fldCharType="begin"/>
      </w:r>
      <w:r w:rsidR="008C04D6" w:rsidRPr="008C04D6">
        <w:rPr>
          <w:b/>
        </w:rPr>
        <w:instrText xml:space="preserve"> REF _Ref533097470 \r \h </w:instrText>
      </w:r>
      <w:r w:rsidR="008C04D6">
        <w:rPr>
          <w:b/>
        </w:rPr>
        <w:instrText xml:space="preserve"> \* MERGEFORMAT </w:instrText>
      </w:r>
      <w:r w:rsidR="008C04D6" w:rsidRPr="008C04D6">
        <w:rPr>
          <w:b/>
        </w:rPr>
      </w:r>
      <w:r w:rsidR="008C04D6" w:rsidRPr="008C04D6">
        <w:rPr>
          <w:b/>
        </w:rPr>
        <w:fldChar w:fldCharType="separate"/>
      </w:r>
      <w:r w:rsidR="00DE0AA9">
        <w:rPr>
          <w:b/>
        </w:rPr>
        <w:t>[26]</w:t>
      </w:r>
      <w:r w:rsidR="008C04D6" w:rsidRPr="008C04D6">
        <w:rPr>
          <w:b/>
        </w:rPr>
        <w:fldChar w:fldCharType="end"/>
      </w:r>
      <w:r w:rsidR="008C04D6">
        <w:t xml:space="preserve">, Kirk </w:t>
      </w:r>
      <w:r w:rsidR="008C04D6" w:rsidRPr="008C04D6">
        <w:rPr>
          <w:b/>
        </w:rPr>
        <w:fldChar w:fldCharType="begin"/>
      </w:r>
      <w:r w:rsidR="008C04D6" w:rsidRPr="008C04D6">
        <w:rPr>
          <w:b/>
        </w:rPr>
        <w:instrText xml:space="preserve"> REF _Ref533096804 \r \h </w:instrText>
      </w:r>
      <w:r w:rsidR="008C04D6">
        <w:rPr>
          <w:b/>
        </w:rPr>
        <w:instrText xml:space="preserve"> \* MERGEFORMAT </w:instrText>
      </w:r>
      <w:r w:rsidR="008C04D6" w:rsidRPr="008C04D6">
        <w:rPr>
          <w:b/>
        </w:rPr>
      </w:r>
      <w:r w:rsidR="008C04D6" w:rsidRPr="008C04D6">
        <w:rPr>
          <w:b/>
        </w:rPr>
        <w:fldChar w:fldCharType="separate"/>
      </w:r>
      <w:ins w:id="2984" w:author="omar BENCHEKROUN" w:date="2019-01-03T16:02:00Z">
        <w:r w:rsidR="00DE0AA9">
          <w:rPr>
            <w:b/>
          </w:rPr>
          <w:t>[19]</w:t>
        </w:r>
      </w:ins>
      <w:del w:id="2985" w:author="omar BENCHEKROUN" w:date="2019-01-03T15:58:00Z">
        <w:r w:rsidR="001C03C4" w:rsidDel="00DE0AA9">
          <w:rPr>
            <w:b/>
          </w:rPr>
          <w:delText>[19]</w:delText>
        </w:r>
      </w:del>
      <w:r w:rsidR="008C04D6" w:rsidRPr="008C04D6">
        <w:rPr>
          <w:b/>
        </w:rPr>
        <w:fldChar w:fldCharType="end"/>
      </w:r>
      <w:r w:rsidR="008C04D6">
        <w:t xml:space="preserve"> and Murphy </w:t>
      </w:r>
      <w:r w:rsidR="008C04D6" w:rsidRPr="008C04D6">
        <w:rPr>
          <w:b/>
        </w:rPr>
        <w:fldChar w:fldCharType="begin"/>
      </w:r>
      <w:r w:rsidR="008C04D6" w:rsidRPr="008C04D6">
        <w:rPr>
          <w:b/>
        </w:rPr>
        <w:instrText xml:space="preserve"> REF _Ref533096184 \r \h </w:instrText>
      </w:r>
      <w:r w:rsidR="008C04D6">
        <w:rPr>
          <w:b/>
        </w:rPr>
        <w:instrText xml:space="preserve"> \* MERGEFORMAT </w:instrText>
      </w:r>
      <w:r w:rsidR="008C04D6" w:rsidRPr="008C04D6">
        <w:rPr>
          <w:b/>
        </w:rPr>
      </w:r>
      <w:r w:rsidR="008C04D6" w:rsidRPr="008C04D6">
        <w:rPr>
          <w:b/>
        </w:rPr>
        <w:fldChar w:fldCharType="separate"/>
      </w:r>
      <w:ins w:id="2986" w:author="omar BENCHEKROUN" w:date="2019-01-03T16:02:00Z">
        <w:r w:rsidR="00DE0AA9">
          <w:rPr>
            <w:b/>
          </w:rPr>
          <w:t>[13]</w:t>
        </w:r>
      </w:ins>
      <w:del w:id="2987" w:author="omar BENCHEKROUN" w:date="2019-01-03T15:58:00Z">
        <w:r w:rsidR="001C03C4" w:rsidDel="00DE0AA9">
          <w:rPr>
            <w:b/>
          </w:rPr>
          <w:delText>[14]</w:delText>
        </w:r>
      </w:del>
      <w:r w:rsidR="008C04D6" w:rsidRPr="008C04D6">
        <w:rPr>
          <w:b/>
        </w:rPr>
        <w:fldChar w:fldCharType="end"/>
      </w:r>
      <w:r w:rsidR="0044278E">
        <w:t xml:space="preserve"> </w:t>
      </w:r>
      <w:r w:rsidR="00CA0C7A">
        <w:t xml:space="preserve">utilisent </w:t>
      </w:r>
      <w:r w:rsidR="0044278E" w:rsidRPr="00DE326C">
        <w:t>l’approche linéaire</w:t>
      </w:r>
      <w:r w:rsidR="0044278E">
        <w:rPr>
          <w:b/>
        </w:rPr>
        <w:t xml:space="preserve"> </w:t>
      </w:r>
      <w:del w:id="2988" w:author="Mihai ARGHIR" w:date="2019-01-04T18:49:00Z">
        <w:r w:rsidR="0044278E" w:rsidRPr="006B7573" w:rsidDel="00D14AE1">
          <w:delText>en se basant</w:delText>
        </w:r>
      </w:del>
      <w:ins w:id="2989" w:author="Mihai ARGHIR" w:date="2019-01-04T18:49:00Z">
        <w:r w:rsidR="00D14AE1">
          <w:t>basée</w:t>
        </w:r>
      </w:ins>
      <w:r w:rsidR="0044278E" w:rsidRPr="006B7573">
        <w:t xml:space="preserve"> sur les co</w:t>
      </w:r>
      <w:r w:rsidR="0044278E">
        <w:t>efficients dynamiques d</w:t>
      </w:r>
      <w:ins w:id="2990" w:author="Mihai ARGHIR" w:date="2019-01-04T18:50:00Z">
        <w:r w:rsidR="00D14AE1">
          <w:t>u</w:t>
        </w:r>
      </w:ins>
      <w:del w:id="2991" w:author="Mihai ARGHIR" w:date="2019-01-04T18:50:00Z">
        <w:r w:rsidR="0044278E" w:rsidDel="00D14AE1">
          <w:delText>e</w:delText>
        </w:r>
      </w:del>
      <w:r w:rsidR="0044278E">
        <w:t xml:space="preserve"> palier</w:t>
      </w:r>
      <w:del w:id="2992" w:author="Mihai ARGHIR" w:date="2019-01-04T18:50:00Z">
        <w:r w:rsidR="0044278E" w:rsidRPr="006B7573" w:rsidDel="00D14AE1">
          <w:delText xml:space="preserve"> </w:delText>
        </w:r>
        <w:r w:rsidR="0044278E" w:rsidDel="00D14AE1">
          <w:delText xml:space="preserve">pour </w:delText>
        </w:r>
        <w:r w:rsidR="00CA0C7A" w:rsidDel="00D14AE1">
          <w:delText xml:space="preserve">les </w:delText>
        </w:r>
        <w:r w:rsidR="0044278E" w:rsidDel="00D14AE1">
          <w:delText>calcule</w:delText>
        </w:r>
        <w:r w:rsidR="00CA0C7A" w:rsidDel="00D14AE1">
          <w:delText>r</w:delText>
        </w:r>
      </w:del>
      <w:r w:rsidR="00606554">
        <w:t xml:space="preserve">. </w:t>
      </w:r>
      <w:del w:id="2993" w:author="Mihai ARGHIR" w:date="2019-01-04T18:51:00Z">
        <w:r w:rsidR="00606554" w:rsidDel="00031A91">
          <w:delText xml:space="preserve">L’avantage </w:delText>
        </w:r>
      </w:del>
      <w:del w:id="2994" w:author="Mihai ARGHIR" w:date="2019-01-04T18:50:00Z">
        <w:r w:rsidR="00606554" w:rsidDel="00D14AE1">
          <w:delText>de l’utilisation des</w:delText>
        </w:r>
        <w:r w:rsidR="0044278E" w:rsidDel="00D14AE1">
          <w:delText xml:space="preserve"> coefficients dynamiques </w:delText>
        </w:r>
      </w:del>
      <w:del w:id="2995" w:author="Mihai ARGHIR" w:date="2019-01-04T18:51:00Z">
        <w:r w:rsidR="0044278E" w:rsidDel="00031A91">
          <w:delText>est l</w:delText>
        </w:r>
      </w:del>
      <w:del w:id="2996" w:author="Mihai ARGHIR" w:date="2019-01-04T18:50:00Z">
        <w:r w:rsidR="0044278E" w:rsidDel="00D14AE1">
          <w:delText>’</w:delText>
        </w:r>
      </w:del>
      <w:del w:id="2997" w:author="Mihai ARGHIR" w:date="2019-01-04T18:51:00Z">
        <w:r w:rsidR="0044278E" w:rsidDel="00031A91">
          <w:delText xml:space="preserve">effort de calcul peu important pour une solution de précision raisonnable. Il </w:delText>
        </w:r>
      </w:del>
      <w:ins w:id="2998" w:author="Mihai ARGHIR" w:date="2019-01-04T18:51:00Z">
        <w:r w:rsidR="00031A91">
          <w:t xml:space="preserve">Ceci </w:t>
        </w:r>
      </w:ins>
      <w:r w:rsidR="0044278E">
        <w:lastRenderedPageBreak/>
        <w:t xml:space="preserve">permet d’obtenir rapidement </w:t>
      </w:r>
      <w:del w:id="2999" w:author="Mihai ARGHIR" w:date="2019-01-04T18:51:00Z">
        <w:r w:rsidR="0044278E" w:rsidDel="00031A91">
          <w:delText xml:space="preserve">l’orbite </w:delText>
        </w:r>
      </w:del>
      <w:ins w:id="3000" w:author="Mihai ARGHIR" w:date="2019-01-04T18:51:00Z">
        <w:r w:rsidR="00031A91">
          <w:t xml:space="preserve">une orbite </w:t>
        </w:r>
      </w:ins>
      <w:del w:id="3001" w:author="Mihai ARGHIR" w:date="2019-01-04T18:51:00Z">
        <w:r w:rsidR="0044278E" w:rsidDel="00031A91">
          <w:delText xml:space="preserve">de la vibration </w:delText>
        </w:r>
      </w:del>
      <w:r w:rsidR="0044278E">
        <w:t>synchrone</w:t>
      </w:r>
      <w:del w:id="3002" w:author="Mihai ARGHIR" w:date="2019-01-04T18:51:00Z">
        <w:r w:rsidR="0044278E" w:rsidDel="00031A91">
          <w:delText xml:space="preserve"> pour enchainer le</w:delText>
        </w:r>
        <w:r w:rsidR="00C930AE" w:rsidDel="00031A91">
          <w:delText>s</w:delText>
        </w:r>
        <w:r w:rsidR="0044278E" w:rsidDel="00031A91">
          <w:delText xml:space="preserve"> calcul</w:delText>
        </w:r>
        <w:r w:rsidR="00C930AE" w:rsidDel="00031A91">
          <w:delText>s</w:delText>
        </w:r>
        <w:r w:rsidR="00292C24" w:rsidDel="00031A91">
          <w:delText xml:space="preserve"> </w:delText>
        </w:r>
        <w:r w:rsidR="003E723B" w:rsidDel="00031A91">
          <w:delText xml:space="preserve">dans les étapes </w:delText>
        </w:r>
        <w:r w:rsidR="00292C24" w:rsidDel="00031A91">
          <w:delText>suivant</w:delText>
        </w:r>
        <w:r w:rsidR="0084079A" w:rsidDel="00031A91">
          <w:delText>e</w:delText>
        </w:r>
        <w:r w:rsidR="00292C24" w:rsidDel="00031A91">
          <w:delText>s</w:delText>
        </w:r>
      </w:del>
      <w:r w:rsidR="00837A52">
        <w:t xml:space="preserve">. </w:t>
      </w:r>
      <w:r w:rsidR="0044278E">
        <w:t xml:space="preserve">Cependant, quand </w:t>
      </w:r>
      <w:del w:id="3003" w:author="Mihai ARGHIR" w:date="2019-01-04T18:51:00Z">
        <w:r w:rsidR="002D053D" w:rsidDel="00031A91">
          <w:delText xml:space="preserve">le grand </w:delText>
        </w:r>
      </w:del>
      <w:ins w:id="3004" w:author="Mihai ARGHIR" w:date="2019-01-04T18:51:00Z">
        <w:r w:rsidR="00031A91">
          <w:t xml:space="preserve">les amplitudes des </w:t>
        </w:r>
      </w:ins>
      <w:r w:rsidR="002D053D">
        <w:t>déplacement</w:t>
      </w:r>
      <w:ins w:id="3005" w:author="Mihai ARGHIR" w:date="2019-01-04T18:51:00Z">
        <w:r w:rsidR="00031A91">
          <w:t>s</w:t>
        </w:r>
      </w:ins>
      <w:r w:rsidR="002D053D">
        <w:t xml:space="preserve"> du rotor </w:t>
      </w:r>
      <w:del w:id="3006" w:author="Mihai ARGHIR" w:date="2019-01-04T18:51:00Z">
        <w:r w:rsidR="002D053D" w:rsidDel="00031A91">
          <w:delText xml:space="preserve">a lieu </w:delText>
        </w:r>
      </w:del>
      <w:r w:rsidR="002D053D">
        <w:t>dans les paliers</w:t>
      </w:r>
      <w:ins w:id="3007" w:author="Mihai ARGHIR" w:date="2019-01-04T18:52:00Z">
        <w:r w:rsidR="00031A91">
          <w:t xml:space="preserve"> sont importantes</w:t>
        </w:r>
      </w:ins>
      <w:r w:rsidR="002D053D">
        <w:t>,</w:t>
      </w:r>
      <w:r w:rsidR="0044278E">
        <w:t xml:space="preserve"> l’hypothèse de linéarisation </w:t>
      </w:r>
      <w:r w:rsidR="00904997">
        <w:t xml:space="preserve">des efforts </w:t>
      </w:r>
      <w:del w:id="3008" w:author="Mihai ARGHIR" w:date="2019-01-04T18:52:00Z">
        <w:r w:rsidR="00904997" w:rsidDel="00031A91">
          <w:delText xml:space="preserve">du </w:delText>
        </w:r>
      </w:del>
      <w:r w:rsidR="00904997">
        <w:t xml:space="preserve">fluide </w:t>
      </w:r>
      <w:r w:rsidR="0044278E">
        <w:t>n’est plus valable</w:t>
      </w:r>
      <w:ins w:id="3009" w:author="Mihai ARGHIR" w:date="2019-01-04T18:53:00Z">
        <w:r w:rsidR="00031A91">
          <w:t xml:space="preserve"> et donc l’utilisation des coefficients dynamiques introduit</w:t>
        </w:r>
      </w:ins>
      <w:del w:id="3010" w:author="Mihai ARGHIR" w:date="2019-01-04T18:53:00Z">
        <w:r w:rsidR="002D053D" w:rsidDel="00031A91">
          <w:delText xml:space="preserve">. </w:delText>
        </w:r>
        <w:r w:rsidR="000D2CA3" w:rsidDel="00031A91">
          <w:delText>L’</w:delText>
        </w:r>
        <w:r w:rsidR="00904997" w:rsidDel="00031A91">
          <w:delText>approche linéaire pourrait ainsi</w:delText>
        </w:r>
      </w:del>
      <w:r w:rsidR="00904997">
        <w:t xml:space="preserve"> </w:t>
      </w:r>
      <w:del w:id="3011" w:author="Mihai ARGHIR" w:date="2019-01-04T18:53:00Z">
        <w:r w:rsidR="00904997" w:rsidDel="00031A91">
          <w:delText xml:space="preserve">introduire </w:delText>
        </w:r>
      </w:del>
      <w:r w:rsidR="00904997">
        <w:t>d</w:t>
      </w:r>
      <w:r w:rsidR="001D2EBF">
        <w:t xml:space="preserve">es </w:t>
      </w:r>
      <w:r w:rsidR="0044278E">
        <w:t>erreur</w:t>
      </w:r>
      <w:r w:rsidR="001D2EBF">
        <w:t>s</w:t>
      </w:r>
      <w:r w:rsidR="0044278E">
        <w:t xml:space="preserve"> </w:t>
      </w:r>
      <w:del w:id="3012" w:author="Mihai ARGHIR" w:date="2019-01-04T18:53:00Z">
        <w:r w:rsidR="00904997" w:rsidDel="00031A91">
          <w:delText xml:space="preserve">qui </w:delText>
        </w:r>
        <w:r w:rsidR="001D2EBF" w:rsidDel="00031A91">
          <w:delText>ne sont</w:delText>
        </w:r>
        <w:r w:rsidR="0044278E" w:rsidDel="00031A91">
          <w:delText xml:space="preserve"> pas</w:delText>
        </w:r>
      </w:del>
      <w:ins w:id="3013" w:author="Mihai ARGHIR" w:date="2019-01-04T18:53:00Z">
        <w:r w:rsidR="00031A91">
          <w:t>non</w:t>
        </w:r>
      </w:ins>
      <w:r w:rsidR="0044278E">
        <w:t xml:space="preserve"> négligeable</w:t>
      </w:r>
      <w:r w:rsidR="00660600">
        <w:t>s</w:t>
      </w:r>
      <w:r w:rsidR="0044278E">
        <w:t xml:space="preserve">. </w:t>
      </w:r>
      <w:r w:rsidR="0044278E" w:rsidRPr="00467307">
        <w:t>L’approche non linéaire</w:t>
      </w:r>
      <w:r w:rsidR="0044278E">
        <w:t xml:space="preserve"> utilisée par Palazzolo</w:t>
      </w:r>
      <w:r w:rsidR="00A823CE">
        <w:t xml:space="preserve"> et al.</w:t>
      </w:r>
      <w:r w:rsidR="0044278E">
        <w:t xml:space="preserve"> </w:t>
      </w:r>
      <w:r w:rsidR="00097D09" w:rsidRPr="00097D09">
        <w:rPr>
          <w:b/>
        </w:rPr>
        <w:fldChar w:fldCharType="begin"/>
      </w:r>
      <w:r w:rsidR="00097D09" w:rsidRPr="00097D09">
        <w:rPr>
          <w:b/>
        </w:rPr>
        <w:instrText xml:space="preserve"> REF _Ref533097655 \r \h </w:instrText>
      </w:r>
      <w:r w:rsidR="00097D09">
        <w:rPr>
          <w:b/>
        </w:rPr>
        <w:instrText xml:space="preserve"> \* MERGEFORMAT </w:instrText>
      </w:r>
      <w:r w:rsidR="00097D09" w:rsidRPr="00097D09">
        <w:rPr>
          <w:b/>
        </w:rPr>
      </w:r>
      <w:r w:rsidR="00097D09" w:rsidRPr="00097D09">
        <w:rPr>
          <w:b/>
        </w:rPr>
        <w:fldChar w:fldCharType="separate"/>
      </w:r>
      <w:r w:rsidR="00DE0AA9">
        <w:rPr>
          <w:b/>
        </w:rPr>
        <w:t>[24]</w:t>
      </w:r>
      <w:r w:rsidR="00097D09" w:rsidRPr="00097D09">
        <w:rPr>
          <w:b/>
        </w:rPr>
        <w:fldChar w:fldCharType="end"/>
      </w:r>
      <w:r w:rsidR="000D799D">
        <w:t xml:space="preserve"> et </w:t>
      </w:r>
      <w:r w:rsidR="000D799D" w:rsidRPr="000D799D">
        <w:rPr>
          <w:rFonts w:asciiTheme="minorHAnsi" w:hAnsiTheme="minorHAnsi"/>
        </w:rPr>
        <w:t>Grigor’ev</w:t>
      </w:r>
      <w:r w:rsidR="000D799D">
        <w:t xml:space="preserve"> et al. </w:t>
      </w:r>
      <w:r w:rsidR="000D799D" w:rsidRPr="000D799D">
        <w:rPr>
          <w:b/>
        </w:rPr>
        <w:fldChar w:fldCharType="begin"/>
      </w:r>
      <w:r w:rsidR="000D799D" w:rsidRPr="000D799D">
        <w:rPr>
          <w:b/>
        </w:rPr>
        <w:instrText xml:space="preserve"> REF _Ref533115138 \r \h </w:instrText>
      </w:r>
      <w:r w:rsidR="000D799D">
        <w:rPr>
          <w:b/>
        </w:rPr>
        <w:instrText xml:space="preserve"> \* MERGEFORMAT </w:instrText>
      </w:r>
      <w:r w:rsidR="000D799D" w:rsidRPr="000D799D">
        <w:rPr>
          <w:b/>
        </w:rPr>
      </w:r>
      <w:r w:rsidR="000D799D" w:rsidRPr="000D799D">
        <w:rPr>
          <w:b/>
        </w:rPr>
        <w:fldChar w:fldCharType="separate"/>
      </w:r>
      <w:r w:rsidR="00DE0AA9">
        <w:rPr>
          <w:b/>
        </w:rPr>
        <w:t>[29]</w:t>
      </w:r>
      <w:r w:rsidR="000D799D" w:rsidRPr="000D799D">
        <w:rPr>
          <w:b/>
        </w:rPr>
        <w:fldChar w:fldCharType="end"/>
      </w:r>
      <w:r w:rsidR="0044278E">
        <w:t xml:space="preserve"> </w:t>
      </w:r>
      <w:ins w:id="3014" w:author="Mihai ARGHIR" w:date="2019-01-04T18:53:00Z">
        <w:r w:rsidR="00031A91">
          <w:t>est basée</w:t>
        </w:r>
      </w:ins>
      <w:r w:rsidR="0044278E">
        <w:t xml:space="preserve"> </w:t>
      </w:r>
      <w:ins w:id="3015" w:author="Mihai ARGHIR" w:date="2019-01-04T18:54:00Z">
        <w:r w:rsidR="00031A91">
          <w:t xml:space="preserve">sur le </w:t>
        </w:r>
      </w:ins>
      <w:r w:rsidR="00933D68">
        <w:t>coupl</w:t>
      </w:r>
      <w:ins w:id="3016" w:author="Mihai ARGHIR" w:date="2019-01-04T18:54:00Z">
        <w:r w:rsidR="00031A91">
          <w:t>age du</w:t>
        </w:r>
      </w:ins>
      <w:del w:id="3017" w:author="Mihai ARGHIR" w:date="2019-01-04T18:54:00Z">
        <w:r w:rsidR="00933D68" w:rsidDel="00031A91">
          <w:delText>e</w:delText>
        </w:r>
      </w:del>
      <w:r w:rsidR="00225112">
        <w:t xml:space="preserve"> </w:t>
      </w:r>
      <w:del w:id="3018" w:author="Mihai ARGHIR" w:date="2019-01-04T18:54:00Z">
        <w:r w:rsidR="00225112" w:rsidDel="00031A91">
          <w:delText xml:space="preserve">le </w:delText>
        </w:r>
      </w:del>
      <w:r w:rsidR="00225112">
        <w:t xml:space="preserve">modèle </w:t>
      </w:r>
      <w:ins w:id="3019" w:author="Mihai ARGHIR" w:date="2019-01-04T18:54:00Z">
        <w:r w:rsidR="00031A91">
          <w:t xml:space="preserve">thermo-hydrodynamique </w:t>
        </w:r>
      </w:ins>
      <w:del w:id="3020" w:author="Mihai ARGHIR" w:date="2019-01-04T18:54:00Z">
        <w:r w:rsidR="00225112" w:rsidDel="00031A91">
          <w:delText xml:space="preserve">complet </w:delText>
        </w:r>
      </w:del>
      <w:r w:rsidR="00225112">
        <w:t>du palier</w:t>
      </w:r>
      <w:r w:rsidR="00927038">
        <w:t xml:space="preserve"> </w:t>
      </w:r>
      <w:del w:id="3021" w:author="Mihai ARGHIR" w:date="2019-01-04T18:54:00Z">
        <w:r w:rsidR="00927038" w:rsidDel="00031A91">
          <w:delText>hydrodynamique</w:delText>
        </w:r>
        <w:r w:rsidR="00933D68" w:rsidDel="00031A91">
          <w:delText xml:space="preserve"> </w:delText>
        </w:r>
      </w:del>
      <w:r w:rsidR="00933D68">
        <w:t>avec le modèle dynamique du rotor</w:t>
      </w:r>
      <w:r w:rsidR="00225112">
        <w:t xml:space="preserve">. </w:t>
      </w:r>
      <w:r w:rsidR="00933D68">
        <w:t xml:space="preserve">Cette approche </w:t>
      </w:r>
      <w:del w:id="3022" w:author="Mihai ARGHIR" w:date="2019-01-04T18:54:00Z">
        <w:r w:rsidR="00933D68" w:rsidDel="00031A91">
          <w:delText>non linéaire</w:delText>
        </w:r>
        <w:r w:rsidR="0044278E" w:rsidDel="00031A91">
          <w:delText xml:space="preserve"> </w:delText>
        </w:r>
      </w:del>
      <w:r w:rsidR="00933D68">
        <w:t>impose</w:t>
      </w:r>
      <w:r w:rsidR="0044278E">
        <w:t xml:space="preserve"> la résolution de l’équation de Reynolds couplée avec l’équation de l’énergie pour obtenir l</w:t>
      </w:r>
      <w:r w:rsidR="00BF42E5">
        <w:t>es efforts</w:t>
      </w:r>
      <w:r w:rsidR="0044278E">
        <w:t xml:space="preserve"> du palier à chaque pas de temps d’intégra</w:t>
      </w:r>
      <w:r w:rsidR="007D03F7">
        <w:t>tion de l’équation de mouvement. Par conséquent,</w:t>
      </w:r>
      <w:r w:rsidR="0044278E">
        <w:t xml:space="preserve"> </w:t>
      </w:r>
      <w:r w:rsidR="007D03F7">
        <w:t>le calcul est précis mais très</w:t>
      </w:r>
      <w:r w:rsidR="0044278E">
        <w:t xml:space="preserve"> couteux en terme d</w:t>
      </w:r>
      <w:r w:rsidR="007D03F7">
        <w:t>u</w:t>
      </w:r>
      <w:r w:rsidR="0044278E">
        <w:t xml:space="preserve"> temps de calcul. </w:t>
      </w:r>
    </w:p>
    <w:p w14:paraId="1D78878D" w14:textId="73A74B5E" w:rsidR="0044278E" w:rsidDel="00486147" w:rsidRDefault="0044278E" w:rsidP="0044278E">
      <w:pPr>
        <w:spacing w:line="360" w:lineRule="auto"/>
        <w:rPr>
          <w:del w:id="3023" w:author="Mihai ARGHIR" w:date="2019-01-04T18:57:00Z"/>
        </w:rPr>
      </w:pPr>
    </w:p>
    <w:p w14:paraId="3915C7EF" w14:textId="77777777" w:rsidR="00DA49CE" w:rsidRDefault="00DA49CE" w:rsidP="0044278E">
      <w:pPr>
        <w:spacing w:line="360" w:lineRule="auto"/>
      </w:pPr>
    </w:p>
    <w:p w14:paraId="33F4F8E0" w14:textId="1CBBF868" w:rsidR="0044278E" w:rsidRDefault="0044278E" w:rsidP="008F23B1">
      <w:pPr>
        <w:pStyle w:val="Paragraphedeliste"/>
        <w:numPr>
          <w:ilvl w:val="0"/>
          <w:numId w:val="7"/>
        </w:numPr>
        <w:spacing w:line="360" w:lineRule="auto"/>
      </w:pPr>
      <w:del w:id="3024" w:author="Mihai ARGHIR" w:date="2019-01-04T18:56:00Z">
        <w:r w:rsidDel="00486147">
          <w:delText xml:space="preserve">Détermination </w:delText>
        </w:r>
      </w:del>
      <w:ins w:id="3025" w:author="Mihai ARGHIR" w:date="2019-01-04T18:56:00Z">
        <w:r w:rsidR="00486147">
          <w:t xml:space="preserve">Calcul </w:t>
        </w:r>
      </w:ins>
      <w:r>
        <w:t xml:space="preserve">de </w:t>
      </w:r>
      <m:oMath>
        <m:r>
          <m:rPr>
            <m:sty m:val="bi"/>
          </m:rPr>
          <w:rPr>
            <w:rFonts w:ascii="Cambria Math" w:hAnsi="Cambria Math"/>
          </w:rPr>
          <m:t>B</m:t>
        </m:r>
      </m:oMath>
    </w:p>
    <w:p w14:paraId="0C5879F5" w14:textId="77777777" w:rsidR="00486147" w:rsidRDefault="0044278E" w:rsidP="0044278E">
      <w:pPr>
        <w:spacing w:line="360" w:lineRule="auto"/>
        <w:rPr>
          <w:ins w:id="3026" w:author="Mihai ARGHIR" w:date="2019-01-04T18:56:00Z"/>
        </w:rPr>
      </w:pPr>
      <w:r>
        <w:t>L</w:t>
      </w:r>
      <w:ins w:id="3027" w:author="Mihai ARGHIR" w:date="2019-01-04T18:55:00Z">
        <w:r w:rsidR="00486147">
          <w:t>e calcul</w:t>
        </w:r>
      </w:ins>
      <w:del w:id="3028" w:author="Mihai ARGHIR" w:date="2019-01-04T18:55:00Z">
        <w:r w:rsidDel="00486147">
          <w:delText>a</w:delText>
        </w:r>
      </w:del>
      <w:r>
        <w:t xml:space="preserve"> détermination de B, </w:t>
      </w:r>
    </w:p>
    <w:p w14:paraId="4A79FF6E" w14:textId="59BB42EA" w:rsidR="00486147" w:rsidRDefault="00486147" w:rsidP="00486147">
      <w:pPr>
        <w:spacing w:line="360" w:lineRule="auto"/>
        <w:ind w:firstLine="708"/>
        <w:rPr>
          <w:ins w:id="3029" w:author="Mihai ARGHIR" w:date="2019-01-04T18:58:00Z"/>
        </w:rPr>
      </w:pPr>
      <w:ins w:id="3030" w:author="Mihai ARGHIR" w:date="2019-01-04T18:56:00Z">
        <w:r>
          <w:t xml:space="preserve">Le calcul de la </w:t>
        </w:r>
      </w:ins>
      <w:del w:id="3031" w:author="Mihai ARGHIR" w:date="2019-01-04T18:56:00Z">
        <w:r w:rsidR="0044278E" w:rsidDel="00486147">
          <w:delText xml:space="preserve">autrement dit </w:delText>
        </w:r>
        <w:r w:rsidR="00B0201B" w:rsidDel="00486147">
          <w:delText>la détermination</w:delText>
        </w:r>
        <w:r w:rsidR="0044278E" w:rsidDel="00486147">
          <w:delText xml:space="preserve"> </w:delText>
        </w:r>
      </w:del>
      <w:r w:rsidR="0044278E">
        <w:t>de la différence de la température</w:t>
      </w:r>
      <w:r w:rsidR="00391ABE">
        <w:t xml:space="preserve"> </w:t>
      </w:r>
      <w:ins w:id="3032" w:author="Mihai ARGHIR" w:date="2019-01-04T18:57:00Z">
        <w:r>
          <w:t>à la surface du</w:t>
        </w:r>
      </w:ins>
      <w:del w:id="3033" w:author="Mihai ARGHIR" w:date="2019-01-04T18:57:00Z">
        <w:r w:rsidR="00391ABE" w:rsidDel="00486147">
          <w:delText>au</w:delText>
        </w:r>
      </w:del>
      <w:r w:rsidR="00391ABE">
        <w:t xml:space="preserve"> rotor</w:t>
      </w:r>
      <m:oMath>
        <m:r>
          <w:rPr>
            <w:rFonts w:ascii="Cambria Math" w:hAnsi="Cambria Math"/>
          </w:rPr>
          <m:t xml:space="preserve"> ∆T</m:t>
        </m:r>
      </m:oMath>
      <w:ins w:id="3034" w:author="Mihai ARGHIR" w:date="2019-01-04T18:57:00Z">
        <w:r>
          <w:t xml:space="preserve"> pour une orbite synchrone donnée</w:t>
        </w:r>
      </w:ins>
      <w:r w:rsidR="0044278E">
        <w:t xml:space="preserve">, est </w:t>
      </w:r>
      <w:del w:id="3035" w:author="Mihai ARGHIR" w:date="2019-01-04T18:57:00Z">
        <w:r w:rsidR="0044278E" w:rsidDel="00486147">
          <w:delText xml:space="preserve">primordiale </w:delText>
        </w:r>
      </w:del>
      <w:ins w:id="3036" w:author="Mihai ARGHIR" w:date="2019-01-04T18:57:00Z">
        <w:r>
          <w:t xml:space="preserve">capitale </w:t>
        </w:r>
      </w:ins>
      <w:del w:id="3037" w:author="Mihai ARGHIR" w:date="2019-01-04T18:57:00Z">
        <w:r w:rsidR="00B0201B" w:rsidDel="00486147">
          <w:delText>lors de</w:delText>
        </w:r>
      </w:del>
      <w:ins w:id="3038" w:author="Mihai ARGHIR" w:date="2019-01-04T18:57:00Z">
        <w:r>
          <w:t>pour</w:t>
        </w:r>
      </w:ins>
      <w:r w:rsidR="00B0201B">
        <w:t xml:space="preserve"> la</w:t>
      </w:r>
      <w:r w:rsidR="0044278E">
        <w:t xml:space="preserve"> simulation de l’effet Morton. Il s’agit de résoudre un problème de</w:t>
      </w:r>
      <w:del w:id="3039" w:author="Mihai ARGHIR" w:date="2019-01-04T19:16:00Z">
        <w:r w:rsidR="0044278E" w:rsidDel="00822490">
          <w:delText>s</w:delText>
        </w:r>
      </w:del>
      <w:r w:rsidR="0044278E">
        <w:t xml:space="preserve"> transfert</w:t>
      </w:r>
      <w:del w:id="3040" w:author="Mihai ARGHIR" w:date="2019-01-04T19:16:00Z">
        <w:r w:rsidR="0044278E" w:rsidDel="00822490">
          <w:delText>s</w:delText>
        </w:r>
      </w:del>
      <w:r w:rsidR="0044278E">
        <w:t xml:space="preserve"> </w:t>
      </w:r>
      <w:ins w:id="3041" w:author="Mihai ARGHIR" w:date="2019-01-04T19:16:00Z">
        <w:r w:rsidR="00822490">
          <w:t xml:space="preserve">convectif et transitoire </w:t>
        </w:r>
      </w:ins>
      <w:r w:rsidR="0044278E">
        <w:t xml:space="preserve">de chaleur </w:t>
      </w:r>
      <w:del w:id="3042" w:author="Mihai ARGHIR" w:date="2019-01-04T19:00:00Z">
        <w:r w:rsidR="0044278E" w:rsidDel="00486147">
          <w:delText xml:space="preserve">conjugué </w:delText>
        </w:r>
      </w:del>
      <w:ins w:id="3043" w:author="Mihai ARGHIR" w:date="2019-01-04T19:03:00Z">
        <w:r w:rsidR="005D7F00">
          <w:t xml:space="preserve"> </w:t>
        </w:r>
      </w:ins>
      <w:r w:rsidR="0044278E">
        <w:t xml:space="preserve">à l’interface rotor-lubrifiant. D’une manière générale, </w:t>
      </w:r>
      <w:ins w:id="3044" w:author="Mihai ARGHIR" w:date="2019-01-04T18:59:00Z">
        <w:r>
          <w:t xml:space="preserve">il </w:t>
        </w:r>
      </w:ins>
      <w:ins w:id="3045" w:author="Mihai ARGHIR" w:date="2019-01-04T19:01:00Z">
        <w:r w:rsidR="005D7F00">
          <w:t xml:space="preserve">est </w:t>
        </w:r>
      </w:ins>
      <w:ins w:id="3046" w:author="Mihai ARGHIR" w:date="2019-01-04T18:59:00Z">
        <w:r>
          <w:t>nécess</w:t>
        </w:r>
      </w:ins>
      <w:ins w:id="3047" w:author="Mihai ARGHIR" w:date="2019-01-04T19:01:00Z">
        <w:r w:rsidR="005D7F00">
          <w:t>aire</w:t>
        </w:r>
      </w:ins>
      <w:ins w:id="3048" w:author="Mihai ARGHIR" w:date="2019-01-04T18:59:00Z">
        <w:r>
          <w:t xml:space="preserve"> de f</w:t>
        </w:r>
        <w:r w:rsidR="00822490">
          <w:t>aire intervenir deux échelles de</w:t>
        </w:r>
        <w:r>
          <w:t xml:space="preserve"> temps différent</w:t>
        </w:r>
      </w:ins>
      <w:ins w:id="3049" w:author="Mihai ARGHIR" w:date="2019-01-04T19:16:00Z">
        <w:r w:rsidR="00822490">
          <w:t>e</w:t>
        </w:r>
      </w:ins>
      <w:ins w:id="3050" w:author="Mihai ARGHIR" w:date="2019-01-04T18:59:00Z">
        <w:r>
          <w:t xml:space="preserve">s pour </w:t>
        </w:r>
      </w:ins>
      <w:r w:rsidR="0044278E">
        <w:t xml:space="preserve">le calcul de </w:t>
      </w:r>
      <w:del w:id="3051" w:author="Mihai ARGHIR" w:date="2019-01-04T18:59:00Z">
        <w:r w:rsidR="0044278E" w:rsidDel="00486147">
          <w:delText>cette différence de la température</w:delText>
        </w:r>
      </w:del>
      <w:ins w:id="3052" w:author="Mihai ARGHIR" w:date="2019-01-04T18:59:00Z">
        <w:r>
          <w:t>la température du rotor</w:t>
        </w:r>
      </w:ins>
      <w:del w:id="3053" w:author="Mihai ARGHIR" w:date="2019-01-04T18:59:00Z">
        <w:r w:rsidR="0044278E" w:rsidDel="00486147">
          <w:delText xml:space="preserve"> est en transitoire et il nécessite de faire intervenir deux échelles du temps différents</w:delText>
        </w:r>
      </w:del>
      <w:r w:rsidR="0044278E">
        <w:t xml:space="preserve">. La dissipation due au cisaillement visqueux de lubrifiant </w:t>
      </w:r>
      <w:ins w:id="3054" w:author="Mihai ARGHIR" w:date="2019-01-04T19:01:00Z">
        <w:r w:rsidR="005D7F00">
          <w:t xml:space="preserve">est gouvernée par </w:t>
        </w:r>
      </w:ins>
      <w:del w:id="3055" w:author="Mihai ARGHIR" w:date="2019-01-04T19:01:00Z">
        <w:r w:rsidR="0044278E" w:rsidDel="005D7F00">
          <w:delText xml:space="preserve">à </w:delText>
        </w:r>
      </w:del>
      <w:r w:rsidR="0044278E">
        <w:t xml:space="preserve">l’échelle </w:t>
      </w:r>
      <w:ins w:id="3056" w:author="Mihai ARGHIR" w:date="2019-01-04T19:01:00Z">
        <w:r w:rsidR="005D7F00">
          <w:t xml:space="preserve">de temps </w:t>
        </w:r>
      </w:ins>
      <w:r w:rsidR="0044278E">
        <w:t>dynamique (milliseconde</w:t>
      </w:r>
      <w:ins w:id="3057" w:author="Mihai ARGHIR" w:date="2019-01-04T19:02:00Z">
        <w:r w:rsidR="005D7F00">
          <w:t>s</w:t>
        </w:r>
      </w:ins>
      <w:r w:rsidR="0044278E">
        <w:t xml:space="preserve">) </w:t>
      </w:r>
      <w:ins w:id="3058" w:author="Mihai ARGHIR" w:date="2019-01-04T19:01:00Z">
        <w:r w:rsidR="005D7F00">
          <w:t xml:space="preserve">tandis que le </w:t>
        </w:r>
      </w:ins>
      <w:del w:id="3059" w:author="Mihai ARGHIR" w:date="2019-01-04T19:02:00Z">
        <w:r w:rsidR="0044278E" w:rsidDel="005D7F00">
          <w:delText xml:space="preserve">contribue à l’échauffement et au </w:delText>
        </w:r>
      </w:del>
      <w:r w:rsidR="0044278E">
        <w:t xml:space="preserve">transfert de chaleur </w:t>
      </w:r>
      <w:del w:id="3060" w:author="Mihai ARGHIR" w:date="2019-01-04T19:02:00Z">
        <w:r w:rsidR="0044278E" w:rsidDel="005D7F00">
          <w:delText xml:space="preserve">du </w:delText>
        </w:r>
      </w:del>
      <w:ins w:id="3061" w:author="Mihai ARGHIR" w:date="2019-01-04T19:02:00Z">
        <w:r w:rsidR="005D7F00">
          <w:t xml:space="preserve">dans le </w:t>
        </w:r>
      </w:ins>
      <w:r w:rsidR="0044278E">
        <w:t xml:space="preserve">rotor </w:t>
      </w:r>
      <w:ins w:id="3062" w:author="Mihai ARGHIR" w:date="2019-01-04T19:02:00Z">
        <w:r w:rsidR="005D7F00">
          <w:t xml:space="preserve">suit </w:t>
        </w:r>
      </w:ins>
      <w:del w:id="3063" w:author="Mihai ARGHIR" w:date="2019-01-04T19:02:00Z">
        <w:r w:rsidR="0044278E" w:rsidDel="005D7F00">
          <w:delText xml:space="preserve">à </w:delText>
        </w:r>
      </w:del>
      <w:r w:rsidR="0044278E">
        <w:t>l’échelle du temps thermique (minute</w:t>
      </w:r>
      <w:ins w:id="3064" w:author="Mihai ARGHIR" w:date="2019-01-04T19:02:00Z">
        <w:r w:rsidR="005D7F00">
          <w:t>s</w:t>
        </w:r>
      </w:ins>
      <w:r w:rsidR="0044278E">
        <w:t xml:space="preserve">, voir </w:t>
      </w:r>
      <w:del w:id="3065" w:author="Mihai ARGHIR" w:date="2019-01-04T19:02:00Z">
        <w:r w:rsidR="0044278E" w:rsidDel="005D7F00">
          <w:delText>heure</w:delText>
        </w:r>
      </w:del>
      <w:ins w:id="3066" w:author="Mihai ARGHIR" w:date="2019-01-04T19:02:00Z">
        <w:r w:rsidR="005D7F00">
          <w:t>lus</w:t>
        </w:r>
      </w:ins>
      <w:r w:rsidR="0044278E">
        <w:t xml:space="preserve">). </w:t>
      </w:r>
      <w:del w:id="3067" w:author="Mihai ARGHIR" w:date="2019-01-04T19:02:00Z">
        <w:r w:rsidR="0044278E" w:rsidDel="005D7F00">
          <w:delText xml:space="preserve"> </w:delText>
        </w:r>
      </w:del>
      <w:r w:rsidR="0044278E">
        <w:t xml:space="preserve">Ainsi, le coût de la simulation de l’effet Morton en régime transitoire </w:t>
      </w:r>
      <w:ins w:id="3068" w:author="Mihai ARGHIR" w:date="2019-01-04T19:18:00Z">
        <w:r w:rsidR="00822490">
          <w:t xml:space="preserve">peut devenir </w:t>
        </w:r>
      </w:ins>
      <w:del w:id="3069" w:author="Mihai ARGHIR" w:date="2019-01-04T19:18:00Z">
        <w:r w:rsidR="0044278E" w:rsidDel="00822490">
          <w:delText xml:space="preserve">est très </w:delText>
        </w:r>
      </w:del>
      <w:r w:rsidR="0044278E">
        <w:t xml:space="preserve">onéreux. </w:t>
      </w:r>
      <w:del w:id="3070" w:author="Mihai ARGHIR" w:date="2019-01-04T19:18:00Z">
        <w:r w:rsidR="0044278E" w:rsidDel="00822490">
          <w:delText>Dans la</w:delText>
        </w:r>
      </w:del>
      <w:ins w:id="3071" w:author="Mihai ARGHIR" w:date="2019-01-04T19:18:00Z">
        <w:r w:rsidR="00822490">
          <w:t>E</w:t>
        </w:r>
      </w:ins>
      <w:del w:id="3072" w:author="Mihai ARGHIR" w:date="2019-01-04T19:18:00Z">
        <w:r w:rsidR="0044278E" w:rsidDel="00822490">
          <w:delText xml:space="preserve"> pratique, e</w:delText>
        </w:r>
      </w:del>
      <w:r w:rsidR="0044278E">
        <w:t xml:space="preserve">n fonction de l’objectif de l’étude </w:t>
      </w:r>
      <w:del w:id="3073" w:author="Mihai ARGHIR" w:date="2019-01-04T19:20:00Z">
        <w:r w:rsidR="0044278E" w:rsidDel="00822490">
          <w:delText xml:space="preserve">et les critères de la modélisation (simplicité, efficacité et fiabilité), </w:delText>
        </w:r>
      </w:del>
      <w:r w:rsidR="0044278E">
        <w:t xml:space="preserve">plusieurs méthodes </w:t>
      </w:r>
      <w:ins w:id="3074" w:author="Mihai ARGHIR" w:date="2019-01-04T19:19:00Z">
        <w:r w:rsidR="00822490">
          <w:t>de simplicité, efficacité et fiabilité</w:t>
        </w:r>
        <w:r w:rsidR="00822490" w:rsidDel="00822490">
          <w:t xml:space="preserve"> </w:t>
        </w:r>
        <w:r w:rsidR="00822490">
          <w:t xml:space="preserve">différentes </w:t>
        </w:r>
      </w:ins>
      <w:del w:id="3075" w:author="Mihai ARGHIR" w:date="2019-01-04T19:19:00Z">
        <w:r w:rsidR="0044278E" w:rsidDel="00822490">
          <w:delText>intéressantes étaient</w:delText>
        </w:r>
      </w:del>
      <w:ins w:id="3076" w:author="Mihai ARGHIR" w:date="2019-01-04T19:19:00Z">
        <w:r w:rsidR="00822490">
          <w:t>ont été</w:t>
        </w:r>
      </w:ins>
      <w:r w:rsidR="0044278E">
        <w:t xml:space="preserve"> proposées</w:t>
      </w:r>
      <w:del w:id="3077" w:author="Mihai ARGHIR" w:date="2019-01-04T19:19:00Z">
        <w:r w:rsidR="0044278E" w:rsidDel="00822490">
          <w:delText xml:space="preserve"> pour </w:delText>
        </w:r>
        <w:r w:rsidR="002C2038" w:rsidDel="00822490">
          <w:delText xml:space="preserve">évaluer </w:delText>
        </w:r>
        <w:r w:rsidR="0044278E" w:rsidDel="00822490">
          <w:delText>cette différence de la température</w:delText>
        </w:r>
      </w:del>
      <w:r w:rsidR="0044278E">
        <w:t>.</w:t>
      </w:r>
    </w:p>
    <w:p w14:paraId="57FC7C3F" w14:textId="37E447E2" w:rsidR="0044278E" w:rsidDel="00822490" w:rsidRDefault="0044278E" w:rsidP="0044278E">
      <w:pPr>
        <w:spacing w:line="360" w:lineRule="auto"/>
        <w:rPr>
          <w:del w:id="3078" w:author="Mihai ARGHIR" w:date="2019-01-04T19:20:00Z"/>
        </w:rPr>
      </w:pPr>
    </w:p>
    <w:p w14:paraId="78268ABC" w14:textId="19E0D49C" w:rsidR="00486147" w:rsidRDefault="0044278E">
      <w:pPr>
        <w:spacing w:line="360" w:lineRule="auto"/>
        <w:ind w:firstLine="708"/>
        <w:rPr>
          <w:ins w:id="3079" w:author="Mihai ARGHIR" w:date="2019-01-04T18:58:00Z"/>
        </w:rPr>
      </w:pPr>
      <w:r w:rsidRPr="00DA2B66">
        <w:t>Koegh et Morton</w:t>
      </w:r>
      <w:r w:rsidRPr="00B25777">
        <w:rPr>
          <w:b/>
        </w:rPr>
        <w:t xml:space="preserve"> </w:t>
      </w:r>
      <w:r w:rsidR="002B5058">
        <w:rPr>
          <w:b/>
        </w:rPr>
        <w:fldChar w:fldCharType="begin"/>
      </w:r>
      <w:r w:rsidR="002B5058">
        <w:rPr>
          <w:b/>
        </w:rPr>
        <w:instrText xml:space="preserve"> REF _Ref533096262 \r \h </w:instrText>
      </w:r>
      <w:r w:rsidR="002B5058">
        <w:rPr>
          <w:b/>
        </w:rPr>
      </w:r>
      <w:r w:rsidR="002B5058">
        <w:rPr>
          <w:b/>
        </w:rPr>
        <w:fldChar w:fldCharType="separate"/>
      </w:r>
      <w:ins w:id="3080" w:author="omar BENCHEKROUN" w:date="2019-01-03T16:02:00Z">
        <w:r w:rsidR="00DE0AA9">
          <w:rPr>
            <w:b/>
          </w:rPr>
          <w:t>[14]</w:t>
        </w:r>
      </w:ins>
      <w:del w:id="3081" w:author="omar BENCHEKROUN" w:date="2019-01-03T15:58:00Z">
        <w:r w:rsidR="001C03C4" w:rsidDel="00DE0AA9">
          <w:rPr>
            <w:b/>
          </w:rPr>
          <w:delText>[15]</w:delText>
        </w:r>
      </w:del>
      <w:r w:rsidR="002B5058">
        <w:rPr>
          <w:b/>
        </w:rPr>
        <w:fldChar w:fldCharType="end"/>
      </w:r>
      <w:r w:rsidRPr="00B25777">
        <w:t xml:space="preserve"> </w:t>
      </w:r>
      <w:del w:id="3082" w:author="Mihai ARGHIR" w:date="2019-01-04T19:20:00Z">
        <w:r w:rsidRPr="00B25777" w:rsidDel="00822490">
          <w:delText xml:space="preserve">résolvait </w:delText>
        </w:r>
      </w:del>
      <w:ins w:id="3083" w:author="Mihai ARGHIR" w:date="2019-01-04T19:20:00Z">
        <w:r w:rsidR="00822490">
          <w:t>ont résolu</w:t>
        </w:r>
        <w:r w:rsidR="00822490" w:rsidRPr="00B25777">
          <w:t xml:space="preserve"> </w:t>
        </w:r>
      </w:ins>
      <w:r w:rsidRPr="00B25777">
        <w:t xml:space="preserve">l’équation de </w:t>
      </w:r>
      <w:del w:id="3084" w:author="Mihai ARGHIR" w:date="2019-01-04T19:20:00Z">
        <w:r w:rsidRPr="00B25777" w:rsidDel="00822490">
          <w:delText xml:space="preserve">l’équation </w:delText>
        </w:r>
      </w:del>
      <w:ins w:id="3085" w:author="Mihai ARGHIR" w:date="2019-01-04T19:20:00Z">
        <w:r w:rsidR="00822490">
          <w:t>Reynolds</w:t>
        </w:r>
        <w:r w:rsidR="00822490" w:rsidRPr="00B25777">
          <w:t xml:space="preserve"> </w:t>
        </w:r>
      </w:ins>
      <w:r w:rsidRPr="00B25777">
        <w:t>en se basant sur l’hypothèse de palier court. Ils ont utilisé la méthode de perturbati</w:t>
      </w:r>
      <w:r w:rsidR="009054DC">
        <w:t>on pour calculer la température </w:t>
      </w:r>
      <w:ins w:id="3086" w:author="Mihai ARGHIR" w:date="2019-01-04T19:20:00Z">
        <w:r w:rsidR="006452F9">
          <w:t>.</w:t>
        </w:r>
      </w:ins>
      <w:del w:id="3087" w:author="Mihai ARGHIR" w:date="2019-01-04T19:20:00Z">
        <w:r w:rsidR="009054DC" w:rsidDel="006452F9">
          <w:delText>;</w:delText>
        </w:r>
      </w:del>
      <w:r w:rsidRPr="00B25777">
        <w:t xml:space="preserve"> </w:t>
      </w:r>
      <w:r w:rsidRPr="00DA2B66">
        <w:t xml:space="preserve">Kirk et </w:t>
      </w:r>
      <w:r w:rsidR="00E8436D">
        <w:t>al.</w:t>
      </w:r>
      <w:r w:rsidRPr="00B25777">
        <w:rPr>
          <w:b/>
        </w:rPr>
        <w:t xml:space="preserve"> </w:t>
      </w:r>
      <w:r w:rsidR="00E8436D">
        <w:rPr>
          <w:b/>
        </w:rPr>
        <w:fldChar w:fldCharType="begin"/>
      </w:r>
      <w:r w:rsidR="00E8436D">
        <w:rPr>
          <w:b/>
        </w:rPr>
        <w:instrText xml:space="preserve"> REF _Ref533096804 \r \h </w:instrText>
      </w:r>
      <w:r w:rsidR="00E8436D">
        <w:rPr>
          <w:b/>
        </w:rPr>
      </w:r>
      <w:r w:rsidR="00E8436D">
        <w:rPr>
          <w:b/>
        </w:rPr>
        <w:fldChar w:fldCharType="separate"/>
      </w:r>
      <w:ins w:id="3088" w:author="omar BENCHEKROUN" w:date="2019-01-03T16:02:00Z">
        <w:r w:rsidR="00DE0AA9">
          <w:rPr>
            <w:b/>
          </w:rPr>
          <w:t>[19]</w:t>
        </w:r>
      </w:ins>
      <w:del w:id="3089" w:author="omar BENCHEKROUN" w:date="2019-01-03T15:58:00Z">
        <w:r w:rsidR="001C03C4" w:rsidDel="00DE0AA9">
          <w:rPr>
            <w:b/>
          </w:rPr>
          <w:delText>[19]</w:delText>
        </w:r>
      </w:del>
      <w:r w:rsidR="00E8436D">
        <w:rPr>
          <w:b/>
        </w:rPr>
        <w:fldChar w:fldCharType="end"/>
      </w:r>
      <w:r w:rsidRPr="00B25777">
        <w:t xml:space="preserve"> ont résolu l’équation de l’énergie simplifié </w:t>
      </w:r>
      <w:del w:id="3090" w:author="Mihai ARGHIR" w:date="2019-01-04T19:21:00Z">
        <w:r w:rsidRPr="00B25777" w:rsidDel="006452F9">
          <w:delText xml:space="preserve">en </w:delText>
        </w:r>
      </w:del>
      <w:r w:rsidRPr="00B25777">
        <w:t xml:space="preserve">1D en se basant sur </w:t>
      </w:r>
      <w:del w:id="3091" w:author="Mihai ARGHIR" w:date="2019-01-04T19:21:00Z">
        <w:r w:rsidRPr="00B25777" w:rsidDel="006452F9">
          <w:delText xml:space="preserve">la </w:delText>
        </w:r>
      </w:del>
      <w:ins w:id="3092" w:author="Mihai ARGHIR" w:date="2019-01-04T19:21:00Z">
        <w:r w:rsidR="006452F9">
          <w:t>une</w:t>
        </w:r>
        <w:r w:rsidR="006452F9" w:rsidRPr="00B25777">
          <w:t xml:space="preserve"> </w:t>
        </w:r>
      </w:ins>
      <w:r w:rsidRPr="00B25777">
        <w:t xml:space="preserve">relation géométrique pour approximer </w:t>
      </w:r>
      <w:del w:id="3093" w:author="Mihai ARGHIR" w:date="2019-01-04T19:21:00Z">
        <w:r w:rsidRPr="00B25777" w:rsidDel="006452F9">
          <w:delText xml:space="preserve">cette </w:delText>
        </w:r>
      </w:del>
      <w:ins w:id="3094" w:author="Mihai ARGHIR" w:date="2019-01-04T19:21:00Z">
        <w:r w:rsidR="006452F9">
          <w:t>la</w:t>
        </w:r>
        <w:r w:rsidR="006452F9" w:rsidRPr="00B25777">
          <w:t xml:space="preserve"> </w:t>
        </w:r>
      </w:ins>
      <w:r w:rsidRPr="00B25777">
        <w:t>différence de la température</w:t>
      </w:r>
      <w:ins w:id="3095" w:author="Mihai ARGHIR" w:date="2019-01-04T19:21:00Z">
        <w:r w:rsidR="006452F9">
          <w:t>.</w:t>
        </w:r>
      </w:ins>
      <w:del w:id="3096" w:author="Mihai ARGHIR" w:date="2019-01-04T19:21:00Z">
        <w:r w:rsidR="009054DC" w:rsidDel="006452F9">
          <w:delText> ;</w:delText>
        </w:r>
      </w:del>
      <w:r w:rsidRPr="00B25777">
        <w:t xml:space="preserve"> Murphy et Lorenz</w:t>
      </w:r>
      <w:r>
        <w:t xml:space="preserve"> </w:t>
      </w:r>
      <w:r w:rsidR="009054DC" w:rsidRPr="008C04D6">
        <w:rPr>
          <w:b/>
        </w:rPr>
        <w:fldChar w:fldCharType="begin"/>
      </w:r>
      <w:r w:rsidR="009054DC" w:rsidRPr="008C04D6">
        <w:rPr>
          <w:b/>
        </w:rPr>
        <w:instrText xml:space="preserve"> REF _Ref533096184 \r \h </w:instrText>
      </w:r>
      <w:r w:rsidR="009054DC">
        <w:rPr>
          <w:b/>
        </w:rPr>
        <w:instrText xml:space="preserve"> \* MERGEFORMAT </w:instrText>
      </w:r>
      <w:r w:rsidR="009054DC" w:rsidRPr="008C04D6">
        <w:rPr>
          <w:b/>
        </w:rPr>
      </w:r>
      <w:r w:rsidR="009054DC" w:rsidRPr="008C04D6">
        <w:rPr>
          <w:b/>
        </w:rPr>
        <w:fldChar w:fldCharType="separate"/>
      </w:r>
      <w:ins w:id="3097" w:author="omar BENCHEKROUN" w:date="2019-01-03T16:02:00Z">
        <w:r w:rsidR="00DE0AA9">
          <w:rPr>
            <w:b/>
          </w:rPr>
          <w:t>[13]</w:t>
        </w:r>
      </w:ins>
      <w:del w:id="3098" w:author="omar BENCHEKROUN" w:date="2019-01-03T15:58:00Z">
        <w:r w:rsidR="001C03C4" w:rsidDel="00DE0AA9">
          <w:rPr>
            <w:b/>
          </w:rPr>
          <w:delText>[14]</w:delText>
        </w:r>
      </w:del>
      <w:r w:rsidR="009054DC" w:rsidRPr="008C04D6">
        <w:rPr>
          <w:b/>
        </w:rPr>
        <w:fldChar w:fldCharType="end"/>
      </w:r>
      <w:r w:rsidRPr="00B25777">
        <w:t xml:space="preserve"> ont utilisé </w:t>
      </w:r>
      <w:r w:rsidR="009054DC">
        <w:t>la</w:t>
      </w:r>
      <w:r w:rsidRPr="00B25777">
        <w:t xml:space="preserve"> température </w:t>
      </w:r>
      <w:del w:id="3099" w:author="Mihai ARGHIR" w:date="2019-01-04T19:21:00Z">
        <w:r w:rsidRPr="00B25777" w:rsidDel="006452F9">
          <w:delText xml:space="preserve">de fluide </w:delText>
        </w:r>
      </w:del>
      <w:r w:rsidRPr="00B25777">
        <w:t xml:space="preserve">moyennée </w:t>
      </w:r>
      <w:del w:id="3100" w:author="Mihai ARGHIR" w:date="2019-01-04T19:21:00Z">
        <w:r w:rsidRPr="00B25777" w:rsidDel="006452F9">
          <w:delText xml:space="preserve">selon </w:delText>
        </w:r>
      </w:del>
      <w:ins w:id="3101" w:author="Mihai ARGHIR" w:date="2019-01-04T19:21:00Z">
        <w:r w:rsidR="006452F9" w:rsidRPr="00B25777">
          <w:t>s</w:t>
        </w:r>
        <w:r w:rsidR="006452F9">
          <w:t>uivant</w:t>
        </w:r>
        <w:r w:rsidR="006452F9" w:rsidRPr="00B25777">
          <w:t xml:space="preserve"> </w:t>
        </w:r>
      </w:ins>
      <w:r w:rsidRPr="00B25777">
        <w:t>l’épaisseur du film</w:t>
      </w:r>
      <w:ins w:id="3102" w:author="Mihai ARGHIR" w:date="2019-01-04T19:21:00Z">
        <w:r w:rsidR="006452F9">
          <w:t xml:space="preserve"> fluide.</w:t>
        </w:r>
      </w:ins>
      <w:ins w:id="3103" w:author="Mihai ARGHIR" w:date="2019-01-04T19:22:00Z">
        <w:r w:rsidR="006452F9">
          <w:t xml:space="preserve"> </w:t>
        </w:r>
      </w:ins>
      <w:del w:id="3104" w:author="Mihai ARGHIR" w:date="2019-01-04T19:22:00Z">
        <w:r w:rsidR="009054DC" w:rsidDel="006452F9">
          <w:delText> ;</w:delText>
        </w:r>
        <w:r w:rsidRPr="00B25777" w:rsidDel="006452F9">
          <w:delText xml:space="preserve"> </w:delText>
        </w:r>
        <w:r w:rsidDel="006452F9">
          <w:delText xml:space="preserve"> </w:delText>
        </w:r>
      </w:del>
      <w:r w:rsidR="00857579">
        <w:t>Gigor’</w:t>
      </w:r>
      <w:r w:rsidRPr="00DA2B66">
        <w:t>ev et al.</w:t>
      </w:r>
      <w:r w:rsidRPr="00B25777">
        <w:rPr>
          <w:b/>
        </w:rPr>
        <w:t xml:space="preserve"> </w:t>
      </w:r>
      <w:r w:rsidR="004D5F89">
        <w:rPr>
          <w:b/>
        </w:rPr>
        <w:fldChar w:fldCharType="begin"/>
      </w:r>
      <w:r w:rsidR="004D5F89">
        <w:rPr>
          <w:b/>
        </w:rPr>
        <w:instrText xml:space="preserve"> REF _Ref533117135 \r \h </w:instrText>
      </w:r>
      <w:r w:rsidR="004D5F89">
        <w:rPr>
          <w:b/>
        </w:rPr>
      </w:r>
      <w:r w:rsidR="004D5F89">
        <w:rPr>
          <w:b/>
        </w:rPr>
        <w:fldChar w:fldCharType="separate"/>
      </w:r>
      <w:r w:rsidR="00DE0AA9">
        <w:rPr>
          <w:b/>
        </w:rPr>
        <w:t>[29]</w:t>
      </w:r>
      <w:r w:rsidR="004D5F89">
        <w:rPr>
          <w:b/>
        </w:rPr>
        <w:fldChar w:fldCharType="end"/>
      </w:r>
      <w:r w:rsidR="004D5F89">
        <w:rPr>
          <w:b/>
        </w:rPr>
        <w:t xml:space="preserve"> </w:t>
      </w:r>
      <w:r w:rsidRPr="00B25777">
        <w:t>ont utilisé la méthode de</w:t>
      </w:r>
      <w:ins w:id="3105" w:author="Mihai ARGHIR" w:date="2019-01-04T19:22:00Z">
        <w:r w:rsidR="006452F9">
          <w:t>s</w:t>
        </w:r>
      </w:ins>
      <w:r w:rsidRPr="00B25777">
        <w:t xml:space="preserve"> volume finis pour résoudre l’équation de l’énergie en 2D et la méthode des éléments finis pour résoudre l’équation de conduction thermique d</w:t>
      </w:r>
      <w:ins w:id="3106" w:author="Mihai ARGHIR" w:date="2019-01-04T19:22:00Z">
        <w:r w:rsidR="006452F9">
          <w:t>ans</w:t>
        </w:r>
      </w:ins>
      <w:del w:id="3107" w:author="Mihai ARGHIR" w:date="2019-01-04T19:22:00Z">
        <w:r w:rsidRPr="00B25777" w:rsidDel="006452F9">
          <w:delText>u</w:delText>
        </w:r>
      </w:del>
      <w:r w:rsidRPr="00B25777">
        <w:t xml:space="preserve"> rotor</w:t>
      </w:r>
      <w:del w:id="3108" w:author="Mihai ARGHIR" w:date="2019-01-04T19:22:00Z">
        <w:r w:rsidDel="006452F9">
          <w:delText xml:space="preserve"> afin de la déterminer</w:delText>
        </w:r>
        <w:r w:rsidR="009054DC" w:rsidDel="006452F9">
          <w:delText> ;</w:delText>
        </w:r>
      </w:del>
      <w:ins w:id="3109" w:author="Mihai ARGHIR" w:date="2019-01-04T19:22:00Z">
        <w:r w:rsidR="006452F9">
          <w:t>.</w:t>
        </w:r>
      </w:ins>
      <w:r>
        <w:t xml:space="preserve"> </w:t>
      </w:r>
      <w:r w:rsidRPr="00DA2B66">
        <w:t xml:space="preserve">Palazzolo et </w:t>
      </w:r>
      <w:r>
        <w:t>Suh</w:t>
      </w:r>
      <w:r w:rsidRPr="00B25777">
        <w:rPr>
          <w:b/>
        </w:rPr>
        <w:t xml:space="preserve"> </w:t>
      </w:r>
      <w:r w:rsidR="0033693E">
        <w:rPr>
          <w:b/>
        </w:rPr>
        <w:fldChar w:fldCharType="begin"/>
      </w:r>
      <w:r w:rsidR="0033693E">
        <w:rPr>
          <w:b/>
        </w:rPr>
        <w:instrText xml:space="preserve"> REF _Ref533097655 \r \h </w:instrText>
      </w:r>
      <w:r w:rsidR="0033693E">
        <w:rPr>
          <w:b/>
        </w:rPr>
      </w:r>
      <w:r w:rsidR="0033693E">
        <w:rPr>
          <w:b/>
        </w:rPr>
        <w:fldChar w:fldCharType="separate"/>
      </w:r>
      <w:r w:rsidR="00DE0AA9">
        <w:rPr>
          <w:b/>
        </w:rPr>
        <w:t>[24]</w:t>
      </w:r>
      <w:r w:rsidR="0033693E">
        <w:rPr>
          <w:b/>
        </w:rPr>
        <w:fldChar w:fldCharType="end"/>
      </w:r>
      <w:r w:rsidR="0033693E">
        <w:rPr>
          <w:b/>
        </w:rPr>
        <w:t xml:space="preserve"> </w:t>
      </w:r>
      <w:r w:rsidRPr="00B25777">
        <w:t xml:space="preserve">ont </w:t>
      </w:r>
      <w:ins w:id="3110" w:author="Mihai ARGHIR" w:date="2019-01-04T19:25:00Z">
        <w:r w:rsidR="006452F9">
          <w:t xml:space="preserve">mis au point un couplage alternant les deux échelles de temps du problème. </w:t>
        </w:r>
      </w:ins>
      <w:ins w:id="3111" w:author="Mihai ARGHIR" w:date="2019-01-04T19:29:00Z">
        <w:r w:rsidR="006452F9">
          <w:t xml:space="preserve">Un pas de temps consiste en deux étapes. </w:t>
        </w:r>
      </w:ins>
      <w:ins w:id="3112" w:author="Mihai ARGHIR" w:date="2019-01-04T19:25:00Z">
        <w:r w:rsidR="006452F9">
          <w:t xml:space="preserve">Dans une première étape </w:t>
        </w:r>
      </w:ins>
      <w:del w:id="3113" w:author="Mihai ARGHIR" w:date="2019-01-04T19:26:00Z">
        <w:r w:rsidR="000934B2" w:rsidDel="006452F9">
          <w:delText xml:space="preserve">résolu </w:delText>
        </w:r>
      </w:del>
      <w:r w:rsidR="000934B2">
        <w:t xml:space="preserve">l’équation de l’énergie </w:t>
      </w:r>
      <w:del w:id="3114" w:author="Mihai ARGHIR" w:date="2019-01-04T19:22:00Z">
        <w:r w:rsidR="000934B2" w:rsidDel="006452F9">
          <w:delText xml:space="preserve">du </w:delText>
        </w:r>
      </w:del>
      <w:ins w:id="3115" w:author="Mihai ARGHIR" w:date="2019-01-04T19:22:00Z">
        <w:r w:rsidR="006452F9">
          <w:t xml:space="preserve">dans le film lubrifiant </w:t>
        </w:r>
      </w:ins>
      <w:ins w:id="3116" w:author="Mihai ARGHIR" w:date="2019-01-04T19:26:00Z">
        <w:r w:rsidR="006452F9">
          <w:t xml:space="preserve">est </w:t>
        </w:r>
      </w:ins>
      <w:del w:id="3117" w:author="Mihai ARGHIR" w:date="2019-01-04T19:22:00Z">
        <w:r w:rsidR="000934B2" w:rsidDel="006452F9">
          <w:delText xml:space="preserve">film </w:delText>
        </w:r>
      </w:del>
      <w:r w:rsidR="000934B2">
        <w:t xml:space="preserve">couplé </w:t>
      </w:r>
      <w:del w:id="3118" w:author="Mihai ARGHIR" w:date="2019-01-04T19:26:00Z">
        <w:r w:rsidR="000934B2" w:rsidDel="006452F9">
          <w:delText xml:space="preserve">avec </w:delText>
        </w:r>
      </w:del>
      <w:ins w:id="3119" w:author="Mihai ARGHIR" w:date="2019-01-04T19:26:00Z">
        <w:r w:rsidR="006452F9">
          <w:t xml:space="preserve">à </w:t>
        </w:r>
      </w:ins>
      <w:r w:rsidR="000934B2">
        <w:t xml:space="preserve">l’équation de conduction </w:t>
      </w:r>
      <w:ins w:id="3120" w:author="Mihai ARGHIR" w:date="2019-01-04T19:22:00Z">
        <w:r w:rsidR="006452F9">
          <w:t xml:space="preserve">de la chaleur </w:t>
        </w:r>
      </w:ins>
      <w:del w:id="3121" w:author="Mihai ARGHIR" w:date="2019-01-04T19:22:00Z">
        <w:r w:rsidR="000934B2" w:rsidDel="006452F9">
          <w:delText xml:space="preserve">du </w:delText>
        </w:r>
      </w:del>
      <w:ins w:id="3122" w:author="Mihai ARGHIR" w:date="2019-01-04T19:22:00Z">
        <w:r w:rsidR="006452F9">
          <w:t xml:space="preserve">dans </w:t>
        </w:r>
      </w:ins>
      <w:r w:rsidR="000934B2">
        <w:t>rotor</w:t>
      </w:r>
      <w:r w:rsidRPr="00B25777">
        <w:t xml:space="preserve">. </w:t>
      </w:r>
      <w:ins w:id="3123" w:author="Mihai ARGHIR" w:date="2019-01-04T19:27:00Z">
        <w:r w:rsidR="006452F9">
          <w:t xml:space="preserve">Dans une deuxième étape l’équation de conduction de la chaleur dans le rotor est intégrée avec un pas de temps beaucoup plus grand. </w:t>
        </w:r>
      </w:ins>
      <w:ins w:id="3124" w:author="Mihai ARGHIR" w:date="2019-01-04T19:28:00Z">
        <w:r w:rsidR="006452F9">
          <w:t>La condition initiale de la deuxième étape et l</w:t>
        </w:r>
      </w:ins>
      <w:ins w:id="3125" w:author="Mihai ARGHIR" w:date="2019-01-04T19:26:00Z">
        <w:r w:rsidR="006452F9">
          <w:t>e</w:t>
        </w:r>
      </w:ins>
      <w:del w:id="3126" w:author="Mihai ARGHIR" w:date="2019-01-04T19:23:00Z">
        <w:r w:rsidRPr="00B25777" w:rsidDel="006452F9">
          <w:delText>En considérant la particularité d</w:delText>
        </w:r>
        <w:r w:rsidR="009054DC" w:rsidDel="006452F9">
          <w:delText>e la vibration synchrone, i.e. l</w:delText>
        </w:r>
        <w:r w:rsidRPr="00B25777" w:rsidDel="006452F9">
          <w:delText xml:space="preserve">a trajectoire périodique reste quasiment même pour une durée assez courte, la chaleur reçue par le rotor pendant une période ne change guère. </w:delText>
        </w:r>
        <w:r w:rsidR="009E40D2" w:rsidDel="006452F9">
          <w:delText>L’</w:delText>
        </w:r>
        <w:r w:rsidRPr="00B25777" w:rsidDel="006452F9">
          <w:delText>approche de</w:delText>
        </w:r>
      </w:del>
      <w:ins w:id="3127" w:author="Mihai ARGHIR" w:date="2019-01-04T19:23:00Z">
        <w:r w:rsidR="006452F9">
          <w:t xml:space="preserve"> flux</w:t>
        </w:r>
      </w:ins>
      <w:r w:rsidRPr="00B25777">
        <w:t xml:space="preserve"> </w:t>
      </w:r>
      <w:ins w:id="3128" w:author="Mihai ARGHIR" w:date="2019-01-04T19:23:00Z">
        <w:r w:rsidR="006452F9">
          <w:t xml:space="preserve">thermique </w:t>
        </w:r>
      </w:ins>
      <w:r w:rsidRPr="00B25777">
        <w:t>moye</w:t>
      </w:r>
      <w:ins w:id="3129" w:author="Mihai ARGHIR" w:date="2019-01-04T19:24:00Z">
        <w:r w:rsidR="006452F9">
          <w:t xml:space="preserve">nné sur une période </w:t>
        </w:r>
      </w:ins>
      <w:ins w:id="3130" w:author="Mihai ARGHIR" w:date="2019-01-04T19:28:00Z">
        <w:r w:rsidR="006452F9">
          <w:t>calculé à la fin de la première étape</w:t>
        </w:r>
      </w:ins>
      <w:ins w:id="3131" w:author="Mihai ARGHIR" w:date="2019-01-04T19:27:00Z">
        <w:r w:rsidR="006452F9">
          <w:t xml:space="preserve">. </w:t>
        </w:r>
      </w:ins>
      <w:del w:id="3132" w:author="Mihai ARGHIR" w:date="2019-01-04T19:24:00Z">
        <w:r w:rsidRPr="00B25777" w:rsidDel="006452F9">
          <w:delText>nnage</w:delText>
        </w:r>
      </w:del>
      <w:del w:id="3133" w:author="Mihai ARGHIR" w:date="2019-01-04T19:29:00Z">
        <w:r w:rsidRPr="00B25777" w:rsidDel="006452F9">
          <w:delText xml:space="preserve"> du flux thermique dans le temps </w:delText>
        </w:r>
        <w:r w:rsidDel="006452F9">
          <w:delText>et le schéma en quinconce</w:delText>
        </w:r>
        <w:r w:rsidRPr="00B25777" w:rsidDel="006452F9">
          <w:delText xml:space="preserve"> </w:delText>
        </w:r>
        <w:r w:rsidDel="006452F9">
          <w:delText>ont été</w:delText>
        </w:r>
        <w:r w:rsidRPr="00B25777" w:rsidDel="006452F9">
          <w:delText xml:space="preserve"> utilisé</w:delText>
        </w:r>
        <w:r w:rsidDel="006452F9">
          <w:delText>s pour réaliser l’intégration temporelle à l’échelle du temps thermique</w:delText>
        </w:r>
        <w:r w:rsidRPr="00B25777" w:rsidDel="006452F9">
          <w:delText>.</w:delText>
        </w:r>
      </w:del>
      <w:del w:id="3134" w:author="Mihai ARGHIR" w:date="2019-01-04T19:30:00Z">
        <w:r w:rsidDel="006452F9">
          <w:delText xml:space="preserve"> </w:delText>
        </w:r>
      </w:del>
      <w:r>
        <w:t>L</w:t>
      </w:r>
      <w:ins w:id="3135" w:author="Mihai ARGHIR" w:date="2019-01-04T19:30:00Z">
        <w:r w:rsidR="006452F9">
          <w:t xml:space="preserve">es températures sur le rotor </w:t>
        </w:r>
      </w:ins>
      <w:del w:id="3136" w:author="Mihai ARGHIR" w:date="2019-01-04T19:30:00Z">
        <w:r w:rsidDel="006452F9">
          <w:delText>a</w:delText>
        </w:r>
      </w:del>
      <w:del w:id="3137" w:author="Mihai ARGHIR" w:date="2019-01-04T19:31:00Z">
        <w:r w:rsidDel="006452F9">
          <w:delText xml:space="preserve"> différence de la température </w:delText>
        </w:r>
        <w:r w:rsidR="009054DC" w:rsidDel="006452F9">
          <w:delText>est</w:delText>
        </w:r>
      </w:del>
      <w:ins w:id="3138" w:author="Mihai ARGHIR" w:date="2019-01-04T19:31:00Z">
        <w:r w:rsidR="006452F9">
          <w:t>sont</w:t>
        </w:r>
      </w:ins>
      <w:r w:rsidR="009054DC">
        <w:t xml:space="preserve"> ainsi</w:t>
      </w:r>
      <w:r>
        <w:t xml:space="preserve"> obtenue</w:t>
      </w:r>
      <w:ins w:id="3139" w:author="Mihai ARGHIR" w:date="2019-01-04T19:31:00Z">
        <w:r w:rsidR="006452F9">
          <w:t>s</w:t>
        </w:r>
      </w:ins>
      <w:r>
        <w:t xml:space="preserve"> à la fin de </w:t>
      </w:r>
      <w:ins w:id="3140" w:author="Mihai ARGHIR" w:date="2019-01-04T19:30:00Z">
        <w:r w:rsidR="006452F9">
          <w:t>la deuxième étape</w:t>
        </w:r>
      </w:ins>
      <w:del w:id="3141" w:author="Mihai ARGHIR" w:date="2019-01-04T19:30:00Z">
        <w:r w:rsidDel="006452F9">
          <w:delText>chaque pas de temps</w:delText>
        </w:r>
      </w:del>
      <w:del w:id="3142" w:author="Mihai ARGHIR" w:date="2019-01-04T19:29:00Z">
        <w:r w:rsidDel="006452F9">
          <w:delText xml:space="preserve"> de l’intégration thermique</w:delText>
        </w:r>
      </w:del>
      <w:r>
        <w:t>.</w:t>
      </w:r>
      <w:ins w:id="3143" w:author="Mihai ARGHIR" w:date="2019-01-04T18:58:00Z">
        <w:r w:rsidR="00486147" w:rsidRPr="00486147">
          <w:t xml:space="preserve"> </w:t>
        </w:r>
      </w:ins>
    </w:p>
    <w:p w14:paraId="0C3752AF" w14:textId="1400A71A" w:rsidR="0044278E" w:rsidRDefault="0044278E" w:rsidP="0044278E">
      <w:pPr>
        <w:spacing w:line="360" w:lineRule="auto"/>
      </w:pPr>
    </w:p>
    <w:p w14:paraId="416BB63A" w14:textId="73BE312D" w:rsidR="0044278E" w:rsidRDefault="0044278E" w:rsidP="008F23B1">
      <w:pPr>
        <w:pStyle w:val="Paragraphedeliste"/>
        <w:numPr>
          <w:ilvl w:val="0"/>
          <w:numId w:val="7"/>
        </w:numPr>
        <w:spacing w:line="360" w:lineRule="auto"/>
      </w:pPr>
      <w:del w:id="3144" w:author="Mihai ARGHIR" w:date="2019-01-04T19:31:00Z">
        <w:r w:rsidDel="006452F9">
          <w:delText xml:space="preserve">Détermination </w:delText>
        </w:r>
      </w:del>
      <w:ins w:id="3145" w:author="Mihai ARGHIR" w:date="2019-01-04T19:31:00Z">
        <w:r w:rsidR="006452F9">
          <w:t xml:space="preserve">Calcul </w:t>
        </w:r>
      </w:ins>
      <w:r>
        <w:t xml:space="preserve">de </w:t>
      </w:r>
      <m:oMath>
        <m:r>
          <m:rPr>
            <m:sty m:val="bi"/>
          </m:rPr>
          <w:rPr>
            <w:rFonts w:ascii="Cambria Math" w:hAnsi="Cambria Math"/>
          </w:rPr>
          <m:t>C</m:t>
        </m:r>
      </m:oMath>
    </w:p>
    <w:p w14:paraId="5C3AA0D1" w14:textId="6B2FBBE3" w:rsidR="0044278E" w:rsidRPr="00800CFD" w:rsidRDefault="00C10C24" w:rsidP="006170C2">
      <w:pPr>
        <w:spacing w:line="360" w:lineRule="auto"/>
        <w:ind w:firstLine="708"/>
      </w:pPr>
      <w:ins w:id="3146" w:author="Mihai ARGHIR" w:date="2019-01-04T19:38:00Z">
        <w:r>
          <w:lastRenderedPageBreak/>
          <w:t>Le rotor va se déformer élastiquement suite à</w:t>
        </w:r>
      </w:ins>
      <w:ins w:id="3147" w:author="Mihai ARGHIR" w:date="2019-01-04T19:37:00Z">
        <w:r>
          <w:t xml:space="preserve"> </w:t>
        </w:r>
      </w:ins>
      <w:ins w:id="3148" w:author="Mihai ARGHIR" w:date="2019-01-04T19:38:00Z">
        <w:r>
          <w:t>la</w:t>
        </w:r>
      </w:ins>
      <w:ins w:id="3149" w:author="Mihai ARGHIR" w:date="2019-01-04T19:37:00Z">
        <w:r>
          <w:t xml:space="preserve"> variation </w:t>
        </w:r>
      </w:ins>
      <w:ins w:id="3150" w:author="Mihai ARGHIR" w:date="2019-01-04T19:38:00Z">
        <w:r>
          <w:t xml:space="preserve">non-uniforme </w:t>
        </w:r>
      </w:ins>
      <w:ins w:id="3151" w:author="Mihai ARGHIR" w:date="2019-01-04T19:37:00Z">
        <w:r>
          <w:t xml:space="preserve">de </w:t>
        </w:r>
      </w:ins>
      <w:ins w:id="3152" w:author="Mihai ARGHIR" w:date="2019-01-04T19:38:00Z">
        <w:r>
          <w:t xml:space="preserve">la </w:t>
        </w:r>
      </w:ins>
      <w:ins w:id="3153" w:author="Mihai ARGHIR" w:date="2019-01-04T19:37:00Z">
        <w:r>
          <w:t xml:space="preserve">température </w:t>
        </w:r>
      </w:ins>
      <w:ins w:id="3154" w:author="Mihai ARGHIR" w:date="2019-01-04T19:38:00Z">
        <w:r>
          <w:t xml:space="preserve">à sa surface. Cette déformation va amplifier ou va diminuer les vibrations synchrones du rotor. </w:t>
        </w:r>
      </w:ins>
      <w:del w:id="3155" w:author="Mihai ARGHIR" w:date="2019-01-04T19:39:00Z">
        <w:r w:rsidR="0044278E" w:rsidDel="00C10C24">
          <w:delText xml:space="preserve">Cette partie du calcul nécessite de la modélisation de la source d’excitation synchrone à l’origine de la déformation thermique du rotor. Dans la littérature, </w:delText>
        </w:r>
      </w:del>
      <w:ins w:id="3156" w:author="Mihai ARGHIR" w:date="2019-01-04T19:39:00Z">
        <w:r>
          <w:t>D</w:t>
        </w:r>
      </w:ins>
      <w:del w:id="3157" w:author="Mihai ARGHIR" w:date="2019-01-04T19:39:00Z">
        <w:r w:rsidR="001468A5" w:rsidDel="00C10C24">
          <w:delText>d</w:delText>
        </w:r>
      </w:del>
      <w:r w:rsidR="001468A5">
        <w:t>eux approches différentes</w:t>
      </w:r>
      <w:r w:rsidR="0044278E">
        <w:t xml:space="preserve"> </w:t>
      </w:r>
      <w:r w:rsidR="001468A5">
        <w:t>sont utilisées pour la</w:t>
      </w:r>
      <w:r w:rsidR="0044278E">
        <w:t xml:space="preserve"> modélisation</w:t>
      </w:r>
      <w:r w:rsidR="001468A5">
        <w:t xml:space="preserve"> </w:t>
      </w:r>
      <w:ins w:id="3158" w:author="Mihai ARGHIR" w:date="2019-01-04T19:39:00Z">
        <w:r>
          <w:t xml:space="preserve">l’effet mécanique de </w:t>
        </w:r>
      </w:ins>
      <w:ins w:id="3159" w:author="Mihai ARGHIR" w:date="2019-01-04T19:40:00Z">
        <w:r>
          <w:t>la</w:t>
        </w:r>
      </w:ins>
      <w:del w:id="3160" w:author="Mihai ARGHIR" w:date="2019-01-04T19:40:00Z">
        <w:r w:rsidR="001468A5" w:rsidDel="00C10C24">
          <w:delText>du</w:delText>
        </w:r>
      </w:del>
      <w:ins w:id="3161" w:author="Mihai ARGHIR" w:date="2019-01-04T19:39:00Z">
        <w:r>
          <w:t xml:space="preserve"> déformation</w:t>
        </w:r>
      </w:ins>
      <w:r w:rsidR="001468A5">
        <w:t xml:space="preserve"> </w:t>
      </w:r>
      <w:ins w:id="3162" w:author="Mihai ARGHIR" w:date="2019-01-04T19:40:00Z">
        <w:r>
          <w:t xml:space="preserve">mécanique du rotor : </w:t>
        </w:r>
      </w:ins>
      <w:del w:id="3163" w:author="Mihai ARGHIR" w:date="2019-01-04T19:40:00Z">
        <w:r w:rsidR="001468A5" w:rsidDel="00C10C24">
          <w:delText>balourd thermique</w:delText>
        </w:r>
        <w:r w:rsidR="0044278E" w:rsidDel="00C10C24">
          <w:delText xml:space="preserve"> : </w:delText>
        </w:r>
      </w:del>
      <w:ins w:id="3164" w:author="Mihai ARGHIR" w:date="2019-01-04T19:40:00Z">
        <w:r>
          <w:t xml:space="preserve">une </w:t>
        </w:r>
      </w:ins>
      <w:del w:id="3165" w:author="Mihai ARGHIR" w:date="2019-01-04T19:40:00Z">
        <w:r w:rsidR="0044278E" w:rsidRPr="00800CFD" w:rsidDel="00C10C24">
          <w:delText>l’</w:delText>
        </w:r>
      </w:del>
      <w:r w:rsidR="0044278E" w:rsidRPr="00800CFD">
        <w:t xml:space="preserve">approche </w:t>
      </w:r>
      <w:ins w:id="3166" w:author="Mihai ARGHIR" w:date="2019-01-04T19:40:00Z">
        <w:r>
          <w:t xml:space="preserve">de type </w:t>
        </w:r>
      </w:ins>
      <w:r w:rsidR="0044278E" w:rsidRPr="00800CFD">
        <w:t xml:space="preserve">de masse concentrée </w:t>
      </w:r>
      <w:ins w:id="3167" w:author="Mihai ARGHIR" w:date="2019-01-04T19:40:00Z">
        <w:r>
          <w:t xml:space="preserve">(balourd thermique) </w:t>
        </w:r>
      </w:ins>
      <w:r w:rsidR="0044278E" w:rsidRPr="00800CFD">
        <w:t>et l’approche du défaut de la fibre neutre</w:t>
      </w:r>
      <w:ins w:id="3168" w:author="Mihai ARGHIR" w:date="2019-01-04T19:40:00Z">
        <w:r>
          <w:t xml:space="preserve"> du rotor</w:t>
        </w:r>
      </w:ins>
      <w:r w:rsidR="0044278E" w:rsidRPr="00800CFD">
        <w:t xml:space="preserve">. </w:t>
      </w:r>
    </w:p>
    <w:p w14:paraId="23F31812" w14:textId="28D685FC" w:rsidR="0044278E" w:rsidRDefault="0044278E" w:rsidP="006170C2">
      <w:pPr>
        <w:spacing w:line="360" w:lineRule="auto"/>
        <w:ind w:firstLine="708"/>
      </w:pPr>
      <w:r>
        <w:t xml:space="preserve">L’approche de masse concentrée modélise la contribution dynamique de la </w:t>
      </w:r>
      <w:r w:rsidR="006170C2">
        <w:t>déformation</w:t>
      </w:r>
      <w:r>
        <w:t xml:space="preserve"> thermique du rotor comme une addition au balourd mécanique. En considérant la masse </w:t>
      </w:r>
      <w:del w:id="3169" w:author="Mihai ARGHIR" w:date="2019-01-04T19:41:00Z">
        <w:r w:rsidDel="00C10C24">
          <w:delText xml:space="preserve">de </w:delText>
        </w:r>
      </w:del>
      <w:ins w:id="3170" w:author="Mihai ARGHIR" w:date="2019-01-04T19:41:00Z">
        <w:r w:rsidR="00C10C24">
          <w:t xml:space="preserve">du </w:t>
        </w:r>
      </w:ins>
      <w:r>
        <w:t>disque</w:t>
      </w:r>
      <w:ins w:id="3171" w:author="Mihai ARGHIR" w:date="2019-01-04T19:41:00Z">
        <w:r w:rsidR="00C10C24" w:rsidRPr="00C10C24">
          <w:t xml:space="preserve"> </w:t>
        </w:r>
        <w:r w:rsidR="00C10C24">
          <w:t>située en porte à faux</w:t>
        </w:r>
      </w:ins>
      <w:r>
        <w:t xml:space="preserve"> prépondérante</w:t>
      </w:r>
      <w:del w:id="3172" w:author="Mihai ARGHIR" w:date="2019-01-04T19:41:00Z">
        <w:r w:rsidDel="00C10C24">
          <w:delText xml:space="preserve"> située en porte à faux</w:delText>
        </w:r>
      </w:del>
      <w:r>
        <w:t xml:space="preserve">, </w:t>
      </w:r>
      <w:del w:id="3173" w:author="Mihai ARGHIR" w:date="2019-01-04T19:42:00Z">
        <w:r w:rsidDel="00C10C24">
          <w:delText xml:space="preserve">la </w:delText>
        </w:r>
        <w:r w:rsidR="0031116E" w:rsidDel="00C10C24">
          <w:delText>déflection</w:delText>
        </w:r>
        <w:r w:rsidDel="00C10C24">
          <w:delText xml:space="preserve"> du rotor</w:delText>
        </w:r>
        <w:r w:rsidR="00F55F8D" w:rsidDel="00C10C24">
          <w:delText xml:space="preserve"> après </w:delText>
        </w:r>
      </w:del>
      <w:r w:rsidR="00F55F8D">
        <w:t>la déformation thermique</w:t>
      </w:r>
      <w:r>
        <w:t xml:space="preserve"> </w:t>
      </w:r>
      <w:ins w:id="3174" w:author="Mihai ARGHIR" w:date="2019-01-04T19:42:00Z">
        <w:r w:rsidR="00C10C24">
          <w:t xml:space="preserve">du rotor </w:t>
        </w:r>
      </w:ins>
      <w:del w:id="3175" w:author="Mihai ARGHIR" w:date="2019-01-04T19:42:00Z">
        <w:r w:rsidDel="00C10C24">
          <w:delText xml:space="preserve">pourrait </w:delText>
        </w:r>
      </w:del>
      <w:r w:rsidR="00975C21">
        <w:t>gén</w:t>
      </w:r>
      <w:ins w:id="3176" w:author="Mihai ARGHIR" w:date="2019-01-04T19:42:00Z">
        <w:r w:rsidR="00C10C24">
          <w:t>ère un</w:t>
        </w:r>
      </w:ins>
      <w:del w:id="3177" w:author="Mihai ARGHIR" w:date="2019-01-04T19:42:00Z">
        <w:r w:rsidR="00975C21" w:rsidDel="00C10C24">
          <w:delText>érer</w:delText>
        </w:r>
      </w:del>
      <w:r>
        <w:t xml:space="preserve"> </w:t>
      </w:r>
      <w:r w:rsidR="00975C21">
        <w:t xml:space="preserve">balourd thermique </w:t>
      </w:r>
      <w:r>
        <w:t>au niveau du centre de masse d</w:t>
      </w:r>
      <w:r w:rsidR="00975C21">
        <w:t xml:space="preserve">u disque. </w:t>
      </w:r>
      <w:ins w:id="3178" w:author="Mihai ARGHIR" w:date="2019-01-04T19:43:00Z">
        <w:r w:rsidR="00C10C24">
          <w:t>Le balourd thermique</w:t>
        </w:r>
        <w:r w:rsidR="00C10C24" w:rsidDel="00C10C24">
          <w:t xml:space="preserve"> </w:t>
        </w:r>
        <w:r w:rsidR="00C10C24">
          <w:t xml:space="preserve">est </w:t>
        </w:r>
      </w:ins>
      <w:del w:id="3179" w:author="Mihai ARGHIR" w:date="2019-01-04T19:42:00Z">
        <w:r w:rsidR="00975C21" w:rsidDel="00C10C24">
          <w:delText>Selon la définition d’un</w:delText>
        </w:r>
        <w:r w:rsidDel="00C10C24">
          <w:delText xml:space="preserve"> balourd, l</w:delText>
        </w:r>
      </w:del>
      <w:ins w:id="3180" w:author="Mihai ARGHIR" w:date="2019-01-04T19:42:00Z">
        <w:r w:rsidR="00C10C24">
          <w:t>l</w:t>
        </w:r>
      </w:ins>
      <w:r>
        <w:t xml:space="preserve">e produit entre la </w:t>
      </w:r>
      <w:r w:rsidR="00975C21">
        <w:t xml:space="preserve">déflection </w:t>
      </w:r>
      <w:r>
        <w:t xml:space="preserve">du rotor </w:t>
      </w:r>
      <w:del w:id="3181" w:author="Mihai ARGHIR" w:date="2019-01-04T19:43:00Z">
        <w:r w:rsidDel="00C10C24">
          <w:delText xml:space="preserve">de l’axe de rotation </w:delText>
        </w:r>
        <m:oMath>
          <m:r>
            <w:rPr>
              <w:rFonts w:ascii="Cambria Math" w:hAnsi="Cambria Math"/>
            </w:rPr>
            <m:t>d</m:t>
          </m:r>
        </m:oMath>
      </w:del>
      <w:ins w:id="3182" w:author="Mihai ARGHIR" w:date="2019-01-04T19:43:00Z">
        <w:r w:rsidR="00C10C24">
          <w:t>au niveau du disque</w:t>
        </w:r>
      </w:ins>
      <w:r w:rsidR="00975C21">
        <w:t xml:space="preserve"> </w:t>
      </w:r>
      <w:r>
        <w:t>et la masse d</w:t>
      </w:r>
      <w:del w:id="3183" w:author="Mihai ARGHIR" w:date="2019-01-04T19:43:00Z">
        <w:r w:rsidDel="00C10C24">
          <w:delText>u disque</w:delText>
        </w:r>
      </w:del>
      <w:ins w:id="3184" w:author="Mihai ARGHIR" w:date="2019-01-04T19:43:00Z">
        <w:r w:rsidR="00C10C24">
          <w:t>e ce dernier</w:t>
        </w:r>
      </w:ins>
      <w:del w:id="3185" w:author="Mihai ARGHIR" w:date="2019-01-04T19:43:00Z">
        <w:r w:rsidR="0031116E" w:rsidDel="00C10C24">
          <w:delText xml:space="preserve"> </w:delText>
        </w:r>
        <m:oMath>
          <m:r>
            <w:rPr>
              <w:rFonts w:ascii="Cambria Math" w:hAnsi="Cambria Math"/>
            </w:rPr>
            <m:t>m</m:t>
          </m:r>
        </m:oMath>
        <w:r w:rsidDel="00C10C24">
          <w:delText xml:space="preserve"> donne le balourd </w:delText>
        </w:r>
        <w:r w:rsidR="00F55F8D" w:rsidDel="00C10C24">
          <w:delText>thermique</w:delText>
        </w:r>
      </w:del>
      <w:r w:rsidR="0061532F">
        <w:t>. Cette</w:t>
      </w:r>
      <w:r>
        <w:t xml:space="preserve"> méthode est initialement mentionnée par Kirk </w:t>
      </w:r>
      <w:r w:rsidR="00C93583" w:rsidRPr="00C93583">
        <w:rPr>
          <w:b/>
        </w:rPr>
        <w:fldChar w:fldCharType="begin"/>
      </w:r>
      <w:r w:rsidR="00C93583" w:rsidRPr="00C93583">
        <w:rPr>
          <w:b/>
        </w:rPr>
        <w:instrText xml:space="preserve"> REF _Ref533096804 \r \h  \* MERGEFORMAT </w:instrText>
      </w:r>
      <w:r w:rsidR="00C93583" w:rsidRPr="00C93583">
        <w:rPr>
          <w:b/>
        </w:rPr>
      </w:r>
      <w:r w:rsidR="00C93583" w:rsidRPr="00C93583">
        <w:rPr>
          <w:b/>
        </w:rPr>
        <w:fldChar w:fldCharType="separate"/>
      </w:r>
      <w:ins w:id="3186" w:author="omar BENCHEKROUN" w:date="2019-01-03T16:02:00Z">
        <w:r w:rsidR="00DE0AA9">
          <w:rPr>
            <w:b/>
          </w:rPr>
          <w:t>[19]</w:t>
        </w:r>
      </w:ins>
      <w:del w:id="3187" w:author="omar BENCHEKROUN" w:date="2019-01-03T15:58:00Z">
        <w:r w:rsidR="001C03C4" w:rsidDel="00DE0AA9">
          <w:rPr>
            <w:b/>
          </w:rPr>
          <w:delText>[19]</w:delText>
        </w:r>
      </w:del>
      <w:r w:rsidR="00C93583" w:rsidRPr="00C93583">
        <w:rPr>
          <w:b/>
        </w:rPr>
        <w:fldChar w:fldCharType="end"/>
      </w:r>
      <w:r>
        <w:t xml:space="preserve"> et utilisée ensuite par Murphy</w:t>
      </w:r>
      <w:r w:rsidR="00C93583">
        <w:rPr>
          <w:b/>
        </w:rPr>
        <w:t xml:space="preserve"> </w:t>
      </w:r>
      <w:r w:rsidR="00C93583">
        <w:rPr>
          <w:b/>
        </w:rPr>
        <w:fldChar w:fldCharType="begin"/>
      </w:r>
      <w:r w:rsidR="00C93583">
        <w:rPr>
          <w:b/>
        </w:rPr>
        <w:instrText xml:space="preserve"> REF _Ref533096184 \r \h </w:instrText>
      </w:r>
      <w:r w:rsidR="00C93583">
        <w:rPr>
          <w:b/>
        </w:rPr>
      </w:r>
      <w:r w:rsidR="00C93583">
        <w:rPr>
          <w:b/>
        </w:rPr>
        <w:fldChar w:fldCharType="separate"/>
      </w:r>
      <w:ins w:id="3188" w:author="omar BENCHEKROUN" w:date="2019-01-03T16:02:00Z">
        <w:r w:rsidR="00DE0AA9">
          <w:rPr>
            <w:b/>
          </w:rPr>
          <w:t>[13]</w:t>
        </w:r>
      </w:ins>
      <w:del w:id="3189" w:author="omar BENCHEKROUN" w:date="2019-01-03T15:58:00Z">
        <w:r w:rsidR="001C03C4" w:rsidDel="00DE0AA9">
          <w:rPr>
            <w:b/>
          </w:rPr>
          <w:delText>[14]</w:delText>
        </w:r>
      </w:del>
      <w:r w:rsidR="00C93583">
        <w:rPr>
          <w:b/>
        </w:rPr>
        <w:fldChar w:fldCharType="end"/>
      </w:r>
      <w:r>
        <w:t>,</w:t>
      </w:r>
      <w:del w:id="3190" w:author="Mihai ARGHIR" w:date="2019-01-04T19:44:00Z">
        <w:r w:rsidDel="00C10C24">
          <w:delText xml:space="preserve"> </w:delText>
        </w:r>
      </w:del>
      <w:r>
        <w:t xml:space="preserve"> de Jongh </w:t>
      </w:r>
      <w:r w:rsidR="00C93583" w:rsidRPr="00C93583">
        <w:rPr>
          <w:b/>
        </w:rPr>
        <w:fldChar w:fldCharType="begin"/>
      </w:r>
      <w:r w:rsidR="00C93583" w:rsidRPr="00C93583">
        <w:rPr>
          <w:b/>
        </w:rPr>
        <w:instrText xml:space="preserve"> REF _Ref533094789 \r \h  \* MERGEFORMAT </w:instrText>
      </w:r>
      <w:r w:rsidR="00C93583" w:rsidRPr="00C93583">
        <w:rPr>
          <w:b/>
        </w:rPr>
      </w:r>
      <w:r w:rsidR="00C93583" w:rsidRPr="00C93583">
        <w:rPr>
          <w:b/>
        </w:rPr>
        <w:fldChar w:fldCharType="separate"/>
      </w:r>
      <w:ins w:id="3191" w:author="omar BENCHEKROUN" w:date="2019-01-03T16:02:00Z">
        <w:r w:rsidR="00DE0AA9">
          <w:rPr>
            <w:b/>
          </w:rPr>
          <w:t>[1]</w:t>
        </w:r>
      </w:ins>
      <w:del w:id="3192" w:author="omar BENCHEKROUN" w:date="2019-01-03T15:58:00Z">
        <w:r w:rsidR="001C03C4" w:rsidDel="00DE0AA9">
          <w:rPr>
            <w:b/>
          </w:rPr>
          <w:delText>[11]</w:delText>
        </w:r>
      </w:del>
      <w:r w:rsidR="00C93583" w:rsidRPr="00C93583">
        <w:rPr>
          <w:b/>
        </w:rPr>
        <w:fldChar w:fldCharType="end"/>
      </w:r>
      <w:r>
        <w:t xml:space="preserve"> et Lee</w:t>
      </w:r>
      <w:r w:rsidR="00C93583">
        <w:rPr>
          <w:b/>
        </w:rPr>
        <w:t xml:space="preserve"> </w:t>
      </w:r>
      <w:r w:rsidR="00C93583">
        <w:rPr>
          <w:b/>
        </w:rPr>
        <w:fldChar w:fldCharType="begin"/>
      </w:r>
      <w:r w:rsidR="00C93583">
        <w:rPr>
          <w:b/>
        </w:rPr>
        <w:instrText xml:space="preserve"> REF _Ref533097388 \r \h </w:instrText>
      </w:r>
      <w:r w:rsidR="00C93583">
        <w:rPr>
          <w:b/>
        </w:rPr>
      </w:r>
      <w:r w:rsidR="00C93583">
        <w:rPr>
          <w:b/>
        </w:rPr>
        <w:fldChar w:fldCharType="separate"/>
      </w:r>
      <w:r w:rsidR="00DE0AA9">
        <w:rPr>
          <w:b/>
        </w:rPr>
        <w:t>[23]</w:t>
      </w:r>
      <w:r w:rsidR="00C93583">
        <w:rPr>
          <w:b/>
        </w:rPr>
        <w:fldChar w:fldCharType="end"/>
      </w:r>
      <w:r>
        <w:t>.</w:t>
      </w:r>
      <w:del w:id="3193" w:author="Mihai ARGHIR" w:date="2019-01-04T19:44:00Z">
        <w:r w:rsidDel="00C10C24">
          <w:delText xml:space="preserve"> </w:delText>
        </w:r>
      </w:del>
      <w:r>
        <w:t xml:space="preserve"> Palazzolo et Tong </w:t>
      </w:r>
      <w:r w:rsidR="005256A7" w:rsidRPr="005256A7">
        <w:rPr>
          <w:b/>
        </w:rPr>
        <w:fldChar w:fldCharType="begin"/>
      </w:r>
      <w:r w:rsidR="005256A7" w:rsidRPr="005256A7">
        <w:rPr>
          <w:b/>
        </w:rPr>
        <w:instrText xml:space="preserve"> REF _Ref533097808 \r \h  \* MERGEFORMAT </w:instrText>
      </w:r>
      <w:r w:rsidR="005256A7" w:rsidRPr="005256A7">
        <w:rPr>
          <w:b/>
        </w:rPr>
      </w:r>
      <w:r w:rsidR="005256A7" w:rsidRPr="005256A7">
        <w:rPr>
          <w:b/>
        </w:rPr>
        <w:fldChar w:fldCharType="separate"/>
      </w:r>
      <w:r w:rsidR="00DE0AA9">
        <w:rPr>
          <w:b/>
        </w:rPr>
        <w:t>[27]</w:t>
      </w:r>
      <w:r w:rsidR="005256A7" w:rsidRPr="005256A7">
        <w:rPr>
          <w:b/>
        </w:rPr>
        <w:fldChar w:fldCharType="end"/>
      </w:r>
      <w:r>
        <w:t xml:space="preserve"> ont amélioré cet</w:t>
      </w:r>
      <w:r w:rsidR="00D92F99">
        <w:t xml:space="preserve">te approche </w:t>
      </w:r>
      <w:ins w:id="3194" w:author="Mihai ARGHIR" w:date="2019-01-04T19:44:00Z">
        <w:r w:rsidR="00C10C24">
          <w:t xml:space="preserve">en l’appliquant </w:t>
        </w:r>
      </w:ins>
      <w:del w:id="3195" w:author="Mihai ARGHIR" w:date="2019-01-04T19:44:00Z">
        <w:r w:rsidR="00D92F99" w:rsidDel="00C10C24">
          <w:delText>par l’application</w:delText>
        </w:r>
        <w:r w:rsidDel="00C10C24">
          <w:delText xml:space="preserve"> </w:delText>
        </w:r>
      </w:del>
      <w:r>
        <w:t>sur tous les nœuds du rotor</w:t>
      </w:r>
      <w:del w:id="3196" w:author="Mihai ARGHIR" w:date="2019-01-04T19:44:00Z">
        <w:r w:rsidDel="00C10C24">
          <w:delText xml:space="preserve"> à la place de le seul nœud où se trouve la masse prépondérante en porte à faux</w:delText>
        </w:r>
      </w:del>
      <w:r>
        <w:t>. Les résultats obtenus s</w:t>
      </w:r>
      <w:del w:id="3197" w:author="Mihai ARGHIR" w:date="2019-01-04T19:44:00Z">
        <w:r w:rsidDel="00C10C24">
          <w:delText>er</w:delText>
        </w:r>
      </w:del>
      <w:r>
        <w:t xml:space="preserve">ont </w:t>
      </w:r>
      <w:r w:rsidR="00D92F99">
        <w:t>ajoutés</w:t>
      </w:r>
      <w:r>
        <w:t xml:space="preserve"> au balourd mécanique initial</w:t>
      </w:r>
      <w:del w:id="3198" w:author="Mihai ARGHIR" w:date="2019-01-04T19:44:00Z">
        <w:r w:rsidDel="00C10C24">
          <w:delText xml:space="preserve"> qui va continuer à changer le niveau de vibration synchrone</w:delText>
        </w:r>
      </w:del>
      <w:r>
        <w:t>.</w:t>
      </w:r>
    </w:p>
    <w:p w14:paraId="1E78A9C4" w14:textId="4F936788" w:rsidR="0044278E" w:rsidRDefault="0044278E">
      <w:pPr>
        <w:spacing w:line="360" w:lineRule="auto"/>
        <w:ind w:firstLine="708"/>
      </w:pPr>
      <w:r>
        <w:t xml:space="preserve">L’approche </w:t>
      </w:r>
      <w:del w:id="3199" w:author="Mihai ARGHIR" w:date="2019-01-04T19:44:00Z">
        <w:r w:rsidDel="00C10C24">
          <w:delText xml:space="preserve">du </w:delText>
        </w:r>
      </w:del>
      <w:ins w:id="3200" w:author="Mihai ARGHIR" w:date="2019-01-04T19:44:00Z">
        <w:r w:rsidR="00C10C24">
          <w:t xml:space="preserve">basée sur le </w:t>
        </w:r>
      </w:ins>
      <w:r>
        <w:t xml:space="preserve">défaut de la fibre neutre </w:t>
      </w:r>
      <w:del w:id="3201" w:author="Mihai ARGHIR" w:date="2019-01-04T19:45:00Z">
        <w:r w:rsidR="00D92F99" w:rsidDel="00C10C24">
          <w:delText>sont</w:delText>
        </w:r>
        <w:r w:rsidDel="00C10C24">
          <w:delText xml:space="preserve"> </w:delText>
        </w:r>
      </w:del>
      <w:ins w:id="3202" w:author="Mihai ARGHIR" w:date="2019-01-04T19:45:00Z">
        <w:r w:rsidR="00C10C24">
          <w:t xml:space="preserve">est </w:t>
        </w:r>
      </w:ins>
      <w:r>
        <w:t>utilisé</w:t>
      </w:r>
      <w:r w:rsidR="00D92F99">
        <w:t>e</w:t>
      </w:r>
      <w:r>
        <w:t xml:space="preserve"> par Keogh et Morton </w:t>
      </w:r>
      <w:r w:rsidR="00D92F99">
        <w:t>(</w:t>
      </w:r>
      <w:r w:rsidR="00D92F99" w:rsidRPr="00D92F99">
        <w:rPr>
          <w:b/>
        </w:rPr>
        <w:fldChar w:fldCharType="begin"/>
      </w:r>
      <w:r w:rsidR="00D92F99" w:rsidRPr="00D92F99">
        <w:rPr>
          <w:b/>
        </w:rPr>
        <w:instrText xml:space="preserve"> REF _Ref533096262 \r \h </w:instrText>
      </w:r>
      <w:r w:rsidR="00D92F99">
        <w:rPr>
          <w:b/>
        </w:rPr>
        <w:instrText xml:space="preserve"> \* MERGEFORMAT </w:instrText>
      </w:r>
      <w:r w:rsidR="00D92F99" w:rsidRPr="00D92F99">
        <w:rPr>
          <w:b/>
        </w:rPr>
      </w:r>
      <w:r w:rsidR="00D92F99" w:rsidRPr="00D92F99">
        <w:rPr>
          <w:b/>
        </w:rPr>
        <w:fldChar w:fldCharType="separate"/>
      </w:r>
      <w:ins w:id="3203" w:author="omar BENCHEKROUN" w:date="2019-01-03T16:02:00Z">
        <w:r w:rsidR="00DE0AA9">
          <w:rPr>
            <w:b/>
          </w:rPr>
          <w:t>[14]</w:t>
        </w:r>
      </w:ins>
      <w:del w:id="3204" w:author="omar BENCHEKROUN" w:date="2019-01-03T15:58:00Z">
        <w:r w:rsidR="001C03C4" w:rsidDel="00DE0AA9">
          <w:rPr>
            <w:b/>
          </w:rPr>
          <w:delText>[15]</w:delText>
        </w:r>
      </w:del>
      <w:r w:rsidR="00D92F99" w:rsidRPr="00D92F99">
        <w:rPr>
          <w:b/>
        </w:rPr>
        <w:fldChar w:fldCharType="end"/>
      </w:r>
      <w:r w:rsidR="00D92F99">
        <w:rPr>
          <w:b/>
        </w:rPr>
        <w:t>,</w:t>
      </w:r>
      <w:r w:rsidR="00D92F99" w:rsidRPr="00D92F99">
        <w:rPr>
          <w:b/>
        </w:rPr>
        <w:fldChar w:fldCharType="begin"/>
      </w:r>
      <w:r w:rsidR="00D92F99" w:rsidRPr="00D92F99">
        <w:rPr>
          <w:b/>
        </w:rPr>
        <w:instrText xml:space="preserve"> REF _Ref533096446 \r \h </w:instrText>
      </w:r>
      <w:r w:rsidR="00D92F99">
        <w:rPr>
          <w:b/>
        </w:rPr>
        <w:instrText xml:space="preserve"> \* MERGEFORMAT </w:instrText>
      </w:r>
      <w:r w:rsidR="00D92F99" w:rsidRPr="00D92F99">
        <w:rPr>
          <w:b/>
        </w:rPr>
      </w:r>
      <w:r w:rsidR="00D92F99" w:rsidRPr="00D92F99">
        <w:rPr>
          <w:b/>
        </w:rPr>
        <w:fldChar w:fldCharType="separate"/>
      </w:r>
      <w:ins w:id="3205" w:author="omar BENCHEKROUN" w:date="2019-01-03T16:02:00Z">
        <w:r w:rsidR="00DE0AA9">
          <w:rPr>
            <w:b/>
          </w:rPr>
          <w:t>[15]</w:t>
        </w:r>
      </w:ins>
      <w:del w:id="3206" w:author="omar BENCHEKROUN" w:date="2019-01-03T15:58:00Z">
        <w:r w:rsidR="001C03C4" w:rsidDel="00DE0AA9">
          <w:rPr>
            <w:b/>
          </w:rPr>
          <w:delText>[16]</w:delText>
        </w:r>
      </w:del>
      <w:r w:rsidR="00D92F99" w:rsidRPr="00D92F99">
        <w:rPr>
          <w:b/>
        </w:rPr>
        <w:fldChar w:fldCharType="end"/>
      </w:r>
      <w:r w:rsidR="00D92F99" w:rsidRPr="00D92F99">
        <w:t>)</w:t>
      </w:r>
      <w:r>
        <w:t xml:space="preserve">, Schmied </w:t>
      </w:r>
      <w:r w:rsidR="00D92F99" w:rsidRPr="00D92F99">
        <w:rPr>
          <w:b/>
        </w:rPr>
        <w:fldChar w:fldCharType="begin"/>
      </w:r>
      <w:r w:rsidR="00D92F99" w:rsidRPr="00D92F99">
        <w:rPr>
          <w:b/>
        </w:rPr>
        <w:instrText xml:space="preserve"> REF _Ref533093642 \r \h  \* MERGEFORMAT </w:instrText>
      </w:r>
      <w:r w:rsidR="00D92F99" w:rsidRPr="00D92F99">
        <w:rPr>
          <w:b/>
        </w:rPr>
      </w:r>
      <w:r w:rsidR="00D92F99" w:rsidRPr="00D92F99">
        <w:rPr>
          <w:b/>
        </w:rPr>
        <w:fldChar w:fldCharType="separate"/>
      </w:r>
      <w:ins w:id="3207" w:author="omar BENCHEKROUN" w:date="2019-01-03T16:02:00Z">
        <w:r w:rsidR="00DE0AA9">
          <w:rPr>
            <w:b/>
          </w:rPr>
          <w:t>[5]</w:t>
        </w:r>
      </w:ins>
      <w:del w:id="3208" w:author="omar BENCHEKROUN" w:date="2019-01-03T15:58:00Z">
        <w:r w:rsidR="001C03C4" w:rsidDel="00DE0AA9">
          <w:rPr>
            <w:b/>
          </w:rPr>
          <w:delText>[10]</w:delText>
        </w:r>
      </w:del>
      <w:r w:rsidR="00D92F99" w:rsidRPr="00D92F99">
        <w:rPr>
          <w:b/>
        </w:rPr>
        <w:fldChar w:fldCharType="end"/>
      </w:r>
      <w:r w:rsidR="00D92F99">
        <w:t>,</w:t>
      </w:r>
      <w:r>
        <w:t xml:space="preserve"> Grigor’ev et al. </w:t>
      </w:r>
      <w:r w:rsidR="00D92F99" w:rsidRPr="00D92F99">
        <w:rPr>
          <w:b/>
        </w:rPr>
        <w:fldChar w:fldCharType="begin"/>
      </w:r>
      <w:r w:rsidR="00D92F99" w:rsidRPr="00D92F99">
        <w:rPr>
          <w:b/>
        </w:rPr>
        <w:instrText xml:space="preserve"> REF _Ref533117135 \r \h  \* MERGEFORMAT </w:instrText>
      </w:r>
      <w:r w:rsidR="00D92F99" w:rsidRPr="00D92F99">
        <w:rPr>
          <w:b/>
        </w:rPr>
      </w:r>
      <w:r w:rsidR="00D92F99" w:rsidRPr="00D92F99">
        <w:rPr>
          <w:b/>
        </w:rPr>
        <w:fldChar w:fldCharType="separate"/>
      </w:r>
      <w:r w:rsidR="00DE0AA9">
        <w:rPr>
          <w:b/>
        </w:rPr>
        <w:t>[29]</w:t>
      </w:r>
      <w:r w:rsidR="00D92F99" w:rsidRPr="00D92F99">
        <w:rPr>
          <w:b/>
        </w:rPr>
        <w:fldChar w:fldCharType="end"/>
      </w:r>
      <w:del w:id="3209" w:author="Mihai ARGHIR" w:date="2019-01-04T19:45:00Z">
        <w:r w:rsidR="00D92F99" w:rsidDel="00C10C24">
          <w:rPr>
            <w:b/>
          </w:rPr>
          <w:delText xml:space="preserve"> </w:delText>
        </w:r>
      </w:del>
      <w:r w:rsidR="00D92F99" w:rsidRPr="00D92F99">
        <w:t xml:space="preserve"> et </w:t>
      </w:r>
      <w:r w:rsidR="00D92F99">
        <w:t xml:space="preserve">Palazzolo et al. </w:t>
      </w:r>
      <w:r w:rsidR="00D92F99" w:rsidRPr="005256A7">
        <w:rPr>
          <w:b/>
        </w:rPr>
        <w:fldChar w:fldCharType="begin"/>
      </w:r>
      <w:r w:rsidR="00D92F99" w:rsidRPr="005256A7">
        <w:rPr>
          <w:b/>
        </w:rPr>
        <w:instrText xml:space="preserve"> REF _Ref533097808 \r \h  \* MERGEFORMAT </w:instrText>
      </w:r>
      <w:r w:rsidR="00D92F99" w:rsidRPr="005256A7">
        <w:rPr>
          <w:b/>
        </w:rPr>
      </w:r>
      <w:r w:rsidR="00D92F99" w:rsidRPr="005256A7">
        <w:rPr>
          <w:b/>
        </w:rPr>
        <w:fldChar w:fldCharType="separate"/>
      </w:r>
      <w:r w:rsidR="00DE0AA9">
        <w:rPr>
          <w:b/>
        </w:rPr>
        <w:t>[27]</w:t>
      </w:r>
      <w:r w:rsidR="00D92F99" w:rsidRPr="005256A7">
        <w:rPr>
          <w:b/>
        </w:rPr>
        <w:fldChar w:fldCharType="end"/>
      </w:r>
      <w:ins w:id="3210" w:author="Mihai ARGHIR" w:date="2019-01-04T19:45:00Z">
        <w:r w:rsidR="00C10C24">
          <w:rPr>
            <w:b/>
          </w:rPr>
          <w:t>.</w:t>
        </w:r>
      </w:ins>
      <w:r w:rsidR="00D92F99">
        <w:t xml:space="preserve"> </w:t>
      </w:r>
      <w:del w:id="3211" w:author="Mihai ARGHIR" w:date="2019-01-04T19:45:00Z">
        <w:r w:rsidR="00D92F99" w:rsidDel="00C10C24">
          <w:delText>pour modéliser la source d’excitation synchrone</w:delText>
        </w:r>
        <w:r w:rsidDel="00C10C24">
          <w:delText xml:space="preserve">.  </w:delText>
        </w:r>
      </w:del>
      <w:r>
        <w:t xml:space="preserve">Contrairement à l’approche </w:t>
      </w:r>
      <w:del w:id="3212" w:author="Mihai ARGHIR" w:date="2019-01-04T19:45:00Z">
        <w:r w:rsidDel="00C10C24">
          <w:delText>de masse concentrée</w:delText>
        </w:r>
      </w:del>
      <w:ins w:id="3213" w:author="Mihai ARGHIR" w:date="2019-01-04T19:45:00Z">
        <w:r w:rsidR="00C10C24">
          <w:t>précédente</w:t>
        </w:r>
      </w:ins>
      <w:r>
        <w:t xml:space="preserve"> qui n</w:t>
      </w:r>
      <w:ins w:id="3214" w:author="Mihai ARGHIR" w:date="2019-01-04T19:45:00Z">
        <w:r w:rsidR="00C10C24">
          <w:t>e</w:t>
        </w:r>
      </w:ins>
      <w:del w:id="3215" w:author="Mihai ARGHIR" w:date="2019-01-04T19:45:00Z">
        <w:r w:rsidDel="00C10C24">
          <w:delText>’ont</w:delText>
        </w:r>
      </w:del>
      <w:r>
        <w:t xml:space="preserve"> considéré que la force centrifugée générée</w:t>
      </w:r>
      <w:ins w:id="3216" w:author="Mihai ARGHIR" w:date="2019-01-04T19:45:00Z">
        <w:r w:rsidR="00C10C24">
          <w:t xml:space="preserve"> par une masse concentrée</w:t>
        </w:r>
      </w:ins>
      <w:r>
        <w:t xml:space="preserve">, cette approche </w:t>
      </w:r>
      <w:del w:id="3217" w:author="Mihai ARGHIR" w:date="2019-01-04T19:46:00Z">
        <w:r w:rsidDel="00C10C24">
          <w:delText>a pris</w:delText>
        </w:r>
      </w:del>
      <w:ins w:id="3218" w:author="Mihai ARGHIR" w:date="2019-01-04T19:46:00Z">
        <w:r w:rsidR="00C10C24">
          <w:t>prend</w:t>
        </w:r>
      </w:ins>
      <w:r>
        <w:t xml:space="preserve"> en compte le moment engendré </w:t>
      </w:r>
      <w:del w:id="3219" w:author="Mihai ARGHIR" w:date="2019-01-04T19:46:00Z">
        <w:r w:rsidDel="00C10C24">
          <w:delText>dû à</w:delText>
        </w:r>
      </w:del>
      <w:ins w:id="3220" w:author="Mihai ARGHIR" w:date="2019-01-04T19:46:00Z">
        <w:r w:rsidR="00C10C24">
          <w:t>par la</w:t>
        </w:r>
      </w:ins>
      <w:r>
        <w:t xml:space="preserve"> </w:t>
      </w:r>
      <w:del w:id="3221" w:author="Mihai ARGHIR" w:date="2019-01-04T19:46:00Z">
        <w:r w:rsidDel="00C10C24">
          <w:delText xml:space="preserve">la </w:delText>
        </w:r>
      </w:del>
      <w:r>
        <w:t>flexion thermique d</w:t>
      </w:r>
      <w:ins w:id="3222" w:author="Mihai ARGHIR" w:date="2019-01-04T19:46:00Z">
        <w:r w:rsidR="00C10C24">
          <w:t>u</w:t>
        </w:r>
      </w:ins>
      <w:del w:id="3223" w:author="Mihai ARGHIR" w:date="2019-01-04T19:46:00Z">
        <w:r w:rsidDel="00C10C24">
          <w:delText>e</w:delText>
        </w:r>
      </w:del>
      <w:r>
        <w:t xml:space="preserve"> rotor. </w:t>
      </w:r>
      <w:del w:id="3224" w:author="Mihai ARGHIR" w:date="2019-01-04T19:47:00Z">
        <w:r w:rsidR="00D92F99" w:rsidDel="00C10C24">
          <w:delText xml:space="preserve">Dans l’article de </w:delText>
        </w:r>
        <w:r w:rsidDel="00C10C24">
          <w:delText>Tong et Palazzolo</w:delText>
        </w:r>
        <w:r w:rsidR="000F672C" w:rsidDel="00C10C24">
          <w:delText xml:space="preserve"> </w:delText>
        </w:r>
        <w:r w:rsidR="000F672C" w:rsidRPr="000F672C" w:rsidDel="00C10C24">
          <w:rPr>
            <w:b/>
          </w:rPr>
          <w:fldChar w:fldCharType="begin"/>
        </w:r>
        <w:r w:rsidR="000F672C" w:rsidRPr="000F672C" w:rsidDel="00C10C24">
          <w:rPr>
            <w:b/>
          </w:rPr>
          <w:delInstrText xml:space="preserve"> REF _Ref533097808 \r \h  \* MERGEFORMAT </w:delInstrText>
        </w:r>
        <w:r w:rsidR="000F672C" w:rsidRPr="000F672C" w:rsidDel="00C10C24">
          <w:rPr>
            <w:b/>
          </w:rPr>
        </w:r>
        <w:r w:rsidR="000F672C" w:rsidRPr="000F672C" w:rsidDel="00C10C24">
          <w:rPr>
            <w:b/>
          </w:rPr>
          <w:fldChar w:fldCharType="separate"/>
        </w:r>
        <w:r w:rsidR="00DE0AA9" w:rsidDel="00C10C24">
          <w:rPr>
            <w:b/>
          </w:rPr>
          <w:delText>[27]</w:delText>
        </w:r>
        <w:r w:rsidR="000F672C" w:rsidRPr="000F672C" w:rsidDel="00C10C24">
          <w:rPr>
            <w:b/>
          </w:rPr>
          <w:fldChar w:fldCharType="end"/>
        </w:r>
        <w:r w:rsidR="00D92F99" w:rsidDel="00C10C24">
          <w:rPr>
            <w:b/>
          </w:rPr>
          <w:delText xml:space="preserve">, </w:delText>
        </w:r>
        <w:r w:rsidR="00D92F99" w:rsidRPr="00D92F99" w:rsidDel="00C10C24">
          <w:delText>ils</w:delText>
        </w:r>
        <w:r w:rsidDel="00C10C24">
          <w:delText xml:space="preserve"> ont comparé c</w:delText>
        </w:r>
      </w:del>
      <w:ins w:id="3225" w:author="Mihai ARGHIR" w:date="2019-01-04T19:47:00Z">
        <w:r w:rsidR="00C10C24">
          <w:t>C</w:t>
        </w:r>
      </w:ins>
      <w:r>
        <w:t xml:space="preserve">es deux approches </w:t>
      </w:r>
      <w:ins w:id="3226" w:author="Mihai ARGHIR" w:date="2019-01-04T19:47:00Z">
        <w:r w:rsidR="00C10C24">
          <w:t xml:space="preserve">sont comparées dans l’article de Tong et Palazzolo </w:t>
        </w:r>
        <w:r w:rsidR="00C10C24" w:rsidRPr="000F672C">
          <w:rPr>
            <w:b/>
          </w:rPr>
          <w:fldChar w:fldCharType="begin"/>
        </w:r>
        <w:r w:rsidR="00C10C24" w:rsidRPr="000F672C">
          <w:rPr>
            <w:b/>
          </w:rPr>
          <w:instrText xml:space="preserve"> REF _Ref533097808 \r \h  \* MERGEFORMAT </w:instrText>
        </w:r>
      </w:ins>
      <w:r w:rsidR="00C10C24" w:rsidRPr="000F672C">
        <w:rPr>
          <w:b/>
        </w:rPr>
      </w:r>
      <w:ins w:id="3227" w:author="Mihai ARGHIR" w:date="2019-01-04T19:47:00Z">
        <w:r w:rsidR="00C10C24" w:rsidRPr="000F672C">
          <w:rPr>
            <w:b/>
          </w:rPr>
          <w:fldChar w:fldCharType="separate"/>
        </w:r>
        <w:r w:rsidR="00C10C24">
          <w:rPr>
            <w:b/>
          </w:rPr>
          <w:t>[27]</w:t>
        </w:r>
        <w:r w:rsidR="00C10C24" w:rsidRPr="000F672C">
          <w:rPr>
            <w:b/>
          </w:rPr>
          <w:fldChar w:fldCharType="end"/>
        </w:r>
        <w:r w:rsidR="00C10C24">
          <w:rPr>
            <w:b/>
          </w:rPr>
          <w:t xml:space="preserve"> </w:t>
        </w:r>
      </w:ins>
      <w:del w:id="3228" w:author="Mihai ARGHIR" w:date="2019-01-04T19:47:00Z">
        <w:r w:rsidDel="003314E5">
          <w:delText>de modélisation</w:delText>
        </w:r>
        <w:r w:rsidR="00D92F99" w:rsidDel="003314E5">
          <w:delText xml:space="preserve"> du balourd thermique</w:delText>
        </w:r>
        <w:r w:rsidDel="003314E5">
          <w:delText xml:space="preserve"> et</w:delText>
        </w:r>
      </w:del>
      <w:ins w:id="3229" w:author="Mihai ARGHIR" w:date="2019-01-04T19:47:00Z">
        <w:r w:rsidR="003314E5">
          <w:t>qui ont</w:t>
        </w:r>
      </w:ins>
      <w:r>
        <w:t xml:space="preserve"> conclu que l’approche </w:t>
      </w:r>
      <w:del w:id="3230" w:author="Mihai ARGHIR" w:date="2019-01-04T19:48:00Z">
        <w:r w:rsidDel="003314E5">
          <w:delText xml:space="preserve">du </w:delText>
        </w:r>
      </w:del>
      <w:ins w:id="3231" w:author="Mihai ARGHIR" w:date="2019-01-04T19:48:00Z">
        <w:r w:rsidR="003314E5">
          <w:t xml:space="preserve">basée sur le </w:t>
        </w:r>
      </w:ins>
      <w:r>
        <w:t xml:space="preserve">défaut de la fibre neutre </w:t>
      </w:r>
      <w:r w:rsidR="00D92F99">
        <w:t>est recommandée</w:t>
      </w:r>
      <w:ins w:id="3232" w:author="Mihai ARGHIR" w:date="2019-01-04T19:48:00Z">
        <w:r w:rsidR="003314E5">
          <w:t xml:space="preserve">. </w:t>
        </w:r>
      </w:ins>
      <w:ins w:id="3233" w:author="Mihai ARGHIR" w:date="2019-01-04T19:50:00Z">
        <w:r w:rsidR="003314E5">
          <w:t xml:space="preserve">Le fait que l’approche masse concentrée </w:t>
        </w:r>
      </w:ins>
      <w:del w:id="3234" w:author="Mihai ARGHIR" w:date="2019-01-04T19:50:00Z">
        <w:r w:rsidR="00D92F99" w:rsidDel="003314E5">
          <w:delText xml:space="preserve"> par rapport à </w:delText>
        </w:r>
        <w:r w:rsidDel="003314E5">
          <w:delText>l’approche de masse concentrée, car le dernier a négligé</w:delText>
        </w:r>
      </w:del>
      <w:ins w:id="3235" w:author="Mihai ARGHIR" w:date="2019-01-04T19:50:00Z">
        <w:r w:rsidR="003314E5">
          <w:t>ignore</w:t>
        </w:r>
      </w:ins>
      <w:r>
        <w:t xml:space="preserve"> les moments engendrés par la </w:t>
      </w:r>
      <w:ins w:id="3236" w:author="Mihai ARGHIR" w:date="2019-01-04T19:50:00Z">
        <w:r w:rsidR="003314E5">
          <w:t xml:space="preserve">déformation thermique du rotor </w:t>
        </w:r>
      </w:ins>
      <w:del w:id="3237" w:author="Mihai ARGHIR" w:date="2019-01-04T19:50:00Z">
        <w:r w:rsidR="00AE0388" w:rsidDel="003314E5">
          <w:delText>rotation hors l’axe de rotation. Cette négligence</w:delText>
        </w:r>
        <w:r w:rsidDel="003314E5">
          <w:delText xml:space="preserve"> </w:delText>
        </w:r>
      </w:del>
      <w:del w:id="3238" w:author="Mihai ARGHIR" w:date="2019-01-04T19:51:00Z">
        <w:r w:rsidDel="003314E5">
          <w:delText>pourrait</w:delText>
        </w:r>
      </w:del>
      <w:ins w:id="3239" w:author="Mihai ARGHIR" w:date="2019-01-04T19:51:00Z">
        <w:r w:rsidR="003314E5">
          <w:t>peu</w:t>
        </w:r>
      </w:ins>
      <w:r>
        <w:t xml:space="preserve"> surestimer </w:t>
      </w:r>
      <w:del w:id="3240" w:author="Mihai ARGHIR" w:date="2019-01-04T19:51:00Z">
        <w:r w:rsidDel="003314E5">
          <w:delText>le niveau</w:delText>
        </w:r>
      </w:del>
      <w:ins w:id="3241" w:author="Mihai ARGHIR" w:date="2019-01-04T19:51:00Z">
        <w:r w:rsidR="003314E5">
          <w:t>l’amplitude</w:t>
        </w:r>
      </w:ins>
      <w:r>
        <w:t xml:space="preserve"> de</w:t>
      </w:r>
      <w:ins w:id="3242" w:author="Mihai ARGHIR" w:date="2019-01-04T19:51:00Z">
        <w:r w:rsidR="003314E5">
          <w:t>s</w:t>
        </w:r>
      </w:ins>
      <w:r>
        <w:t xml:space="preserve"> vibration </w:t>
      </w:r>
      <w:ins w:id="3243" w:author="Mihai ARGHIR" w:date="2019-01-04T19:51:00Z">
        <w:r w:rsidR="003314E5">
          <w:t xml:space="preserve">dans le palier </w:t>
        </w:r>
      </w:ins>
      <w:r>
        <w:t xml:space="preserve">et la différence de </w:t>
      </w:r>
      <w:del w:id="3244" w:author="Mihai ARGHIR" w:date="2019-01-04T19:51:00Z">
        <w:r w:rsidDel="003314E5">
          <w:delText xml:space="preserve">la </w:delText>
        </w:r>
      </w:del>
      <w:r>
        <w:t>température</w:t>
      </w:r>
      <m:oMath>
        <m:r>
          <w:rPr>
            <w:rFonts w:ascii="Cambria Math" w:hAnsi="Cambria Math"/>
          </w:rPr>
          <m:t xml:space="preserve"> ∆T</m:t>
        </m:r>
      </m:oMath>
      <w:ins w:id="3245" w:author="Mihai ARGHIR" w:date="2019-01-04T19:51:00Z">
        <w:r w:rsidR="003314E5">
          <w:t xml:space="preserve"> à la surface du rotor.</w:t>
        </w:r>
      </w:ins>
      <w:del w:id="3246" w:author="Mihai ARGHIR" w:date="2019-01-04T19:51:00Z">
        <w:r w:rsidDel="003314E5">
          <w:delText>.</w:delText>
        </w:r>
      </w:del>
    </w:p>
    <w:p w14:paraId="16157549" w14:textId="02FA08B4" w:rsidR="0044278E" w:rsidRDefault="0044278E" w:rsidP="00523E9E">
      <w:pPr>
        <w:pStyle w:val="Titre2"/>
        <w:ind w:left="709"/>
      </w:pPr>
      <w:bookmarkStart w:id="3247" w:name="_Toc534294735"/>
      <w:r>
        <w:t>Conclusion</w:t>
      </w:r>
      <w:bookmarkEnd w:id="3247"/>
    </w:p>
    <w:p w14:paraId="50412405" w14:textId="77777777" w:rsidR="0044278E" w:rsidRDefault="0044278E" w:rsidP="0044278E">
      <w:pPr>
        <w:spacing w:line="360" w:lineRule="auto"/>
      </w:pPr>
    </w:p>
    <w:p w14:paraId="7C46A372" w14:textId="77777777" w:rsidR="00D64A1D" w:rsidRDefault="0044278E" w:rsidP="0060650A">
      <w:pPr>
        <w:spacing w:line="360" w:lineRule="auto"/>
        <w:ind w:firstLine="708"/>
        <w:rPr>
          <w:ins w:id="3248" w:author="Mihai ARGHIR" w:date="2019-01-04T19:32:00Z"/>
        </w:rPr>
      </w:pPr>
      <w:r>
        <w:t>Ce chapitre a introduit les problèmes de l’instabilité de la vibration synchrone due à l’effet thermique</w:t>
      </w:r>
      <w:ins w:id="3249" w:author="Mihai ARGHIR" w:date="2019-01-04T19:31:00Z">
        <w:r w:rsidR="00D64A1D">
          <w:t xml:space="preserve"> dans les paliers</w:t>
        </w:r>
      </w:ins>
      <w:del w:id="3250" w:author="Mihai ARGHIR" w:date="2019-01-04T19:31:00Z">
        <w:r w:rsidDel="00D64A1D">
          <w:delText> par les cas industriels</w:delText>
        </w:r>
      </w:del>
      <w:r>
        <w:t xml:space="preserve">. Deux </w:t>
      </w:r>
      <w:ins w:id="3251" w:author="Mihai ARGHIR" w:date="2019-01-04T19:32:00Z">
        <w:r w:rsidR="00D64A1D">
          <w:t xml:space="preserve">effets thermiques peuvent être </w:t>
        </w:r>
      </w:ins>
      <w:del w:id="3252" w:author="Mihai ARGHIR" w:date="2019-01-04T19:32:00Z">
        <w:r w:rsidDel="00D64A1D">
          <w:delText xml:space="preserve">possibilités de création de cette instabilité </w:delText>
        </w:r>
      </w:del>
      <w:r>
        <w:t xml:space="preserve">à l’origine de </w:t>
      </w:r>
      <w:ins w:id="3253" w:author="Mihai ARGHIR" w:date="2019-01-04T19:32:00Z">
        <w:r w:rsidR="00D64A1D">
          <w:t>cette instabilité </w:t>
        </w:r>
      </w:ins>
      <w:del w:id="3254" w:author="Mihai ARGHIR" w:date="2019-01-04T19:32:00Z">
        <w:r w:rsidDel="00D64A1D">
          <w:delText xml:space="preserve">l’effet thermique, c’est à dire </w:delText>
        </w:r>
      </w:del>
      <w:ins w:id="3255" w:author="Mihai ARGHIR" w:date="2019-01-04T19:32:00Z">
        <w:r w:rsidR="00D64A1D">
          <w:t xml:space="preserve">: </w:t>
        </w:r>
      </w:ins>
      <w:r>
        <w:t xml:space="preserve">l’effet Newkirk </w:t>
      </w:r>
      <w:ins w:id="3256" w:author="Mihai ARGHIR" w:date="2019-01-04T19:32:00Z">
        <w:r w:rsidR="00D64A1D">
          <w:t>ou</w:t>
        </w:r>
      </w:ins>
      <w:del w:id="3257" w:author="Mihai ARGHIR" w:date="2019-01-04T19:32:00Z">
        <w:r w:rsidDel="00D64A1D">
          <w:delText>et</w:delText>
        </w:r>
      </w:del>
      <w:r>
        <w:t xml:space="preserve"> l’effet Morton</w:t>
      </w:r>
      <w:ins w:id="3258" w:author="Mihai ARGHIR" w:date="2019-01-04T19:32:00Z">
        <w:r w:rsidR="00D64A1D">
          <w:t>. Ces effets</w:t>
        </w:r>
      </w:ins>
      <w:del w:id="3259" w:author="Mihai ARGHIR" w:date="2019-01-04T19:32:00Z">
        <w:r w:rsidDel="00D64A1D">
          <w:delText>,</w:delText>
        </w:r>
      </w:del>
      <w:r>
        <w:t xml:space="preserve"> sont expliquées de manière qualitative. </w:t>
      </w:r>
    </w:p>
    <w:p w14:paraId="6E0FBDFD" w14:textId="33C652CD" w:rsidR="0044278E" w:rsidRDefault="0044278E" w:rsidP="0060650A">
      <w:pPr>
        <w:spacing w:line="360" w:lineRule="auto"/>
        <w:ind w:firstLine="708"/>
      </w:pPr>
      <w:r>
        <w:t xml:space="preserve">Les principales études expérimentales et numériques consacrée à la compréhension </w:t>
      </w:r>
      <w:ins w:id="3260" w:author="Mihai ARGHIR" w:date="2019-01-04T19:33:00Z">
        <w:r w:rsidR="00D64A1D">
          <w:t xml:space="preserve">et à l’analyse de la stabilité </w:t>
        </w:r>
      </w:ins>
      <w:r>
        <w:t>de l’effet Morton</w:t>
      </w:r>
      <w:ins w:id="3261" w:author="Mihai ARGHIR" w:date="2019-01-04T19:33:00Z">
        <w:r w:rsidR="00D64A1D">
          <w:t xml:space="preserve"> </w:t>
        </w:r>
      </w:ins>
      <w:del w:id="3262" w:author="Mihai ARGHIR" w:date="2019-01-04T19:33:00Z">
        <w:r w:rsidDel="00D64A1D">
          <w:delText xml:space="preserve">, à l’analyse de l’effet Morton ainsi qu’à </w:delText>
        </w:r>
        <w:r w:rsidR="000F672C" w:rsidDel="00D64A1D">
          <w:delText>éviter</w:delText>
        </w:r>
        <w:r w:rsidDel="00D64A1D">
          <w:delText xml:space="preserve"> l’effet Morton instable sont regroupées</w:delText>
        </w:r>
      </w:del>
      <w:ins w:id="3263" w:author="Mihai ARGHIR" w:date="2019-01-04T19:33:00Z">
        <w:r w:rsidR="00D64A1D">
          <w:t>sont présentés</w:t>
        </w:r>
      </w:ins>
      <w:r>
        <w:t xml:space="preserve">. La synthèse de ces études permet </w:t>
      </w:r>
      <w:del w:id="3264" w:author="Mihai ARGHIR" w:date="2019-01-04T19:33:00Z">
        <w:r w:rsidDel="00D64A1D">
          <w:delText xml:space="preserve">d’apercevoir </w:delText>
        </w:r>
      </w:del>
      <w:ins w:id="3265" w:author="Mihai ARGHIR" w:date="2019-01-04T19:33:00Z">
        <w:r w:rsidR="00D64A1D">
          <w:t xml:space="preserve">de mettre en évidence </w:t>
        </w:r>
      </w:ins>
      <w:r>
        <w:t xml:space="preserve">une stratégie générale de </w:t>
      </w:r>
      <w:del w:id="3266" w:author="Mihai ARGHIR" w:date="2019-01-04T19:33:00Z">
        <w:r w:rsidDel="00D64A1D">
          <w:delText xml:space="preserve">la </w:delText>
        </w:r>
      </w:del>
      <w:r>
        <w:t xml:space="preserve">modélisation numérique de l’effet Morton </w:t>
      </w:r>
      <w:ins w:id="3267" w:author="Mihai ARGHIR" w:date="2019-01-04T19:34:00Z">
        <w:r w:rsidR="00D64A1D">
          <w:t xml:space="preserve">basée </w:t>
        </w:r>
      </w:ins>
      <w:del w:id="3268" w:author="Mihai ARGHIR" w:date="2019-01-04T19:34:00Z">
        <w:r w:rsidDel="00D64A1D">
          <w:delText xml:space="preserve">par </w:delText>
        </w:r>
      </w:del>
      <w:ins w:id="3269" w:author="Mihai ARGHIR" w:date="2019-01-04T19:34:00Z">
        <w:r w:rsidR="00D64A1D">
          <w:t xml:space="preserve">sur </w:t>
        </w:r>
      </w:ins>
      <w:r>
        <w:t xml:space="preserve">trois </w:t>
      </w:r>
      <w:del w:id="3270" w:author="Mihai ARGHIR" w:date="2019-01-04T19:34:00Z">
        <w:r w:rsidDel="00D64A1D">
          <w:delText xml:space="preserve">aspects </w:delText>
        </w:r>
      </w:del>
      <w:ins w:id="3271" w:author="Mihai ARGHIR" w:date="2019-01-04T19:34:00Z">
        <w:r w:rsidR="00D64A1D">
          <w:t xml:space="preserve">modèles </w:t>
        </w:r>
      </w:ins>
      <w:r>
        <w:t xml:space="preserve">physiques. </w:t>
      </w:r>
      <w:del w:id="3272" w:author="Mihai ARGHIR" w:date="2019-01-04T19:34:00Z">
        <w:r w:rsidDel="00D64A1D">
          <w:delText xml:space="preserve">Ces derniers sont bien représentés à </w:delText>
        </w:r>
        <w:r w:rsidR="00D4355F" w:rsidDel="00D64A1D">
          <w:delText>l’aide</w:delText>
        </w:r>
        <w:r w:rsidDel="00D64A1D">
          <w:delText xml:space="preserve"> des trois coefficients </w:delText>
        </w:r>
        <w:r w:rsidR="00D4355F" w:rsidDel="00D64A1D">
          <w:delText>d’influence</w:delText>
        </w:r>
        <m:oMath>
          <m:r>
            <w:rPr>
              <w:rFonts w:ascii="Cambria Math" w:hAnsi="Cambria Math"/>
            </w:rPr>
            <m:t xml:space="preserve"> </m:t>
          </m:r>
          <m:r>
            <m:rPr>
              <m:sty m:val="bi"/>
            </m:rPr>
            <w:rPr>
              <w:rFonts w:ascii="Cambria Math" w:hAnsi="Cambria Math"/>
            </w:rPr>
            <m:t>A,B,C</m:t>
          </m:r>
        </m:oMath>
        <w:r w:rsidDel="00D64A1D">
          <w:delText xml:space="preserve">.  </w:delText>
        </w:r>
      </w:del>
    </w:p>
    <w:p w14:paraId="6CF87B82" w14:textId="2F908A47" w:rsidR="0044278E" w:rsidRDefault="0044278E" w:rsidP="0060650A">
      <w:pPr>
        <w:spacing w:line="360" w:lineRule="auto"/>
        <w:ind w:firstLine="708"/>
      </w:pPr>
      <w:r>
        <w:t>En suivant cette stratégie</w:t>
      </w:r>
      <w:del w:id="3273" w:author="Mihai ARGHIR" w:date="2019-01-04T19:34:00Z">
        <w:r w:rsidDel="00D64A1D">
          <w:delText xml:space="preserve"> de modélisation</w:delText>
        </w:r>
      </w:del>
      <w:r>
        <w:t xml:space="preserve">, trois sous-modèles numériques sont nécessaires </w:t>
      </w:r>
      <w:del w:id="3274" w:author="Mihai ARGHIR" w:date="2019-01-04T19:34:00Z">
        <w:r w:rsidDel="00D64A1D">
          <w:delText>afin de</w:delText>
        </w:r>
      </w:del>
      <w:ins w:id="3275" w:author="Mihai ARGHIR" w:date="2019-01-04T19:34:00Z">
        <w:r w:rsidR="00D64A1D">
          <w:t>pour la</w:t>
        </w:r>
      </w:ins>
      <w:r>
        <w:t xml:space="preserve"> </w:t>
      </w:r>
      <w:del w:id="3276" w:author="Mihai ARGHIR" w:date="2019-01-04T19:34:00Z">
        <w:r w:rsidDel="00D64A1D">
          <w:delText xml:space="preserve">simuler </w:delText>
        </w:r>
      </w:del>
      <w:ins w:id="3277" w:author="Mihai ARGHIR" w:date="2019-01-04T19:34:00Z">
        <w:r w:rsidR="00D64A1D">
          <w:t xml:space="preserve">simulation </w:t>
        </w:r>
      </w:ins>
      <w:r>
        <w:t xml:space="preserve">et </w:t>
      </w:r>
      <w:ins w:id="3278" w:author="Mihai ARGHIR" w:date="2019-01-04T19:35:00Z">
        <w:r w:rsidR="00D64A1D">
          <w:t>l’</w:t>
        </w:r>
      </w:ins>
      <w:r>
        <w:t>analyse</w:t>
      </w:r>
      <w:del w:id="3279" w:author="Mihai ARGHIR" w:date="2019-01-04T19:35:00Z">
        <w:r w:rsidDel="00D64A1D">
          <w:delText>r</w:delText>
        </w:r>
      </w:del>
      <w:r>
        <w:t xml:space="preserve"> </w:t>
      </w:r>
      <w:ins w:id="3280" w:author="Mihai ARGHIR" w:date="2019-01-04T19:35:00Z">
        <w:r w:rsidR="00D64A1D">
          <w:t xml:space="preserve">de </w:t>
        </w:r>
      </w:ins>
      <w:r>
        <w:t xml:space="preserve">l’effet Morton. Ces sous-modèles </w:t>
      </w:r>
      <w:ins w:id="3281" w:author="Mihai ARGHIR" w:date="2019-01-04T19:35:00Z">
        <w:r w:rsidR="00D64A1D">
          <w:t xml:space="preserve">seront </w:t>
        </w:r>
      </w:ins>
      <w:r>
        <w:t xml:space="preserve">détaillés </w:t>
      </w:r>
      <w:del w:id="3282" w:author="Mihai ARGHIR" w:date="2019-01-04T19:35:00Z">
        <w:r w:rsidDel="00D64A1D">
          <w:delText xml:space="preserve">aux </w:delText>
        </w:r>
      </w:del>
      <w:ins w:id="3283" w:author="Mihai ARGHIR" w:date="2019-01-04T19:35:00Z">
        <w:r w:rsidR="00D64A1D">
          <w:t xml:space="preserve">dans les </w:t>
        </w:r>
      </w:ins>
      <w:r>
        <w:t xml:space="preserve">chapitres II et III </w:t>
      </w:r>
      <w:del w:id="3284" w:author="Mihai ARGHIR" w:date="2019-01-04T19:35:00Z">
        <w:r w:rsidDel="00D64A1D">
          <w:delText xml:space="preserve">sont </w:delText>
        </w:r>
      </w:del>
      <w:r>
        <w:t xml:space="preserve">dédiés respectivement aux problèmes de lubrification hydrodynamique et aux comportements dynamique et </w:t>
      </w:r>
      <w:r>
        <w:lastRenderedPageBreak/>
        <w:t xml:space="preserve">thermomécanique de rotor. Une fois </w:t>
      </w:r>
      <w:del w:id="3285" w:author="Mihai ARGHIR" w:date="2019-01-04T19:35:00Z">
        <w:r w:rsidDel="00D64A1D">
          <w:delText xml:space="preserve">que </w:delText>
        </w:r>
      </w:del>
      <w:r>
        <w:t xml:space="preserve">les outils de calcul </w:t>
      </w:r>
      <w:del w:id="3286" w:author="Mihai ARGHIR" w:date="2019-01-04T19:35:00Z">
        <w:r w:rsidDel="00D64A1D">
          <w:delText xml:space="preserve">sont </w:delText>
        </w:r>
      </w:del>
      <w:r>
        <w:t>mis</w:t>
      </w:r>
      <w:ins w:id="3287" w:author="Mihai ARGHIR" w:date="2019-01-04T19:35:00Z">
        <w:r w:rsidR="00D64A1D">
          <w:t>es</w:t>
        </w:r>
      </w:ins>
      <w:r>
        <w:t xml:space="preserve"> aux points, les simulations et les analyses de l’effet Morton sont ensuite </w:t>
      </w:r>
      <w:del w:id="3288" w:author="Mihai ARGHIR" w:date="2019-01-04T19:36:00Z">
        <w:r w:rsidDel="00D64A1D">
          <w:delText>effectué</w:delText>
        </w:r>
        <w:r w:rsidR="00CD74C2" w:rsidDel="00D64A1D">
          <w:delText>e</w:delText>
        </w:r>
        <w:r w:rsidDel="00D64A1D">
          <w:delText>s</w:delText>
        </w:r>
      </w:del>
      <w:ins w:id="3289" w:author="Mihai ARGHIR" w:date="2019-01-04T19:36:00Z">
        <w:r w:rsidR="00D64A1D">
          <w:t>présentées dans les chapitres IV et V.</w:t>
        </w:r>
      </w:ins>
      <w:r>
        <w:t>.</w:t>
      </w:r>
    </w:p>
    <w:p w14:paraId="68159D4B" w14:textId="77777777" w:rsidR="000F672C" w:rsidRDefault="000F672C" w:rsidP="0044278E">
      <w:pPr>
        <w:spacing w:line="360" w:lineRule="auto"/>
      </w:pPr>
    </w:p>
    <w:p w14:paraId="2CA09FF7" w14:textId="420BB777" w:rsidR="00C5003F" w:rsidRDefault="00C5003F">
      <w:pPr>
        <w:overflowPunct/>
        <w:autoSpaceDE/>
        <w:autoSpaceDN/>
        <w:adjustRightInd/>
        <w:spacing w:after="160" w:line="259" w:lineRule="auto"/>
        <w:jc w:val="left"/>
        <w:textAlignment w:val="auto"/>
      </w:pPr>
    </w:p>
    <w:p w14:paraId="568A1DB5" w14:textId="0BA27B8E" w:rsidR="00662464" w:rsidRDefault="00662464">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3290" w:name="_Toc534294736"/>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3290"/>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291" w:name="_Toc533165043"/>
      <w:bookmarkStart w:id="3292" w:name="_Toc533165498"/>
      <w:bookmarkStart w:id="3293" w:name="_Toc533165854"/>
      <w:bookmarkStart w:id="3294" w:name="_Toc533165905"/>
      <w:bookmarkStart w:id="3295" w:name="_Toc533166093"/>
      <w:bookmarkStart w:id="3296" w:name="_Toc533166127"/>
      <w:bookmarkStart w:id="3297" w:name="_Toc533167316"/>
      <w:bookmarkStart w:id="3298" w:name="_Toc533168739"/>
      <w:bookmarkStart w:id="3299" w:name="_Toc533168965"/>
      <w:bookmarkStart w:id="3300" w:name="_Toc533169249"/>
      <w:bookmarkStart w:id="3301" w:name="_Toc533169500"/>
      <w:bookmarkStart w:id="3302" w:name="_Toc533170191"/>
      <w:bookmarkStart w:id="3303" w:name="_Toc533170329"/>
      <w:bookmarkStart w:id="3304" w:name="_Toc533171274"/>
      <w:bookmarkStart w:id="3305" w:name="_Toc533172556"/>
      <w:bookmarkStart w:id="3306" w:name="_Toc533172735"/>
      <w:bookmarkStart w:id="3307" w:name="_Toc533173191"/>
      <w:bookmarkStart w:id="3308" w:name="_Toc533173483"/>
      <w:bookmarkStart w:id="3309" w:name="_Toc533173685"/>
      <w:bookmarkStart w:id="3310" w:name="_Toc533173936"/>
      <w:bookmarkStart w:id="3311" w:name="_Toc533173989"/>
      <w:bookmarkStart w:id="3312" w:name="_Toc533174155"/>
      <w:bookmarkStart w:id="3313" w:name="_Toc533768820"/>
      <w:bookmarkStart w:id="3314" w:name="_Toc533769119"/>
      <w:bookmarkStart w:id="3315" w:name="_Toc533769291"/>
      <w:bookmarkStart w:id="3316" w:name="_Toc533769343"/>
      <w:bookmarkStart w:id="3317" w:name="_Toc533769742"/>
      <w:bookmarkStart w:id="3318" w:name="_Toc533771803"/>
      <w:bookmarkStart w:id="3319" w:name="_Toc533772291"/>
      <w:bookmarkStart w:id="3320" w:name="_Toc533774363"/>
      <w:bookmarkStart w:id="3321" w:name="_Toc533775555"/>
      <w:bookmarkStart w:id="3322" w:name="_Toc533776199"/>
      <w:bookmarkStart w:id="3323" w:name="_Toc533776326"/>
      <w:bookmarkStart w:id="3324" w:name="_Toc533777551"/>
      <w:bookmarkStart w:id="3325" w:name="_Toc534294455"/>
      <w:bookmarkStart w:id="3326" w:name="_Toc534294530"/>
      <w:bookmarkStart w:id="3327" w:name="_Toc534294663"/>
      <w:bookmarkStart w:id="3328" w:name="_Toc534294737"/>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p>
    <w:p w14:paraId="18F09B98"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3329" w:name="_Toc533768821"/>
      <w:bookmarkStart w:id="3330" w:name="_Toc533769120"/>
      <w:bookmarkStart w:id="3331" w:name="_Toc533769292"/>
      <w:bookmarkStart w:id="3332" w:name="_Toc533769344"/>
      <w:bookmarkStart w:id="3333" w:name="_Toc533769743"/>
      <w:bookmarkStart w:id="3334" w:name="_Toc533771804"/>
      <w:bookmarkStart w:id="3335" w:name="_Toc533772292"/>
      <w:bookmarkStart w:id="3336" w:name="_Toc533774364"/>
      <w:bookmarkStart w:id="3337" w:name="_Toc533775556"/>
      <w:bookmarkStart w:id="3338" w:name="_Toc533776200"/>
      <w:bookmarkStart w:id="3339" w:name="_Toc533776327"/>
      <w:bookmarkStart w:id="3340" w:name="_Toc533777552"/>
      <w:bookmarkStart w:id="3341" w:name="_Toc534294456"/>
      <w:bookmarkStart w:id="3342" w:name="_Toc534294531"/>
      <w:bookmarkStart w:id="3343" w:name="_Toc534294664"/>
      <w:bookmarkStart w:id="3344" w:name="_Toc53429473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p>
    <w:p w14:paraId="1988AFD7" w14:textId="7455C196" w:rsidR="00166F02" w:rsidRDefault="00166F02" w:rsidP="00B74996">
      <w:pPr>
        <w:pStyle w:val="Titre2"/>
        <w:ind w:left="709"/>
      </w:pPr>
      <w:bookmarkStart w:id="3345" w:name="_Toc534294739"/>
      <w:r>
        <w:t>Introduction</w:t>
      </w:r>
      <w:bookmarkEnd w:id="3345"/>
    </w:p>
    <w:p w14:paraId="1087A80B" w14:textId="77777777" w:rsidR="0093422C" w:rsidRPr="0093422C" w:rsidRDefault="0093422C" w:rsidP="0093422C"/>
    <w:p w14:paraId="227CF0F7" w14:textId="2439FFD7"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ins w:id="3346" w:author="omar BENCHEKROUN" w:date="2019-01-03T16:02:00Z">
        <w:r w:rsidR="00DE0AA9" w:rsidRPr="00DE0AA9">
          <w:rPr>
            <w:b/>
            <w:rPrChange w:id="3347" w:author="omar BENCHEKROUN" w:date="2019-01-03T16:02:00Z">
              <w:rPr/>
            </w:rPrChange>
          </w:rPr>
          <w:t xml:space="preserve">Figure </w:t>
        </w:r>
        <w:r w:rsidR="00DE0AA9" w:rsidRPr="00DE0AA9">
          <w:rPr>
            <w:b/>
            <w:rPrChange w:id="3348" w:author="omar BENCHEKROUN" w:date="2019-01-03T16:02:00Z">
              <w:rPr>
                <w:i/>
                <w:noProof/>
              </w:rPr>
            </w:rPrChange>
          </w:rPr>
          <w:t>2.1</w:t>
        </w:r>
        <w:r w:rsidR="00DE0AA9" w:rsidRPr="00DE0AA9">
          <w:rPr>
            <w:b/>
            <w:rPrChange w:id="3349" w:author="omar BENCHEKROUN" w:date="2019-01-03T16:02:00Z">
              <w:rPr/>
            </w:rPrChange>
          </w:rPr>
          <w:noBreakHyphen/>
        </w:r>
        <w:r w:rsidR="00DE0AA9" w:rsidRPr="00DE0AA9">
          <w:rPr>
            <w:b/>
            <w:rPrChange w:id="3350" w:author="omar BENCHEKROUN" w:date="2019-01-03T16:02:00Z">
              <w:rPr>
                <w:i/>
                <w:noProof/>
              </w:rPr>
            </w:rPrChange>
          </w:rPr>
          <w:t>1</w:t>
        </w:r>
      </w:ins>
      <w:del w:id="3351" w:author="omar BENCHEKROUN" w:date="2019-01-03T15:58:00Z">
        <w:r w:rsidR="001C03C4" w:rsidRPr="001C03C4" w:rsidDel="00DE0AA9">
          <w:rPr>
            <w:b/>
          </w:rPr>
          <w:delText>Figure 2.1</w:delText>
        </w:r>
        <w:r w:rsidR="001C03C4" w:rsidRPr="001C03C4" w:rsidDel="00DE0AA9">
          <w:rPr>
            <w:b/>
          </w:rPr>
          <w:noBreakHyphen/>
          <w:delText>1</w:delText>
        </w:r>
      </w:del>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w:t>
      </w:r>
      <w:ins w:id="3352" w:author="HASSINI Mohamed-amine" w:date="2018-12-31T11:05:00Z">
        <w:r w:rsidR="00951CA6">
          <w:t xml:space="preserve"> les autres efforts extérieurs</w:t>
        </w:r>
      </w:ins>
      <w:del w:id="3353" w:author="HASSINI Mohamed-amine" w:date="2018-12-31T11:05:00Z">
        <w:r w:rsidRPr="005D4068" w:rsidDel="00951CA6">
          <w:delText xml:space="preserve"> l’effort dû à sa masse</w:delText>
        </w:r>
      </w:del>
      <w:r w:rsidRPr="005D4068">
        <w:t xml:space="preserve">. </w:t>
      </w:r>
      <w:r w:rsidR="00E27515">
        <w:t>En même temps que la génération de pression, le cisaillement visqueux du lubrifiant produit de la chaleur qui chauffe</w:t>
      </w:r>
      <w:ins w:id="3354" w:author="HASSINI Mohamed-amine" w:date="2018-12-31T11:06:00Z">
        <w:r w:rsidR="00951CA6">
          <w:t xml:space="preserve"> le fluide ainsi que</w:t>
        </w:r>
      </w:ins>
      <w:r w:rsidR="00E27515">
        <w:t xml:space="preserve"> les </w:t>
      </w:r>
      <w:ins w:id="3355" w:author="HASSINI Mohamed-amine" w:date="2018-12-31T11:06:00Z">
        <w:r w:rsidR="00951CA6">
          <w:t xml:space="preserve">parties </w:t>
        </w:r>
      </w:ins>
      <w:del w:id="3356" w:author="HASSINI Mohamed-amine" w:date="2018-12-31T11:06:00Z">
        <w:r w:rsidR="00E27515" w:rsidDel="00951CA6">
          <w:delText xml:space="preserve">organes </w:delText>
        </w:r>
      </w:del>
      <w:r w:rsidR="00E27515">
        <w:t>solides en contact avec le lubrifiant</w:t>
      </w:r>
      <w:ins w:id="3357" w:author="HASSINI Mohamed-amine" w:date="2018-12-31T11:06:00Z">
        <w:r w:rsidR="00951CA6">
          <w:t xml:space="preserve"> (rotor et coussinet)</w:t>
        </w:r>
      </w:ins>
      <w:r w:rsidR="00E27515">
        <w:t xml:space="preserve">. </w:t>
      </w:r>
      <w:ins w:id="3358" w:author="HASSINI Mohamed-amine" w:date="2018-12-31T11:07:00Z">
        <w:r w:rsidR="00951CA6">
          <w:t xml:space="preserve">Ces derniers, sous l’effet de la chaleur, se déforment </w:t>
        </w:r>
      </w:ins>
      <w:del w:id="3359" w:author="HASSINI Mohamed-amine" w:date="2018-12-31T11:07:00Z">
        <w:r w:rsidR="00E27515" w:rsidDel="00951CA6">
          <w:delText xml:space="preserve">L’échauffement des solides et leur dilatation peut </w:delText>
        </w:r>
      </w:del>
      <w:ins w:id="3360" w:author="HASSINI Mohamed-amine" w:date="2018-12-31T11:07:00Z">
        <w:r w:rsidR="00951CA6">
          <w:t xml:space="preserve"> modifiant ainsi </w:t>
        </w:r>
      </w:ins>
      <w:del w:id="3361" w:author="HASSINI Mohamed-amine" w:date="2018-12-31T11:08:00Z">
        <w:r w:rsidR="00E27515" w:rsidDel="00951CA6">
          <w:delText xml:space="preserve">changer </w:delText>
        </w:r>
      </w:del>
      <w:r w:rsidR="00E27515">
        <w:t xml:space="preserve">les conditions de fonctionnement du système tournant. </w:t>
      </w:r>
      <w:commentRangeStart w:id="3362"/>
      <w:r w:rsidR="00E27515">
        <w:t xml:space="preserve">Quand le rotor se comporte avec la vibration synchrone, l’échauffement du rotor devient non homogène. Ce dernier est l’origine de l’effet Morton.  </w:t>
      </w:r>
      <w:commentRangeEnd w:id="3362"/>
      <w:r w:rsidR="00951CA6">
        <w:rPr>
          <w:rStyle w:val="Marquedecommentaire"/>
        </w:rPr>
        <w:commentReference w:id="3362"/>
      </w:r>
    </w:p>
    <w:p w14:paraId="216F147C" w14:textId="77777777" w:rsidR="0093422C" w:rsidRDefault="0093422C" w:rsidP="0093422C">
      <w:pPr>
        <w:keepNext/>
        <w:spacing w:line="360" w:lineRule="auto"/>
        <w:ind w:firstLine="567"/>
        <w:jc w:val="center"/>
      </w:pPr>
      <w:r>
        <w:rPr>
          <w:noProof/>
        </w:rPr>
        <w:lastRenderedPageBreak/>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9600" cy="2239200"/>
                    </a:xfrm>
                    <a:prstGeom prst="rect">
                      <a:avLst/>
                    </a:prstGeom>
                  </pic:spPr>
                </pic:pic>
              </a:graphicData>
            </a:graphic>
          </wp:inline>
        </w:drawing>
      </w:r>
    </w:p>
    <w:p w14:paraId="3D7194C4" w14:textId="43432B3A" w:rsidR="0093422C" w:rsidRPr="00657B2B" w:rsidRDefault="0093422C" w:rsidP="0034774B">
      <w:pPr>
        <w:pStyle w:val="Lgende"/>
        <w:spacing w:line="360" w:lineRule="auto"/>
        <w:jc w:val="center"/>
        <w:rPr>
          <w:i w:val="0"/>
          <w:sz w:val="22"/>
        </w:rPr>
      </w:pPr>
      <w:bookmarkStart w:id="3363" w:name="_Ref525808327"/>
      <w:r w:rsidRPr="00657B2B">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DE0AA9">
        <w:rPr>
          <w:i w:val="0"/>
          <w:noProof/>
          <w:sz w:val="22"/>
        </w:rPr>
        <w:t>2.1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DE0AA9">
        <w:rPr>
          <w:i w:val="0"/>
          <w:noProof/>
          <w:sz w:val="22"/>
        </w:rPr>
        <w:t>1</w:t>
      </w:r>
      <w:r w:rsidR="00495F01">
        <w:rPr>
          <w:i w:val="0"/>
          <w:sz w:val="22"/>
        </w:rPr>
        <w:fldChar w:fldCharType="end"/>
      </w:r>
      <w:bookmarkEnd w:id="3363"/>
      <w:r>
        <w:rPr>
          <w:i w:val="0"/>
          <w:sz w:val="22"/>
        </w:rPr>
        <w:t> :</w:t>
      </w:r>
      <w:r w:rsidRPr="00FD3405">
        <w:t xml:space="preserve"> </w:t>
      </w:r>
      <w:r w:rsidRPr="00FD3405">
        <w:rPr>
          <w:i w:val="0"/>
          <w:sz w:val="22"/>
        </w:rPr>
        <w:t>forces hydrodynamiques et de la distribution de pression dans un palier</w:t>
      </w:r>
    </w:p>
    <w:p w14:paraId="446A2086" w14:textId="2B05A613"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créé</w:t>
      </w:r>
      <w:del w:id="3364" w:author="HASSINI Mohamed-amine" w:date="2018-12-31T11:09:00Z">
        <w:r w:rsidDel="00951CA6">
          <w:delText>e</w:delText>
        </w:r>
      </w:del>
      <w:r>
        <w:t xml:space="preserve"> </w:t>
      </w:r>
      <w:r w:rsidRPr="00A329C6">
        <w:t xml:space="preserve">dans le film </w:t>
      </w:r>
      <w:r>
        <w:t>mince</w:t>
      </w:r>
      <w:r w:rsidRPr="00A329C6">
        <w:t xml:space="preserve"> peut être </w:t>
      </w:r>
      <w:r>
        <w:t>décrit</w:t>
      </w:r>
      <w:ins w:id="3365" w:author="HASSINI Mohamed-amine" w:date="2018-12-31T11:10:00Z">
        <w:r w:rsidR="00951CA6">
          <w:t xml:space="preserve"> à l’aide de</w:t>
        </w:r>
      </w:ins>
      <w:r w:rsidRPr="00A329C6">
        <w:t xml:space="preserve"> </w:t>
      </w:r>
      <w:del w:id="3366" w:author="HASSINI Mohamed-amine" w:date="2018-12-31T11:10:00Z">
        <w:r w:rsidRPr="00A329C6" w:rsidDel="00951CA6">
          <w:delText>par</w:delText>
        </w:r>
      </w:del>
      <w:r w:rsidRPr="00A329C6">
        <w:t xml:space="preserve"> 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DE0AA9">
        <w:rPr>
          <w:b/>
        </w:rPr>
        <w:t>[30]</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 xml:space="preserve">qui décrit le champ </w:t>
      </w:r>
      <w:ins w:id="3367" w:author="HASSINI Mohamed-amine" w:date="2018-12-31T11:15:00Z">
        <w:r w:rsidR="005D73E6">
          <w:t xml:space="preserve">tridimensionnel </w:t>
        </w:r>
      </w:ins>
      <w:r>
        <w:t>de température dans le film mince</w:t>
      </w:r>
      <w:r w:rsidRPr="00D37236">
        <w:t>.</w:t>
      </w:r>
      <w:r>
        <w:t xml:space="preserve"> </w:t>
      </w:r>
      <w:ins w:id="3368" w:author="HASSINI Mohamed-amine" w:date="2018-12-31T11:14:00Z">
        <w:r w:rsidR="005D73E6">
          <w:t>La résolution</w:t>
        </w:r>
      </w:ins>
      <w:ins w:id="3369" w:author="HASSINI Mohamed-amine" w:date="2018-12-31T11:15:00Z">
        <w:r w:rsidR="005D73E6">
          <w:t xml:space="preserve"> numérique</w:t>
        </w:r>
      </w:ins>
      <w:ins w:id="3370" w:author="HASSINI Mohamed-amine" w:date="2018-12-31T11:14:00Z">
        <w:r w:rsidR="005D73E6">
          <w:t xml:space="preserve"> de cette dernière nécessite </w:t>
        </w:r>
      </w:ins>
      <w:ins w:id="3371" w:author="HASSINI Mohamed-amine" w:date="2018-12-31T11:15:00Z">
        <w:r w:rsidR="005D73E6">
          <w:t>une discrétisation suffisamment fine pour capter les gradients de température suivant l</w:t>
        </w:r>
      </w:ins>
      <w:ins w:id="3372" w:author="HASSINI Mohamed-amine" w:date="2018-12-31T11:16:00Z">
        <w:r w:rsidR="005D73E6">
          <w:t>’épaisseur du film.</w:t>
        </w:r>
      </w:ins>
      <w:ins w:id="3373" w:author="HASSINI Mohamed-amine" w:date="2018-12-31T11:17:00Z">
        <w:r w:rsidR="005D73E6">
          <w:t xml:space="preserve"> </w:t>
        </w:r>
      </w:ins>
      <w:del w:id="3374" w:author="HASSINI Mohamed-amine" w:date="2018-12-31T11:17:00Z">
        <w:r w:rsidDel="005D73E6">
          <w:delText>En outre</w:delText>
        </w:r>
        <w:r w:rsidRPr="00F44F45" w:rsidDel="005D73E6">
          <w:delText xml:space="preserve">, l'équation d'énergie </w:delText>
        </w:r>
        <w:r w:rsidDel="005D73E6">
          <w:delText xml:space="preserve">dans le film mince </w:delText>
        </w:r>
        <w:r w:rsidRPr="00F44F45" w:rsidDel="005D73E6">
          <w:delText xml:space="preserve">doit être discrétisée. Le nombre de points de discrétisation dans cette direction doit être suffisamment grand pour capter les gradients de température </w:delText>
        </w:r>
        <w:r w:rsidDel="005D73E6">
          <w:delText>aux parois</w:delText>
        </w:r>
        <w:r w:rsidRPr="00F44F45" w:rsidDel="005D73E6">
          <w:delText xml:space="preserve">. </w:delText>
        </w:r>
      </w:del>
      <w:ins w:id="3375" w:author="HASSINI Mohamed-amine" w:date="2018-12-31T11:17:00Z">
        <w:r w:rsidR="005D73E6">
          <w:t xml:space="preserve"> Lorsque le régime d’écoulement est turbulent</w:t>
        </w:r>
      </w:ins>
      <w:ins w:id="3376" w:author="HASSINI Mohamed-amine" w:date="2018-12-31T11:18:00Z">
        <w:r w:rsidR="005D73E6">
          <w:t>,</w:t>
        </w:r>
      </w:ins>
      <w:del w:id="3377" w:author="HASSINI Mohamed-amine" w:date="2018-12-31T11:17:00Z">
        <w:r w:rsidRPr="00F44F45" w:rsidDel="005D73E6">
          <w:delText>Pour le régime turbulent</w:delText>
        </w:r>
        <w:r w:rsidDel="005D73E6">
          <w:delText xml:space="preserve"> de l’écoulement</w:delText>
        </w:r>
        <w:r w:rsidRPr="00F44F45" w:rsidDel="005D73E6">
          <w:delText>, où</w:delText>
        </w:r>
      </w:del>
      <w:r w:rsidRPr="00F44F45">
        <w:t xml:space="preserve"> </w:t>
      </w:r>
      <w:ins w:id="3378" w:author="HASSINI Mohamed-amine" w:date="2018-12-31T11:18:00Z">
        <w:r w:rsidR="005D73E6">
          <w:t>l</w:t>
        </w:r>
      </w:ins>
      <w:del w:id="3379" w:author="HASSINI Mohamed-amine" w:date="2018-12-31T11:18:00Z">
        <w:r w:rsidRPr="00F44F45" w:rsidDel="005D73E6">
          <w:delText>c</w:delText>
        </w:r>
      </w:del>
      <w:r w:rsidRPr="00F44F45">
        <w:t>es gradients</w:t>
      </w:r>
      <w:r>
        <w:t xml:space="preserve"> de température</w:t>
      </w:r>
      <w:r w:rsidRPr="00F44F45">
        <w:t xml:space="preserve"> </w:t>
      </w:r>
      <w:ins w:id="3380" w:author="HASSINI Mohamed-amine" w:date="2018-12-31T11:18:00Z">
        <w:r w:rsidR="005D73E6">
          <w:t xml:space="preserve">deviennent </w:t>
        </w:r>
      </w:ins>
      <w:del w:id="3381" w:author="HASSINI Mohamed-amine" w:date="2018-12-31T11:18:00Z">
        <w:r w:rsidRPr="00F44F45" w:rsidDel="005D73E6">
          <w:delText xml:space="preserve">sont </w:delText>
        </w:r>
      </w:del>
      <w:r w:rsidRPr="00F44F45">
        <w:t xml:space="preserve">beaucoup plus </w:t>
      </w:r>
      <w:r>
        <w:t>forts</w:t>
      </w:r>
      <w:ins w:id="3382" w:author="HASSINI Mohamed-amine" w:date="2018-12-31T11:18:00Z">
        <w:r w:rsidR="005D73E6">
          <w:t xml:space="preserve"> </w:t>
        </w:r>
      </w:ins>
      <w:del w:id="3383" w:author="HASSINI Mohamed-amine" w:date="2018-12-31T11:18:00Z">
        <w:r w:rsidRPr="00F44F45" w:rsidDel="005D73E6">
          <w:delText>,</w:delText>
        </w:r>
      </w:del>
      <w:ins w:id="3384" w:author="HASSINI Mohamed-amine" w:date="2018-12-31T11:18:00Z">
        <w:r w:rsidR="005D73E6">
          <w:t>et</w:t>
        </w:r>
      </w:ins>
      <w:r w:rsidRPr="00F44F45">
        <w:t xml:space="preserve"> le nombre de points de discrétisation </w:t>
      </w:r>
      <w:ins w:id="3385" w:author="HASSINI Mohamed-amine" w:date="2018-12-31T11:18:00Z">
        <w:r w:rsidR="005D73E6">
          <w:t xml:space="preserve">suivant l’épaisseur du </w:t>
        </w:r>
      </w:ins>
      <w:del w:id="3386" w:author="HASSINI Mohamed-amine" w:date="2018-12-31T11:18:00Z">
        <w:r w:rsidRPr="00F44F45" w:rsidDel="005D73E6">
          <w:delText xml:space="preserve">à travers le </w:delText>
        </w:r>
      </w:del>
      <w:r w:rsidRPr="00F44F45">
        <w:t xml:space="preserve">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w:t>
      </w:r>
      <w:ins w:id="3387" w:author="HASSINI Mohamed-amine" w:date="2018-12-31T11:19:00Z">
        <w:r w:rsidR="005D73E6">
          <w:t xml:space="preserve">le cas d’une </w:t>
        </w:r>
      </w:ins>
      <w:del w:id="3388" w:author="HASSINI Mohamed-amine" w:date="2018-12-31T11:19:00Z">
        <w:r w:rsidRPr="00F44F45" w:rsidDel="005D73E6">
          <w:delText>l'</w:delText>
        </w:r>
      </w:del>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17191EBF" w:rsidR="0093422C" w:rsidRDefault="0093422C" w:rsidP="004D57BA">
      <w:pPr>
        <w:spacing w:line="360" w:lineRule="auto"/>
        <w:ind w:firstLine="708"/>
      </w:pPr>
      <w:r>
        <w:t>Afin de réduire l’effort de calcul lors de la résolution</w:t>
      </w:r>
      <w:ins w:id="3389" w:author="HASSINI Mohamed-amine" w:date="2018-12-31T11:20:00Z">
        <w:r w:rsidR="005D73E6">
          <w:t xml:space="preserve"> numérique</w:t>
        </w:r>
      </w:ins>
      <w:r>
        <w:t xml:space="preserve">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DE0AA9">
        <w:rPr>
          <w:b/>
        </w:rPr>
        <w:t>[30]</w:t>
      </w:r>
      <w:r w:rsidRPr="001D2D3F">
        <w:rPr>
          <w:b/>
        </w:rPr>
        <w:fldChar w:fldCharType="end"/>
      </w:r>
      <w:r>
        <w:t xml:space="preserve"> est utilisée. </w:t>
      </w:r>
      <w:ins w:id="3390" w:author="HASSINI Mohamed-amine" w:date="2018-12-31T11:20:00Z">
        <w:r w:rsidR="005D73E6">
          <w:t>Cette méthode d’ordre élevé permet de réduire le nombre de points nécéssaires pour décrire le champ de température suivant l</w:t>
        </w:r>
      </w:ins>
      <w:ins w:id="3391" w:author="HASSINI Mohamed-amine" w:date="2018-12-31T11:21:00Z">
        <w:r w:rsidR="005D73E6">
          <w:t xml:space="preserve">’épaisseur du film et par conséquent, </w:t>
        </w:r>
      </w:ins>
      <w:del w:id="3392" w:author="HASSINI Mohamed-amine" w:date="2018-12-31T11:21:00Z">
        <w:r w:rsidDel="005D73E6">
          <w:delText>Celle-ci permet d’économiser</w:delText>
        </w:r>
      </w:del>
      <w:ins w:id="3393" w:author="HASSINI Mohamed-amine" w:date="2018-12-31T11:21:00Z">
        <w:r w:rsidR="005D73E6">
          <w:t xml:space="preserve"> réduit</w:t>
        </w:r>
      </w:ins>
      <w:ins w:id="3394" w:author="HASSINI Mohamed-amine" w:date="2018-12-31T11:22:00Z">
        <w:r w:rsidR="005D73E6">
          <w:t xml:space="preserve"> substantiellement</w:t>
        </w:r>
      </w:ins>
      <w:r>
        <w:t xml:space="preserve"> le</w:t>
      </w:r>
      <w:ins w:id="3395" w:author="HASSINI Mohamed-amine" w:date="2018-12-31T11:22:00Z">
        <w:r w:rsidR="005D73E6">
          <w:t>s</w:t>
        </w:r>
      </w:ins>
      <w:r>
        <w:t xml:space="preserve"> temps de calcul</w:t>
      </w:r>
      <w:ins w:id="3396" w:author="HASSINI Mohamed-amine" w:date="2018-12-31T11:22:00Z">
        <w:r w:rsidR="005D73E6">
          <w:t>s</w:t>
        </w:r>
      </w:ins>
      <w:r>
        <w:t xml:space="preserve"> 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ins w:id="3397" w:author="omar BENCHEKROUN" w:date="2019-01-03T16:02:00Z">
        <w:r w:rsidR="00DE0AA9" w:rsidRPr="00DE0AA9">
          <w:rPr>
            <w:b/>
            <w:rPrChange w:id="3398" w:author="omar BENCHEKROUN" w:date="2019-01-03T16:02:00Z">
              <w:rPr/>
            </w:rPrChange>
          </w:rPr>
          <w:t>[32</w:t>
        </w:r>
        <w:r w:rsidR="00DE0AA9">
          <w:t>]</w:t>
        </w:r>
      </w:ins>
      <w:del w:id="3399" w:author="omar BENCHEKROUN" w:date="2019-01-03T15:58:00Z">
        <w:r w:rsidR="001C03C4" w:rsidRPr="001C03C4" w:rsidDel="00DE0AA9">
          <w:rPr>
            <w:b/>
          </w:rPr>
          <w:delText>[32</w:delText>
        </w:r>
        <w:r w:rsidR="001C03C4" w:rsidDel="00DE0AA9">
          <w:delText>]</w:delText>
        </w:r>
      </w:del>
      <w:r>
        <w:fldChar w:fldCharType="end"/>
      </w:r>
      <w:r>
        <w:t xml:space="preserve"> qui permet de traiter la zone de rupture de film lors du fonctionnement de palier hydrodynamique. </w:t>
      </w:r>
    </w:p>
    <w:p w14:paraId="47B234C5" w14:textId="77777777" w:rsidR="0093422C" w:rsidRDefault="0093422C" w:rsidP="004D57BA">
      <w:pPr>
        <w:spacing w:line="360" w:lineRule="auto"/>
        <w:ind w:firstLine="708"/>
      </w:pPr>
      <w:r>
        <w:t xml:space="preserve">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w:t>
      </w:r>
      <w:r>
        <w:lastRenderedPageBreak/>
        <w:t>lubrification thermo-hydrodynamique</w:t>
      </w:r>
      <w:del w:id="3400" w:author="HASSINI Mohamed-amine" w:date="2018-12-31T11:26:00Z">
        <w:r w:rsidDel="00803F1E">
          <w:delText xml:space="preserve"> pour palier</w:delText>
        </w:r>
      </w:del>
      <w:r>
        <w:t xml:space="preserve">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3401" w:name="_Toc534294740"/>
      <w:r>
        <w:t>Epaisseur du film mince en présence d’un désalignement</w:t>
      </w:r>
      <w:bookmarkEnd w:id="3401"/>
    </w:p>
    <w:p w14:paraId="685A5BF0" w14:textId="77777777" w:rsidR="0093422C" w:rsidRDefault="0093422C" w:rsidP="0093422C"/>
    <w:p w14:paraId="46B35E67" w14:textId="54F4549A"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ins w:id="3402" w:author="omar BENCHEKROUN" w:date="2019-01-03T16:02:00Z">
        <w:r w:rsidR="00DE0AA9" w:rsidRPr="00DE0AA9">
          <w:rPr>
            <w:b/>
            <w:rPrChange w:id="3403" w:author="omar BENCHEKROUN" w:date="2019-01-03T16:02:00Z">
              <w:rPr/>
            </w:rPrChange>
          </w:rPr>
          <w:t xml:space="preserve">Figure </w:t>
        </w:r>
        <w:r w:rsidR="00DE0AA9" w:rsidRPr="00DE0AA9">
          <w:rPr>
            <w:b/>
            <w:noProof/>
            <w:rPrChange w:id="3404" w:author="omar BENCHEKROUN" w:date="2019-01-03T16:02:00Z">
              <w:rPr>
                <w:i/>
                <w:noProof/>
              </w:rPr>
            </w:rPrChange>
          </w:rPr>
          <w:t>2.2</w:t>
        </w:r>
        <w:r w:rsidR="00DE0AA9" w:rsidRPr="00DE0AA9">
          <w:rPr>
            <w:b/>
            <w:noProof/>
            <w:rPrChange w:id="3405" w:author="omar BENCHEKROUN" w:date="2019-01-03T16:02:00Z">
              <w:rPr/>
            </w:rPrChange>
          </w:rPr>
          <w:noBreakHyphen/>
        </w:r>
        <w:r w:rsidR="00DE0AA9" w:rsidRPr="00DE0AA9">
          <w:rPr>
            <w:b/>
            <w:noProof/>
            <w:rPrChange w:id="3406" w:author="omar BENCHEKROUN" w:date="2019-01-03T16:02:00Z">
              <w:rPr>
                <w:i/>
                <w:noProof/>
              </w:rPr>
            </w:rPrChange>
          </w:rPr>
          <w:t>1</w:t>
        </w:r>
      </w:ins>
      <w:del w:id="3407" w:author="omar BENCHEKROUN" w:date="2019-01-03T15:58:00Z">
        <w:r w:rsidR="001C03C4" w:rsidRPr="001C03C4" w:rsidDel="00DE0AA9">
          <w:rPr>
            <w:b/>
          </w:rPr>
          <w:delText xml:space="preserve">Figure </w:delText>
        </w:r>
        <w:r w:rsidR="001C03C4" w:rsidRPr="001C03C4" w:rsidDel="00DE0AA9">
          <w:rPr>
            <w:b/>
            <w:noProof/>
          </w:rPr>
          <w:delText>2.2</w:delText>
        </w:r>
        <w:r w:rsidR="001C03C4" w:rsidRPr="001C03C4" w:rsidDel="00DE0AA9">
          <w:rPr>
            <w:b/>
            <w:noProof/>
          </w:rPr>
          <w:noBreakHyphen/>
          <w:delText>1</w:delText>
        </w:r>
      </w:del>
      <w:r w:rsidR="0093422C" w:rsidRPr="001A0326">
        <w:rPr>
          <w:b/>
        </w:rPr>
        <w:fldChar w:fldCharType="end"/>
      </w:r>
      <w:r w:rsidR="0093422C">
        <w:t>). Cependant, sous effet thermique et en présence d’un désalignement du rotor, le jeu en dehors du plan médian du palier peut être modifié ce qui influence l’épaisseur du film. Dans le cas de la simulation de l’effet Morton, afin d’obtenir 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7"/>
                    <a:stretch>
                      <a:fillRect/>
                    </a:stretch>
                  </pic:blipFill>
                  <pic:spPr>
                    <a:xfrm>
                      <a:off x="0" y="0"/>
                      <a:ext cx="2653200" cy="2700000"/>
                    </a:xfrm>
                    <a:prstGeom prst="rect">
                      <a:avLst/>
                    </a:prstGeom>
                  </pic:spPr>
                </pic:pic>
              </a:graphicData>
            </a:graphic>
          </wp:inline>
        </w:drawing>
      </w:r>
    </w:p>
    <w:p w14:paraId="72B1FA2F" w14:textId="6C4F6486" w:rsidR="0093422C" w:rsidRDefault="0093422C" w:rsidP="0093422C">
      <w:pPr>
        <w:pStyle w:val="Lgende"/>
        <w:jc w:val="center"/>
      </w:pPr>
      <w:bookmarkStart w:id="3408" w:name="_Ref526328409"/>
      <w:r w:rsidRPr="001613E9">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DE0AA9">
        <w:rPr>
          <w:i w:val="0"/>
          <w:noProof/>
          <w:sz w:val="22"/>
        </w:rPr>
        <w:t>2.2</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DE0AA9">
        <w:rPr>
          <w:i w:val="0"/>
          <w:noProof/>
          <w:sz w:val="22"/>
        </w:rPr>
        <w:t>1</w:t>
      </w:r>
      <w:r w:rsidR="00495F01">
        <w:rPr>
          <w:i w:val="0"/>
          <w:sz w:val="22"/>
        </w:rPr>
        <w:fldChar w:fldCharType="end"/>
      </w:r>
      <w:bookmarkEnd w:id="3408"/>
      <w:r>
        <w:rPr>
          <w:i w:val="0"/>
          <w:sz w:val="22"/>
        </w:rPr>
        <w:t xml:space="preserve"> le mouvement du rotor au plan médian du palier</w:t>
      </w:r>
    </w:p>
    <w:p w14:paraId="30D7CA79" w14:textId="0CD8ADDC"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L</m:t>
        </m:r>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DE0AA9">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409" w:name="_Ref525744182"/>
          </w:p>
          <w:p w14:paraId="681DC67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10" w:name="_Ref533168788"/>
            <w:r w:rsidRPr="005600FC">
              <w:rPr>
                <w:rFonts w:ascii="Times New Roman" w:eastAsia="Times New Roman" w:hAnsi="Times New Roman"/>
                <w:b/>
                <w:iCs w:val="0"/>
                <w:color w:val="auto"/>
                <w:sz w:val="22"/>
                <w:szCs w:val="22"/>
                <w:lang w:eastAsia="fr-FR"/>
              </w:rPr>
              <w:t xml:space="preserve"> </w:t>
            </w:r>
            <w:bookmarkEnd w:id="3409"/>
            <w:bookmarkEnd w:id="3410"/>
          </w:p>
        </w:tc>
      </w:tr>
    </w:tbl>
    <w:p w14:paraId="0CB25A39" w14:textId="539545E4" w:rsidR="0093422C" w:rsidRDefault="0093422C" w:rsidP="00937255">
      <w:pPr>
        <w:spacing w:line="360" w:lineRule="auto"/>
      </w:pPr>
      <w:r>
        <w:lastRenderedPageBreak/>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ins w:id="3411" w:author="omar BENCHEKROUN" w:date="2019-01-03T16:02:00Z">
        <w:r w:rsidR="00DE0AA9" w:rsidRPr="00DE0AA9">
          <w:rPr>
            <w:b/>
            <w:rPrChange w:id="3412" w:author="omar BENCHEKROUN" w:date="2019-01-03T16:02:00Z">
              <w:rPr/>
            </w:rPrChange>
          </w:rPr>
          <w:t xml:space="preserve">Figure </w:t>
        </w:r>
        <w:r w:rsidR="00DE0AA9" w:rsidRPr="00DE0AA9">
          <w:rPr>
            <w:b/>
            <w:noProof/>
            <w:rPrChange w:id="3413" w:author="omar BENCHEKROUN" w:date="2019-01-03T16:02:00Z">
              <w:rPr>
                <w:i/>
                <w:noProof/>
              </w:rPr>
            </w:rPrChange>
          </w:rPr>
          <w:t>2.2</w:t>
        </w:r>
        <w:r w:rsidR="00DE0AA9" w:rsidRPr="00DE0AA9">
          <w:rPr>
            <w:b/>
            <w:noProof/>
            <w:rPrChange w:id="3414" w:author="omar BENCHEKROUN" w:date="2019-01-03T16:02:00Z">
              <w:rPr/>
            </w:rPrChange>
          </w:rPr>
          <w:noBreakHyphen/>
        </w:r>
        <w:r w:rsidR="00DE0AA9" w:rsidRPr="00DE0AA9">
          <w:rPr>
            <w:b/>
            <w:noProof/>
            <w:rPrChange w:id="3415" w:author="omar BENCHEKROUN" w:date="2019-01-03T16:02:00Z">
              <w:rPr>
                <w:i/>
                <w:noProof/>
              </w:rPr>
            </w:rPrChange>
          </w:rPr>
          <w:t>2</w:t>
        </w:r>
      </w:ins>
      <w:del w:id="3416" w:author="omar BENCHEKROUN" w:date="2019-01-03T15:58:00Z">
        <w:r w:rsidR="001C03C4" w:rsidRPr="001C03C4" w:rsidDel="00DE0AA9">
          <w:rPr>
            <w:b/>
          </w:rPr>
          <w:delText xml:space="preserve">Figure </w:delText>
        </w:r>
        <w:r w:rsidR="001C03C4" w:rsidRPr="001C03C4" w:rsidDel="00DE0AA9">
          <w:rPr>
            <w:b/>
            <w:noProof/>
          </w:rPr>
          <w:delText>2.2</w:delText>
        </w:r>
        <w:r w:rsidR="001C03C4" w:rsidRPr="001C03C4" w:rsidDel="00DE0AA9">
          <w:rPr>
            <w:b/>
            <w:noProof/>
          </w:rPr>
          <w:noBreakHyphen/>
          <w:delText>2</w:delText>
        </w:r>
      </w:del>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8"/>
                    <a:stretch>
                      <a:fillRect/>
                    </a:stretch>
                  </pic:blipFill>
                  <pic:spPr>
                    <a:xfrm>
                      <a:off x="0" y="0"/>
                      <a:ext cx="5760720" cy="2056765"/>
                    </a:xfrm>
                    <a:prstGeom prst="rect">
                      <a:avLst/>
                    </a:prstGeom>
                  </pic:spPr>
                </pic:pic>
              </a:graphicData>
            </a:graphic>
          </wp:inline>
        </w:drawing>
      </w:r>
    </w:p>
    <w:p w14:paraId="630FB188" w14:textId="64F16AB5" w:rsidR="0093422C" w:rsidRPr="003D7DC1" w:rsidRDefault="0093422C" w:rsidP="0093422C">
      <w:pPr>
        <w:pStyle w:val="Lgende"/>
        <w:jc w:val="center"/>
        <w:rPr>
          <w:i w:val="0"/>
          <w:sz w:val="22"/>
        </w:rPr>
      </w:pPr>
      <w:bookmarkStart w:id="3417" w:name="_Ref526342507"/>
      <w:r w:rsidRPr="003D7DC1">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DE0AA9">
        <w:rPr>
          <w:i w:val="0"/>
          <w:noProof/>
          <w:sz w:val="22"/>
        </w:rPr>
        <w:t>2.2</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DE0AA9">
        <w:rPr>
          <w:i w:val="0"/>
          <w:noProof/>
          <w:sz w:val="22"/>
        </w:rPr>
        <w:t>2</w:t>
      </w:r>
      <w:r w:rsidR="00495F01">
        <w:rPr>
          <w:i w:val="0"/>
          <w:sz w:val="22"/>
        </w:rPr>
        <w:fldChar w:fldCharType="end"/>
      </w:r>
      <w:bookmarkEnd w:id="3417"/>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452510B9"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z∈[-0.5L,0.5L]</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DE0AA9">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710278"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3418" w:name="_Toc534294741"/>
      <w:r>
        <w:t>Equations de la lubrification thermohydrodynamique</w:t>
      </w:r>
      <w:bookmarkEnd w:id="3418"/>
    </w:p>
    <w:p w14:paraId="7981D554" w14:textId="77777777" w:rsidR="0093422C" w:rsidRDefault="0093422C" w:rsidP="0093422C"/>
    <w:p w14:paraId="04E1E105" w14:textId="220793C7"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re et de  reformation d</w:t>
      </w:r>
      <w:ins w:id="3419" w:author="HASSINI Mohamed-amine" w:date="2018-12-31T11:30:00Z">
        <w:r w:rsidR="00803F1E">
          <w:t>u</w:t>
        </w:r>
      </w:ins>
      <w:del w:id="3420" w:author="HASSINI Mohamed-amine" w:date="2018-12-31T11:30:00Z">
        <w:r w:rsidDel="00803F1E">
          <w:delText>e</w:delText>
        </w:r>
      </w:del>
      <w:r>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3421" w:name="_Toc534294742"/>
      <w:r>
        <w:t xml:space="preserve">Equation de Reynolds </w:t>
      </w:r>
      <w:r w:rsidRPr="0078195A">
        <w:t>généralisée</w:t>
      </w:r>
      <w:bookmarkEnd w:id="3421"/>
    </w:p>
    <w:p w14:paraId="64138F78" w14:textId="77777777" w:rsidR="0093422C" w:rsidRDefault="0093422C" w:rsidP="0093422C"/>
    <w:p w14:paraId="5D73E4C1" w14:textId="17144330" w:rsidR="0093422C" w:rsidRDefault="0093422C" w:rsidP="0093422C">
      <w:pPr>
        <w:spacing w:line="360" w:lineRule="auto"/>
      </w:pPr>
      <w:r>
        <w:t xml:space="preserve">L’équation de Reynolds généralisée est une forme simplifiée des équations </w:t>
      </w:r>
      <w:r w:rsidRPr="0059608D">
        <w:t>de Navier-Stokes</w:t>
      </w:r>
      <w:r>
        <w:t xml:space="preserve"> pour décrire la pression d’un fluide dans des mécanismes lubrifiés. Elle est déduite des équations de Navier-Stokes en considérant les hypothèses </w:t>
      </w:r>
      <w:r w:rsidRPr="0077354D">
        <w:rPr>
          <w:b/>
        </w:rPr>
        <w:fldChar w:fldCharType="begin"/>
      </w:r>
      <w:r w:rsidRPr="0077354D">
        <w:rPr>
          <w:b/>
        </w:rPr>
        <w:instrText xml:space="preserve"> REF _Ref525750678 \r \h  \* MERGEFORMAT </w:instrText>
      </w:r>
      <w:r w:rsidRPr="0077354D">
        <w:rPr>
          <w:b/>
        </w:rPr>
      </w:r>
      <w:r w:rsidRPr="0077354D">
        <w:rPr>
          <w:b/>
        </w:rPr>
        <w:fldChar w:fldCharType="separate"/>
      </w:r>
      <w:r w:rsidR="00DE0AA9">
        <w:rPr>
          <w:b/>
        </w:rPr>
        <w:t>[33]</w:t>
      </w:r>
      <w:r w:rsidRPr="0077354D">
        <w:rPr>
          <w:b/>
        </w:rPr>
        <w:fldChar w:fldCharType="end"/>
      </w:r>
      <w:r>
        <w:t xml:space="preserve"> ci-dessous :</w:t>
      </w:r>
    </w:p>
    <w:p w14:paraId="421BAB1C" w14:textId="31F9893E" w:rsidR="0093422C" w:rsidRDefault="0093422C" w:rsidP="008F23B1">
      <w:pPr>
        <w:pStyle w:val="Paragraphedeliste"/>
        <w:numPr>
          <w:ilvl w:val="0"/>
          <w:numId w:val="9"/>
        </w:numPr>
        <w:spacing w:line="360" w:lineRule="auto"/>
      </w:pPr>
      <w:r>
        <w:t>L’épaisseur de film est très</w:t>
      </w:r>
      <w:ins w:id="3422" w:author="HASSINI Mohamed-amine" w:date="2018-12-31T11:31:00Z">
        <w:r w:rsidR="00803F1E">
          <w:t xml:space="preserve"> faible devant</w:t>
        </w:r>
      </w:ins>
      <w:del w:id="3423" w:author="HASSINI Mohamed-amine" w:date="2018-12-31T11:31:00Z">
        <w:r w:rsidDel="00803F1E">
          <w:delText xml:space="preserve"> inférieure à</w:delText>
        </w:r>
      </w:del>
      <w:r>
        <w:t xml:space="preserve"> la longueur et la largeur du domaine.</w:t>
      </w:r>
    </w:p>
    <w:p w14:paraId="3A8039B3" w14:textId="77777777" w:rsidR="0093422C" w:rsidRDefault="0093422C" w:rsidP="008F23B1">
      <w:pPr>
        <w:pStyle w:val="Paragraphedeliste"/>
        <w:numPr>
          <w:ilvl w:val="0"/>
          <w:numId w:val="9"/>
        </w:numPr>
        <w:spacing w:line="360" w:lineRule="auto"/>
      </w:pPr>
      <w:r>
        <w:lastRenderedPageBreak/>
        <w:t>Le milieu fluide est un milieu continu,</w:t>
      </w:r>
    </w:p>
    <w:p w14:paraId="64324A69" w14:textId="77777777" w:rsidR="0093422C" w:rsidRDefault="0093422C" w:rsidP="008F23B1">
      <w:pPr>
        <w:pStyle w:val="Paragraphedeliste"/>
        <w:numPr>
          <w:ilvl w:val="0"/>
          <w:numId w:val="9"/>
        </w:numPr>
        <w:spacing w:line="360" w:lineRule="auto"/>
      </w:pPr>
      <w:r>
        <w:t>L’écoulement est laminaire,</w:t>
      </w:r>
    </w:p>
    <w:p w14:paraId="785D9BCC" w14:textId="77777777" w:rsidR="0093422C" w:rsidRDefault="0093422C" w:rsidP="008F23B1">
      <w:pPr>
        <w:pStyle w:val="Paragraphedeliste"/>
        <w:numPr>
          <w:ilvl w:val="0"/>
          <w:numId w:val="9"/>
        </w:numPr>
        <w:spacing w:line="360" w:lineRule="auto"/>
      </w:pPr>
      <w:r>
        <w:t>Le fluide est newtonien,</w:t>
      </w:r>
    </w:p>
    <w:p w14:paraId="3A2ED267" w14:textId="77777777" w:rsidR="0093422C" w:rsidRDefault="0093422C" w:rsidP="008F23B1">
      <w:pPr>
        <w:pStyle w:val="Paragraphedeliste"/>
        <w:numPr>
          <w:ilvl w:val="0"/>
          <w:numId w:val="9"/>
        </w:numPr>
        <w:spacing w:line="360" w:lineRule="auto"/>
      </w:pPr>
      <w:r>
        <w:t>Les forces extérieures massiques dans le fluide sont négligeables,</w:t>
      </w:r>
    </w:p>
    <w:p w14:paraId="314A8579" w14:textId="77777777" w:rsidR="0093422C" w:rsidRDefault="0093422C" w:rsidP="008F23B1">
      <w:pPr>
        <w:pStyle w:val="Paragraphedeliste"/>
        <w:numPr>
          <w:ilvl w:val="0"/>
          <w:numId w:val="9"/>
        </w:numPr>
        <w:spacing w:line="360" w:lineRule="auto"/>
      </w:pPr>
      <w:r>
        <w:t>Les forces d’inertie sont négligeables devant les forces de viscosité et de pression,</w:t>
      </w:r>
    </w:p>
    <w:p w14:paraId="12EF3473" w14:textId="77777777" w:rsidR="0093422C" w:rsidRDefault="0093422C" w:rsidP="008F23B1">
      <w:pPr>
        <w:pStyle w:val="Paragraphedeliste"/>
        <w:numPr>
          <w:ilvl w:val="0"/>
          <w:numId w:val="9"/>
        </w:numPr>
        <w:spacing w:line="360" w:lineRule="auto"/>
      </w:pPr>
      <w:r>
        <w:t>Il n’existe pas de glissement entre le fluide et les parois de contact,</w:t>
      </w:r>
    </w:p>
    <w:p w14:paraId="7DBBC9CF" w14:textId="77777777" w:rsidR="0093422C" w:rsidRDefault="0093422C" w:rsidP="008F23B1">
      <w:pPr>
        <w:pStyle w:val="Paragraphedeliste"/>
        <w:numPr>
          <w:ilvl w:val="0"/>
          <w:numId w:val="9"/>
        </w:numPr>
        <w:spacing w:line="360" w:lineRule="auto"/>
      </w:pPr>
      <w:r>
        <w:t>La courbure générale du film est négligée (cas des paliers radiaux),</w:t>
      </w:r>
    </w:p>
    <w:p w14:paraId="283A0695" w14:textId="15DB4156" w:rsidR="0093422C" w:rsidRPr="002267F6" w:rsidRDefault="0093422C" w:rsidP="0093422C">
      <w:pPr>
        <w:spacing w:line="360" w:lineRule="auto"/>
        <w:rPr>
          <w:szCs w:val="23"/>
        </w:rPr>
      </w:pPr>
      <w:r w:rsidRPr="002267F6">
        <w:rPr>
          <w:szCs w:val="23"/>
        </w:rPr>
        <w:t>Avec ces hypothèses, les équations</w:t>
      </w:r>
      <w:ins w:id="3424" w:author="HASSINI Mohamed-amine" w:date="2018-12-31T11:32:00Z">
        <w:r w:rsidR="00803F1E">
          <w:rPr>
            <w:szCs w:val="23"/>
          </w:rPr>
          <w:t xml:space="preserve"> de moments</w:t>
        </w:r>
      </w:ins>
      <w:r w:rsidRPr="002267F6">
        <w:rPr>
          <w:szCs w:val="23"/>
        </w:rPr>
        <w:t xml:space="preserve"> de Navier-Stokes se réduisent </w:t>
      </w:r>
      <w:ins w:id="3425" w:author="HASSINI Mohamed-amine" w:date="2018-12-31T11:32:00Z">
        <w:r w:rsidR="00803F1E">
          <w:rPr>
            <w:szCs w:val="23"/>
          </w:rPr>
          <w:t>aux</w:t>
        </w:r>
      </w:ins>
      <w:del w:id="3426" w:author="HASSINI Mohamed-amine" w:date="2018-12-31T11:32:00Z">
        <w:r w:rsidRPr="002267F6" w:rsidDel="00803F1E">
          <w:rPr>
            <w:szCs w:val="23"/>
          </w:rPr>
          <w:delText>à</w:delText>
        </w:r>
      </w:del>
      <w:r w:rsidRPr="002267F6">
        <w:rPr>
          <w:szCs w:val="23"/>
        </w:rPr>
        <w:t xml:space="preserve"> trois équations</w:t>
      </w:r>
      <w:ins w:id="3427" w:author="HASSINI Mohamed-amine" w:date="2018-12-31T11:32:00Z">
        <w:r w:rsidR="00803F1E">
          <w:rPr>
            <w:szCs w:val="23"/>
          </w:rPr>
          <w:t xml:space="preserve"> suivnates</w:t>
        </w:r>
      </w:ins>
      <w:r w:rsidRPr="002267F6">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710278"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28" w:name="_Ref525751376"/>
            <w:r w:rsidRPr="005600FC">
              <w:rPr>
                <w:rFonts w:ascii="Times New Roman" w:eastAsia="Times New Roman" w:hAnsi="Times New Roman"/>
                <w:b/>
                <w:iCs w:val="0"/>
                <w:color w:val="auto"/>
                <w:sz w:val="22"/>
                <w:szCs w:val="22"/>
                <w:lang w:eastAsia="fr-FR"/>
              </w:rPr>
              <w:t xml:space="preserve"> </w:t>
            </w:r>
            <w:bookmarkEnd w:id="3428"/>
          </w:p>
        </w:tc>
      </w:tr>
    </w:tbl>
    <w:p w14:paraId="17663E96" w14:textId="1561E227" w:rsidR="00803F1E" w:rsidRDefault="00803F1E" w:rsidP="0093422C">
      <w:pPr>
        <w:spacing w:line="360" w:lineRule="auto"/>
        <w:rPr>
          <w:ins w:id="3429" w:author="HASSINI Mohamed-amine" w:date="2018-12-31T11:33:00Z"/>
          <w:szCs w:val="22"/>
        </w:rPr>
      </w:pPr>
      <w:ins w:id="3430" w:author="HASSINI Mohamed-amine" w:date="2018-12-31T11:33:00Z">
        <w:r>
          <w:rPr>
            <w:szCs w:val="22"/>
          </w:rPr>
          <w:t>Le premier résultat fondamental que l’on peut déduire de ces équations est que le champ de pression reste constant suivant l</w:t>
        </w:r>
      </w:ins>
      <w:ins w:id="3431" w:author="HASSINI Mohamed-amine" w:date="2018-12-31T11:34:00Z">
        <w:r>
          <w:rPr>
            <w:szCs w:val="22"/>
          </w:rPr>
          <w:t xml:space="preserve">’épaisseur du film. </w:t>
        </w:r>
      </w:ins>
    </w:p>
    <w:p w14:paraId="283B55F8" w14:textId="4DACB93A" w:rsidR="0093422C" w:rsidRPr="002267F6" w:rsidRDefault="0093422C" w:rsidP="0093422C">
      <w:pPr>
        <w:spacing w:line="360" w:lineRule="auto"/>
        <w:rPr>
          <w:szCs w:val="22"/>
        </w:rPr>
      </w:pPr>
      <w:commentRangeStart w:id="3432"/>
      <w:r w:rsidRPr="002267F6">
        <w:rPr>
          <w:szCs w:val="22"/>
        </w:rPr>
        <w:t>Ces équations sont écrites dans l’espace</w:t>
      </w:r>
      <w:r>
        <w:rPr>
          <w:szCs w:val="22"/>
        </w:rPr>
        <w:t xml:space="preserve"> 3D</w:t>
      </w:r>
      <w:r w:rsidRPr="002267F6">
        <w:rPr>
          <w:szCs w:val="22"/>
        </w:rPr>
        <w:t xml:space="preserve"> qui représente le domaine d’étude pour un palier hydrodynamique (</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ins w:id="3433" w:author="omar BENCHEKROUN" w:date="2019-01-03T16:02:00Z">
        <w:r w:rsidR="00DE0AA9" w:rsidRPr="00DE0AA9">
          <w:rPr>
            <w:b/>
            <w:szCs w:val="22"/>
            <w:rPrChange w:id="3434" w:author="omar BENCHEKROUN" w:date="2019-01-03T16:02:00Z">
              <w:rPr/>
            </w:rPrChange>
          </w:rPr>
          <w:t xml:space="preserve">Figure </w:t>
        </w:r>
        <w:r w:rsidR="00DE0AA9" w:rsidRPr="00DE0AA9">
          <w:rPr>
            <w:b/>
            <w:noProof/>
            <w:szCs w:val="22"/>
            <w:rPrChange w:id="3435" w:author="omar BENCHEKROUN" w:date="2019-01-03T16:02:00Z">
              <w:rPr>
                <w:i/>
                <w:noProof/>
              </w:rPr>
            </w:rPrChange>
          </w:rPr>
          <w:t>2.3</w:t>
        </w:r>
        <w:r w:rsidR="00DE0AA9" w:rsidRPr="00DE0AA9">
          <w:rPr>
            <w:b/>
            <w:noProof/>
            <w:szCs w:val="22"/>
            <w:rPrChange w:id="3436" w:author="omar BENCHEKROUN" w:date="2019-01-03T16:02:00Z">
              <w:rPr/>
            </w:rPrChange>
          </w:rPr>
          <w:noBreakHyphen/>
        </w:r>
        <w:r w:rsidR="00DE0AA9" w:rsidRPr="00DE0AA9">
          <w:rPr>
            <w:b/>
            <w:noProof/>
            <w:szCs w:val="22"/>
            <w:rPrChange w:id="3437" w:author="omar BENCHEKROUN" w:date="2019-01-03T16:02:00Z">
              <w:rPr>
                <w:i/>
                <w:noProof/>
              </w:rPr>
            </w:rPrChange>
          </w:rPr>
          <w:t>1</w:t>
        </w:r>
      </w:ins>
      <w:del w:id="3438" w:author="omar BENCHEKROUN" w:date="2019-01-03T15:58:00Z">
        <w:r w:rsidR="001C03C4" w:rsidRPr="001C03C4" w:rsidDel="00DE0AA9">
          <w:rPr>
            <w:b/>
            <w:szCs w:val="22"/>
          </w:rPr>
          <w:delText xml:space="preserve">Figure </w:delText>
        </w:r>
        <w:r w:rsidR="001C03C4" w:rsidRPr="001C03C4" w:rsidDel="00DE0AA9">
          <w:rPr>
            <w:b/>
            <w:noProof/>
            <w:szCs w:val="22"/>
          </w:rPr>
          <w:delText>2.3</w:delText>
        </w:r>
        <w:r w:rsidR="001C03C4" w:rsidRPr="001C03C4" w:rsidDel="00DE0AA9">
          <w:rPr>
            <w:b/>
            <w:noProof/>
            <w:szCs w:val="22"/>
          </w:rPr>
          <w:noBreakHyphen/>
          <w:delText>1</w:delText>
        </w:r>
      </w:del>
      <w:r w:rsidRPr="00F36A6E">
        <w:rPr>
          <w:b/>
          <w:szCs w:val="22"/>
        </w:rPr>
        <w:fldChar w:fldCharType="end"/>
      </w:r>
      <w:r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commentRangeEnd w:id="3432"/>
      <w:r w:rsidR="00B565CE">
        <w:rPr>
          <w:rStyle w:val="Marquedecommentaire"/>
        </w:rPr>
        <w:commentReference w:id="3432"/>
      </w:r>
    </w:p>
    <w:p w14:paraId="075DE623" w14:textId="77777777" w:rsidR="0093422C" w:rsidRDefault="0093422C" w:rsidP="0093422C">
      <w:pPr>
        <w:keepNext/>
        <w:spacing w:line="360" w:lineRule="auto"/>
        <w:jc w:val="center"/>
      </w:pPr>
      <w:r w:rsidRPr="0065305A">
        <w:rPr>
          <w:noProof/>
          <w:sz w:val="23"/>
          <w:szCs w:val="23"/>
        </w:rPr>
        <w:drawing>
          <wp:inline distT="0" distB="0" distL="0" distR="0" wp14:anchorId="52B54309" wp14:editId="0ED98E4F">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3852746D" w14:textId="48C64313" w:rsidR="0093422C" w:rsidRPr="00CA5952" w:rsidRDefault="0093422C" w:rsidP="000873FC">
      <w:pPr>
        <w:pStyle w:val="Lgende"/>
        <w:spacing w:line="360" w:lineRule="auto"/>
        <w:jc w:val="center"/>
        <w:rPr>
          <w:i w:val="0"/>
          <w:sz w:val="22"/>
        </w:rPr>
      </w:pPr>
      <w:bookmarkStart w:id="3439" w:name="_Ref525808346"/>
      <w:r w:rsidRPr="0065305A">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DE0AA9">
        <w:rPr>
          <w:i w:val="0"/>
          <w:noProof/>
          <w:sz w:val="22"/>
        </w:rPr>
        <w:t>2.3</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DE0AA9">
        <w:rPr>
          <w:i w:val="0"/>
          <w:noProof/>
          <w:sz w:val="22"/>
        </w:rPr>
        <w:t>1</w:t>
      </w:r>
      <w:r w:rsidR="00495F01">
        <w:rPr>
          <w:i w:val="0"/>
          <w:sz w:val="22"/>
        </w:rPr>
        <w:fldChar w:fldCharType="end"/>
      </w:r>
      <w:bookmarkEnd w:id="3439"/>
      <w:r w:rsidRPr="0065305A">
        <w:rPr>
          <w:i w:val="0"/>
          <w:sz w:val="22"/>
        </w:rPr>
        <w:t xml:space="preserve"> : domaine d’étude </w:t>
      </w:r>
      <w:r>
        <w:rPr>
          <w:i w:val="0"/>
          <w:sz w:val="22"/>
        </w:rPr>
        <w:t>entre deux parois</w:t>
      </w:r>
    </w:p>
    <w:p w14:paraId="4E495DC7" w14:textId="2BB9EA71" w:rsidR="0093422C" w:rsidRPr="001B0A51" w:rsidRDefault="0093422C" w:rsidP="000873FC">
      <w:pPr>
        <w:spacing w:line="360" w:lineRule="auto"/>
        <w:rPr>
          <w:szCs w:val="22"/>
        </w:rPr>
      </w:pPr>
      <w:r w:rsidRPr="001B0A51">
        <w:rPr>
          <w:szCs w:val="22"/>
        </w:rPr>
        <w:lastRenderedPageBreak/>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DE0AA9">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710278"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40" w:name="_Ref525824932"/>
            <w:r w:rsidRPr="005600FC">
              <w:rPr>
                <w:rFonts w:ascii="Times New Roman" w:eastAsia="Times New Roman" w:hAnsi="Times New Roman"/>
                <w:b/>
                <w:iCs w:val="0"/>
                <w:color w:val="auto"/>
                <w:sz w:val="22"/>
                <w:szCs w:val="22"/>
                <w:lang w:eastAsia="fr-FR"/>
              </w:rPr>
              <w:t xml:space="preserve"> </w:t>
            </w:r>
            <w:bookmarkEnd w:id="3440"/>
          </w:p>
        </w:tc>
      </w:tr>
    </w:tbl>
    <w:p w14:paraId="437A75ED" w14:textId="08F911B7" w:rsidR="0093422C" w:rsidRPr="001B0A51" w:rsidRDefault="0093422C" w:rsidP="0093422C">
      <w:pPr>
        <w:spacing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ins w:id="3441" w:author="HASSINI Mohamed-amine" w:date="2018-12-31T11:36:00Z">
        <w:r w:rsidR="00B565CE">
          <w:rPr>
            <w:szCs w:val="22"/>
          </w:rPr>
          <w:t xml:space="preserve"> dite de Dowson</w:t>
        </w:r>
      </w:ins>
      <w:r w:rsidRPr="001B0A51">
        <w:rPr>
          <w:szCs w:val="22"/>
        </w:rPr>
        <w:t xml:space="preserve">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DE0AA9">
        <w:rPr>
          <w:b/>
          <w:szCs w:val="22"/>
        </w:rPr>
        <w:t>Eq.2-6</w:t>
      </w:r>
      <w:r w:rsidRPr="005257E7">
        <w:rPr>
          <w:b/>
          <w:szCs w:val="22"/>
        </w:rPr>
        <w:fldChar w:fldCharType="end"/>
      </w:r>
      <w:r w:rsidRPr="001B0A51">
        <w:rPr>
          <w:szCs w:val="22"/>
        </w:rPr>
        <w:t xml:space="preserve">). </w:t>
      </w:r>
      <w:commentRangeStart w:id="3442"/>
      <w:r w:rsidRPr="001B0A51">
        <w:rPr>
          <w:szCs w:val="22"/>
        </w:rPr>
        <w:t xml:space="preserve">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commentRangeEnd w:id="3442"/>
      <w:r w:rsidR="00B565CE">
        <w:rPr>
          <w:rStyle w:val="Marquedecommentaire"/>
        </w:rPr>
        <w:commentReference w:id="3442"/>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77777777" w:rsidR="0093422C" w:rsidRPr="00D51381" w:rsidRDefault="00710278"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5A78D3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43" w:name="_Ref525772474"/>
            <w:r w:rsidRPr="005600FC">
              <w:rPr>
                <w:rFonts w:ascii="Times New Roman" w:eastAsia="Times New Roman" w:hAnsi="Times New Roman"/>
                <w:b/>
                <w:iCs w:val="0"/>
                <w:color w:val="auto"/>
                <w:sz w:val="22"/>
                <w:szCs w:val="22"/>
                <w:lang w:eastAsia="fr-FR"/>
              </w:rPr>
              <w:t xml:space="preserve"> </w:t>
            </w:r>
            <w:bookmarkEnd w:id="3443"/>
          </w:p>
        </w:tc>
      </w:tr>
    </w:tbl>
    <w:p w14:paraId="0B918147" w14:textId="0C8241C3" w:rsidR="0093422C" w:rsidRPr="001B0A51" w:rsidRDefault="0093422C" w:rsidP="001D65C1">
      <w:pPr>
        <w:spacing w:line="360" w:lineRule="auto"/>
        <w:ind w:firstLine="708"/>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DE0AA9">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710278"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44" w:name="_Ref525808447"/>
            <w:r w:rsidRPr="005600FC">
              <w:rPr>
                <w:rFonts w:ascii="Times New Roman" w:eastAsia="Times New Roman" w:hAnsi="Times New Roman"/>
                <w:b/>
                <w:iCs w:val="0"/>
                <w:color w:val="auto"/>
                <w:sz w:val="22"/>
                <w:szCs w:val="22"/>
                <w:lang w:eastAsia="fr-FR"/>
              </w:rPr>
              <w:t xml:space="preserve"> </w:t>
            </w:r>
            <w:bookmarkEnd w:id="3444"/>
          </w:p>
        </w:tc>
      </w:tr>
    </w:tbl>
    <w:p w14:paraId="029BBACC" w14:textId="48DE7046" w:rsidR="0093422C" w:rsidRPr="00FE5119" w:rsidRDefault="0093422C" w:rsidP="0093422C">
      <w:pPr>
        <w:spacing w:line="360" w:lineRule="auto"/>
        <w:rPr>
          <w:szCs w:val="22"/>
        </w:rPr>
      </w:pPr>
      <w:r w:rsidRPr="00FE5119">
        <w:rPr>
          <w:szCs w:val="22"/>
        </w:rPr>
        <w:t>C’est ainsi qu’est obtenue l’équation de Reynolds généralisée</w:t>
      </w:r>
      <w:ins w:id="3445" w:author="HASSINI Mohamed-amine" w:date="2018-12-31T20:37:00Z">
        <w:r w:rsidR="00D37E88">
          <w:rPr>
            <w:szCs w:val="22"/>
          </w:rPr>
          <w:t xml:space="preserve"> (</w:t>
        </w:r>
      </w:ins>
      <w:ins w:id="3446" w:author="HASSINI Mohamed-amine" w:date="2019-01-02T11:06:00Z">
        <w:r w:rsidR="00D37E88">
          <w:rPr>
            <w:szCs w:val="22"/>
          </w:rPr>
          <w:t xml:space="preserve">ajouter </w:t>
        </w:r>
      </w:ins>
      <w:ins w:id="3447" w:author="HASSINI Mohamed-amine" w:date="2018-12-31T20:37:00Z">
        <w:r w:rsidR="00D37E88">
          <w:rPr>
            <w:szCs w:val="22"/>
          </w:rPr>
          <w:t>ref)</w:t>
        </w:r>
      </w:ins>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710278"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77777777" w:rsidR="0093422C" w:rsidRPr="001F3A1F" w:rsidRDefault="00710278" w:rsidP="0093422C">
      <w:pPr>
        <w:spacing w:line="360" w:lineRule="auto"/>
        <w:jc w:val="left"/>
        <w:rPr>
          <w:szCs w:val="22"/>
        </w:rPr>
      </w:pPr>
      <m:oMath>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0</m:t>
            </m:r>
          </m:sub>
        </m:sSub>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 xml:space="preserve">tel </w:t>
      </w:r>
      <w:commentRangeStart w:id="3448"/>
      <w:r w:rsidR="0093422C" w:rsidRPr="001F3A1F">
        <w:rPr>
          <w:szCs w:val="22"/>
        </w:rPr>
        <w:t>que</w:t>
      </w:r>
      <w:commentRangeEnd w:id="3448"/>
      <w:r w:rsidR="00D37E88">
        <w:rPr>
          <w:rStyle w:val="Marquedecommentaire"/>
        </w:rPr>
        <w:commentReference w:id="3448"/>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77777777" w:rsidR="0093422C" w:rsidRPr="00213FE4" w:rsidRDefault="00710278"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F(x,z,t)=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mr>
                </m:m>
              </m:oMath>
            </m:oMathPara>
          </w:p>
        </w:tc>
        <w:tc>
          <w:tcPr>
            <w:tcW w:w="1096" w:type="dxa"/>
            <w:vAlign w:val="center"/>
          </w:tcPr>
          <w:p w14:paraId="113F4A75"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B826085" w14:textId="747D1B9D" w:rsidR="0093422C" w:rsidRPr="0020509C" w:rsidRDefault="0093422C" w:rsidP="001D65C1">
      <w:pPr>
        <w:spacing w:line="360" w:lineRule="auto"/>
        <w:ind w:firstLine="708"/>
        <w:rPr>
          <w:szCs w:val="23"/>
        </w:rPr>
      </w:pPr>
      <w:r w:rsidRPr="0020509C">
        <w:rPr>
          <w:szCs w:val="23"/>
        </w:rPr>
        <w:lastRenderedPageBreak/>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w:t>
      </w:r>
      <w:ins w:id="3449" w:author="HASSINI Mohamed-amine" w:date="2019-01-02T11:08:00Z">
        <w:r w:rsidR="00D37E88">
          <w:rPr>
            <w:szCs w:val="23"/>
          </w:rPr>
          <w:t xml:space="preserve">En effet, </w:t>
        </w:r>
      </w:ins>
      <w:del w:id="3450" w:author="HASSINI Mohamed-amine" w:date="2019-01-02T11:08:00Z">
        <w:r w:rsidRPr="0020509C" w:rsidDel="00D37E88">
          <w:rPr>
            <w:szCs w:val="23"/>
          </w:rPr>
          <w:delText>C</w:delText>
        </w:r>
      </w:del>
      <w:ins w:id="3451" w:author="HASSINI Mohamed-amine" w:date="2019-01-02T11:08:00Z">
        <w:r w:rsidR="00D37E88">
          <w:rPr>
            <w:szCs w:val="23"/>
          </w:rPr>
          <w:t>c</w:t>
        </w:r>
      </w:ins>
      <w:r w:rsidRPr="0020509C">
        <w:rPr>
          <w:szCs w:val="23"/>
        </w:rPr>
        <w:t xml:space="preserve">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ins w:id="3452" w:author="HASSINI Mohamed-amine" w:date="2019-01-02T11:08:00Z">
        <w:r w:rsidR="00D37E88">
          <w:rPr>
            <w:szCs w:val="23"/>
          </w:rPr>
          <w:t xml:space="preserve">en </w:t>
        </w:r>
      </w:ins>
      <w:del w:id="3453" w:author="HASSINI Mohamed-amine" w:date="2019-01-02T11:08:00Z">
        <w:r w:rsidDel="00D37E88">
          <w:rPr>
            <w:szCs w:val="23"/>
          </w:rPr>
          <w:delText>sur</w:delText>
        </w:r>
      </w:del>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xml:space="preserve">. </w:t>
      </w:r>
      <w:commentRangeStart w:id="3454"/>
      <w:r w:rsidRPr="0020509C">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w:t>
      </w:r>
      <w:r w:rsidR="004A6390" w:rsidRPr="0020509C">
        <w:rPr>
          <w:szCs w:val="23"/>
        </w:rPr>
        <w:t>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 </w:t>
      </w:r>
      <w:commentRangeEnd w:id="3454"/>
      <w:r w:rsidR="00D37E88">
        <w:rPr>
          <w:rStyle w:val="Marquedecommentaire"/>
        </w:rPr>
        <w:commentReference w:id="3454"/>
      </w:r>
      <w:r w:rsidRPr="0020509C">
        <w:rPr>
          <w:szCs w:val="23"/>
        </w:rPr>
        <w:t>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710278"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3175B6D" w14:textId="77777777" w:rsidR="0093422C" w:rsidRDefault="0093422C" w:rsidP="0093422C">
      <w:pPr>
        <w:spacing w:line="360" w:lineRule="auto"/>
        <w:rPr>
          <w:sz w:val="23"/>
          <w:szCs w:val="23"/>
        </w:rPr>
      </w:pPr>
    </w:p>
    <w:p w14:paraId="521B3BE3" w14:textId="77777777" w:rsidR="0093422C" w:rsidRDefault="0093422C" w:rsidP="0093422C">
      <w:pPr>
        <w:keepNext/>
        <w:spacing w:line="360" w:lineRule="auto"/>
        <w:jc w:val="center"/>
      </w:pPr>
      <w:r>
        <w:rPr>
          <w:noProof/>
          <w:sz w:val="23"/>
          <w:szCs w:val="23"/>
        </w:rPr>
        <w:drawing>
          <wp:inline distT="0" distB="0" distL="0" distR="0" wp14:anchorId="4B351E9A" wp14:editId="4FE3D2BC">
            <wp:extent cx="3600000" cy="246240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79D564C1" w14:textId="12B41A26" w:rsidR="0093422C" w:rsidRPr="008317A9" w:rsidRDefault="0093422C" w:rsidP="0093422C">
      <w:pPr>
        <w:pStyle w:val="Lgende"/>
        <w:spacing w:line="360" w:lineRule="auto"/>
        <w:jc w:val="center"/>
        <w:rPr>
          <w:i w:val="0"/>
          <w:noProof/>
          <w:sz w:val="22"/>
          <w:szCs w:val="22"/>
        </w:rPr>
      </w:pPr>
      <w:r w:rsidRPr="008317A9">
        <w:rPr>
          <w:i w:val="0"/>
          <w:noProof/>
          <w:sz w:val="22"/>
          <w:szCs w:val="22"/>
        </w:rPr>
        <w:t xml:space="preserve">Figure </w:t>
      </w:r>
      <w:r w:rsidR="00495F01">
        <w:rPr>
          <w:i w:val="0"/>
          <w:noProof/>
          <w:sz w:val="22"/>
          <w:szCs w:val="22"/>
        </w:rPr>
        <w:fldChar w:fldCharType="begin"/>
      </w:r>
      <w:r w:rsidR="00495F01">
        <w:rPr>
          <w:i w:val="0"/>
          <w:noProof/>
          <w:sz w:val="22"/>
          <w:szCs w:val="22"/>
        </w:rPr>
        <w:instrText xml:space="preserve"> STYLEREF 2 \s </w:instrText>
      </w:r>
      <w:r w:rsidR="00495F01">
        <w:rPr>
          <w:i w:val="0"/>
          <w:noProof/>
          <w:sz w:val="22"/>
          <w:szCs w:val="22"/>
        </w:rPr>
        <w:fldChar w:fldCharType="separate"/>
      </w:r>
      <w:r w:rsidR="00DE0AA9">
        <w:rPr>
          <w:i w:val="0"/>
          <w:noProof/>
          <w:sz w:val="22"/>
          <w:szCs w:val="22"/>
        </w:rPr>
        <w:t>2.3</w:t>
      </w:r>
      <w:r w:rsidR="00495F01">
        <w:rPr>
          <w:i w:val="0"/>
          <w:noProof/>
          <w:sz w:val="22"/>
          <w:szCs w:val="22"/>
        </w:rPr>
        <w:fldChar w:fldCharType="end"/>
      </w:r>
      <w:r w:rsidR="00495F01">
        <w:rPr>
          <w:i w:val="0"/>
          <w:noProof/>
          <w:sz w:val="22"/>
          <w:szCs w:val="22"/>
        </w:rPr>
        <w:noBreakHyphen/>
      </w:r>
      <w:r w:rsidR="00495F01">
        <w:rPr>
          <w:i w:val="0"/>
          <w:noProof/>
          <w:sz w:val="22"/>
          <w:szCs w:val="22"/>
        </w:rPr>
        <w:fldChar w:fldCharType="begin"/>
      </w:r>
      <w:r w:rsidR="00495F01">
        <w:rPr>
          <w:i w:val="0"/>
          <w:noProof/>
          <w:sz w:val="22"/>
          <w:szCs w:val="22"/>
        </w:rPr>
        <w:instrText xml:space="preserve"> SEQ Figure \* ARABIC \s 2 </w:instrText>
      </w:r>
      <w:r w:rsidR="00495F01">
        <w:rPr>
          <w:i w:val="0"/>
          <w:noProof/>
          <w:sz w:val="22"/>
          <w:szCs w:val="22"/>
        </w:rPr>
        <w:fldChar w:fldCharType="separate"/>
      </w:r>
      <w:r w:rsidR="00DE0AA9">
        <w:rPr>
          <w:i w:val="0"/>
          <w:noProof/>
          <w:sz w:val="22"/>
          <w:szCs w:val="22"/>
        </w:rPr>
        <w:t>2</w:t>
      </w:r>
      <w:r w:rsidR="00495F01">
        <w:rPr>
          <w:i w:val="0"/>
          <w:noProof/>
          <w:sz w:val="22"/>
          <w:szCs w:val="22"/>
        </w:rPr>
        <w:fldChar w:fldCharType="end"/>
      </w:r>
      <w:r w:rsidRPr="008317A9">
        <w:rPr>
          <w:i w:val="0"/>
          <w:noProof/>
          <w:sz w:val="22"/>
          <w:szCs w:val="22"/>
        </w:rPr>
        <w:t> : domaine d’étude dans le cadre d’un palier hydrodynamique</w:t>
      </w:r>
    </w:p>
    <w:p w14:paraId="0A873288" w14:textId="43E93325" w:rsidR="0093422C" w:rsidRPr="008317A9" w:rsidRDefault="0093422C" w:rsidP="0093422C">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w:t>
      </w:r>
      <w:ins w:id="3455" w:author="HASSINI Mohamed-amine" w:date="2019-01-02T11:11:00Z">
        <w:r w:rsidR="00D37E88">
          <w:rPr>
            <w:szCs w:val="22"/>
          </w:rPr>
          <w:t xml:space="preserve"> suivant l’épaisseur du film</w:t>
        </w:r>
      </w:ins>
      <w:r w:rsidRPr="008317A9">
        <w:rPr>
          <w:szCs w:val="22"/>
        </w:rPr>
        <w:t>),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77777777" w:rsidR="0093422C" w:rsidRPr="00DD3440" w:rsidRDefault="00710278"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56" w:name="_Ref528678284"/>
            <w:r w:rsidRPr="005600FC">
              <w:rPr>
                <w:rFonts w:ascii="Times New Roman" w:eastAsia="Times New Roman" w:hAnsi="Times New Roman"/>
                <w:b/>
                <w:iCs w:val="0"/>
                <w:color w:val="auto"/>
                <w:sz w:val="22"/>
                <w:szCs w:val="22"/>
                <w:lang w:eastAsia="fr-FR"/>
              </w:rPr>
              <w:t xml:space="preserve"> </w:t>
            </w:r>
            <w:bookmarkEnd w:id="3456"/>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77777777" w:rsidR="0093422C" w:rsidRPr="00842FCA" w:rsidRDefault="00710278" w:rsidP="00FE1F2E">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8F23B1">
            <w:pPr>
              <w:pStyle w:val="Lgende"/>
              <w:numPr>
                <w:ilvl w:val="1"/>
                <w:numId w:val="8"/>
              </w:numPr>
              <w:spacing w:before="120" w:after="120" w:line="360" w:lineRule="auto"/>
              <w:ind w:left="34"/>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9E974D" w14:textId="51C842D0" w:rsidR="0093422C" w:rsidRDefault="0093422C" w:rsidP="00B74996">
      <w:pPr>
        <w:pStyle w:val="Titre3"/>
        <w:ind w:left="709"/>
      </w:pPr>
      <w:bookmarkStart w:id="3457" w:name="_Toc534294743"/>
      <w:r>
        <w:lastRenderedPageBreak/>
        <w:t>Modèles de rupture et reformation du film (cavitation)</w:t>
      </w:r>
      <w:bookmarkEnd w:id="3457"/>
    </w:p>
    <w:p w14:paraId="721F42DB" w14:textId="77777777" w:rsidR="0093422C" w:rsidRDefault="0093422C" w:rsidP="0093422C">
      <w:pPr>
        <w:rPr>
          <w:sz w:val="23"/>
          <w:szCs w:val="23"/>
        </w:rPr>
      </w:pPr>
    </w:p>
    <w:p w14:paraId="3454BC40" w14:textId="370EA2B9" w:rsidR="0093422C" w:rsidRPr="008317A9" w:rsidRDefault="0093422C" w:rsidP="009E69BE">
      <w:pPr>
        <w:spacing w:line="360" w:lineRule="auto"/>
        <w:ind w:firstLine="708"/>
        <w:rPr>
          <w:szCs w:val="23"/>
        </w:rPr>
      </w:pPr>
      <w:r>
        <w:rPr>
          <w:szCs w:val="23"/>
        </w:rPr>
        <w:t xml:space="preserve">Le phénomène de la rupture et </w:t>
      </w:r>
      <w:ins w:id="3458" w:author="HASSINI Mohamed-amine" w:date="2019-01-02T11:12:00Z">
        <w:r w:rsidR="00D37E88">
          <w:rPr>
            <w:szCs w:val="23"/>
          </w:rPr>
          <w:t xml:space="preserve">de la </w:t>
        </w:r>
      </w:ins>
      <w:r>
        <w:rPr>
          <w:szCs w:val="23"/>
        </w:rPr>
        <w:t xml:space="preserve">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ins w:id="3459" w:author="HASSINI Mohamed-amine" w:date="2019-01-02T11:12:00Z">
        <w:r w:rsidR="00D37E88">
          <w:rPr>
            <w:szCs w:val="23"/>
          </w:rPr>
          <w:t xml:space="preserve"> d’une zone</w:t>
        </w:r>
      </w:ins>
      <w:del w:id="3460" w:author="HASSINI Mohamed-amine" w:date="2019-01-02T11:12:00Z">
        <w:r w:rsidRPr="008317A9" w:rsidDel="00D37E88">
          <w:rPr>
            <w:szCs w:val="23"/>
          </w:rPr>
          <w:delText xml:space="preserve"> de zones</w:delText>
        </w:r>
      </w:del>
      <w:r w:rsidRPr="008317A9">
        <w:rPr>
          <w:szCs w:val="23"/>
        </w:rPr>
        <w:t xml:space="preserve"> dîte</w:t>
      </w:r>
      <w:del w:id="3461" w:author="HASSINI Mohamed-amine" w:date="2019-01-02T11:13:00Z">
        <w:r w:rsidRPr="008317A9" w:rsidDel="00D37E88">
          <w:rPr>
            <w:szCs w:val="23"/>
          </w:rPr>
          <w:delText>s</w:delText>
        </w:r>
      </w:del>
      <w:r w:rsidRPr="008317A9">
        <w:rPr>
          <w:szCs w:val="23"/>
        </w:rPr>
        <w:t xml:space="preserve"> convergente</w:t>
      </w:r>
      <w:del w:id="3462" w:author="HASSINI Mohamed-amine" w:date="2019-01-02T11:13:00Z">
        <w:r w:rsidRPr="008317A9" w:rsidDel="00D37E88">
          <w:rPr>
            <w:szCs w:val="23"/>
          </w:rPr>
          <w:delText>s</w:delText>
        </w:r>
      </w:del>
      <w:r w:rsidRPr="008317A9">
        <w:rPr>
          <w:szCs w:val="23"/>
        </w:rPr>
        <w:t xml:space="preserve"> et</w:t>
      </w:r>
      <w:ins w:id="3463" w:author="HASSINI Mohamed-amine" w:date="2019-01-02T11:13:00Z">
        <w:r w:rsidR="00D37E88">
          <w:rPr>
            <w:szCs w:val="23"/>
          </w:rPr>
          <w:t xml:space="preserve"> une autre </w:t>
        </w:r>
      </w:ins>
      <w:del w:id="3464" w:author="HASSINI Mohamed-amine" w:date="2019-01-02T11:13:00Z">
        <w:r w:rsidRPr="008317A9" w:rsidDel="00D37E88">
          <w:rPr>
            <w:szCs w:val="23"/>
          </w:rPr>
          <w:delText xml:space="preserve"> </w:delText>
        </w:r>
      </w:del>
      <w:r w:rsidRPr="008317A9">
        <w:rPr>
          <w:szCs w:val="23"/>
        </w:rPr>
        <w:t>divergente</w:t>
      </w:r>
      <w:del w:id="3465" w:author="HASSINI Mohamed-amine" w:date="2019-01-02T11:13:00Z">
        <w:r w:rsidRPr="008317A9" w:rsidDel="00D37E88">
          <w:rPr>
            <w:szCs w:val="23"/>
          </w:rPr>
          <w:delText>s</w:delText>
        </w:r>
      </w:del>
      <w:r w:rsidRPr="008317A9">
        <w:rPr>
          <w:szCs w:val="23"/>
        </w:rPr>
        <w:t>. L</w:t>
      </w:r>
      <w:ins w:id="3466" w:author="HASSINI Mohamed-amine" w:date="2019-01-02T11:13:00Z">
        <w:r w:rsidR="00D37E88">
          <w:rPr>
            <w:szCs w:val="23"/>
          </w:rPr>
          <w:t>a</w:t>
        </w:r>
      </w:ins>
      <w:del w:id="3467" w:author="HASSINI Mohamed-amine" w:date="2019-01-02T11:13:00Z">
        <w:r w:rsidRPr="008317A9" w:rsidDel="00D37E88">
          <w:rPr>
            <w:szCs w:val="23"/>
          </w:rPr>
          <w:delText>es</w:delText>
        </w:r>
      </w:del>
      <w:r w:rsidRPr="008317A9">
        <w:rPr>
          <w:szCs w:val="23"/>
        </w:rPr>
        <w:t xml:space="preserve"> zone</w:t>
      </w:r>
      <w:del w:id="3468" w:author="HASSINI Mohamed-amine" w:date="2019-01-02T11:13:00Z">
        <w:r w:rsidRPr="008317A9" w:rsidDel="00D37E88">
          <w:rPr>
            <w:szCs w:val="23"/>
          </w:rPr>
          <w:delText>s</w:delText>
        </w:r>
      </w:del>
      <w:r w:rsidRPr="008317A9">
        <w:rPr>
          <w:szCs w:val="23"/>
        </w:rPr>
        <w:t xml:space="preserve"> </w:t>
      </w:r>
      <w:commentRangeStart w:id="3469"/>
      <w:r w:rsidRPr="008317A9">
        <w:rPr>
          <w:szCs w:val="23"/>
        </w:rPr>
        <w:t>convergente</w:t>
      </w:r>
      <w:del w:id="3470" w:author="HASSINI Mohamed-amine" w:date="2019-01-02T11:13:00Z">
        <w:r w:rsidRPr="008317A9" w:rsidDel="00D37E88">
          <w:rPr>
            <w:szCs w:val="23"/>
          </w:rPr>
          <w:delText>s</w:delText>
        </w:r>
      </w:del>
      <w:r w:rsidRPr="008317A9">
        <w:rPr>
          <w:szCs w:val="23"/>
        </w:rPr>
        <w:t xml:space="preserve"> correspond</w:t>
      </w:r>
      <w:del w:id="3471" w:author="HASSINI Mohamed-amine" w:date="2019-01-02T11:13:00Z">
        <w:r w:rsidRPr="008317A9" w:rsidDel="00D37E88">
          <w:rPr>
            <w:szCs w:val="23"/>
          </w:rPr>
          <w:delText>ent</w:delText>
        </w:r>
      </w:del>
      <w:ins w:id="3472" w:author="HASSINI Mohamed-amine" w:date="2019-01-02T11:14:00Z">
        <w:r w:rsidR="00D37E88">
          <w:rPr>
            <w:szCs w:val="23"/>
          </w:rPr>
          <w:t xml:space="preserve"> à l’amont du coin d’huile</w:t>
        </w:r>
      </w:ins>
      <w:del w:id="3473" w:author="HASSINI Mohamed-amine" w:date="2019-01-02T11:14:00Z">
        <w:r w:rsidRPr="008317A9" w:rsidDel="00D37E88">
          <w:rPr>
            <w:szCs w:val="23"/>
          </w:rPr>
          <w:delText xml:space="preserve"> aux endroits</w:delText>
        </w:r>
      </w:del>
      <w:r w:rsidRPr="008317A9">
        <w:rPr>
          <w:szCs w:val="23"/>
        </w:rPr>
        <w:t xml:space="preserve"> où l’épaisseur de film</w:t>
      </w:r>
      <w:ins w:id="3474" w:author="HASSINI Mohamed-amine" w:date="2019-01-02T11:14:00Z">
        <w:r w:rsidR="00D37E88">
          <w:rPr>
            <w:szCs w:val="23"/>
          </w:rPr>
          <w:t xml:space="preserve"> diminue suivant la direction circonférentielle.</w:t>
        </w:r>
      </w:ins>
      <w:r w:rsidRPr="008317A9">
        <w:rPr>
          <w:szCs w:val="23"/>
        </w:rPr>
        <w:t xml:space="preserve"> </w:t>
      </w:r>
      <w:ins w:id="3475" w:author="HASSINI Mohamed-amine" w:date="2019-01-02T11:14:00Z">
        <w:r w:rsidR="00D37E88">
          <w:rPr>
            <w:szCs w:val="23"/>
          </w:rPr>
          <w:t xml:space="preserve">A la sortie du coin de </w:t>
        </w:r>
      </w:ins>
      <w:ins w:id="3476" w:author="HASSINI Mohamed-amine" w:date="2019-01-02T11:15:00Z">
        <w:r w:rsidR="00D37E88">
          <w:rPr>
            <w:szCs w:val="23"/>
          </w:rPr>
          <w:t xml:space="preserve">d’huile, </w:t>
        </w:r>
      </w:ins>
      <w:del w:id="3477" w:author="HASSINI Mohamed-amine" w:date="2019-01-02T11:14:00Z">
        <w:r w:rsidRPr="008317A9" w:rsidDel="00D37E88">
          <w:rPr>
            <w:szCs w:val="23"/>
          </w:rPr>
          <w:delText>est réduite entraînant la création de pression.</w:delText>
        </w:r>
      </w:del>
      <w:r w:rsidRPr="008317A9">
        <w:rPr>
          <w:szCs w:val="23"/>
        </w:rPr>
        <w:t xml:space="preserve"> </w:t>
      </w:r>
      <w:del w:id="3478" w:author="HASSINI Mohamed-amine" w:date="2019-01-02T11:16:00Z">
        <w:r w:rsidRPr="008317A9" w:rsidDel="00D37E88">
          <w:rPr>
            <w:szCs w:val="23"/>
          </w:rPr>
          <w:delText xml:space="preserve">En opposition, il existe des zones divergentes où </w:delText>
        </w:r>
      </w:del>
      <w:r w:rsidRPr="008317A9">
        <w:rPr>
          <w:szCs w:val="23"/>
        </w:rPr>
        <w:t>l’épaisseur d</w:t>
      </w:r>
      <w:ins w:id="3479" w:author="HASSINI Mohamed-amine" w:date="2019-01-02T11:16:00Z">
        <w:r w:rsidR="00D37E88">
          <w:rPr>
            <w:szCs w:val="23"/>
          </w:rPr>
          <w:t>u</w:t>
        </w:r>
      </w:ins>
      <w:del w:id="3480" w:author="HASSINI Mohamed-amine" w:date="2019-01-02T11:16:00Z">
        <w:r w:rsidRPr="008317A9" w:rsidDel="00D37E88">
          <w:rPr>
            <w:szCs w:val="23"/>
          </w:rPr>
          <w:delText>e</w:delText>
        </w:r>
      </w:del>
      <w:r w:rsidRPr="008317A9">
        <w:rPr>
          <w:szCs w:val="23"/>
        </w:rPr>
        <w:t xml:space="preserve"> film augmente </w:t>
      </w:r>
      <w:ins w:id="3481" w:author="HASSINI Mohamed-amine" w:date="2019-01-02T11:16:00Z">
        <w:r w:rsidR="00D37E88">
          <w:rPr>
            <w:szCs w:val="23"/>
          </w:rPr>
          <w:t>entrainant une dépre</w:t>
        </w:r>
        <w:r w:rsidR="00BF206B">
          <w:rPr>
            <w:szCs w:val="23"/>
          </w:rPr>
          <w:t xml:space="preserve">ssion. </w:t>
        </w:r>
      </w:ins>
      <w:ins w:id="3482" w:author="HASSINI Mohamed-amine" w:date="2019-01-02T11:17:00Z">
        <w:r w:rsidR="00BF206B">
          <w:rPr>
            <w:szCs w:val="23"/>
          </w:rPr>
          <w:t xml:space="preserve">Lorsque la pression de l’huile est inférieure à la pression de vapeur saturante, </w:t>
        </w:r>
      </w:ins>
      <w:del w:id="3483" w:author="HASSINI Mohamed-amine" w:date="2019-01-02T11:17:00Z">
        <w:r w:rsidRPr="008317A9" w:rsidDel="00BF206B">
          <w:rPr>
            <w:szCs w:val="23"/>
          </w:rPr>
          <w:delText xml:space="preserve">et où </w:delText>
        </w:r>
      </w:del>
      <w:r>
        <w:rPr>
          <w:szCs w:val="23"/>
        </w:rPr>
        <w:t>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commentRangeEnd w:id="3469"/>
      <w:r w:rsidR="00D37E88">
        <w:rPr>
          <w:rStyle w:val="Marquedecommentaire"/>
        </w:rPr>
        <w:commentReference w:id="3469"/>
      </w:r>
    </w:p>
    <w:p w14:paraId="31C6C449" w14:textId="3BDF8E7B"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DE0AA9">
        <w:rPr>
          <w:b/>
          <w:szCs w:val="23"/>
        </w:rPr>
        <w:t>[34]</w:t>
      </w:r>
      <w:r w:rsidRPr="009E69BE">
        <w:rPr>
          <w:b/>
          <w:szCs w:val="23"/>
        </w:rPr>
        <w:fldChar w:fldCharType="end"/>
      </w:r>
      <w:r w:rsidRPr="008317A9">
        <w:rPr>
          <w:szCs w:val="23"/>
        </w:rPr>
        <w:t>. Il suppose que dans la zone cavitante</w:t>
      </w:r>
      <w:ins w:id="3484" w:author="HASSINI Mohamed-amine" w:date="2019-01-02T11:18:00Z">
        <w:r w:rsidR="00BF206B">
          <w:rPr>
            <w:szCs w:val="23"/>
          </w:rPr>
          <w:t>,</w:t>
        </w:r>
      </w:ins>
      <w:r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710278"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85" w:name="_Ref525835347"/>
            <w:r w:rsidRPr="005600FC">
              <w:rPr>
                <w:rFonts w:ascii="Times New Roman" w:eastAsia="Times New Roman" w:hAnsi="Times New Roman"/>
                <w:b/>
                <w:iCs w:val="0"/>
                <w:color w:val="auto"/>
                <w:sz w:val="22"/>
                <w:szCs w:val="22"/>
                <w:lang w:eastAsia="fr-FR"/>
              </w:rPr>
              <w:t xml:space="preserve"> </w:t>
            </w:r>
            <w:bookmarkEnd w:id="3485"/>
          </w:p>
        </w:tc>
      </w:tr>
    </w:tbl>
    <w:p w14:paraId="0C59B2E7" w14:textId="760CAD78" w:rsidR="0093422C" w:rsidRPr="008317A9" w:rsidRDefault="0093422C" w:rsidP="0093422C">
      <w:pPr>
        <w:spacing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DE0AA9">
        <w:rPr>
          <w:b/>
          <w:szCs w:val="23"/>
        </w:rPr>
        <w:t>[32]</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DE0AA9">
        <w:rPr>
          <w:b/>
          <w:szCs w:val="23"/>
        </w:rPr>
        <w:t>Eq.2-14</w:t>
      </w:r>
      <w:r w:rsidRPr="00EB63B2">
        <w:rPr>
          <w:b/>
          <w:szCs w:val="23"/>
        </w:rPr>
        <w:fldChar w:fldCharType="end"/>
      </w:r>
      <w:r w:rsidRPr="00EB63B2">
        <w:rPr>
          <w:b/>
          <w:szCs w:val="23"/>
        </w:rPr>
        <w:t xml:space="preserve"> </w:t>
      </w:r>
      <w:r w:rsidRPr="008317A9">
        <w:rPr>
          <w:szCs w:val="23"/>
        </w:rPr>
        <w:t>en deux étape</w:t>
      </w:r>
      <w:ins w:id="3486" w:author="HASSINI Mohamed-amine" w:date="2019-01-02T11:19:00Z">
        <w:r w:rsidR="00BF206B">
          <w:rPr>
            <w:szCs w:val="23"/>
          </w:rPr>
          <w:t>s</w:t>
        </w:r>
      </w:ins>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DBB0BB6" w:rsidR="0093422C" w:rsidRPr="00DD3440" w:rsidRDefault="00710278"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ins w:id="3487" w:author="HASSINI Mohamed-amine" w:date="2019-01-02T11:19:00Z">
                  <w:rPr>
                    <w:rFonts w:ascii="Cambria Math" w:hAnsi="Cambria Math"/>
                    <w:sz w:val="23"/>
                    <w:szCs w:val="23"/>
                  </w:rPr>
                  <m:t>≥0</m:t>
                </w:ins>
              </m:r>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88" w:name="_Ref525840140"/>
            <w:r w:rsidRPr="005600FC">
              <w:rPr>
                <w:rFonts w:ascii="Times New Roman" w:eastAsia="Times New Roman" w:hAnsi="Times New Roman"/>
                <w:b/>
                <w:iCs w:val="0"/>
                <w:color w:val="auto"/>
                <w:sz w:val="22"/>
                <w:szCs w:val="22"/>
                <w:lang w:eastAsia="fr-FR"/>
              </w:rPr>
              <w:t xml:space="preserve"> </w:t>
            </w:r>
            <w:bookmarkEnd w:id="3488"/>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710278"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2A02E553"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DE0AA9">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89" w:name="_Ref525842533"/>
            <w:r w:rsidRPr="005600FC">
              <w:rPr>
                <w:rFonts w:ascii="Times New Roman" w:eastAsia="Times New Roman" w:hAnsi="Times New Roman"/>
                <w:b/>
                <w:iCs w:val="0"/>
                <w:color w:val="auto"/>
                <w:sz w:val="22"/>
                <w:szCs w:val="22"/>
                <w:lang w:eastAsia="fr-FR"/>
              </w:rPr>
              <w:t xml:space="preserve"> </w:t>
            </w:r>
            <w:bookmarkEnd w:id="3489"/>
          </w:p>
        </w:tc>
      </w:tr>
    </w:tbl>
    <w:p w14:paraId="2AAB8144" w14:textId="2D336398"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Pr="008317A9">
        <w:rPr>
          <w:szCs w:val="23"/>
        </w:rPr>
        <w:t xml:space="preserve">qui permet </w:t>
      </w:r>
      <w:del w:id="3490" w:author="HASSINI Mohamed-amine" w:date="2019-01-02T11:20:00Z">
        <w:r w:rsidRPr="008317A9" w:rsidDel="00BF206B">
          <w:rPr>
            <w:szCs w:val="23"/>
          </w:rPr>
          <w:delText>d’</w:delText>
        </w:r>
      </w:del>
      <w:r w:rsidRPr="008317A9">
        <w:rPr>
          <w:szCs w:val="23"/>
        </w:rPr>
        <w:t xml:space="preserve">à la fois </w:t>
      </w:r>
      <w:ins w:id="3491" w:author="HASSINI Mohamed-amine" w:date="2019-01-02T11:20:00Z">
        <w:r w:rsidR="00BF206B">
          <w:rPr>
            <w:szCs w:val="23"/>
          </w:rPr>
          <w:t>d’</w:t>
        </w:r>
      </w:ins>
      <w:r w:rsidRPr="008317A9">
        <w:rPr>
          <w:szCs w:val="23"/>
        </w:rPr>
        <w:t xml:space="preserve">avoir la pression </w:t>
      </w:r>
      <w:del w:id="3492" w:author="HASSINI Mohamed-amine" w:date="2019-01-02T11:20:00Z">
        <w:r w:rsidRPr="008317A9" w:rsidDel="00BF206B">
          <w:rPr>
            <w:szCs w:val="23"/>
          </w:rPr>
          <w:delText xml:space="preserve">et à la fois </w:delText>
        </w:r>
        <w:r w:rsidDel="00BF206B">
          <w:rPr>
            <w:szCs w:val="23"/>
          </w:rPr>
          <w:delText>d’</w:delText>
        </w:r>
        <w:r w:rsidRPr="008317A9" w:rsidDel="00BF206B">
          <w:rPr>
            <w:szCs w:val="23"/>
          </w:rPr>
          <w:delText xml:space="preserve">obtenir </w:delText>
        </w:r>
      </w:del>
      <w:ins w:id="3493" w:author="HASSINI Mohamed-amine" w:date="2019-01-02T11:20:00Z">
        <w:r w:rsidR="00BF206B">
          <w:rPr>
            <w:szCs w:val="23"/>
          </w:rPr>
          <w:t xml:space="preserve">et </w:t>
        </w:r>
      </w:ins>
      <w:r w:rsidRPr="008317A9">
        <w:rPr>
          <w:szCs w:val="23"/>
        </w:rPr>
        <w:t>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DE0AA9">
        <w:rPr>
          <w:b/>
          <w:szCs w:val="23"/>
        </w:rPr>
        <w:t>2.3.4.1</w:t>
      </w:r>
      <w:r w:rsidRPr="006F22D5">
        <w:rPr>
          <w:b/>
          <w:szCs w:val="23"/>
        </w:rPr>
        <w:fldChar w:fldCharType="end"/>
      </w:r>
      <w:r>
        <w:rPr>
          <w:szCs w:val="23"/>
        </w:rPr>
        <w:t>.</w:t>
      </w:r>
    </w:p>
    <w:p w14:paraId="108AD9C2" w14:textId="0B422A08" w:rsidR="0093422C" w:rsidRPr="00613AE5" w:rsidRDefault="0093422C" w:rsidP="0083749B">
      <w:pPr>
        <w:spacing w:line="360" w:lineRule="auto"/>
        <w:ind w:firstLine="708"/>
        <w:rPr>
          <w:szCs w:val="23"/>
        </w:rPr>
      </w:pPr>
      <w:r w:rsidRPr="00613AE5">
        <w:rPr>
          <w:szCs w:val="23"/>
        </w:rPr>
        <w:lastRenderedPageBreak/>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DE0AA9">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94" w:name="_Ref526267109"/>
            <w:r w:rsidRPr="005600FC">
              <w:rPr>
                <w:rFonts w:ascii="Times New Roman" w:eastAsia="Times New Roman" w:hAnsi="Times New Roman"/>
                <w:b/>
                <w:iCs w:val="0"/>
                <w:color w:val="auto"/>
                <w:sz w:val="22"/>
                <w:szCs w:val="22"/>
                <w:lang w:eastAsia="fr-FR"/>
              </w:rPr>
              <w:t xml:space="preserve"> </w:t>
            </w:r>
            <w:bookmarkEnd w:id="3494"/>
          </w:p>
        </w:tc>
      </w:tr>
    </w:tbl>
    <w:p w14:paraId="0029784A" w14:textId="03C2BA7A"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DE0AA9">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w:t>
      </w:r>
      <w:ins w:id="3495" w:author="HASSINI Mohamed-amine" w:date="2019-01-02T11:21:00Z">
        <w:r w:rsidR="00BF206B">
          <w:rPr>
            <w:szCs w:val="23"/>
          </w:rPr>
          <w:t xml:space="preserve"> approché </w:t>
        </w:r>
      </w:ins>
      <w:del w:id="3496" w:author="HASSINI Mohamed-amine" w:date="2019-01-02T11:21:00Z">
        <w:r w:rsidRPr="008E021D" w:rsidDel="00BF206B">
          <w:rPr>
            <w:szCs w:val="23"/>
          </w:rPr>
          <w:delText xml:space="preserve"> calculé </w:delText>
        </w:r>
      </w:del>
      <w:r w:rsidRPr="008E021D">
        <w:rPr>
          <w:szCs w:val="23"/>
        </w:rPr>
        <w:t xml:space="preserve">par une loi régularisée </w:t>
      </w:r>
      <w:ins w:id="3497" w:author="HASSINI Mohamed-amine" w:date="2019-01-02T11:22:00Z">
        <w:r w:rsidR="00BF206B">
          <w:rPr>
            <w:szCs w:val="23"/>
          </w:rPr>
          <w:t>continue et dérivable</w:t>
        </w:r>
      </w:ins>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498" w:name="_Ref526267143"/>
            <w:r w:rsidRPr="005600FC">
              <w:rPr>
                <w:rFonts w:ascii="Times New Roman" w:eastAsia="Times New Roman" w:hAnsi="Times New Roman"/>
                <w:b/>
                <w:iCs w:val="0"/>
                <w:color w:val="auto"/>
                <w:sz w:val="22"/>
                <w:szCs w:val="22"/>
                <w:lang w:eastAsia="fr-FR"/>
              </w:rPr>
              <w:t xml:space="preserve"> </w:t>
            </w:r>
            <w:bookmarkEnd w:id="3498"/>
          </w:p>
        </w:tc>
      </w:tr>
    </w:tbl>
    <w:p w14:paraId="5C796736" w14:textId="77777777" w:rsidR="0093422C" w:rsidRPr="00231FDF" w:rsidRDefault="0093422C" w:rsidP="0093422C">
      <w:pPr>
        <w:spacing w:line="360" w:lineRule="auto"/>
        <w:rPr>
          <w:szCs w:val="23"/>
        </w:rPr>
      </w:pPr>
      <w:r>
        <w:rPr>
          <w:szCs w:val="23"/>
        </w:rPr>
        <w:t xml:space="preserve">Où </w:t>
      </w:r>
      <m:oMath>
        <m:r>
          <w:rPr>
            <w:rFonts w:ascii="Cambria Math" w:hAnsi="Cambria Math"/>
            <w:szCs w:val="23"/>
          </w:rPr>
          <m:t xml:space="preserve">β </m:t>
        </m:r>
      </m:oMath>
      <w:r w:rsidRPr="00CE2507">
        <w:rPr>
          <w:szCs w:val="23"/>
        </w:rPr>
        <w:t>est un paramètre de régularisation</w:t>
      </w:r>
    </w:p>
    <w:p w14:paraId="38795F14" w14:textId="32394269" w:rsidR="0093422C" w:rsidRDefault="0093422C" w:rsidP="00B74996">
      <w:pPr>
        <w:pStyle w:val="Titre3"/>
        <w:ind w:left="709"/>
      </w:pPr>
      <w:bookmarkStart w:id="3499" w:name="_Toc534294744"/>
      <w:r>
        <w:t>Equation de l’énergie</w:t>
      </w:r>
      <w:bookmarkEnd w:id="3499"/>
    </w:p>
    <w:p w14:paraId="234161A7" w14:textId="77777777" w:rsidR="0093422C" w:rsidRDefault="0093422C" w:rsidP="0093422C">
      <w:pPr>
        <w:spacing w:line="360" w:lineRule="auto"/>
      </w:pPr>
    </w:p>
    <w:p w14:paraId="1E4BFFEA" w14:textId="0D79EA8D" w:rsidR="0093422C" w:rsidRDefault="0093422C" w:rsidP="00EC552C">
      <w:pPr>
        <w:spacing w:line="360" w:lineRule="auto"/>
        <w:ind w:firstLine="708"/>
      </w:pPr>
      <w:r>
        <w:t>L’équation de l’énergie permet la détermination</w:t>
      </w:r>
      <w:ins w:id="3500" w:author="HASSINI Mohamed-amine" w:date="2019-01-02T11:22:00Z">
        <w:r w:rsidR="00BF206B">
          <w:t xml:space="preserve"> du</w:t>
        </w:r>
      </w:ins>
      <w:r>
        <w:t xml:space="preserve"> </w:t>
      </w:r>
      <w:del w:id="3501" w:author="HASSINI Mohamed-amine" w:date="2019-01-02T11:22:00Z">
        <w:r w:rsidDel="00BF206B">
          <w:delText>d’un</w:delText>
        </w:r>
      </w:del>
      <w:r>
        <w:t xml:space="preserve"> champ de température dans le film lubrifiant. Dans la mécanique des films minces visqueux, l’équation de l’énergie peut se simplifier, compte tenu</w:t>
      </w:r>
      <w:ins w:id="3502" w:author="HASSINI Mohamed-amine" w:date="2019-01-02T11:22:00Z">
        <w:r w:rsidR="00BF206B">
          <w:t xml:space="preserve"> </w:t>
        </w:r>
      </w:ins>
      <w:del w:id="3503" w:author="HASSINI Mohamed-amine" w:date="2019-01-02T11:22:00Z">
        <w:r w:rsidDel="00BF206B">
          <w:delText xml:space="preserve">    </w:delText>
        </w:r>
      </w:del>
      <w:r>
        <w:t xml:space="preserve">que l’épaisseur du film est très faible devant </w:t>
      </w:r>
      <w:ins w:id="3504" w:author="HASSINI Mohamed-amine" w:date="2019-01-02T11:22:00Z">
        <w:r w:rsidR="00BF206B">
          <w:t>les autres dimensions caractéristiques du palier</w:t>
        </w:r>
      </w:ins>
      <w:del w:id="3505" w:author="HASSINI Mohamed-amine" w:date="2019-01-02T11:23:00Z">
        <w:r w:rsidDel="00BF206B">
          <w:delText>son étendue</w:delText>
        </w:r>
      </w:del>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DE0AA9">
        <w:rPr>
          <w:b/>
        </w:rPr>
        <w:t>[35]</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134" w:type="dxa"/>
            <w:vAlign w:val="center"/>
          </w:tcPr>
          <w:p w14:paraId="38B94F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506" w:name="_Ref525825321"/>
            <w:r w:rsidRPr="005600FC">
              <w:rPr>
                <w:rFonts w:ascii="Times New Roman" w:eastAsia="Times New Roman" w:hAnsi="Times New Roman"/>
                <w:b/>
                <w:iCs w:val="0"/>
                <w:color w:val="auto"/>
                <w:sz w:val="22"/>
                <w:szCs w:val="22"/>
                <w:lang w:eastAsia="fr-FR"/>
              </w:rPr>
              <w:t xml:space="preserve"> </w:t>
            </w:r>
            <w:bookmarkEnd w:id="3506"/>
          </w:p>
        </w:tc>
      </w:tr>
    </w:tbl>
    <w:p w14:paraId="7CC10CED" w14:textId="77777777" w:rsidR="0093422C" w:rsidRDefault="0093422C" w:rsidP="00EC552C">
      <w:pPr>
        <w:spacing w:before="120" w:line="360" w:lineRule="auto"/>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277B8D2D" w:rsidR="0093422C" w:rsidRDefault="0093422C" w:rsidP="000706F0">
      <w:pPr>
        <w:spacing w:line="360" w:lineRule="auto"/>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DE0AA9">
        <w:rPr>
          <w:b/>
        </w:rPr>
        <w:t>Eq.2-5</w:t>
      </w:r>
      <w:r w:rsidRPr="002D2F3F">
        <w:rPr>
          <w:b/>
        </w:rP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710278"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4213E4AC" w:rsidR="0093422C" w:rsidRDefault="0093422C" w:rsidP="0093422C">
      <w:pPr>
        <w:spacing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DE0AA9">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w:lastRenderedPageBreak/>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7A005051" w:rsidR="0093422C" w:rsidRDefault="0093422C" w:rsidP="0093422C">
      <w:pPr>
        <w:spacing w:line="360" w:lineRule="auto"/>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DE0AA9">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DE0AA9">
        <w:t>[35]</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BC2BE3" w14:textId="29403235" w:rsidR="0093422C" w:rsidRPr="00646D8F" w:rsidRDefault="0093422C" w:rsidP="00B74996">
      <w:pPr>
        <w:pStyle w:val="Titre3"/>
        <w:ind w:left="709"/>
      </w:pPr>
      <w:bookmarkStart w:id="3507" w:name="_Ref528670063"/>
      <w:bookmarkStart w:id="3508" w:name="_Toc534294745"/>
      <w:r>
        <w:t>Résolution des équations couplées</w:t>
      </w:r>
      <w:bookmarkEnd w:id="3507"/>
      <w:bookmarkEnd w:id="3508"/>
    </w:p>
    <w:p w14:paraId="76EC719D" w14:textId="77777777" w:rsidR="0093422C" w:rsidRDefault="0093422C" w:rsidP="0093422C"/>
    <w:p w14:paraId="67CF7F2E" w14:textId="6071BFB8" w:rsidR="0093422C" w:rsidRDefault="0093422C" w:rsidP="0093422C">
      <w:pPr>
        <w:spacing w:line="360" w:lineRule="auto"/>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DE0AA9">
        <w:rPr>
          <w:b/>
        </w:rPr>
        <w:t>[36]</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3509" w:name="_Ref528671596"/>
      <w:r>
        <w:t>Discrétisation de l’équation de Reynolds avec cavitation</w:t>
      </w:r>
      <w:bookmarkEnd w:id="3509"/>
    </w:p>
    <w:p w14:paraId="577F7E3B" w14:textId="77777777" w:rsidR="0093422C" w:rsidRDefault="0093422C" w:rsidP="0093422C"/>
    <w:p w14:paraId="511A9398" w14:textId="4B3F46BB" w:rsidR="0093422C" w:rsidRDefault="0093422C" w:rsidP="0093422C">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ins w:id="3510" w:author="omar BENCHEKROUN" w:date="2019-01-03T16:02:00Z">
        <w:r w:rsidR="00DE0AA9" w:rsidRPr="00DE0AA9">
          <w:rPr>
            <w:b/>
            <w:noProof/>
            <w:rPrChange w:id="3511" w:author="omar BENCHEKROUN" w:date="2019-01-03T16:02:00Z">
              <w:rPr>
                <w:noProof/>
              </w:rPr>
            </w:rPrChange>
          </w:rPr>
          <w:t xml:space="preserve">Figure </w:t>
        </w:r>
        <w:r w:rsidR="00DE0AA9" w:rsidRPr="00DE0AA9">
          <w:rPr>
            <w:b/>
            <w:noProof/>
            <w:rPrChange w:id="3512" w:author="omar BENCHEKROUN" w:date="2019-01-03T16:02:00Z">
              <w:rPr>
                <w:i/>
                <w:noProof/>
              </w:rPr>
            </w:rPrChange>
          </w:rPr>
          <w:t>2.3</w:t>
        </w:r>
        <w:r w:rsidR="00DE0AA9" w:rsidRPr="00DE0AA9">
          <w:rPr>
            <w:b/>
            <w:noProof/>
            <w:rPrChange w:id="3513" w:author="omar BENCHEKROUN" w:date="2019-01-03T16:02:00Z">
              <w:rPr>
                <w:noProof/>
              </w:rPr>
            </w:rPrChange>
          </w:rPr>
          <w:noBreakHyphen/>
        </w:r>
        <w:r w:rsidR="00DE0AA9" w:rsidRPr="00DE0AA9">
          <w:rPr>
            <w:b/>
            <w:noProof/>
            <w:rPrChange w:id="3514" w:author="omar BENCHEKROUN" w:date="2019-01-03T16:02:00Z">
              <w:rPr>
                <w:i/>
                <w:noProof/>
              </w:rPr>
            </w:rPrChange>
          </w:rPr>
          <w:t>3</w:t>
        </w:r>
      </w:ins>
      <w:del w:id="3515" w:author="omar BENCHEKROUN" w:date="2019-01-03T15:58:00Z">
        <w:r w:rsidR="001C03C4" w:rsidRPr="001C03C4" w:rsidDel="00DE0AA9">
          <w:rPr>
            <w:b/>
            <w:noProof/>
          </w:rPr>
          <w:delText>Figure 2.3</w:delText>
        </w:r>
        <w:r w:rsidR="001C03C4" w:rsidRPr="001C03C4" w:rsidDel="00DE0AA9">
          <w:rPr>
            <w:b/>
            <w:noProof/>
          </w:rPr>
          <w:noBreakHyphen/>
          <w:delText>3</w:delText>
        </w:r>
      </w:del>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1"/>
                    <a:stretch>
                      <a:fillRect/>
                    </a:stretch>
                  </pic:blipFill>
                  <pic:spPr>
                    <a:xfrm>
                      <a:off x="0" y="0"/>
                      <a:ext cx="3430800" cy="2037600"/>
                    </a:xfrm>
                    <a:prstGeom prst="rect">
                      <a:avLst/>
                    </a:prstGeom>
                  </pic:spPr>
                </pic:pic>
              </a:graphicData>
            </a:graphic>
          </wp:inline>
        </w:drawing>
      </w:r>
    </w:p>
    <w:p w14:paraId="3CDD3B82" w14:textId="65913DAA" w:rsidR="0093422C" w:rsidRPr="00DF06F6" w:rsidRDefault="0093422C" w:rsidP="0093422C">
      <w:pPr>
        <w:pStyle w:val="Lgende"/>
        <w:spacing w:line="360" w:lineRule="auto"/>
        <w:jc w:val="center"/>
        <w:rPr>
          <w:i w:val="0"/>
          <w:noProof/>
          <w:sz w:val="22"/>
        </w:rPr>
      </w:pPr>
      <w:bookmarkStart w:id="3516" w:name="_Ref525899785"/>
      <w:r w:rsidRPr="00DF06F6">
        <w:rPr>
          <w:i w:val="0"/>
          <w:noProof/>
          <w:sz w:val="22"/>
        </w:rPr>
        <w:t xml:space="preserve">Figure </w:t>
      </w:r>
      <w:r w:rsidR="00495F01">
        <w:rPr>
          <w:i w:val="0"/>
          <w:noProof/>
          <w:sz w:val="22"/>
        </w:rPr>
        <w:fldChar w:fldCharType="begin"/>
      </w:r>
      <w:r w:rsidR="00495F01">
        <w:rPr>
          <w:i w:val="0"/>
          <w:noProof/>
          <w:sz w:val="22"/>
        </w:rPr>
        <w:instrText xml:space="preserve"> STYLEREF 2 \s </w:instrText>
      </w:r>
      <w:r w:rsidR="00495F01">
        <w:rPr>
          <w:i w:val="0"/>
          <w:noProof/>
          <w:sz w:val="22"/>
        </w:rPr>
        <w:fldChar w:fldCharType="separate"/>
      </w:r>
      <w:r w:rsidR="00DE0AA9">
        <w:rPr>
          <w:i w:val="0"/>
          <w:noProof/>
          <w:sz w:val="22"/>
        </w:rPr>
        <w:t>2.3</w:t>
      </w:r>
      <w:r w:rsidR="00495F01">
        <w:rPr>
          <w:i w:val="0"/>
          <w:noProof/>
          <w:sz w:val="22"/>
        </w:rPr>
        <w:fldChar w:fldCharType="end"/>
      </w:r>
      <w:r w:rsidR="00495F01">
        <w:rPr>
          <w:i w:val="0"/>
          <w:noProof/>
          <w:sz w:val="22"/>
        </w:rPr>
        <w:noBreakHyphen/>
      </w:r>
      <w:r w:rsidR="00495F01">
        <w:rPr>
          <w:i w:val="0"/>
          <w:noProof/>
          <w:sz w:val="22"/>
        </w:rPr>
        <w:fldChar w:fldCharType="begin"/>
      </w:r>
      <w:r w:rsidR="00495F01">
        <w:rPr>
          <w:i w:val="0"/>
          <w:noProof/>
          <w:sz w:val="22"/>
        </w:rPr>
        <w:instrText xml:space="preserve"> SEQ Figure \* ARABIC \s 2 </w:instrText>
      </w:r>
      <w:r w:rsidR="00495F01">
        <w:rPr>
          <w:i w:val="0"/>
          <w:noProof/>
          <w:sz w:val="22"/>
        </w:rPr>
        <w:fldChar w:fldCharType="separate"/>
      </w:r>
      <w:r w:rsidR="00DE0AA9">
        <w:rPr>
          <w:i w:val="0"/>
          <w:noProof/>
          <w:sz w:val="22"/>
        </w:rPr>
        <w:t>3</w:t>
      </w:r>
      <w:r w:rsidR="00495F01">
        <w:rPr>
          <w:i w:val="0"/>
          <w:noProof/>
          <w:sz w:val="22"/>
        </w:rPr>
        <w:fldChar w:fldCharType="end"/>
      </w:r>
      <w:bookmarkEnd w:id="3516"/>
      <w:r>
        <w:rPr>
          <w:i w:val="0"/>
          <w:noProof/>
          <w:sz w:val="22"/>
        </w:rPr>
        <w:t> : le maillge 2D utilisé pour l’équation de Reynolds</w:t>
      </w:r>
    </w:p>
    <w:p w14:paraId="0E40AC9E" w14:textId="0F0F1B64" w:rsidR="0093422C" w:rsidRDefault="0093422C" w:rsidP="0093422C">
      <w:pPr>
        <w:spacing w:line="360" w:lineRule="auto"/>
      </w:pPr>
      <w:r>
        <w:t xml:space="preserve">L’équation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DE0AA9">
        <w:rPr>
          <w:b/>
        </w:rPr>
        <w:t>Eq.2-13</w:t>
      </w:r>
      <w:r w:rsidRPr="00451C54">
        <w:rPr>
          <w:b/>
        </w:rP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710278"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93422C">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710278"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710278"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710278"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710278"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93422C">
      <w:pPr>
        <w:spacing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710278"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710278"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517" w:name="_Ref525844214"/>
            <w:r w:rsidRPr="00134F70">
              <w:rPr>
                <w:rFonts w:ascii="Times New Roman" w:eastAsia="Times New Roman" w:hAnsi="Times New Roman"/>
                <w:b/>
                <w:iCs w:val="0"/>
                <w:color w:val="auto"/>
                <w:sz w:val="22"/>
                <w:szCs w:val="22"/>
                <w:lang w:eastAsia="fr-FR"/>
              </w:rPr>
              <w:t xml:space="preserve"> </w:t>
            </w:r>
            <w:bookmarkEnd w:id="3517"/>
          </w:p>
        </w:tc>
      </w:tr>
    </w:tbl>
    <w:p w14:paraId="044D14F2" w14:textId="7777777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2EC8D8F7" w:rsidR="0093422C" w:rsidRDefault="0093422C" w:rsidP="0093422C">
      <w:pPr>
        <w:spacing w:line="360" w:lineRule="auto"/>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DE0AA9">
        <w:rPr>
          <w:b/>
        </w:rPr>
        <w:t>Eq.2-26</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518" w:name="_Ref525898126"/>
            <w:r w:rsidRPr="00134F70">
              <w:rPr>
                <w:rFonts w:ascii="Times New Roman" w:eastAsia="Times New Roman" w:hAnsi="Times New Roman"/>
                <w:b/>
                <w:iCs w:val="0"/>
                <w:color w:val="auto"/>
                <w:sz w:val="22"/>
                <w:szCs w:val="22"/>
                <w:lang w:eastAsia="fr-FR"/>
              </w:rPr>
              <w:t xml:space="preserve"> </w:t>
            </w:r>
            <w:bookmarkEnd w:id="3518"/>
          </w:p>
        </w:tc>
      </w:tr>
    </w:tbl>
    <w:p w14:paraId="26B2A758" w14:textId="0E62B1C6" w:rsidR="0093422C" w:rsidRDefault="0093422C" w:rsidP="0093422C">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DE0AA9">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w:lastRenderedPageBreak/>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710278"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77777777" w:rsidR="0093422C" w:rsidRDefault="0093422C" w:rsidP="00B74996">
      <w:pPr>
        <w:pStyle w:val="Titre4"/>
        <w:ind w:left="709"/>
      </w:pPr>
      <w:r>
        <w:t xml:space="preserve">Discrétisation classique de l’équation de l’énergie </w:t>
      </w:r>
    </w:p>
    <w:p w14:paraId="2FD160D5" w14:textId="77777777" w:rsidR="0093422C" w:rsidRDefault="0093422C" w:rsidP="0093422C"/>
    <w:p w14:paraId="0E7CA479" w14:textId="7CEFAA7D" w:rsidR="0093422C" w:rsidRDefault="0093422C" w:rsidP="0093422C">
      <w:pPr>
        <w:spacing w:line="360" w:lineRule="auto"/>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DE0AA9">
        <w:rPr>
          <w:b/>
        </w:rPr>
        <w:t>Eq.2-19</w:t>
      </w:r>
      <w:r w:rsidRPr="00F355AE">
        <w:rPr>
          <w:b/>
        </w:rP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519" w:name="_Ref526268159"/>
            <w:r w:rsidRPr="00134F70">
              <w:rPr>
                <w:rFonts w:ascii="Times New Roman" w:eastAsia="Times New Roman" w:hAnsi="Times New Roman"/>
                <w:b/>
                <w:iCs w:val="0"/>
                <w:color w:val="auto"/>
                <w:sz w:val="22"/>
                <w:szCs w:val="22"/>
                <w:lang w:eastAsia="fr-FR"/>
              </w:rPr>
              <w:t xml:space="preserve"> </w:t>
            </w:r>
            <w:bookmarkEnd w:id="3519"/>
          </w:p>
        </w:tc>
      </w:tr>
    </w:tbl>
    <w:p w14:paraId="5B484FBA" w14:textId="77777777" w:rsidR="0093422C" w:rsidRDefault="0093422C" w:rsidP="0093422C">
      <w:pPr>
        <w:spacing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77777777" w:rsidR="0093422C" w:rsidRPr="008E09D9" w:rsidRDefault="00710278" w:rsidP="00FE1F2E">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134" w:type="dxa"/>
            <w:vAlign w:val="center"/>
          </w:tcPr>
          <w:p w14:paraId="0385292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77777777" w:rsidR="0093422C" w:rsidRPr="008E09D9" w:rsidRDefault="00710278" w:rsidP="00FE1F2E">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710278"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0B9730B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DE0AA9">
        <w:rPr>
          <w:rFonts w:ascii="Calibri" w:hAnsi="Calibri"/>
          <w:b/>
          <w:snapToGrid/>
          <w:color w:val="auto"/>
          <w:sz w:val="22"/>
          <w:szCs w:val="20"/>
          <w:lang w:val="fr-FR" w:eastAsia="fr-FR" w:bidi="ar-SA"/>
        </w:rPr>
        <w:t>[36]</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710278"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77777777" w:rsidR="0093422C" w:rsidRPr="008E09D9" w:rsidRDefault="00710278"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SimSun" w:hAnsi="Cambria Math"/>
                        </w:rPr>
                        <m:t xml:space="preserve"> ∆x∆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710278"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710278"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1CB2D1" w14:textId="77777777" w:rsidR="0093422C" w:rsidRDefault="0093422C" w:rsidP="0093422C"/>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5747F852" w:rsidR="0093422C" w:rsidRDefault="0093422C" w:rsidP="0093422C">
      <w:pPr>
        <w:spacing w:line="360" w:lineRule="auto"/>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ins w:id="3520" w:author="omar BENCHEKROUN" w:date="2019-01-03T16:02:00Z">
        <w:r w:rsidR="00DE0AA9" w:rsidRPr="00DE0AA9">
          <w:rPr>
            <w:b/>
            <w:noProof/>
            <w:rPrChange w:id="3521" w:author="omar BENCHEKROUN" w:date="2019-01-03T16:02:00Z">
              <w:rPr>
                <w:noProof/>
              </w:rPr>
            </w:rPrChange>
          </w:rPr>
          <w:t xml:space="preserve">Figure </w:t>
        </w:r>
        <w:r w:rsidR="00DE0AA9" w:rsidRPr="00DE0AA9">
          <w:rPr>
            <w:b/>
            <w:noProof/>
            <w:rPrChange w:id="3522" w:author="omar BENCHEKROUN" w:date="2019-01-03T16:02:00Z">
              <w:rPr>
                <w:i/>
                <w:noProof/>
              </w:rPr>
            </w:rPrChange>
          </w:rPr>
          <w:t>2.3</w:t>
        </w:r>
        <w:r w:rsidR="00DE0AA9" w:rsidRPr="00DE0AA9">
          <w:rPr>
            <w:b/>
            <w:noProof/>
            <w:rPrChange w:id="3523" w:author="omar BENCHEKROUN" w:date="2019-01-03T16:02:00Z">
              <w:rPr>
                <w:noProof/>
              </w:rPr>
            </w:rPrChange>
          </w:rPr>
          <w:noBreakHyphen/>
        </w:r>
        <w:r w:rsidR="00DE0AA9" w:rsidRPr="00DE0AA9">
          <w:rPr>
            <w:b/>
            <w:noProof/>
            <w:rPrChange w:id="3524" w:author="omar BENCHEKROUN" w:date="2019-01-03T16:02:00Z">
              <w:rPr>
                <w:i/>
                <w:noProof/>
              </w:rPr>
            </w:rPrChange>
          </w:rPr>
          <w:t>4</w:t>
        </w:r>
      </w:ins>
      <w:del w:id="3525" w:author="omar BENCHEKROUN" w:date="2019-01-03T15:58:00Z">
        <w:r w:rsidR="001C03C4" w:rsidRPr="001C03C4" w:rsidDel="00DE0AA9">
          <w:rPr>
            <w:b/>
            <w:noProof/>
          </w:rPr>
          <w:delText>Figure 2.3</w:delText>
        </w:r>
        <w:r w:rsidR="001C03C4" w:rsidRPr="001C03C4" w:rsidDel="00DE0AA9">
          <w:rPr>
            <w:b/>
            <w:noProof/>
          </w:rPr>
          <w:noBreakHyphen/>
          <w:delText>4</w:delText>
        </w:r>
      </w:del>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00" cy="3106800"/>
                    </a:xfrm>
                    <a:prstGeom prst="rect">
                      <a:avLst/>
                    </a:prstGeom>
                  </pic:spPr>
                </pic:pic>
              </a:graphicData>
            </a:graphic>
          </wp:inline>
        </w:drawing>
      </w:r>
    </w:p>
    <w:p w14:paraId="33BE36F9" w14:textId="6543D849" w:rsidR="003519E6" w:rsidRPr="005841B5" w:rsidRDefault="003519E6" w:rsidP="003519E6">
      <w:pPr>
        <w:pStyle w:val="Lgende"/>
        <w:spacing w:line="360" w:lineRule="auto"/>
        <w:jc w:val="center"/>
        <w:rPr>
          <w:i w:val="0"/>
          <w:noProof/>
          <w:sz w:val="22"/>
        </w:rPr>
      </w:pPr>
      <w:bookmarkStart w:id="3526" w:name="_Ref525914764"/>
      <w:r w:rsidRPr="005841B5">
        <w:rPr>
          <w:i w:val="0"/>
          <w:noProof/>
          <w:sz w:val="22"/>
        </w:rPr>
        <w:t xml:space="preserve">Figure </w:t>
      </w:r>
      <w:r w:rsidR="00495F01">
        <w:rPr>
          <w:i w:val="0"/>
          <w:noProof/>
          <w:sz w:val="22"/>
        </w:rPr>
        <w:fldChar w:fldCharType="begin"/>
      </w:r>
      <w:r w:rsidR="00495F01">
        <w:rPr>
          <w:i w:val="0"/>
          <w:noProof/>
          <w:sz w:val="22"/>
        </w:rPr>
        <w:instrText xml:space="preserve"> STYLEREF 2 \s </w:instrText>
      </w:r>
      <w:r w:rsidR="00495F01">
        <w:rPr>
          <w:i w:val="0"/>
          <w:noProof/>
          <w:sz w:val="22"/>
        </w:rPr>
        <w:fldChar w:fldCharType="separate"/>
      </w:r>
      <w:r w:rsidR="00DE0AA9">
        <w:rPr>
          <w:i w:val="0"/>
          <w:noProof/>
          <w:sz w:val="22"/>
        </w:rPr>
        <w:t>2.3</w:t>
      </w:r>
      <w:r w:rsidR="00495F01">
        <w:rPr>
          <w:i w:val="0"/>
          <w:noProof/>
          <w:sz w:val="22"/>
        </w:rPr>
        <w:fldChar w:fldCharType="end"/>
      </w:r>
      <w:r w:rsidR="00495F01">
        <w:rPr>
          <w:i w:val="0"/>
          <w:noProof/>
          <w:sz w:val="22"/>
        </w:rPr>
        <w:noBreakHyphen/>
      </w:r>
      <w:r w:rsidR="00495F01">
        <w:rPr>
          <w:i w:val="0"/>
          <w:noProof/>
          <w:sz w:val="22"/>
        </w:rPr>
        <w:fldChar w:fldCharType="begin"/>
      </w:r>
      <w:r w:rsidR="00495F01">
        <w:rPr>
          <w:i w:val="0"/>
          <w:noProof/>
          <w:sz w:val="22"/>
        </w:rPr>
        <w:instrText xml:space="preserve"> SEQ Figure \* ARABIC \s 2 </w:instrText>
      </w:r>
      <w:r w:rsidR="00495F01">
        <w:rPr>
          <w:i w:val="0"/>
          <w:noProof/>
          <w:sz w:val="22"/>
        </w:rPr>
        <w:fldChar w:fldCharType="separate"/>
      </w:r>
      <w:r w:rsidR="00DE0AA9">
        <w:rPr>
          <w:i w:val="0"/>
          <w:noProof/>
          <w:sz w:val="22"/>
        </w:rPr>
        <w:t>4</w:t>
      </w:r>
      <w:r w:rsidR="00495F01">
        <w:rPr>
          <w:i w:val="0"/>
          <w:noProof/>
          <w:sz w:val="22"/>
        </w:rPr>
        <w:fldChar w:fldCharType="end"/>
      </w:r>
      <w:bookmarkEnd w:id="3526"/>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lastRenderedPageBreak/>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67B0A928" w14:textId="77777777" w:rsidR="0093422C" w:rsidRDefault="0093422C" w:rsidP="00C5391E">
      <w:pPr>
        <w:spacing w:line="360" w:lineRule="auto"/>
      </w:pPr>
    </w:p>
    <w:p w14:paraId="6441BCB9" w14:textId="77777777" w:rsidR="00C5391E" w:rsidRDefault="00C5391E" w:rsidP="00C5391E">
      <w:pPr>
        <w:spacing w:line="360" w:lineRule="auto"/>
      </w:pPr>
    </w:p>
    <w:p w14:paraId="7F564A54" w14:textId="697E0595" w:rsidR="0093422C" w:rsidRDefault="0093422C" w:rsidP="00B74996">
      <w:pPr>
        <w:pStyle w:val="Titre3"/>
        <w:ind w:left="709"/>
      </w:pPr>
      <w:bookmarkStart w:id="3527" w:name="_Toc534294746"/>
      <w:r>
        <w:t>Méthode de colocation des points de Lobatto</w:t>
      </w:r>
      <w:bookmarkEnd w:id="3527"/>
    </w:p>
    <w:p w14:paraId="2C6E80D0" w14:textId="77777777" w:rsidR="0093422C" w:rsidRDefault="0093422C" w:rsidP="0093422C"/>
    <w:p w14:paraId="26506EA0" w14:textId="1ADF42FE" w:rsidR="0093422C" w:rsidRDefault="0093422C" w:rsidP="00B16C1B">
      <w:pPr>
        <w:spacing w:line="360" w:lineRule="auto"/>
        <w:ind w:firstLine="708"/>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sidR="00C5391E">
        <w:rPr>
          <w:b/>
        </w:rPr>
        <w:instrText xml:space="preserve"> \* MERGEFORMAT </w:instrText>
      </w:r>
      <w:r w:rsidRPr="00C5391E">
        <w:rPr>
          <w:b/>
        </w:rPr>
      </w:r>
      <w:r w:rsidRPr="00C5391E">
        <w:rPr>
          <w:b/>
        </w:rPr>
        <w:fldChar w:fldCharType="separate"/>
      </w:r>
      <w:r w:rsidR="00DE0AA9">
        <w:rPr>
          <w:b/>
        </w:rPr>
        <w:t>[37]</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sidR="00B16C1B">
        <w:rPr>
          <w:b/>
        </w:rPr>
        <w:instrText xml:space="preserve"> \* MERGEFORMAT </w:instrText>
      </w:r>
      <w:r w:rsidRPr="00B16C1B">
        <w:rPr>
          <w:b/>
        </w:rPr>
      </w:r>
      <w:r w:rsidRPr="00B16C1B">
        <w:rPr>
          <w:b/>
        </w:rPr>
        <w:fldChar w:fldCharType="separate"/>
      </w:r>
      <w:r w:rsidR="00DE0AA9">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sidR="00917E4F">
        <w:rPr>
          <w:b/>
        </w:rPr>
        <w:instrText xml:space="preserve"> \* MERGEFORMAT </w:instrText>
      </w:r>
      <w:r w:rsidRPr="00917E4F">
        <w:rPr>
          <w:b/>
        </w:rPr>
      </w:r>
      <w:r w:rsidRPr="00917E4F">
        <w:rPr>
          <w:b/>
        </w:rPr>
        <w:fldChar w:fldCharType="separate"/>
      </w:r>
      <w:r w:rsidR="00DE0AA9">
        <w:rPr>
          <w:b/>
        </w:rPr>
        <w:t>[38]</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76B0B967" w14:textId="0686C6B7" w:rsidR="0093422C" w:rsidRDefault="0093422C" w:rsidP="00B16C1B">
      <w:pPr>
        <w:spacing w:line="360" w:lineRule="auto"/>
        <w:ind w:firstLine="708"/>
      </w:pPr>
      <w:r>
        <w:t xml:space="preserve">En 2005, Moraru </w:t>
      </w:r>
      <w:r w:rsidRPr="00B16C1B">
        <w:rPr>
          <w:b/>
        </w:rPr>
        <w:fldChar w:fldCharType="begin"/>
      </w:r>
      <w:r w:rsidRPr="00B16C1B">
        <w:rPr>
          <w:b/>
        </w:rPr>
        <w:instrText xml:space="preserve"> REF _Ref526269762 \r \h </w:instrText>
      </w:r>
      <w:r w:rsidR="00B16C1B">
        <w:rPr>
          <w:b/>
        </w:rPr>
        <w:instrText xml:space="preserve"> \* MERGEFORMAT </w:instrText>
      </w:r>
      <w:r w:rsidRPr="00B16C1B">
        <w:rPr>
          <w:b/>
        </w:rPr>
      </w:r>
      <w:r w:rsidRPr="00B16C1B">
        <w:rPr>
          <w:b/>
        </w:rPr>
        <w:fldChar w:fldCharType="separate"/>
      </w:r>
      <w:r w:rsidR="00DE0AA9">
        <w:rPr>
          <w:b/>
        </w:rPr>
        <w:t>[39]</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sidR="00AA4FF8">
        <w:rPr>
          <w:b/>
        </w:rPr>
        <w:instrText xml:space="preserve"> \* MERGEFORMAT </w:instrText>
      </w:r>
      <w:r w:rsidRPr="00AA4FF8">
        <w:rPr>
          <w:b/>
        </w:rPr>
      </w:r>
      <w:r w:rsidRPr="00AA4FF8">
        <w:rPr>
          <w:b/>
        </w:rPr>
        <w:fldChar w:fldCharType="separate"/>
      </w:r>
      <w:r w:rsidR="00DE0AA9">
        <w:rPr>
          <w:b/>
        </w:rPr>
        <w:t>[37]</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sidR="00AA4FF8">
        <w:rPr>
          <w:b/>
        </w:rPr>
        <w:instrText xml:space="preserve"> \* MERGEFORMAT </w:instrText>
      </w:r>
      <w:r w:rsidRPr="00AA4FF8">
        <w:rPr>
          <w:b/>
        </w:rPr>
      </w:r>
      <w:r w:rsidRPr="00AA4FF8">
        <w:rPr>
          <w:b/>
        </w:rPr>
        <w:fldChar w:fldCharType="separate"/>
      </w:r>
      <w:r w:rsidR="00DE0AA9">
        <w:rPr>
          <w:b/>
        </w:rPr>
        <w:t>[38]</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74C596FB" w14:textId="45DD1301" w:rsidR="0093422C" w:rsidRDefault="0093422C" w:rsidP="00373637">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sidR="00AA4FF8">
        <w:rPr>
          <w:b/>
        </w:rPr>
        <w:instrText xml:space="preserve"> \* MERGEFORMAT </w:instrText>
      </w:r>
      <w:r w:rsidRPr="00AA4FF8">
        <w:rPr>
          <w:b/>
        </w:rPr>
      </w:r>
      <w:r w:rsidRPr="00AA4FF8">
        <w:rPr>
          <w:b/>
        </w:rPr>
        <w:fldChar w:fldCharType="separate"/>
      </w:r>
      <w:r w:rsidR="00DE0AA9">
        <w:rPr>
          <w:b/>
        </w:rPr>
        <w:t>[30]</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5B3E110B" w14:textId="0301C75D" w:rsidR="0093422C" w:rsidRDefault="0093422C" w:rsidP="00373637">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sidR="00373637">
        <w:rPr>
          <w:b/>
        </w:rPr>
        <w:instrText xml:space="preserve"> \* MERGEFORMAT </w:instrText>
      </w:r>
      <w:r w:rsidRPr="00373637">
        <w:rPr>
          <w:b/>
        </w:rPr>
      </w:r>
      <w:r w:rsidRPr="00373637">
        <w:rPr>
          <w:b/>
        </w:rPr>
        <w:fldChar w:fldCharType="separate"/>
      </w:r>
      <w:r w:rsidR="00DE0AA9">
        <w:rPr>
          <w:b/>
        </w:rPr>
        <w:t>[40]</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sidR="00373637">
        <w:rPr>
          <w:b/>
        </w:rPr>
        <w:instrText xml:space="preserve"> \* MERGEFORMAT </w:instrText>
      </w:r>
      <w:r w:rsidRPr="00373637">
        <w:rPr>
          <w:b/>
        </w:rPr>
      </w:r>
      <w:r w:rsidRPr="00373637">
        <w:rPr>
          <w:b/>
        </w:rPr>
        <w:fldChar w:fldCharType="separate"/>
      </w:r>
      <w:r w:rsidR="00DE0AA9">
        <w:rPr>
          <w:b/>
        </w:rPr>
        <w:t>Eq.2-6</w:t>
      </w:r>
      <w:r w:rsidRPr="00373637">
        <w:rPr>
          <w:b/>
        </w:rPr>
        <w:fldChar w:fldCharType="end"/>
      </w:r>
      <w:r>
        <w:t xml:space="preserve">) et d’évaluer la densité et la </w:t>
      </w:r>
      <w:r>
        <w:lastRenderedPageBreak/>
        <w:t>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7720C88E" w14:textId="77777777" w:rsidR="0093422C" w:rsidRDefault="0093422C" w:rsidP="005062D3">
      <w:pPr>
        <w:spacing w:line="360" w:lineRule="auto"/>
        <w:ind w:firstLine="708"/>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7185B6CD" w14:textId="77777777" w:rsidTr="00CC2A23">
        <w:trPr>
          <w:trHeight w:val="635"/>
          <w:tblHeader/>
          <w:jc w:val="center"/>
        </w:trPr>
        <w:tc>
          <w:tcPr>
            <w:tcW w:w="7938" w:type="dxa"/>
            <w:vAlign w:val="center"/>
          </w:tcPr>
          <w:p w14:paraId="3FBAEF90" w14:textId="77777777" w:rsidR="0093422C" w:rsidRPr="008E09D9" w:rsidRDefault="0093422C" w:rsidP="00FE1F2E">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01854A72"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C2C9F1" w14:textId="77777777" w:rsidR="0093422C" w:rsidRPr="007678E2" w:rsidRDefault="0093422C" w:rsidP="0093422C">
      <w:pPr>
        <w:spacing w:line="360" w:lineRule="auto"/>
      </w:pPr>
      <w:r w:rsidRPr="007678E2">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14AB7A3" w14:textId="77777777" w:rsidTr="00CC2A23">
        <w:trPr>
          <w:trHeight w:val="635"/>
          <w:tblHeader/>
          <w:jc w:val="center"/>
        </w:trPr>
        <w:tc>
          <w:tcPr>
            <w:tcW w:w="7938" w:type="dxa"/>
            <w:vAlign w:val="center"/>
          </w:tcPr>
          <w:p w14:paraId="18C9DE1F" w14:textId="77777777" w:rsidR="0093422C" w:rsidRPr="00042F4D" w:rsidRDefault="0093422C" w:rsidP="00FE1F2E">
            <m:oMathPara>
              <m:oMath>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135B0E40" w14:textId="77777777" w:rsidR="0093422C" w:rsidRPr="008E09D9" w:rsidRDefault="00710278" w:rsidP="00FE1F2E">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134" w:type="dxa"/>
            <w:vAlign w:val="center"/>
          </w:tcPr>
          <w:p w14:paraId="273E6F90"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3528" w:name="_Ref526242254"/>
            <w:r w:rsidRPr="00134F70">
              <w:rPr>
                <w:rFonts w:ascii="Times New Roman" w:eastAsia="Times New Roman" w:hAnsi="Times New Roman"/>
                <w:b/>
                <w:iCs w:val="0"/>
                <w:color w:val="auto"/>
                <w:sz w:val="22"/>
                <w:szCs w:val="22"/>
                <w:lang w:eastAsia="fr-FR"/>
              </w:rPr>
              <w:t xml:space="preserve"> </w:t>
            </w:r>
            <w:bookmarkEnd w:id="3528"/>
          </w:p>
        </w:tc>
      </w:tr>
    </w:tbl>
    <w:p w14:paraId="4A73B744" w14:textId="4F00412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p>
    <w:p w14:paraId="544A7761" w14:textId="0B3580CF" w:rsidR="0093422C" w:rsidRDefault="0093422C" w:rsidP="00EE3EEE">
      <w:pPr>
        <w:spacing w:line="360" w:lineRule="auto"/>
        <w:ind w:firstLine="708"/>
      </w:pPr>
      <w:r>
        <w:t xml:space="preserve">Suite à la décomposition polynomiale de la fluidité et le changement de variable, l’équation de Reynolds </w:t>
      </w:r>
      <w:r w:rsidRPr="002D547C">
        <w:rPr>
          <w:b/>
        </w:rPr>
        <w:fldChar w:fldCharType="begin"/>
      </w:r>
      <w:r w:rsidRPr="002D547C">
        <w:rPr>
          <w:b/>
        </w:rPr>
        <w:instrText xml:space="preserve"> REF _Ref528678284 \r \h </w:instrText>
      </w:r>
      <w:r w:rsidR="002D547C">
        <w:rPr>
          <w:b/>
        </w:rPr>
        <w:instrText xml:space="preserve"> \* MERGEFORMAT </w:instrText>
      </w:r>
      <w:r w:rsidRPr="002D547C">
        <w:rPr>
          <w:b/>
        </w:rPr>
      </w:r>
      <w:r w:rsidRPr="002D547C">
        <w:rPr>
          <w:b/>
        </w:rPr>
        <w:fldChar w:fldCharType="separate"/>
      </w:r>
      <w:r w:rsidR="00DE0AA9">
        <w:rPr>
          <w:b/>
        </w:rPr>
        <w:t>Eq.2-11</w:t>
      </w:r>
      <w:r w:rsidRPr="002D547C">
        <w:rPr>
          <w:b/>
        </w:rP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7074184" w14:textId="77777777" w:rsidTr="00FE1F2E">
        <w:trPr>
          <w:trHeight w:val="635"/>
          <w:tblHeader/>
          <w:jc w:val="center"/>
        </w:trPr>
        <w:tc>
          <w:tcPr>
            <w:tcW w:w="7943" w:type="dxa"/>
            <w:vAlign w:val="center"/>
          </w:tcPr>
          <w:p w14:paraId="47D2AF9C" w14:textId="77777777" w:rsidR="0093422C" w:rsidRPr="001C390D" w:rsidRDefault="00710278"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78A7D8AC" w14:textId="77777777" w:rsidR="0093422C" w:rsidRPr="00D51381" w:rsidRDefault="00710278"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5A3038FE"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C69253E" w14:textId="77777777" w:rsidR="0093422C" w:rsidRDefault="0093422C" w:rsidP="0093422C">
      <w:pPr>
        <w:spacing w:line="360" w:lineRule="auto"/>
      </w:pPr>
      <w:r>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1DF4386D" w14:textId="77777777" w:rsidTr="00FE1F2E">
        <w:trPr>
          <w:trHeight w:val="635"/>
          <w:tblHeader/>
          <w:jc w:val="center"/>
        </w:trPr>
        <w:tc>
          <w:tcPr>
            <w:tcW w:w="7943" w:type="dxa"/>
            <w:vAlign w:val="center"/>
          </w:tcPr>
          <w:p w14:paraId="28C68F85" w14:textId="77777777" w:rsidR="0093422C" w:rsidRPr="00D51381" w:rsidRDefault="00710278" w:rsidP="00FE1F2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647CAC8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D255E9A" w14:textId="77777777" w:rsidR="0093422C" w:rsidRDefault="0093422C" w:rsidP="0093422C">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2F0B7109" w14:textId="77777777" w:rsidTr="00FE1F2E">
        <w:trPr>
          <w:trHeight w:val="635"/>
          <w:tblHeader/>
          <w:jc w:val="center"/>
        </w:trPr>
        <w:tc>
          <w:tcPr>
            <w:tcW w:w="7943" w:type="dxa"/>
            <w:vAlign w:val="center"/>
          </w:tcPr>
          <w:p w14:paraId="5DAB0BD7" w14:textId="77777777" w:rsidR="0093422C" w:rsidRPr="0030479A" w:rsidRDefault="0093422C" w:rsidP="00FE1F2E">
            <w:pPr>
              <w:spacing w:line="360" w:lineRule="auto"/>
            </w:pPr>
            <m:oMathPara>
              <m:oMath>
                <m:r>
                  <w:rPr>
                    <w:rFonts w:ascii="Cambria Math" w:hAnsi="Cambria Math"/>
                  </w:rPr>
                  <w:lastRenderedPageBreak/>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05F22567" w14:textId="77777777" w:rsidR="0093422C" w:rsidRPr="00D51381" w:rsidRDefault="0093422C" w:rsidP="00FE1F2E">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3591A2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4FC27AE"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50BDA744" w14:textId="77777777" w:rsidTr="00FE1F2E">
        <w:trPr>
          <w:trHeight w:val="635"/>
          <w:tblHeader/>
          <w:jc w:val="center"/>
        </w:trPr>
        <w:tc>
          <w:tcPr>
            <w:tcW w:w="7943" w:type="dxa"/>
            <w:vAlign w:val="center"/>
          </w:tcPr>
          <w:p w14:paraId="388B2E01" w14:textId="77777777" w:rsidR="0093422C" w:rsidRPr="0030479A" w:rsidRDefault="00710278"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4E70B680" w14:textId="77777777" w:rsidR="0093422C" w:rsidRPr="00D51381" w:rsidRDefault="00710278"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55163A0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6C6AB6E" w14:textId="45B1814F" w:rsidR="0093422C" w:rsidRDefault="0093422C" w:rsidP="0093422C">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sidR="00900A47">
        <w:rPr>
          <w:b/>
        </w:rPr>
        <w:instrText xml:space="preserve"> \* MERGEFORMAT </w:instrText>
      </w:r>
      <w:r w:rsidRPr="00900A47">
        <w:rPr>
          <w:b/>
        </w:rPr>
      </w:r>
      <w:r w:rsidRPr="00900A47">
        <w:rPr>
          <w:b/>
        </w:rPr>
        <w:fldChar w:fldCharType="separate"/>
      </w:r>
      <w:r w:rsidR="00DE0AA9">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6E3613F0" w14:textId="77777777" w:rsidTr="00FE1F2E">
        <w:trPr>
          <w:trHeight w:val="635"/>
          <w:tblHeader/>
          <w:jc w:val="center"/>
        </w:trPr>
        <w:tc>
          <w:tcPr>
            <w:tcW w:w="7943" w:type="dxa"/>
            <w:vAlign w:val="center"/>
          </w:tcPr>
          <w:p w14:paraId="5EAB58A0" w14:textId="77777777" w:rsidR="0093422C" w:rsidRPr="00D51381" w:rsidRDefault="0093422C" w:rsidP="00FE1F2E">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6E73DEC5"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BA7DF71" w14:textId="77777777" w:rsidR="0093422C" w:rsidRDefault="0093422C" w:rsidP="00A61859">
      <w:pPr>
        <w:spacing w:line="360" w:lineRule="auto"/>
        <w:ind w:firstLine="708"/>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6233B243" w14:textId="22F6E03C" w:rsidR="0093422C" w:rsidRDefault="0093422C" w:rsidP="0093422C">
      <w:pPr>
        <w:spacing w:line="360" w:lineRule="auto"/>
      </w:pPr>
      <w:r>
        <w:t>En outre, à la suite du changement de variable, l’équation de l’énergie (</w:t>
      </w:r>
      <w:r w:rsidRPr="006D338D">
        <w:rPr>
          <w:b/>
        </w:rPr>
        <w:fldChar w:fldCharType="begin"/>
      </w:r>
      <w:r w:rsidRPr="006D338D">
        <w:rPr>
          <w:b/>
        </w:rPr>
        <w:instrText xml:space="preserve"> REF _Ref525825321 \r \h </w:instrText>
      </w:r>
      <w:r w:rsidR="006D338D">
        <w:rPr>
          <w:b/>
        </w:rPr>
        <w:instrText xml:space="preserve"> \* MERGEFORMAT </w:instrText>
      </w:r>
      <w:r w:rsidRPr="006D338D">
        <w:rPr>
          <w:b/>
        </w:rPr>
      </w:r>
      <w:r w:rsidRPr="006D338D">
        <w:rPr>
          <w:b/>
        </w:rPr>
        <w:fldChar w:fldCharType="separate"/>
      </w:r>
      <w:r w:rsidR="00DE0AA9">
        <w:rPr>
          <w:b/>
        </w:rPr>
        <w:t>Eq.2-19</w:t>
      </w:r>
      <w:r w:rsidRPr="006D338D">
        <w:rPr>
          <w:b/>
        </w:rP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D7331C9" w14:textId="77777777" w:rsidTr="00FE1F2E">
        <w:trPr>
          <w:trHeight w:val="635"/>
          <w:tblHeader/>
          <w:jc w:val="center"/>
        </w:trPr>
        <w:tc>
          <w:tcPr>
            <w:tcW w:w="7943" w:type="dxa"/>
            <w:vAlign w:val="center"/>
          </w:tcPr>
          <w:p w14:paraId="744AA7BA" w14:textId="77777777" w:rsidR="0093422C" w:rsidRPr="00D51381" w:rsidRDefault="0093422C" w:rsidP="00FE1F2E">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m:rPr>
                        <m:sty m:val="p"/>
                      </m:rPr>
                      <w:rPr>
                        <w:rFonts w:ascii="Cambria Math" w:hAnsi="Cambria Math"/>
                      </w:rPr>
                      <m:t>0</m:t>
                    </m:r>
                  </m:sub>
                </m:sSub>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m:oMathPara>
          </w:p>
        </w:tc>
        <w:tc>
          <w:tcPr>
            <w:tcW w:w="1096" w:type="dxa"/>
            <w:vAlign w:val="center"/>
          </w:tcPr>
          <w:p w14:paraId="6F1180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529" w:name="_Ref528678596"/>
            <w:r w:rsidRPr="001C390D">
              <w:rPr>
                <w:rFonts w:ascii="Calibri" w:eastAsia="Times New Roman" w:hAnsi="Calibri" w:cs="Times New Roman"/>
                <w:i w:val="0"/>
                <w:iCs w:val="0"/>
                <w:color w:val="auto"/>
                <w:sz w:val="22"/>
                <w:szCs w:val="20"/>
                <w:lang w:eastAsia="fr-FR"/>
              </w:rPr>
              <w:t xml:space="preserve"> </w:t>
            </w:r>
            <w:bookmarkEnd w:id="3529"/>
          </w:p>
        </w:tc>
      </w:tr>
    </w:tbl>
    <w:p w14:paraId="1749A797" w14:textId="64B9BDBA" w:rsidR="0093422C" w:rsidRDefault="0093422C" w:rsidP="00A61859">
      <w:pPr>
        <w:spacing w:line="360" w:lineRule="auto"/>
        <w:ind w:firstLine="708"/>
      </w:pPr>
      <w:r>
        <w:t xml:space="preserve">La température dans </w:t>
      </w:r>
      <w:r w:rsidRPr="00A61859">
        <w:rPr>
          <w:b/>
        </w:rPr>
        <w:fldChar w:fldCharType="begin"/>
      </w:r>
      <w:r w:rsidRPr="00A61859">
        <w:rPr>
          <w:b/>
        </w:rPr>
        <w:instrText xml:space="preserve"> REF _Ref528678596 \r \h </w:instrText>
      </w:r>
      <w:r w:rsidR="00A61859">
        <w:rPr>
          <w:b/>
        </w:rPr>
        <w:instrText xml:space="preserve"> \* MERGEFORMAT </w:instrText>
      </w:r>
      <w:r w:rsidRPr="00A61859">
        <w:rPr>
          <w:b/>
        </w:rPr>
      </w:r>
      <w:r w:rsidRPr="00A61859">
        <w:rPr>
          <w:b/>
        </w:rPr>
        <w:fldChar w:fldCharType="separate"/>
      </w:r>
      <w:r w:rsidR="00DE0AA9">
        <w:rPr>
          <w:b/>
        </w:rPr>
        <w:t>Eq.2-45</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DE0AA9">
        <w:rPr>
          <w:b/>
        </w:rPr>
        <w:t>Eq.2-39</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7FAF0ED6" w14:textId="2934499B" w:rsidR="0093422C" w:rsidRDefault="0093422C" w:rsidP="00A61859">
      <w:pPr>
        <w:spacing w:line="360" w:lineRule="auto"/>
        <w:ind w:firstLine="708"/>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w:t>
      </w:r>
      <w:r w:rsidR="00A61859" w:rsidRPr="00A61859">
        <w:rPr>
          <w:b/>
        </w:rPr>
        <w:fldChar w:fldCharType="begin"/>
      </w:r>
      <w:r w:rsidR="00A61859" w:rsidRPr="00A61859">
        <w:rPr>
          <w:b/>
        </w:rPr>
        <w:instrText xml:space="preserve"> REF _Ref526242254 \r \h </w:instrText>
      </w:r>
      <w:r w:rsidR="00A61859">
        <w:rPr>
          <w:b/>
        </w:rPr>
        <w:instrText xml:space="preserve"> \* MERGEFORMAT </w:instrText>
      </w:r>
      <w:r w:rsidR="00A61859" w:rsidRPr="00A61859">
        <w:rPr>
          <w:b/>
        </w:rPr>
      </w:r>
      <w:r w:rsidR="00A61859" w:rsidRPr="00A61859">
        <w:rPr>
          <w:b/>
        </w:rPr>
        <w:fldChar w:fldCharType="separate"/>
      </w:r>
      <w:r w:rsidR="00DE0AA9">
        <w:rPr>
          <w:b/>
        </w:rPr>
        <w:t>Eq.2-39</w:t>
      </w:r>
      <w:r w:rsidR="00A61859" w:rsidRPr="00A61859">
        <w:rPr>
          <w:b/>
        </w:rPr>
        <w:fldChar w:fldCharType="end"/>
      </w:r>
      <w:r>
        <w:t xml:space="preserve"> </w:t>
      </w:r>
      <w:r w:rsidR="006D338D">
        <w:t>. La résolution de l’équation de l’énergie (</w:t>
      </w:r>
      <w:r w:rsidR="006D338D" w:rsidRPr="006D338D">
        <w:rPr>
          <w:b/>
        </w:rPr>
        <w:fldChar w:fldCharType="begin"/>
      </w:r>
      <w:r w:rsidR="006D338D" w:rsidRPr="006D338D">
        <w:rPr>
          <w:b/>
        </w:rPr>
        <w:instrText xml:space="preserve"> REF _Ref528678596 \r \h </w:instrText>
      </w:r>
      <w:r w:rsidR="006D338D">
        <w:rPr>
          <w:b/>
        </w:rPr>
        <w:instrText xml:space="preserve"> \* MERGEFORMAT </w:instrText>
      </w:r>
      <w:r w:rsidR="006D338D" w:rsidRPr="006D338D">
        <w:rPr>
          <w:b/>
        </w:rPr>
      </w:r>
      <w:r w:rsidR="006D338D" w:rsidRPr="006D338D">
        <w:rPr>
          <w:b/>
        </w:rPr>
        <w:fldChar w:fldCharType="separate"/>
      </w:r>
      <w:r w:rsidR="00DE0AA9">
        <w:rPr>
          <w:b/>
        </w:rPr>
        <w:t>Eq.2-45</w:t>
      </w:r>
      <w:r w:rsidR="006D338D" w:rsidRPr="006D338D">
        <w:rPr>
          <w:b/>
        </w:rPr>
        <w:fldChar w:fldCharType="end"/>
      </w:r>
      <w:r w:rsidR="006D338D">
        <w:rPr>
          <w:b/>
        </w:rPr>
        <w:t>)</w:t>
      </w:r>
      <w:r w:rsidR="006D338D">
        <w:t xml:space="preserve"> </w:t>
      </w:r>
      <w:r w:rsidRPr="004D208A">
        <w:t xml:space="preserve">est appliquée </w:t>
      </w:r>
      <w:r>
        <w:t>à</w:t>
      </w:r>
      <w:r w:rsidRPr="004D208A">
        <w:t xml:space="preserve"> chaque point</w:t>
      </w:r>
      <w:r w:rsidR="00905BBE">
        <w:t xml:space="preserve"> intérieur</w:t>
      </w:r>
      <w:r w:rsidRPr="004D208A">
        <w:t xml:space="preserve">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 xml:space="preserve">es sont appliquées aux deux </w:t>
      </w:r>
      <w:r>
        <w:lastRenderedPageBreak/>
        <w:t>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1D17670F" w14:textId="34ACDCFE" w:rsidR="0093422C" w:rsidRDefault="0093422C" w:rsidP="00B74996">
      <w:pPr>
        <w:pStyle w:val="Titre2"/>
        <w:ind w:left="709"/>
      </w:pPr>
      <w:bookmarkStart w:id="3530" w:name="_Toc534294747"/>
      <w:r>
        <w:t>Efforts générés dans paliers hydrodynamiques</w:t>
      </w:r>
      <w:bookmarkEnd w:id="3530"/>
    </w:p>
    <w:p w14:paraId="66D40BD0" w14:textId="77777777" w:rsidR="000B533E" w:rsidRPr="000B533E" w:rsidRDefault="000B533E" w:rsidP="000B533E"/>
    <w:p w14:paraId="25D95A2E" w14:textId="49E693F6" w:rsidR="0093422C" w:rsidRDefault="0093422C" w:rsidP="0093422C">
      <w:pPr>
        <w:spacing w:line="360" w:lineRule="auto"/>
        <w:rPr>
          <w:sz w:val="23"/>
          <w:szCs w:val="23"/>
        </w:rPr>
      </w:pPr>
      <w:r>
        <w:rPr>
          <w:sz w:val="23"/>
          <w:szCs w:val="23"/>
        </w:rPr>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w:rPr>
            <w:rFonts w:ascii="Cambria Math" w:hAnsi="Cambria Math"/>
            <w:sz w:val="23"/>
            <w:szCs w:val="23"/>
          </w:rPr>
          <m:t xml:space="preserve"> </m:t>
        </m:r>
        <m:r>
          <w:rPr>
            <w:rFonts w:ascii="Cambria Math" w:hAnsi="Cambria Math"/>
          </w:rPr>
          <m:t>R&lt;X,Y&gt;</m:t>
        </m:r>
      </m:oMath>
      <w:r>
        <w:t xml:space="preserve"> (</w:t>
      </w:r>
      <w:r w:rsidRPr="001F3781">
        <w:rPr>
          <w:b/>
        </w:rPr>
        <w:fldChar w:fldCharType="begin"/>
      </w:r>
      <w:r w:rsidRPr="001F3781">
        <w:rPr>
          <w:b/>
        </w:rPr>
        <w:instrText xml:space="preserve"> REF _Ref526328409 \h </w:instrText>
      </w:r>
      <w:r>
        <w:rPr>
          <w:b/>
        </w:rPr>
        <w:instrText xml:space="preserve"> \* MERGEFORMAT </w:instrText>
      </w:r>
      <w:r w:rsidRPr="001F3781">
        <w:rPr>
          <w:b/>
        </w:rPr>
      </w:r>
      <w:r w:rsidRPr="001F3781">
        <w:rPr>
          <w:b/>
        </w:rPr>
        <w:fldChar w:fldCharType="separate"/>
      </w:r>
      <w:ins w:id="3531" w:author="omar BENCHEKROUN" w:date="2019-01-03T16:02:00Z">
        <w:r w:rsidR="00DE0AA9" w:rsidRPr="00DE0AA9">
          <w:rPr>
            <w:b/>
            <w:i/>
            <w:rPrChange w:id="3532" w:author="omar BENCHEKROUN" w:date="2019-01-03T16:02:00Z">
              <w:rPr/>
            </w:rPrChange>
          </w:rPr>
          <w:t xml:space="preserve">Figure </w:t>
        </w:r>
        <w:r w:rsidR="00DE0AA9" w:rsidRPr="00DE0AA9">
          <w:rPr>
            <w:b/>
            <w:i/>
            <w:noProof/>
            <w:rPrChange w:id="3533" w:author="omar BENCHEKROUN" w:date="2019-01-03T16:02:00Z">
              <w:rPr>
                <w:i/>
                <w:noProof/>
              </w:rPr>
            </w:rPrChange>
          </w:rPr>
          <w:t>2.2</w:t>
        </w:r>
        <w:r w:rsidR="00DE0AA9" w:rsidRPr="00DE0AA9">
          <w:rPr>
            <w:b/>
            <w:i/>
            <w:noProof/>
            <w:rPrChange w:id="3534" w:author="omar BENCHEKROUN" w:date="2019-01-03T16:02:00Z">
              <w:rPr/>
            </w:rPrChange>
          </w:rPr>
          <w:noBreakHyphen/>
        </w:r>
        <w:r w:rsidR="00DE0AA9" w:rsidRPr="00DE0AA9">
          <w:rPr>
            <w:b/>
            <w:i/>
            <w:noProof/>
            <w:rPrChange w:id="3535" w:author="omar BENCHEKROUN" w:date="2019-01-03T16:02:00Z">
              <w:rPr>
                <w:i/>
                <w:noProof/>
              </w:rPr>
            </w:rPrChange>
          </w:rPr>
          <w:t>1</w:t>
        </w:r>
      </w:ins>
      <w:del w:id="3536" w:author="omar BENCHEKROUN" w:date="2019-01-03T15:58:00Z">
        <w:r w:rsidR="001C03C4" w:rsidRPr="001C03C4" w:rsidDel="00DE0AA9">
          <w:rPr>
            <w:b/>
            <w:i/>
          </w:rPr>
          <w:delText xml:space="preserve">Figure </w:delText>
        </w:r>
        <w:r w:rsidR="001C03C4" w:rsidRPr="001C03C4" w:rsidDel="00DE0AA9">
          <w:rPr>
            <w:b/>
            <w:i/>
            <w:noProof/>
          </w:rPr>
          <w:delText>2.2</w:delText>
        </w:r>
        <w:r w:rsidR="001C03C4" w:rsidRPr="001C03C4" w:rsidDel="00DE0AA9">
          <w:rPr>
            <w:b/>
            <w:i/>
            <w:noProof/>
          </w:rPr>
          <w:noBreakHyphen/>
          <w:delText>1</w:delText>
        </w:r>
      </w:del>
      <w:r w:rsidRPr="001F3781">
        <w:rPr>
          <w:b/>
        </w:rPr>
        <w:fldChar w:fldCharType="end"/>
      </w:r>
      <w:r w:rsidRPr="00317C9E">
        <w:t>)</w:t>
      </w:r>
      <w:r>
        <w:rPr>
          <w:sz w:val="23"/>
          <w:szCs w:val="23"/>
        </w:rPr>
        <w:t xml:space="preserve">, après l’intégration sur le domaine de calcul </w:t>
      </w:r>
      <w:r w:rsidRPr="007B34F0">
        <w:rPr>
          <w:sz w:val="23"/>
          <w:szCs w:val="23"/>
        </w:rPr>
        <w:t>de</w:t>
      </w:r>
      <w:r>
        <w:rPr>
          <w:sz w:val="23"/>
          <w:szCs w:val="23"/>
        </w:rPr>
        <w:t xml:space="preserve"> la</w:t>
      </w:r>
      <w:r w:rsidRPr="007B34F0">
        <w:rPr>
          <w:sz w:val="23"/>
          <w:szCs w:val="23"/>
        </w:rPr>
        <w:t xml:space="preserve"> pression</w:t>
      </w:r>
      <m:oMath>
        <m:r>
          <w:rPr>
            <w:rFonts w:ascii="Cambria Math" w:hAnsi="Cambria Math"/>
            <w:sz w:val="23"/>
            <w:szCs w:val="23"/>
          </w:rPr>
          <m:t xml:space="preserve"> S(x,z)</m:t>
        </m:r>
      </m:oMath>
      <w:r>
        <w:rPr>
          <w:sz w:val="23"/>
          <w:szCs w:val="23"/>
        </w:rPr>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710278"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Default="0093422C" w:rsidP="0093422C">
      <w:pPr>
        <w:spacing w:line="360" w:lineRule="auto"/>
        <w:rPr>
          <w:sz w:val="23"/>
          <w:szCs w:val="23"/>
        </w:rPr>
      </w:pPr>
      <w:r>
        <w:rPr>
          <w:sz w:val="23"/>
          <w:szCs w:val="23"/>
        </w:rPr>
        <w:t xml:space="preserve">avec </w:t>
      </w:r>
      <m:oMath>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sup>
        </m:sSup>
        <m:r>
          <w:rPr>
            <w:rFonts w:ascii="Cambria Math" w:hAnsi="Cambria Math"/>
            <w:sz w:val="23"/>
            <w:szCs w:val="23"/>
          </w:rPr>
          <m:t xml:space="preserve">(x)=x/Rc </m:t>
        </m:r>
      </m:oMath>
      <w:r>
        <w:rPr>
          <w:sz w:val="23"/>
          <w:szCs w:val="23"/>
        </w:rPr>
        <w:t xml:space="preserve"> où </w:t>
      </w:r>
      <m:oMath>
        <m:r>
          <w:rPr>
            <w:rFonts w:ascii="Cambria Math" w:hAnsi="Cambria Math"/>
            <w:sz w:val="23"/>
            <w:szCs w:val="23"/>
          </w:rPr>
          <m:t>Rc</m:t>
        </m:r>
      </m:oMath>
      <w:r>
        <w:rPr>
          <w:sz w:val="23"/>
          <w:szCs w:val="23"/>
        </w:rPr>
        <w:t xml:space="preserve"> est la rayon intérieure du coussinet. </w:t>
      </w:r>
    </w:p>
    <w:p w14:paraId="68AEE417" w14:textId="77777777" w:rsidR="0093422C" w:rsidRDefault="0093422C" w:rsidP="0093422C">
      <w:pPr>
        <w:spacing w:line="360" w:lineRule="auto"/>
        <w:rPr>
          <w:sz w:val="23"/>
          <w:szCs w:val="23"/>
        </w:rPr>
      </w:pPr>
      <w:r>
        <w:rPr>
          <w:sz w:val="23"/>
          <w:szCs w:val="23"/>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Default="0093422C" w:rsidP="00B50692">
      <w:pPr>
        <w:spacing w:line="360" w:lineRule="auto"/>
        <w:ind w:firstLine="708"/>
        <w:rPr>
          <w:sz w:val="23"/>
          <w:szCs w:val="23"/>
        </w:rPr>
      </w:pPr>
      <w:r>
        <w:rPr>
          <w:sz w:val="23"/>
          <w:szCs w:val="23"/>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Default="0093422C" w:rsidP="00B50692">
      <w:pPr>
        <w:spacing w:line="360" w:lineRule="auto"/>
        <w:ind w:firstLine="567"/>
        <w:rPr>
          <w:sz w:val="23"/>
          <w:szCs w:val="23"/>
        </w:rPr>
      </w:pPr>
      <w:r>
        <w:rPr>
          <w:sz w:val="23"/>
          <w:szCs w:val="23"/>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3537" w:name="_Toc534294748"/>
      <w:r>
        <w:t>Études de cas d’un palier avec deux lobes</w:t>
      </w:r>
      <w:bookmarkEnd w:id="3537"/>
    </w:p>
    <w:p w14:paraId="3DD1E7B1" w14:textId="77777777" w:rsidR="0093422C" w:rsidRDefault="0093422C" w:rsidP="0093422C">
      <w:pPr>
        <w:spacing w:line="360" w:lineRule="auto"/>
      </w:pPr>
    </w:p>
    <w:p w14:paraId="38B2582E" w14:textId="3CC8CC95" w:rsidR="0093422C" w:rsidRDefault="0093422C" w:rsidP="0093422C">
      <w:pPr>
        <w:spacing w:line="360" w:lineRule="auto"/>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DE0AA9">
        <w:rPr>
          <w:b/>
        </w:rPr>
        <w:t>[41]</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ins w:id="3538" w:author="omar BENCHEKROUN" w:date="2019-01-03T16:02:00Z">
        <w:r w:rsidR="00DE0AA9" w:rsidRPr="00DE0AA9">
          <w:rPr>
            <w:b/>
            <w:szCs w:val="22"/>
            <w:rPrChange w:id="3539" w:author="omar BENCHEKROUN" w:date="2019-01-03T16:02:00Z">
              <w:rPr>
                <w:szCs w:val="22"/>
              </w:rPr>
            </w:rPrChange>
          </w:rPr>
          <w:t xml:space="preserve">Figure </w:t>
        </w:r>
        <w:r w:rsidR="00DE0AA9" w:rsidRPr="00DE0AA9">
          <w:rPr>
            <w:b/>
            <w:i/>
            <w:iCs/>
            <w:noProof/>
            <w:szCs w:val="22"/>
            <w:rPrChange w:id="3540" w:author="omar BENCHEKROUN" w:date="2019-01-03T16:02:00Z">
              <w:rPr>
                <w:i/>
                <w:iCs/>
                <w:noProof/>
                <w:szCs w:val="22"/>
              </w:rPr>
            </w:rPrChange>
          </w:rPr>
          <w:t>2.5</w:t>
        </w:r>
        <w:r w:rsidR="00DE0AA9" w:rsidRPr="00DE0AA9">
          <w:rPr>
            <w:b/>
            <w:i/>
            <w:iCs/>
            <w:noProof/>
            <w:szCs w:val="22"/>
            <w:rPrChange w:id="3541" w:author="omar BENCHEKROUN" w:date="2019-01-03T16:02:00Z">
              <w:rPr>
                <w:szCs w:val="22"/>
              </w:rPr>
            </w:rPrChange>
          </w:rPr>
          <w:noBreakHyphen/>
        </w:r>
        <w:r w:rsidR="00DE0AA9" w:rsidRPr="00DE0AA9">
          <w:rPr>
            <w:b/>
            <w:i/>
            <w:iCs/>
            <w:noProof/>
            <w:szCs w:val="22"/>
            <w:rPrChange w:id="3542" w:author="omar BENCHEKROUN" w:date="2019-01-03T16:02:00Z">
              <w:rPr>
                <w:i/>
                <w:iCs/>
                <w:noProof/>
                <w:szCs w:val="22"/>
              </w:rPr>
            </w:rPrChange>
          </w:rPr>
          <w:t>1</w:t>
        </w:r>
      </w:ins>
      <w:del w:id="3543" w:author="omar BENCHEKROUN" w:date="2019-01-03T15:58:00Z">
        <w:r w:rsidR="001C03C4" w:rsidRPr="001C03C4" w:rsidDel="00DE0AA9">
          <w:rPr>
            <w:b/>
            <w:szCs w:val="22"/>
          </w:rPr>
          <w:delText xml:space="preserve">Figure </w:delText>
        </w:r>
        <w:r w:rsidR="001C03C4" w:rsidRPr="001C03C4" w:rsidDel="00DE0AA9">
          <w:rPr>
            <w:b/>
            <w:i/>
            <w:iCs/>
            <w:noProof/>
            <w:szCs w:val="22"/>
          </w:rPr>
          <w:delText>2.5</w:delText>
        </w:r>
        <w:r w:rsidR="001C03C4" w:rsidRPr="001C03C4" w:rsidDel="00DE0AA9">
          <w:rPr>
            <w:b/>
            <w:i/>
            <w:iCs/>
            <w:noProof/>
            <w:szCs w:val="22"/>
          </w:rPr>
          <w:noBreakHyphen/>
          <w:delText>1</w:delText>
        </w:r>
      </w:del>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ins w:id="3544" w:author="omar BENCHEKROUN" w:date="2019-01-03T16:02:00Z">
        <w:r w:rsidR="00DE0AA9" w:rsidRPr="00DE0AA9">
          <w:rPr>
            <w:b/>
            <w:szCs w:val="22"/>
            <w:rPrChange w:id="3545" w:author="omar BENCHEKROUN" w:date="2019-01-03T16:02:00Z">
              <w:rPr>
                <w:szCs w:val="22"/>
              </w:rPr>
            </w:rPrChange>
          </w:rPr>
          <w:t xml:space="preserve">Tableau </w:t>
        </w:r>
        <w:r w:rsidR="00DE0AA9" w:rsidRPr="00DE0AA9">
          <w:rPr>
            <w:b/>
            <w:i/>
            <w:iCs/>
            <w:noProof/>
            <w:szCs w:val="22"/>
            <w:rPrChange w:id="3546" w:author="omar BENCHEKROUN" w:date="2019-01-03T16:02:00Z">
              <w:rPr>
                <w:i/>
                <w:iCs/>
                <w:noProof/>
                <w:szCs w:val="22"/>
              </w:rPr>
            </w:rPrChange>
          </w:rPr>
          <w:t>2.5</w:t>
        </w:r>
        <w:r w:rsidR="00DE0AA9" w:rsidRPr="00DE0AA9">
          <w:rPr>
            <w:b/>
            <w:i/>
            <w:iCs/>
            <w:noProof/>
            <w:szCs w:val="22"/>
            <w:rPrChange w:id="3547" w:author="omar BENCHEKROUN" w:date="2019-01-03T16:02:00Z">
              <w:rPr>
                <w:szCs w:val="22"/>
              </w:rPr>
            </w:rPrChange>
          </w:rPr>
          <w:noBreakHyphen/>
        </w:r>
        <w:r w:rsidR="00DE0AA9" w:rsidRPr="00DE0AA9">
          <w:rPr>
            <w:b/>
            <w:i/>
            <w:iCs/>
            <w:noProof/>
            <w:szCs w:val="22"/>
            <w:rPrChange w:id="3548" w:author="omar BENCHEKROUN" w:date="2019-01-03T16:02:00Z">
              <w:rPr>
                <w:i/>
                <w:iCs/>
                <w:noProof/>
                <w:szCs w:val="22"/>
              </w:rPr>
            </w:rPrChange>
          </w:rPr>
          <w:t>1</w:t>
        </w:r>
      </w:ins>
      <w:del w:id="3549" w:author="omar BENCHEKROUN" w:date="2019-01-03T15:58:00Z">
        <w:r w:rsidR="001C03C4" w:rsidRPr="001C03C4" w:rsidDel="00DE0AA9">
          <w:rPr>
            <w:b/>
            <w:szCs w:val="22"/>
          </w:rPr>
          <w:delText xml:space="preserve">Tableau </w:delText>
        </w:r>
        <w:r w:rsidR="001C03C4" w:rsidRPr="001C03C4" w:rsidDel="00DE0AA9">
          <w:rPr>
            <w:b/>
            <w:i/>
            <w:iCs/>
            <w:noProof/>
            <w:szCs w:val="22"/>
          </w:rPr>
          <w:delText>2.5</w:delText>
        </w:r>
        <w:r w:rsidR="001C03C4" w:rsidRPr="001C03C4" w:rsidDel="00DE0AA9">
          <w:rPr>
            <w:b/>
            <w:i/>
            <w:iCs/>
            <w:noProof/>
            <w:szCs w:val="22"/>
          </w:rPr>
          <w:noBreakHyphen/>
          <w:delText>1</w:delText>
        </w:r>
      </w:del>
      <w:r w:rsidRPr="003F2FCB">
        <w:rPr>
          <w:b/>
        </w:rPr>
        <w:fldChar w:fldCharType="end"/>
      </w:r>
      <w:r>
        <w:t xml:space="preserve">. </w:t>
      </w:r>
    </w:p>
    <w:p w14:paraId="015F7347" w14:textId="77777777" w:rsidR="00B74996" w:rsidRDefault="00B74996" w:rsidP="00B74996">
      <w:pPr>
        <w:keepNext/>
        <w:spacing w:line="360" w:lineRule="auto"/>
        <w:jc w:val="center"/>
      </w:pPr>
      <w:r>
        <w:rPr>
          <w:noProof/>
        </w:rPr>
        <w:lastRenderedPageBreak/>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556" cy="2480807"/>
                    </a:xfrm>
                    <a:prstGeom prst="rect">
                      <a:avLst/>
                    </a:prstGeom>
                  </pic:spPr>
                </pic:pic>
              </a:graphicData>
            </a:graphic>
          </wp:inline>
        </w:drawing>
      </w:r>
    </w:p>
    <w:p w14:paraId="45D61C2C" w14:textId="1ECEBA23" w:rsidR="00B74996" w:rsidRPr="004447C8" w:rsidRDefault="00B74996" w:rsidP="00B74996">
      <w:pPr>
        <w:pStyle w:val="Lgende"/>
        <w:spacing w:line="360" w:lineRule="auto"/>
        <w:jc w:val="center"/>
        <w:rPr>
          <w:i w:val="0"/>
          <w:iCs w:val="0"/>
          <w:color w:val="auto"/>
          <w:sz w:val="22"/>
          <w:szCs w:val="22"/>
        </w:rPr>
      </w:pPr>
      <w:bookmarkStart w:id="3550" w:name="_Ref476837092"/>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DE0AA9">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sidR="00DE0AA9">
        <w:rPr>
          <w:i w:val="0"/>
          <w:iCs w:val="0"/>
          <w:noProof/>
          <w:color w:val="auto"/>
          <w:sz w:val="22"/>
          <w:szCs w:val="22"/>
        </w:rPr>
        <w:t>1</w:t>
      </w:r>
      <w:r>
        <w:rPr>
          <w:i w:val="0"/>
          <w:iCs w:val="0"/>
          <w:color w:val="auto"/>
          <w:sz w:val="22"/>
          <w:szCs w:val="22"/>
        </w:rPr>
        <w:fldChar w:fldCharType="end"/>
      </w:r>
      <w:bookmarkEnd w:id="3550"/>
      <w:r>
        <w:rPr>
          <w:i w:val="0"/>
          <w:iCs w:val="0"/>
          <w:color w:val="auto"/>
          <w:sz w:val="22"/>
          <w:szCs w:val="22"/>
        </w:rPr>
        <w:t xml:space="preserve"> la géométrie du palier</w:t>
      </w:r>
    </w:p>
    <w:p w14:paraId="2CED9F40" w14:textId="77777777" w:rsidR="0093422C" w:rsidRDefault="0093422C" w:rsidP="0093422C">
      <w:pPr>
        <w:adjustRightInd/>
        <w:jc w:val="center"/>
      </w:pPr>
      <w:r>
        <w:rPr>
          <w:noProof/>
        </w:rPr>
        <w:drawing>
          <wp:inline distT="0" distB="0" distL="0" distR="0" wp14:anchorId="171B634A" wp14:editId="10BCD4EB">
            <wp:extent cx="4548146" cy="3135437"/>
            <wp:effectExtent l="0" t="0" r="508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3303191E" w14:textId="7DE63DEE" w:rsidR="0093422C" w:rsidRPr="004447C8" w:rsidRDefault="0093422C" w:rsidP="0093422C">
      <w:pPr>
        <w:pStyle w:val="Lgende"/>
        <w:jc w:val="center"/>
        <w:rPr>
          <w:i w:val="0"/>
          <w:iCs w:val="0"/>
          <w:color w:val="auto"/>
          <w:sz w:val="22"/>
          <w:szCs w:val="22"/>
        </w:rPr>
      </w:pPr>
      <w:bookmarkStart w:id="3551" w:name="_Ref476837107"/>
      <w:r w:rsidRPr="004447C8">
        <w:rPr>
          <w:i w:val="0"/>
          <w:iCs w:val="0"/>
          <w:color w:val="auto"/>
          <w:sz w:val="22"/>
          <w:szCs w:val="22"/>
        </w:rPr>
        <w:t xml:space="preserve">Tableau </w:t>
      </w:r>
      <w:r w:rsidR="000839AA">
        <w:rPr>
          <w:i w:val="0"/>
          <w:iCs w:val="0"/>
          <w:color w:val="auto"/>
          <w:sz w:val="22"/>
          <w:szCs w:val="22"/>
        </w:rPr>
        <w:fldChar w:fldCharType="begin"/>
      </w:r>
      <w:r w:rsidR="000839AA">
        <w:rPr>
          <w:i w:val="0"/>
          <w:iCs w:val="0"/>
          <w:color w:val="auto"/>
          <w:sz w:val="22"/>
          <w:szCs w:val="22"/>
        </w:rPr>
        <w:instrText xml:space="preserve"> STYLEREF 2 \s </w:instrText>
      </w:r>
      <w:r w:rsidR="000839AA">
        <w:rPr>
          <w:i w:val="0"/>
          <w:iCs w:val="0"/>
          <w:color w:val="auto"/>
          <w:sz w:val="22"/>
          <w:szCs w:val="22"/>
        </w:rPr>
        <w:fldChar w:fldCharType="separate"/>
      </w:r>
      <w:r w:rsidR="00DE0AA9">
        <w:rPr>
          <w:i w:val="0"/>
          <w:iCs w:val="0"/>
          <w:noProof/>
          <w:color w:val="auto"/>
          <w:sz w:val="22"/>
          <w:szCs w:val="22"/>
        </w:rPr>
        <w:t>2.5</w:t>
      </w:r>
      <w:r w:rsidR="000839AA">
        <w:rPr>
          <w:i w:val="0"/>
          <w:iCs w:val="0"/>
          <w:color w:val="auto"/>
          <w:sz w:val="22"/>
          <w:szCs w:val="22"/>
        </w:rPr>
        <w:fldChar w:fldCharType="end"/>
      </w:r>
      <w:r w:rsidR="000839AA">
        <w:rPr>
          <w:i w:val="0"/>
          <w:iCs w:val="0"/>
          <w:color w:val="auto"/>
          <w:sz w:val="22"/>
          <w:szCs w:val="22"/>
        </w:rPr>
        <w:noBreakHyphen/>
      </w:r>
      <w:r w:rsidR="000839AA">
        <w:rPr>
          <w:i w:val="0"/>
          <w:iCs w:val="0"/>
          <w:color w:val="auto"/>
          <w:sz w:val="22"/>
          <w:szCs w:val="22"/>
        </w:rPr>
        <w:fldChar w:fldCharType="begin"/>
      </w:r>
      <w:r w:rsidR="000839AA">
        <w:rPr>
          <w:i w:val="0"/>
          <w:iCs w:val="0"/>
          <w:color w:val="auto"/>
          <w:sz w:val="22"/>
          <w:szCs w:val="22"/>
        </w:rPr>
        <w:instrText xml:space="preserve"> SEQ Tableau \* ARABIC \s 2 </w:instrText>
      </w:r>
      <w:r w:rsidR="000839AA">
        <w:rPr>
          <w:i w:val="0"/>
          <w:iCs w:val="0"/>
          <w:color w:val="auto"/>
          <w:sz w:val="22"/>
          <w:szCs w:val="22"/>
        </w:rPr>
        <w:fldChar w:fldCharType="separate"/>
      </w:r>
      <w:r w:rsidR="00DE0AA9">
        <w:rPr>
          <w:i w:val="0"/>
          <w:iCs w:val="0"/>
          <w:noProof/>
          <w:color w:val="auto"/>
          <w:sz w:val="22"/>
          <w:szCs w:val="22"/>
        </w:rPr>
        <w:t>1</w:t>
      </w:r>
      <w:r w:rsidR="000839AA">
        <w:rPr>
          <w:i w:val="0"/>
          <w:iCs w:val="0"/>
          <w:color w:val="auto"/>
          <w:sz w:val="22"/>
          <w:szCs w:val="22"/>
        </w:rPr>
        <w:fldChar w:fldCharType="end"/>
      </w:r>
      <w:bookmarkEnd w:id="3551"/>
      <w:r w:rsidR="003F2FCB">
        <w:rPr>
          <w:i w:val="0"/>
          <w:iCs w:val="0"/>
          <w:color w:val="auto"/>
          <w:sz w:val="22"/>
          <w:szCs w:val="22"/>
        </w:rPr>
        <w:t xml:space="preserve"> : </w:t>
      </w:r>
      <w:r w:rsidR="00004A26">
        <w:rPr>
          <w:i w:val="0"/>
          <w:iCs w:val="0"/>
          <w:color w:val="auto"/>
          <w:sz w:val="22"/>
          <w:szCs w:val="22"/>
        </w:rPr>
        <w:t>C</w:t>
      </w:r>
      <w:r>
        <w:rPr>
          <w:i w:val="0"/>
          <w:iCs w:val="0"/>
          <w:color w:val="auto"/>
          <w:sz w:val="22"/>
          <w:szCs w:val="22"/>
        </w:rPr>
        <w:t>aractéristiques géométriques et du lubrifiant</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433D8E49"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ins w:id="3552" w:author="omar BENCHEKROUN" w:date="2019-01-03T16:02:00Z">
        <w:r w:rsidR="00DE0AA9" w:rsidRPr="00DE0AA9">
          <w:rPr>
            <w:b/>
            <w:bCs/>
            <w:iCs/>
            <w:rPrChange w:id="3553" w:author="omar BENCHEKROUN" w:date="2019-01-03T16:02:00Z">
              <w:rPr>
                <w:bCs/>
              </w:rPr>
            </w:rPrChange>
          </w:rPr>
          <w:t xml:space="preserve">Tableau </w:t>
        </w:r>
        <w:r w:rsidR="00DE0AA9" w:rsidRPr="00DE0AA9">
          <w:rPr>
            <w:b/>
            <w:bCs/>
            <w:iCs/>
            <w:noProof/>
            <w:rPrChange w:id="3554" w:author="omar BENCHEKROUN" w:date="2019-01-03T16:02:00Z">
              <w:rPr>
                <w:bCs/>
                <w:i/>
                <w:iCs/>
                <w:noProof/>
              </w:rPr>
            </w:rPrChange>
          </w:rPr>
          <w:t>2.5</w:t>
        </w:r>
        <w:r w:rsidR="00DE0AA9" w:rsidRPr="00DE0AA9">
          <w:rPr>
            <w:b/>
            <w:bCs/>
            <w:iCs/>
            <w:noProof/>
            <w:rPrChange w:id="3555" w:author="omar BENCHEKROUN" w:date="2019-01-03T16:02:00Z">
              <w:rPr>
                <w:bCs/>
              </w:rPr>
            </w:rPrChange>
          </w:rPr>
          <w:noBreakHyphen/>
        </w:r>
        <w:r w:rsidR="00DE0AA9" w:rsidRPr="00DE0AA9">
          <w:rPr>
            <w:b/>
            <w:bCs/>
            <w:iCs/>
            <w:noProof/>
            <w:rPrChange w:id="3556" w:author="omar BENCHEKROUN" w:date="2019-01-03T16:02:00Z">
              <w:rPr>
                <w:bCs/>
                <w:i/>
                <w:iCs/>
                <w:noProof/>
              </w:rPr>
            </w:rPrChange>
          </w:rPr>
          <w:t>2</w:t>
        </w:r>
      </w:ins>
      <w:del w:id="3557" w:author="omar BENCHEKROUN" w:date="2019-01-03T15:58:00Z">
        <w:r w:rsidR="001C03C4" w:rsidRPr="001C03C4" w:rsidDel="00DE0AA9">
          <w:rPr>
            <w:b/>
            <w:bCs/>
            <w:iCs/>
          </w:rPr>
          <w:delText xml:space="preserve">Tableau </w:delText>
        </w:r>
        <w:r w:rsidR="001C03C4" w:rsidRPr="001C03C4" w:rsidDel="00DE0AA9">
          <w:rPr>
            <w:b/>
            <w:bCs/>
            <w:iCs/>
            <w:noProof/>
          </w:rPr>
          <w:delText>2.5</w:delText>
        </w:r>
        <w:r w:rsidR="001C03C4" w:rsidRPr="001C03C4" w:rsidDel="00DE0AA9">
          <w:rPr>
            <w:b/>
            <w:bCs/>
            <w:iCs/>
            <w:noProof/>
          </w:rPr>
          <w:noBreakHyphen/>
          <w:delText>2</w:delText>
        </w:r>
      </w:del>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lastRenderedPageBreak/>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7E67179F"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3558" w:name="_Ref528707371"/>
      <w:r w:rsidRPr="00E65649">
        <w:rPr>
          <w:rFonts w:ascii="Calibri" w:eastAsia="Times New Roman" w:hAnsi="Calibri" w:cs="Times New Roman"/>
          <w:bCs/>
          <w:i w:val="0"/>
          <w:iCs w:val="0"/>
          <w:color w:val="auto"/>
          <w:sz w:val="22"/>
          <w:szCs w:val="20"/>
          <w:lang w:eastAsia="fr-FR"/>
        </w:rPr>
        <w:t xml:space="preserve">Tableau </w:t>
      </w:r>
      <w:r w:rsidR="000839AA">
        <w:rPr>
          <w:rFonts w:ascii="Calibri" w:eastAsia="Times New Roman" w:hAnsi="Calibri" w:cs="Times New Roman"/>
          <w:bCs/>
          <w:i w:val="0"/>
          <w:iCs w:val="0"/>
          <w:color w:val="auto"/>
          <w:sz w:val="22"/>
          <w:szCs w:val="20"/>
          <w:lang w:eastAsia="fr-FR"/>
        </w:rPr>
        <w:fldChar w:fldCharType="begin"/>
      </w:r>
      <w:r w:rsidR="000839AA">
        <w:rPr>
          <w:rFonts w:ascii="Calibri" w:eastAsia="Times New Roman" w:hAnsi="Calibri" w:cs="Times New Roman"/>
          <w:bCs/>
          <w:i w:val="0"/>
          <w:iCs w:val="0"/>
          <w:color w:val="auto"/>
          <w:sz w:val="22"/>
          <w:szCs w:val="20"/>
          <w:lang w:eastAsia="fr-FR"/>
        </w:rPr>
        <w:instrText xml:space="preserve"> STYLEREF 2 \s </w:instrText>
      </w:r>
      <w:r w:rsidR="000839AA">
        <w:rPr>
          <w:rFonts w:ascii="Calibri" w:eastAsia="Times New Roman" w:hAnsi="Calibri" w:cs="Times New Roman"/>
          <w:bCs/>
          <w:i w:val="0"/>
          <w:iCs w:val="0"/>
          <w:color w:val="auto"/>
          <w:sz w:val="22"/>
          <w:szCs w:val="20"/>
          <w:lang w:eastAsia="fr-FR"/>
        </w:rPr>
        <w:fldChar w:fldCharType="separate"/>
      </w:r>
      <w:r w:rsidR="00DE0AA9">
        <w:rPr>
          <w:rFonts w:ascii="Calibri" w:eastAsia="Times New Roman" w:hAnsi="Calibri" w:cs="Times New Roman"/>
          <w:bCs/>
          <w:i w:val="0"/>
          <w:iCs w:val="0"/>
          <w:noProof/>
          <w:color w:val="auto"/>
          <w:sz w:val="22"/>
          <w:szCs w:val="20"/>
          <w:lang w:eastAsia="fr-FR"/>
        </w:rPr>
        <w:t>2.5</w:t>
      </w:r>
      <w:r w:rsidR="000839AA">
        <w:rPr>
          <w:rFonts w:ascii="Calibri" w:eastAsia="Times New Roman" w:hAnsi="Calibri" w:cs="Times New Roman"/>
          <w:bCs/>
          <w:i w:val="0"/>
          <w:iCs w:val="0"/>
          <w:color w:val="auto"/>
          <w:sz w:val="22"/>
          <w:szCs w:val="20"/>
          <w:lang w:eastAsia="fr-FR"/>
        </w:rPr>
        <w:fldChar w:fldCharType="end"/>
      </w:r>
      <w:r w:rsidR="000839AA">
        <w:rPr>
          <w:rFonts w:ascii="Calibri" w:eastAsia="Times New Roman" w:hAnsi="Calibri" w:cs="Times New Roman"/>
          <w:bCs/>
          <w:i w:val="0"/>
          <w:iCs w:val="0"/>
          <w:color w:val="auto"/>
          <w:sz w:val="22"/>
          <w:szCs w:val="20"/>
          <w:lang w:eastAsia="fr-FR"/>
        </w:rPr>
        <w:noBreakHyphen/>
      </w:r>
      <w:r w:rsidR="000839AA">
        <w:rPr>
          <w:rFonts w:ascii="Calibri" w:eastAsia="Times New Roman" w:hAnsi="Calibri" w:cs="Times New Roman"/>
          <w:bCs/>
          <w:i w:val="0"/>
          <w:iCs w:val="0"/>
          <w:color w:val="auto"/>
          <w:sz w:val="22"/>
          <w:szCs w:val="20"/>
          <w:lang w:eastAsia="fr-FR"/>
        </w:rPr>
        <w:fldChar w:fldCharType="begin"/>
      </w:r>
      <w:r w:rsidR="000839AA">
        <w:rPr>
          <w:rFonts w:ascii="Calibri" w:eastAsia="Times New Roman" w:hAnsi="Calibri" w:cs="Times New Roman"/>
          <w:bCs/>
          <w:i w:val="0"/>
          <w:iCs w:val="0"/>
          <w:color w:val="auto"/>
          <w:sz w:val="22"/>
          <w:szCs w:val="20"/>
          <w:lang w:eastAsia="fr-FR"/>
        </w:rPr>
        <w:instrText xml:space="preserve"> SEQ Tableau \* ARABIC \s 2 </w:instrText>
      </w:r>
      <w:r w:rsidR="000839AA">
        <w:rPr>
          <w:rFonts w:ascii="Calibri" w:eastAsia="Times New Roman" w:hAnsi="Calibri" w:cs="Times New Roman"/>
          <w:bCs/>
          <w:i w:val="0"/>
          <w:iCs w:val="0"/>
          <w:color w:val="auto"/>
          <w:sz w:val="22"/>
          <w:szCs w:val="20"/>
          <w:lang w:eastAsia="fr-FR"/>
        </w:rPr>
        <w:fldChar w:fldCharType="separate"/>
      </w:r>
      <w:r w:rsidR="00DE0AA9">
        <w:rPr>
          <w:rFonts w:ascii="Calibri" w:eastAsia="Times New Roman" w:hAnsi="Calibri" w:cs="Times New Roman"/>
          <w:bCs/>
          <w:i w:val="0"/>
          <w:iCs w:val="0"/>
          <w:noProof/>
          <w:color w:val="auto"/>
          <w:sz w:val="22"/>
          <w:szCs w:val="20"/>
          <w:lang w:eastAsia="fr-FR"/>
        </w:rPr>
        <w:t>2</w:t>
      </w:r>
      <w:r w:rsidR="000839AA">
        <w:rPr>
          <w:rFonts w:ascii="Calibri" w:eastAsia="Times New Roman" w:hAnsi="Calibri" w:cs="Times New Roman"/>
          <w:bCs/>
          <w:i w:val="0"/>
          <w:iCs w:val="0"/>
          <w:color w:val="auto"/>
          <w:sz w:val="22"/>
          <w:szCs w:val="20"/>
          <w:lang w:eastAsia="fr-FR"/>
        </w:rPr>
        <w:fldChar w:fldCharType="end"/>
      </w:r>
      <w:bookmarkEnd w:id="3558"/>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2A4D0981"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ins w:id="3559" w:author="omar BENCHEKROUN" w:date="2019-01-03T16:02:00Z">
        <w:r w:rsidR="00DE0AA9" w:rsidRPr="00DE0AA9">
          <w:rPr>
            <w:b/>
            <w:rPrChange w:id="3560" w:author="omar BENCHEKROUN" w:date="2019-01-03T16:02:00Z">
              <w:rPr/>
            </w:rPrChange>
          </w:rPr>
          <w:t xml:space="preserve">Figure </w:t>
        </w:r>
        <w:r w:rsidR="00DE0AA9" w:rsidRPr="00DE0AA9">
          <w:rPr>
            <w:b/>
            <w:noProof/>
            <w:rPrChange w:id="3561" w:author="omar BENCHEKROUN" w:date="2019-01-03T16:02:00Z">
              <w:rPr>
                <w:noProof/>
              </w:rPr>
            </w:rPrChange>
          </w:rPr>
          <w:t>2.5</w:t>
        </w:r>
        <w:r w:rsidR="00DE0AA9" w:rsidRPr="00DE0AA9">
          <w:rPr>
            <w:b/>
            <w:noProof/>
            <w:rPrChange w:id="3562" w:author="omar BENCHEKROUN" w:date="2019-01-03T16:02:00Z">
              <w:rPr/>
            </w:rPrChange>
          </w:rPr>
          <w:noBreakHyphen/>
        </w:r>
        <w:r w:rsidR="00DE0AA9" w:rsidRPr="00DE0AA9">
          <w:rPr>
            <w:b/>
            <w:noProof/>
            <w:rPrChange w:id="3563" w:author="omar BENCHEKROUN" w:date="2019-01-03T16:02:00Z">
              <w:rPr>
                <w:noProof/>
              </w:rPr>
            </w:rPrChange>
          </w:rPr>
          <w:t>2</w:t>
        </w:r>
      </w:ins>
      <w:del w:id="3564" w:author="omar BENCHEKROUN" w:date="2019-01-03T15:58:00Z">
        <w:r w:rsidR="001C03C4" w:rsidRPr="001C03C4" w:rsidDel="00DE0AA9">
          <w:rPr>
            <w:b/>
          </w:rPr>
          <w:delText xml:space="preserve">Figure </w:delText>
        </w:r>
        <w:r w:rsidR="001C03C4" w:rsidRPr="001C03C4" w:rsidDel="00DE0AA9">
          <w:rPr>
            <w:b/>
            <w:noProof/>
          </w:rPr>
          <w:delText>2.5</w:delText>
        </w:r>
        <w:r w:rsidR="001C03C4" w:rsidRPr="001C03C4" w:rsidDel="00DE0AA9">
          <w:rPr>
            <w:b/>
            <w:noProof/>
          </w:rPr>
          <w:noBreakHyphen/>
          <w:delText>2</w:delText>
        </w:r>
      </w:del>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ins w:id="3565" w:author="omar BENCHEKROUN" w:date="2019-01-03T16:02:00Z">
        <w:r w:rsidR="00DE0AA9" w:rsidRPr="00DE0AA9">
          <w:rPr>
            <w:b/>
            <w:rPrChange w:id="3566" w:author="omar BENCHEKROUN" w:date="2019-01-03T16:02:00Z">
              <w:rPr/>
            </w:rPrChange>
          </w:rPr>
          <w:t>Figure</w:t>
        </w:r>
        <w:r w:rsidR="00DE0AA9" w:rsidRPr="00DE0AA9">
          <w:rPr>
            <w:b/>
            <w:noProof/>
            <w:rPrChange w:id="3567" w:author="omar BENCHEKROUN" w:date="2019-01-03T16:02:00Z">
              <w:rPr/>
            </w:rPrChange>
          </w:rPr>
          <w:t xml:space="preserve"> </w:t>
        </w:r>
        <w:r w:rsidR="00DE0AA9" w:rsidRPr="00DE0AA9">
          <w:rPr>
            <w:b/>
            <w:noProof/>
            <w:rPrChange w:id="3568" w:author="omar BENCHEKROUN" w:date="2019-01-03T16:02:00Z">
              <w:rPr>
                <w:noProof/>
              </w:rPr>
            </w:rPrChange>
          </w:rPr>
          <w:t>2.5</w:t>
        </w:r>
        <w:r w:rsidR="00DE0AA9" w:rsidRPr="00DE0AA9">
          <w:rPr>
            <w:b/>
            <w:noProof/>
            <w:rPrChange w:id="3569" w:author="omar BENCHEKROUN" w:date="2019-01-03T16:02:00Z">
              <w:rPr/>
            </w:rPrChange>
          </w:rPr>
          <w:noBreakHyphen/>
        </w:r>
        <w:r w:rsidR="00DE0AA9" w:rsidRPr="00DE0AA9">
          <w:rPr>
            <w:b/>
            <w:noProof/>
            <w:rPrChange w:id="3570" w:author="omar BENCHEKROUN" w:date="2019-01-03T16:02:00Z">
              <w:rPr>
                <w:noProof/>
              </w:rPr>
            </w:rPrChange>
          </w:rPr>
          <w:t>4</w:t>
        </w:r>
      </w:ins>
      <w:del w:id="3571" w:author="omar BENCHEKROUN" w:date="2019-01-03T15:58:00Z">
        <w:r w:rsidR="001C03C4" w:rsidRPr="001C03C4" w:rsidDel="00DE0AA9">
          <w:rPr>
            <w:b/>
          </w:rPr>
          <w:delText>Figure</w:delText>
        </w:r>
        <w:r w:rsidR="001C03C4" w:rsidRPr="001C03C4" w:rsidDel="00DE0AA9">
          <w:rPr>
            <w:b/>
            <w:noProof/>
          </w:rPr>
          <w:delText xml:space="preserve"> 2.5</w:delText>
        </w:r>
        <w:r w:rsidR="001C03C4" w:rsidRPr="001C03C4" w:rsidDel="00DE0AA9">
          <w:rPr>
            <w:b/>
            <w:noProof/>
          </w:rPr>
          <w:noBreakHyphen/>
          <w:delText>4</w:delText>
        </w:r>
      </w:del>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lastRenderedPageBreak/>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2988B47B" w:rsidR="0093422C" w:rsidRDefault="0093422C" w:rsidP="00E75151">
      <w:pPr>
        <w:jc w:val="center"/>
      </w:pPr>
      <w:bookmarkStart w:id="3572" w:name="_Ref524006364"/>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DE0AA9">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DE0AA9">
        <w:rPr>
          <w:noProof/>
        </w:rPr>
        <w:t>2</w:t>
      </w:r>
      <w:r w:rsidR="001C03C4">
        <w:rPr>
          <w:noProof/>
        </w:rPr>
        <w:fldChar w:fldCharType="end"/>
      </w:r>
      <w:bookmarkEnd w:id="3572"/>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8AAF732" w:rsidR="00E75151" w:rsidRPr="003B2745" w:rsidRDefault="0093422C" w:rsidP="00AE5210">
      <w:pPr>
        <w:jc w:val="center"/>
      </w:pPr>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DE0AA9">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DE0AA9">
        <w:rPr>
          <w:noProof/>
        </w:rPr>
        <w:t>3</w:t>
      </w:r>
      <w:r w:rsidR="001C03C4">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lastRenderedPageBreak/>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776D24C" w:rsidR="0093422C" w:rsidRDefault="0093422C" w:rsidP="00E75151">
      <w:pPr>
        <w:jc w:val="center"/>
      </w:pPr>
      <w:bookmarkStart w:id="3573" w:name="_Ref526272542"/>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DE0AA9">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DE0AA9">
        <w:rPr>
          <w:noProof/>
        </w:rPr>
        <w:t>4</w:t>
      </w:r>
      <w:r w:rsidR="001C03C4">
        <w:rPr>
          <w:noProof/>
        </w:rPr>
        <w:fldChar w:fldCharType="end"/>
      </w:r>
      <w:bookmarkEnd w:id="3573"/>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3574" w:name="_Toc534294749"/>
      <w:r w:rsidRPr="00CC16EF">
        <w:t>Conclusion</w:t>
      </w:r>
      <w:bookmarkEnd w:id="3574"/>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lastRenderedPageBreak/>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575" w:name="_Toc534294750"/>
      <w:r>
        <w:lastRenderedPageBreak/>
        <w:t xml:space="preserve">Chapitre 3 : </w:t>
      </w:r>
      <w:r w:rsidR="00FE05DA">
        <w:br/>
      </w:r>
      <w:r>
        <w:t>Modélisation des rotors</w:t>
      </w:r>
      <w:bookmarkEnd w:id="3575"/>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FE1458">
      <w:pPr>
        <w:pStyle w:val="Paragraphedeliste"/>
        <w:keepNext/>
        <w:keepLines/>
        <w:numPr>
          <w:ilvl w:val="0"/>
          <w:numId w:val="20"/>
        </w:numPr>
        <w:tabs>
          <w:tab w:val="left" w:pos="567"/>
        </w:tabs>
        <w:spacing w:before="240"/>
        <w:contextualSpacing w:val="0"/>
        <w:jc w:val="both"/>
        <w:outlineLvl w:val="0"/>
        <w:rPr>
          <w:b/>
          <w:caps/>
          <w:vanish/>
          <w:sz w:val="40"/>
          <w:szCs w:val="24"/>
        </w:rPr>
      </w:pPr>
      <w:bookmarkStart w:id="3576" w:name="_Toc533768834"/>
      <w:bookmarkStart w:id="3577" w:name="_Toc533769133"/>
      <w:bookmarkStart w:id="3578" w:name="_Toc533769305"/>
      <w:bookmarkStart w:id="3579" w:name="_Toc533769357"/>
      <w:bookmarkStart w:id="3580" w:name="_Toc533769756"/>
      <w:bookmarkStart w:id="3581" w:name="_Toc533771817"/>
      <w:bookmarkStart w:id="3582" w:name="_Toc533772305"/>
      <w:bookmarkStart w:id="3583" w:name="_Toc533774377"/>
      <w:bookmarkStart w:id="3584" w:name="_Toc533775569"/>
      <w:bookmarkStart w:id="3585" w:name="_Toc533776213"/>
      <w:bookmarkStart w:id="3586" w:name="_Toc533776340"/>
      <w:bookmarkStart w:id="3587" w:name="_Toc533777565"/>
      <w:bookmarkStart w:id="3588" w:name="_Toc534294469"/>
      <w:bookmarkStart w:id="3589" w:name="_Toc534294544"/>
      <w:bookmarkStart w:id="3590" w:name="_Toc534294677"/>
      <w:bookmarkStart w:id="3591" w:name="_Toc534294751"/>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592" w:name="_Toc533768835"/>
      <w:bookmarkStart w:id="3593" w:name="_Toc533769134"/>
      <w:bookmarkStart w:id="3594" w:name="_Toc533769306"/>
      <w:bookmarkStart w:id="3595" w:name="_Toc533769358"/>
      <w:bookmarkStart w:id="3596" w:name="_Toc533769757"/>
      <w:bookmarkStart w:id="3597" w:name="_Toc533771818"/>
      <w:bookmarkStart w:id="3598" w:name="_Toc533772306"/>
      <w:bookmarkStart w:id="3599" w:name="_Toc533774378"/>
      <w:bookmarkStart w:id="3600" w:name="_Toc533775570"/>
      <w:bookmarkStart w:id="3601" w:name="_Toc533776214"/>
      <w:bookmarkStart w:id="3602" w:name="_Toc533776341"/>
      <w:bookmarkStart w:id="3603" w:name="_Toc533777566"/>
      <w:bookmarkStart w:id="3604" w:name="_Toc534294470"/>
      <w:bookmarkStart w:id="3605" w:name="_Toc534294545"/>
      <w:bookmarkStart w:id="3606" w:name="_Toc534294678"/>
      <w:bookmarkStart w:id="3607" w:name="_Toc534294752"/>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608" w:name="_Toc533768836"/>
      <w:bookmarkStart w:id="3609" w:name="_Toc533769135"/>
      <w:bookmarkStart w:id="3610" w:name="_Toc533769307"/>
      <w:bookmarkStart w:id="3611" w:name="_Toc533769359"/>
      <w:bookmarkStart w:id="3612" w:name="_Toc533769758"/>
      <w:bookmarkStart w:id="3613" w:name="_Toc533771819"/>
      <w:bookmarkStart w:id="3614" w:name="_Toc533772307"/>
      <w:bookmarkStart w:id="3615" w:name="_Toc533774379"/>
      <w:bookmarkStart w:id="3616" w:name="_Toc533775571"/>
      <w:bookmarkStart w:id="3617" w:name="_Toc533776215"/>
      <w:bookmarkStart w:id="3618" w:name="_Toc533776342"/>
      <w:bookmarkStart w:id="3619" w:name="_Toc533777567"/>
      <w:bookmarkStart w:id="3620" w:name="_Toc534294471"/>
      <w:bookmarkStart w:id="3621" w:name="_Toc534294546"/>
      <w:bookmarkStart w:id="3622" w:name="_Toc534294679"/>
      <w:bookmarkStart w:id="3623" w:name="_Toc534294753"/>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p>
    <w:p w14:paraId="0FB09421"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3624" w:name="_Toc533768837"/>
      <w:bookmarkStart w:id="3625" w:name="_Toc533769136"/>
      <w:bookmarkStart w:id="3626" w:name="_Toc533769308"/>
      <w:bookmarkStart w:id="3627" w:name="_Toc533769360"/>
      <w:bookmarkStart w:id="3628" w:name="_Toc533769759"/>
      <w:bookmarkStart w:id="3629" w:name="_Toc533771820"/>
      <w:bookmarkStart w:id="3630" w:name="_Toc533772308"/>
      <w:bookmarkStart w:id="3631" w:name="_Toc533774380"/>
      <w:bookmarkStart w:id="3632" w:name="_Toc533775572"/>
      <w:bookmarkStart w:id="3633" w:name="_Toc533776216"/>
      <w:bookmarkStart w:id="3634" w:name="_Toc533776343"/>
      <w:bookmarkStart w:id="3635" w:name="_Toc533777568"/>
      <w:bookmarkStart w:id="3636" w:name="_Toc534294472"/>
      <w:bookmarkStart w:id="3637" w:name="_Toc534294547"/>
      <w:bookmarkStart w:id="3638" w:name="_Toc534294680"/>
      <w:bookmarkStart w:id="3639" w:name="_Toc534294754"/>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p>
    <w:p w14:paraId="1706BCAC" w14:textId="49C7C3D5" w:rsidR="008F23B1" w:rsidRDefault="006C2BAC" w:rsidP="0008634E">
      <w:pPr>
        <w:pStyle w:val="Titre2"/>
        <w:tabs>
          <w:tab w:val="clear" w:pos="0"/>
          <w:tab w:val="num" w:pos="-709"/>
        </w:tabs>
        <w:ind w:left="709"/>
      </w:pPr>
      <w:bookmarkStart w:id="3640" w:name="_Toc534294755"/>
      <w:r>
        <w:t>M</w:t>
      </w:r>
      <w:r w:rsidR="008F23B1" w:rsidRPr="00170752">
        <w:t>odèle thermomécanique des rotors</w:t>
      </w:r>
      <w:bookmarkEnd w:id="3640"/>
    </w:p>
    <w:p w14:paraId="53D78A33" w14:textId="77777777" w:rsidR="005124A7" w:rsidRDefault="005124A7" w:rsidP="005124A7">
      <w:pPr>
        <w:spacing w:line="360" w:lineRule="auto"/>
        <w:ind w:firstLine="708"/>
      </w:pPr>
    </w:p>
    <w:p w14:paraId="7880D70A" w14:textId="32BD9BB4"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ins w:id="3641" w:author="omar BENCHEKROUN" w:date="2019-01-03T16:02:00Z">
        <w:r w:rsidR="00DE0AA9" w:rsidRPr="00DE0AA9">
          <w:rPr>
            <w:b/>
            <w:iCs/>
            <w:rPrChange w:id="3642" w:author="omar BENCHEKROUN" w:date="2019-01-03T16:02:00Z">
              <w:rPr/>
            </w:rPrChange>
          </w:rPr>
          <w:t xml:space="preserve">Figure </w:t>
        </w:r>
        <w:r w:rsidR="00DE0AA9" w:rsidRPr="00DE0AA9">
          <w:rPr>
            <w:b/>
            <w:iCs/>
            <w:noProof/>
            <w:rPrChange w:id="3643" w:author="omar BENCHEKROUN" w:date="2019-01-03T16:02:00Z">
              <w:rPr>
                <w:i/>
                <w:iCs/>
                <w:noProof/>
              </w:rPr>
            </w:rPrChange>
          </w:rPr>
          <w:t>3.1</w:t>
        </w:r>
        <w:r w:rsidR="00DE0AA9" w:rsidRPr="00DE0AA9">
          <w:rPr>
            <w:b/>
            <w:iCs/>
            <w:noProof/>
            <w:rPrChange w:id="3644" w:author="omar BENCHEKROUN" w:date="2019-01-03T16:02:00Z">
              <w:rPr/>
            </w:rPrChange>
          </w:rPr>
          <w:noBreakHyphen/>
        </w:r>
        <w:r w:rsidR="00DE0AA9" w:rsidRPr="00DE0AA9">
          <w:rPr>
            <w:b/>
            <w:iCs/>
            <w:noProof/>
            <w:rPrChange w:id="3645" w:author="omar BENCHEKROUN" w:date="2019-01-03T16:02:00Z">
              <w:rPr>
                <w:i/>
                <w:iCs/>
                <w:noProof/>
              </w:rPr>
            </w:rPrChange>
          </w:rPr>
          <w:t>1</w:t>
        </w:r>
      </w:ins>
      <w:del w:id="3646" w:author="omar BENCHEKROUN" w:date="2019-01-03T15:58:00Z">
        <w:r w:rsidR="001C03C4" w:rsidRPr="001C03C4" w:rsidDel="00DE0AA9">
          <w:rPr>
            <w:b/>
            <w:iCs/>
          </w:rPr>
          <w:delText xml:space="preserve">Figure </w:delText>
        </w:r>
        <w:r w:rsidR="001C03C4" w:rsidRPr="001C03C4" w:rsidDel="00DE0AA9">
          <w:rPr>
            <w:b/>
            <w:iCs/>
            <w:noProof/>
          </w:rPr>
          <w:delText>3.1</w:delText>
        </w:r>
        <w:r w:rsidR="001C03C4" w:rsidRPr="001C03C4" w:rsidDel="00DE0AA9">
          <w:rPr>
            <w:b/>
            <w:iCs/>
            <w:noProof/>
          </w:rPr>
          <w:noBreakHyphen/>
          <w:delText>1</w:delText>
        </w:r>
      </w:del>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lastRenderedPageBreak/>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5A3B36F3"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3647" w:name="_Ref533769151"/>
      <w:r w:rsidRPr="00BD0C3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3647"/>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DE0AA9">
        <w:rPr>
          <w:b/>
          <w:i w:val="0"/>
          <w:sz w:val="22"/>
        </w:rPr>
        <w:t>[42]</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8F23B1">
      <w:pPr>
        <w:numPr>
          <w:ilvl w:val="0"/>
          <w:numId w:val="11"/>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8F23B1">
      <w:pPr>
        <w:numPr>
          <w:ilvl w:val="0"/>
          <w:numId w:val="11"/>
        </w:numPr>
        <w:spacing w:line="360" w:lineRule="auto"/>
        <w:contextualSpacing/>
        <w:rPr>
          <w:rFonts w:eastAsiaTheme="minorEastAsia"/>
        </w:rPr>
      </w:pPr>
      <w:r w:rsidRPr="006C182B">
        <w:rPr>
          <w:rFonts w:eastAsiaTheme="minorEastAsia"/>
        </w:rPr>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3648" w:name="_Toc534294756"/>
      <w:r>
        <w:t>M</w:t>
      </w:r>
      <w:r w:rsidR="008F23B1">
        <w:t>odèle thermique linéaire</w:t>
      </w:r>
      <w:bookmarkEnd w:id="3648"/>
    </w:p>
    <w:p w14:paraId="0B499C84" w14:textId="77777777" w:rsidR="0067206F" w:rsidRPr="0067206F" w:rsidRDefault="0067206F" w:rsidP="0067206F"/>
    <w:p w14:paraId="165D44A2" w14:textId="24C971D1"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DE0AA9">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710278"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B85110">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B85110">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649"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3649"/>
          </w:p>
        </w:tc>
      </w:tr>
    </w:tbl>
    <w:p w14:paraId="64BF73E7" w14:textId="105776D5"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ins w:id="3650" w:author="omar BENCHEKROUN" w:date="2019-01-03T16:02:00Z">
        <w:r w:rsidR="00DE0AA9" w:rsidRPr="00DE0AA9">
          <w:rPr>
            <w:b/>
            <w:szCs w:val="22"/>
            <w:rPrChange w:id="3651" w:author="omar BENCHEKROUN" w:date="2019-01-03T16:02:00Z">
              <w:rPr>
                <w:szCs w:val="22"/>
              </w:rPr>
            </w:rPrChange>
          </w:rPr>
          <w:t xml:space="preserve">Tableau </w:t>
        </w:r>
        <w:r w:rsidR="00DE0AA9" w:rsidRPr="00DE0AA9">
          <w:rPr>
            <w:b/>
            <w:noProof/>
            <w:szCs w:val="22"/>
            <w:rPrChange w:id="3652" w:author="omar BENCHEKROUN" w:date="2019-01-03T16:02:00Z">
              <w:rPr>
                <w:noProof/>
                <w:szCs w:val="22"/>
              </w:rPr>
            </w:rPrChange>
          </w:rPr>
          <w:t>3.1</w:t>
        </w:r>
        <w:r w:rsidR="00DE0AA9" w:rsidRPr="00DE0AA9">
          <w:rPr>
            <w:b/>
            <w:noProof/>
            <w:szCs w:val="22"/>
            <w:rPrChange w:id="3653" w:author="omar BENCHEKROUN" w:date="2019-01-03T16:02:00Z">
              <w:rPr>
                <w:szCs w:val="22"/>
              </w:rPr>
            </w:rPrChange>
          </w:rPr>
          <w:noBreakHyphen/>
        </w:r>
        <w:r w:rsidR="00DE0AA9" w:rsidRPr="00DE0AA9">
          <w:rPr>
            <w:b/>
            <w:noProof/>
            <w:szCs w:val="22"/>
            <w:rPrChange w:id="3654" w:author="omar BENCHEKROUN" w:date="2019-01-03T16:02:00Z">
              <w:rPr>
                <w:noProof/>
                <w:szCs w:val="22"/>
              </w:rPr>
            </w:rPrChange>
          </w:rPr>
          <w:t>1</w:t>
        </w:r>
      </w:ins>
      <w:del w:id="3655" w:author="omar BENCHEKROUN" w:date="2019-01-03T15:58:00Z">
        <w:r w:rsidR="001C03C4" w:rsidRPr="001C03C4" w:rsidDel="00DE0AA9">
          <w:rPr>
            <w:b/>
            <w:szCs w:val="22"/>
          </w:rPr>
          <w:delText xml:space="preserve">Tableau </w:delText>
        </w:r>
        <w:r w:rsidR="001C03C4" w:rsidRPr="001C03C4" w:rsidDel="00DE0AA9">
          <w:rPr>
            <w:b/>
            <w:noProof/>
            <w:szCs w:val="22"/>
          </w:rPr>
          <w:delText>3.1</w:delText>
        </w:r>
        <w:r w:rsidR="001C03C4" w:rsidRPr="001C03C4" w:rsidDel="00DE0AA9">
          <w:rPr>
            <w:b/>
            <w:noProof/>
            <w:szCs w:val="22"/>
          </w:rPr>
          <w:noBreakHyphen/>
          <w:delText>1</w:delText>
        </w:r>
      </w:del>
      <w:r w:rsidR="00232237" w:rsidRPr="00232237">
        <w:rPr>
          <w:b/>
        </w:rPr>
        <w:fldChar w:fldCharType="end"/>
      </w:r>
      <w:r>
        <w:t>.</w:t>
      </w:r>
    </w:p>
    <w:p w14:paraId="01750727" w14:textId="23A59211" w:rsidR="0040562F" w:rsidRPr="0040562F" w:rsidRDefault="0040562F" w:rsidP="0040562F">
      <w:pPr>
        <w:jc w:val="center"/>
      </w:pPr>
      <w:bookmarkStart w:id="3656" w:name="_Ref533769891"/>
      <w:r w:rsidRPr="004447C8">
        <w:rPr>
          <w:szCs w:val="22"/>
        </w:rPr>
        <w:t xml:space="preserve">Tableau </w:t>
      </w:r>
      <w:r w:rsidR="000839AA">
        <w:rPr>
          <w:szCs w:val="22"/>
        </w:rPr>
        <w:fldChar w:fldCharType="begin"/>
      </w:r>
      <w:r w:rsidR="000839AA">
        <w:rPr>
          <w:szCs w:val="22"/>
        </w:rPr>
        <w:instrText xml:space="preserve"> STYLEREF 2 \s </w:instrText>
      </w:r>
      <w:r w:rsidR="000839AA">
        <w:rPr>
          <w:szCs w:val="22"/>
        </w:rPr>
        <w:fldChar w:fldCharType="separate"/>
      </w:r>
      <w:r w:rsidR="00DE0AA9">
        <w:rPr>
          <w:noProof/>
          <w:szCs w:val="22"/>
        </w:rPr>
        <w:t>3.1</w:t>
      </w:r>
      <w:r w:rsidR="000839AA">
        <w:rPr>
          <w:szCs w:val="22"/>
        </w:rPr>
        <w:fldChar w:fldCharType="end"/>
      </w:r>
      <w:r w:rsidR="000839AA">
        <w:rPr>
          <w:szCs w:val="22"/>
        </w:rPr>
        <w:noBreakHyphen/>
      </w:r>
      <w:r w:rsidR="000839AA">
        <w:rPr>
          <w:szCs w:val="22"/>
        </w:rPr>
        <w:fldChar w:fldCharType="begin"/>
      </w:r>
      <w:r w:rsidR="000839AA">
        <w:rPr>
          <w:szCs w:val="22"/>
        </w:rPr>
        <w:instrText xml:space="preserve"> SEQ Tableau \* ARABIC \s 2 </w:instrText>
      </w:r>
      <w:r w:rsidR="000839AA">
        <w:rPr>
          <w:szCs w:val="22"/>
        </w:rPr>
        <w:fldChar w:fldCharType="separate"/>
      </w:r>
      <w:r w:rsidR="00DE0AA9">
        <w:rPr>
          <w:noProof/>
          <w:szCs w:val="22"/>
        </w:rPr>
        <w:t>1</w:t>
      </w:r>
      <w:r w:rsidR="000839AA">
        <w:rPr>
          <w:szCs w:val="22"/>
        </w:rPr>
        <w:fldChar w:fldCharType="end"/>
      </w:r>
      <w:bookmarkEnd w:id="3656"/>
      <w:r>
        <w:rPr>
          <w:szCs w:val="22"/>
        </w:rPr>
        <w:t> : C</w:t>
      </w:r>
      <w:r>
        <w:t>aractéristiques thermiques de l’acier utilisé</w:t>
      </w:r>
    </w:p>
    <w:p w14:paraId="49BFC251" w14:textId="77777777" w:rsidR="008F23B1" w:rsidRDefault="008F23B1" w:rsidP="008F23B1">
      <w:pPr>
        <w:spacing w:line="360" w:lineRule="auto"/>
        <w:jc w:val="center"/>
      </w:pPr>
      <w:r>
        <w:rPr>
          <w:noProof/>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7EF9EA7A" w:rsidR="008F23B1" w:rsidRPr="007C25E0" w:rsidRDefault="008F23B1" w:rsidP="008F23B1">
      <w:pPr>
        <w:spacing w:line="360" w:lineRule="auto"/>
        <w:ind w:firstLine="708"/>
      </w:pPr>
      <w:r>
        <w:lastRenderedPageBreak/>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ins w:id="3657" w:author="omar BENCHEKROUN" w:date="2019-01-03T16:02:00Z">
        <w:r w:rsidR="00DE0AA9" w:rsidRPr="00DE0AA9">
          <w:rPr>
            <w:b/>
            <w:iCs/>
            <w:rPrChange w:id="3658" w:author="omar BENCHEKROUN" w:date="2019-01-03T16:02:00Z">
              <w:rPr/>
            </w:rPrChange>
          </w:rPr>
          <w:t xml:space="preserve">Figure </w:t>
        </w:r>
        <w:r w:rsidR="00DE0AA9" w:rsidRPr="00DE0AA9">
          <w:rPr>
            <w:b/>
            <w:iCs/>
            <w:noProof/>
            <w:rPrChange w:id="3659" w:author="omar BENCHEKROUN" w:date="2019-01-03T16:02:00Z">
              <w:rPr>
                <w:i/>
                <w:iCs/>
                <w:noProof/>
              </w:rPr>
            </w:rPrChange>
          </w:rPr>
          <w:t>3.1</w:t>
        </w:r>
        <w:r w:rsidR="00DE0AA9" w:rsidRPr="00DE0AA9">
          <w:rPr>
            <w:b/>
            <w:iCs/>
            <w:noProof/>
            <w:rPrChange w:id="3660" w:author="omar BENCHEKROUN" w:date="2019-01-03T16:02:00Z">
              <w:rPr/>
            </w:rPrChange>
          </w:rPr>
          <w:noBreakHyphen/>
        </w:r>
        <w:r w:rsidR="00DE0AA9" w:rsidRPr="00DE0AA9">
          <w:rPr>
            <w:b/>
            <w:iCs/>
            <w:noProof/>
            <w:rPrChange w:id="3661" w:author="omar BENCHEKROUN" w:date="2019-01-03T16:02:00Z">
              <w:rPr>
                <w:i/>
                <w:iCs/>
                <w:noProof/>
              </w:rPr>
            </w:rPrChange>
          </w:rPr>
          <w:t>2</w:t>
        </w:r>
      </w:ins>
      <w:del w:id="3662" w:author="omar BENCHEKROUN" w:date="2019-01-03T15:58:00Z">
        <w:r w:rsidR="001C03C4" w:rsidRPr="001C03C4" w:rsidDel="00DE0AA9">
          <w:rPr>
            <w:b/>
            <w:iCs/>
          </w:rPr>
          <w:delText xml:space="preserve">Figure </w:delText>
        </w:r>
        <w:r w:rsidR="001C03C4" w:rsidRPr="001C03C4" w:rsidDel="00DE0AA9">
          <w:rPr>
            <w:b/>
            <w:iCs/>
            <w:noProof/>
          </w:rPr>
          <w:delText>3.1</w:delText>
        </w:r>
        <w:r w:rsidR="001C03C4" w:rsidRPr="001C03C4" w:rsidDel="00DE0AA9">
          <w:rPr>
            <w:b/>
            <w:iCs/>
            <w:noProof/>
          </w:rPr>
          <w:noBreakHyphen/>
          <w:delText>2</w:delText>
        </w:r>
      </w:del>
      <w:r w:rsidRPr="00342581">
        <w:rPr>
          <w:b/>
        </w:rPr>
        <w:fldChar w:fldCharType="end"/>
      </w:r>
      <w:r w:rsidRPr="007C25E0">
        <w:t xml:space="preserve">.  </w:t>
      </w:r>
    </w:p>
    <w:p w14:paraId="4A4705CA" w14:textId="77777777" w:rsidR="008F23B1" w:rsidRDefault="008F23B1" w:rsidP="00FD1ED7">
      <w:pPr>
        <w:pStyle w:val="Paragraphedeliste"/>
        <w:numPr>
          <w:ilvl w:val="0"/>
          <w:numId w:val="18"/>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710278"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1E390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6356F1F1"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DE0AA9">
        <w:rPr>
          <w:b/>
        </w:rPr>
        <w:t>[51]</w:t>
      </w:r>
      <w:r w:rsidRPr="00FD1ED7">
        <w:rPr>
          <w:b/>
        </w:rPr>
        <w:fldChar w:fldCharType="end"/>
      </w:r>
      <w:r>
        <w:t xml:space="preserve"> donne quelques ordres de grandeur de ce coefficient. </w:t>
      </w:r>
    </w:p>
    <w:p w14:paraId="0398D42A" w14:textId="152FEC54"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3.1</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2</w:t>
      </w:r>
      <w:r w:rsidR="000839AA">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3"/>
                    <a:stretch>
                      <a:fillRect/>
                    </a:stretch>
                  </pic:blipFill>
                  <pic:spPr>
                    <a:xfrm>
                      <a:off x="0" y="0"/>
                      <a:ext cx="2617200" cy="943200"/>
                    </a:xfrm>
                    <a:prstGeom prst="rect">
                      <a:avLst/>
                    </a:prstGeom>
                  </pic:spPr>
                </pic:pic>
              </a:graphicData>
            </a:graphic>
          </wp:inline>
        </w:drawing>
      </w:r>
    </w:p>
    <w:p w14:paraId="18621FA8" w14:textId="77777777" w:rsidR="008F23B1" w:rsidRDefault="008F23B1" w:rsidP="008F23B1">
      <w:pPr>
        <w:pStyle w:val="Paragraphedeliste"/>
        <w:numPr>
          <w:ilvl w:val="0"/>
          <w:numId w:val="3"/>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8F23B1">
      <w:pPr>
        <w:pStyle w:val="Paragraphedeliste"/>
        <w:numPr>
          <w:ilvl w:val="0"/>
          <w:numId w:val="3"/>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rPr>
        <w:lastRenderedPageBreak/>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4FABF66B"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3663" w:name="_Ref529545990"/>
      <w:r w:rsidRPr="0043430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3663"/>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3664" w:name="_Ref533776278"/>
      <w:r>
        <w:t>Intégration numérique</w:t>
      </w:r>
      <w:bookmarkEnd w:id="3664"/>
    </w:p>
    <w:p w14:paraId="4EFFDEA6" w14:textId="77777777" w:rsidR="008F23B1" w:rsidRPr="00C40A7A" w:rsidRDefault="008F23B1" w:rsidP="008F23B1">
      <w:pPr>
        <w:pStyle w:val="Default"/>
      </w:pPr>
    </w:p>
    <w:p w14:paraId="490D73ED" w14:textId="4AD2C16E"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DE0AA9">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710278"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0A3CA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665" w:name="_Ref529547194"/>
            <w:r w:rsidRPr="005600FC">
              <w:rPr>
                <w:rFonts w:ascii="Times New Roman" w:eastAsia="Times New Roman" w:hAnsi="Times New Roman"/>
                <w:b/>
                <w:iCs w:val="0"/>
                <w:color w:val="auto"/>
                <w:sz w:val="22"/>
                <w:szCs w:val="22"/>
                <w:lang w:eastAsia="fr-FR"/>
              </w:rPr>
              <w:t xml:space="preserve"> </w:t>
            </w:r>
            <w:bookmarkEnd w:id="3665"/>
          </w:p>
        </w:tc>
      </w:tr>
    </w:tbl>
    <w:p w14:paraId="0AECC953" w14:textId="2684B2DA" w:rsidR="008F23B1" w:rsidRDefault="008F23B1" w:rsidP="008F23B1">
      <w:pPr>
        <w:spacing w:line="360" w:lineRule="auto"/>
        <w:ind w:firstLine="708"/>
      </w:pPr>
      <w:r>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DE0AA9">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710278"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0A3CA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0A3CAA">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3666" w:name="_Ref529548381"/>
            <w:r w:rsidRPr="005600FC">
              <w:rPr>
                <w:rFonts w:ascii="Times New Roman" w:eastAsia="Times New Roman" w:hAnsi="Times New Roman"/>
                <w:b/>
                <w:iCs w:val="0"/>
                <w:color w:val="auto"/>
                <w:sz w:val="22"/>
                <w:szCs w:val="22"/>
                <w:lang w:eastAsia="fr-FR"/>
              </w:rPr>
              <w:t xml:space="preserve"> </w:t>
            </w:r>
            <w:bookmarkEnd w:id="3666"/>
          </w:p>
        </w:tc>
      </w:tr>
    </w:tbl>
    <w:p w14:paraId="380B7AD8" w14:textId="054065DC"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DE0AA9">
        <w:rPr>
          <w:b/>
        </w:rPr>
        <w:t>[52]</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DE0AA9">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710278"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45529C74"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DE0AA9">
        <w:rPr>
          <w:b/>
        </w:rPr>
        <w:t>[52]</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w:t>
      </w:r>
      <w:r>
        <w:lastRenderedPageBreak/>
        <w:t>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3667" w:name="_Toc534294757"/>
      <w:r>
        <w:t>M</w:t>
      </w:r>
      <w:r w:rsidR="008F23B1">
        <w:t>odèle de déformation thermique</w:t>
      </w:r>
      <w:bookmarkEnd w:id="3667"/>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8811EB">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C50FB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710278"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710278"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lastRenderedPageBreak/>
        <w:t>– s’il y a élévation de température sans possibilité de déformation, il y a compression du milieu qui est équivalent à une contrainte de compression à l’origine thermique.</w:t>
      </w:r>
    </w:p>
    <w:p w14:paraId="4B2E5D09" w14:textId="4D06899B"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ins w:id="3668" w:author="omar BENCHEKROUN" w:date="2019-01-03T16:02:00Z">
        <w:r w:rsidR="00DE0AA9" w:rsidRPr="00DE0AA9">
          <w:rPr>
            <w:b/>
            <w:iCs/>
            <w:rPrChange w:id="3669" w:author="omar BENCHEKROUN" w:date="2019-01-03T16:02:00Z">
              <w:rPr/>
            </w:rPrChange>
          </w:rPr>
          <w:t xml:space="preserve">Tableau </w:t>
        </w:r>
        <w:r w:rsidR="00DE0AA9" w:rsidRPr="00DE0AA9">
          <w:rPr>
            <w:b/>
            <w:iCs/>
            <w:noProof/>
            <w:rPrChange w:id="3670" w:author="omar BENCHEKROUN" w:date="2019-01-03T16:02:00Z">
              <w:rPr>
                <w:i/>
                <w:iCs/>
                <w:noProof/>
              </w:rPr>
            </w:rPrChange>
          </w:rPr>
          <w:t>3.1</w:t>
        </w:r>
        <w:r w:rsidR="00DE0AA9" w:rsidRPr="00DE0AA9">
          <w:rPr>
            <w:b/>
            <w:iCs/>
            <w:noProof/>
            <w:rPrChange w:id="3671" w:author="omar BENCHEKROUN" w:date="2019-01-03T16:02:00Z">
              <w:rPr/>
            </w:rPrChange>
          </w:rPr>
          <w:noBreakHyphen/>
        </w:r>
        <w:r w:rsidR="00DE0AA9" w:rsidRPr="00DE0AA9">
          <w:rPr>
            <w:b/>
            <w:iCs/>
            <w:noProof/>
            <w:rPrChange w:id="3672" w:author="omar BENCHEKROUN" w:date="2019-01-03T16:02:00Z">
              <w:rPr>
                <w:i/>
                <w:iCs/>
                <w:noProof/>
              </w:rPr>
            </w:rPrChange>
          </w:rPr>
          <w:t>3</w:t>
        </w:r>
      </w:ins>
      <w:del w:id="3673" w:author="omar BENCHEKROUN" w:date="2019-01-03T15:58:00Z">
        <w:r w:rsidR="001C03C4" w:rsidRPr="001C03C4" w:rsidDel="00DE0AA9">
          <w:rPr>
            <w:b/>
            <w:iCs/>
          </w:rPr>
          <w:delText xml:space="preserve">Tableau </w:delText>
        </w:r>
        <w:r w:rsidR="001C03C4" w:rsidRPr="001C03C4" w:rsidDel="00DE0AA9">
          <w:rPr>
            <w:b/>
            <w:iCs/>
            <w:noProof/>
          </w:rPr>
          <w:delText>3.1</w:delText>
        </w:r>
        <w:r w:rsidR="001C03C4" w:rsidRPr="001C03C4" w:rsidDel="00DE0AA9">
          <w:rPr>
            <w:b/>
            <w:iCs/>
            <w:noProof/>
          </w:rPr>
          <w:noBreakHyphen/>
          <w:delText>3</w:delText>
        </w:r>
      </w:del>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DE0AA9">
        <w:rPr>
          <w:b/>
        </w:rPr>
        <w:t>[51]</w:t>
      </w:r>
      <w:r w:rsidRPr="00470072">
        <w:rPr>
          <w:b/>
        </w:rPr>
        <w:fldChar w:fldCharType="end"/>
      </w:r>
      <w:r>
        <w:t xml:space="preserve"> présente ses valeurs pour quelques matériaux usuels.</w:t>
      </w:r>
    </w:p>
    <w:p w14:paraId="4CB3F896" w14:textId="3301C0B1"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3674" w:name="_Ref530004758"/>
      <w:r w:rsidRPr="00AE331A">
        <w:rPr>
          <w:rFonts w:ascii="Calibri" w:eastAsia="Times New Roman" w:hAnsi="Calibri" w:cs="Times New Roman"/>
          <w:i w:val="0"/>
          <w:iCs w:val="0"/>
          <w:color w:val="auto"/>
          <w:sz w:val="22"/>
          <w:szCs w:val="20"/>
          <w:lang w:eastAsia="fr-FR"/>
        </w:rPr>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3.1</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w:t>
      </w:r>
      <w:r w:rsidR="000839AA">
        <w:rPr>
          <w:rFonts w:ascii="Calibri" w:eastAsia="Times New Roman" w:hAnsi="Calibri" w:cs="Times New Roman"/>
          <w:i w:val="0"/>
          <w:iCs w:val="0"/>
          <w:color w:val="auto"/>
          <w:sz w:val="22"/>
          <w:szCs w:val="20"/>
          <w:lang w:eastAsia="fr-FR"/>
        </w:rPr>
        <w:fldChar w:fldCharType="end"/>
      </w:r>
      <w:bookmarkEnd w:id="3674"/>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710278"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8753E3">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59F00FFF"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DE0AA9">
        <w:rPr>
          <w:b/>
        </w:rPr>
        <w:t>[53]</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6"/>
                    <a:stretch>
                      <a:fillRect/>
                    </a:stretch>
                  </pic:blipFill>
                  <pic:spPr>
                    <a:xfrm>
                      <a:off x="0" y="0"/>
                      <a:ext cx="5760720" cy="1802130"/>
                    </a:xfrm>
                    <a:prstGeom prst="rect">
                      <a:avLst/>
                    </a:prstGeom>
                  </pic:spPr>
                </pic:pic>
              </a:graphicData>
            </a:graphic>
          </wp:inline>
        </w:drawing>
      </w:r>
    </w:p>
    <w:p w14:paraId="73D6233E" w14:textId="3AFC2474"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w:t>
      </w:r>
      <w:r w:rsidR="00495F01">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550B1C3E"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ins w:id="3675" w:author="omar BENCHEKROUN" w:date="2019-01-03T16:02:00Z">
        <w:r w:rsidR="00DE0AA9" w:rsidRPr="00DE0AA9">
          <w:rPr>
            <w:b/>
            <w:iCs/>
            <w:rPrChange w:id="3676" w:author="omar BENCHEKROUN" w:date="2019-01-03T16:02:00Z">
              <w:rPr/>
            </w:rPrChange>
          </w:rPr>
          <w:t xml:space="preserve">Figure </w:t>
        </w:r>
        <w:r w:rsidR="00DE0AA9" w:rsidRPr="00DE0AA9">
          <w:rPr>
            <w:b/>
            <w:iCs/>
            <w:noProof/>
            <w:rPrChange w:id="3677" w:author="omar BENCHEKROUN" w:date="2019-01-03T16:02:00Z">
              <w:rPr>
                <w:i/>
                <w:iCs/>
                <w:noProof/>
              </w:rPr>
            </w:rPrChange>
          </w:rPr>
          <w:t>3.1</w:t>
        </w:r>
        <w:r w:rsidR="00DE0AA9" w:rsidRPr="00DE0AA9">
          <w:rPr>
            <w:b/>
            <w:iCs/>
            <w:noProof/>
            <w:rPrChange w:id="3678" w:author="omar BENCHEKROUN" w:date="2019-01-03T16:02:00Z">
              <w:rPr/>
            </w:rPrChange>
          </w:rPr>
          <w:noBreakHyphen/>
        </w:r>
        <w:r w:rsidR="00DE0AA9" w:rsidRPr="00DE0AA9">
          <w:rPr>
            <w:b/>
            <w:iCs/>
            <w:noProof/>
            <w:rPrChange w:id="3679" w:author="omar BENCHEKROUN" w:date="2019-01-03T16:02:00Z">
              <w:rPr>
                <w:i/>
                <w:iCs/>
                <w:noProof/>
              </w:rPr>
            </w:rPrChange>
          </w:rPr>
          <w:t>4</w:t>
        </w:r>
      </w:ins>
      <w:del w:id="3680" w:author="omar BENCHEKROUN" w:date="2019-01-03T15:58:00Z">
        <w:r w:rsidR="001C03C4" w:rsidRPr="001C03C4" w:rsidDel="00DE0AA9">
          <w:rPr>
            <w:b/>
            <w:iCs/>
          </w:rPr>
          <w:delText xml:space="preserve">Figure </w:delText>
        </w:r>
        <w:r w:rsidR="001C03C4" w:rsidRPr="001C03C4" w:rsidDel="00DE0AA9">
          <w:rPr>
            <w:b/>
            <w:iCs/>
            <w:noProof/>
          </w:rPr>
          <w:delText>3.1</w:delText>
        </w:r>
        <w:r w:rsidR="001C03C4" w:rsidRPr="001C03C4" w:rsidDel="00DE0AA9">
          <w:rPr>
            <w:b/>
            <w:iCs/>
            <w:noProof/>
          </w:rPr>
          <w:noBreakHyphen/>
          <w:delText>4</w:delText>
        </w:r>
      </w:del>
      <w:r w:rsidRPr="00665FBA">
        <w:rPr>
          <w:b/>
        </w:rPr>
        <w:fldChar w:fldCharType="end"/>
      </w:r>
      <w:r>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0B7BB885"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3681" w:name="_Ref530004549"/>
      <w:r w:rsidRPr="001217F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3681"/>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t>Déplacement</w:t>
      </w:r>
      <w:r w:rsidR="008F23B1">
        <w:t xml:space="preserve"> de la fibre neutre du rotor</w:t>
      </w:r>
    </w:p>
    <w:p w14:paraId="21B76F8A" w14:textId="0919BE0F"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ins w:id="3682" w:author="omar BENCHEKROUN" w:date="2019-01-03T16:02:00Z">
        <w:r w:rsidR="00DE0AA9" w:rsidRPr="00DE0AA9">
          <w:rPr>
            <w:b/>
            <w:iCs/>
            <w:rPrChange w:id="3683" w:author="omar BENCHEKROUN" w:date="2019-01-03T16:02:00Z">
              <w:rPr/>
            </w:rPrChange>
          </w:rPr>
          <w:t xml:space="preserve">Figure </w:t>
        </w:r>
        <w:r w:rsidR="00DE0AA9" w:rsidRPr="00DE0AA9">
          <w:rPr>
            <w:b/>
            <w:iCs/>
            <w:noProof/>
            <w:rPrChange w:id="3684" w:author="omar BENCHEKROUN" w:date="2019-01-03T16:02:00Z">
              <w:rPr>
                <w:i/>
                <w:iCs/>
                <w:noProof/>
              </w:rPr>
            </w:rPrChange>
          </w:rPr>
          <w:t>3.1</w:t>
        </w:r>
        <w:r w:rsidR="00DE0AA9" w:rsidRPr="00DE0AA9">
          <w:rPr>
            <w:b/>
            <w:iCs/>
            <w:noProof/>
            <w:rPrChange w:id="3685" w:author="omar BENCHEKROUN" w:date="2019-01-03T16:02:00Z">
              <w:rPr/>
            </w:rPrChange>
          </w:rPr>
          <w:noBreakHyphen/>
        </w:r>
        <w:r w:rsidR="00DE0AA9" w:rsidRPr="00DE0AA9">
          <w:rPr>
            <w:b/>
            <w:iCs/>
            <w:noProof/>
            <w:rPrChange w:id="3686" w:author="omar BENCHEKROUN" w:date="2019-01-03T16:02:00Z">
              <w:rPr>
                <w:i/>
                <w:iCs/>
                <w:noProof/>
              </w:rPr>
            </w:rPrChange>
          </w:rPr>
          <w:t>5</w:t>
        </w:r>
      </w:ins>
      <w:del w:id="3687" w:author="omar BENCHEKROUN" w:date="2019-01-03T15:58:00Z">
        <w:r w:rsidR="001C03C4" w:rsidRPr="001C03C4" w:rsidDel="00DE0AA9">
          <w:rPr>
            <w:b/>
            <w:iCs/>
          </w:rPr>
          <w:delText xml:space="preserve">Figure </w:delText>
        </w:r>
        <w:r w:rsidR="001C03C4" w:rsidRPr="001C03C4" w:rsidDel="00DE0AA9">
          <w:rPr>
            <w:b/>
            <w:iCs/>
            <w:noProof/>
          </w:rPr>
          <w:delText>3.1</w:delText>
        </w:r>
        <w:r w:rsidR="001C03C4" w:rsidRPr="001C03C4" w:rsidDel="00DE0AA9">
          <w:rPr>
            <w:b/>
            <w:iCs/>
            <w:noProof/>
          </w:rPr>
          <w:noBreakHyphen/>
          <w:delText>5</w:delText>
        </w:r>
      </w:del>
      <w:r w:rsidRPr="00994CA9">
        <w:rPr>
          <w:b/>
        </w:rPr>
        <w:fldChar w:fldCharType="end"/>
      </w:r>
      <w:r>
        <w:t xml:space="preserve">. </w:t>
      </w:r>
    </w:p>
    <w:p w14:paraId="153ED5CE" w14:textId="77777777" w:rsidR="008F23B1" w:rsidRDefault="008F23B1" w:rsidP="008F23B1">
      <w:pPr>
        <w:keepNext/>
        <w:spacing w:line="360" w:lineRule="auto"/>
        <w:jc w:val="center"/>
      </w:pPr>
      <w:r>
        <w:rPr>
          <w:noProof/>
        </w:rPr>
        <w:lastRenderedPageBreak/>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8000" cy="1339200"/>
                    </a:xfrm>
                    <a:prstGeom prst="rect">
                      <a:avLst/>
                    </a:prstGeom>
                  </pic:spPr>
                </pic:pic>
              </a:graphicData>
            </a:graphic>
          </wp:inline>
        </w:drawing>
      </w:r>
    </w:p>
    <w:p w14:paraId="269CFD0E" w14:textId="682A66B5"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3688" w:name="_Ref530003394"/>
      <w:r w:rsidRPr="00DF0E3B">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5</w:t>
      </w:r>
      <w:r w:rsidR="00495F01">
        <w:rPr>
          <w:rFonts w:ascii="Calibri" w:eastAsia="Times New Roman" w:hAnsi="Calibri" w:cs="Times New Roman"/>
          <w:i w:val="0"/>
          <w:iCs w:val="0"/>
          <w:color w:val="auto"/>
          <w:sz w:val="22"/>
          <w:szCs w:val="20"/>
          <w:lang w:eastAsia="fr-FR"/>
        </w:rPr>
        <w:fldChar w:fldCharType="end"/>
      </w:r>
      <w:bookmarkEnd w:id="368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710278"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0A1A6CA"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DE0AA9">
        <w:rPr>
          <w:b/>
        </w:rPr>
        <w:t>3.3</w:t>
      </w:r>
      <w:r w:rsidR="0085283A" w:rsidRPr="0085283A">
        <w:rPr>
          <w:b/>
        </w:rPr>
        <w:fldChar w:fldCharType="end"/>
      </w:r>
      <w:r>
        <w:t>.</w:t>
      </w:r>
    </w:p>
    <w:p w14:paraId="233DAF58" w14:textId="191B1C43" w:rsidR="008F23B1" w:rsidRDefault="00504245" w:rsidP="00504245">
      <w:pPr>
        <w:pStyle w:val="Titre2"/>
        <w:ind w:left="709"/>
      </w:pPr>
      <w:bookmarkStart w:id="3689" w:name="_Toc534294758"/>
      <w:r>
        <w:t>M</w:t>
      </w:r>
      <w:r w:rsidR="008F23B1">
        <w:t>odèles dynamiques des rotors</w:t>
      </w:r>
      <w:bookmarkEnd w:id="3689"/>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3690" w:name="_Toc534294759"/>
      <w:r w:rsidRPr="00FE7BC5">
        <w:t xml:space="preserve">Rotor rigide à </w:t>
      </w:r>
      <w:r>
        <w:t>quatres degrés deliberté</w:t>
      </w:r>
      <w:bookmarkEnd w:id="3690"/>
    </w:p>
    <w:p w14:paraId="39849EF5" w14:textId="6ABF41E7"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ins w:id="3691" w:author="omar BENCHEKROUN" w:date="2019-01-03T16:02:00Z">
        <w:r w:rsidR="00DE0AA9" w:rsidRPr="00DE0AA9">
          <w:rPr>
            <w:b/>
            <w:rPrChange w:id="3692" w:author="omar BENCHEKROUN" w:date="2019-01-03T16:02:00Z">
              <w:rPr/>
            </w:rPrChange>
          </w:rPr>
          <w:t xml:space="preserve">Figure </w:t>
        </w:r>
        <w:r w:rsidR="00DE0AA9" w:rsidRPr="00DE0AA9">
          <w:rPr>
            <w:b/>
            <w:iCs/>
            <w:noProof/>
            <w:rPrChange w:id="3693" w:author="omar BENCHEKROUN" w:date="2019-01-03T16:02:00Z">
              <w:rPr>
                <w:i/>
                <w:iCs/>
                <w:noProof/>
              </w:rPr>
            </w:rPrChange>
          </w:rPr>
          <w:t>3.2</w:t>
        </w:r>
        <w:r w:rsidR="00DE0AA9" w:rsidRPr="00DE0AA9">
          <w:rPr>
            <w:b/>
            <w:iCs/>
            <w:noProof/>
            <w:rPrChange w:id="3694" w:author="omar BENCHEKROUN" w:date="2019-01-03T16:02:00Z">
              <w:rPr/>
            </w:rPrChange>
          </w:rPr>
          <w:noBreakHyphen/>
        </w:r>
        <w:r w:rsidR="00DE0AA9" w:rsidRPr="00DE0AA9">
          <w:rPr>
            <w:b/>
            <w:iCs/>
            <w:noProof/>
            <w:rPrChange w:id="3695" w:author="omar BENCHEKROUN" w:date="2019-01-03T16:02:00Z">
              <w:rPr>
                <w:i/>
                <w:iCs/>
                <w:noProof/>
              </w:rPr>
            </w:rPrChange>
          </w:rPr>
          <w:t>1</w:t>
        </w:r>
      </w:ins>
      <w:del w:id="3696" w:author="omar BENCHEKROUN" w:date="2019-01-03T15:58:00Z">
        <w:r w:rsidR="001C03C4" w:rsidRPr="001C03C4" w:rsidDel="00DE0AA9">
          <w:rPr>
            <w:b/>
          </w:rPr>
          <w:delText xml:space="preserve">Figure </w:delText>
        </w:r>
        <w:r w:rsidR="001C03C4" w:rsidRPr="001C03C4" w:rsidDel="00DE0AA9">
          <w:rPr>
            <w:b/>
            <w:iCs/>
            <w:noProof/>
          </w:rPr>
          <w:delText>3.2</w:delText>
        </w:r>
        <w:r w:rsidR="001C03C4" w:rsidRPr="001C03C4" w:rsidDel="00DE0AA9">
          <w:rPr>
            <w:b/>
            <w:iCs/>
            <w:noProof/>
          </w:rPr>
          <w:noBreakHyphen/>
          <w:delText>1</w:delText>
        </w:r>
      </w:del>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710278"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710278"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710278"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710278"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697" w:name="_Ref527451513"/>
            <w:r w:rsidRPr="001C390D">
              <w:rPr>
                <w:rFonts w:ascii="Calibri" w:eastAsia="Times New Roman" w:hAnsi="Calibri" w:cs="Times New Roman"/>
                <w:i w:val="0"/>
                <w:iCs w:val="0"/>
                <w:color w:val="auto"/>
                <w:sz w:val="22"/>
                <w:szCs w:val="20"/>
                <w:lang w:eastAsia="fr-FR"/>
              </w:rPr>
              <w:t xml:space="preserve"> </w:t>
            </w:r>
            <w:bookmarkEnd w:id="3697"/>
          </w:p>
        </w:tc>
      </w:tr>
    </w:tbl>
    <w:p w14:paraId="7B20CC52" w14:textId="77777777" w:rsidR="008F23B1" w:rsidRDefault="008F23B1" w:rsidP="008F23B1">
      <w:pPr>
        <w:keepNext/>
        <w:spacing w:line="360" w:lineRule="auto"/>
        <w:jc w:val="center"/>
      </w:pPr>
      <w:r w:rsidRPr="001A0328">
        <w:rPr>
          <w:noProof/>
        </w:rPr>
        <w:lastRenderedPageBreak/>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9"/>
                    <a:stretch>
                      <a:fillRect/>
                    </a:stretch>
                  </pic:blipFill>
                  <pic:spPr>
                    <a:xfrm>
                      <a:off x="0" y="0"/>
                      <a:ext cx="5760720" cy="2159635"/>
                    </a:xfrm>
                    <a:prstGeom prst="rect">
                      <a:avLst/>
                    </a:prstGeom>
                  </pic:spPr>
                </pic:pic>
              </a:graphicData>
            </a:graphic>
          </wp:inline>
        </w:drawing>
      </w:r>
    </w:p>
    <w:p w14:paraId="344B6F95" w14:textId="6F7035C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3698" w:name="_Ref527447015"/>
      <w:r w:rsidRPr="001C51A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3698"/>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710278"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710278"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2"/>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710278"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710278"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699" w:name="_Ref529996805"/>
            <w:r w:rsidRPr="001C390D">
              <w:rPr>
                <w:rFonts w:ascii="Calibri" w:eastAsia="Times New Roman" w:hAnsi="Calibri" w:cs="Times New Roman"/>
                <w:i w:val="0"/>
                <w:iCs w:val="0"/>
                <w:color w:val="auto"/>
                <w:sz w:val="22"/>
                <w:szCs w:val="20"/>
                <w:lang w:eastAsia="fr-FR"/>
              </w:rPr>
              <w:t xml:space="preserve"> </w:t>
            </w:r>
            <w:bookmarkEnd w:id="3699"/>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710278"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710278"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700" w:name="_Ref527450146"/>
            <w:r w:rsidRPr="001C390D">
              <w:rPr>
                <w:rFonts w:ascii="Calibri" w:eastAsia="Times New Roman" w:hAnsi="Calibri" w:cs="Times New Roman"/>
                <w:i w:val="0"/>
                <w:iCs w:val="0"/>
                <w:color w:val="auto"/>
                <w:sz w:val="22"/>
                <w:szCs w:val="20"/>
                <w:lang w:eastAsia="fr-FR"/>
              </w:rPr>
              <w:t xml:space="preserve"> </w:t>
            </w:r>
            <w:bookmarkEnd w:id="3700"/>
          </w:p>
        </w:tc>
      </w:tr>
    </w:tbl>
    <w:p w14:paraId="46D477A2" w14:textId="0F29C3BD"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DE0AA9">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710278"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710278"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701" w:name="_Ref527451487"/>
            <w:r w:rsidRPr="001C390D">
              <w:rPr>
                <w:rFonts w:ascii="Calibri" w:eastAsia="Times New Roman" w:hAnsi="Calibri" w:cs="Times New Roman"/>
                <w:i w:val="0"/>
                <w:iCs w:val="0"/>
                <w:color w:val="auto"/>
                <w:sz w:val="22"/>
                <w:szCs w:val="20"/>
                <w:lang w:eastAsia="fr-FR"/>
              </w:rPr>
              <w:t xml:space="preserve"> </w:t>
            </w:r>
            <w:bookmarkEnd w:id="3701"/>
          </w:p>
        </w:tc>
      </w:tr>
    </w:tbl>
    <w:p w14:paraId="474240A0" w14:textId="3DE9E61D"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DE0AA9">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DE0AA9">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D001B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702" w:name="_Ref532491934"/>
            <w:r w:rsidRPr="001C390D">
              <w:rPr>
                <w:rFonts w:ascii="Calibri" w:eastAsia="Times New Roman" w:hAnsi="Calibri" w:cs="Times New Roman"/>
                <w:i w:val="0"/>
                <w:iCs w:val="0"/>
                <w:color w:val="auto"/>
                <w:sz w:val="22"/>
                <w:szCs w:val="20"/>
                <w:lang w:eastAsia="fr-FR"/>
              </w:rPr>
              <w:t xml:space="preserve"> </w:t>
            </w:r>
            <w:bookmarkEnd w:id="3702"/>
          </w:p>
        </w:tc>
      </w:tr>
    </w:tbl>
    <w:p w14:paraId="3B1C6797" w14:textId="77777777" w:rsidR="008F23B1" w:rsidRDefault="008F23B1" w:rsidP="008F23B1">
      <w:pPr>
        <w:tabs>
          <w:tab w:val="left" w:pos="7371"/>
        </w:tabs>
        <w:spacing w:line="276" w:lineRule="auto"/>
        <w:jc w:val="left"/>
      </w:pPr>
      <w:r>
        <w:lastRenderedPageBreak/>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3703" w:name="_Toc534294760"/>
      <w:r w:rsidRPr="005C43B6">
        <w:t xml:space="preserve">Rotor flexible à </w:t>
      </w:r>
      <m:oMath>
        <m:r>
          <m:rPr>
            <m:sty m:val="bi"/>
          </m:rPr>
          <w:rPr>
            <w:rFonts w:ascii="Cambria Math" w:hAnsi="Cambria Math"/>
          </w:rPr>
          <m:t>n</m:t>
        </m:r>
      </m:oMath>
      <w:r w:rsidRPr="005C43B6">
        <w:t xml:space="preserve"> degrés de liberté</w:t>
      </w:r>
      <w:bookmarkEnd w:id="3703"/>
    </w:p>
    <w:p w14:paraId="7D17528C" w14:textId="77777777" w:rsidR="00946052" w:rsidRPr="00946052" w:rsidRDefault="00946052" w:rsidP="00946052"/>
    <w:p w14:paraId="006CD31F" w14:textId="50932EE5"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DE0AA9">
        <w:rPr>
          <w:b/>
        </w:rPr>
        <w:t>[44]</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DE0AA9">
        <w:rPr>
          <w:b/>
        </w:rPr>
        <w:t>[46]</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704" w:name="_Ref532491926"/>
            <w:r w:rsidRPr="001C390D">
              <w:rPr>
                <w:rFonts w:ascii="Calibri" w:eastAsia="Times New Roman" w:hAnsi="Calibri" w:cs="Times New Roman"/>
                <w:i w:val="0"/>
                <w:iCs w:val="0"/>
                <w:color w:val="auto"/>
                <w:sz w:val="22"/>
                <w:szCs w:val="20"/>
                <w:lang w:eastAsia="fr-FR"/>
              </w:rPr>
              <w:t xml:space="preserve"> </w:t>
            </w:r>
            <w:bookmarkEnd w:id="3704"/>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w:t>
      </w:r>
      <w:r>
        <w:lastRenderedPageBreak/>
        <w:t xml:space="preserve">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3705" w:name="_Toc534294761"/>
      <w:r>
        <w:t>Méthode numérique d’intégration temporelles</w:t>
      </w:r>
      <w:bookmarkEnd w:id="3705"/>
    </w:p>
    <w:p w14:paraId="34C0DD9D" w14:textId="77777777" w:rsidR="008F23B1" w:rsidRDefault="008F23B1" w:rsidP="008F23B1"/>
    <w:p w14:paraId="6602ACDF" w14:textId="3A09623A"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DE0AA9">
        <w:rPr>
          <w:b/>
        </w:rPr>
        <w:t>[48]</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2D0DAE0"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DE0AA9">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DE0AA9">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706" w:name="_Ref527642609"/>
            <w:r w:rsidRPr="001C390D">
              <w:rPr>
                <w:rFonts w:ascii="Calibri" w:eastAsia="Times New Roman" w:hAnsi="Calibri" w:cs="Times New Roman"/>
                <w:i w:val="0"/>
                <w:iCs w:val="0"/>
                <w:color w:val="auto"/>
                <w:sz w:val="22"/>
                <w:szCs w:val="20"/>
                <w:lang w:eastAsia="fr-FR"/>
              </w:rPr>
              <w:t xml:space="preserve"> </w:t>
            </w:r>
            <w:bookmarkEnd w:id="3706"/>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710278"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710278"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0E682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707" w:name="_Ref527644224"/>
            <w:r w:rsidRPr="001C390D">
              <w:rPr>
                <w:rFonts w:ascii="Calibri" w:eastAsia="Times New Roman" w:hAnsi="Calibri" w:cs="Times New Roman"/>
                <w:i w:val="0"/>
                <w:iCs w:val="0"/>
                <w:color w:val="auto"/>
                <w:sz w:val="22"/>
                <w:szCs w:val="20"/>
                <w:lang w:eastAsia="fr-FR"/>
              </w:rPr>
              <w:t xml:space="preserve"> </w:t>
            </w:r>
            <w:bookmarkEnd w:id="3707"/>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5127BA72"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DE0AA9">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w:lastRenderedPageBreak/>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B82AE5">
            <w:pPr>
              <w:numPr>
                <w:ilvl w:val="1"/>
                <w:numId w:val="8"/>
              </w:numPr>
              <w:overflowPunct/>
              <w:autoSpaceDE/>
              <w:autoSpaceDN/>
              <w:adjustRightInd/>
              <w:spacing w:before="120" w:after="120" w:line="360" w:lineRule="auto"/>
              <w:jc w:val="left"/>
              <w:textAlignment w:val="auto"/>
              <w:rPr>
                <w:rFonts w:eastAsiaTheme="minorEastAsia"/>
              </w:rPr>
            </w:pPr>
            <w:bookmarkStart w:id="3708" w:name="_Ref527647596"/>
            <w:r w:rsidRPr="00F37648">
              <w:rPr>
                <w:rFonts w:eastAsiaTheme="minorEastAsia"/>
              </w:rPr>
              <w:t xml:space="preserve"> </w:t>
            </w:r>
            <w:bookmarkEnd w:id="3708"/>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710278"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710278"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AC802AB"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DE0AA9">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710278"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bookmarkStart w:id="3709" w:name="_Ref532560710"/>
            <w:r w:rsidRPr="00F37648">
              <w:rPr>
                <w:rFonts w:eastAsiaTheme="minorEastAsia"/>
              </w:rPr>
              <w:t xml:space="preserve"> </w:t>
            </w:r>
            <w:bookmarkEnd w:id="3709"/>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710278"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710278"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7E37A3EE"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DE0AA9">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710278"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B82AE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710278"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lastRenderedPageBreak/>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0">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5367C357"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3710" w:name="_Ref528070494"/>
      <w:r w:rsidRPr="00CE3A86">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3710"/>
      <w:r>
        <w:rPr>
          <w:rFonts w:ascii="Calibri" w:eastAsia="Times New Roman" w:hAnsi="Calibri" w:cs="Times New Roman"/>
          <w:i w:val="0"/>
          <w:iCs w:val="0"/>
          <w:color w:val="auto"/>
          <w:sz w:val="22"/>
          <w:szCs w:val="20"/>
          <w:lang w:eastAsia="fr-FR"/>
        </w:rPr>
        <w:t> : algorithme utilisé pour l’analyse transitoire non linéaire</w:t>
      </w:r>
    </w:p>
    <w:p w14:paraId="5DEA9905" w14:textId="1471BBC8"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ins w:id="3711" w:author="omar BENCHEKROUN" w:date="2019-01-03T16:02:00Z">
        <w:r w:rsidR="00DE0AA9" w:rsidRPr="00DE0AA9">
          <w:rPr>
            <w:b/>
            <w:iCs/>
            <w:rPrChange w:id="3712" w:author="omar BENCHEKROUN" w:date="2019-01-03T16:02:00Z">
              <w:rPr/>
            </w:rPrChange>
          </w:rPr>
          <w:t xml:space="preserve">Figure </w:t>
        </w:r>
        <w:r w:rsidR="00DE0AA9" w:rsidRPr="00DE0AA9">
          <w:rPr>
            <w:b/>
            <w:iCs/>
            <w:rPrChange w:id="3713" w:author="omar BENCHEKROUN" w:date="2019-01-03T16:02:00Z">
              <w:rPr>
                <w:i/>
                <w:iCs/>
                <w:noProof/>
              </w:rPr>
            </w:rPrChange>
          </w:rPr>
          <w:t>3.2</w:t>
        </w:r>
        <w:r w:rsidR="00DE0AA9" w:rsidRPr="00DE0AA9">
          <w:rPr>
            <w:b/>
            <w:iCs/>
            <w:rPrChange w:id="3714" w:author="omar BENCHEKROUN" w:date="2019-01-03T16:02:00Z">
              <w:rPr/>
            </w:rPrChange>
          </w:rPr>
          <w:noBreakHyphen/>
        </w:r>
        <w:r w:rsidR="00DE0AA9" w:rsidRPr="00DE0AA9">
          <w:rPr>
            <w:b/>
            <w:iCs/>
            <w:rPrChange w:id="3715" w:author="omar BENCHEKROUN" w:date="2019-01-03T16:02:00Z">
              <w:rPr>
                <w:i/>
                <w:iCs/>
                <w:noProof/>
              </w:rPr>
            </w:rPrChange>
          </w:rPr>
          <w:t>2</w:t>
        </w:r>
      </w:ins>
      <w:del w:id="3716" w:author="omar BENCHEKROUN" w:date="2019-01-03T15:58:00Z">
        <w:r w:rsidR="001C03C4" w:rsidRPr="001C03C4" w:rsidDel="00DE0AA9">
          <w:rPr>
            <w:b/>
            <w:iCs/>
          </w:rPr>
          <w:delText>Figure 3.2</w:delText>
        </w:r>
        <w:r w:rsidR="001C03C4" w:rsidRPr="001C03C4" w:rsidDel="00DE0AA9">
          <w:rPr>
            <w:b/>
            <w:iCs/>
          </w:rPr>
          <w:noBreakHyphen/>
          <w:delText>2</w:delText>
        </w:r>
      </w:del>
      <w:r w:rsidRPr="004323C6">
        <w:rPr>
          <w:b/>
        </w:rPr>
        <w:fldChar w:fldCharType="end"/>
      </w:r>
      <w:r>
        <w:t xml:space="preserve">. </w:t>
      </w:r>
    </w:p>
    <w:p w14:paraId="1F154B01" w14:textId="77777777" w:rsidR="008F23B1" w:rsidRDefault="008F23B1" w:rsidP="00641AB4">
      <w:pPr>
        <w:pStyle w:val="Titre3"/>
        <w:ind w:left="709"/>
      </w:pPr>
      <w:bookmarkStart w:id="3717" w:name="_Ref533776247"/>
      <w:bookmarkStart w:id="3718" w:name="_Toc534294762"/>
      <w:r>
        <w:lastRenderedPageBreak/>
        <w:t>Vibration synchrone et sa solution périodique</w:t>
      </w:r>
      <w:bookmarkEnd w:id="3717"/>
      <w:bookmarkEnd w:id="3718"/>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5AB9DEE6"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DE0AA9">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710278"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719" w:name="_Ref478549772"/>
            <w:bookmarkStart w:id="3720" w:name="_Ref478549690"/>
            <w:r w:rsidRPr="00737867">
              <w:rPr>
                <w:rFonts w:ascii="Times New Roman" w:eastAsia="Times New Roman" w:hAnsi="Times New Roman"/>
                <w:b/>
                <w:iCs w:val="0"/>
                <w:color w:val="auto"/>
                <w:sz w:val="22"/>
                <w:szCs w:val="22"/>
                <w:lang w:eastAsia="fr-FR"/>
              </w:rPr>
              <w:t xml:space="preserve"> </w:t>
            </w:r>
            <w:bookmarkEnd w:id="3719"/>
          </w:p>
        </w:tc>
        <w:bookmarkEnd w:id="3720"/>
      </w:tr>
    </w:tbl>
    <w:p w14:paraId="4CC618A6" w14:textId="19D11C3A"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DE0AA9">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710278"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3721" w:name="_Ref532562776"/>
            <w:r>
              <w:rPr>
                <w:rFonts w:ascii="Times New Roman" w:eastAsia="Times New Roman" w:hAnsi="Times New Roman"/>
                <w:b/>
                <w:iCs w:val="0"/>
                <w:color w:val="auto"/>
                <w:sz w:val="22"/>
                <w:szCs w:val="22"/>
                <w:lang w:val="en-US" w:eastAsia="fr-FR"/>
              </w:rPr>
              <w:t xml:space="preserve"> </w:t>
            </w:r>
            <w:bookmarkEnd w:id="3721"/>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710278"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722" w:name="_Ref507252382"/>
            <w:r w:rsidRPr="00BC5E15">
              <w:rPr>
                <w:rFonts w:ascii="Times New Roman" w:eastAsia="Times New Roman" w:hAnsi="Times New Roman"/>
                <w:b/>
                <w:iCs w:val="0"/>
                <w:color w:val="auto"/>
                <w:sz w:val="22"/>
                <w:szCs w:val="22"/>
                <w:lang w:eastAsia="fr-FR"/>
              </w:rPr>
              <w:t xml:space="preserve"> </w:t>
            </w:r>
            <w:bookmarkEnd w:id="3722"/>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71027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2A1E5695"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DE0AA9">
        <w:rPr>
          <w:b/>
          <w:noProof/>
        </w:rPr>
        <w:t>[49]</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w:lastRenderedPageBreak/>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513BD7A9"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DE0AA9">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710278"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723" w:name="_Ref528576979"/>
            <w:r w:rsidRPr="00CE7924">
              <w:rPr>
                <w:rFonts w:ascii="Times New Roman" w:eastAsia="Times New Roman" w:hAnsi="Times New Roman"/>
                <w:b/>
                <w:iCs w:val="0"/>
                <w:color w:val="auto"/>
                <w:sz w:val="22"/>
                <w:szCs w:val="22"/>
                <w:lang w:eastAsia="fr-FR"/>
              </w:rPr>
              <w:t xml:space="preserve"> </w:t>
            </w:r>
            <w:bookmarkEnd w:id="3723"/>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71027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3724" w:name="_Ref528576952"/>
            <w:r>
              <w:rPr>
                <w:rFonts w:ascii="Times New Roman" w:eastAsia="Times New Roman" w:hAnsi="Times New Roman"/>
                <w:b/>
                <w:iCs w:val="0"/>
                <w:color w:val="auto"/>
                <w:sz w:val="22"/>
                <w:szCs w:val="22"/>
                <w:lang w:val="en-US" w:eastAsia="fr-FR"/>
              </w:rPr>
              <w:t xml:space="preserve"> </w:t>
            </w:r>
            <w:bookmarkEnd w:id="3724"/>
          </w:p>
        </w:tc>
      </w:tr>
    </w:tbl>
    <w:p w14:paraId="03487758" w14:textId="03B49C50"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DE0AA9">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710278"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230B6461"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ins w:id="3725" w:author="omar BENCHEKROUN" w:date="2019-01-03T16:02:00Z">
        <w:r w:rsidR="00DE0AA9" w:rsidRPr="00DE0AA9">
          <w:rPr>
            <w:b/>
            <w:i/>
            <w:iCs/>
            <w:rPrChange w:id="3726" w:author="omar BENCHEKROUN" w:date="2019-01-03T16:02:00Z">
              <w:rPr/>
            </w:rPrChange>
          </w:rPr>
          <w:t xml:space="preserve">Figure </w:t>
        </w:r>
        <w:r w:rsidR="00DE0AA9" w:rsidRPr="00DE0AA9">
          <w:rPr>
            <w:b/>
            <w:i/>
            <w:iCs/>
            <w:noProof/>
            <w:rPrChange w:id="3727" w:author="omar BENCHEKROUN" w:date="2019-01-03T16:02:00Z">
              <w:rPr>
                <w:i/>
                <w:iCs/>
                <w:noProof/>
              </w:rPr>
            </w:rPrChange>
          </w:rPr>
          <w:t>3.2</w:t>
        </w:r>
        <w:r w:rsidR="00DE0AA9" w:rsidRPr="00DE0AA9">
          <w:rPr>
            <w:b/>
            <w:i/>
            <w:iCs/>
            <w:noProof/>
            <w:rPrChange w:id="3728" w:author="omar BENCHEKROUN" w:date="2019-01-03T16:02:00Z">
              <w:rPr/>
            </w:rPrChange>
          </w:rPr>
          <w:noBreakHyphen/>
        </w:r>
        <w:r w:rsidR="00DE0AA9" w:rsidRPr="00DE0AA9">
          <w:rPr>
            <w:b/>
            <w:i/>
            <w:iCs/>
            <w:noProof/>
            <w:rPrChange w:id="3729" w:author="omar BENCHEKROUN" w:date="2019-01-03T16:02:00Z">
              <w:rPr>
                <w:i/>
                <w:iCs/>
                <w:noProof/>
              </w:rPr>
            </w:rPrChange>
          </w:rPr>
          <w:t>4</w:t>
        </w:r>
      </w:ins>
      <w:del w:id="3730" w:author="omar BENCHEKROUN" w:date="2019-01-03T15:58:00Z">
        <w:r w:rsidR="001C03C4" w:rsidRPr="001C03C4" w:rsidDel="00DE0AA9">
          <w:rPr>
            <w:b/>
            <w:i/>
            <w:iCs/>
          </w:rPr>
          <w:delText xml:space="preserve">Figure </w:delText>
        </w:r>
        <w:r w:rsidR="001C03C4" w:rsidRPr="001C03C4" w:rsidDel="00DE0AA9">
          <w:rPr>
            <w:b/>
            <w:i/>
            <w:iCs/>
            <w:noProof/>
          </w:rPr>
          <w:delText>3.2</w:delText>
        </w:r>
        <w:r w:rsidR="001C03C4" w:rsidRPr="001C03C4" w:rsidDel="00DE0AA9">
          <w:rPr>
            <w:b/>
            <w:i/>
            <w:iCs/>
            <w:noProof/>
          </w:rPr>
          <w:noBreakHyphen/>
          <w:delText>4</w:delText>
        </w:r>
      </w:del>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DE0AA9">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DE0AA9">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17922ED9"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7360BE09"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DE0AA9">
        <w:rPr>
          <w:b/>
          <w:noProof/>
        </w:rPr>
        <w:t>[49]</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7BED782D"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3731" w:name="_Ref528059593"/>
      <w:r w:rsidRPr="00823BF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3731"/>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71027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3E00E8">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444ECA3B"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ins w:id="3732" w:author="omar BENCHEKROUN" w:date="2019-01-03T16:02:00Z">
        <w:r w:rsidR="00DE0AA9" w:rsidRPr="00DE0AA9">
          <w:rPr>
            <w:b/>
            <w:rPrChange w:id="3733" w:author="omar BENCHEKROUN" w:date="2019-01-03T16:02:00Z">
              <w:rPr/>
            </w:rPrChange>
          </w:rPr>
          <w:t xml:space="preserve">Figure </w:t>
        </w:r>
        <w:r w:rsidR="00DE0AA9" w:rsidRPr="00DE0AA9">
          <w:rPr>
            <w:b/>
            <w:noProof/>
            <w:rPrChange w:id="3734" w:author="omar BENCHEKROUN" w:date="2019-01-03T16:02:00Z">
              <w:rPr>
                <w:noProof/>
              </w:rPr>
            </w:rPrChange>
          </w:rPr>
          <w:t>3.2</w:t>
        </w:r>
        <w:r w:rsidR="00DE0AA9" w:rsidRPr="00DE0AA9">
          <w:rPr>
            <w:b/>
            <w:noProof/>
            <w:rPrChange w:id="3735" w:author="omar BENCHEKROUN" w:date="2019-01-03T16:02:00Z">
              <w:rPr/>
            </w:rPrChange>
          </w:rPr>
          <w:noBreakHyphen/>
        </w:r>
        <w:r w:rsidR="00DE0AA9" w:rsidRPr="00DE0AA9">
          <w:rPr>
            <w:b/>
            <w:noProof/>
            <w:rPrChange w:id="3736" w:author="omar BENCHEKROUN" w:date="2019-01-03T16:02:00Z">
              <w:rPr>
                <w:noProof/>
              </w:rPr>
            </w:rPrChange>
          </w:rPr>
          <w:t>5</w:t>
        </w:r>
      </w:ins>
      <w:del w:id="3737" w:author="omar BENCHEKROUN" w:date="2019-01-03T15:58:00Z">
        <w:r w:rsidR="001C03C4" w:rsidRPr="001C03C4" w:rsidDel="00DE0AA9">
          <w:rPr>
            <w:b/>
          </w:rPr>
          <w:delText xml:space="preserve">Figure </w:delText>
        </w:r>
        <w:r w:rsidR="001C03C4" w:rsidRPr="001C03C4" w:rsidDel="00DE0AA9">
          <w:rPr>
            <w:b/>
            <w:noProof/>
          </w:rPr>
          <w:delText>3.2</w:delText>
        </w:r>
        <w:r w:rsidR="001C03C4" w:rsidRPr="001C03C4" w:rsidDel="00DE0AA9">
          <w:rPr>
            <w:b/>
            <w:noProof/>
          </w:rPr>
          <w:noBreakHyphen/>
          <w:delText>5</w:delText>
        </w:r>
      </w:del>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3">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5334D108" w:rsidR="008F23B1" w:rsidRDefault="008F23B1" w:rsidP="008F23B1">
      <w:pPr>
        <w:jc w:val="center"/>
      </w:pPr>
      <w:bookmarkStart w:id="3738" w:name="_Ref528618353"/>
      <w:r>
        <w:t xml:space="preserve">Figure </w:t>
      </w:r>
      <w:r w:rsidR="001C03C4">
        <w:rPr>
          <w:noProof/>
        </w:rPr>
        <w:fldChar w:fldCharType="begin"/>
      </w:r>
      <w:r w:rsidR="001C03C4">
        <w:rPr>
          <w:noProof/>
        </w:rPr>
        <w:instrText xml:space="preserve"> STYLEREF 2 \s </w:instrText>
      </w:r>
      <w:r w:rsidR="001C03C4">
        <w:rPr>
          <w:noProof/>
        </w:rPr>
        <w:fldChar w:fldCharType="separate"/>
      </w:r>
      <w:r w:rsidR="00DE0AA9">
        <w:rPr>
          <w:noProof/>
        </w:rPr>
        <w:t>3.2</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DE0AA9">
        <w:rPr>
          <w:noProof/>
        </w:rPr>
        <w:t>5</w:t>
      </w:r>
      <w:r w:rsidR="001C03C4">
        <w:rPr>
          <w:noProof/>
        </w:rPr>
        <w:fldChar w:fldCharType="end"/>
      </w:r>
      <w:bookmarkEnd w:id="3738"/>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3739" w:name="_Ref533770770"/>
      <w:bookmarkStart w:id="3740" w:name="_Toc534294763"/>
      <w:r>
        <w:lastRenderedPageBreak/>
        <w:t>Modélisation du balourd thermique</w:t>
      </w:r>
      <w:bookmarkEnd w:id="3739"/>
      <w:bookmarkEnd w:id="3740"/>
    </w:p>
    <w:p w14:paraId="78C454BE" w14:textId="77777777" w:rsidR="008F23B1" w:rsidRDefault="008F23B1" w:rsidP="008F23B1">
      <w:pPr>
        <w:spacing w:line="360" w:lineRule="auto"/>
      </w:pPr>
    </w:p>
    <w:p w14:paraId="1EF40791" w14:textId="52A10241"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DE0AA9">
        <w:rPr>
          <w:b/>
        </w:rPr>
        <w:t>[54]</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DE0AA9">
        <w:rPr>
          <w:b/>
        </w:rPr>
        <w:t>[55]</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3741" w:name="_Toc534294764"/>
      <w:r>
        <w:t>Approche des masses conconcentrées</w:t>
      </w:r>
      <w:bookmarkEnd w:id="3741"/>
    </w:p>
    <w:p w14:paraId="195DFBCA" w14:textId="77777777" w:rsidR="00377126" w:rsidRPr="00377126" w:rsidRDefault="00377126" w:rsidP="00377126"/>
    <w:p w14:paraId="47982632" w14:textId="5BCB7B48"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ins w:id="3742" w:author="omar BENCHEKROUN" w:date="2019-01-03T16:02:00Z">
        <w:r w:rsidR="00DE0AA9" w:rsidRPr="00DE0AA9">
          <w:rPr>
            <w:b/>
            <w:rPrChange w:id="3743" w:author="omar BENCHEKROUN" w:date="2019-01-03T16:02:00Z">
              <w:rPr/>
            </w:rPrChange>
          </w:rPr>
          <w:t xml:space="preserve">Figure </w:t>
        </w:r>
        <w:r w:rsidR="00DE0AA9" w:rsidRPr="00DE0AA9">
          <w:rPr>
            <w:b/>
            <w:rPrChange w:id="3744" w:author="omar BENCHEKROUN" w:date="2019-01-03T16:02:00Z">
              <w:rPr>
                <w:i/>
                <w:iCs/>
                <w:noProof/>
              </w:rPr>
            </w:rPrChange>
          </w:rPr>
          <w:t>3.3</w:t>
        </w:r>
        <w:r w:rsidR="00DE0AA9" w:rsidRPr="00DE0AA9">
          <w:rPr>
            <w:b/>
            <w:rPrChange w:id="3745" w:author="omar BENCHEKROUN" w:date="2019-01-03T16:02:00Z">
              <w:rPr/>
            </w:rPrChange>
          </w:rPr>
          <w:noBreakHyphen/>
        </w:r>
        <w:r w:rsidR="00DE0AA9" w:rsidRPr="00DE0AA9">
          <w:rPr>
            <w:b/>
            <w:rPrChange w:id="3746" w:author="omar BENCHEKROUN" w:date="2019-01-03T16:02:00Z">
              <w:rPr>
                <w:i/>
                <w:iCs/>
                <w:noProof/>
              </w:rPr>
            </w:rPrChange>
          </w:rPr>
          <w:t>1</w:t>
        </w:r>
      </w:ins>
      <w:del w:id="3747" w:author="omar BENCHEKROUN" w:date="2019-01-03T15:58:00Z">
        <w:r w:rsidR="001C03C4" w:rsidRPr="001C03C4" w:rsidDel="00DE0AA9">
          <w:rPr>
            <w:b/>
          </w:rPr>
          <w:delText>Figure 3.3</w:delText>
        </w:r>
        <w:r w:rsidR="001C03C4" w:rsidRPr="001C03C4" w:rsidDel="00DE0AA9">
          <w:rPr>
            <w:b/>
          </w:rPr>
          <w:noBreakHyphen/>
          <w:delText>1</w:delText>
        </w:r>
      </w:del>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710278"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710278"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lang w:eastAsia="fr-FR"/>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4"/>
                    <a:stretch>
                      <a:fillRect/>
                    </a:stretch>
                  </pic:blipFill>
                  <pic:spPr>
                    <a:xfrm>
                      <a:off x="0" y="0"/>
                      <a:ext cx="4662356" cy="1434887"/>
                    </a:xfrm>
                    <a:prstGeom prst="rect">
                      <a:avLst/>
                    </a:prstGeom>
                  </pic:spPr>
                </pic:pic>
              </a:graphicData>
            </a:graphic>
          </wp:inline>
        </w:drawing>
      </w:r>
    </w:p>
    <w:p w14:paraId="4D728966" w14:textId="4F8C5380"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3748" w:name="_Ref503981360"/>
      <w:r w:rsidRPr="00BD0636">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3748"/>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710278"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710278"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3749"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750" w:name="_Ref528586408"/>
            <w:r w:rsidRPr="00222B71">
              <w:rPr>
                <w:rFonts w:ascii="Calibri" w:eastAsia="Times New Roman" w:hAnsi="Calibri" w:cs="Times New Roman"/>
                <w:i w:val="0"/>
                <w:iCs w:val="0"/>
                <w:color w:val="auto"/>
                <w:sz w:val="22"/>
                <w:szCs w:val="20"/>
                <w:lang w:eastAsia="fr-FR"/>
              </w:rPr>
              <w:t xml:space="preserve"> </w:t>
            </w:r>
            <w:bookmarkEnd w:id="3750"/>
          </w:p>
        </w:tc>
      </w:tr>
    </w:tbl>
    <w:p w14:paraId="1BC20D96" w14:textId="77777777" w:rsidR="008F23B1" w:rsidRPr="00291150" w:rsidRDefault="008F23B1" w:rsidP="00377126">
      <w:pPr>
        <w:pStyle w:val="Titre3"/>
        <w:ind w:left="709"/>
      </w:pPr>
      <w:bookmarkStart w:id="3751" w:name="_Toc534294765"/>
      <w:r>
        <w:t>Approche de défauts de la fibre neutre</w:t>
      </w:r>
      <w:bookmarkEnd w:id="3749"/>
      <w:bookmarkEnd w:id="3751"/>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710278"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710278"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710278"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710278"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710278"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710278"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752" w:name="_Ref528591501"/>
            <w:r w:rsidRPr="00222B71">
              <w:rPr>
                <w:rFonts w:ascii="Calibri" w:eastAsia="Times New Roman" w:hAnsi="Calibri" w:cs="Times New Roman"/>
                <w:i w:val="0"/>
                <w:iCs w:val="0"/>
                <w:color w:val="auto"/>
                <w:sz w:val="22"/>
                <w:szCs w:val="20"/>
                <w:lang w:eastAsia="fr-FR"/>
              </w:rPr>
              <w:t xml:space="preserve"> </w:t>
            </w:r>
            <w:bookmarkEnd w:id="3752"/>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710278"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710278"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710278"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753" w:name="_Ref532583633"/>
            <w:r w:rsidRPr="00222B71">
              <w:rPr>
                <w:rFonts w:ascii="Calibri" w:eastAsia="Times New Roman" w:hAnsi="Calibri" w:cs="Times New Roman"/>
                <w:i w:val="0"/>
                <w:iCs w:val="0"/>
                <w:color w:val="auto"/>
                <w:sz w:val="22"/>
                <w:szCs w:val="20"/>
                <w:lang w:eastAsia="fr-FR"/>
              </w:rPr>
              <w:t xml:space="preserve"> </w:t>
            </w:r>
            <w:bookmarkEnd w:id="3753"/>
          </w:p>
        </w:tc>
      </w:tr>
    </w:tbl>
    <w:p w14:paraId="78B03BAA" w14:textId="0B593B17"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DE0AA9">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710278"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863AE2">
            <w:pPr>
              <w:pStyle w:val="Lgende"/>
              <w:numPr>
                <w:ilvl w:val="1"/>
                <w:numId w:val="1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3754" w:name="_Toc534294766"/>
      <w:r>
        <w:t>Conclusion</w:t>
      </w:r>
      <w:bookmarkEnd w:id="3754"/>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3755" w:name="_Toc534294767"/>
      <w:r>
        <w:lastRenderedPageBreak/>
        <w:t>Chapitre 4</w:t>
      </w:r>
      <w:r w:rsidR="00B431E6">
        <w:t xml:space="preserve"> : </w:t>
      </w:r>
      <w:r>
        <w:br/>
      </w:r>
      <w:r w:rsidR="00B431E6">
        <w:t>Simulations numériques</w:t>
      </w:r>
      <w:bookmarkEnd w:id="3755"/>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3537C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3756" w:name="_Toc533772322"/>
      <w:bookmarkStart w:id="3757" w:name="_Toc533774394"/>
      <w:bookmarkStart w:id="3758" w:name="_Toc533775586"/>
      <w:bookmarkStart w:id="3759" w:name="_Toc533776230"/>
      <w:bookmarkStart w:id="3760" w:name="_Toc533776357"/>
      <w:bookmarkStart w:id="3761" w:name="_Toc533777582"/>
      <w:bookmarkStart w:id="3762" w:name="_Toc534294486"/>
      <w:bookmarkStart w:id="3763" w:name="_Toc534294561"/>
      <w:bookmarkStart w:id="3764" w:name="_Toc534294694"/>
      <w:bookmarkStart w:id="3765" w:name="_Toc534294768"/>
      <w:bookmarkEnd w:id="3756"/>
      <w:bookmarkEnd w:id="3757"/>
      <w:bookmarkEnd w:id="3758"/>
      <w:bookmarkEnd w:id="3759"/>
      <w:bookmarkEnd w:id="3760"/>
      <w:bookmarkEnd w:id="3761"/>
      <w:bookmarkEnd w:id="3762"/>
      <w:bookmarkEnd w:id="3763"/>
      <w:bookmarkEnd w:id="3764"/>
      <w:bookmarkEnd w:id="3765"/>
    </w:p>
    <w:p w14:paraId="14BE9E13" w14:textId="7FCB6477" w:rsidR="00B431E6" w:rsidRDefault="00B431E6" w:rsidP="003537CB">
      <w:pPr>
        <w:pStyle w:val="Titre2"/>
        <w:ind w:left="709"/>
      </w:pPr>
      <w:bookmarkStart w:id="3766" w:name="_Toc534294769"/>
      <w:r>
        <w:t>Modèle complet et non linéaire de l’effet Morton</w:t>
      </w:r>
      <w:bookmarkEnd w:id="3766"/>
    </w:p>
    <w:p w14:paraId="6FC30016" w14:textId="77777777" w:rsidR="00B431E6" w:rsidRDefault="00B431E6" w:rsidP="003537CB">
      <w:pPr>
        <w:pStyle w:val="Titre3"/>
        <w:ind w:left="709"/>
      </w:pPr>
      <w:bookmarkStart w:id="3767" w:name="_Toc534294770"/>
      <w:r>
        <w:t>Approche du moyennage du flux thermique dans le temps</w:t>
      </w:r>
      <w:bookmarkEnd w:id="3767"/>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2A389EEE"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ins w:id="3768" w:author="omar BENCHEKROUN" w:date="2019-01-03T16:02:00Z">
        <w:r w:rsidR="00DE0AA9" w:rsidRPr="00DE0AA9">
          <w:rPr>
            <w:b/>
            <w:color w:val="000000" w:themeColor="text1"/>
            <w:rPrChange w:id="3769" w:author="omar BENCHEKROUN" w:date="2019-01-03T16:02:00Z">
              <w:rPr/>
            </w:rPrChange>
          </w:rPr>
          <w:t xml:space="preserve">Figure </w:t>
        </w:r>
        <w:r w:rsidR="00DE0AA9" w:rsidRPr="00DE0AA9">
          <w:rPr>
            <w:b/>
            <w:i/>
            <w:noProof/>
            <w:rPrChange w:id="3770" w:author="omar BENCHEKROUN" w:date="2019-01-03T16:02:00Z">
              <w:rPr>
                <w:i/>
                <w:noProof/>
              </w:rPr>
            </w:rPrChange>
          </w:rPr>
          <w:t>4.1</w:t>
        </w:r>
        <w:r w:rsidR="00DE0AA9" w:rsidRPr="00DE0AA9">
          <w:rPr>
            <w:b/>
            <w:i/>
            <w:noProof/>
            <w:rPrChange w:id="3771" w:author="omar BENCHEKROUN" w:date="2019-01-03T16:02:00Z">
              <w:rPr/>
            </w:rPrChange>
          </w:rPr>
          <w:noBreakHyphen/>
        </w:r>
        <w:r w:rsidR="00DE0AA9" w:rsidRPr="00DE0AA9">
          <w:rPr>
            <w:b/>
            <w:i/>
            <w:noProof/>
            <w:rPrChange w:id="3772" w:author="omar BENCHEKROUN" w:date="2019-01-03T16:02:00Z">
              <w:rPr>
                <w:i/>
                <w:noProof/>
              </w:rPr>
            </w:rPrChange>
          </w:rPr>
          <w:t>1</w:t>
        </w:r>
      </w:ins>
      <w:del w:id="3773" w:author="omar BENCHEKROUN" w:date="2019-01-03T15:58:00Z">
        <w:r w:rsidR="001C03C4" w:rsidRPr="001C03C4" w:rsidDel="00DE0AA9">
          <w:rPr>
            <w:b/>
            <w:color w:val="000000" w:themeColor="text1"/>
          </w:rPr>
          <w:delText xml:space="preserve">Figure </w:delText>
        </w:r>
        <w:r w:rsidR="001C03C4" w:rsidRPr="001C03C4" w:rsidDel="00DE0AA9">
          <w:rPr>
            <w:b/>
            <w:i/>
            <w:noProof/>
          </w:rPr>
          <w:delText>4.1</w:delText>
        </w:r>
        <w:r w:rsidR="001C03C4" w:rsidRPr="001C03C4" w:rsidDel="00DE0AA9">
          <w:rPr>
            <w:b/>
            <w:i/>
            <w:noProof/>
          </w:rPr>
          <w:noBreakHyphen/>
          <w:delText>1</w:delText>
        </w:r>
      </w:del>
      <w:r w:rsidRPr="00667A55">
        <w:rPr>
          <w:b/>
        </w:rPr>
        <w:fldChar w:fldCharType="end"/>
      </w:r>
      <w:r>
        <w:t xml:space="preserve">). En supposant que l'orbite synchrone </w:t>
      </w:r>
      <w:r>
        <w:lastRenderedPageBreak/>
        <w:t xml:space="preserve">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150" cy="3021996"/>
                    </a:xfrm>
                    <a:prstGeom prst="rect">
                      <a:avLst/>
                    </a:prstGeom>
                  </pic:spPr>
                </pic:pic>
              </a:graphicData>
            </a:graphic>
          </wp:inline>
        </w:drawing>
      </w:r>
    </w:p>
    <w:p w14:paraId="35A99739" w14:textId="192E6BC5" w:rsidR="00B431E6" w:rsidRPr="00935A0C" w:rsidRDefault="00B431E6" w:rsidP="00B431E6">
      <w:pPr>
        <w:pStyle w:val="Lgende"/>
        <w:spacing w:line="360" w:lineRule="auto"/>
        <w:jc w:val="center"/>
        <w:rPr>
          <w:i w:val="0"/>
          <w:sz w:val="22"/>
        </w:rPr>
      </w:pPr>
      <w:bookmarkStart w:id="3774" w:name="_Ref525135958"/>
      <w:r w:rsidRPr="00D21CE4">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DE0AA9">
        <w:rPr>
          <w:i w:val="0"/>
          <w:noProof/>
          <w:sz w:val="22"/>
        </w:rPr>
        <w:t>4.1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DE0AA9">
        <w:rPr>
          <w:i w:val="0"/>
          <w:noProof/>
          <w:sz w:val="22"/>
        </w:rPr>
        <w:t>1</w:t>
      </w:r>
      <w:r w:rsidR="00495F01">
        <w:rPr>
          <w:i w:val="0"/>
          <w:sz w:val="22"/>
        </w:rPr>
        <w:fldChar w:fldCharType="end"/>
      </w:r>
      <w:bookmarkEnd w:id="3774"/>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01E95A7D"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DE0AA9">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710278"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710278"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495F01">
            <w:pPr>
              <w:pStyle w:val="Paragraphedeliste"/>
              <w:numPr>
                <w:ilvl w:val="0"/>
                <w:numId w:val="16"/>
              </w:numPr>
              <w:overflowPunct/>
              <w:autoSpaceDE/>
              <w:autoSpaceDN/>
              <w:adjustRightInd/>
              <w:spacing w:before="120" w:after="120" w:line="360" w:lineRule="auto"/>
              <w:jc w:val="both"/>
              <w:textAlignment w:val="auto"/>
              <w:rPr>
                <w:rFonts w:eastAsiaTheme="minorHAnsi"/>
                <w:vanish/>
                <w:lang w:val="en-US"/>
              </w:rPr>
            </w:pPr>
            <w:bookmarkStart w:id="3775" w:name="_Ref525134360"/>
            <w:bookmarkStart w:id="3776" w:name="_Ref525134341"/>
          </w:p>
          <w:p w14:paraId="66BA9073" w14:textId="0CBF2D90"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3775"/>
          </w:p>
        </w:tc>
        <w:bookmarkEnd w:id="3776"/>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710278"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3777" w:name="_Toc534294771"/>
      <w:r>
        <w:t>Algorithme de l’effet Morton</w:t>
      </w:r>
      <w:bookmarkEnd w:id="3777"/>
      <w:r>
        <w:t xml:space="preserve"> </w:t>
      </w:r>
    </w:p>
    <w:p w14:paraId="2ABF8127" w14:textId="647A6E11"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ins w:id="3778" w:author="omar BENCHEKROUN" w:date="2019-01-03T16:02:00Z">
        <w:r w:rsidR="00DE0AA9" w:rsidRPr="0058347B">
          <w:t xml:space="preserve">Figure </w:t>
        </w:r>
        <w:r w:rsidR="00DE0AA9" w:rsidRPr="00DE0AA9">
          <w:rPr>
            <w:rPrChange w:id="3779" w:author="omar BENCHEKROUN" w:date="2019-01-03T16:02:00Z">
              <w:rPr>
                <w:i/>
                <w:noProof/>
              </w:rPr>
            </w:rPrChange>
          </w:rPr>
          <w:t>4.1</w:t>
        </w:r>
        <w:r w:rsidR="00DE0AA9">
          <w:noBreakHyphen/>
        </w:r>
        <w:r w:rsidR="00DE0AA9" w:rsidRPr="00DE0AA9">
          <w:rPr>
            <w:rPrChange w:id="3780" w:author="omar BENCHEKROUN" w:date="2019-01-03T16:02:00Z">
              <w:rPr>
                <w:i/>
                <w:noProof/>
              </w:rPr>
            </w:rPrChange>
          </w:rPr>
          <w:t>2</w:t>
        </w:r>
      </w:ins>
      <w:del w:id="3781" w:author="omar BENCHEKROUN" w:date="2019-01-03T15:58:00Z">
        <w:r w:rsidR="001C03C4" w:rsidRPr="0058347B" w:rsidDel="00DE0AA9">
          <w:delText xml:space="preserve">Figure </w:delText>
        </w:r>
        <w:r w:rsidR="001C03C4" w:rsidRPr="001C03C4" w:rsidDel="00DE0AA9">
          <w:delText>4.1</w:delText>
        </w:r>
        <w:r w:rsidR="001C03C4" w:rsidDel="00DE0AA9">
          <w:noBreakHyphen/>
        </w:r>
        <w:r w:rsidR="001C03C4" w:rsidRPr="001C03C4" w:rsidDel="00DE0AA9">
          <w:delText>2</w:delText>
        </w:r>
      </w:del>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B431E6">
      <w:pPr>
        <w:pStyle w:val="Paragraphedeliste"/>
        <w:numPr>
          <w:ilvl w:val="0"/>
          <w:numId w:val="23"/>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B431E6">
      <w:pPr>
        <w:pStyle w:val="Paragraphedeliste"/>
        <w:numPr>
          <w:ilvl w:val="0"/>
          <w:numId w:val="23"/>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B431E6">
      <w:pPr>
        <w:pStyle w:val="Paragraphedeliste"/>
        <w:numPr>
          <w:ilvl w:val="0"/>
          <w:numId w:val="23"/>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33EABFB" w14:textId="5C06B51E" w:rsidR="00B431E6" w:rsidRPr="00733813" w:rsidRDefault="00B431E6" w:rsidP="00B431E6">
      <w:pPr>
        <w:pStyle w:val="Lgende"/>
        <w:jc w:val="center"/>
        <w:rPr>
          <w:i w:val="0"/>
          <w:sz w:val="22"/>
        </w:rPr>
      </w:pPr>
      <w:bookmarkStart w:id="3782" w:name="_Ref533260304"/>
      <w:r w:rsidRPr="0058347B">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DE0AA9">
        <w:rPr>
          <w:i w:val="0"/>
          <w:noProof/>
          <w:sz w:val="22"/>
        </w:rPr>
        <w:t>4.1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DE0AA9">
        <w:rPr>
          <w:i w:val="0"/>
          <w:noProof/>
          <w:sz w:val="22"/>
        </w:rPr>
        <w:t>2</w:t>
      </w:r>
      <w:r w:rsidR="00495F01">
        <w:rPr>
          <w:i w:val="0"/>
          <w:sz w:val="22"/>
        </w:rPr>
        <w:fldChar w:fldCharType="end"/>
      </w:r>
      <w:bookmarkEnd w:id="3782"/>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16476747"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DE0AA9">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694952" cy="5243599"/>
                    </a:xfrm>
                    <a:prstGeom prst="rect">
                      <a:avLst/>
                    </a:prstGeom>
                  </pic:spPr>
                </pic:pic>
              </a:graphicData>
            </a:graphic>
          </wp:inline>
        </w:drawing>
      </w:r>
    </w:p>
    <w:p w14:paraId="4BA3C802" w14:textId="1F6C4D2D" w:rsidR="00643557" w:rsidRDefault="00643557" w:rsidP="00643557">
      <w:pPr>
        <w:pStyle w:val="Lgende"/>
        <w:jc w:val="center"/>
      </w:pPr>
      <w:bookmarkStart w:id="3783" w:name="_Ref533777748"/>
      <w:r w:rsidRPr="00CE45D8">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DE0AA9">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DE0AA9">
        <w:rPr>
          <w:i w:val="0"/>
          <w:noProof/>
          <w:sz w:val="22"/>
        </w:rPr>
        <w:t>3</w:t>
      </w:r>
      <w:r>
        <w:rPr>
          <w:i w:val="0"/>
          <w:sz w:val="22"/>
        </w:rPr>
        <w:fldChar w:fldCharType="end"/>
      </w:r>
      <w:bookmarkEnd w:id="3783"/>
      <w:r w:rsidRPr="00CE45D8">
        <w:rPr>
          <w:i w:val="0"/>
          <w:sz w:val="22"/>
        </w:rPr>
        <w:t> :</w:t>
      </w:r>
      <w:r>
        <w:rPr>
          <w:i w:val="0"/>
          <w:sz w:val="22"/>
        </w:rPr>
        <w:t xml:space="preserve"> Algorithme de l’effet Morton</w:t>
      </w:r>
    </w:p>
    <w:p w14:paraId="6DC69DFE" w14:textId="4A2AE52A"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ins w:id="3784" w:author="omar BENCHEKROUN" w:date="2019-01-03T16:02:00Z">
        <w:r w:rsidR="00DE0AA9" w:rsidRPr="00DE0AA9">
          <w:rPr>
            <w:b/>
            <w:rPrChange w:id="3785" w:author="omar BENCHEKROUN" w:date="2019-01-03T16:02:00Z">
              <w:rPr/>
            </w:rPrChange>
          </w:rPr>
          <w:t xml:space="preserve">Figure </w:t>
        </w:r>
        <w:r w:rsidR="00DE0AA9" w:rsidRPr="00DE0AA9">
          <w:rPr>
            <w:b/>
            <w:noProof/>
            <w:rPrChange w:id="3786" w:author="omar BENCHEKROUN" w:date="2019-01-03T16:02:00Z">
              <w:rPr>
                <w:i/>
                <w:noProof/>
              </w:rPr>
            </w:rPrChange>
          </w:rPr>
          <w:t>4.1</w:t>
        </w:r>
        <w:r w:rsidR="00DE0AA9" w:rsidRPr="00DE0AA9">
          <w:rPr>
            <w:b/>
            <w:noProof/>
            <w:rPrChange w:id="3787" w:author="omar BENCHEKROUN" w:date="2019-01-03T16:02:00Z">
              <w:rPr/>
            </w:rPrChange>
          </w:rPr>
          <w:noBreakHyphen/>
        </w:r>
        <w:r w:rsidR="00DE0AA9" w:rsidRPr="00DE0AA9">
          <w:rPr>
            <w:b/>
            <w:noProof/>
            <w:rPrChange w:id="3788" w:author="omar BENCHEKROUN" w:date="2019-01-03T16:02:00Z">
              <w:rPr>
                <w:i/>
                <w:noProof/>
              </w:rPr>
            </w:rPrChange>
          </w:rPr>
          <w:t>3</w:t>
        </w:r>
      </w:ins>
      <w:del w:id="3789" w:author="omar BENCHEKROUN" w:date="2019-01-03T15:58:00Z">
        <w:r w:rsidR="001C03C4" w:rsidRPr="001C03C4" w:rsidDel="00DE0AA9">
          <w:rPr>
            <w:b/>
          </w:rPr>
          <w:delText xml:space="preserve">Figure </w:delText>
        </w:r>
        <w:r w:rsidR="001C03C4" w:rsidRPr="001C03C4" w:rsidDel="00DE0AA9">
          <w:rPr>
            <w:b/>
            <w:noProof/>
          </w:rPr>
          <w:delText>4.1</w:delText>
        </w:r>
        <w:r w:rsidR="001C03C4" w:rsidRPr="001C03C4" w:rsidDel="00DE0AA9">
          <w:rPr>
            <w:b/>
            <w:noProof/>
          </w:rPr>
          <w:noBreakHyphen/>
          <w:delText>3</w:delText>
        </w:r>
      </w:del>
      <w:r w:rsidR="00C60449" w:rsidRPr="00C60449">
        <w:rPr>
          <w:b/>
        </w:rPr>
        <w:fldChar w:fldCharType="end"/>
      </w:r>
      <w:r>
        <w:t>.</w:t>
      </w:r>
    </w:p>
    <w:p w14:paraId="43FCB475" w14:textId="0C8F143F"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DE0AA9">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3790" w:name="_Toc534294772"/>
      <w:r>
        <w:t>Description du Banc de l’Effet Morton (BEM)</w:t>
      </w:r>
      <w:bookmarkEnd w:id="3790"/>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3791" w:name="_Toc534294773"/>
      <w:r>
        <w:t>Caractéristiques du palier testé et lubrifiant</w:t>
      </w:r>
      <w:bookmarkEnd w:id="3791"/>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17346DB2"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3792" w:name="_Ref496169139"/>
      <w:r w:rsidRPr="00D842A2">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3792"/>
      <w:r w:rsidRPr="00D842A2">
        <w:rPr>
          <w:rFonts w:ascii="Calibri" w:eastAsia="Times New Roman" w:hAnsi="Calibri" w:cs="Times New Roman"/>
          <w:i w:val="0"/>
          <w:iCs w:val="0"/>
          <w:color w:val="auto"/>
          <w:sz w:val="22"/>
          <w:szCs w:val="20"/>
          <w:lang w:eastAsia="fr-FR"/>
        </w:rPr>
        <w:t xml:space="preserve"> : Palier testé</w:t>
      </w:r>
    </w:p>
    <w:p w14:paraId="5596AA01" w14:textId="51C7EDB8"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ins w:id="3793" w:author="omar BENCHEKROUN" w:date="2019-01-03T16:02:00Z">
        <w:r w:rsidR="00DE0AA9" w:rsidRPr="00DE0AA9">
          <w:rPr>
            <w:b/>
            <w:rPrChange w:id="3794" w:author="omar BENCHEKROUN" w:date="2019-01-03T16:02:00Z">
              <w:rPr/>
            </w:rPrChange>
          </w:rPr>
          <w:t xml:space="preserve">Figure </w:t>
        </w:r>
        <w:r w:rsidR="00DE0AA9" w:rsidRPr="00DE0AA9">
          <w:rPr>
            <w:b/>
            <w:noProof/>
            <w:rPrChange w:id="3795" w:author="omar BENCHEKROUN" w:date="2019-01-03T16:02:00Z">
              <w:rPr>
                <w:i/>
                <w:iCs/>
                <w:noProof/>
              </w:rPr>
            </w:rPrChange>
          </w:rPr>
          <w:t>4.2</w:t>
        </w:r>
        <w:r w:rsidR="00DE0AA9" w:rsidRPr="00DE0AA9">
          <w:rPr>
            <w:b/>
            <w:noProof/>
            <w:rPrChange w:id="3796" w:author="omar BENCHEKROUN" w:date="2019-01-03T16:02:00Z">
              <w:rPr/>
            </w:rPrChange>
          </w:rPr>
          <w:noBreakHyphen/>
        </w:r>
        <w:r w:rsidR="00DE0AA9" w:rsidRPr="00DE0AA9">
          <w:rPr>
            <w:b/>
            <w:noProof/>
            <w:rPrChange w:id="3797" w:author="omar BENCHEKROUN" w:date="2019-01-03T16:02:00Z">
              <w:rPr>
                <w:i/>
                <w:iCs/>
                <w:noProof/>
              </w:rPr>
            </w:rPrChange>
          </w:rPr>
          <w:t>1</w:t>
        </w:r>
      </w:ins>
      <w:del w:id="3798" w:author="omar BENCHEKROUN" w:date="2019-01-03T15:58:00Z">
        <w:r w:rsidR="001C03C4" w:rsidRPr="001C03C4" w:rsidDel="00DE0AA9">
          <w:rPr>
            <w:b/>
          </w:rPr>
          <w:delText xml:space="preserve">Figure </w:delText>
        </w:r>
        <w:r w:rsidR="001C03C4" w:rsidRPr="001C03C4" w:rsidDel="00DE0AA9">
          <w:rPr>
            <w:b/>
            <w:noProof/>
          </w:rPr>
          <w:delText>4.2</w:delText>
        </w:r>
        <w:r w:rsidR="001C03C4" w:rsidRPr="001C03C4" w:rsidDel="00DE0AA9">
          <w:rPr>
            <w:b/>
            <w:noProof/>
          </w:rPr>
          <w:noBreakHyphen/>
          <w:delText>1</w:delText>
        </w:r>
      </w:del>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4D395D05"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ins w:id="3799" w:author="omar BENCHEKROUN" w:date="2019-01-03T16:02:00Z">
        <w:r w:rsidR="00DE0AA9" w:rsidRPr="00DE0AA9">
          <w:rPr>
            <w:b/>
            <w:rPrChange w:id="3800" w:author="omar BENCHEKROUN" w:date="2019-01-03T16:02:00Z">
              <w:rPr/>
            </w:rPrChange>
          </w:rPr>
          <w:t xml:space="preserve">Tableau </w:t>
        </w:r>
        <w:r w:rsidR="00DE0AA9" w:rsidRPr="00DE0AA9">
          <w:rPr>
            <w:b/>
            <w:noProof/>
            <w:rPrChange w:id="3801" w:author="omar BENCHEKROUN" w:date="2019-01-03T16:02:00Z">
              <w:rPr>
                <w:i/>
                <w:iCs/>
                <w:noProof/>
              </w:rPr>
            </w:rPrChange>
          </w:rPr>
          <w:t>4.2</w:t>
        </w:r>
        <w:r w:rsidR="00DE0AA9" w:rsidRPr="00DE0AA9">
          <w:rPr>
            <w:b/>
            <w:noProof/>
            <w:rPrChange w:id="3802" w:author="omar BENCHEKROUN" w:date="2019-01-03T16:02:00Z">
              <w:rPr/>
            </w:rPrChange>
          </w:rPr>
          <w:noBreakHyphen/>
        </w:r>
        <w:r w:rsidR="00DE0AA9" w:rsidRPr="00DE0AA9">
          <w:rPr>
            <w:b/>
            <w:noProof/>
            <w:rPrChange w:id="3803" w:author="omar BENCHEKROUN" w:date="2019-01-03T16:02:00Z">
              <w:rPr>
                <w:i/>
                <w:iCs/>
                <w:noProof/>
              </w:rPr>
            </w:rPrChange>
          </w:rPr>
          <w:t>1</w:t>
        </w:r>
      </w:ins>
      <w:del w:id="3804" w:author="omar BENCHEKROUN" w:date="2019-01-03T15:58:00Z">
        <w:r w:rsidR="001C03C4" w:rsidRPr="001C03C4" w:rsidDel="00DE0AA9">
          <w:rPr>
            <w:b/>
          </w:rPr>
          <w:delText xml:space="preserve">Tableau </w:delText>
        </w:r>
        <w:r w:rsidR="001C03C4" w:rsidRPr="001C03C4" w:rsidDel="00DE0AA9">
          <w:rPr>
            <w:b/>
            <w:noProof/>
          </w:rPr>
          <w:delText>4.2</w:delText>
        </w:r>
        <w:r w:rsidR="001C03C4" w:rsidRPr="001C03C4" w:rsidDel="00DE0AA9">
          <w:rPr>
            <w:b/>
            <w:noProof/>
          </w:rPr>
          <w:noBreakHyphen/>
          <w:delText>1</w:delText>
        </w:r>
      </w:del>
      <w:r w:rsidRPr="0057433F">
        <w:rPr>
          <w:b/>
        </w:rPr>
        <w:fldChar w:fldCharType="end"/>
      </w:r>
      <w:r>
        <w:t>.</w:t>
      </w:r>
    </w:p>
    <w:p w14:paraId="23D43CF5" w14:textId="66D80EB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3805" w:name="_Ref498706171"/>
      <w:r w:rsidRPr="00446927">
        <w:rPr>
          <w:rFonts w:ascii="Calibri" w:eastAsia="Times New Roman" w:hAnsi="Calibri" w:cs="Times New Roman"/>
          <w:i w:val="0"/>
          <w:iCs w:val="0"/>
          <w:color w:val="auto"/>
          <w:sz w:val="22"/>
          <w:szCs w:val="20"/>
          <w:lang w:eastAsia="fr-FR"/>
        </w:rPr>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4.2</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1</w:t>
      </w:r>
      <w:r w:rsidR="000839AA">
        <w:rPr>
          <w:rFonts w:ascii="Calibri" w:eastAsia="Times New Roman" w:hAnsi="Calibri" w:cs="Times New Roman"/>
          <w:i w:val="0"/>
          <w:iCs w:val="0"/>
          <w:color w:val="auto"/>
          <w:sz w:val="22"/>
          <w:szCs w:val="20"/>
          <w:lang w:eastAsia="fr-FR"/>
        </w:rPr>
        <w:fldChar w:fldCharType="end"/>
      </w:r>
      <w:bookmarkEnd w:id="3805"/>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9"/>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3806" w:name="_Toc534294774"/>
      <w:r>
        <w:t>Configuration du rotor 430mm</w:t>
      </w:r>
      <w:bookmarkEnd w:id="3806"/>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0"/>
                    <a:stretch>
                      <a:fillRect/>
                    </a:stretch>
                  </pic:blipFill>
                  <pic:spPr>
                    <a:xfrm>
                      <a:off x="0" y="0"/>
                      <a:ext cx="4772362" cy="2078439"/>
                    </a:xfrm>
                    <a:prstGeom prst="rect">
                      <a:avLst/>
                    </a:prstGeom>
                  </pic:spPr>
                </pic:pic>
              </a:graphicData>
            </a:graphic>
          </wp:inline>
        </w:drawing>
      </w:r>
    </w:p>
    <w:p w14:paraId="2127BDDB" w14:textId="0FE84745"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3807" w:name="_Ref530413322"/>
      <w:r w:rsidRPr="00484DD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3807"/>
      <w:r>
        <w:rPr>
          <w:rFonts w:ascii="Calibri" w:eastAsia="Times New Roman" w:hAnsi="Calibri" w:cs="Times New Roman"/>
          <w:i w:val="0"/>
          <w:iCs w:val="0"/>
          <w:color w:val="auto"/>
          <w:sz w:val="22"/>
          <w:szCs w:val="20"/>
          <w:lang w:eastAsia="fr-FR"/>
        </w:rPr>
        <w:t> : La configuration du rotor 430mm</w:t>
      </w:r>
    </w:p>
    <w:p w14:paraId="0CAB3036" w14:textId="1B8112A2"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ins w:id="3808" w:author="omar BENCHEKROUN" w:date="2019-01-03T16:02:00Z">
        <w:r w:rsidR="00DE0AA9" w:rsidRPr="00DE0AA9">
          <w:rPr>
            <w:b/>
            <w:iCs/>
            <w:rPrChange w:id="3809" w:author="omar BENCHEKROUN" w:date="2019-01-03T16:02:00Z">
              <w:rPr/>
            </w:rPrChange>
          </w:rPr>
          <w:t>Figure</w:t>
        </w:r>
        <w:r w:rsidR="00DE0AA9" w:rsidRPr="000C6533">
          <w:rPr>
            <w:iCs/>
          </w:rPr>
          <w:t xml:space="preserve"> </w:t>
        </w:r>
        <w:r w:rsidR="00DE0AA9" w:rsidRPr="00DE0AA9">
          <w:rPr>
            <w:b/>
            <w:i/>
            <w:iCs/>
            <w:rPrChange w:id="3810" w:author="omar BENCHEKROUN" w:date="2019-01-03T16:02:00Z">
              <w:rPr>
                <w:i/>
                <w:iCs/>
                <w:noProof/>
              </w:rPr>
            </w:rPrChange>
          </w:rPr>
          <w:t>4.2</w:t>
        </w:r>
        <w:r w:rsidR="00DE0AA9" w:rsidRPr="00DE0AA9">
          <w:rPr>
            <w:b/>
            <w:i/>
            <w:iCs/>
            <w:rPrChange w:id="3811" w:author="omar BENCHEKROUN" w:date="2019-01-03T16:02:00Z">
              <w:rPr/>
            </w:rPrChange>
          </w:rPr>
          <w:noBreakHyphen/>
        </w:r>
        <w:r w:rsidR="00DE0AA9" w:rsidRPr="00DE0AA9">
          <w:rPr>
            <w:b/>
            <w:i/>
            <w:iCs/>
            <w:rPrChange w:id="3812" w:author="omar BENCHEKROUN" w:date="2019-01-03T16:02:00Z">
              <w:rPr>
                <w:i/>
                <w:iCs/>
                <w:noProof/>
              </w:rPr>
            </w:rPrChange>
          </w:rPr>
          <w:t>2</w:t>
        </w:r>
      </w:ins>
      <w:del w:id="3813" w:author="omar BENCHEKROUN" w:date="2019-01-03T15:58:00Z">
        <w:r w:rsidR="001C03C4" w:rsidRPr="001C03C4" w:rsidDel="00DE0AA9">
          <w:rPr>
            <w:b/>
            <w:iCs/>
          </w:rPr>
          <w:delText>Figure</w:delText>
        </w:r>
        <w:r w:rsidR="001C03C4" w:rsidRPr="001C03C4" w:rsidDel="00DE0AA9">
          <w:rPr>
            <w:iCs/>
          </w:rPr>
          <w:delText xml:space="preserve"> </w:delText>
        </w:r>
        <w:r w:rsidR="001C03C4" w:rsidRPr="001C03C4" w:rsidDel="00DE0AA9">
          <w:rPr>
            <w:b/>
            <w:i/>
            <w:iCs/>
          </w:rPr>
          <w:delText>4.2</w:delText>
        </w:r>
        <w:r w:rsidR="001C03C4" w:rsidRPr="001C03C4" w:rsidDel="00DE0AA9">
          <w:rPr>
            <w:b/>
            <w:i/>
            <w:iCs/>
          </w:rPr>
          <w:noBreakHyphen/>
          <w:delText>2</w:delText>
        </w:r>
      </w:del>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ins w:id="3814" w:author="omar BENCHEKROUN" w:date="2019-01-03T16:02:00Z">
        <w:r w:rsidR="00DE0AA9" w:rsidRPr="00DE0AA9">
          <w:rPr>
            <w:b/>
            <w:rPrChange w:id="3815" w:author="omar BENCHEKROUN" w:date="2019-01-03T16:02:00Z">
              <w:rPr/>
            </w:rPrChange>
          </w:rPr>
          <w:t xml:space="preserve">Tableau </w:t>
        </w:r>
        <w:r w:rsidR="00DE0AA9" w:rsidRPr="00DE0AA9">
          <w:rPr>
            <w:b/>
            <w:iCs/>
            <w:noProof/>
            <w:rPrChange w:id="3816" w:author="omar BENCHEKROUN" w:date="2019-01-03T16:02:00Z">
              <w:rPr>
                <w:i/>
                <w:iCs/>
                <w:noProof/>
              </w:rPr>
            </w:rPrChange>
          </w:rPr>
          <w:t>4.2</w:t>
        </w:r>
        <w:r w:rsidR="00DE0AA9" w:rsidRPr="00DE0AA9">
          <w:rPr>
            <w:b/>
            <w:iCs/>
            <w:noProof/>
            <w:rPrChange w:id="3817" w:author="omar BENCHEKROUN" w:date="2019-01-03T16:02:00Z">
              <w:rPr/>
            </w:rPrChange>
          </w:rPr>
          <w:noBreakHyphen/>
        </w:r>
        <w:r w:rsidR="00DE0AA9" w:rsidRPr="00DE0AA9">
          <w:rPr>
            <w:b/>
            <w:iCs/>
            <w:noProof/>
            <w:rPrChange w:id="3818" w:author="omar BENCHEKROUN" w:date="2019-01-03T16:02:00Z">
              <w:rPr>
                <w:i/>
                <w:iCs/>
                <w:noProof/>
              </w:rPr>
            </w:rPrChange>
          </w:rPr>
          <w:t>2</w:t>
        </w:r>
      </w:ins>
      <w:del w:id="3819" w:author="omar BENCHEKROUN" w:date="2019-01-03T15:58:00Z">
        <w:r w:rsidR="001C03C4" w:rsidRPr="001C03C4" w:rsidDel="00DE0AA9">
          <w:rPr>
            <w:b/>
          </w:rPr>
          <w:delText xml:space="preserve">Tableau </w:delText>
        </w:r>
        <w:r w:rsidR="001C03C4" w:rsidRPr="001C03C4" w:rsidDel="00DE0AA9">
          <w:rPr>
            <w:b/>
            <w:iCs/>
            <w:noProof/>
          </w:rPr>
          <w:delText>4.2</w:delText>
        </w:r>
        <w:r w:rsidR="001C03C4" w:rsidRPr="001C03C4" w:rsidDel="00DE0AA9">
          <w:rPr>
            <w:b/>
            <w:iCs/>
            <w:noProof/>
          </w:rPr>
          <w:noBreakHyphen/>
          <w:delText>2</w:delText>
        </w:r>
      </w:del>
      <w:r w:rsidRPr="00255AF6">
        <w:rPr>
          <w:b/>
        </w:rPr>
        <w:fldChar w:fldCharType="end"/>
      </w:r>
      <w:r>
        <w:t xml:space="preserve">. </w:t>
      </w:r>
    </w:p>
    <w:p w14:paraId="1E653D31" w14:textId="05282164"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3820" w:name="_Ref531165681"/>
      <w:r w:rsidRPr="00901BDC">
        <w:rPr>
          <w:rFonts w:ascii="Calibri" w:eastAsia="Times New Roman" w:hAnsi="Calibri" w:cs="Times New Roman"/>
          <w:i w:val="0"/>
          <w:iCs w:val="0"/>
          <w:color w:val="auto"/>
          <w:sz w:val="22"/>
          <w:szCs w:val="20"/>
          <w:lang w:eastAsia="fr-FR"/>
        </w:rPr>
        <w:lastRenderedPageBreak/>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4.2</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2</w:t>
      </w:r>
      <w:r w:rsidR="000839AA">
        <w:rPr>
          <w:rFonts w:ascii="Calibri" w:eastAsia="Times New Roman" w:hAnsi="Calibri" w:cs="Times New Roman"/>
          <w:i w:val="0"/>
          <w:iCs w:val="0"/>
          <w:color w:val="auto"/>
          <w:sz w:val="22"/>
          <w:szCs w:val="20"/>
          <w:lang w:eastAsia="fr-FR"/>
        </w:rPr>
        <w:fldChar w:fldCharType="end"/>
      </w:r>
      <w:bookmarkEnd w:id="3820"/>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1"/>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459E63B3"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ins w:id="3821" w:author="omar BENCHEKROUN" w:date="2019-01-03T16:02:00Z">
        <w:r w:rsidR="00DE0AA9" w:rsidRPr="00DE0AA9">
          <w:rPr>
            <w:b/>
            <w:iCs/>
            <w:sz w:val="22"/>
            <w:rPrChange w:id="3822" w:author="omar BENCHEKROUN" w:date="2019-01-03T16:02:00Z">
              <w:rPr>
                <w:sz w:val="22"/>
              </w:rPr>
            </w:rPrChange>
          </w:rPr>
          <w:t xml:space="preserve">Figure </w:t>
        </w:r>
        <w:r w:rsidR="00DE0AA9" w:rsidRPr="00DE0AA9">
          <w:rPr>
            <w:b/>
            <w:iCs/>
            <w:noProof/>
            <w:sz w:val="22"/>
            <w:rPrChange w:id="3823" w:author="omar BENCHEKROUN" w:date="2019-01-03T16:02:00Z">
              <w:rPr>
                <w:i/>
                <w:iCs/>
                <w:noProof/>
                <w:sz w:val="22"/>
              </w:rPr>
            </w:rPrChange>
          </w:rPr>
          <w:t>4.2</w:t>
        </w:r>
        <w:r w:rsidR="00DE0AA9" w:rsidRPr="00DE0AA9">
          <w:rPr>
            <w:b/>
            <w:iCs/>
            <w:noProof/>
            <w:sz w:val="22"/>
            <w:rPrChange w:id="3824" w:author="omar BENCHEKROUN" w:date="2019-01-03T16:02:00Z">
              <w:rPr>
                <w:sz w:val="22"/>
              </w:rPr>
            </w:rPrChange>
          </w:rPr>
          <w:noBreakHyphen/>
        </w:r>
        <w:r w:rsidR="00DE0AA9" w:rsidRPr="00DE0AA9">
          <w:rPr>
            <w:b/>
            <w:iCs/>
            <w:noProof/>
            <w:sz w:val="22"/>
            <w:rPrChange w:id="3825" w:author="omar BENCHEKROUN" w:date="2019-01-03T16:02:00Z">
              <w:rPr>
                <w:i/>
                <w:iCs/>
                <w:noProof/>
                <w:sz w:val="22"/>
              </w:rPr>
            </w:rPrChange>
          </w:rPr>
          <w:t>3</w:t>
        </w:r>
      </w:ins>
      <w:del w:id="3826" w:author="omar BENCHEKROUN" w:date="2019-01-03T15:58:00Z">
        <w:r w:rsidR="001C03C4" w:rsidRPr="001C03C4" w:rsidDel="00DE0AA9">
          <w:rPr>
            <w:b/>
            <w:iCs/>
            <w:sz w:val="22"/>
          </w:rPr>
          <w:delText xml:space="preserve">Figure </w:delText>
        </w:r>
        <w:r w:rsidR="001C03C4" w:rsidRPr="001C03C4" w:rsidDel="00DE0AA9">
          <w:rPr>
            <w:b/>
            <w:iCs/>
            <w:noProof/>
            <w:sz w:val="22"/>
          </w:rPr>
          <w:delText>4.2</w:delText>
        </w:r>
        <w:r w:rsidR="001C03C4" w:rsidRPr="001C03C4" w:rsidDel="00DE0AA9">
          <w:rPr>
            <w:b/>
            <w:iCs/>
            <w:noProof/>
            <w:sz w:val="22"/>
          </w:rPr>
          <w:noBreakHyphen/>
          <w:delText>3</w:delText>
        </w:r>
      </w:del>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ins w:id="3827" w:author="omar BENCHEKROUN" w:date="2019-01-03T16:02:00Z">
        <w:r w:rsidR="00DE0AA9" w:rsidRPr="00DE0AA9">
          <w:rPr>
            <w:b/>
            <w:iCs/>
            <w:sz w:val="22"/>
            <w:rPrChange w:id="3828" w:author="omar BENCHEKROUN" w:date="2019-01-03T16:02:00Z">
              <w:rPr>
                <w:sz w:val="22"/>
              </w:rPr>
            </w:rPrChange>
          </w:rPr>
          <w:t xml:space="preserve">Figure </w:t>
        </w:r>
        <w:r w:rsidR="00DE0AA9" w:rsidRPr="00DE0AA9">
          <w:rPr>
            <w:b/>
            <w:iCs/>
            <w:noProof/>
            <w:sz w:val="22"/>
            <w:rPrChange w:id="3829" w:author="omar BENCHEKROUN" w:date="2019-01-03T16:02:00Z">
              <w:rPr>
                <w:i/>
                <w:iCs/>
                <w:noProof/>
                <w:sz w:val="22"/>
              </w:rPr>
            </w:rPrChange>
          </w:rPr>
          <w:t>4.2</w:t>
        </w:r>
        <w:r w:rsidR="00DE0AA9" w:rsidRPr="00DE0AA9">
          <w:rPr>
            <w:b/>
            <w:iCs/>
            <w:noProof/>
            <w:sz w:val="22"/>
            <w:rPrChange w:id="3830" w:author="omar BENCHEKROUN" w:date="2019-01-03T16:02:00Z">
              <w:rPr>
                <w:sz w:val="22"/>
              </w:rPr>
            </w:rPrChange>
          </w:rPr>
          <w:noBreakHyphen/>
        </w:r>
        <w:r w:rsidR="00DE0AA9" w:rsidRPr="00DE0AA9">
          <w:rPr>
            <w:b/>
            <w:iCs/>
            <w:noProof/>
            <w:sz w:val="22"/>
            <w:rPrChange w:id="3831" w:author="omar BENCHEKROUN" w:date="2019-01-03T16:02:00Z">
              <w:rPr>
                <w:i/>
                <w:iCs/>
                <w:noProof/>
                <w:sz w:val="22"/>
              </w:rPr>
            </w:rPrChange>
          </w:rPr>
          <w:t>4</w:t>
        </w:r>
      </w:ins>
      <w:del w:id="3832" w:author="omar BENCHEKROUN" w:date="2019-01-03T15:58:00Z">
        <w:r w:rsidR="001C03C4" w:rsidRPr="001C03C4" w:rsidDel="00DE0AA9">
          <w:rPr>
            <w:b/>
            <w:iCs/>
            <w:sz w:val="22"/>
          </w:rPr>
          <w:delText xml:space="preserve">Figure </w:delText>
        </w:r>
        <w:r w:rsidR="001C03C4" w:rsidRPr="001C03C4" w:rsidDel="00DE0AA9">
          <w:rPr>
            <w:b/>
            <w:iCs/>
            <w:noProof/>
            <w:sz w:val="22"/>
          </w:rPr>
          <w:delText>4.2</w:delText>
        </w:r>
        <w:r w:rsidR="001C03C4" w:rsidRPr="001C03C4" w:rsidDel="00DE0AA9">
          <w:rPr>
            <w:b/>
            <w:iCs/>
            <w:noProof/>
            <w:sz w:val="22"/>
          </w:rPr>
          <w:noBreakHyphen/>
          <w:delText>4</w:delText>
        </w:r>
      </w:del>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ins w:id="3833" w:author="omar BENCHEKROUN" w:date="2019-01-03T16:02:00Z">
        <w:r w:rsidR="00DE0AA9" w:rsidRPr="00DE0AA9">
          <w:rPr>
            <w:b/>
            <w:iCs/>
            <w:sz w:val="22"/>
            <w:rPrChange w:id="3834" w:author="omar BENCHEKROUN" w:date="2019-01-03T16:02:00Z">
              <w:rPr>
                <w:sz w:val="22"/>
              </w:rPr>
            </w:rPrChange>
          </w:rPr>
          <w:t xml:space="preserve">Figure </w:t>
        </w:r>
        <w:r w:rsidR="00DE0AA9" w:rsidRPr="00DE0AA9">
          <w:rPr>
            <w:b/>
            <w:iCs/>
            <w:noProof/>
            <w:sz w:val="22"/>
            <w:rPrChange w:id="3835" w:author="omar BENCHEKROUN" w:date="2019-01-03T16:02:00Z">
              <w:rPr>
                <w:i/>
                <w:iCs/>
                <w:noProof/>
                <w:sz w:val="22"/>
              </w:rPr>
            </w:rPrChange>
          </w:rPr>
          <w:t>4.2</w:t>
        </w:r>
        <w:r w:rsidR="00DE0AA9" w:rsidRPr="00DE0AA9">
          <w:rPr>
            <w:b/>
            <w:iCs/>
            <w:noProof/>
            <w:sz w:val="22"/>
            <w:rPrChange w:id="3836" w:author="omar BENCHEKROUN" w:date="2019-01-03T16:02:00Z">
              <w:rPr>
                <w:sz w:val="22"/>
              </w:rPr>
            </w:rPrChange>
          </w:rPr>
          <w:noBreakHyphen/>
        </w:r>
        <w:r w:rsidR="00DE0AA9" w:rsidRPr="00DE0AA9">
          <w:rPr>
            <w:b/>
            <w:iCs/>
            <w:noProof/>
            <w:sz w:val="22"/>
            <w:rPrChange w:id="3837" w:author="omar BENCHEKROUN" w:date="2019-01-03T16:02:00Z">
              <w:rPr>
                <w:i/>
                <w:iCs/>
                <w:noProof/>
                <w:sz w:val="22"/>
              </w:rPr>
            </w:rPrChange>
          </w:rPr>
          <w:t>5</w:t>
        </w:r>
      </w:ins>
      <w:del w:id="3838" w:author="omar BENCHEKROUN" w:date="2019-01-03T15:58:00Z">
        <w:r w:rsidR="001C03C4" w:rsidRPr="001C03C4" w:rsidDel="00DE0AA9">
          <w:rPr>
            <w:b/>
            <w:iCs/>
            <w:sz w:val="22"/>
          </w:rPr>
          <w:delText xml:space="preserve">Figure </w:delText>
        </w:r>
        <w:r w:rsidR="001C03C4" w:rsidRPr="001C03C4" w:rsidDel="00DE0AA9">
          <w:rPr>
            <w:b/>
            <w:iCs/>
            <w:noProof/>
            <w:sz w:val="22"/>
          </w:rPr>
          <w:delText>4.2</w:delText>
        </w:r>
        <w:r w:rsidR="001C03C4" w:rsidRPr="001C03C4" w:rsidDel="00DE0AA9">
          <w:rPr>
            <w:b/>
            <w:iCs/>
            <w:noProof/>
            <w:sz w:val="22"/>
          </w:rPr>
          <w:noBreakHyphen/>
          <w:delText>5</w:delText>
        </w:r>
      </w:del>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ins w:id="3839" w:author="omar BENCHEKROUN" w:date="2019-01-03T16:02:00Z">
        <w:r w:rsidR="00DE0AA9" w:rsidRPr="00DE0AA9">
          <w:rPr>
            <w:b/>
            <w:iCs/>
            <w:sz w:val="22"/>
            <w:rPrChange w:id="3840" w:author="omar BENCHEKROUN" w:date="2019-01-03T16:02:00Z">
              <w:rPr>
                <w:sz w:val="22"/>
              </w:rPr>
            </w:rPrChange>
          </w:rPr>
          <w:t xml:space="preserve">Figure </w:t>
        </w:r>
        <w:r w:rsidR="00DE0AA9" w:rsidRPr="00DE0AA9">
          <w:rPr>
            <w:b/>
            <w:iCs/>
            <w:noProof/>
            <w:sz w:val="22"/>
            <w:rPrChange w:id="3841" w:author="omar BENCHEKROUN" w:date="2019-01-03T16:02:00Z">
              <w:rPr>
                <w:i/>
                <w:iCs/>
                <w:noProof/>
                <w:sz w:val="22"/>
              </w:rPr>
            </w:rPrChange>
          </w:rPr>
          <w:t>4.2</w:t>
        </w:r>
        <w:r w:rsidR="00DE0AA9" w:rsidRPr="00DE0AA9">
          <w:rPr>
            <w:b/>
            <w:iCs/>
            <w:noProof/>
            <w:sz w:val="22"/>
            <w:rPrChange w:id="3842" w:author="omar BENCHEKROUN" w:date="2019-01-03T16:02:00Z">
              <w:rPr>
                <w:sz w:val="22"/>
              </w:rPr>
            </w:rPrChange>
          </w:rPr>
          <w:noBreakHyphen/>
        </w:r>
        <w:r w:rsidR="00DE0AA9" w:rsidRPr="00DE0AA9">
          <w:rPr>
            <w:b/>
            <w:iCs/>
            <w:noProof/>
            <w:sz w:val="22"/>
            <w:rPrChange w:id="3843" w:author="omar BENCHEKROUN" w:date="2019-01-03T16:02:00Z">
              <w:rPr>
                <w:i/>
                <w:iCs/>
                <w:noProof/>
                <w:sz w:val="22"/>
              </w:rPr>
            </w:rPrChange>
          </w:rPr>
          <w:t>6</w:t>
        </w:r>
      </w:ins>
      <w:del w:id="3844" w:author="omar BENCHEKROUN" w:date="2019-01-03T15:58:00Z">
        <w:r w:rsidR="001C03C4" w:rsidRPr="001C03C4" w:rsidDel="00DE0AA9">
          <w:rPr>
            <w:b/>
            <w:iCs/>
            <w:sz w:val="22"/>
          </w:rPr>
          <w:delText xml:space="preserve">Figure </w:delText>
        </w:r>
        <w:r w:rsidR="001C03C4" w:rsidRPr="001C03C4" w:rsidDel="00DE0AA9">
          <w:rPr>
            <w:b/>
            <w:iCs/>
            <w:noProof/>
            <w:sz w:val="22"/>
          </w:rPr>
          <w:delText>4.2</w:delText>
        </w:r>
        <w:r w:rsidR="001C03C4" w:rsidRPr="001C03C4" w:rsidDel="00DE0AA9">
          <w:rPr>
            <w:b/>
            <w:iCs/>
            <w:noProof/>
            <w:sz w:val="22"/>
          </w:rPr>
          <w:noBreakHyphen/>
          <w:delText>6</w:delText>
        </w:r>
      </w:del>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162CA6E4" w:rsidR="00B431E6" w:rsidRPr="00134C82" w:rsidRDefault="00B431E6" w:rsidP="00B431E6">
      <w:pPr>
        <w:pStyle w:val="Lgende"/>
        <w:jc w:val="center"/>
        <w:rPr>
          <w:rFonts w:ascii="Calibri" w:hAnsi="Calibri" w:cs="Calibri"/>
          <w:i w:val="0"/>
          <w:iCs w:val="0"/>
          <w:color w:val="000000"/>
          <w:sz w:val="22"/>
          <w:szCs w:val="24"/>
        </w:rPr>
      </w:pPr>
      <w:bookmarkStart w:id="3845" w:name="_Ref530417381"/>
      <w:r w:rsidRPr="00134C82">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3</w:t>
      </w:r>
      <w:r w:rsidR="00495F01">
        <w:rPr>
          <w:rFonts w:ascii="Calibri" w:hAnsi="Calibri" w:cs="Calibri"/>
          <w:i w:val="0"/>
          <w:iCs w:val="0"/>
          <w:color w:val="000000"/>
          <w:sz w:val="22"/>
          <w:szCs w:val="24"/>
        </w:rPr>
        <w:fldChar w:fldCharType="end"/>
      </w:r>
      <w:bookmarkEnd w:id="3845"/>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4E1230C7" w:rsidR="00B431E6" w:rsidRPr="00134C82" w:rsidRDefault="00B431E6" w:rsidP="00B431E6">
      <w:pPr>
        <w:pStyle w:val="Lgende"/>
        <w:jc w:val="center"/>
        <w:rPr>
          <w:rFonts w:ascii="Calibri" w:hAnsi="Calibri" w:cs="Calibri"/>
          <w:i w:val="0"/>
          <w:iCs w:val="0"/>
          <w:color w:val="000000"/>
          <w:sz w:val="22"/>
          <w:szCs w:val="24"/>
        </w:rPr>
      </w:pPr>
      <w:bookmarkStart w:id="3846" w:name="_Ref530417384"/>
      <w:r w:rsidRPr="00134C82">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w:t>
      </w:r>
      <w:r w:rsidR="00495F01">
        <w:rPr>
          <w:rFonts w:ascii="Calibri" w:hAnsi="Calibri" w:cs="Calibri"/>
          <w:i w:val="0"/>
          <w:iCs w:val="0"/>
          <w:color w:val="000000"/>
          <w:sz w:val="22"/>
          <w:szCs w:val="24"/>
        </w:rPr>
        <w:fldChar w:fldCharType="end"/>
      </w:r>
      <w:bookmarkEnd w:id="3846"/>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DFBAA45" w:rsidR="00B431E6" w:rsidRPr="00EC09BF" w:rsidRDefault="00B431E6" w:rsidP="00B431E6">
      <w:pPr>
        <w:pStyle w:val="Lgende"/>
        <w:jc w:val="center"/>
        <w:rPr>
          <w:rFonts w:ascii="Calibri" w:hAnsi="Calibri" w:cs="Calibri"/>
          <w:i w:val="0"/>
          <w:iCs w:val="0"/>
          <w:color w:val="000000"/>
          <w:sz w:val="22"/>
          <w:szCs w:val="24"/>
        </w:rPr>
      </w:pPr>
      <w:bookmarkStart w:id="3847" w:name="_Ref530417410"/>
      <w:r w:rsidRPr="00EC09BF">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5</w:t>
      </w:r>
      <w:r w:rsidR="00495F01">
        <w:rPr>
          <w:rFonts w:ascii="Calibri" w:hAnsi="Calibri" w:cs="Calibri"/>
          <w:i w:val="0"/>
          <w:iCs w:val="0"/>
          <w:color w:val="000000"/>
          <w:sz w:val="22"/>
          <w:szCs w:val="24"/>
        </w:rPr>
        <w:fldChar w:fldCharType="end"/>
      </w:r>
      <w:bookmarkEnd w:id="3847"/>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lang w:eastAsia="fr-FR"/>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5"/>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6"/>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4BC191DA" w:rsidR="00B431E6" w:rsidRDefault="00B431E6" w:rsidP="00B431E6">
      <w:pPr>
        <w:pStyle w:val="Lgende"/>
        <w:spacing w:after="0"/>
        <w:jc w:val="center"/>
        <w:rPr>
          <w:rFonts w:ascii="Calibri" w:hAnsi="Calibri" w:cs="Calibri"/>
          <w:i w:val="0"/>
          <w:iCs w:val="0"/>
          <w:color w:val="000000"/>
          <w:sz w:val="22"/>
          <w:szCs w:val="24"/>
        </w:rPr>
      </w:pPr>
      <w:bookmarkStart w:id="3848" w:name="_Ref530417483"/>
      <w:r w:rsidRPr="00EC09BF">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6</w:t>
      </w:r>
      <w:r w:rsidR="00495F01">
        <w:rPr>
          <w:rFonts w:ascii="Calibri" w:hAnsi="Calibri" w:cs="Calibri"/>
          <w:i w:val="0"/>
          <w:iCs w:val="0"/>
          <w:color w:val="000000"/>
          <w:sz w:val="22"/>
          <w:szCs w:val="24"/>
        </w:rPr>
        <w:fldChar w:fldCharType="end"/>
      </w:r>
      <w:bookmarkEnd w:id="3848"/>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8AD6E54"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ins w:id="3849" w:author="omar BENCHEKROUN" w:date="2019-01-03T16:02:00Z">
        <w:r w:rsidR="00DE0AA9" w:rsidRPr="00DE0AA9">
          <w:rPr>
            <w:b/>
            <w:iCs/>
            <w:sz w:val="22"/>
            <w:rPrChange w:id="3850" w:author="omar BENCHEKROUN" w:date="2019-01-03T16:02:00Z">
              <w:rPr>
                <w:sz w:val="22"/>
              </w:rPr>
            </w:rPrChange>
          </w:rPr>
          <w:t xml:space="preserve">Figure </w:t>
        </w:r>
        <w:r w:rsidR="00DE0AA9" w:rsidRPr="00DE0AA9">
          <w:rPr>
            <w:b/>
            <w:iCs/>
            <w:noProof/>
            <w:sz w:val="22"/>
            <w:rPrChange w:id="3851" w:author="omar BENCHEKROUN" w:date="2019-01-03T16:02:00Z">
              <w:rPr>
                <w:i/>
                <w:iCs/>
                <w:noProof/>
                <w:sz w:val="22"/>
              </w:rPr>
            </w:rPrChange>
          </w:rPr>
          <w:t>4.2</w:t>
        </w:r>
        <w:r w:rsidR="00DE0AA9" w:rsidRPr="00DE0AA9">
          <w:rPr>
            <w:b/>
            <w:iCs/>
            <w:noProof/>
            <w:sz w:val="22"/>
            <w:rPrChange w:id="3852" w:author="omar BENCHEKROUN" w:date="2019-01-03T16:02:00Z">
              <w:rPr>
                <w:sz w:val="22"/>
              </w:rPr>
            </w:rPrChange>
          </w:rPr>
          <w:noBreakHyphen/>
        </w:r>
        <w:r w:rsidR="00DE0AA9" w:rsidRPr="00DE0AA9">
          <w:rPr>
            <w:b/>
            <w:iCs/>
            <w:noProof/>
            <w:sz w:val="22"/>
            <w:rPrChange w:id="3853" w:author="omar BENCHEKROUN" w:date="2019-01-03T16:02:00Z">
              <w:rPr>
                <w:i/>
                <w:iCs/>
                <w:noProof/>
                <w:sz w:val="22"/>
              </w:rPr>
            </w:rPrChange>
          </w:rPr>
          <w:t>6</w:t>
        </w:r>
      </w:ins>
      <w:del w:id="3854" w:author="omar BENCHEKROUN" w:date="2019-01-03T15:58:00Z">
        <w:r w:rsidR="001C03C4" w:rsidRPr="001C03C4" w:rsidDel="00DE0AA9">
          <w:rPr>
            <w:b/>
            <w:iCs/>
            <w:sz w:val="22"/>
          </w:rPr>
          <w:delText xml:space="preserve">Figure </w:delText>
        </w:r>
        <w:r w:rsidR="001C03C4" w:rsidRPr="001C03C4" w:rsidDel="00DE0AA9">
          <w:rPr>
            <w:b/>
            <w:iCs/>
            <w:noProof/>
            <w:sz w:val="22"/>
          </w:rPr>
          <w:delText>4.2</w:delText>
        </w:r>
        <w:r w:rsidR="001C03C4" w:rsidRPr="001C03C4" w:rsidDel="00DE0AA9">
          <w:rPr>
            <w:b/>
            <w:iCs/>
            <w:noProof/>
            <w:sz w:val="22"/>
          </w:rPr>
          <w:noBreakHyphen/>
          <w:delText>6</w:delText>
        </w:r>
      </w:del>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3855" w:name="_Toc534294775"/>
      <w:r>
        <w:lastRenderedPageBreak/>
        <w:t>Configuration du rotor 700mm</w:t>
      </w:r>
      <w:bookmarkEnd w:id="3855"/>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5375612" cy="2342942"/>
                    </a:xfrm>
                    <a:prstGeom prst="rect">
                      <a:avLst/>
                    </a:prstGeom>
                  </pic:spPr>
                </pic:pic>
              </a:graphicData>
            </a:graphic>
          </wp:inline>
        </w:drawing>
      </w:r>
    </w:p>
    <w:p w14:paraId="074877AA" w14:textId="051DC23B" w:rsidR="00B431E6" w:rsidRPr="00693D56" w:rsidRDefault="00B431E6" w:rsidP="00B431E6">
      <w:pPr>
        <w:pStyle w:val="Lgende"/>
        <w:jc w:val="center"/>
        <w:rPr>
          <w:rFonts w:ascii="Calibri" w:hAnsi="Calibri" w:cs="Calibri"/>
          <w:i w:val="0"/>
          <w:iCs w:val="0"/>
          <w:color w:val="000000"/>
          <w:sz w:val="22"/>
          <w:szCs w:val="24"/>
        </w:rPr>
      </w:pPr>
      <w:bookmarkStart w:id="3856" w:name="_Ref531180650"/>
      <w:r w:rsidRPr="00FC14C6">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7</w:t>
      </w:r>
      <w:r w:rsidR="00495F01">
        <w:rPr>
          <w:rFonts w:ascii="Calibri" w:hAnsi="Calibri" w:cs="Calibri"/>
          <w:i w:val="0"/>
          <w:iCs w:val="0"/>
          <w:color w:val="000000"/>
          <w:sz w:val="22"/>
          <w:szCs w:val="24"/>
        </w:rPr>
        <w:fldChar w:fldCharType="end"/>
      </w:r>
      <w:bookmarkEnd w:id="3856"/>
      <w:r w:rsidRPr="00FC14C6">
        <w:rPr>
          <w:rFonts w:ascii="Calibri" w:hAnsi="Calibri" w:cs="Calibri"/>
          <w:i w:val="0"/>
          <w:iCs w:val="0"/>
          <w:color w:val="000000"/>
          <w:sz w:val="22"/>
          <w:szCs w:val="24"/>
        </w:rPr>
        <w:t> : La configuration du rotor 700mm</w:t>
      </w:r>
    </w:p>
    <w:p w14:paraId="02235EA6" w14:textId="2C51C609" w:rsidR="00B431E6" w:rsidRPr="005C7E23" w:rsidRDefault="00B431E6" w:rsidP="00B431E6">
      <w:pPr>
        <w:spacing w:line="360" w:lineRule="auto"/>
        <w:ind w:firstLine="708"/>
      </w:pPr>
      <w:r>
        <w:t xml:space="preserve">Les origines de concevoir cette configuration longue du rotor 700mm sont d’augmenter la masse du disque en porte à faux et de rapprocher la vitesse de fonctionnement à sa vitesse critique du mode de flexion. En fait, suite à l’analyse de stabilité de l’effet Morton sur le rotor 430mm,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ins w:id="3857" w:author="omar BENCHEKROUN" w:date="2019-01-03T16:02:00Z">
        <w:r w:rsidR="00DE0AA9" w:rsidRPr="00DE0AA9">
          <w:rPr>
            <w:rFonts w:cs="Calibri"/>
            <w:b/>
            <w:color w:val="000000"/>
            <w:szCs w:val="24"/>
            <w:rPrChange w:id="3858" w:author="omar BENCHEKROUN" w:date="2019-01-03T16:02:00Z">
              <w:rPr>
                <w:rFonts w:cs="Calibri"/>
                <w:color w:val="000000"/>
                <w:szCs w:val="24"/>
              </w:rPr>
            </w:rPrChange>
          </w:rPr>
          <w:t xml:space="preserve">Figure </w:t>
        </w:r>
        <w:r w:rsidR="00DE0AA9" w:rsidRPr="00DE0AA9">
          <w:rPr>
            <w:rFonts w:cs="Calibri"/>
            <w:b/>
            <w:iCs/>
            <w:noProof/>
            <w:color w:val="000000"/>
            <w:szCs w:val="24"/>
            <w:rPrChange w:id="3859" w:author="omar BENCHEKROUN" w:date="2019-01-03T16:02:00Z">
              <w:rPr>
                <w:rFonts w:cs="Calibri"/>
                <w:i/>
                <w:iCs/>
                <w:noProof/>
                <w:color w:val="000000"/>
                <w:szCs w:val="24"/>
              </w:rPr>
            </w:rPrChange>
          </w:rPr>
          <w:t>4.2</w:t>
        </w:r>
        <w:r w:rsidR="00DE0AA9" w:rsidRPr="00DE0AA9">
          <w:rPr>
            <w:rFonts w:cs="Calibri"/>
            <w:b/>
            <w:iCs/>
            <w:noProof/>
            <w:color w:val="000000"/>
            <w:szCs w:val="24"/>
            <w:rPrChange w:id="3860" w:author="omar BENCHEKROUN" w:date="2019-01-03T16:02:00Z">
              <w:rPr>
                <w:rFonts w:cs="Calibri"/>
                <w:color w:val="000000"/>
                <w:szCs w:val="24"/>
              </w:rPr>
            </w:rPrChange>
          </w:rPr>
          <w:noBreakHyphen/>
        </w:r>
        <w:r w:rsidR="00DE0AA9" w:rsidRPr="00DE0AA9">
          <w:rPr>
            <w:rFonts w:cs="Calibri"/>
            <w:b/>
            <w:iCs/>
            <w:noProof/>
            <w:color w:val="000000"/>
            <w:szCs w:val="24"/>
            <w:rPrChange w:id="3861" w:author="omar BENCHEKROUN" w:date="2019-01-03T16:02:00Z">
              <w:rPr>
                <w:rFonts w:cs="Calibri"/>
                <w:i/>
                <w:iCs/>
                <w:noProof/>
                <w:color w:val="000000"/>
                <w:szCs w:val="24"/>
              </w:rPr>
            </w:rPrChange>
          </w:rPr>
          <w:t>7</w:t>
        </w:r>
      </w:ins>
      <w:del w:id="3862" w:author="omar BENCHEKROUN" w:date="2019-01-03T15:58:00Z">
        <w:r w:rsidR="001C03C4" w:rsidRPr="001C03C4" w:rsidDel="00DE0AA9">
          <w:rPr>
            <w:rFonts w:cs="Calibri"/>
            <w:b/>
            <w:color w:val="000000"/>
            <w:szCs w:val="24"/>
          </w:rPr>
          <w:delText xml:space="preserve">Figure </w:delText>
        </w:r>
        <w:r w:rsidR="001C03C4" w:rsidRPr="001C03C4" w:rsidDel="00DE0AA9">
          <w:rPr>
            <w:rFonts w:cs="Calibri"/>
            <w:b/>
            <w:iCs/>
            <w:noProof/>
            <w:color w:val="000000"/>
            <w:szCs w:val="24"/>
          </w:rPr>
          <w:delText>4.2</w:delText>
        </w:r>
        <w:r w:rsidR="001C03C4" w:rsidRPr="001C03C4" w:rsidDel="00DE0AA9">
          <w:rPr>
            <w:rFonts w:cs="Calibri"/>
            <w:b/>
            <w:iCs/>
            <w:noProof/>
            <w:color w:val="000000"/>
            <w:szCs w:val="24"/>
          </w:rPr>
          <w:noBreakHyphen/>
          <w:delText>7</w:delText>
        </w:r>
      </w:del>
      <w:r w:rsidRPr="00F72DE2">
        <w:rPr>
          <w:b/>
        </w:rPr>
        <w:fldChar w:fldCharType="end"/>
      </w:r>
      <w:r>
        <w:t xml:space="preserve">. Les caractéristiques physiques nécessaires pour réaliser la simulation de l’effet Morton sont synthétisées au </w:t>
      </w:r>
      <w:r>
        <w:fldChar w:fldCharType="begin"/>
      </w:r>
      <w:r>
        <w:instrText xml:space="preserve"> REF _Ref531166670 \h </w:instrText>
      </w:r>
      <w:r>
        <w:fldChar w:fldCharType="separate"/>
      </w:r>
      <w:ins w:id="3863" w:author="omar BENCHEKROUN" w:date="2019-01-03T16:02:00Z">
        <w:r w:rsidR="00DE0AA9" w:rsidRPr="00FC14C6">
          <w:rPr>
            <w:rFonts w:cs="Calibri"/>
            <w:color w:val="000000"/>
            <w:szCs w:val="24"/>
          </w:rPr>
          <w:t xml:space="preserve">Tableau </w:t>
        </w:r>
        <w:r w:rsidR="00DE0AA9">
          <w:rPr>
            <w:rFonts w:cs="Calibri"/>
            <w:i/>
            <w:iCs/>
            <w:noProof/>
            <w:color w:val="000000"/>
            <w:szCs w:val="24"/>
          </w:rPr>
          <w:t>4.2</w:t>
        </w:r>
        <w:r w:rsidR="00DE0AA9">
          <w:rPr>
            <w:rFonts w:cs="Calibri"/>
            <w:color w:val="000000"/>
            <w:szCs w:val="24"/>
          </w:rPr>
          <w:noBreakHyphen/>
        </w:r>
        <w:r w:rsidR="00DE0AA9">
          <w:rPr>
            <w:rFonts w:cs="Calibri"/>
            <w:i/>
            <w:iCs/>
            <w:noProof/>
            <w:color w:val="000000"/>
            <w:szCs w:val="24"/>
          </w:rPr>
          <w:t>3</w:t>
        </w:r>
      </w:ins>
      <w:del w:id="3864" w:author="omar BENCHEKROUN" w:date="2019-01-03T15:58:00Z">
        <w:r w:rsidR="001C03C4" w:rsidRPr="00FC14C6" w:rsidDel="00DE0AA9">
          <w:rPr>
            <w:rFonts w:cs="Calibri"/>
            <w:color w:val="000000"/>
            <w:szCs w:val="24"/>
          </w:rPr>
          <w:delText xml:space="preserve">Tableau </w:delText>
        </w:r>
        <w:r w:rsidR="001C03C4" w:rsidDel="00DE0AA9">
          <w:rPr>
            <w:rFonts w:cs="Calibri"/>
            <w:i/>
            <w:iCs/>
            <w:noProof/>
            <w:color w:val="000000"/>
            <w:szCs w:val="24"/>
          </w:rPr>
          <w:delText>4.2</w:delText>
        </w:r>
        <w:r w:rsidR="001C03C4" w:rsidDel="00DE0AA9">
          <w:rPr>
            <w:rFonts w:cs="Calibri"/>
            <w:color w:val="000000"/>
            <w:szCs w:val="24"/>
          </w:rPr>
          <w:noBreakHyphen/>
        </w:r>
        <w:r w:rsidR="001C03C4" w:rsidDel="00DE0AA9">
          <w:rPr>
            <w:rFonts w:cs="Calibri"/>
            <w:i/>
            <w:iCs/>
            <w:noProof/>
            <w:color w:val="000000"/>
            <w:szCs w:val="24"/>
          </w:rPr>
          <w:delText>3</w:delText>
        </w:r>
      </w:del>
      <w:r>
        <w:fldChar w:fldCharType="end"/>
      </w:r>
    </w:p>
    <w:p w14:paraId="21F2A806" w14:textId="7399D561" w:rsidR="00B431E6" w:rsidRPr="00FC14C6" w:rsidRDefault="00B431E6" w:rsidP="00B431E6">
      <w:pPr>
        <w:pStyle w:val="Lgende"/>
        <w:spacing w:after="0"/>
        <w:jc w:val="center"/>
        <w:rPr>
          <w:rFonts w:ascii="Calibri" w:hAnsi="Calibri" w:cs="Calibri"/>
          <w:i w:val="0"/>
          <w:iCs w:val="0"/>
          <w:color w:val="000000"/>
          <w:sz w:val="22"/>
          <w:szCs w:val="24"/>
        </w:rPr>
      </w:pPr>
      <w:bookmarkStart w:id="3865" w:name="_Ref531166670"/>
      <w:r w:rsidRPr="00FC14C6">
        <w:rPr>
          <w:rFonts w:ascii="Calibri" w:hAnsi="Calibri" w:cs="Calibri"/>
          <w:i w:val="0"/>
          <w:iCs w:val="0"/>
          <w:color w:val="000000"/>
          <w:sz w:val="22"/>
          <w:szCs w:val="24"/>
        </w:rPr>
        <w:t xml:space="preserve">Tableau </w:t>
      </w:r>
      <w:r w:rsidR="000839AA">
        <w:rPr>
          <w:rFonts w:ascii="Calibri" w:hAnsi="Calibri" w:cs="Calibri"/>
          <w:i w:val="0"/>
          <w:iCs w:val="0"/>
          <w:color w:val="000000"/>
          <w:sz w:val="22"/>
          <w:szCs w:val="24"/>
        </w:rPr>
        <w:fldChar w:fldCharType="begin"/>
      </w:r>
      <w:r w:rsidR="000839AA">
        <w:rPr>
          <w:rFonts w:ascii="Calibri" w:hAnsi="Calibri" w:cs="Calibri"/>
          <w:i w:val="0"/>
          <w:iCs w:val="0"/>
          <w:color w:val="000000"/>
          <w:sz w:val="22"/>
          <w:szCs w:val="24"/>
        </w:rPr>
        <w:instrText xml:space="preserve"> STYLEREF 2 \s </w:instrText>
      </w:r>
      <w:r w:rsidR="000839AA">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0839AA">
        <w:rPr>
          <w:rFonts w:ascii="Calibri" w:hAnsi="Calibri" w:cs="Calibri"/>
          <w:i w:val="0"/>
          <w:iCs w:val="0"/>
          <w:color w:val="000000"/>
          <w:sz w:val="22"/>
          <w:szCs w:val="24"/>
        </w:rPr>
        <w:fldChar w:fldCharType="end"/>
      </w:r>
      <w:r w:rsidR="000839AA">
        <w:rPr>
          <w:rFonts w:ascii="Calibri" w:hAnsi="Calibri" w:cs="Calibri"/>
          <w:i w:val="0"/>
          <w:iCs w:val="0"/>
          <w:color w:val="000000"/>
          <w:sz w:val="22"/>
          <w:szCs w:val="24"/>
        </w:rPr>
        <w:noBreakHyphen/>
      </w:r>
      <w:r w:rsidR="000839AA">
        <w:rPr>
          <w:rFonts w:ascii="Calibri" w:hAnsi="Calibri" w:cs="Calibri"/>
          <w:i w:val="0"/>
          <w:iCs w:val="0"/>
          <w:color w:val="000000"/>
          <w:sz w:val="22"/>
          <w:szCs w:val="24"/>
        </w:rPr>
        <w:fldChar w:fldCharType="begin"/>
      </w:r>
      <w:r w:rsidR="000839AA">
        <w:rPr>
          <w:rFonts w:ascii="Calibri" w:hAnsi="Calibri" w:cs="Calibri"/>
          <w:i w:val="0"/>
          <w:iCs w:val="0"/>
          <w:color w:val="000000"/>
          <w:sz w:val="22"/>
          <w:szCs w:val="24"/>
        </w:rPr>
        <w:instrText xml:space="preserve"> SEQ Tableau \* ARABIC \s 2 </w:instrText>
      </w:r>
      <w:r w:rsidR="000839AA">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3</w:t>
      </w:r>
      <w:r w:rsidR="000839AA">
        <w:rPr>
          <w:rFonts w:ascii="Calibri" w:hAnsi="Calibri" w:cs="Calibri"/>
          <w:i w:val="0"/>
          <w:iCs w:val="0"/>
          <w:color w:val="000000"/>
          <w:sz w:val="22"/>
          <w:szCs w:val="24"/>
        </w:rPr>
        <w:fldChar w:fldCharType="end"/>
      </w:r>
      <w:bookmarkEnd w:id="3865"/>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708150"/>
                    </a:xfrm>
                    <a:prstGeom prst="rect">
                      <a:avLst/>
                    </a:prstGeom>
                  </pic:spPr>
                </pic:pic>
              </a:graphicData>
            </a:graphic>
          </wp:inline>
        </w:drawing>
      </w:r>
    </w:p>
    <w:p w14:paraId="1D9921D3" w14:textId="7F577B05"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dans le palier. La température de 55 °C est imposée à la surface du rotor et le flux thermique nul est </w:t>
      </w:r>
      <w:r w:rsidRPr="008A59A9">
        <w:rPr>
          <w:sz w:val="22"/>
        </w:rPr>
        <w:lastRenderedPageBreak/>
        <w:t xml:space="preserve">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ins w:id="3866" w:author="omar BENCHEKROUN" w:date="2019-01-03T16:02:00Z">
        <w:r w:rsidR="00DE0AA9" w:rsidRPr="00DE0AA9">
          <w:rPr>
            <w:b/>
            <w:iCs/>
            <w:sz w:val="22"/>
            <w:rPrChange w:id="3867" w:author="omar BENCHEKROUN" w:date="2019-01-03T16:02:00Z">
              <w:rPr>
                <w:sz w:val="22"/>
              </w:rPr>
            </w:rPrChange>
          </w:rPr>
          <w:t xml:space="preserve">Figure </w:t>
        </w:r>
        <w:r w:rsidR="00DE0AA9" w:rsidRPr="00DE0AA9">
          <w:rPr>
            <w:b/>
            <w:iCs/>
            <w:noProof/>
            <w:sz w:val="22"/>
            <w:rPrChange w:id="3868" w:author="omar BENCHEKROUN" w:date="2019-01-03T16:02:00Z">
              <w:rPr>
                <w:i/>
                <w:iCs/>
                <w:noProof/>
                <w:sz w:val="22"/>
              </w:rPr>
            </w:rPrChange>
          </w:rPr>
          <w:t>4.2</w:t>
        </w:r>
        <w:r w:rsidR="00DE0AA9" w:rsidRPr="00DE0AA9">
          <w:rPr>
            <w:b/>
            <w:iCs/>
            <w:noProof/>
            <w:sz w:val="22"/>
            <w:rPrChange w:id="3869" w:author="omar BENCHEKROUN" w:date="2019-01-03T16:02:00Z">
              <w:rPr>
                <w:sz w:val="22"/>
              </w:rPr>
            </w:rPrChange>
          </w:rPr>
          <w:noBreakHyphen/>
        </w:r>
        <w:r w:rsidR="00DE0AA9" w:rsidRPr="00DE0AA9">
          <w:rPr>
            <w:b/>
            <w:iCs/>
            <w:noProof/>
            <w:sz w:val="22"/>
            <w:rPrChange w:id="3870" w:author="omar BENCHEKROUN" w:date="2019-01-03T16:02:00Z">
              <w:rPr>
                <w:i/>
                <w:iCs/>
                <w:noProof/>
                <w:sz w:val="22"/>
              </w:rPr>
            </w:rPrChange>
          </w:rPr>
          <w:t>11</w:t>
        </w:r>
      </w:ins>
      <w:del w:id="3871" w:author="omar BENCHEKROUN" w:date="2019-01-03T15:58:00Z">
        <w:r w:rsidR="001C03C4" w:rsidRPr="001C03C4" w:rsidDel="00DE0AA9">
          <w:rPr>
            <w:b/>
            <w:iCs/>
            <w:sz w:val="22"/>
          </w:rPr>
          <w:delText xml:space="preserve">Figure </w:delText>
        </w:r>
        <w:r w:rsidR="001C03C4" w:rsidRPr="001C03C4" w:rsidDel="00DE0AA9">
          <w:rPr>
            <w:b/>
            <w:iCs/>
            <w:noProof/>
            <w:sz w:val="22"/>
          </w:rPr>
          <w:delText>4.2</w:delText>
        </w:r>
        <w:r w:rsidR="001C03C4" w:rsidRPr="001C03C4" w:rsidDel="00DE0AA9">
          <w:rPr>
            <w:b/>
            <w:iCs/>
            <w:noProof/>
            <w:sz w:val="22"/>
          </w:rPr>
          <w:noBreakHyphen/>
          <w:delText>11</w:delText>
        </w:r>
      </w:del>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9"/>
                    <a:stretch>
                      <a:fillRect/>
                    </a:stretch>
                  </pic:blipFill>
                  <pic:spPr>
                    <a:xfrm>
                      <a:off x="0" y="0"/>
                      <a:ext cx="4557954" cy="3041533"/>
                    </a:xfrm>
                    <a:prstGeom prst="rect">
                      <a:avLst/>
                    </a:prstGeom>
                  </pic:spPr>
                </pic:pic>
              </a:graphicData>
            </a:graphic>
          </wp:inline>
        </w:drawing>
      </w:r>
    </w:p>
    <w:p w14:paraId="78C9ECD4" w14:textId="5699A5BA"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8</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0"/>
                    <a:stretch>
                      <a:fillRect/>
                    </a:stretch>
                  </pic:blipFill>
                  <pic:spPr>
                    <a:xfrm>
                      <a:off x="0" y="0"/>
                      <a:ext cx="4600201" cy="3069725"/>
                    </a:xfrm>
                    <a:prstGeom prst="rect">
                      <a:avLst/>
                    </a:prstGeom>
                  </pic:spPr>
                </pic:pic>
              </a:graphicData>
            </a:graphic>
          </wp:inline>
        </w:drawing>
      </w:r>
    </w:p>
    <w:p w14:paraId="1C5A5EBB" w14:textId="0A7EED9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9</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1"/>
                    <a:stretch>
                      <a:fillRect/>
                    </a:stretch>
                  </pic:blipFill>
                  <pic:spPr>
                    <a:xfrm>
                      <a:off x="0" y="0"/>
                      <a:ext cx="4480498" cy="2548053"/>
                    </a:xfrm>
                    <a:prstGeom prst="rect">
                      <a:avLst/>
                    </a:prstGeom>
                  </pic:spPr>
                </pic:pic>
              </a:graphicData>
            </a:graphic>
          </wp:inline>
        </w:drawing>
      </w:r>
    </w:p>
    <w:p w14:paraId="258B9935" w14:textId="091D03FF"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10</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2"/>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3"/>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25BCC625" w:rsidR="00B431E6" w:rsidRDefault="00B431E6" w:rsidP="00B431E6">
      <w:pPr>
        <w:pStyle w:val="Lgende"/>
        <w:spacing w:after="0"/>
        <w:jc w:val="center"/>
        <w:rPr>
          <w:rFonts w:ascii="Calibri" w:hAnsi="Calibri" w:cs="Calibri"/>
          <w:i w:val="0"/>
          <w:iCs w:val="0"/>
          <w:color w:val="000000"/>
          <w:sz w:val="22"/>
          <w:szCs w:val="24"/>
        </w:rPr>
      </w:pPr>
      <w:bookmarkStart w:id="3872" w:name="_Ref531190495"/>
      <w:r w:rsidRPr="00A56003">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11</w:t>
      </w:r>
      <w:r w:rsidR="00495F01">
        <w:rPr>
          <w:rFonts w:ascii="Calibri" w:hAnsi="Calibri" w:cs="Calibri"/>
          <w:i w:val="0"/>
          <w:iCs w:val="0"/>
          <w:color w:val="000000"/>
          <w:sz w:val="22"/>
          <w:szCs w:val="24"/>
        </w:rPr>
        <w:fldChar w:fldCharType="end"/>
      </w:r>
      <w:bookmarkEnd w:id="3872"/>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3873" w:name="_Toc534294776"/>
      <w:r>
        <w:t>Simulation du rotor 430mm</w:t>
      </w:r>
      <w:bookmarkEnd w:id="3873"/>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7B276F23"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ins w:id="3874" w:author="omar BENCHEKROUN" w:date="2019-01-03T16:02:00Z">
        <w:r w:rsidR="00DE0AA9" w:rsidRPr="00DE0AA9">
          <w:rPr>
            <w:rFonts w:cs="Calibri"/>
            <w:b/>
            <w:iCs/>
            <w:color w:val="000000"/>
            <w:szCs w:val="24"/>
            <w:rPrChange w:id="3875" w:author="omar BENCHEKROUN" w:date="2019-01-03T16:02:00Z">
              <w:rPr>
                <w:rFonts w:cs="Calibri"/>
                <w:color w:val="000000"/>
                <w:szCs w:val="24"/>
              </w:rPr>
            </w:rPrChange>
          </w:rPr>
          <w:t xml:space="preserve">Figure </w:t>
        </w:r>
        <w:r w:rsidR="00DE0AA9" w:rsidRPr="00DE0AA9">
          <w:rPr>
            <w:rFonts w:cs="Calibri"/>
            <w:b/>
            <w:iCs/>
            <w:color w:val="000000"/>
            <w:szCs w:val="24"/>
            <w:rPrChange w:id="3876" w:author="omar BENCHEKROUN" w:date="2019-01-03T16:02:00Z">
              <w:rPr>
                <w:rFonts w:cs="Calibri"/>
                <w:i/>
                <w:iCs/>
                <w:noProof/>
                <w:color w:val="000000"/>
                <w:szCs w:val="24"/>
              </w:rPr>
            </w:rPrChange>
          </w:rPr>
          <w:t>4.3</w:t>
        </w:r>
        <w:r w:rsidR="00DE0AA9" w:rsidRPr="00DE0AA9">
          <w:rPr>
            <w:rFonts w:cs="Calibri"/>
            <w:b/>
            <w:iCs/>
            <w:color w:val="000000"/>
            <w:szCs w:val="24"/>
            <w:rPrChange w:id="3877" w:author="omar BENCHEKROUN" w:date="2019-01-03T16:02:00Z">
              <w:rPr>
                <w:rFonts w:cs="Calibri"/>
                <w:color w:val="000000"/>
                <w:szCs w:val="24"/>
              </w:rPr>
            </w:rPrChange>
          </w:rPr>
          <w:noBreakHyphen/>
        </w:r>
        <w:r w:rsidR="00DE0AA9" w:rsidRPr="00DE0AA9">
          <w:rPr>
            <w:rFonts w:cs="Calibri"/>
            <w:b/>
            <w:iCs/>
            <w:color w:val="000000"/>
            <w:szCs w:val="24"/>
            <w:rPrChange w:id="3878" w:author="omar BENCHEKROUN" w:date="2019-01-03T16:02:00Z">
              <w:rPr>
                <w:rFonts w:cs="Calibri"/>
                <w:i/>
                <w:iCs/>
                <w:noProof/>
                <w:color w:val="000000"/>
                <w:szCs w:val="24"/>
              </w:rPr>
            </w:rPrChange>
          </w:rPr>
          <w:t>1</w:t>
        </w:r>
      </w:ins>
      <w:del w:id="3879" w:author="omar BENCHEKROUN" w:date="2019-01-03T15:58:00Z">
        <w:r w:rsidR="001C03C4" w:rsidRPr="001C03C4" w:rsidDel="00DE0AA9">
          <w:rPr>
            <w:rFonts w:cs="Calibri"/>
            <w:b/>
            <w:iCs/>
            <w:color w:val="000000"/>
            <w:szCs w:val="24"/>
          </w:rPr>
          <w:delText>Figure 4.3</w:delText>
        </w:r>
        <w:r w:rsidR="001C03C4" w:rsidRPr="001C03C4" w:rsidDel="00DE0AA9">
          <w:rPr>
            <w:rFonts w:cs="Calibri"/>
            <w:b/>
            <w:iCs/>
            <w:color w:val="000000"/>
            <w:szCs w:val="24"/>
          </w:rPr>
          <w:noBreakHyphen/>
          <w:delText>1</w:delText>
        </w:r>
      </w:del>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4"/>
                    <a:stretch>
                      <a:fillRect/>
                    </a:stretch>
                  </pic:blipFill>
                  <pic:spPr>
                    <a:xfrm>
                      <a:off x="0" y="0"/>
                      <a:ext cx="5760720" cy="1487805"/>
                    </a:xfrm>
                    <a:prstGeom prst="rect">
                      <a:avLst/>
                    </a:prstGeom>
                  </pic:spPr>
                </pic:pic>
              </a:graphicData>
            </a:graphic>
          </wp:inline>
        </w:drawing>
      </w:r>
    </w:p>
    <w:p w14:paraId="4AB556FA" w14:textId="2310F7C8" w:rsidR="00B431E6" w:rsidRPr="00FA69FB" w:rsidRDefault="00B431E6" w:rsidP="00B431E6">
      <w:pPr>
        <w:pStyle w:val="Lgende"/>
        <w:jc w:val="center"/>
        <w:rPr>
          <w:rFonts w:ascii="Calibri" w:hAnsi="Calibri" w:cs="Calibri"/>
          <w:i w:val="0"/>
          <w:iCs w:val="0"/>
          <w:color w:val="000000"/>
          <w:sz w:val="22"/>
          <w:szCs w:val="24"/>
        </w:rPr>
      </w:pPr>
      <w:bookmarkStart w:id="3880" w:name="_Ref533608481"/>
      <w:r w:rsidRPr="00FA69F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4.3</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1</w:t>
      </w:r>
      <w:r w:rsidR="00495F01">
        <w:rPr>
          <w:rFonts w:ascii="Calibri" w:hAnsi="Calibri" w:cs="Calibri"/>
          <w:i w:val="0"/>
          <w:iCs w:val="0"/>
          <w:color w:val="000000"/>
          <w:sz w:val="22"/>
          <w:szCs w:val="24"/>
        </w:rPr>
        <w:fldChar w:fldCharType="end"/>
      </w:r>
      <w:bookmarkEnd w:id="3880"/>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3881" w:name="_Toc534294777"/>
      <w:r>
        <w:t>Vibrations synchrones</w:t>
      </w:r>
      <w:bookmarkEnd w:id="3881"/>
      <w:r>
        <w:t xml:space="preserve"> </w:t>
      </w:r>
    </w:p>
    <w:p w14:paraId="420B60B6" w14:textId="42909CD7"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ins w:id="3882" w:author="omar BENCHEKROUN" w:date="2019-01-03T16:02:00Z">
        <w:r w:rsidR="00DE0AA9" w:rsidRPr="00DE0AA9">
          <w:rPr>
            <w:b/>
            <w:iCs/>
            <w:rPrChange w:id="3883" w:author="omar BENCHEKROUN" w:date="2019-01-03T16:02:00Z">
              <w:rPr/>
            </w:rPrChange>
          </w:rPr>
          <w:t xml:space="preserve">Figure </w:t>
        </w:r>
        <w:r w:rsidR="00DE0AA9" w:rsidRPr="00DE0AA9">
          <w:rPr>
            <w:b/>
            <w:iCs/>
            <w:noProof/>
            <w:rPrChange w:id="3884" w:author="omar BENCHEKROUN" w:date="2019-01-03T16:02:00Z">
              <w:rPr>
                <w:i/>
                <w:iCs/>
                <w:noProof/>
              </w:rPr>
            </w:rPrChange>
          </w:rPr>
          <w:t>4.3</w:t>
        </w:r>
        <w:r w:rsidR="00DE0AA9" w:rsidRPr="00DE0AA9">
          <w:rPr>
            <w:b/>
            <w:iCs/>
            <w:noProof/>
            <w:rPrChange w:id="3885" w:author="omar BENCHEKROUN" w:date="2019-01-03T16:02:00Z">
              <w:rPr/>
            </w:rPrChange>
          </w:rPr>
          <w:noBreakHyphen/>
        </w:r>
        <w:r w:rsidR="00DE0AA9" w:rsidRPr="00DE0AA9">
          <w:rPr>
            <w:b/>
            <w:iCs/>
            <w:noProof/>
            <w:rPrChange w:id="3886" w:author="omar BENCHEKROUN" w:date="2019-01-03T16:02:00Z">
              <w:rPr>
                <w:i/>
                <w:iCs/>
                <w:noProof/>
              </w:rPr>
            </w:rPrChange>
          </w:rPr>
          <w:t>2</w:t>
        </w:r>
      </w:ins>
      <w:del w:id="3887" w:author="omar BENCHEKROUN" w:date="2019-01-03T15:58:00Z">
        <w:r w:rsidR="001C03C4" w:rsidRPr="001C03C4" w:rsidDel="00DE0AA9">
          <w:rPr>
            <w:b/>
            <w:iCs/>
          </w:rPr>
          <w:delText xml:space="preserve">Figure </w:delText>
        </w:r>
        <w:r w:rsidR="001C03C4" w:rsidRPr="001C03C4" w:rsidDel="00DE0AA9">
          <w:rPr>
            <w:b/>
            <w:iCs/>
            <w:noProof/>
          </w:rPr>
          <w:delText>4.3</w:delText>
        </w:r>
        <w:r w:rsidR="001C03C4" w:rsidRPr="001C03C4" w:rsidDel="00DE0AA9">
          <w:rPr>
            <w:b/>
            <w:iCs/>
            <w:noProof/>
          </w:rPr>
          <w:noBreakHyphen/>
          <w:delText>2</w:delText>
        </w:r>
      </w:del>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ins w:id="3888" w:author="omar BENCHEKROUN" w:date="2019-01-03T16:02:00Z">
        <w:r w:rsidR="00DE0AA9" w:rsidRPr="00DE0AA9">
          <w:rPr>
            <w:b/>
            <w:iCs/>
            <w:rPrChange w:id="3889" w:author="omar BENCHEKROUN" w:date="2019-01-03T16:02:00Z">
              <w:rPr/>
            </w:rPrChange>
          </w:rPr>
          <w:t xml:space="preserve">Figure </w:t>
        </w:r>
        <w:r w:rsidR="00DE0AA9" w:rsidRPr="00DE0AA9">
          <w:rPr>
            <w:b/>
            <w:iCs/>
            <w:noProof/>
            <w:rPrChange w:id="3890" w:author="omar BENCHEKROUN" w:date="2019-01-03T16:02:00Z">
              <w:rPr>
                <w:i/>
                <w:iCs/>
                <w:noProof/>
              </w:rPr>
            </w:rPrChange>
          </w:rPr>
          <w:t>4.3</w:t>
        </w:r>
        <w:r w:rsidR="00DE0AA9" w:rsidRPr="00DE0AA9">
          <w:rPr>
            <w:b/>
            <w:iCs/>
            <w:noProof/>
            <w:rPrChange w:id="3891" w:author="omar BENCHEKROUN" w:date="2019-01-03T16:02:00Z">
              <w:rPr/>
            </w:rPrChange>
          </w:rPr>
          <w:noBreakHyphen/>
        </w:r>
        <w:r w:rsidR="00DE0AA9" w:rsidRPr="00DE0AA9">
          <w:rPr>
            <w:b/>
            <w:iCs/>
            <w:noProof/>
            <w:rPrChange w:id="3892" w:author="omar BENCHEKROUN" w:date="2019-01-03T16:02:00Z">
              <w:rPr>
                <w:i/>
                <w:iCs/>
                <w:noProof/>
              </w:rPr>
            </w:rPrChange>
          </w:rPr>
          <w:t>3</w:t>
        </w:r>
      </w:ins>
      <w:del w:id="3893" w:author="omar BENCHEKROUN" w:date="2019-01-03T15:58:00Z">
        <w:r w:rsidR="001C03C4" w:rsidRPr="001C03C4" w:rsidDel="00DE0AA9">
          <w:rPr>
            <w:b/>
            <w:iCs/>
          </w:rPr>
          <w:delText xml:space="preserve">Figure </w:delText>
        </w:r>
        <w:r w:rsidR="001C03C4" w:rsidRPr="001C03C4" w:rsidDel="00DE0AA9">
          <w:rPr>
            <w:b/>
            <w:iCs/>
            <w:noProof/>
          </w:rPr>
          <w:delText>4.3</w:delText>
        </w:r>
        <w:r w:rsidR="001C03C4" w:rsidRPr="001C03C4" w:rsidDel="00DE0AA9">
          <w:rPr>
            <w:b/>
            <w:iCs/>
            <w:noProof/>
          </w:rPr>
          <w:noBreakHyphen/>
          <w:delText>3</w:delText>
        </w:r>
      </w:del>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01C8A81D"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894" w:name="_Ref533687109"/>
      <w:r w:rsidRPr="00C2228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3894"/>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294BAB20"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895" w:name="_Ref533687112"/>
      <w:r w:rsidRPr="00C2228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3</w:t>
      </w:r>
      <w:r w:rsidR="00495F01">
        <w:rPr>
          <w:rFonts w:ascii="Calibri" w:eastAsia="Times New Roman" w:hAnsi="Calibri" w:cs="Times New Roman"/>
          <w:i w:val="0"/>
          <w:iCs w:val="0"/>
          <w:color w:val="auto"/>
          <w:sz w:val="22"/>
          <w:szCs w:val="20"/>
          <w:lang w:eastAsia="fr-FR"/>
        </w:rPr>
        <w:fldChar w:fldCharType="end"/>
      </w:r>
      <w:bookmarkEnd w:id="3895"/>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3896" w:name="_Toc534294778"/>
      <w:r>
        <w:lastRenderedPageBreak/>
        <w:t>Température du rotor</w:t>
      </w:r>
      <w:bookmarkEnd w:id="3896"/>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2F1C2879"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ins w:id="3897" w:author="omar BENCHEKROUN" w:date="2019-01-03T16:02:00Z">
        <w:r w:rsidR="00DE0AA9" w:rsidRPr="00DE0AA9">
          <w:rPr>
            <w:b/>
            <w:iCs/>
            <w:rPrChange w:id="3898" w:author="omar BENCHEKROUN" w:date="2019-01-03T16:02:00Z">
              <w:rPr/>
            </w:rPrChange>
          </w:rPr>
          <w:t xml:space="preserve">Figure </w:t>
        </w:r>
        <w:r w:rsidR="00DE0AA9" w:rsidRPr="00DE0AA9">
          <w:rPr>
            <w:b/>
            <w:iCs/>
            <w:rPrChange w:id="3899" w:author="omar BENCHEKROUN" w:date="2019-01-03T16:02:00Z">
              <w:rPr>
                <w:i/>
                <w:iCs/>
                <w:noProof/>
              </w:rPr>
            </w:rPrChange>
          </w:rPr>
          <w:t>4.3</w:t>
        </w:r>
        <w:r w:rsidR="00DE0AA9" w:rsidRPr="00DE0AA9">
          <w:rPr>
            <w:b/>
            <w:iCs/>
            <w:rPrChange w:id="3900" w:author="omar BENCHEKROUN" w:date="2019-01-03T16:02:00Z">
              <w:rPr/>
            </w:rPrChange>
          </w:rPr>
          <w:noBreakHyphen/>
        </w:r>
        <w:r w:rsidR="00DE0AA9" w:rsidRPr="00DE0AA9">
          <w:rPr>
            <w:b/>
            <w:iCs/>
            <w:rPrChange w:id="3901" w:author="omar BENCHEKROUN" w:date="2019-01-03T16:02:00Z">
              <w:rPr>
                <w:i/>
                <w:iCs/>
                <w:noProof/>
              </w:rPr>
            </w:rPrChange>
          </w:rPr>
          <w:t>4</w:t>
        </w:r>
      </w:ins>
      <w:del w:id="3902" w:author="omar BENCHEKROUN" w:date="2019-01-03T15:58:00Z">
        <w:r w:rsidR="001C03C4" w:rsidRPr="001C03C4" w:rsidDel="00DE0AA9">
          <w:rPr>
            <w:b/>
            <w:iCs/>
          </w:rPr>
          <w:delText>Figure 4.3</w:delText>
        </w:r>
        <w:r w:rsidR="001C03C4" w:rsidRPr="001C03C4" w:rsidDel="00DE0AA9">
          <w:rPr>
            <w:b/>
            <w:iCs/>
          </w:rPr>
          <w:noBreakHyphen/>
          <w:delText>4</w:delText>
        </w:r>
      </w:del>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730BB7A0"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3903" w:name="_Ref533694038"/>
      <w:r w:rsidRPr="0016749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3903"/>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66353D74"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ins w:id="3904" w:author="omar BENCHEKROUN" w:date="2019-01-03T16:02:00Z">
        <w:r w:rsidR="00DE0AA9" w:rsidRPr="00DE0AA9">
          <w:rPr>
            <w:b/>
            <w:iCs/>
            <w:rPrChange w:id="3905" w:author="omar BENCHEKROUN" w:date="2019-01-03T16:02:00Z">
              <w:rPr/>
            </w:rPrChange>
          </w:rPr>
          <w:t xml:space="preserve">Figure </w:t>
        </w:r>
        <w:r w:rsidR="00DE0AA9" w:rsidRPr="00DE0AA9">
          <w:rPr>
            <w:b/>
            <w:iCs/>
            <w:rPrChange w:id="3906" w:author="omar BENCHEKROUN" w:date="2019-01-03T16:02:00Z">
              <w:rPr>
                <w:i/>
                <w:iCs/>
                <w:noProof/>
              </w:rPr>
            </w:rPrChange>
          </w:rPr>
          <w:t>4.3</w:t>
        </w:r>
        <w:r w:rsidR="00DE0AA9" w:rsidRPr="00DE0AA9">
          <w:rPr>
            <w:b/>
            <w:iCs/>
            <w:rPrChange w:id="3907" w:author="omar BENCHEKROUN" w:date="2019-01-03T16:02:00Z">
              <w:rPr/>
            </w:rPrChange>
          </w:rPr>
          <w:noBreakHyphen/>
        </w:r>
        <w:r w:rsidR="00DE0AA9" w:rsidRPr="00DE0AA9">
          <w:rPr>
            <w:b/>
            <w:iCs/>
            <w:rPrChange w:id="3908" w:author="omar BENCHEKROUN" w:date="2019-01-03T16:02:00Z">
              <w:rPr>
                <w:i/>
                <w:iCs/>
                <w:noProof/>
              </w:rPr>
            </w:rPrChange>
          </w:rPr>
          <w:t>5</w:t>
        </w:r>
      </w:ins>
      <w:del w:id="3909" w:author="omar BENCHEKROUN" w:date="2019-01-03T15:58:00Z">
        <w:r w:rsidR="001C03C4" w:rsidRPr="001C03C4" w:rsidDel="00DE0AA9">
          <w:rPr>
            <w:b/>
            <w:iCs/>
          </w:rPr>
          <w:delText>Figure 4.3</w:delText>
        </w:r>
        <w:r w:rsidR="001C03C4" w:rsidRPr="001C03C4" w:rsidDel="00DE0AA9">
          <w:rPr>
            <w:b/>
            <w:iCs/>
          </w:rPr>
          <w:noBreakHyphen/>
          <w:delText>5</w:delText>
        </w:r>
      </w:del>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ins w:id="3910" w:author="omar BENCHEKROUN" w:date="2019-01-03T16:02:00Z">
        <w:r w:rsidR="00DE0AA9" w:rsidRPr="00DE0AA9">
          <w:rPr>
            <w:b/>
            <w:iCs/>
            <w:rPrChange w:id="3911" w:author="omar BENCHEKROUN" w:date="2019-01-03T16:02:00Z">
              <w:rPr/>
            </w:rPrChange>
          </w:rPr>
          <w:t xml:space="preserve">Figure </w:t>
        </w:r>
        <w:r w:rsidR="00DE0AA9" w:rsidRPr="00DE0AA9">
          <w:rPr>
            <w:b/>
            <w:iCs/>
            <w:noProof/>
            <w:rPrChange w:id="3912" w:author="omar BENCHEKROUN" w:date="2019-01-03T16:02:00Z">
              <w:rPr>
                <w:i/>
                <w:iCs/>
                <w:noProof/>
              </w:rPr>
            </w:rPrChange>
          </w:rPr>
          <w:t>4.3</w:t>
        </w:r>
        <w:r w:rsidR="00DE0AA9" w:rsidRPr="00DE0AA9">
          <w:rPr>
            <w:b/>
            <w:iCs/>
            <w:noProof/>
            <w:rPrChange w:id="3913" w:author="omar BENCHEKROUN" w:date="2019-01-03T16:02:00Z">
              <w:rPr/>
            </w:rPrChange>
          </w:rPr>
          <w:noBreakHyphen/>
        </w:r>
        <w:r w:rsidR="00DE0AA9" w:rsidRPr="00DE0AA9">
          <w:rPr>
            <w:b/>
            <w:iCs/>
            <w:noProof/>
            <w:rPrChange w:id="3914" w:author="omar BENCHEKROUN" w:date="2019-01-03T16:02:00Z">
              <w:rPr>
                <w:i/>
                <w:iCs/>
                <w:noProof/>
              </w:rPr>
            </w:rPrChange>
          </w:rPr>
          <w:t>2</w:t>
        </w:r>
      </w:ins>
      <w:del w:id="3915" w:author="omar BENCHEKROUN" w:date="2019-01-03T15:58:00Z">
        <w:r w:rsidR="001C03C4" w:rsidRPr="001C03C4" w:rsidDel="00DE0AA9">
          <w:rPr>
            <w:b/>
            <w:iCs/>
          </w:rPr>
          <w:delText xml:space="preserve">Figure </w:delText>
        </w:r>
        <w:r w:rsidR="001C03C4" w:rsidRPr="001C03C4" w:rsidDel="00DE0AA9">
          <w:rPr>
            <w:b/>
            <w:iCs/>
            <w:noProof/>
          </w:rPr>
          <w:delText>4.3</w:delText>
        </w:r>
        <w:r w:rsidR="001C03C4" w:rsidRPr="001C03C4" w:rsidDel="00DE0AA9">
          <w:rPr>
            <w:b/>
            <w:iCs/>
            <w:noProof/>
          </w:rPr>
          <w:noBreakHyphen/>
          <w:delText>2</w:delText>
        </w:r>
      </w:del>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4962" cy="3463095"/>
                    </a:xfrm>
                    <a:prstGeom prst="rect">
                      <a:avLst/>
                    </a:prstGeom>
                  </pic:spPr>
                </pic:pic>
              </a:graphicData>
            </a:graphic>
          </wp:inline>
        </w:drawing>
      </w:r>
    </w:p>
    <w:p w14:paraId="12170609" w14:textId="742937E4"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3916" w:name="_Ref533692432"/>
      <w:r w:rsidRPr="008728CE">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5</w:t>
      </w:r>
      <w:r w:rsidR="00495F01">
        <w:rPr>
          <w:rFonts w:ascii="Calibri" w:eastAsia="Times New Roman" w:hAnsi="Calibri" w:cs="Times New Roman"/>
          <w:i w:val="0"/>
          <w:iCs w:val="0"/>
          <w:color w:val="auto"/>
          <w:sz w:val="22"/>
          <w:szCs w:val="20"/>
          <w:lang w:eastAsia="fr-FR"/>
        </w:rPr>
        <w:fldChar w:fldCharType="end"/>
      </w:r>
      <w:bookmarkEnd w:id="3916"/>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3917" w:name="_Toc534294779"/>
      <w:r>
        <w:t>Phases du balourd, point haut et point chaud</w:t>
      </w:r>
      <w:bookmarkEnd w:id="3917"/>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541D19EE"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ins w:id="3918" w:author="omar BENCHEKROUN" w:date="2019-01-03T16:02:00Z">
        <w:r w:rsidR="00DE0AA9" w:rsidRPr="00DE0AA9">
          <w:rPr>
            <w:b/>
            <w:rPrChange w:id="3919" w:author="omar BENCHEKROUN" w:date="2019-01-03T16:02:00Z">
              <w:rPr/>
            </w:rPrChange>
          </w:rPr>
          <w:t xml:space="preserve">Figure </w:t>
        </w:r>
        <w:r w:rsidR="00DE0AA9" w:rsidRPr="00DE0AA9">
          <w:rPr>
            <w:b/>
            <w:iCs/>
            <w:noProof/>
            <w:rPrChange w:id="3920" w:author="omar BENCHEKROUN" w:date="2019-01-03T16:02:00Z">
              <w:rPr>
                <w:i/>
                <w:iCs/>
                <w:noProof/>
              </w:rPr>
            </w:rPrChange>
          </w:rPr>
          <w:t>4.3</w:t>
        </w:r>
        <w:r w:rsidR="00DE0AA9" w:rsidRPr="00DE0AA9">
          <w:rPr>
            <w:b/>
            <w:iCs/>
            <w:noProof/>
            <w:rPrChange w:id="3921" w:author="omar BENCHEKROUN" w:date="2019-01-03T16:02:00Z">
              <w:rPr/>
            </w:rPrChange>
          </w:rPr>
          <w:noBreakHyphen/>
        </w:r>
        <w:r w:rsidR="00DE0AA9" w:rsidRPr="00DE0AA9">
          <w:rPr>
            <w:b/>
            <w:iCs/>
            <w:noProof/>
            <w:rPrChange w:id="3922" w:author="omar BENCHEKROUN" w:date="2019-01-03T16:02:00Z">
              <w:rPr>
                <w:i/>
                <w:iCs/>
                <w:noProof/>
              </w:rPr>
            </w:rPrChange>
          </w:rPr>
          <w:t>6</w:t>
        </w:r>
      </w:ins>
      <w:del w:id="3923" w:author="omar BENCHEKROUN" w:date="2019-01-03T15:58:00Z">
        <w:r w:rsidR="001C03C4" w:rsidRPr="001C03C4" w:rsidDel="00DE0AA9">
          <w:rPr>
            <w:b/>
          </w:rPr>
          <w:delText xml:space="preserve">Figure </w:delText>
        </w:r>
        <w:r w:rsidR="001C03C4" w:rsidRPr="001C03C4" w:rsidDel="00DE0AA9">
          <w:rPr>
            <w:b/>
            <w:iCs/>
            <w:noProof/>
          </w:rPr>
          <w:delText>4.3</w:delText>
        </w:r>
        <w:r w:rsidR="001C03C4" w:rsidRPr="001C03C4" w:rsidDel="00DE0AA9">
          <w:rPr>
            <w:b/>
            <w:iCs/>
            <w:noProof/>
          </w:rPr>
          <w:noBreakHyphen/>
          <w:delText>6</w:delText>
        </w:r>
      </w:del>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DE0AA9">
        <w:rPr>
          <w:b/>
        </w:rPr>
        <w:t>[55]</w:t>
      </w:r>
      <w:r w:rsidR="00D77A9B">
        <w:rPr>
          <w:b/>
        </w:rPr>
        <w:fldChar w:fldCharType="end"/>
      </w:r>
      <w:r>
        <w:t xml:space="preserve">.   </w:t>
      </w:r>
    </w:p>
    <w:p w14:paraId="459E9B44" w14:textId="77777777" w:rsidR="00B431E6" w:rsidRDefault="00B431E6" w:rsidP="00B431E6">
      <w:pPr>
        <w:keepNext/>
      </w:pPr>
      <w:r>
        <w:rPr>
          <w:noProof/>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300B502C"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3924" w:name="_Ref533714904"/>
      <w:r w:rsidRPr="00EC3F4A">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DE0AA9">
        <w:rPr>
          <w:rFonts w:ascii="Calibri" w:eastAsia="Times New Roman" w:hAnsi="Calibri" w:cs="Times New Roman"/>
          <w:i w:val="0"/>
          <w:iCs w:val="0"/>
          <w:noProof/>
          <w:color w:val="auto"/>
          <w:sz w:val="22"/>
          <w:szCs w:val="20"/>
          <w:lang w:eastAsia="fr-FR"/>
        </w:rPr>
        <w:t>6</w:t>
      </w:r>
      <w:r w:rsidR="00495F01">
        <w:rPr>
          <w:rFonts w:ascii="Calibri" w:eastAsia="Times New Roman" w:hAnsi="Calibri" w:cs="Times New Roman"/>
          <w:i w:val="0"/>
          <w:iCs w:val="0"/>
          <w:color w:val="auto"/>
          <w:sz w:val="22"/>
          <w:szCs w:val="20"/>
          <w:lang w:eastAsia="fr-FR"/>
        </w:rPr>
        <w:fldChar w:fldCharType="end"/>
      </w:r>
      <w:bookmarkEnd w:id="3924"/>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3925" w:name="_Toc534294780"/>
      <w:r>
        <w:t>Critiques des résultats</w:t>
      </w:r>
      <w:bookmarkEnd w:id="3925"/>
    </w:p>
    <w:p w14:paraId="0E9CF1E1" w14:textId="44964F15" w:rsidR="00B431E6" w:rsidRPr="003E5F16" w:rsidRDefault="00B431E6" w:rsidP="008606ED">
      <w:pPr>
        <w:spacing w:before="120" w:line="360" w:lineRule="auto"/>
        <w:ind w:firstLine="709"/>
        <w:rPr>
          <w:u w:val="single"/>
        </w:rPr>
      </w:pPr>
      <w:r>
        <w:t xml:space="preserve">La comparaison entre les résultats numériques et expérimentaux montre un bon accord sur les valeurs physiques et la tendance d’évolution dans le temps. </w:t>
      </w:r>
      <w:r w:rsidRPr="00FA6706">
        <w:rPr>
          <w:highlight w:val="yellow"/>
        </w:rPr>
        <w:t>Les différences de comparaison se trouvent principalement sur le début de la simulation où l’évolution est rapide.</w:t>
      </w:r>
      <w:r w:rsidR="00D079C9" w:rsidRPr="00FA6706">
        <w:rPr>
          <w:highlight w:val="yellow"/>
        </w:rPr>
        <w:t xml:space="preserve"> </w:t>
      </w:r>
      <w:r w:rsidRPr="00FA6706">
        <w:rPr>
          <w:highlight w:val="yellow"/>
        </w:rPr>
        <w:t xml:space="preserve"> </w:t>
      </w:r>
      <w:r w:rsidR="00D079C9" w:rsidRPr="00FA6706">
        <w:rPr>
          <w:highlight w:val="yellow"/>
        </w:rPr>
        <w:t>Cette différence est à cause de l’état d’équilibre thermique du système non stabilisé. En fa</w:t>
      </w:r>
      <w:r w:rsidR="007908A2" w:rsidRPr="00FA6706">
        <w:rPr>
          <w:highlight w:val="yellow"/>
        </w:rPr>
        <w:t>i</w:t>
      </w:r>
      <w:r w:rsidR="00D079C9" w:rsidRPr="00FA6706">
        <w:rPr>
          <w:highlight w:val="yellow"/>
        </w:rPr>
        <w:t xml:space="preserve">t, </w:t>
      </w:r>
      <w:r w:rsidR="00642C5C" w:rsidRPr="00FA6706">
        <w:rPr>
          <w:highlight w:val="yellow"/>
        </w:rPr>
        <w:t xml:space="preserve">étant donné que le démarrage du rotor n’a pas pris en compte dans la simulation, le flux thermique et la température évolue rapidement. Cette évolution n’est pas physique. </w:t>
      </w:r>
      <w:r w:rsidR="00D079C9" w:rsidRPr="00FA6706">
        <w:rPr>
          <w:highlight w:val="yellow"/>
        </w:rPr>
        <w:t xml:space="preserve"> </w:t>
      </w:r>
      <w:r w:rsidRPr="00FA6706">
        <w:rPr>
          <w:highlight w:val="yellow"/>
          <w:u w:val="single"/>
        </w:rPr>
        <w:t>(j’ai eu mal à formuler les phrases pour expliquer la différence au début de la simulation et critiquer les résultats)</w:t>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3926" w:name="_Toc534294781"/>
      <w:r>
        <w:t>Simulation du rotor 700mm</w:t>
      </w:r>
      <w:bookmarkEnd w:id="3926"/>
    </w:p>
    <w:p w14:paraId="58379CEE" w14:textId="77777777" w:rsidR="00B431E6" w:rsidRDefault="00B431E6" w:rsidP="00B431E6"/>
    <w:p w14:paraId="688C4E6B" w14:textId="77777777" w:rsidR="00B431E6" w:rsidRDefault="00B431E6" w:rsidP="00B431E6">
      <w:pPr>
        <w:spacing w:line="360" w:lineRule="auto"/>
        <w:ind w:firstLine="708"/>
      </w:pPr>
      <w:r>
        <w:t>L’objectif de la simulation de l’effet Morton avec le rotor 700mm est de mettre en évidence le déclenchement de l’effet Morton instable. En se basant sur le résultat de l’analyse de stabilité de l’effet Morton présenté au chapitre 5, les deux grands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w:t>
      </w:r>
      <w:r w:rsidRPr="00CD6CF7">
        <w:lastRenderedPageBreak/>
        <w:t>champ de 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2492B681"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ins w:id="3927" w:author="omar BENCHEKROUN" w:date="2019-01-03T16:02:00Z">
        <w:r w:rsidR="00DE0AA9" w:rsidRPr="00DE0AA9">
          <w:rPr>
            <w:rFonts w:cs="Calibri"/>
            <w:b/>
            <w:color w:val="000000"/>
            <w:szCs w:val="24"/>
            <w:rPrChange w:id="3928" w:author="omar BENCHEKROUN" w:date="2019-01-03T16:02:00Z">
              <w:rPr>
                <w:rFonts w:cs="Calibri"/>
                <w:color w:val="000000"/>
                <w:szCs w:val="24"/>
              </w:rPr>
            </w:rPrChange>
          </w:rPr>
          <w:t xml:space="preserve">Figure </w:t>
        </w:r>
        <w:r w:rsidR="00DE0AA9" w:rsidRPr="00DE0AA9">
          <w:rPr>
            <w:rFonts w:cs="Calibri"/>
            <w:b/>
            <w:noProof/>
            <w:color w:val="000000"/>
            <w:szCs w:val="24"/>
            <w:rPrChange w:id="3929" w:author="omar BENCHEKROUN" w:date="2019-01-03T16:02:00Z">
              <w:rPr>
                <w:rFonts w:cs="Calibri"/>
                <w:i/>
                <w:iCs/>
                <w:noProof/>
                <w:color w:val="000000"/>
                <w:szCs w:val="24"/>
              </w:rPr>
            </w:rPrChange>
          </w:rPr>
          <w:t>4.4</w:t>
        </w:r>
        <w:r w:rsidR="00DE0AA9" w:rsidRPr="00DE0AA9">
          <w:rPr>
            <w:rFonts w:cs="Calibri"/>
            <w:b/>
            <w:noProof/>
            <w:color w:val="000000"/>
            <w:szCs w:val="24"/>
            <w:rPrChange w:id="3930" w:author="omar BENCHEKROUN" w:date="2019-01-03T16:02:00Z">
              <w:rPr>
                <w:rFonts w:cs="Calibri"/>
                <w:color w:val="000000"/>
                <w:szCs w:val="24"/>
              </w:rPr>
            </w:rPrChange>
          </w:rPr>
          <w:noBreakHyphen/>
        </w:r>
        <w:r w:rsidR="00DE0AA9" w:rsidRPr="00DE0AA9">
          <w:rPr>
            <w:rFonts w:cs="Calibri"/>
            <w:b/>
            <w:noProof/>
            <w:color w:val="000000"/>
            <w:szCs w:val="24"/>
            <w:rPrChange w:id="3931" w:author="omar BENCHEKROUN" w:date="2019-01-03T16:02:00Z">
              <w:rPr>
                <w:rFonts w:cs="Calibri"/>
                <w:i/>
                <w:iCs/>
                <w:noProof/>
                <w:color w:val="000000"/>
                <w:szCs w:val="24"/>
              </w:rPr>
            </w:rPrChange>
          </w:rPr>
          <w:t>1</w:t>
        </w:r>
      </w:ins>
      <w:del w:id="3932" w:author="omar BENCHEKROUN" w:date="2019-01-03T15:58:00Z">
        <w:r w:rsidR="001C03C4" w:rsidRPr="001C03C4" w:rsidDel="00DE0AA9">
          <w:rPr>
            <w:rFonts w:cs="Calibri"/>
            <w:b/>
            <w:color w:val="000000"/>
            <w:szCs w:val="24"/>
          </w:rPr>
          <w:delText xml:space="preserve">Figure </w:delText>
        </w:r>
        <w:r w:rsidR="001C03C4" w:rsidRPr="001C03C4" w:rsidDel="00DE0AA9">
          <w:rPr>
            <w:rFonts w:cs="Calibri"/>
            <w:b/>
            <w:noProof/>
            <w:color w:val="000000"/>
            <w:szCs w:val="24"/>
          </w:rPr>
          <w:delText>4.4</w:delText>
        </w:r>
        <w:r w:rsidR="001C03C4" w:rsidRPr="001C03C4" w:rsidDel="00DE0AA9">
          <w:rPr>
            <w:rFonts w:cs="Calibri"/>
            <w:b/>
            <w:noProof/>
            <w:color w:val="000000"/>
            <w:szCs w:val="24"/>
          </w:rPr>
          <w:noBreakHyphen/>
          <w:delText>1</w:delText>
        </w:r>
      </w:del>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ins w:id="3933" w:author="omar BENCHEKROUN" w:date="2019-01-03T16:02:00Z">
        <w:r w:rsidR="00DE0AA9" w:rsidRPr="00DE0AA9">
          <w:rPr>
            <w:rFonts w:cs="Calibri"/>
            <w:b/>
            <w:color w:val="000000"/>
            <w:szCs w:val="24"/>
            <w:rPrChange w:id="3934" w:author="omar BENCHEKROUN" w:date="2019-01-03T16:02:00Z">
              <w:rPr>
                <w:rFonts w:cs="Calibri"/>
                <w:color w:val="000000"/>
                <w:szCs w:val="24"/>
              </w:rPr>
            </w:rPrChange>
          </w:rPr>
          <w:t xml:space="preserve">Figure </w:t>
        </w:r>
        <w:r w:rsidR="00DE0AA9" w:rsidRPr="00DE0AA9">
          <w:rPr>
            <w:rFonts w:cs="Calibri"/>
            <w:b/>
            <w:noProof/>
            <w:color w:val="000000"/>
            <w:szCs w:val="24"/>
            <w:rPrChange w:id="3935" w:author="omar BENCHEKROUN" w:date="2019-01-03T16:02:00Z">
              <w:rPr>
                <w:rFonts w:cs="Calibri"/>
                <w:i/>
                <w:iCs/>
                <w:noProof/>
                <w:color w:val="000000"/>
                <w:szCs w:val="24"/>
              </w:rPr>
            </w:rPrChange>
          </w:rPr>
          <w:t>4.4</w:t>
        </w:r>
        <w:r w:rsidR="00DE0AA9" w:rsidRPr="00DE0AA9">
          <w:rPr>
            <w:rFonts w:cs="Calibri"/>
            <w:b/>
            <w:noProof/>
            <w:color w:val="000000"/>
            <w:szCs w:val="24"/>
            <w:rPrChange w:id="3936" w:author="omar BENCHEKROUN" w:date="2019-01-03T16:02:00Z">
              <w:rPr>
                <w:rFonts w:cs="Calibri"/>
                <w:color w:val="000000"/>
                <w:szCs w:val="24"/>
              </w:rPr>
            </w:rPrChange>
          </w:rPr>
          <w:noBreakHyphen/>
        </w:r>
        <w:r w:rsidR="00DE0AA9" w:rsidRPr="00DE0AA9">
          <w:rPr>
            <w:rFonts w:cs="Calibri"/>
            <w:b/>
            <w:noProof/>
            <w:color w:val="000000"/>
            <w:szCs w:val="24"/>
            <w:rPrChange w:id="3937" w:author="omar BENCHEKROUN" w:date="2019-01-03T16:02:00Z">
              <w:rPr>
                <w:rFonts w:cs="Calibri"/>
                <w:i/>
                <w:iCs/>
                <w:noProof/>
                <w:color w:val="000000"/>
                <w:szCs w:val="24"/>
              </w:rPr>
            </w:rPrChange>
          </w:rPr>
          <w:t>6</w:t>
        </w:r>
      </w:ins>
      <w:del w:id="3938" w:author="omar BENCHEKROUN" w:date="2019-01-03T15:58:00Z">
        <w:r w:rsidR="001C03C4" w:rsidRPr="001C03C4" w:rsidDel="00DE0AA9">
          <w:rPr>
            <w:rFonts w:cs="Calibri"/>
            <w:b/>
            <w:color w:val="000000"/>
            <w:szCs w:val="24"/>
          </w:rPr>
          <w:delText xml:space="preserve">Figure </w:delText>
        </w:r>
        <w:r w:rsidR="001C03C4" w:rsidRPr="001C03C4" w:rsidDel="00DE0AA9">
          <w:rPr>
            <w:rFonts w:cs="Calibri"/>
            <w:b/>
            <w:noProof/>
            <w:color w:val="000000"/>
            <w:szCs w:val="24"/>
          </w:rPr>
          <w:delText>4.4</w:delText>
        </w:r>
        <w:r w:rsidR="001C03C4" w:rsidRPr="001C03C4" w:rsidDel="00DE0AA9">
          <w:rPr>
            <w:rFonts w:cs="Calibri"/>
            <w:b/>
            <w:noProof/>
            <w:color w:val="000000"/>
            <w:szCs w:val="24"/>
          </w:rPr>
          <w:noBreakHyphen/>
          <w:delText>6</w:delText>
        </w:r>
      </w:del>
      <w:r w:rsidRPr="00A00C96">
        <w:rPr>
          <w:b/>
        </w:rPr>
        <w:fldChar w:fldCharType="end"/>
      </w:r>
      <w:r>
        <w:t>.</w:t>
      </w:r>
    </w:p>
    <w:p w14:paraId="7AA80871" w14:textId="4E984179"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ins w:id="3939" w:author="omar BENCHEKROUN" w:date="2019-01-03T16:02:00Z">
        <w:r w:rsidR="00DE0AA9" w:rsidRPr="00DE0AA9">
          <w:rPr>
            <w:rFonts w:cs="Calibri"/>
            <w:b/>
            <w:color w:val="000000"/>
            <w:szCs w:val="24"/>
            <w:rPrChange w:id="3940" w:author="omar BENCHEKROUN" w:date="2019-01-03T16:02:00Z">
              <w:rPr>
                <w:rFonts w:cs="Calibri"/>
                <w:color w:val="000000"/>
                <w:szCs w:val="24"/>
              </w:rPr>
            </w:rPrChange>
          </w:rPr>
          <w:t xml:space="preserve">Figure </w:t>
        </w:r>
        <w:r w:rsidR="00DE0AA9" w:rsidRPr="00DE0AA9">
          <w:rPr>
            <w:rFonts w:cs="Calibri"/>
            <w:b/>
            <w:noProof/>
            <w:color w:val="000000"/>
            <w:szCs w:val="24"/>
            <w:rPrChange w:id="3941" w:author="omar BENCHEKROUN" w:date="2019-01-03T16:02:00Z">
              <w:rPr>
                <w:rFonts w:cs="Calibri"/>
                <w:i/>
                <w:iCs/>
                <w:noProof/>
                <w:color w:val="000000"/>
                <w:szCs w:val="24"/>
              </w:rPr>
            </w:rPrChange>
          </w:rPr>
          <w:t>4.4</w:t>
        </w:r>
        <w:r w:rsidR="00DE0AA9" w:rsidRPr="00DE0AA9">
          <w:rPr>
            <w:rFonts w:cs="Calibri"/>
            <w:b/>
            <w:noProof/>
            <w:color w:val="000000"/>
            <w:szCs w:val="24"/>
            <w:rPrChange w:id="3942" w:author="omar BENCHEKROUN" w:date="2019-01-03T16:02:00Z">
              <w:rPr>
                <w:rFonts w:cs="Calibri"/>
                <w:color w:val="000000"/>
                <w:szCs w:val="24"/>
              </w:rPr>
            </w:rPrChange>
          </w:rPr>
          <w:noBreakHyphen/>
        </w:r>
        <w:r w:rsidR="00DE0AA9" w:rsidRPr="00DE0AA9">
          <w:rPr>
            <w:rFonts w:cs="Calibri"/>
            <w:b/>
            <w:noProof/>
            <w:color w:val="000000"/>
            <w:szCs w:val="24"/>
            <w:rPrChange w:id="3943" w:author="omar BENCHEKROUN" w:date="2019-01-03T16:02:00Z">
              <w:rPr>
                <w:rFonts w:cs="Calibri"/>
                <w:i/>
                <w:iCs/>
                <w:noProof/>
                <w:color w:val="000000"/>
                <w:szCs w:val="24"/>
              </w:rPr>
            </w:rPrChange>
          </w:rPr>
          <w:t>1</w:t>
        </w:r>
      </w:ins>
      <w:del w:id="3944" w:author="omar BENCHEKROUN" w:date="2019-01-03T15:58:00Z">
        <w:r w:rsidR="001C03C4" w:rsidRPr="001C03C4" w:rsidDel="00DE0AA9">
          <w:rPr>
            <w:rFonts w:cs="Calibri"/>
            <w:b/>
            <w:color w:val="000000"/>
            <w:szCs w:val="24"/>
          </w:rPr>
          <w:delText xml:space="preserve">Figure </w:delText>
        </w:r>
        <w:r w:rsidR="001C03C4" w:rsidRPr="001C03C4" w:rsidDel="00DE0AA9">
          <w:rPr>
            <w:rFonts w:cs="Calibri"/>
            <w:b/>
            <w:noProof/>
            <w:color w:val="000000"/>
            <w:szCs w:val="24"/>
          </w:rPr>
          <w:delText>4.4</w:delText>
        </w:r>
        <w:r w:rsidR="001C03C4" w:rsidRPr="001C03C4" w:rsidDel="00DE0AA9">
          <w:rPr>
            <w:rFonts w:cs="Calibri"/>
            <w:b/>
            <w:noProof/>
            <w:color w:val="000000"/>
            <w:szCs w:val="24"/>
          </w:rPr>
          <w:noBreakHyphen/>
          <w:delText>1</w:delText>
        </w:r>
      </w:del>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ins w:id="3945" w:author="omar BENCHEKROUN" w:date="2019-01-03T16:02:00Z">
        <w:r w:rsidR="00DE0AA9" w:rsidRPr="00DE0AA9">
          <w:rPr>
            <w:rFonts w:cs="Calibri"/>
            <w:b/>
            <w:color w:val="000000"/>
            <w:szCs w:val="24"/>
            <w:rPrChange w:id="3946" w:author="omar BENCHEKROUN" w:date="2019-01-03T16:02:00Z">
              <w:rPr>
                <w:rFonts w:cs="Calibri"/>
                <w:color w:val="000000"/>
                <w:szCs w:val="24"/>
              </w:rPr>
            </w:rPrChange>
          </w:rPr>
          <w:t xml:space="preserve">Figure </w:t>
        </w:r>
        <w:r w:rsidR="00DE0AA9" w:rsidRPr="00DE0AA9">
          <w:rPr>
            <w:rFonts w:cs="Calibri"/>
            <w:b/>
            <w:noProof/>
            <w:color w:val="000000"/>
            <w:szCs w:val="24"/>
            <w:rPrChange w:id="3947" w:author="omar BENCHEKROUN" w:date="2019-01-03T16:02:00Z">
              <w:rPr>
                <w:rFonts w:cs="Calibri"/>
                <w:i/>
                <w:iCs/>
                <w:noProof/>
                <w:color w:val="000000"/>
                <w:szCs w:val="24"/>
              </w:rPr>
            </w:rPrChange>
          </w:rPr>
          <w:t>4.4</w:t>
        </w:r>
        <w:r w:rsidR="00DE0AA9" w:rsidRPr="00DE0AA9">
          <w:rPr>
            <w:rFonts w:cs="Calibri"/>
            <w:b/>
            <w:noProof/>
            <w:color w:val="000000"/>
            <w:szCs w:val="24"/>
            <w:rPrChange w:id="3948" w:author="omar BENCHEKROUN" w:date="2019-01-03T16:02:00Z">
              <w:rPr>
                <w:rFonts w:cs="Calibri"/>
                <w:color w:val="000000"/>
                <w:szCs w:val="24"/>
              </w:rPr>
            </w:rPrChange>
          </w:rPr>
          <w:noBreakHyphen/>
        </w:r>
        <w:r w:rsidR="00DE0AA9" w:rsidRPr="00DE0AA9">
          <w:rPr>
            <w:rFonts w:cs="Calibri"/>
            <w:b/>
            <w:noProof/>
            <w:color w:val="000000"/>
            <w:szCs w:val="24"/>
            <w:rPrChange w:id="3949" w:author="omar BENCHEKROUN" w:date="2019-01-03T16:02:00Z">
              <w:rPr>
                <w:rFonts w:cs="Calibri"/>
                <w:i/>
                <w:iCs/>
                <w:noProof/>
                <w:color w:val="000000"/>
                <w:szCs w:val="24"/>
              </w:rPr>
            </w:rPrChange>
          </w:rPr>
          <w:t>2</w:t>
        </w:r>
      </w:ins>
      <w:del w:id="3950" w:author="omar BENCHEKROUN" w:date="2019-01-03T15:58:00Z">
        <w:r w:rsidR="001C03C4" w:rsidRPr="001C03C4" w:rsidDel="00DE0AA9">
          <w:rPr>
            <w:rFonts w:cs="Calibri"/>
            <w:b/>
            <w:color w:val="000000"/>
            <w:szCs w:val="24"/>
          </w:rPr>
          <w:delText xml:space="preserve">Figure </w:delText>
        </w:r>
        <w:r w:rsidR="001C03C4" w:rsidRPr="001C03C4" w:rsidDel="00DE0AA9">
          <w:rPr>
            <w:rFonts w:cs="Calibri"/>
            <w:b/>
            <w:noProof/>
            <w:color w:val="000000"/>
            <w:szCs w:val="24"/>
          </w:rPr>
          <w:delText>4.4</w:delText>
        </w:r>
        <w:r w:rsidR="001C03C4" w:rsidRPr="001C03C4" w:rsidDel="00DE0AA9">
          <w:rPr>
            <w:rFonts w:cs="Calibri"/>
            <w:b/>
            <w:noProof/>
            <w:color w:val="000000"/>
            <w:szCs w:val="24"/>
          </w:rPr>
          <w:noBreakHyphen/>
          <w:delText>2</w:delText>
        </w:r>
      </w:del>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4C5F0BCB" w:rsidR="00B431E6" w:rsidRPr="00022C61" w:rsidRDefault="00B431E6" w:rsidP="00B431E6">
      <w:pPr>
        <w:pStyle w:val="Lgende"/>
        <w:jc w:val="center"/>
        <w:rPr>
          <w:rFonts w:ascii="Calibri" w:hAnsi="Calibri" w:cs="Calibri"/>
          <w:i w:val="0"/>
          <w:iCs w:val="0"/>
          <w:color w:val="000000"/>
          <w:sz w:val="22"/>
          <w:szCs w:val="24"/>
        </w:rPr>
      </w:pPr>
      <w:bookmarkStart w:id="3951" w:name="_Ref533629031"/>
      <w:r w:rsidRPr="00022C61">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1</w:t>
      </w:r>
      <w:r w:rsidR="00495F01">
        <w:rPr>
          <w:rFonts w:ascii="Calibri" w:hAnsi="Calibri" w:cs="Calibri"/>
          <w:i w:val="0"/>
          <w:iCs w:val="0"/>
          <w:color w:val="000000"/>
          <w:sz w:val="22"/>
          <w:szCs w:val="24"/>
        </w:rPr>
        <w:fldChar w:fldCharType="end"/>
      </w:r>
      <w:bookmarkEnd w:id="3951"/>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1176BC41" w:rsidR="00B431E6" w:rsidRPr="007E69FD" w:rsidRDefault="00B431E6" w:rsidP="00B431E6">
      <w:pPr>
        <w:pStyle w:val="Lgende"/>
        <w:jc w:val="center"/>
        <w:rPr>
          <w:rFonts w:ascii="Calibri" w:hAnsi="Calibri" w:cs="Calibri"/>
          <w:i w:val="0"/>
          <w:iCs w:val="0"/>
          <w:color w:val="000000"/>
          <w:sz w:val="22"/>
          <w:szCs w:val="24"/>
        </w:rPr>
      </w:pPr>
      <w:bookmarkStart w:id="3952" w:name="_Ref533629033"/>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2</w:t>
      </w:r>
      <w:r w:rsidR="00495F01">
        <w:rPr>
          <w:rFonts w:ascii="Calibri" w:hAnsi="Calibri" w:cs="Calibri"/>
          <w:i w:val="0"/>
          <w:iCs w:val="0"/>
          <w:color w:val="000000"/>
          <w:sz w:val="22"/>
          <w:szCs w:val="24"/>
        </w:rPr>
        <w:fldChar w:fldCharType="end"/>
      </w:r>
      <w:bookmarkEnd w:id="3952"/>
      <w:r>
        <w:rPr>
          <w:rFonts w:ascii="Calibri" w:hAnsi="Calibri" w:cs="Calibri"/>
          <w:i w:val="0"/>
          <w:iCs w:val="0"/>
          <w:color w:val="000000"/>
          <w:sz w:val="22"/>
          <w:szCs w:val="24"/>
        </w:rPr>
        <w:t> : Phases des vibrations synchrones au niveau du palier</w:t>
      </w:r>
    </w:p>
    <w:p w14:paraId="59E847C7" w14:textId="4A242431"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ins w:id="3953" w:author="omar BENCHEKROUN" w:date="2019-01-03T16:02:00Z">
        <w:r w:rsidR="00DE0AA9" w:rsidRPr="00DE0AA9">
          <w:rPr>
            <w:rFonts w:cs="Calibri"/>
            <w:b/>
            <w:color w:val="000000"/>
            <w:szCs w:val="24"/>
            <w:rPrChange w:id="3954" w:author="omar BENCHEKROUN" w:date="2019-01-03T16:02:00Z">
              <w:rPr>
                <w:rFonts w:cs="Calibri"/>
                <w:color w:val="000000"/>
                <w:szCs w:val="24"/>
              </w:rPr>
            </w:rPrChange>
          </w:rPr>
          <w:t xml:space="preserve">Figure </w:t>
        </w:r>
        <w:r w:rsidR="00DE0AA9" w:rsidRPr="00DE0AA9">
          <w:rPr>
            <w:rFonts w:cs="Calibri"/>
            <w:b/>
            <w:noProof/>
            <w:color w:val="000000"/>
            <w:szCs w:val="24"/>
            <w:rPrChange w:id="3955" w:author="omar BENCHEKROUN" w:date="2019-01-03T16:02:00Z">
              <w:rPr>
                <w:rFonts w:cs="Calibri"/>
                <w:i/>
                <w:iCs/>
                <w:noProof/>
                <w:color w:val="000000"/>
                <w:szCs w:val="24"/>
              </w:rPr>
            </w:rPrChange>
          </w:rPr>
          <w:t>4.4</w:t>
        </w:r>
        <w:r w:rsidR="00DE0AA9" w:rsidRPr="00DE0AA9">
          <w:rPr>
            <w:rFonts w:cs="Calibri"/>
            <w:b/>
            <w:noProof/>
            <w:color w:val="000000"/>
            <w:szCs w:val="24"/>
            <w:rPrChange w:id="3956" w:author="omar BENCHEKROUN" w:date="2019-01-03T16:02:00Z">
              <w:rPr>
                <w:rFonts w:cs="Calibri"/>
                <w:color w:val="000000"/>
                <w:szCs w:val="24"/>
              </w:rPr>
            </w:rPrChange>
          </w:rPr>
          <w:noBreakHyphen/>
        </w:r>
        <w:r w:rsidR="00DE0AA9" w:rsidRPr="00DE0AA9">
          <w:rPr>
            <w:rFonts w:cs="Calibri"/>
            <w:b/>
            <w:noProof/>
            <w:color w:val="000000"/>
            <w:szCs w:val="24"/>
            <w:rPrChange w:id="3957" w:author="omar BENCHEKROUN" w:date="2019-01-03T16:02:00Z">
              <w:rPr>
                <w:rFonts w:cs="Calibri"/>
                <w:i/>
                <w:iCs/>
                <w:noProof/>
                <w:color w:val="000000"/>
                <w:szCs w:val="24"/>
              </w:rPr>
            </w:rPrChange>
          </w:rPr>
          <w:t>4</w:t>
        </w:r>
      </w:ins>
      <w:del w:id="3958" w:author="omar BENCHEKROUN" w:date="2019-01-03T15:58:00Z">
        <w:r w:rsidR="001C03C4" w:rsidRPr="001C03C4" w:rsidDel="00DE0AA9">
          <w:rPr>
            <w:rFonts w:cs="Calibri"/>
            <w:b/>
            <w:color w:val="000000"/>
            <w:szCs w:val="24"/>
          </w:rPr>
          <w:delText xml:space="preserve">Figure </w:delText>
        </w:r>
        <w:r w:rsidR="001C03C4" w:rsidRPr="001C03C4" w:rsidDel="00DE0AA9">
          <w:rPr>
            <w:rFonts w:cs="Calibri"/>
            <w:b/>
            <w:noProof/>
            <w:color w:val="000000"/>
            <w:szCs w:val="24"/>
          </w:rPr>
          <w:delText>4.4</w:delText>
        </w:r>
        <w:r w:rsidR="001C03C4" w:rsidRPr="001C03C4" w:rsidDel="00DE0AA9">
          <w:rPr>
            <w:rFonts w:cs="Calibri"/>
            <w:b/>
            <w:noProof/>
            <w:color w:val="000000"/>
            <w:szCs w:val="24"/>
          </w:rPr>
          <w:noBreakHyphen/>
          <w:delText>4</w:delText>
        </w:r>
      </w:del>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ins w:id="3959" w:author="omar BENCHEKROUN" w:date="2019-01-03T16:02:00Z">
        <w:r w:rsidR="00DE0AA9" w:rsidRPr="00DE0AA9">
          <w:rPr>
            <w:rFonts w:cs="Calibri"/>
            <w:b/>
            <w:color w:val="000000"/>
            <w:szCs w:val="24"/>
            <w:rPrChange w:id="3960" w:author="omar BENCHEKROUN" w:date="2019-01-03T16:02:00Z">
              <w:rPr>
                <w:rFonts w:cs="Calibri"/>
                <w:color w:val="000000"/>
                <w:szCs w:val="24"/>
              </w:rPr>
            </w:rPrChange>
          </w:rPr>
          <w:t xml:space="preserve">Figure </w:t>
        </w:r>
        <w:r w:rsidR="00DE0AA9" w:rsidRPr="00DE0AA9">
          <w:rPr>
            <w:rFonts w:cs="Calibri"/>
            <w:b/>
            <w:noProof/>
            <w:color w:val="000000"/>
            <w:szCs w:val="24"/>
            <w:rPrChange w:id="3961" w:author="omar BENCHEKROUN" w:date="2019-01-03T16:02:00Z">
              <w:rPr>
                <w:rFonts w:cs="Calibri"/>
                <w:i/>
                <w:iCs/>
                <w:noProof/>
                <w:color w:val="000000"/>
                <w:szCs w:val="24"/>
              </w:rPr>
            </w:rPrChange>
          </w:rPr>
          <w:t>4.4</w:t>
        </w:r>
        <w:r w:rsidR="00DE0AA9" w:rsidRPr="00DE0AA9">
          <w:rPr>
            <w:rFonts w:cs="Calibri"/>
            <w:b/>
            <w:noProof/>
            <w:color w:val="000000"/>
            <w:szCs w:val="24"/>
            <w:rPrChange w:id="3962" w:author="omar BENCHEKROUN" w:date="2019-01-03T16:02:00Z">
              <w:rPr>
                <w:rFonts w:cs="Calibri"/>
                <w:color w:val="000000"/>
                <w:szCs w:val="24"/>
              </w:rPr>
            </w:rPrChange>
          </w:rPr>
          <w:noBreakHyphen/>
        </w:r>
        <w:r w:rsidR="00DE0AA9" w:rsidRPr="00DE0AA9">
          <w:rPr>
            <w:rFonts w:cs="Calibri"/>
            <w:b/>
            <w:noProof/>
            <w:color w:val="000000"/>
            <w:szCs w:val="24"/>
            <w:rPrChange w:id="3963" w:author="omar BENCHEKROUN" w:date="2019-01-03T16:02:00Z">
              <w:rPr>
                <w:rFonts w:cs="Calibri"/>
                <w:i/>
                <w:iCs/>
                <w:noProof/>
                <w:color w:val="000000"/>
                <w:szCs w:val="24"/>
              </w:rPr>
            </w:rPrChange>
          </w:rPr>
          <w:t>5</w:t>
        </w:r>
      </w:ins>
      <w:del w:id="3964" w:author="omar BENCHEKROUN" w:date="2019-01-03T15:58:00Z">
        <w:r w:rsidR="001C03C4" w:rsidRPr="001C03C4" w:rsidDel="00DE0AA9">
          <w:rPr>
            <w:rFonts w:cs="Calibri"/>
            <w:b/>
            <w:color w:val="000000"/>
            <w:szCs w:val="24"/>
          </w:rPr>
          <w:delText xml:space="preserve">Figure </w:delText>
        </w:r>
        <w:r w:rsidR="001C03C4" w:rsidRPr="001C03C4" w:rsidDel="00DE0AA9">
          <w:rPr>
            <w:rFonts w:cs="Calibri"/>
            <w:b/>
            <w:noProof/>
            <w:color w:val="000000"/>
            <w:szCs w:val="24"/>
          </w:rPr>
          <w:delText>4.4</w:delText>
        </w:r>
        <w:r w:rsidR="001C03C4" w:rsidRPr="001C03C4" w:rsidDel="00DE0AA9">
          <w:rPr>
            <w:rFonts w:cs="Calibri"/>
            <w:b/>
            <w:noProof/>
            <w:color w:val="000000"/>
            <w:szCs w:val="24"/>
          </w:rPr>
          <w:noBreakHyphen/>
          <w:delText>5</w:delText>
        </w:r>
      </w:del>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ins w:id="3965" w:author="omar BENCHEKROUN" w:date="2019-01-03T16:02:00Z">
        <w:r w:rsidR="00DE0AA9" w:rsidRPr="00DE0AA9">
          <w:rPr>
            <w:rFonts w:cs="Calibri"/>
            <w:b/>
            <w:color w:val="000000"/>
            <w:szCs w:val="24"/>
            <w:rPrChange w:id="3966" w:author="omar BENCHEKROUN" w:date="2019-01-03T16:02:00Z">
              <w:rPr>
                <w:rFonts w:cs="Calibri"/>
                <w:color w:val="000000"/>
                <w:szCs w:val="24"/>
              </w:rPr>
            </w:rPrChange>
          </w:rPr>
          <w:t xml:space="preserve">Figure </w:t>
        </w:r>
        <w:r w:rsidR="00DE0AA9" w:rsidRPr="00DE0AA9">
          <w:rPr>
            <w:rFonts w:cs="Calibri"/>
            <w:b/>
            <w:noProof/>
            <w:color w:val="000000"/>
            <w:szCs w:val="24"/>
            <w:rPrChange w:id="3967" w:author="omar BENCHEKROUN" w:date="2019-01-03T16:02:00Z">
              <w:rPr>
                <w:rFonts w:cs="Calibri"/>
                <w:i/>
                <w:iCs/>
                <w:noProof/>
                <w:color w:val="000000"/>
                <w:szCs w:val="24"/>
              </w:rPr>
            </w:rPrChange>
          </w:rPr>
          <w:t>4.4</w:t>
        </w:r>
        <w:r w:rsidR="00DE0AA9" w:rsidRPr="00DE0AA9">
          <w:rPr>
            <w:rFonts w:cs="Calibri"/>
            <w:b/>
            <w:noProof/>
            <w:color w:val="000000"/>
            <w:szCs w:val="24"/>
            <w:rPrChange w:id="3968" w:author="omar BENCHEKROUN" w:date="2019-01-03T16:02:00Z">
              <w:rPr>
                <w:rFonts w:cs="Calibri"/>
                <w:color w:val="000000"/>
                <w:szCs w:val="24"/>
              </w:rPr>
            </w:rPrChange>
          </w:rPr>
          <w:noBreakHyphen/>
        </w:r>
        <w:r w:rsidR="00DE0AA9" w:rsidRPr="00DE0AA9">
          <w:rPr>
            <w:rFonts w:cs="Calibri"/>
            <w:b/>
            <w:noProof/>
            <w:color w:val="000000"/>
            <w:szCs w:val="24"/>
            <w:rPrChange w:id="3969" w:author="omar BENCHEKROUN" w:date="2019-01-03T16:02:00Z">
              <w:rPr>
                <w:rFonts w:cs="Calibri"/>
                <w:i/>
                <w:iCs/>
                <w:noProof/>
                <w:color w:val="000000"/>
                <w:szCs w:val="24"/>
              </w:rPr>
            </w:rPrChange>
          </w:rPr>
          <w:t>3</w:t>
        </w:r>
      </w:ins>
      <w:del w:id="3970" w:author="omar BENCHEKROUN" w:date="2019-01-03T15:58:00Z">
        <w:r w:rsidR="001C03C4" w:rsidRPr="001C03C4" w:rsidDel="00DE0AA9">
          <w:rPr>
            <w:rFonts w:cs="Calibri"/>
            <w:b/>
            <w:color w:val="000000"/>
            <w:szCs w:val="24"/>
          </w:rPr>
          <w:delText xml:space="preserve">Figure </w:delText>
        </w:r>
        <w:r w:rsidR="001C03C4" w:rsidRPr="001C03C4" w:rsidDel="00DE0AA9">
          <w:rPr>
            <w:rFonts w:cs="Calibri"/>
            <w:b/>
            <w:noProof/>
            <w:color w:val="000000"/>
            <w:szCs w:val="24"/>
          </w:rPr>
          <w:delText>4.4</w:delText>
        </w:r>
        <w:r w:rsidR="001C03C4" w:rsidRPr="001C03C4" w:rsidDel="00DE0AA9">
          <w:rPr>
            <w:rFonts w:cs="Calibri"/>
            <w:b/>
            <w:noProof/>
            <w:color w:val="000000"/>
            <w:szCs w:val="24"/>
          </w:rPr>
          <w:noBreakHyphen/>
          <w:delText>3</w:delText>
        </w:r>
      </w:del>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7903B5FF" w:rsidR="00B431E6" w:rsidRDefault="00B431E6" w:rsidP="00B431E6">
      <w:pPr>
        <w:pStyle w:val="Lgende"/>
        <w:jc w:val="center"/>
        <w:rPr>
          <w:rFonts w:ascii="Calibri" w:hAnsi="Calibri" w:cs="Calibri"/>
          <w:i w:val="0"/>
          <w:iCs w:val="0"/>
          <w:color w:val="000000"/>
          <w:sz w:val="22"/>
          <w:szCs w:val="24"/>
        </w:rPr>
      </w:pPr>
      <w:bookmarkStart w:id="3971" w:name="_Ref533631693"/>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3</w:t>
      </w:r>
      <w:r w:rsidR="00495F01">
        <w:rPr>
          <w:rFonts w:ascii="Calibri" w:hAnsi="Calibri" w:cs="Calibri"/>
          <w:i w:val="0"/>
          <w:iCs w:val="0"/>
          <w:color w:val="000000"/>
          <w:sz w:val="22"/>
          <w:szCs w:val="24"/>
        </w:rPr>
        <w:fldChar w:fldCharType="end"/>
      </w:r>
      <w:bookmarkEnd w:id="3971"/>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22BD734C" w:rsidR="00B431E6" w:rsidRDefault="00B431E6" w:rsidP="00B431E6">
      <w:pPr>
        <w:pStyle w:val="Lgende"/>
        <w:jc w:val="center"/>
        <w:rPr>
          <w:rFonts w:ascii="Calibri" w:hAnsi="Calibri" w:cs="Calibri"/>
          <w:i w:val="0"/>
          <w:iCs w:val="0"/>
          <w:color w:val="000000"/>
          <w:sz w:val="22"/>
          <w:szCs w:val="24"/>
        </w:rPr>
      </w:pPr>
      <w:bookmarkStart w:id="3972" w:name="_Ref533631685"/>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w:t>
      </w:r>
      <w:r w:rsidR="00495F01">
        <w:rPr>
          <w:rFonts w:ascii="Calibri" w:hAnsi="Calibri" w:cs="Calibri"/>
          <w:i w:val="0"/>
          <w:iCs w:val="0"/>
          <w:color w:val="000000"/>
          <w:sz w:val="22"/>
          <w:szCs w:val="24"/>
        </w:rPr>
        <w:fldChar w:fldCharType="end"/>
      </w:r>
      <w:bookmarkEnd w:id="3972"/>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7943D61D" w:rsidR="00B431E6" w:rsidRDefault="00B431E6" w:rsidP="00B431E6">
      <w:pPr>
        <w:pStyle w:val="Lgende"/>
        <w:jc w:val="center"/>
        <w:rPr>
          <w:rFonts w:ascii="Calibri" w:hAnsi="Calibri" w:cs="Calibri"/>
          <w:i w:val="0"/>
          <w:iCs w:val="0"/>
          <w:color w:val="000000"/>
          <w:sz w:val="22"/>
          <w:szCs w:val="24"/>
        </w:rPr>
      </w:pPr>
      <w:bookmarkStart w:id="3973" w:name="_Ref533631691"/>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5</w:t>
      </w:r>
      <w:r w:rsidR="00495F01">
        <w:rPr>
          <w:rFonts w:ascii="Calibri" w:hAnsi="Calibri" w:cs="Calibri"/>
          <w:i w:val="0"/>
          <w:iCs w:val="0"/>
          <w:color w:val="000000"/>
          <w:sz w:val="22"/>
          <w:szCs w:val="24"/>
        </w:rPr>
        <w:fldChar w:fldCharType="end"/>
      </w:r>
      <w:bookmarkEnd w:id="3973"/>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0F4508CD" w:rsidR="00B431E6" w:rsidRDefault="00B431E6" w:rsidP="00B431E6">
      <w:pPr>
        <w:pStyle w:val="Lgende"/>
        <w:jc w:val="center"/>
        <w:rPr>
          <w:rFonts w:ascii="Calibri" w:hAnsi="Calibri" w:cs="Calibri"/>
          <w:i w:val="0"/>
          <w:iCs w:val="0"/>
          <w:color w:val="000000"/>
          <w:sz w:val="22"/>
          <w:szCs w:val="24"/>
        </w:rPr>
      </w:pPr>
      <w:bookmarkStart w:id="3974" w:name="_Ref533631144"/>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DE0AA9">
        <w:rPr>
          <w:rFonts w:ascii="Calibri" w:hAnsi="Calibri" w:cs="Calibri"/>
          <w:i w:val="0"/>
          <w:iCs w:val="0"/>
          <w:noProof/>
          <w:color w:val="000000"/>
          <w:sz w:val="22"/>
          <w:szCs w:val="24"/>
        </w:rPr>
        <w:t>6</w:t>
      </w:r>
      <w:r w:rsidR="00495F01">
        <w:rPr>
          <w:rFonts w:ascii="Calibri" w:hAnsi="Calibri" w:cs="Calibri"/>
          <w:i w:val="0"/>
          <w:iCs w:val="0"/>
          <w:color w:val="000000"/>
          <w:sz w:val="22"/>
          <w:szCs w:val="24"/>
        </w:rPr>
        <w:fldChar w:fldCharType="end"/>
      </w:r>
      <w:bookmarkEnd w:id="3974"/>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3975" w:name="_Toc534294782"/>
      <w:r>
        <w:t>Conclusion</w:t>
      </w:r>
      <w:bookmarkEnd w:id="3975"/>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3E8DCA65" w14:textId="77777777" w:rsidR="007C4DEA" w:rsidRDefault="007C4DEA">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3976" w:name="_Toc534294783"/>
      <w:r w:rsidRPr="005B6FDA">
        <w:lastRenderedPageBreak/>
        <w:t>Conclusion</w:t>
      </w:r>
      <w:r w:rsidR="005C2433" w:rsidRPr="005B6FDA">
        <w:t xml:space="preserve"> générale</w:t>
      </w:r>
      <w:bookmarkEnd w:id="3976"/>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47662177" w:rsidR="003C581B" w:rsidRDefault="003C581B" w:rsidP="004E7EEC">
      <w:pPr>
        <w:pStyle w:val="Titre1"/>
        <w:numPr>
          <w:ilvl w:val="0"/>
          <w:numId w:val="0"/>
        </w:numPr>
        <w:ind w:left="567" w:hanging="567"/>
      </w:pPr>
      <w:r w:rsidRPr="005B6FDA">
        <w:br w:type="page"/>
      </w:r>
      <w:bookmarkStart w:id="3977" w:name="_Toc534294784"/>
      <w:r w:rsidR="00FC46F1">
        <w:lastRenderedPageBreak/>
        <w:t>Références</w:t>
      </w:r>
      <w:bookmarkEnd w:id="3977"/>
    </w:p>
    <w:p w14:paraId="346F08DE" w14:textId="77777777" w:rsidR="00B20501" w:rsidRDefault="00B20501" w:rsidP="00B20501"/>
    <w:p w14:paraId="73698188" w14:textId="40F4D737" w:rsidR="00B20501" w:rsidDel="00DE0AA9" w:rsidRDefault="00B20501" w:rsidP="008F23B1">
      <w:pPr>
        <w:pStyle w:val="Paragraphedeliste"/>
        <w:numPr>
          <w:ilvl w:val="0"/>
          <w:numId w:val="14"/>
        </w:numPr>
        <w:spacing w:line="360" w:lineRule="auto"/>
        <w:jc w:val="both"/>
        <w:rPr>
          <w:moveFrom w:id="3978" w:author="omar BENCHEKROUN" w:date="2019-01-03T15:54:00Z"/>
          <w:lang w:val="en-US"/>
        </w:rPr>
      </w:pPr>
      <w:bookmarkStart w:id="3979" w:name="_Ref533090097"/>
      <w:moveFromRangeStart w:id="3980" w:author="omar BENCHEKROUN" w:date="2019-01-03T15:54:00Z" w:name="move534294171"/>
      <w:moveFrom w:id="3981" w:author="omar BENCHEKROUN" w:date="2019-01-03T15:54:00Z">
        <w:r w:rsidRPr="00E26096" w:rsidDel="00DE0AA9">
          <w:rPr>
            <w:lang w:val="en-US"/>
          </w:rPr>
          <w:t>P.G.</w:t>
        </w:r>
        <w:r w:rsidDel="00DE0AA9">
          <w:rPr>
            <w:lang w:val="en-US"/>
          </w:rPr>
          <w:t xml:space="preserve"> </w:t>
        </w:r>
        <w:r w:rsidRPr="00E26096" w:rsidDel="00DE0AA9">
          <w:rPr>
            <w:lang w:val="en-US"/>
          </w:rPr>
          <w:t>Morton, "Some Aspects of Thermal Instability in Generators," G.E.C. Internal Report No.</w:t>
        </w:r>
        <w:r w:rsidDel="00DE0AA9">
          <w:rPr>
            <w:lang w:val="en-US"/>
          </w:rPr>
          <w:t>S/W40 u183, 1975.</w:t>
        </w:r>
        <w:bookmarkEnd w:id="3979"/>
      </w:moveFrom>
    </w:p>
    <w:p w14:paraId="1A368962" w14:textId="0A388898" w:rsidR="00093862" w:rsidDel="00DE0AA9" w:rsidRDefault="00093862" w:rsidP="008F23B1">
      <w:pPr>
        <w:pStyle w:val="Paragraphedeliste"/>
        <w:numPr>
          <w:ilvl w:val="0"/>
          <w:numId w:val="14"/>
        </w:numPr>
        <w:spacing w:line="360" w:lineRule="auto"/>
        <w:jc w:val="both"/>
        <w:rPr>
          <w:moveFrom w:id="3982" w:author="omar BENCHEKROUN" w:date="2019-01-03T15:54:00Z"/>
          <w:lang w:val="en-US"/>
        </w:rPr>
      </w:pPr>
      <w:bookmarkStart w:id="3983" w:name="_Ref533090111"/>
      <w:moveFrom w:id="3984" w:author="omar BENCHEKROUN" w:date="2019-01-03T15:54:00Z">
        <w:r w:rsidRPr="004854A8" w:rsidDel="00DE0AA9">
          <w:rPr>
            <w:lang w:val="en-US"/>
          </w:rPr>
          <w:t>B.</w:t>
        </w:r>
        <w:r w:rsidDel="00DE0AA9">
          <w:rPr>
            <w:lang w:val="en-US"/>
          </w:rPr>
          <w:t xml:space="preserve"> </w:t>
        </w:r>
        <w:r w:rsidRPr="004854A8" w:rsidDel="00DE0AA9">
          <w:rPr>
            <w:lang w:val="en-US"/>
          </w:rPr>
          <w:t>Hesseborn, "Measurements of Temperature Unsymmetries in Bearing Journal Due to Vibration"</w:t>
        </w:r>
        <w:r w:rsidDel="00DE0AA9">
          <w:rPr>
            <w:lang w:val="en-US"/>
          </w:rPr>
          <w:t xml:space="preserve">, </w:t>
        </w:r>
        <w:r w:rsidRPr="004854A8" w:rsidDel="00DE0AA9">
          <w:rPr>
            <w:lang w:val="en-US"/>
          </w:rPr>
          <w:t>Internal report ABB Stal.</w:t>
        </w:r>
        <w:r w:rsidDel="00DE0AA9">
          <w:rPr>
            <w:lang w:val="en-US"/>
          </w:rPr>
          <w:t>,</w:t>
        </w:r>
        <w:r w:rsidRPr="00021E4F" w:rsidDel="00DE0AA9">
          <w:rPr>
            <w:lang w:val="en-US"/>
          </w:rPr>
          <w:t xml:space="preserve"> 1978.</w:t>
        </w:r>
        <w:bookmarkEnd w:id="3983"/>
      </w:moveFrom>
    </w:p>
    <w:p w14:paraId="730DC5F8" w14:textId="26692EFC" w:rsidR="00112251" w:rsidDel="00DE0AA9" w:rsidRDefault="00112251" w:rsidP="008F23B1">
      <w:pPr>
        <w:pStyle w:val="Paragraphedeliste"/>
        <w:numPr>
          <w:ilvl w:val="0"/>
          <w:numId w:val="14"/>
        </w:numPr>
        <w:overflowPunct/>
        <w:autoSpaceDE/>
        <w:autoSpaceDN/>
        <w:adjustRightInd/>
        <w:spacing w:after="160" w:line="360" w:lineRule="auto"/>
        <w:jc w:val="both"/>
        <w:textAlignment w:val="auto"/>
        <w:rPr>
          <w:moveFrom w:id="3985" w:author="omar BENCHEKROUN" w:date="2019-01-03T15:54:00Z"/>
          <w:rFonts w:asciiTheme="minorHAnsi" w:hAnsiTheme="minorHAnsi"/>
          <w:lang w:val="en-US"/>
        </w:rPr>
      </w:pPr>
      <w:bookmarkStart w:id="3986" w:name="_Ref533090191"/>
      <w:moveFrom w:id="3987" w:author="omar BENCHEKROUN" w:date="2019-01-03T15:54:00Z">
        <w:r w:rsidRPr="00376C9C" w:rsidDel="00DE0AA9">
          <w:rPr>
            <w:rFonts w:asciiTheme="minorHAnsi" w:hAnsiTheme="minorHAnsi"/>
            <w:lang w:val="en-US"/>
          </w:rPr>
          <w:t>Tong X, Palazzolo A, Suh J. A Review of the Rotordynamic Thermally Induced Synchronous Instability (Morton) Effect. ASME. Appl. Mech. Rev. 2017;69(6):060801-060801-13. doi:10.1115/1.4037216.</w:t>
        </w:r>
        <w:bookmarkEnd w:id="3986"/>
      </w:moveFrom>
    </w:p>
    <w:p w14:paraId="65B624EB" w14:textId="0B19718F" w:rsidR="00210DA4" w:rsidDel="00DE0AA9" w:rsidRDefault="00210DA4" w:rsidP="008F23B1">
      <w:pPr>
        <w:pStyle w:val="Paragraphedeliste"/>
        <w:numPr>
          <w:ilvl w:val="0"/>
          <w:numId w:val="14"/>
        </w:numPr>
        <w:overflowPunct/>
        <w:autoSpaceDE/>
        <w:autoSpaceDN/>
        <w:adjustRightInd/>
        <w:spacing w:after="160" w:line="360" w:lineRule="auto"/>
        <w:jc w:val="both"/>
        <w:textAlignment w:val="auto"/>
        <w:rPr>
          <w:moveFrom w:id="3988" w:author="omar BENCHEKROUN" w:date="2019-01-03T15:54:00Z"/>
          <w:rFonts w:asciiTheme="minorHAnsi" w:hAnsiTheme="minorHAnsi"/>
          <w:lang w:val="en-US"/>
        </w:rPr>
      </w:pPr>
      <w:bookmarkStart w:id="3989" w:name="_Ref533090559"/>
      <w:moveFrom w:id="3990" w:author="omar BENCHEKROUN" w:date="2019-01-03T15:54:00Z">
        <w:r w:rsidRPr="0053160B" w:rsidDel="00DE0AA9">
          <w:rPr>
            <w:rFonts w:asciiTheme="minorHAnsi" w:hAnsiTheme="minorHAnsi"/>
            <w:lang w:val="en-US"/>
          </w:rPr>
          <w:t>J.</w:t>
        </w:r>
        <w:r w:rsidDel="00DE0AA9">
          <w:rPr>
            <w:rFonts w:asciiTheme="minorHAnsi" w:hAnsiTheme="minorHAnsi"/>
            <w:lang w:val="en-US"/>
          </w:rPr>
          <w:t xml:space="preserve"> </w:t>
        </w:r>
        <w:r w:rsidRPr="0053160B" w:rsidDel="00DE0AA9">
          <w:rPr>
            <w:rFonts w:asciiTheme="minorHAnsi" w:hAnsiTheme="minorHAnsi"/>
            <w:lang w:val="en-US"/>
          </w:rPr>
          <w:t>Schmied, J.</w:t>
        </w:r>
        <w:r w:rsidDel="00DE0AA9">
          <w:rPr>
            <w:rFonts w:asciiTheme="minorHAnsi" w:hAnsiTheme="minorHAnsi"/>
            <w:lang w:val="en-US"/>
          </w:rPr>
          <w:t xml:space="preserve"> </w:t>
        </w:r>
        <w:r w:rsidRPr="0053160B" w:rsidDel="00DE0AA9">
          <w:rPr>
            <w:rFonts w:asciiTheme="minorHAnsi" w:hAnsiTheme="minorHAnsi"/>
            <w:lang w:val="en-US"/>
          </w:rPr>
          <w:t>Pozivil and</w:t>
        </w:r>
        <w:r w:rsidDel="00DE0AA9">
          <w:rPr>
            <w:rFonts w:asciiTheme="minorHAnsi" w:hAnsiTheme="minorHAnsi"/>
            <w:lang w:val="en-US"/>
          </w:rPr>
          <w:t xml:space="preserve"> </w:t>
        </w:r>
        <w:r w:rsidRPr="0053160B" w:rsidDel="00DE0AA9">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sidDel="00DE0AA9">
          <w:rPr>
            <w:rFonts w:asciiTheme="minorHAnsi" w:hAnsiTheme="minorHAnsi"/>
            <w:lang w:val="en-US"/>
          </w:rPr>
          <w:t>,</w:t>
        </w:r>
        <w:r w:rsidRPr="00AE2F2A" w:rsidDel="00DE0AA9">
          <w:rPr>
            <w:rFonts w:asciiTheme="minorHAnsi" w:hAnsiTheme="minorHAnsi"/>
            <w:lang w:val="en-US"/>
          </w:rPr>
          <w:t xml:space="preserve"> </w:t>
        </w:r>
        <w:r w:rsidRPr="0053160B" w:rsidDel="00DE0AA9">
          <w:rPr>
            <w:rFonts w:asciiTheme="minorHAnsi" w:hAnsiTheme="minorHAnsi"/>
            <w:lang w:val="en-US"/>
          </w:rPr>
          <w:t>2008</w:t>
        </w:r>
        <w:r w:rsidDel="00DE0AA9">
          <w:rPr>
            <w:rFonts w:asciiTheme="minorHAnsi" w:hAnsiTheme="minorHAnsi"/>
            <w:lang w:val="en-US"/>
          </w:rPr>
          <w:t>.</w:t>
        </w:r>
        <w:bookmarkEnd w:id="3989"/>
      </w:moveFrom>
    </w:p>
    <w:p w14:paraId="0F9CC413" w14:textId="7366EED2" w:rsidR="00723A88" w:rsidRPr="00214DA2" w:rsidDel="00DE0AA9" w:rsidRDefault="00723A88" w:rsidP="008F23B1">
      <w:pPr>
        <w:pStyle w:val="Paragraphedeliste"/>
        <w:numPr>
          <w:ilvl w:val="0"/>
          <w:numId w:val="14"/>
        </w:numPr>
        <w:spacing w:line="360" w:lineRule="auto"/>
        <w:jc w:val="both"/>
        <w:rPr>
          <w:moveFrom w:id="3991" w:author="omar BENCHEKROUN" w:date="2019-01-03T15:54:00Z"/>
          <w:lang w:val="en-US" w:eastAsia="en-US"/>
        </w:rPr>
      </w:pPr>
      <w:bookmarkStart w:id="3992" w:name="_Ref533090865"/>
      <w:moveFrom w:id="3993" w:author="omar BENCHEKROUN" w:date="2019-01-03T15:54:00Z">
        <w:r w:rsidRPr="00214DA2" w:rsidDel="00DE0AA9">
          <w:rPr>
            <w:lang w:val="en-US" w:eastAsia="en-US"/>
          </w:rPr>
          <w:t>B.T.</w:t>
        </w:r>
        <w:r w:rsidDel="00DE0AA9">
          <w:rPr>
            <w:lang w:val="en-US" w:eastAsia="en-US"/>
          </w:rPr>
          <w:t xml:space="preserve"> </w:t>
        </w:r>
        <w:r w:rsidRPr="00214DA2" w:rsidDel="00DE0AA9">
          <w:rPr>
            <w:lang w:val="en-US" w:eastAsia="en-US"/>
          </w:rPr>
          <w:t>Murphy, and J.A.</w:t>
        </w:r>
        <w:r w:rsidDel="00DE0AA9">
          <w:rPr>
            <w:lang w:val="en-US" w:eastAsia="en-US"/>
          </w:rPr>
          <w:t xml:space="preserve"> </w:t>
        </w:r>
        <w:r w:rsidRPr="00214DA2" w:rsidDel="00DE0AA9">
          <w:rPr>
            <w:lang w:val="en-US" w:eastAsia="en-US"/>
          </w:rPr>
          <w:t xml:space="preserve">Lorenz, </w:t>
        </w:r>
        <w:r w:rsidDel="00DE0AA9">
          <w:rPr>
            <w:lang w:val="en-US" w:eastAsia="en-US"/>
          </w:rPr>
          <w:t>“</w:t>
        </w:r>
        <w:r w:rsidRPr="00214DA2" w:rsidDel="00DE0AA9">
          <w:rPr>
            <w:lang w:val="en-US" w:eastAsia="en-US"/>
          </w:rPr>
          <w:t>Case Study of Morton Effect Shaft Differential Heating in a Variable-Speed Rotating Electric Machine, Proceedings of GT2011, ASME Turbo Expo, June 6-11 2011, BC, Canada</w:t>
        </w:r>
        <w:bookmarkEnd w:id="3992"/>
      </w:moveFrom>
    </w:p>
    <w:p w14:paraId="163C8E21" w14:textId="77777777" w:rsidR="004156A8" w:rsidRDefault="004156A8"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94" w:name="_Ref533092212"/>
      <w:moveFromRangeEnd w:id="3980"/>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3994"/>
    </w:p>
    <w:p w14:paraId="4D272F95" w14:textId="72AC1619" w:rsidR="004D0240" w:rsidRPr="00186667" w:rsidRDefault="004D0240"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95" w:name="_Ref533092881"/>
      <w:r w:rsidRPr="00A22718">
        <w:rPr>
          <w:rFonts w:asciiTheme="minorHAnsi" w:hAnsiTheme="minorHAnsi"/>
          <w:lang w:val="en-US"/>
        </w:rPr>
        <w:t>A.</w:t>
      </w:r>
      <w:r w:rsidR="00C16871" w:rsidRPr="00595A8C">
        <w:rPr>
          <w:rFonts w:asciiTheme="minorHAnsi" w:hAnsiTheme="minorHAnsi"/>
          <w:lang w:val="en-US"/>
        </w:rPr>
        <w:t>D.</w:t>
      </w:r>
      <w:r w:rsidR="00C16871">
        <w:rPr>
          <w:rFonts w:asciiTheme="minorHAnsi" w:hAnsiTheme="minorHAnsi"/>
          <w:lang w:val="en-US"/>
        </w:rPr>
        <w:t xml:space="preserve"> </w:t>
      </w:r>
      <w:r w:rsidR="008C537F"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3995"/>
    </w:p>
    <w:p w14:paraId="6E03F773" w14:textId="40289C0F" w:rsidR="0083268D" w:rsidRPr="00595A8C" w:rsidRDefault="0083268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96" w:name="_Ref533092883"/>
      <w:r w:rsidRPr="00595A8C">
        <w:rPr>
          <w:rFonts w:asciiTheme="minorHAnsi" w:hAnsiTheme="minorHAnsi"/>
          <w:lang w:val="en-US"/>
        </w:rPr>
        <w:t>A</w:t>
      </w:r>
      <w:r w:rsidR="008C537F">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r w:rsidRPr="00595A8C">
        <w:rPr>
          <w:rFonts w:asciiTheme="minorHAnsi" w:hAnsiTheme="minorHAnsi"/>
          <w:lang w:val="en-US"/>
        </w:rPr>
        <w:t>https://doi.org/10.1016/0043-1648(74)90193-8.</w:t>
      </w:r>
      <w:bookmarkEnd w:id="3996"/>
    </w:p>
    <w:p w14:paraId="2D4AC90B" w14:textId="77777777" w:rsidR="00FB4CDE" w:rsidRDefault="00FB4CDE"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97"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3997"/>
    </w:p>
    <w:p w14:paraId="6259CDA2" w14:textId="4712C38D" w:rsidR="00DE0AA9" w:rsidRDefault="00DC528A" w:rsidP="00DE0AA9">
      <w:pPr>
        <w:pStyle w:val="Paragraphedeliste"/>
        <w:numPr>
          <w:ilvl w:val="0"/>
          <w:numId w:val="14"/>
        </w:numPr>
        <w:spacing w:line="360" w:lineRule="auto"/>
        <w:jc w:val="both"/>
        <w:rPr>
          <w:moveTo w:id="3998" w:author="omar BENCHEKROUN" w:date="2019-01-03T15:54:00Z"/>
          <w:lang w:val="en-US"/>
        </w:rPr>
      </w:pPr>
      <w:del w:id="3999" w:author="omar BENCHEKROUN" w:date="2019-01-03T16:00:00Z">
        <w:r w:rsidDel="00DE0AA9">
          <w:rPr>
            <w:rFonts w:asciiTheme="minorHAnsi" w:hAnsiTheme="minorHAnsi"/>
            <w:lang w:val="en-US"/>
          </w:rPr>
          <w:delText xml:space="preserve"> </w:delText>
        </w:r>
        <w:bookmarkStart w:id="4000" w:name="_Ref533093642"/>
        <w:r w:rsidR="00BF4B19" w:rsidRPr="00BA2AB0" w:rsidDel="00DE0AA9">
          <w:rPr>
            <w:rFonts w:asciiTheme="minorHAnsi" w:hAnsiTheme="minorHAnsi"/>
            <w:lang w:val="en-US"/>
          </w:rPr>
          <w:delText>J.</w:delText>
        </w:r>
        <w:r w:rsidR="00BF4B19" w:rsidDel="00DE0AA9">
          <w:rPr>
            <w:rFonts w:asciiTheme="minorHAnsi" w:hAnsiTheme="minorHAnsi"/>
            <w:lang w:val="en-US"/>
          </w:rPr>
          <w:delText xml:space="preserve"> </w:delText>
        </w:r>
        <w:r w:rsidR="00BF4B19" w:rsidRPr="00BA2AB0" w:rsidDel="00DE0AA9">
          <w:rPr>
            <w:rFonts w:asciiTheme="minorHAnsi" w:hAnsiTheme="minorHAnsi"/>
            <w:lang w:val="en-US"/>
          </w:rPr>
          <w:delText>Schmied, "Spiral Vibrations of Rotors," Proceedings of the AS</w:delText>
        </w:r>
        <w:r w:rsidR="00BF4B19" w:rsidDel="00DE0AA9">
          <w:rPr>
            <w:rFonts w:asciiTheme="minorHAnsi" w:hAnsiTheme="minorHAnsi"/>
            <w:lang w:val="en-US"/>
          </w:rPr>
          <w:delText>ME Design Technology Conference,</w:delText>
        </w:r>
        <w:r w:rsidR="00BF4B19" w:rsidRPr="00BA2AB0" w:rsidDel="00DE0AA9">
          <w:rPr>
            <w:rFonts w:asciiTheme="minorHAnsi" w:hAnsiTheme="minorHAnsi"/>
            <w:lang w:val="en-US"/>
          </w:rPr>
          <w:delText xml:space="preserve"> </w:delText>
        </w:r>
        <w:r w:rsidR="00BF4B19" w:rsidDel="00DE0AA9">
          <w:rPr>
            <w:rFonts w:asciiTheme="minorHAnsi" w:hAnsiTheme="minorHAnsi"/>
            <w:lang w:val="en-US"/>
          </w:rPr>
          <w:delText>1987.</w:delText>
        </w:r>
      </w:del>
      <w:bookmarkStart w:id="4001" w:name="_Ref534294578"/>
      <w:bookmarkEnd w:id="4000"/>
      <w:moveToRangeStart w:id="4002" w:author="omar BENCHEKROUN" w:date="2019-01-03T15:54:00Z" w:name="move534294171"/>
      <w:moveTo w:id="4003" w:author="omar BENCHEKROUN" w:date="2019-01-03T15:54:00Z">
        <w:r w:rsidR="00DE0AA9" w:rsidRPr="00E26096">
          <w:rPr>
            <w:lang w:val="en-US"/>
          </w:rPr>
          <w:t>P.G.</w:t>
        </w:r>
        <w:r w:rsidR="00DE0AA9">
          <w:rPr>
            <w:lang w:val="en-US"/>
          </w:rPr>
          <w:t xml:space="preserve"> </w:t>
        </w:r>
        <w:r w:rsidR="00DE0AA9" w:rsidRPr="00E26096">
          <w:rPr>
            <w:lang w:val="en-US"/>
          </w:rPr>
          <w:t>Morton, "Some Aspects of Thermal Instability in Generators," G.E.C. Internal Report No.</w:t>
        </w:r>
        <w:r w:rsidR="00DE0AA9">
          <w:rPr>
            <w:lang w:val="en-US"/>
          </w:rPr>
          <w:t>S/W40 u183, 1975.</w:t>
        </w:r>
        <w:bookmarkEnd w:id="4001"/>
      </w:moveTo>
    </w:p>
    <w:p w14:paraId="2A32A814" w14:textId="2F6D3A38" w:rsidR="00DE0AA9" w:rsidRDefault="00DE0AA9" w:rsidP="00DE0AA9">
      <w:pPr>
        <w:pStyle w:val="Paragraphedeliste"/>
        <w:numPr>
          <w:ilvl w:val="0"/>
          <w:numId w:val="14"/>
        </w:numPr>
        <w:spacing w:line="360" w:lineRule="auto"/>
        <w:jc w:val="both"/>
        <w:rPr>
          <w:ins w:id="4004" w:author="omar BENCHEKROUN" w:date="2019-01-03T16:00:00Z"/>
          <w:lang w:val="en-US"/>
        </w:rPr>
      </w:pPr>
      <w:bookmarkStart w:id="4005" w:name="_Ref534294579"/>
      <w:moveTo w:id="4006" w:author="omar BENCHEKROUN" w:date="2019-01-03T15:54:00Z">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moveTo>
      <w:bookmarkEnd w:id="4005"/>
    </w:p>
    <w:p w14:paraId="0C5F34EA" w14:textId="055C1678" w:rsidR="00DE0AA9" w:rsidRDefault="00DE0AA9">
      <w:pPr>
        <w:pStyle w:val="Paragraphedeliste"/>
        <w:numPr>
          <w:ilvl w:val="0"/>
          <w:numId w:val="14"/>
        </w:numPr>
        <w:overflowPunct/>
        <w:autoSpaceDE/>
        <w:autoSpaceDN/>
        <w:adjustRightInd/>
        <w:spacing w:after="160" w:line="360" w:lineRule="auto"/>
        <w:jc w:val="both"/>
        <w:textAlignment w:val="auto"/>
        <w:rPr>
          <w:ins w:id="4007" w:author="omar BENCHEKROUN" w:date="2019-01-03T16:02:00Z"/>
          <w:rFonts w:asciiTheme="minorHAnsi" w:hAnsiTheme="minorHAnsi"/>
          <w:lang w:val="en-US"/>
        </w:rPr>
        <w:pPrChange w:id="4008" w:author="omar BENCHEKROUN" w:date="2019-01-03T16:01:00Z">
          <w:pPr>
            <w:pStyle w:val="Paragraphedeliste"/>
            <w:numPr>
              <w:numId w:val="14"/>
            </w:numPr>
            <w:spacing w:line="360" w:lineRule="auto"/>
            <w:ind w:hanging="360"/>
            <w:jc w:val="both"/>
          </w:pPr>
        </w:pPrChange>
      </w:pPr>
      <w:bookmarkStart w:id="4009" w:name="_Ref534294785"/>
      <w:ins w:id="4010" w:author="omar BENCHEKROUN" w:date="2019-01-03T16:00:00Z">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ins>
      <w:bookmarkEnd w:id="4009"/>
    </w:p>
    <w:p w14:paraId="38D6A6C7" w14:textId="4D819641" w:rsidR="00DE0AA9" w:rsidRPr="00DE0AA9" w:rsidRDefault="00DE0AA9">
      <w:pPr>
        <w:pStyle w:val="Paragraphedeliste"/>
        <w:numPr>
          <w:ilvl w:val="0"/>
          <w:numId w:val="14"/>
        </w:numPr>
        <w:overflowPunct/>
        <w:autoSpaceDE/>
        <w:autoSpaceDN/>
        <w:adjustRightInd/>
        <w:spacing w:after="160" w:line="360" w:lineRule="auto"/>
        <w:jc w:val="both"/>
        <w:textAlignment w:val="auto"/>
        <w:rPr>
          <w:moveTo w:id="4011" w:author="omar BENCHEKROUN" w:date="2019-01-03T15:54:00Z"/>
          <w:rFonts w:asciiTheme="minorHAnsi" w:hAnsiTheme="minorHAnsi"/>
          <w:lang w:val="en-US"/>
          <w:rPrChange w:id="4012" w:author="omar BENCHEKROUN" w:date="2019-01-03T16:02:00Z">
            <w:rPr>
              <w:moveTo w:id="4013" w:author="omar BENCHEKROUN" w:date="2019-01-03T15:54:00Z"/>
              <w:lang w:val="en-US"/>
            </w:rPr>
          </w:rPrChange>
        </w:rPr>
        <w:pPrChange w:id="4014" w:author="omar BENCHEKROUN" w:date="2019-01-03T16:02:00Z">
          <w:pPr>
            <w:pStyle w:val="Paragraphedeliste"/>
            <w:numPr>
              <w:numId w:val="14"/>
            </w:numPr>
            <w:spacing w:line="360" w:lineRule="auto"/>
            <w:ind w:hanging="360"/>
            <w:jc w:val="both"/>
          </w:pPr>
        </w:pPrChange>
      </w:pPr>
      <w:bookmarkStart w:id="4015" w:name="_Ref534294786"/>
      <w:ins w:id="4016" w:author="omar BENCHEKROUN" w:date="2019-01-03T16:02:00Z">
        <w:r w:rsidRPr="00376C9C">
          <w:rPr>
            <w:rFonts w:asciiTheme="minorHAnsi" w:hAnsiTheme="minorHAnsi"/>
            <w:lang w:val="en-US"/>
          </w:rPr>
          <w:t>Tong X, Palazzolo A, Suh J. A Review of the Rotordynamic Thermally Induced Synchronous Instability (Morton) Effect. ASME. Appl. Mech. Rev. 2017;69(6):060801-060801-13. doi:10.1115/1.4037216.</w:t>
        </w:r>
      </w:ins>
      <w:bookmarkEnd w:id="4015"/>
    </w:p>
    <w:p w14:paraId="7466D424" w14:textId="758A0FD6" w:rsidR="00DE0AA9" w:rsidDel="00DE0AA9" w:rsidRDefault="00DE0AA9" w:rsidP="00DE0AA9">
      <w:pPr>
        <w:pStyle w:val="Paragraphedeliste"/>
        <w:numPr>
          <w:ilvl w:val="0"/>
          <w:numId w:val="14"/>
        </w:numPr>
        <w:overflowPunct/>
        <w:autoSpaceDE/>
        <w:autoSpaceDN/>
        <w:adjustRightInd/>
        <w:spacing w:after="160" w:line="360" w:lineRule="auto"/>
        <w:jc w:val="both"/>
        <w:textAlignment w:val="auto"/>
        <w:rPr>
          <w:del w:id="4017" w:author="omar BENCHEKROUN" w:date="2019-01-03T15:56:00Z"/>
          <w:moveTo w:id="4018" w:author="omar BENCHEKROUN" w:date="2019-01-03T15:54:00Z"/>
          <w:rFonts w:asciiTheme="minorHAnsi" w:hAnsiTheme="minorHAnsi"/>
          <w:lang w:val="en-US"/>
        </w:rPr>
      </w:pPr>
      <w:moveTo w:id="4019" w:author="omar BENCHEKROUN" w:date="2019-01-03T15:54:00Z">
        <w:del w:id="4020" w:author="omar BENCHEKROUN" w:date="2019-01-03T15:56:00Z">
          <w:r w:rsidRPr="00376C9C" w:rsidDel="00DE0AA9">
            <w:rPr>
              <w:rFonts w:asciiTheme="minorHAnsi" w:hAnsiTheme="minorHAnsi"/>
              <w:lang w:val="en-US"/>
            </w:rPr>
            <w:delText>Tong X, Palazzolo A, Suh J. A Review of the Rotordynamic Thermally Induced Synchronous Instability (Morton) Effect. ASME. Appl. Mech. Rev. 2017;69(6):060801-060801-13. doi:10.1115/1.4037216.</w:delText>
          </w:r>
        </w:del>
      </w:moveTo>
    </w:p>
    <w:p w14:paraId="27E550DB" w14:textId="2B4F4296" w:rsidR="00DE0AA9" w:rsidDel="00DE0AA9" w:rsidRDefault="00DE0AA9" w:rsidP="00DE0AA9">
      <w:pPr>
        <w:pStyle w:val="Paragraphedeliste"/>
        <w:numPr>
          <w:ilvl w:val="0"/>
          <w:numId w:val="14"/>
        </w:numPr>
        <w:overflowPunct/>
        <w:autoSpaceDE/>
        <w:autoSpaceDN/>
        <w:adjustRightInd/>
        <w:spacing w:after="160" w:line="360" w:lineRule="auto"/>
        <w:jc w:val="both"/>
        <w:textAlignment w:val="auto"/>
        <w:rPr>
          <w:del w:id="4021" w:author="omar BENCHEKROUN" w:date="2019-01-03T15:55:00Z"/>
          <w:moveTo w:id="4022" w:author="omar BENCHEKROUN" w:date="2019-01-03T15:54:00Z"/>
          <w:rFonts w:asciiTheme="minorHAnsi" w:hAnsiTheme="minorHAnsi"/>
          <w:lang w:val="en-US"/>
        </w:rPr>
      </w:pPr>
      <w:moveTo w:id="4023" w:author="omar BENCHEKROUN" w:date="2019-01-03T15:54:00Z">
        <w:del w:id="4024" w:author="omar BENCHEKROUN" w:date="2019-01-03T15:55:00Z">
          <w:r w:rsidRPr="0053160B" w:rsidDel="00DE0AA9">
            <w:rPr>
              <w:rFonts w:asciiTheme="minorHAnsi" w:hAnsiTheme="minorHAnsi"/>
              <w:lang w:val="en-US"/>
            </w:rPr>
            <w:delText>J.</w:delText>
          </w:r>
          <w:r w:rsidDel="00DE0AA9">
            <w:rPr>
              <w:rFonts w:asciiTheme="minorHAnsi" w:hAnsiTheme="minorHAnsi"/>
              <w:lang w:val="en-US"/>
            </w:rPr>
            <w:delText xml:space="preserve"> </w:delText>
          </w:r>
          <w:r w:rsidRPr="0053160B" w:rsidDel="00DE0AA9">
            <w:rPr>
              <w:rFonts w:asciiTheme="minorHAnsi" w:hAnsiTheme="minorHAnsi"/>
              <w:lang w:val="en-US"/>
            </w:rPr>
            <w:delText>Schmied, J.</w:delText>
          </w:r>
          <w:r w:rsidDel="00DE0AA9">
            <w:rPr>
              <w:rFonts w:asciiTheme="minorHAnsi" w:hAnsiTheme="minorHAnsi"/>
              <w:lang w:val="en-US"/>
            </w:rPr>
            <w:delText xml:space="preserve"> </w:delText>
          </w:r>
          <w:r w:rsidRPr="0053160B" w:rsidDel="00DE0AA9">
            <w:rPr>
              <w:rFonts w:asciiTheme="minorHAnsi" w:hAnsiTheme="minorHAnsi"/>
              <w:lang w:val="en-US"/>
            </w:rPr>
            <w:delText>Pozivil and</w:delText>
          </w:r>
          <w:r w:rsidDel="00DE0AA9">
            <w:rPr>
              <w:rFonts w:asciiTheme="minorHAnsi" w:hAnsiTheme="minorHAnsi"/>
              <w:lang w:val="en-US"/>
            </w:rPr>
            <w:delText xml:space="preserve"> </w:delText>
          </w:r>
          <w:r w:rsidRPr="0053160B" w:rsidDel="00DE0AA9">
            <w:rPr>
              <w:rFonts w:asciiTheme="minorHAnsi" w:hAnsiTheme="minorHAnsi"/>
              <w:lang w:val="en-US"/>
            </w:rPr>
            <w:delText>J. Walch, "Hot Spots in Turboexpander Bearings: Case History, Stability Analysis, Measurements and Operational Experience," ASME 2008 Turbo Expo: Power for Land, Sea, and Air, Berlin, Germany, pp. 1267-1277</w:delText>
          </w:r>
          <w:r w:rsidDel="00DE0AA9">
            <w:rPr>
              <w:rFonts w:asciiTheme="minorHAnsi" w:hAnsiTheme="minorHAnsi"/>
              <w:lang w:val="en-US"/>
            </w:rPr>
            <w:delText>,</w:delText>
          </w:r>
          <w:r w:rsidRPr="00AE2F2A" w:rsidDel="00DE0AA9">
            <w:rPr>
              <w:rFonts w:asciiTheme="minorHAnsi" w:hAnsiTheme="minorHAnsi"/>
              <w:lang w:val="en-US"/>
            </w:rPr>
            <w:delText xml:space="preserve"> </w:delText>
          </w:r>
          <w:r w:rsidRPr="0053160B" w:rsidDel="00DE0AA9">
            <w:rPr>
              <w:rFonts w:asciiTheme="minorHAnsi" w:hAnsiTheme="minorHAnsi"/>
              <w:lang w:val="en-US"/>
            </w:rPr>
            <w:delText>2008</w:delText>
          </w:r>
          <w:r w:rsidDel="00DE0AA9">
            <w:rPr>
              <w:rFonts w:asciiTheme="minorHAnsi" w:hAnsiTheme="minorHAnsi"/>
              <w:lang w:val="en-US"/>
            </w:rPr>
            <w:delText>.</w:delText>
          </w:r>
        </w:del>
      </w:moveTo>
    </w:p>
    <w:p w14:paraId="235BAB11" w14:textId="345D8572" w:rsidR="00DE0AA9" w:rsidRPr="00214DA2" w:rsidDel="00DE0AA9" w:rsidRDefault="00DE0AA9" w:rsidP="00DE0AA9">
      <w:pPr>
        <w:pStyle w:val="Paragraphedeliste"/>
        <w:numPr>
          <w:ilvl w:val="0"/>
          <w:numId w:val="14"/>
        </w:numPr>
        <w:spacing w:line="360" w:lineRule="auto"/>
        <w:jc w:val="both"/>
        <w:rPr>
          <w:del w:id="4025" w:author="omar BENCHEKROUN" w:date="2019-01-03T15:55:00Z"/>
          <w:moveTo w:id="4026" w:author="omar BENCHEKROUN" w:date="2019-01-03T15:54:00Z"/>
          <w:lang w:val="en-US" w:eastAsia="en-US"/>
        </w:rPr>
      </w:pPr>
      <w:moveTo w:id="4027" w:author="omar BENCHEKROUN" w:date="2019-01-03T15:54:00Z">
        <w:del w:id="4028" w:author="omar BENCHEKROUN" w:date="2019-01-03T15:55:00Z">
          <w:r w:rsidRPr="00214DA2" w:rsidDel="00DE0AA9">
            <w:rPr>
              <w:lang w:val="en-US" w:eastAsia="en-US"/>
            </w:rPr>
            <w:delText>B.T.</w:delText>
          </w:r>
          <w:r w:rsidDel="00DE0AA9">
            <w:rPr>
              <w:lang w:val="en-US" w:eastAsia="en-US"/>
            </w:rPr>
            <w:delText xml:space="preserve"> </w:delText>
          </w:r>
          <w:r w:rsidRPr="00214DA2" w:rsidDel="00DE0AA9">
            <w:rPr>
              <w:lang w:val="en-US" w:eastAsia="en-US"/>
            </w:rPr>
            <w:delText>Murphy, and J.A.</w:delText>
          </w:r>
          <w:r w:rsidDel="00DE0AA9">
            <w:rPr>
              <w:lang w:val="en-US" w:eastAsia="en-US"/>
            </w:rPr>
            <w:delText xml:space="preserve"> </w:delText>
          </w:r>
          <w:r w:rsidRPr="00214DA2" w:rsidDel="00DE0AA9">
            <w:rPr>
              <w:lang w:val="en-US" w:eastAsia="en-US"/>
            </w:rPr>
            <w:delText xml:space="preserve">Lorenz, </w:delText>
          </w:r>
          <w:r w:rsidDel="00DE0AA9">
            <w:rPr>
              <w:lang w:val="en-US" w:eastAsia="en-US"/>
            </w:rPr>
            <w:delText>“</w:delText>
          </w:r>
          <w:r w:rsidRPr="00214DA2" w:rsidDel="00DE0AA9">
            <w:rPr>
              <w:lang w:val="en-US" w:eastAsia="en-US"/>
            </w:rPr>
            <w:delText>Case Study of Morton Effect Shaft Differential Heating in a Variable-Speed Rotating Electric Machine, Proceedings of GT2011, ASME Turbo Expo, June 6-11 2011, BC, Canada</w:delText>
          </w:r>
        </w:del>
      </w:moveTo>
    </w:p>
    <w:moveToRangeEnd w:id="4002"/>
    <w:p w14:paraId="5CC6FE41" w14:textId="0594CCB3" w:rsidR="00DE0AA9" w:rsidRPr="00DE0AA9" w:rsidDel="00DE0AA9" w:rsidRDefault="00DE0AA9">
      <w:pPr>
        <w:overflowPunct/>
        <w:autoSpaceDE/>
        <w:autoSpaceDN/>
        <w:adjustRightInd/>
        <w:spacing w:after="160" w:line="360" w:lineRule="auto"/>
        <w:textAlignment w:val="auto"/>
        <w:rPr>
          <w:del w:id="4029" w:author="omar BENCHEKROUN" w:date="2019-01-03T15:58:00Z"/>
          <w:rFonts w:asciiTheme="minorHAnsi" w:hAnsiTheme="minorHAnsi"/>
          <w:lang w:val="en-US"/>
          <w:rPrChange w:id="4030" w:author="omar BENCHEKROUN" w:date="2019-01-03T15:53:00Z">
            <w:rPr>
              <w:del w:id="4031" w:author="omar BENCHEKROUN" w:date="2019-01-03T15:58:00Z"/>
              <w:lang w:val="en-US"/>
            </w:rPr>
          </w:rPrChange>
        </w:rPr>
        <w:pPrChange w:id="4032" w:author="omar BENCHEKROUN" w:date="2019-01-03T15:53:00Z">
          <w:pPr>
            <w:pStyle w:val="Paragraphedeliste"/>
            <w:numPr>
              <w:numId w:val="14"/>
            </w:numPr>
            <w:overflowPunct/>
            <w:autoSpaceDE/>
            <w:autoSpaceDN/>
            <w:adjustRightInd/>
            <w:spacing w:after="160" w:line="360" w:lineRule="auto"/>
            <w:ind w:hanging="360"/>
            <w:jc w:val="both"/>
            <w:textAlignment w:val="auto"/>
          </w:pPr>
        </w:pPrChange>
      </w:pPr>
    </w:p>
    <w:p w14:paraId="14EC6496" w14:textId="387DB0E4" w:rsidR="00922F73" w:rsidRPr="00A22718" w:rsidDel="00DE0AA9" w:rsidRDefault="00922F73" w:rsidP="008F23B1">
      <w:pPr>
        <w:pStyle w:val="Paragraphedeliste"/>
        <w:numPr>
          <w:ilvl w:val="0"/>
          <w:numId w:val="14"/>
        </w:numPr>
        <w:overflowPunct/>
        <w:autoSpaceDE/>
        <w:autoSpaceDN/>
        <w:adjustRightInd/>
        <w:spacing w:after="160" w:line="360" w:lineRule="auto"/>
        <w:jc w:val="both"/>
        <w:textAlignment w:val="auto"/>
        <w:rPr>
          <w:moveFrom w:id="4033" w:author="omar BENCHEKROUN" w:date="2019-01-03T15:55:00Z"/>
          <w:rFonts w:asciiTheme="minorHAnsi" w:hAnsiTheme="minorHAnsi"/>
          <w:lang w:val="en-US"/>
        </w:rPr>
      </w:pPr>
      <w:moveFromRangeStart w:id="4034" w:author="omar BENCHEKROUN" w:date="2019-01-03T15:55:00Z" w:name="move534294269"/>
      <w:moveFrom w:id="4035" w:author="omar BENCHEKROUN" w:date="2019-01-03T15:55:00Z">
        <w:del w:id="4036" w:author="omar BENCHEKROUN" w:date="2019-01-03T15:58:00Z">
          <w:r w:rsidDel="00DE0AA9">
            <w:rPr>
              <w:rFonts w:asciiTheme="minorHAnsi" w:hAnsiTheme="minorHAnsi"/>
              <w:lang w:val="en-US"/>
            </w:rPr>
            <w:delText xml:space="preserve"> </w:delText>
          </w:r>
        </w:del>
        <w:bookmarkStart w:id="4037" w:name="_Ref533094789"/>
        <w:r w:rsidDel="00DE0AA9">
          <w:rPr>
            <w:rFonts w:asciiTheme="minorHAnsi" w:hAnsiTheme="minorHAnsi"/>
            <w:lang w:val="en-US"/>
          </w:rPr>
          <w:t>F. de</w:t>
        </w:r>
        <w:r w:rsidRPr="00A22718" w:rsidDel="00DE0AA9">
          <w:rPr>
            <w:rFonts w:asciiTheme="minorHAnsi" w:hAnsiTheme="minorHAnsi"/>
            <w:lang w:val="en-US"/>
          </w:rPr>
          <w:t xml:space="preserve"> Jongh, The synchronous rotor instability phenomenon – Morton Effect, Proceedings of the thirty-seventh turbomachinery symposium, 2008.</w:t>
        </w:r>
        <w:bookmarkEnd w:id="4037"/>
      </w:moveFrom>
    </w:p>
    <w:p w14:paraId="1EEB194A" w14:textId="1EEBA1CC" w:rsidR="00321C5D" w:rsidRDefault="001101C2" w:rsidP="008F23B1">
      <w:pPr>
        <w:pStyle w:val="Paragraphedeliste"/>
        <w:numPr>
          <w:ilvl w:val="0"/>
          <w:numId w:val="14"/>
        </w:numPr>
        <w:overflowPunct/>
        <w:autoSpaceDE/>
        <w:autoSpaceDN/>
        <w:adjustRightInd/>
        <w:spacing w:after="160" w:line="360" w:lineRule="auto"/>
        <w:jc w:val="both"/>
        <w:textAlignment w:val="auto"/>
        <w:rPr>
          <w:ins w:id="4038" w:author="omar BENCHEKROUN" w:date="2019-01-03T15:55:00Z"/>
          <w:rFonts w:asciiTheme="minorHAnsi" w:hAnsiTheme="minorHAnsi"/>
          <w:lang w:val="en-US"/>
        </w:rPr>
      </w:pPr>
      <w:moveFrom w:id="4039" w:author="omar BENCHEKROUN" w:date="2019-01-03T15:55:00Z">
        <w:r w:rsidDel="00DE0AA9">
          <w:rPr>
            <w:lang w:val="en-US"/>
          </w:rPr>
          <w:t xml:space="preserve"> </w:t>
        </w:r>
      </w:moveFrom>
      <w:bookmarkStart w:id="4040" w:name="_Ref533096085"/>
      <w:moveFromRangeEnd w:id="4034"/>
      <w:r w:rsidR="00321C5D" w:rsidRPr="00A22718">
        <w:rPr>
          <w:rFonts w:asciiTheme="minorHAnsi" w:hAnsiTheme="minorHAnsi"/>
          <w:lang w:val="en-US"/>
        </w:rPr>
        <w:t>F.M. De Jongh, and P.G. Morton, “The synchronous Instability of a Compressor Rotor Due to Bearing Journal Differential Heating”, ASME Paper No. 94-GT-35. Also</w:t>
      </w:r>
      <w:del w:id="4041" w:author="omar BENCHEKROUN" w:date="2019-01-03T15:57:00Z">
        <w:r w:rsidR="00321C5D" w:rsidRPr="00A22718" w:rsidDel="00DE0AA9">
          <w:rPr>
            <w:rFonts w:asciiTheme="minorHAnsi" w:hAnsiTheme="minorHAnsi"/>
            <w:lang w:val="en-US"/>
          </w:rPr>
          <w:delText>n</w:delText>
        </w:r>
      </w:del>
      <w:r w:rsidR="00321C5D" w:rsidRPr="00A22718">
        <w:rPr>
          <w:rFonts w:asciiTheme="minorHAnsi" w:hAnsiTheme="minorHAnsi"/>
          <w:lang w:val="en-US"/>
        </w:rPr>
        <w:t xml:space="preserve"> published in ASME Transactions, Journal of Engineering for Gas Turbines and Power; 118, October 1994, pp.816-824</w:t>
      </w:r>
      <w:bookmarkEnd w:id="4040"/>
    </w:p>
    <w:p w14:paraId="69B2A52C" w14:textId="77777777" w:rsidR="00DE0AA9" w:rsidRPr="00A22718" w:rsidRDefault="00DE0AA9" w:rsidP="00DE0AA9">
      <w:pPr>
        <w:pStyle w:val="Paragraphedeliste"/>
        <w:numPr>
          <w:ilvl w:val="0"/>
          <w:numId w:val="14"/>
        </w:numPr>
        <w:overflowPunct/>
        <w:autoSpaceDE/>
        <w:autoSpaceDN/>
        <w:adjustRightInd/>
        <w:spacing w:after="160" w:line="360" w:lineRule="auto"/>
        <w:jc w:val="both"/>
        <w:textAlignment w:val="auto"/>
        <w:rPr>
          <w:moveTo w:id="4042" w:author="omar BENCHEKROUN" w:date="2019-01-03T15:55:00Z"/>
          <w:rFonts w:asciiTheme="minorHAnsi" w:hAnsiTheme="minorHAnsi"/>
          <w:lang w:val="en-US"/>
        </w:rPr>
      </w:pPr>
      <w:bookmarkStart w:id="4043" w:name="_Ref534298163"/>
      <w:moveToRangeStart w:id="4044" w:author="omar BENCHEKROUN" w:date="2019-01-03T15:55:00Z" w:name="move534294269"/>
      <w:moveTo w:id="4045" w:author="omar BENCHEKROUN" w:date="2019-01-03T15:55:00Z">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4043"/>
      </w:moveTo>
    </w:p>
    <w:moveToRangeEnd w:id="4044"/>
    <w:p w14:paraId="0A259720" w14:textId="77777777" w:rsidR="00DE0AA9" w:rsidRDefault="00DE0AA9" w:rsidP="00DE0AA9">
      <w:pPr>
        <w:pStyle w:val="Paragraphedeliste"/>
        <w:numPr>
          <w:ilvl w:val="0"/>
          <w:numId w:val="14"/>
        </w:numPr>
        <w:overflowPunct/>
        <w:autoSpaceDE/>
        <w:autoSpaceDN/>
        <w:adjustRightInd/>
        <w:spacing w:after="160" w:line="360" w:lineRule="auto"/>
        <w:jc w:val="both"/>
        <w:textAlignment w:val="auto"/>
        <w:rPr>
          <w:ins w:id="4046" w:author="omar BENCHEKROUN" w:date="2019-01-03T15:55:00Z"/>
          <w:rFonts w:asciiTheme="minorHAnsi" w:hAnsiTheme="minorHAnsi"/>
          <w:lang w:val="en-US"/>
        </w:rPr>
      </w:pPr>
      <w:ins w:id="4047" w:author="omar BENCHEKROUN" w:date="2019-01-03T15:55:00Z">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ins>
    </w:p>
    <w:p w14:paraId="458AE3C0" w14:textId="77777777" w:rsidR="00DE0AA9" w:rsidRPr="00DE0AA9" w:rsidRDefault="00DE0AA9">
      <w:pPr>
        <w:overflowPunct/>
        <w:autoSpaceDE/>
        <w:autoSpaceDN/>
        <w:adjustRightInd/>
        <w:spacing w:after="160" w:line="360" w:lineRule="auto"/>
        <w:textAlignment w:val="auto"/>
        <w:rPr>
          <w:rFonts w:asciiTheme="minorHAnsi" w:hAnsiTheme="minorHAnsi"/>
          <w:lang w:val="en-US"/>
          <w:rPrChange w:id="4048" w:author="omar BENCHEKROUN" w:date="2019-01-03T15:55:00Z">
            <w:rPr>
              <w:lang w:val="en-US"/>
            </w:rPr>
          </w:rPrChange>
        </w:rPr>
        <w:pPrChange w:id="4049" w:author="omar BENCHEKROUN" w:date="2019-01-03T15:55:00Z">
          <w:pPr>
            <w:pStyle w:val="Paragraphedeliste"/>
            <w:numPr>
              <w:numId w:val="14"/>
            </w:numPr>
            <w:overflowPunct/>
            <w:autoSpaceDE/>
            <w:autoSpaceDN/>
            <w:adjustRightInd/>
            <w:spacing w:after="160" w:line="360" w:lineRule="auto"/>
            <w:ind w:hanging="360"/>
            <w:jc w:val="both"/>
            <w:textAlignment w:val="auto"/>
          </w:pPr>
        </w:pPrChange>
      </w:pPr>
    </w:p>
    <w:p w14:paraId="1EBAA8BB" w14:textId="77777777" w:rsidR="00BD1F8A" w:rsidRPr="008A1AD8" w:rsidRDefault="00B109EE"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4050" w:name="_Ref533096146"/>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4050"/>
    </w:p>
    <w:p w14:paraId="26F3A384" w14:textId="6BD4BE6A" w:rsidR="008A1AD8" w:rsidRPr="00214DA2" w:rsidRDefault="008A1AD8" w:rsidP="008F23B1">
      <w:pPr>
        <w:pStyle w:val="Paragraphedeliste"/>
        <w:numPr>
          <w:ilvl w:val="0"/>
          <w:numId w:val="14"/>
        </w:numPr>
        <w:spacing w:line="360" w:lineRule="auto"/>
        <w:jc w:val="both"/>
        <w:rPr>
          <w:lang w:val="en-US" w:eastAsia="en-US"/>
        </w:rPr>
      </w:pPr>
      <w:r>
        <w:rPr>
          <w:lang w:val="en-US" w:eastAsia="en-US"/>
        </w:rPr>
        <w:lastRenderedPageBreak/>
        <w:t xml:space="preserve"> </w:t>
      </w:r>
      <w:bookmarkStart w:id="4051"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4051"/>
    </w:p>
    <w:p w14:paraId="614F4BB7" w14:textId="77777777" w:rsidR="005A417B" w:rsidRDefault="005A417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052"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4052"/>
    </w:p>
    <w:p w14:paraId="57E91B42" w14:textId="5B0C5B59" w:rsidR="00D40424" w:rsidRDefault="00D4042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53"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053"/>
    </w:p>
    <w:p w14:paraId="394FFF6A" w14:textId="7ACC6010" w:rsidR="00575251" w:rsidRPr="00575251" w:rsidRDefault="00575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6AF529B1" w14:textId="62D4CE27" w:rsidR="00C622AA" w:rsidRDefault="00C622AA" w:rsidP="008F23B1">
      <w:pPr>
        <w:pStyle w:val="Paragraphedeliste"/>
        <w:numPr>
          <w:ilvl w:val="0"/>
          <w:numId w:val="14"/>
        </w:numPr>
        <w:overflowPunct/>
        <w:autoSpaceDE/>
        <w:autoSpaceDN/>
        <w:adjustRightInd/>
        <w:spacing w:after="160" w:line="360" w:lineRule="auto"/>
        <w:jc w:val="both"/>
        <w:textAlignment w:val="auto"/>
        <w:rPr>
          <w:ins w:id="4054" w:author="omar BENCHEKROUN" w:date="2019-01-03T15:57:00Z"/>
          <w:rFonts w:asciiTheme="minorHAnsi" w:hAnsiTheme="minorHAnsi"/>
          <w:lang w:val="en-US"/>
        </w:rPr>
      </w:pPr>
      <w:r>
        <w:rPr>
          <w:rFonts w:asciiTheme="minorHAnsi" w:hAnsiTheme="minorHAnsi"/>
          <w:lang w:val="en-US"/>
        </w:rPr>
        <w:t xml:space="preserve"> </w:t>
      </w:r>
      <w:bookmarkStart w:id="4055" w:name="_Ref533096550"/>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4055"/>
    </w:p>
    <w:p w14:paraId="18F58D41" w14:textId="2306E200" w:rsidR="00DE0AA9" w:rsidRPr="00DE0AA9" w:rsidRDefault="00DE0AA9">
      <w:pPr>
        <w:pStyle w:val="Paragraphedeliste"/>
        <w:numPr>
          <w:ilvl w:val="0"/>
          <w:numId w:val="14"/>
        </w:numPr>
        <w:spacing w:line="360" w:lineRule="auto"/>
        <w:jc w:val="both"/>
        <w:rPr>
          <w:lang w:val="en-US" w:eastAsia="en-US"/>
          <w:rPrChange w:id="4056" w:author="omar BENCHEKROUN" w:date="2019-01-03T15:58:00Z">
            <w:rPr>
              <w:lang w:val="en-US"/>
            </w:rPr>
          </w:rPrChange>
        </w:rPr>
        <w:pPrChange w:id="4057" w:author="omar BENCHEKROUN" w:date="2019-01-03T15:58:00Z">
          <w:pPr>
            <w:pStyle w:val="Paragraphedeliste"/>
            <w:numPr>
              <w:numId w:val="14"/>
            </w:numPr>
            <w:overflowPunct/>
            <w:autoSpaceDE/>
            <w:autoSpaceDN/>
            <w:adjustRightInd/>
            <w:spacing w:after="160" w:line="360" w:lineRule="auto"/>
            <w:ind w:hanging="360"/>
            <w:jc w:val="both"/>
            <w:textAlignment w:val="auto"/>
          </w:pPr>
        </w:pPrChange>
      </w:pPr>
      <w:ins w:id="4058" w:author="omar BENCHEKROUN" w:date="2019-01-03T15:57:00Z">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ins>
    </w:p>
    <w:p w14:paraId="6CDAF688" w14:textId="77777777" w:rsidR="00E36A14" w:rsidRPr="00A22718"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059" w:name="_Ref533096804"/>
      <w:r w:rsidR="00E36A14">
        <w:rPr>
          <w:rFonts w:asciiTheme="minorHAnsi" w:hAnsiTheme="minorHAnsi"/>
          <w:lang w:val="en-US"/>
        </w:rPr>
        <w:t>A.C. Balbahadur and G</w:t>
      </w:r>
      <w:r w:rsidR="00E36A14" w:rsidRPr="00A22718">
        <w:rPr>
          <w:rFonts w:asciiTheme="minorHAnsi" w:hAnsiTheme="minorHAnsi"/>
          <w:lang w:val="en-US"/>
        </w:rPr>
        <w:t>.Kirk, “Part I-theoretical model for a synchronous thermal instability operating in overhung rotors”, International Journal of Rotating Machinery, vol. 10, pp.447-487, 2004.</w:t>
      </w:r>
      <w:bookmarkEnd w:id="4059"/>
    </w:p>
    <w:p w14:paraId="27309E45" w14:textId="327A6596"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60" w:name="_Ref533096918"/>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4060"/>
    </w:p>
    <w:p w14:paraId="0F347A70" w14:textId="77777777"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1736A8BA" w14:textId="6C943353" w:rsidR="008A1AD8" w:rsidRPr="00DE0AA9" w:rsidRDefault="00735C1D" w:rsidP="008F23B1">
      <w:pPr>
        <w:pStyle w:val="Paragraphedeliste"/>
        <w:numPr>
          <w:ilvl w:val="0"/>
          <w:numId w:val="14"/>
        </w:numPr>
        <w:spacing w:line="360" w:lineRule="auto"/>
        <w:jc w:val="both"/>
        <w:rPr>
          <w:ins w:id="4061" w:author="omar BENCHEKROUN" w:date="2019-01-03T15:56:00Z"/>
          <w:lang w:val="en-US"/>
          <w:rPrChange w:id="4062" w:author="omar BENCHEKROUN" w:date="2019-01-03T15:56:00Z">
            <w:rPr>
              <w:ins w:id="4063" w:author="omar BENCHEKROUN" w:date="2019-01-03T15:56:00Z"/>
              <w:rFonts w:asciiTheme="minorHAnsi" w:hAnsiTheme="minorHAnsi"/>
              <w:lang w:val="en-US"/>
            </w:rPr>
          </w:rPrChange>
        </w:rPr>
      </w:pPr>
      <w:r>
        <w:rPr>
          <w:rFonts w:asciiTheme="minorHAnsi" w:hAnsiTheme="minorHAnsi"/>
          <w:lang w:val="en-US"/>
        </w:rPr>
        <w:t xml:space="preserve"> </w:t>
      </w:r>
      <w:bookmarkStart w:id="4064" w:name="_Ref533096880"/>
      <w:r w:rsidR="00927F19" w:rsidRPr="001E02B9">
        <w:rPr>
          <w:rFonts w:asciiTheme="minorHAnsi" w:hAnsiTheme="minorHAnsi"/>
          <w:lang w:val="en-US"/>
        </w:rPr>
        <w:t>G.</w:t>
      </w:r>
      <w:r w:rsidR="00927F19">
        <w:rPr>
          <w:rFonts w:asciiTheme="minorHAnsi" w:hAnsiTheme="minorHAnsi"/>
          <w:lang w:val="en-US"/>
        </w:rPr>
        <w:t xml:space="preserve"> </w:t>
      </w:r>
      <w:r w:rsidR="00927F19" w:rsidRPr="001E02B9">
        <w:rPr>
          <w:rFonts w:asciiTheme="minorHAnsi" w:hAnsiTheme="minorHAnsi"/>
          <w:lang w:val="en-US"/>
        </w:rPr>
        <w:t>Kirk</w:t>
      </w:r>
      <w:r w:rsidR="00927F19">
        <w:rPr>
          <w:rFonts w:asciiTheme="minorHAnsi" w:hAnsiTheme="minorHAnsi"/>
          <w:lang w:val="en-US"/>
        </w:rPr>
        <w:t xml:space="preserve"> </w:t>
      </w:r>
      <w:r w:rsidR="00927F19" w:rsidRPr="001E02B9">
        <w:rPr>
          <w:rFonts w:asciiTheme="minorHAnsi" w:hAnsiTheme="minorHAnsi"/>
          <w:lang w:val="en-US"/>
        </w:rPr>
        <w:t>and Z.</w:t>
      </w:r>
      <w:r w:rsidR="00927F19">
        <w:rPr>
          <w:rFonts w:asciiTheme="minorHAnsi" w:hAnsiTheme="minorHAnsi"/>
          <w:lang w:val="en-US"/>
        </w:rPr>
        <w:t xml:space="preserve"> </w:t>
      </w:r>
      <w:r w:rsidR="00927F19"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sidR="00927F19">
        <w:rPr>
          <w:rFonts w:asciiTheme="minorHAnsi" w:hAnsiTheme="minorHAnsi"/>
          <w:lang w:val="en-US"/>
        </w:rPr>
        <w:t>nference, Portland, Oregon, USA, 2013.</w:t>
      </w:r>
      <w:bookmarkEnd w:id="4064"/>
    </w:p>
    <w:p w14:paraId="0C81E35A" w14:textId="5271EB44" w:rsidR="00DE0AA9" w:rsidRPr="00DE0AA9" w:rsidDel="00DE0AA9" w:rsidRDefault="00DE0AA9">
      <w:pPr>
        <w:pStyle w:val="Paragraphedeliste"/>
        <w:numPr>
          <w:ilvl w:val="0"/>
          <w:numId w:val="14"/>
        </w:numPr>
        <w:overflowPunct/>
        <w:autoSpaceDE/>
        <w:autoSpaceDN/>
        <w:adjustRightInd/>
        <w:spacing w:after="160" w:line="360" w:lineRule="auto"/>
        <w:jc w:val="both"/>
        <w:textAlignment w:val="auto"/>
        <w:rPr>
          <w:del w:id="4065" w:author="omar BENCHEKROUN" w:date="2019-01-03T16:02:00Z"/>
          <w:rFonts w:asciiTheme="minorHAnsi" w:hAnsiTheme="minorHAnsi"/>
          <w:lang w:val="en-US"/>
          <w:rPrChange w:id="4066" w:author="omar BENCHEKROUN" w:date="2019-01-03T15:56:00Z">
            <w:rPr>
              <w:del w:id="4067" w:author="omar BENCHEKROUN" w:date="2019-01-03T16:02:00Z"/>
              <w:lang w:val="en-US"/>
            </w:rPr>
          </w:rPrChange>
        </w:rPr>
        <w:pPrChange w:id="4068" w:author="omar BENCHEKROUN" w:date="2019-01-03T15:56:00Z">
          <w:pPr>
            <w:pStyle w:val="Paragraphedeliste"/>
            <w:numPr>
              <w:numId w:val="14"/>
            </w:numPr>
            <w:spacing w:line="360" w:lineRule="auto"/>
            <w:ind w:hanging="360"/>
            <w:jc w:val="both"/>
          </w:pPr>
        </w:pPrChange>
      </w:pPr>
    </w:p>
    <w:p w14:paraId="112D0B25" w14:textId="42F8F6CB"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del w:id="4069" w:author="omar BENCHEKROUN" w:date="2019-01-03T16:02:00Z">
        <w:r w:rsidDel="00DE0AA9">
          <w:rPr>
            <w:rFonts w:asciiTheme="minorHAnsi" w:hAnsiTheme="minorHAnsi"/>
            <w:lang w:val="en-US"/>
          </w:rPr>
          <w:delText xml:space="preserve"> </w:delText>
        </w:r>
      </w:del>
      <w:bookmarkStart w:id="4070" w:name="_Ref533097388"/>
      <w:ins w:id="4071" w:author="omar BENCHEKROUN" w:date="2019-01-03T16:02:00Z">
        <w:r w:rsidR="00DE0AA9">
          <w:rPr>
            <w:rFonts w:asciiTheme="minorHAnsi" w:hAnsiTheme="minorHAnsi"/>
            <w:lang w:val="en-US"/>
          </w:rPr>
          <w:t xml:space="preserve"> </w:t>
        </w:r>
      </w:ins>
      <w:r w:rsidRPr="00A22718">
        <w:rPr>
          <w:rFonts w:asciiTheme="minorHAnsi" w:hAnsiTheme="minorHAnsi"/>
          <w:lang w:val="en-US"/>
        </w:rPr>
        <w:t>J.G.</w:t>
      </w:r>
      <w:r>
        <w:rPr>
          <w:rFonts w:asciiTheme="minorHAnsi" w:hAnsiTheme="minorHAnsi"/>
          <w:lang w:val="en-US"/>
        </w:rPr>
        <w:t xml:space="preserve"> </w:t>
      </w:r>
      <w:r w:rsidRPr="00A22718">
        <w:rPr>
          <w:rFonts w:asciiTheme="minorHAnsi" w:hAnsiTheme="minorHAnsi"/>
          <w:lang w:val="en-US"/>
        </w:rPr>
        <w:t>Lee and A.</w:t>
      </w:r>
      <w:r>
        <w:rPr>
          <w:rFonts w:asciiTheme="minorHAnsi" w:hAnsiTheme="minorHAnsi"/>
          <w:lang w:val="en-US"/>
        </w:rPr>
        <w:t xml:space="preserve"> </w:t>
      </w:r>
      <w:r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4070"/>
    </w:p>
    <w:p w14:paraId="0811432A" w14:textId="77777777"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72"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4072"/>
    </w:p>
    <w:p w14:paraId="194A68FE" w14:textId="77777777" w:rsidR="00022F93"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5D968D53" w14:textId="73B88935" w:rsidR="00507EBB" w:rsidRDefault="00507EB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73" w:name="_Ref533097470"/>
      <w:r w:rsidRPr="00A22718">
        <w:rPr>
          <w:rFonts w:asciiTheme="minorHAnsi" w:hAnsiTheme="minorHAnsi"/>
          <w:lang w:val="en-US"/>
        </w:rPr>
        <w:t>R.Gomiciaga and P.S.Koegh, “ Orbit Inducced Journal Temperature Variation in Hydrodynamic Bearings,” ASME Journal of Tribology , 121, pp.77-84, 1999</w:t>
      </w:r>
      <w:bookmarkEnd w:id="4073"/>
    </w:p>
    <w:p w14:paraId="4FA164C3" w14:textId="77777777" w:rsidR="004B1DDA" w:rsidRDefault="004B1DD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074" w:name="_Ref53309780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074"/>
    </w:p>
    <w:p w14:paraId="52803E01" w14:textId="1CD7903F" w:rsidR="000B512B" w:rsidRDefault="000B512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75" w:name="_Ref533097860"/>
      <w:r w:rsidRPr="00A06579">
        <w:rPr>
          <w:rFonts w:asciiTheme="minorHAnsi" w:hAnsiTheme="minorHAnsi"/>
          <w:lang w:val="en-US"/>
        </w:rPr>
        <w:t>Z. Guo, et G. Kirk, "Morton Effect Induced Synchronous Instability in Mid-Span Rotor–Bearing</w:t>
      </w:r>
      <w:r>
        <w:rPr>
          <w:rFonts w:asciiTheme="minorHAnsi" w:hAnsiTheme="minorHAnsi"/>
          <w:lang w:val="en-US"/>
        </w:rPr>
        <w:t xml:space="preserve"> </w:t>
      </w:r>
      <w:r w:rsidRPr="00A06579">
        <w:rPr>
          <w:rFonts w:asciiTheme="minorHAnsi" w:hAnsiTheme="minorHAnsi"/>
          <w:lang w:val="en-US"/>
        </w:rPr>
        <w:t>Systems—Part I: Mechanism Study," J. Vib. Acoust., 133(6), p. 061004</w:t>
      </w:r>
      <w:r>
        <w:rPr>
          <w:rFonts w:asciiTheme="minorHAnsi" w:hAnsiTheme="minorHAnsi"/>
          <w:lang w:val="en-US"/>
        </w:rPr>
        <w:t>,</w:t>
      </w:r>
      <w:r w:rsidRPr="00A06579">
        <w:rPr>
          <w:rFonts w:asciiTheme="minorHAnsi" w:hAnsiTheme="minorHAnsi"/>
          <w:lang w:val="en-US"/>
        </w:rPr>
        <w:t xml:space="preserve"> 2011</w:t>
      </w:r>
      <w:r>
        <w:rPr>
          <w:rFonts w:asciiTheme="minorHAnsi" w:hAnsiTheme="minorHAnsi"/>
          <w:lang w:val="en-US"/>
        </w:rPr>
        <w:t>.</w:t>
      </w:r>
      <w:bookmarkEnd w:id="4075"/>
    </w:p>
    <w:p w14:paraId="6B750D57" w14:textId="7F395DD5" w:rsidR="00097D09" w:rsidRDefault="000D799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76" w:name="_Ref533115138"/>
      <w:r>
        <w:rPr>
          <w:rFonts w:asciiTheme="minorHAnsi" w:hAnsiTheme="minorHAnsi"/>
          <w:lang w:val="en-US"/>
        </w:rPr>
        <w:t xml:space="preserve"> </w:t>
      </w:r>
      <w:bookmarkStart w:id="4077" w:name="_Ref533117135"/>
      <w:r w:rsidR="00097D09" w:rsidRPr="0015161B">
        <w:rPr>
          <w:rFonts w:asciiTheme="minorHAnsi" w:hAnsiTheme="minorHAnsi"/>
          <w:lang w:val="en-US"/>
        </w:rPr>
        <w:t>B.S.</w:t>
      </w:r>
      <w:r w:rsidR="00097D09">
        <w:rPr>
          <w:rFonts w:asciiTheme="minorHAnsi" w:hAnsiTheme="minorHAnsi"/>
          <w:lang w:val="en-US"/>
        </w:rPr>
        <w:t xml:space="preserve"> Grigor’ev </w:t>
      </w:r>
      <w:r w:rsidR="00097D09" w:rsidRPr="0015161B">
        <w:rPr>
          <w:rFonts w:asciiTheme="minorHAnsi" w:hAnsiTheme="minorHAnsi"/>
          <w:lang w:val="en-US"/>
        </w:rPr>
        <w:t>, A.E.</w:t>
      </w:r>
      <w:r w:rsidR="00097D09">
        <w:rPr>
          <w:rFonts w:asciiTheme="minorHAnsi" w:hAnsiTheme="minorHAnsi"/>
          <w:lang w:val="en-US"/>
        </w:rPr>
        <w:t xml:space="preserve"> </w:t>
      </w:r>
      <w:r w:rsidR="00097D09" w:rsidRPr="0015161B">
        <w:rPr>
          <w:rFonts w:asciiTheme="minorHAnsi" w:hAnsiTheme="minorHAnsi"/>
          <w:lang w:val="en-US"/>
        </w:rPr>
        <w:t>Fedorov, and J.</w:t>
      </w:r>
      <w:r w:rsidR="00097D09">
        <w:rPr>
          <w:rFonts w:asciiTheme="minorHAnsi" w:hAnsiTheme="minorHAnsi"/>
          <w:lang w:val="en-US"/>
        </w:rPr>
        <w:t xml:space="preserve"> </w:t>
      </w:r>
      <w:r w:rsidR="00097D09" w:rsidRPr="0015161B">
        <w:rPr>
          <w:rFonts w:asciiTheme="minorHAnsi" w:hAnsiTheme="minorHAnsi"/>
          <w:lang w:val="en-US"/>
        </w:rPr>
        <w:t>Schmied, "New Mathematical Model for the Morton Effect Based on the THD Analysis," Proc. 9th IFToMM Int. Conf. on Rotor Dynami</w:t>
      </w:r>
      <w:r w:rsidR="00097D09">
        <w:rPr>
          <w:rFonts w:asciiTheme="minorHAnsi" w:hAnsiTheme="minorHAnsi"/>
          <w:lang w:val="en-US"/>
        </w:rPr>
        <w:t>cs, Milan, Italy, pp. 2243-2253, 2015.</w:t>
      </w:r>
      <w:bookmarkEnd w:id="4076"/>
      <w:bookmarkEnd w:id="4077"/>
    </w:p>
    <w:p w14:paraId="586C4FC4" w14:textId="54EB9383" w:rsidR="00593B31" w:rsidRPr="0045623E" w:rsidRDefault="0045623E" w:rsidP="008F23B1">
      <w:pPr>
        <w:pStyle w:val="Paragraphedeliste"/>
        <w:numPr>
          <w:ilvl w:val="0"/>
          <w:numId w:val="14"/>
        </w:numPr>
        <w:spacing w:line="360" w:lineRule="auto"/>
        <w:jc w:val="both"/>
        <w:rPr>
          <w:lang w:val="en-US"/>
        </w:rPr>
      </w:pPr>
      <w:bookmarkStart w:id="4078" w:name="_Ref528660528"/>
      <w:bookmarkStart w:id="4079" w:name="_Ref526263891"/>
      <w:r>
        <w:rPr>
          <w:lang w:val="en-US"/>
        </w:rPr>
        <w:t xml:space="preserve"> </w:t>
      </w:r>
      <w:r w:rsidR="00593B31" w:rsidRPr="0045623E">
        <w:rPr>
          <w:lang w:val="en-US"/>
        </w:rPr>
        <w:t>Zhang, S.; Hassini, M.-A.; Arghir, M. Accuracy and Grid Convergence of the Numerical Solution of the Energy Equation in Fluid Film Lubrication: Application to the 1D Slider. Lubricants 2018, 6, 95.</w:t>
      </w:r>
      <w:bookmarkEnd w:id="4078"/>
      <w:r w:rsidR="00593B31" w:rsidRPr="0045623E">
        <w:rPr>
          <w:lang w:val="en-US"/>
        </w:rPr>
        <w:t xml:space="preserve"> </w:t>
      </w:r>
    </w:p>
    <w:p w14:paraId="4E3CFFE6" w14:textId="77777777" w:rsidR="00593B31" w:rsidRDefault="00593B31" w:rsidP="008F23B1">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4079"/>
    </w:p>
    <w:p w14:paraId="1531FCDD" w14:textId="77777777" w:rsidR="00593B31" w:rsidRDefault="00593B31" w:rsidP="008F23B1">
      <w:pPr>
        <w:pStyle w:val="Paragraphedeliste"/>
        <w:numPr>
          <w:ilvl w:val="0"/>
          <w:numId w:val="14"/>
        </w:numPr>
        <w:spacing w:line="360" w:lineRule="auto"/>
        <w:jc w:val="both"/>
        <w:rPr>
          <w:lang w:val="en-US"/>
        </w:rPr>
      </w:pPr>
      <w:bookmarkStart w:id="4080" w:name="_Ref526263911"/>
      <w:r w:rsidRPr="002222AB">
        <w:rPr>
          <w:lang w:val="en-US"/>
        </w:rPr>
        <w:t>Woloszynski T, Podsiadlo P, Stachowiak GW, “Efficient Solution to the Cavitation Problem in Hydrodynamic”, Tribology Letters, Springer, 2015</w:t>
      </w:r>
      <w:bookmarkEnd w:id="4080"/>
    </w:p>
    <w:p w14:paraId="39BE69C0" w14:textId="77777777" w:rsidR="00593B31" w:rsidRDefault="00593B31" w:rsidP="008F23B1">
      <w:pPr>
        <w:pStyle w:val="Paragraphedeliste"/>
        <w:numPr>
          <w:ilvl w:val="0"/>
          <w:numId w:val="14"/>
        </w:numPr>
        <w:spacing w:line="360" w:lineRule="auto"/>
        <w:jc w:val="both"/>
      </w:pPr>
      <w:bookmarkStart w:id="4081" w:name="_Ref525750678"/>
      <w:r w:rsidRPr="001845D8">
        <w:t>J. Frêne, D. Nicolas, B. Degueurce, D. Berthe et M. Godet, Lubrification hydrodynamique- paliers et butées, Paris: Eyrolle, 1990.</w:t>
      </w:r>
      <w:bookmarkEnd w:id="4081"/>
      <w:r w:rsidRPr="001845D8">
        <w:t xml:space="preserve"> </w:t>
      </w:r>
    </w:p>
    <w:p w14:paraId="58EBBED1" w14:textId="77777777" w:rsidR="00593B31" w:rsidRDefault="00593B31" w:rsidP="008F23B1">
      <w:pPr>
        <w:pStyle w:val="Paragraphedeliste"/>
        <w:numPr>
          <w:ilvl w:val="0"/>
          <w:numId w:val="14"/>
        </w:numPr>
        <w:spacing w:line="360" w:lineRule="auto"/>
        <w:jc w:val="both"/>
        <w:rPr>
          <w:lang w:val="en-US"/>
        </w:rPr>
      </w:pPr>
      <w:bookmarkStart w:id="4082" w:name="_Ref526266405"/>
      <w:r w:rsidRPr="002222AB">
        <w:rPr>
          <w:lang w:val="en-US"/>
        </w:rPr>
        <w:t>Elrod HG, “A cavitation algorithm”, ASME Journal of Lubrication Technology, 1981, Vol. 103, pp.350-354</w:t>
      </w:r>
      <w:bookmarkEnd w:id="4082"/>
    </w:p>
    <w:p w14:paraId="6704507C" w14:textId="77777777" w:rsidR="00593B31" w:rsidRDefault="00593B31" w:rsidP="008F23B1">
      <w:pPr>
        <w:pStyle w:val="Paragraphedeliste"/>
        <w:numPr>
          <w:ilvl w:val="0"/>
          <w:numId w:val="14"/>
        </w:numPr>
        <w:spacing w:line="360" w:lineRule="auto"/>
        <w:jc w:val="both"/>
      </w:pPr>
      <w:bookmarkStart w:id="4083" w:name="_Ref526330394"/>
      <w:r w:rsidRPr="00CD63D5">
        <w:t>Bonneau, D. ; Fatu, A. ; Souchet, D. “Paliers hydrodynamiques1 and 2, équations, modèles numériques isothermes et lubrification mixte”, Lavoisier, Paris, 2011, ISBN 978-2-7462-32990</w:t>
      </w:r>
      <w:bookmarkEnd w:id="4083"/>
    </w:p>
    <w:p w14:paraId="2B9088DA" w14:textId="77777777" w:rsidR="00593B31" w:rsidRDefault="00593B31" w:rsidP="008F23B1">
      <w:pPr>
        <w:pStyle w:val="Paragraphedeliste"/>
        <w:numPr>
          <w:ilvl w:val="0"/>
          <w:numId w:val="14"/>
        </w:numPr>
        <w:spacing w:line="360" w:lineRule="auto"/>
        <w:rPr>
          <w:lang w:val="en-US"/>
        </w:rPr>
      </w:pPr>
      <w:bookmarkStart w:id="4084" w:name="_Ref526267673"/>
      <w:r w:rsidRPr="00A92A5D">
        <w:rPr>
          <w:lang w:val="en-US"/>
        </w:rPr>
        <w:t>Ferziger, J.H.; Peric, M. “Computational Methods for Fluid Dynamics”, third, rev. edition, Springer, 2002, ISBN: 978-3-319-99693-6</w:t>
      </w:r>
      <w:bookmarkEnd w:id="4084"/>
    </w:p>
    <w:p w14:paraId="62DEEAEF" w14:textId="77777777" w:rsidR="00593B31" w:rsidRPr="002222AB" w:rsidRDefault="00593B31" w:rsidP="008F23B1">
      <w:pPr>
        <w:pStyle w:val="Paragraphedeliste"/>
        <w:numPr>
          <w:ilvl w:val="0"/>
          <w:numId w:val="14"/>
        </w:numPr>
        <w:spacing w:line="360" w:lineRule="auto"/>
        <w:jc w:val="both"/>
        <w:rPr>
          <w:lang w:val="en-US"/>
        </w:rPr>
      </w:pPr>
      <w:bookmarkStart w:id="4085" w:name="_Ref526269669"/>
      <w:r w:rsidRPr="002222AB">
        <w:rPr>
          <w:lang w:val="en-US"/>
        </w:rPr>
        <w:t>Elrod HG, Brewe DE. “Thermo hydrodynamic analysis for laminar lubricating films”, Technical report, NASA technical memorandum 88845, 1986</w:t>
      </w:r>
      <w:bookmarkEnd w:id="4085"/>
    </w:p>
    <w:p w14:paraId="1CE7C791" w14:textId="77777777" w:rsidR="00593B31" w:rsidRPr="002222AB" w:rsidRDefault="00593B31" w:rsidP="008F23B1">
      <w:pPr>
        <w:pStyle w:val="Paragraphedeliste"/>
        <w:numPr>
          <w:ilvl w:val="0"/>
          <w:numId w:val="14"/>
        </w:numPr>
        <w:spacing w:line="360" w:lineRule="auto"/>
        <w:jc w:val="both"/>
        <w:rPr>
          <w:lang w:val="en-US"/>
        </w:rPr>
      </w:pPr>
      <w:bookmarkStart w:id="4086" w:name="_Ref526269748"/>
      <w:r w:rsidRPr="002222AB">
        <w:rPr>
          <w:lang w:val="en-US"/>
        </w:rPr>
        <w:t>Elrod HG. “Efficient numerical method for computation of thermo hydrodynamics of laminar lubricating films”, Technical report, NASA Lewis Research Center, 1989.</w:t>
      </w:r>
      <w:bookmarkEnd w:id="4086"/>
    </w:p>
    <w:p w14:paraId="02DFB901" w14:textId="77777777" w:rsidR="00593B31" w:rsidRDefault="00593B31" w:rsidP="008F23B1">
      <w:pPr>
        <w:pStyle w:val="Paragraphedeliste"/>
        <w:numPr>
          <w:ilvl w:val="0"/>
          <w:numId w:val="14"/>
        </w:numPr>
        <w:spacing w:line="360" w:lineRule="auto"/>
        <w:jc w:val="both"/>
      </w:pPr>
      <w:bookmarkStart w:id="4087"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4087"/>
    </w:p>
    <w:p w14:paraId="5BC91F19" w14:textId="77777777" w:rsidR="00593B31" w:rsidRPr="009C5941" w:rsidRDefault="00593B31" w:rsidP="008F23B1">
      <w:pPr>
        <w:pStyle w:val="Paragraphedeliste"/>
        <w:numPr>
          <w:ilvl w:val="0"/>
          <w:numId w:val="14"/>
        </w:numPr>
        <w:spacing w:line="360" w:lineRule="auto"/>
        <w:jc w:val="both"/>
        <w:rPr>
          <w:lang w:val="en-US"/>
        </w:rPr>
      </w:pPr>
      <w:bookmarkStart w:id="4088" w:name="_Ref526269984"/>
      <w:r w:rsidRPr="009C5941">
        <w:rPr>
          <w:lang w:val="en-US"/>
        </w:rPr>
        <w:t xml:space="preserve">Mahner, M.; Lehn A. and Schweizer B., “Thermogas- and thermohydrodynamic simulation of thrust and slider bearings: Convergence and efficiency of different reduction approaches”, </w:t>
      </w:r>
      <w:r w:rsidRPr="009C5941">
        <w:rPr>
          <w:lang w:val="en-US"/>
        </w:rPr>
        <w:lastRenderedPageBreak/>
        <w:t xml:space="preserve">Tribology International, Volume 93, Part B, Pages 539-554, 2015, DOI: </w:t>
      </w:r>
      <w:r>
        <w:rPr>
          <w:lang w:val="en-US"/>
        </w:rPr>
        <w:t>1</w:t>
      </w:r>
      <w:r w:rsidRPr="009C5941">
        <w:rPr>
          <w:lang w:val="en-US"/>
        </w:rPr>
        <w:t>0.1016/j.triboint.2015.02.030</w:t>
      </w:r>
      <w:bookmarkEnd w:id="4088"/>
    </w:p>
    <w:p w14:paraId="4DBAE3B7" w14:textId="77777777" w:rsidR="00593B31" w:rsidRPr="00ED1BE5" w:rsidRDefault="00593B31" w:rsidP="008F23B1">
      <w:pPr>
        <w:pStyle w:val="Paragraphedeliste"/>
        <w:numPr>
          <w:ilvl w:val="0"/>
          <w:numId w:val="14"/>
        </w:numPr>
        <w:spacing w:line="360" w:lineRule="auto"/>
        <w:jc w:val="both"/>
        <w:rPr>
          <w:lang w:val="en-US"/>
        </w:rPr>
      </w:pPr>
      <w:bookmarkStart w:id="4089"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4089"/>
    </w:p>
    <w:p w14:paraId="51D81C59" w14:textId="77777777" w:rsidR="00A95CBF" w:rsidRPr="00B012C3" w:rsidRDefault="00A95CBF" w:rsidP="00A95CBF">
      <w:pPr>
        <w:rPr>
          <w:lang w:val="en-US"/>
        </w:rPr>
      </w:pPr>
    </w:p>
    <w:p w14:paraId="6AC474BF" w14:textId="77777777" w:rsidR="00A95CBF" w:rsidRDefault="00A95CBF" w:rsidP="00A95CBF">
      <w:pPr>
        <w:pStyle w:val="Paragraphedeliste"/>
        <w:numPr>
          <w:ilvl w:val="0"/>
          <w:numId w:val="14"/>
        </w:numPr>
        <w:spacing w:line="360" w:lineRule="auto"/>
        <w:jc w:val="both"/>
        <w:rPr>
          <w:lang w:val="en-US"/>
        </w:rPr>
      </w:pPr>
      <w:bookmarkStart w:id="4090"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4090"/>
    </w:p>
    <w:p w14:paraId="0DBFAB3E" w14:textId="77777777" w:rsidR="00A95CBF" w:rsidRDefault="00A95CBF" w:rsidP="00A95CBF">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A95CBF">
      <w:pPr>
        <w:pStyle w:val="Paragraphedeliste"/>
        <w:numPr>
          <w:ilvl w:val="0"/>
          <w:numId w:val="14"/>
        </w:numPr>
        <w:spacing w:line="360" w:lineRule="auto"/>
        <w:jc w:val="both"/>
        <w:rPr>
          <w:lang w:val="en-US"/>
        </w:rPr>
      </w:pPr>
      <w:bookmarkStart w:id="4091"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4091"/>
    </w:p>
    <w:p w14:paraId="16102AF8" w14:textId="77777777" w:rsidR="00A95CBF" w:rsidRDefault="00A95CBF" w:rsidP="00A95CBF">
      <w:pPr>
        <w:pStyle w:val="Paragraphedeliste"/>
        <w:numPr>
          <w:ilvl w:val="0"/>
          <w:numId w:val="14"/>
        </w:numPr>
        <w:spacing w:line="360" w:lineRule="auto"/>
        <w:jc w:val="both"/>
        <w:rPr>
          <w:lang w:val="en-US"/>
        </w:rPr>
      </w:pPr>
      <w:bookmarkStart w:id="4092"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4092"/>
    </w:p>
    <w:p w14:paraId="054D33A7" w14:textId="77777777" w:rsidR="00A95CBF" w:rsidRDefault="00A95CBF" w:rsidP="00A95CBF">
      <w:pPr>
        <w:pStyle w:val="Paragraphedeliste"/>
        <w:numPr>
          <w:ilvl w:val="0"/>
          <w:numId w:val="14"/>
        </w:numPr>
        <w:spacing w:line="360" w:lineRule="auto"/>
        <w:jc w:val="both"/>
        <w:rPr>
          <w:lang w:val="en-US"/>
        </w:rPr>
      </w:pPr>
      <w:bookmarkStart w:id="4093"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4093"/>
    </w:p>
    <w:p w14:paraId="7DC3530C" w14:textId="77777777" w:rsidR="00A95CBF" w:rsidRDefault="00A95CBF" w:rsidP="00A95CBF">
      <w:pPr>
        <w:pStyle w:val="Paragraphedeliste"/>
        <w:numPr>
          <w:ilvl w:val="0"/>
          <w:numId w:val="14"/>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A95CBF">
      <w:pPr>
        <w:pStyle w:val="Paragraphedeliste"/>
        <w:numPr>
          <w:ilvl w:val="0"/>
          <w:numId w:val="14"/>
        </w:numPr>
        <w:spacing w:line="360" w:lineRule="auto"/>
        <w:jc w:val="both"/>
        <w:rPr>
          <w:lang w:val="en-US"/>
        </w:rPr>
      </w:pPr>
      <w:bookmarkStart w:id="4094" w:name="_Ref528057257"/>
      <w:r w:rsidRPr="007270B6">
        <w:rPr>
          <w:lang w:val="en-US"/>
        </w:rPr>
        <w:t>DAKEL M., BAGUET S., DUFOUR R. Nonlinear dynamics of a support-excited flexible rotor with hydrodynamic journal bearings. Journal of Sound and Vibration, 2014, vol. 333, n° 10, pp. 2774-2799.</w:t>
      </w:r>
      <w:bookmarkEnd w:id="4094"/>
    </w:p>
    <w:p w14:paraId="0292DFDF" w14:textId="77777777" w:rsidR="00A95CBF" w:rsidRDefault="00A95CBF" w:rsidP="00A95CBF">
      <w:pPr>
        <w:pStyle w:val="Paragraphedeliste"/>
        <w:numPr>
          <w:ilvl w:val="0"/>
          <w:numId w:val="14"/>
        </w:numPr>
        <w:spacing w:line="360" w:lineRule="auto"/>
        <w:jc w:val="both"/>
      </w:pPr>
      <w:bookmarkStart w:id="4095" w:name="_Ref528001806"/>
      <w:r w:rsidRPr="00BF3126">
        <w:t>DAKEL M.</w:t>
      </w:r>
      <w:r>
        <w:t>, 2014, "Stabilité et dynamique non linéaire de rotors embarqués</w:t>
      </w:r>
      <w:r w:rsidRPr="00226388">
        <w:t>"</w:t>
      </w:r>
      <w:r>
        <w:t>, thèse de INSA de Lyon</w:t>
      </w:r>
      <w:bookmarkEnd w:id="4095"/>
    </w:p>
    <w:p w14:paraId="57A329A7" w14:textId="77777777" w:rsidR="00A95CBF" w:rsidRPr="00CF44C6" w:rsidRDefault="00A95CBF" w:rsidP="00A95CBF">
      <w:pPr>
        <w:pStyle w:val="Paragraphedeliste"/>
        <w:numPr>
          <w:ilvl w:val="0"/>
          <w:numId w:val="14"/>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A95CBF">
      <w:pPr>
        <w:pStyle w:val="Paragraphedeliste"/>
        <w:numPr>
          <w:ilvl w:val="0"/>
          <w:numId w:val="14"/>
        </w:numPr>
        <w:spacing w:line="360" w:lineRule="auto"/>
        <w:jc w:val="both"/>
        <w:rPr>
          <w:lang w:val="en-US"/>
        </w:rPr>
      </w:pPr>
      <w:bookmarkStart w:id="4096" w:name="_Ref528171614"/>
      <w:r w:rsidRPr="00295C43">
        <w:rPr>
          <w:lang w:val="en-US"/>
        </w:rPr>
        <w:t>Levenspiel, O., Engineering Flow and Heat Exchange, Revised Edition, Plenum Press, 1998, pp. 173-78, 182-84.</w:t>
      </w:r>
      <w:bookmarkEnd w:id="4096"/>
    </w:p>
    <w:p w14:paraId="75E14E1A" w14:textId="77777777" w:rsidR="00A95CBF" w:rsidRDefault="00A95CBF" w:rsidP="00A95CBF">
      <w:pPr>
        <w:pStyle w:val="Paragraphedeliste"/>
        <w:numPr>
          <w:ilvl w:val="0"/>
          <w:numId w:val="14"/>
        </w:numPr>
        <w:spacing w:line="360" w:lineRule="auto"/>
        <w:jc w:val="both"/>
      </w:pPr>
      <w:r w:rsidRPr="00284540">
        <w:rPr>
          <w:lang w:val="en-US"/>
        </w:rPr>
        <w:t xml:space="preserve"> </w:t>
      </w:r>
      <w:bookmarkStart w:id="4097" w:name="_Ref528232242"/>
      <w:r w:rsidRPr="00034058">
        <w:t>CodeAster</w:t>
      </w:r>
      <w:r>
        <w:t xml:space="preserve">© Référence </w:t>
      </w:r>
      <w:r w:rsidRPr="00034058">
        <w:t>R5.02.01</w:t>
      </w:r>
      <w:r>
        <w:t xml:space="preserve">, </w:t>
      </w:r>
      <w:r w:rsidRPr="00034058">
        <w:t>“Algorithme de thermique linéaire transitoire”</w:t>
      </w:r>
      <w:bookmarkEnd w:id="4097"/>
    </w:p>
    <w:p w14:paraId="5F7E2970" w14:textId="77777777" w:rsidR="00A95CBF" w:rsidRDefault="00A95CBF" w:rsidP="00A95CBF">
      <w:pPr>
        <w:pStyle w:val="Paragraphedeliste"/>
        <w:numPr>
          <w:ilvl w:val="0"/>
          <w:numId w:val="14"/>
        </w:numPr>
        <w:spacing w:line="360" w:lineRule="auto"/>
        <w:jc w:val="both"/>
      </w:pPr>
      <w:r>
        <w:t xml:space="preserve"> </w:t>
      </w:r>
      <w:bookmarkStart w:id="4098" w:name="_Ref528255279"/>
      <w:r>
        <w:t>CodeAster© Référence R</w:t>
      </w:r>
      <w:r w:rsidRPr="00866FE3">
        <w:t>3.03.08</w:t>
      </w:r>
      <w:r>
        <w:t>, "</w:t>
      </w:r>
      <w:r w:rsidRPr="00866FE3">
        <w:t>Relations cinématiques linéaires de type RBE3</w:t>
      </w:r>
      <w:r>
        <w:t>"</w:t>
      </w:r>
      <w:bookmarkEnd w:id="4098"/>
    </w:p>
    <w:p w14:paraId="0608A068" w14:textId="77777777" w:rsidR="00A95CBF" w:rsidRDefault="00A95CBF" w:rsidP="00A95CB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99" w:name="_Ref523227901"/>
      <w:r w:rsidRPr="00D77EFD">
        <w:rPr>
          <w:rFonts w:asciiTheme="minorHAnsi" w:hAnsiTheme="minorHAnsi"/>
        </w:rPr>
        <w:t xml:space="preserve"> </w:t>
      </w:r>
      <w:bookmarkStart w:id="4100"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099"/>
      <w:bookmarkEnd w:id="4100"/>
    </w:p>
    <w:p w14:paraId="13FE6CC8" w14:textId="77777777" w:rsidR="00A95CBF" w:rsidRPr="004D0EFA" w:rsidRDefault="00A95CBF" w:rsidP="00A95CBF">
      <w:pPr>
        <w:pStyle w:val="Paragraphedeliste"/>
        <w:numPr>
          <w:ilvl w:val="0"/>
          <w:numId w:val="14"/>
        </w:numPr>
        <w:spacing w:line="360" w:lineRule="auto"/>
        <w:jc w:val="both"/>
        <w:rPr>
          <w:lang w:val="en-US"/>
        </w:rPr>
      </w:pPr>
      <w:r>
        <w:rPr>
          <w:rFonts w:asciiTheme="minorHAnsi" w:hAnsiTheme="minorHAnsi"/>
          <w:lang w:val="en-US"/>
        </w:rPr>
        <w:t xml:space="preserve"> </w:t>
      </w:r>
      <w:bookmarkStart w:id="4101"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4101"/>
    </w:p>
    <w:p w14:paraId="49A3246F" w14:textId="2F2C171E" w:rsidR="00E213C6" w:rsidRDefault="00E213C6" w:rsidP="008F23B1">
      <w:pPr>
        <w:pStyle w:val="Paragraphedeliste"/>
        <w:numPr>
          <w:ilvl w:val="0"/>
          <w:numId w:val="14"/>
        </w:numPr>
        <w:spacing w:line="360" w:lineRule="auto"/>
        <w:jc w:val="both"/>
        <w:rPr>
          <w:lang w:val="en-US"/>
        </w:rPr>
      </w:pPr>
      <w:r>
        <w:rPr>
          <w:lang w:val="en-US"/>
        </w:rPr>
        <w:t xml:space="preserve">  </w:t>
      </w:r>
    </w:p>
    <w:p w14:paraId="742449B2" w14:textId="497FB1A4" w:rsidR="00E213C6" w:rsidRDefault="00E213C6" w:rsidP="008F23B1">
      <w:pPr>
        <w:pStyle w:val="Paragraphedeliste"/>
        <w:numPr>
          <w:ilvl w:val="0"/>
          <w:numId w:val="14"/>
        </w:numPr>
        <w:spacing w:line="360" w:lineRule="auto"/>
        <w:jc w:val="both"/>
        <w:rPr>
          <w:lang w:val="en-US"/>
        </w:rPr>
      </w:pPr>
      <w:r>
        <w:rPr>
          <w:lang w:val="en-US"/>
        </w:rPr>
        <w:lastRenderedPageBreak/>
        <w:t xml:space="preserve"> </w:t>
      </w:r>
    </w:p>
    <w:p w14:paraId="093C8FE9" w14:textId="77777777" w:rsidR="00B20501" w:rsidRPr="00B20501" w:rsidRDefault="00B20501" w:rsidP="00B20501">
      <w:pPr>
        <w:rPr>
          <w:lang w:val="en-US"/>
        </w:rPr>
      </w:pPr>
    </w:p>
    <w:sectPr w:rsidR="00B20501" w:rsidRPr="00B20501" w:rsidSect="00485968">
      <w:headerReference w:type="even" r:id="rId98"/>
      <w:headerReference w:type="default" r:id="rId99"/>
      <w:footerReference w:type="default" r:id="rId100"/>
      <w:headerReference w:type="first" r:id="rId101"/>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26" w:author="Mihai ARGHIR" w:date="2019-01-04T20:11:00Z" w:initials="MA">
    <w:p w14:paraId="1EFFC61A" w14:textId="555FA138" w:rsidR="000C6533" w:rsidRDefault="000C6533">
      <w:pPr>
        <w:pStyle w:val="Commentaire"/>
      </w:pPr>
      <w:r>
        <w:rPr>
          <w:rStyle w:val="Marquedecommentaire"/>
        </w:rPr>
        <w:annotationRef/>
      </w:r>
      <w:r w:rsidR="00710278">
        <w:rPr>
          <w:noProof/>
        </w:rPr>
        <w:t xml:space="preserve">Il faut ajouter des commentaires </w:t>
      </w:r>
      <w:r w:rsidR="00710278">
        <w:rPr>
          <w:noProof/>
        </w:rPr>
        <w:t xml:space="preserve">dans le texte </w:t>
      </w:r>
      <w:r w:rsidR="00710278">
        <w:rPr>
          <w:noProof/>
        </w:rPr>
        <w:t xml:space="preserve">pour </w:t>
      </w:r>
      <w:r w:rsidR="00710278">
        <w:rPr>
          <w:noProof/>
        </w:rPr>
        <w:t>expliquer le caractère spiral des vibrations</w:t>
      </w:r>
    </w:p>
  </w:comment>
  <w:comment w:id="2181" w:author="omar BENCHEKROUN" w:date="2019-01-03T19:48:00Z" w:initials="oB">
    <w:p w14:paraId="79045D02" w14:textId="442B6D26" w:rsidR="00010337" w:rsidRDefault="00010337">
      <w:pPr>
        <w:pStyle w:val="Commentaire"/>
      </w:pPr>
      <w:r>
        <w:rPr>
          <w:rStyle w:val="Marquedecommentaire"/>
        </w:rPr>
        <w:annotationRef/>
      </w:r>
      <w:r>
        <w:t>Produi vectoriel ou fonctions de transfert ?</w:t>
      </w:r>
    </w:p>
  </w:comment>
  <w:comment w:id="2379" w:author="Mihai ARGHIR" w:date="2019-01-04T09:56:00Z" w:initials="MA">
    <w:p w14:paraId="1F3C6FDE" w14:textId="29E2C087" w:rsidR="00010337" w:rsidRDefault="00010337">
      <w:pPr>
        <w:pStyle w:val="Commentaire"/>
      </w:pPr>
      <w:r>
        <w:rPr>
          <w:rStyle w:val="Marquedecommentaire"/>
        </w:rPr>
        <w:annotationRef/>
      </w:r>
      <w:r>
        <w:t>Diagramme inutile</w:t>
      </w:r>
    </w:p>
  </w:comment>
  <w:comment w:id="2425" w:author="Mihai ARGHIR" w:date="2019-01-04T10:00:00Z" w:initials="MA">
    <w:p w14:paraId="4BDE5BCD" w14:textId="2E24895B" w:rsidR="00010337" w:rsidRDefault="00010337">
      <w:pPr>
        <w:pStyle w:val="Commentaire"/>
      </w:pPr>
      <w:r>
        <w:rPr>
          <w:rStyle w:val="Marquedecommentaire"/>
        </w:rPr>
        <w:annotationRef/>
      </w:r>
      <w:r>
        <w:t>Inutile et incompréhensible</w:t>
      </w:r>
    </w:p>
  </w:comment>
  <w:comment w:id="2907" w:author="Mihai ARGHIR" w:date="2019-01-04T18:37:00Z" w:initials="MA">
    <w:p w14:paraId="26FDE467" w14:textId="7265CA5E" w:rsidR="00010337" w:rsidRDefault="00010337">
      <w:pPr>
        <w:pStyle w:val="Commentaire"/>
      </w:pPr>
      <w:r>
        <w:t xml:space="preserve">A effacer </w:t>
      </w:r>
      <w:r>
        <w:rPr>
          <w:rStyle w:val="Marquedecommentaire"/>
        </w:rPr>
        <w:annotationRef/>
      </w:r>
      <w:r>
        <w:t>le mot « mécanisme »</w:t>
      </w:r>
    </w:p>
  </w:comment>
  <w:comment w:id="3362" w:author="HASSINI Mohamed-amine" w:date="2018-12-31T11:09:00Z" w:initials="HM">
    <w:p w14:paraId="1BB820E7" w14:textId="3D99A541" w:rsidR="00010337" w:rsidRDefault="00010337">
      <w:pPr>
        <w:pStyle w:val="Commentaire"/>
      </w:pPr>
      <w:r>
        <w:rPr>
          <w:rStyle w:val="Marquedecommentaire"/>
        </w:rPr>
        <w:annotationRef/>
      </w:r>
      <w:r>
        <w:t>Pas clair. Trop tôt</w:t>
      </w:r>
    </w:p>
  </w:comment>
  <w:comment w:id="3432" w:author="HASSINI Mohamed-amine" w:date="2018-12-31T11:35:00Z" w:initials="HM">
    <w:p w14:paraId="4B156B58" w14:textId="7D51FBBD" w:rsidR="00010337" w:rsidRDefault="00010337">
      <w:pPr>
        <w:pStyle w:val="Commentaire"/>
      </w:pPr>
      <w:r>
        <w:rPr>
          <w:rStyle w:val="Marquedecommentaire"/>
        </w:rPr>
        <w:annotationRef/>
      </w:r>
      <w:r>
        <w:t>Il faut mettre cette partie en premier</w:t>
      </w:r>
    </w:p>
  </w:comment>
  <w:comment w:id="3442" w:author="HASSINI Mohamed-amine" w:date="2018-12-31T11:38:00Z" w:initials="HM">
    <w:p w14:paraId="11FC34B6" w14:textId="360B22F8" w:rsidR="00010337" w:rsidRDefault="00010337">
      <w:pPr>
        <w:pStyle w:val="Commentaire"/>
      </w:pPr>
      <w:r>
        <w:rPr>
          <w:rStyle w:val="Marquedecommentaire"/>
        </w:rPr>
        <w:annotationRef/>
      </w:r>
      <w:r>
        <w:t>FAUX !</w:t>
      </w:r>
    </w:p>
  </w:comment>
  <w:comment w:id="3448" w:author="HASSINI Mohamed-amine" w:date="2019-01-02T11:07:00Z" w:initials="HM">
    <w:p w14:paraId="1885F643" w14:textId="16446AED" w:rsidR="00010337" w:rsidRDefault="00010337">
      <w:pPr>
        <w:pStyle w:val="Commentaire"/>
      </w:pPr>
      <w:r>
        <w:rPr>
          <w:rStyle w:val="Marquedecommentaire"/>
        </w:rPr>
        <w:annotationRef/>
      </w:r>
      <w:r>
        <w:t>Je ne vois pas de A0 et A1 !</w:t>
      </w:r>
    </w:p>
  </w:comment>
  <w:comment w:id="3454" w:author="HASSINI Mohamed-amine" w:date="2019-01-02T11:09:00Z" w:initials="HM">
    <w:p w14:paraId="7E995376" w14:textId="23AA7549" w:rsidR="00010337" w:rsidRDefault="00010337">
      <w:pPr>
        <w:pStyle w:val="Commentaire"/>
      </w:pPr>
      <w:r>
        <w:rPr>
          <w:rStyle w:val="Marquedecommentaire"/>
        </w:rPr>
        <w:annotationRef/>
      </w:r>
      <w:r>
        <w:t>C’est l’inverse. La U1=W1=0</w:t>
      </w:r>
    </w:p>
  </w:comment>
  <w:comment w:id="3469" w:author="HASSINI Mohamed-amine" w:date="2019-01-02T11:13:00Z" w:initials="HM">
    <w:p w14:paraId="53FBE3A9" w14:textId="1A0AAB6E" w:rsidR="00010337" w:rsidRDefault="00010337">
      <w:pPr>
        <w:pStyle w:val="Commentaire"/>
      </w:pPr>
      <w:r>
        <w:rPr>
          <w:rStyle w:val="Marquedecommentaire"/>
        </w:rPr>
        <w:annotationRef/>
      </w:r>
      <w:r>
        <w:t>Utiliser un schéma pour expliquer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EFFC61A" w15:done="0"/>
  <w15:commentEx w15:paraId="79045D02" w15:done="0"/>
  <w15:commentEx w15:paraId="1F3C6FDE" w15:done="0"/>
  <w15:commentEx w15:paraId="4BDE5BCD" w15:done="0"/>
  <w15:commentEx w15:paraId="26FDE467" w15:done="0"/>
  <w15:commentEx w15:paraId="1BB820E7" w15:done="0"/>
  <w15:commentEx w15:paraId="4B156B58" w15:done="0"/>
  <w15:commentEx w15:paraId="11FC34B6" w15:done="0"/>
  <w15:commentEx w15:paraId="1885F643" w15:done="0"/>
  <w15:commentEx w15:paraId="7E995376" w15:done="0"/>
  <w15:commentEx w15:paraId="53FBE3A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7C4EAD" w14:textId="77777777" w:rsidR="00710278" w:rsidRDefault="00710278" w:rsidP="00263793">
      <w:r>
        <w:separator/>
      </w:r>
    </w:p>
  </w:endnote>
  <w:endnote w:type="continuationSeparator" w:id="0">
    <w:p w14:paraId="64D33D7A" w14:textId="77777777" w:rsidR="00710278" w:rsidRDefault="00710278"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20002287" w:usb1="00000000" w:usb2="00000000" w:usb3="00000000" w:csb0="000001D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1"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8039447"/>
      <w:docPartObj>
        <w:docPartGallery w:val="Page Numbers (Bottom of Page)"/>
        <w:docPartUnique/>
      </w:docPartObj>
    </w:sdtPr>
    <w:sdtEndPr/>
    <w:sdtContent>
      <w:p w14:paraId="105C9B7A" w14:textId="08702945" w:rsidR="00010337" w:rsidRDefault="00010337">
        <w:pPr>
          <w:pStyle w:val="Pieddepage"/>
          <w:jc w:val="right"/>
        </w:pPr>
        <w:r>
          <w:fldChar w:fldCharType="begin"/>
        </w:r>
        <w:r>
          <w:instrText>PAGE   \* MERGEFORMAT</w:instrText>
        </w:r>
        <w:r>
          <w:fldChar w:fldCharType="separate"/>
        </w:r>
        <w:r w:rsidR="000C6533">
          <w:rPr>
            <w:noProof/>
          </w:rPr>
          <w:t>15</w:t>
        </w:r>
        <w:r>
          <w:fldChar w:fldCharType="end"/>
        </w:r>
      </w:p>
    </w:sdtContent>
  </w:sdt>
  <w:p w14:paraId="6F7FB6C7" w14:textId="77777777" w:rsidR="00010337" w:rsidRDefault="000103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A65EC2" w14:textId="77777777" w:rsidR="00710278" w:rsidRDefault="00710278" w:rsidP="00263793">
      <w:r>
        <w:separator/>
      </w:r>
    </w:p>
  </w:footnote>
  <w:footnote w:type="continuationSeparator" w:id="0">
    <w:p w14:paraId="686FC9F1" w14:textId="77777777" w:rsidR="00710278" w:rsidRDefault="00710278" w:rsidP="00263793">
      <w:r>
        <w:continuationSeparator/>
      </w:r>
    </w:p>
  </w:footnote>
  <w:footnote w:id="1">
    <w:p w14:paraId="505E02B1" w14:textId="4F3A89B2" w:rsidR="00010337" w:rsidRDefault="00010337">
      <w:pPr>
        <w:pStyle w:val="Notedebasdepage"/>
      </w:pPr>
      <w:ins w:id="927" w:author="omar BENCHEKROUN" w:date="2019-01-03T17:11:00Z">
        <w:r>
          <w:rPr>
            <w:rStyle w:val="Appelnotedebasdep"/>
          </w:rPr>
          <w:footnoteRef/>
        </w:r>
        <w:r>
          <w:t xml:space="preserve"> C</w:t>
        </w:r>
        <w:r w:rsidRPr="00C8231C">
          <w:t xml:space="preserve">ette instabilité est </w:t>
        </w:r>
        <w:r>
          <w:t xml:space="preserve">connue </w:t>
        </w:r>
        <w:r w:rsidRPr="00C8231C">
          <w:t>comme « chasser un fantôme »</w:t>
        </w:r>
        <w:r>
          <w:t> !</w:t>
        </w:r>
      </w:ins>
    </w:p>
  </w:footnote>
  <w:footnote w:id="2">
    <w:p w14:paraId="305EA22A" w14:textId="77777777" w:rsidR="00010337" w:rsidRDefault="00010337"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2C32A" w14:textId="2D626D79" w:rsidR="00010337" w:rsidRDefault="00710278">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DD311" w14:textId="5BE97AF7" w:rsidR="00010337" w:rsidRDefault="00710278">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2B61F" w14:textId="6E9F40B8" w:rsidR="00010337" w:rsidRDefault="00710278">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19E4F3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174644"/>
    <w:multiLevelType w:val="multilevel"/>
    <w:tmpl w:val="89C4CF56"/>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7"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3B74268"/>
    <w:multiLevelType w:val="hybridMultilevel"/>
    <w:tmpl w:val="CCE64F8C"/>
    <w:lvl w:ilvl="0" w:tplc="A5540C08">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15:restartNumberingAfterBreak="0">
    <w:nsid w:val="33BE411A"/>
    <w:multiLevelType w:val="multilevel"/>
    <w:tmpl w:val="3F9E1E4E"/>
    <w:numStyleLink w:val="Style1"/>
  </w:abstractNum>
  <w:abstractNum w:abstractNumId="12"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8450F90"/>
    <w:multiLevelType w:val="multilevel"/>
    <w:tmpl w:val="3F9E1E4E"/>
    <w:numStyleLink w:val="Style1"/>
  </w:abstractNum>
  <w:abstractNum w:abstractNumId="14"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6"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6BF31F04"/>
    <w:multiLevelType w:val="hybridMultilevel"/>
    <w:tmpl w:val="4B706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3"/>
  </w:num>
  <w:num w:numId="3">
    <w:abstractNumId w:val="20"/>
  </w:num>
  <w:num w:numId="4">
    <w:abstractNumId w:val="8"/>
  </w:num>
  <w:num w:numId="5">
    <w:abstractNumId w:val="14"/>
  </w:num>
  <w:num w:numId="6">
    <w:abstractNumId w:val="7"/>
  </w:num>
  <w:num w:numId="7">
    <w:abstractNumId w:val="4"/>
  </w:num>
  <w:num w:numId="8">
    <w:abstractNumId w:val="11"/>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
  </w:num>
  <w:num w:numId="10">
    <w:abstractNumId w:val="5"/>
  </w:num>
  <w:num w:numId="11">
    <w:abstractNumId w:val="12"/>
  </w:num>
  <w:num w:numId="12">
    <w:abstractNumId w:val="18"/>
  </w:num>
  <w:num w:numId="13">
    <w:abstractNumId w:val="17"/>
  </w:num>
  <w:num w:numId="14">
    <w:abstractNumId w:val="9"/>
  </w:num>
  <w:num w:numId="15">
    <w:abstractNumId w:val="16"/>
  </w:num>
  <w:num w:numId="16">
    <w:abstractNumId w:val="11"/>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6"/>
  </w:num>
  <w:num w:numId="18">
    <w:abstractNumId w:val="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2"/>
  </w:num>
  <w:num w:numId="23">
    <w:abstractNumId w:val="15"/>
  </w:num>
  <w:num w:numId="24">
    <w:abstractNumId w:val="19"/>
  </w:num>
  <w:num w:numId="25">
    <w:abstractNumId w:val="1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omar BENCHEKROUN">
    <w15:presenceInfo w15:providerId="None" w15:userId="omar BENCHEKROUN"/>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fr-FR" w:vendorID="64" w:dllVersion="131078" w:nlCheck="1" w:checkStyle="0"/>
  <w:activeWritingStyle w:appName="MSWord" w:lang="en-US" w:vendorID="64" w:dllVersion="131078" w:nlCheck="1" w:checkStyle="1"/>
  <w:revisionView w:insDel="0" w:formatting="0" w:inkAnnotations="0"/>
  <w:trackRevisions/>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706"/>
    <w:rsid w:val="00001A8B"/>
    <w:rsid w:val="00001D4F"/>
    <w:rsid w:val="00002274"/>
    <w:rsid w:val="00004A26"/>
    <w:rsid w:val="00004B4E"/>
    <w:rsid w:val="00004BC1"/>
    <w:rsid w:val="00005127"/>
    <w:rsid w:val="00005D64"/>
    <w:rsid w:val="0000607D"/>
    <w:rsid w:val="00007748"/>
    <w:rsid w:val="00010337"/>
    <w:rsid w:val="00010A7F"/>
    <w:rsid w:val="000112A3"/>
    <w:rsid w:val="00011971"/>
    <w:rsid w:val="00011DFF"/>
    <w:rsid w:val="0001341A"/>
    <w:rsid w:val="00014644"/>
    <w:rsid w:val="00015340"/>
    <w:rsid w:val="0001562B"/>
    <w:rsid w:val="00016C6B"/>
    <w:rsid w:val="00016F99"/>
    <w:rsid w:val="000209EE"/>
    <w:rsid w:val="00021A17"/>
    <w:rsid w:val="00021CBE"/>
    <w:rsid w:val="00021E4F"/>
    <w:rsid w:val="0002241C"/>
    <w:rsid w:val="00022F87"/>
    <w:rsid w:val="00022F93"/>
    <w:rsid w:val="000232FA"/>
    <w:rsid w:val="000236E0"/>
    <w:rsid w:val="000240EC"/>
    <w:rsid w:val="00024307"/>
    <w:rsid w:val="00025998"/>
    <w:rsid w:val="00025A52"/>
    <w:rsid w:val="00025BB0"/>
    <w:rsid w:val="00026D7C"/>
    <w:rsid w:val="00027818"/>
    <w:rsid w:val="00030C90"/>
    <w:rsid w:val="00031A91"/>
    <w:rsid w:val="000363C5"/>
    <w:rsid w:val="00037082"/>
    <w:rsid w:val="00042399"/>
    <w:rsid w:val="00043012"/>
    <w:rsid w:val="00043857"/>
    <w:rsid w:val="000441BB"/>
    <w:rsid w:val="000444BC"/>
    <w:rsid w:val="00044848"/>
    <w:rsid w:val="00044F6A"/>
    <w:rsid w:val="00045AD6"/>
    <w:rsid w:val="00045D12"/>
    <w:rsid w:val="000460F2"/>
    <w:rsid w:val="00047550"/>
    <w:rsid w:val="00047A61"/>
    <w:rsid w:val="00051604"/>
    <w:rsid w:val="00051B69"/>
    <w:rsid w:val="00051BC0"/>
    <w:rsid w:val="00053680"/>
    <w:rsid w:val="00056548"/>
    <w:rsid w:val="00056DC7"/>
    <w:rsid w:val="00056E21"/>
    <w:rsid w:val="00060628"/>
    <w:rsid w:val="00061411"/>
    <w:rsid w:val="00061A91"/>
    <w:rsid w:val="00063453"/>
    <w:rsid w:val="00063979"/>
    <w:rsid w:val="00063BCB"/>
    <w:rsid w:val="00063EEF"/>
    <w:rsid w:val="0006495F"/>
    <w:rsid w:val="00067A77"/>
    <w:rsid w:val="000706F0"/>
    <w:rsid w:val="00071319"/>
    <w:rsid w:val="00071F36"/>
    <w:rsid w:val="000725B2"/>
    <w:rsid w:val="00072971"/>
    <w:rsid w:val="000732E6"/>
    <w:rsid w:val="000756EB"/>
    <w:rsid w:val="00075D6B"/>
    <w:rsid w:val="00075E8F"/>
    <w:rsid w:val="000764FD"/>
    <w:rsid w:val="00076810"/>
    <w:rsid w:val="00076AC6"/>
    <w:rsid w:val="000770F0"/>
    <w:rsid w:val="00077FDA"/>
    <w:rsid w:val="00080993"/>
    <w:rsid w:val="0008198A"/>
    <w:rsid w:val="00083335"/>
    <w:rsid w:val="000839AA"/>
    <w:rsid w:val="000845F6"/>
    <w:rsid w:val="00084C42"/>
    <w:rsid w:val="00085603"/>
    <w:rsid w:val="0008634E"/>
    <w:rsid w:val="00086A49"/>
    <w:rsid w:val="000873FC"/>
    <w:rsid w:val="000877C4"/>
    <w:rsid w:val="00092390"/>
    <w:rsid w:val="0009269B"/>
    <w:rsid w:val="00092C65"/>
    <w:rsid w:val="000934B2"/>
    <w:rsid w:val="00093862"/>
    <w:rsid w:val="00093E1F"/>
    <w:rsid w:val="00094CE2"/>
    <w:rsid w:val="00096FDF"/>
    <w:rsid w:val="00097998"/>
    <w:rsid w:val="00097D09"/>
    <w:rsid w:val="000A0F91"/>
    <w:rsid w:val="000A1C68"/>
    <w:rsid w:val="000A2B83"/>
    <w:rsid w:val="000A3CAA"/>
    <w:rsid w:val="000A3FFA"/>
    <w:rsid w:val="000A41C7"/>
    <w:rsid w:val="000A4D59"/>
    <w:rsid w:val="000A5154"/>
    <w:rsid w:val="000A5613"/>
    <w:rsid w:val="000A5D54"/>
    <w:rsid w:val="000A61EC"/>
    <w:rsid w:val="000A62C2"/>
    <w:rsid w:val="000B0C46"/>
    <w:rsid w:val="000B35C6"/>
    <w:rsid w:val="000B373D"/>
    <w:rsid w:val="000B3A4A"/>
    <w:rsid w:val="000B3C26"/>
    <w:rsid w:val="000B40CA"/>
    <w:rsid w:val="000B512B"/>
    <w:rsid w:val="000B533E"/>
    <w:rsid w:val="000B5E95"/>
    <w:rsid w:val="000B6164"/>
    <w:rsid w:val="000B71F8"/>
    <w:rsid w:val="000B734D"/>
    <w:rsid w:val="000C09A9"/>
    <w:rsid w:val="000C1371"/>
    <w:rsid w:val="000C1695"/>
    <w:rsid w:val="000C18AE"/>
    <w:rsid w:val="000C3798"/>
    <w:rsid w:val="000C413A"/>
    <w:rsid w:val="000C51FD"/>
    <w:rsid w:val="000C5B12"/>
    <w:rsid w:val="000C6533"/>
    <w:rsid w:val="000C72EA"/>
    <w:rsid w:val="000D0D13"/>
    <w:rsid w:val="000D2218"/>
    <w:rsid w:val="000D2CA3"/>
    <w:rsid w:val="000D30F6"/>
    <w:rsid w:val="000D3BE1"/>
    <w:rsid w:val="000D3CA8"/>
    <w:rsid w:val="000D411C"/>
    <w:rsid w:val="000D45C4"/>
    <w:rsid w:val="000D48E4"/>
    <w:rsid w:val="000D4BD1"/>
    <w:rsid w:val="000D517E"/>
    <w:rsid w:val="000D5624"/>
    <w:rsid w:val="000D65A9"/>
    <w:rsid w:val="000D73C7"/>
    <w:rsid w:val="000D799D"/>
    <w:rsid w:val="000E0427"/>
    <w:rsid w:val="000E07F5"/>
    <w:rsid w:val="000E36BC"/>
    <w:rsid w:val="000E391A"/>
    <w:rsid w:val="000E3C32"/>
    <w:rsid w:val="000E414B"/>
    <w:rsid w:val="000E4B46"/>
    <w:rsid w:val="000E682A"/>
    <w:rsid w:val="000E6D74"/>
    <w:rsid w:val="000E7C11"/>
    <w:rsid w:val="000F0E16"/>
    <w:rsid w:val="000F198D"/>
    <w:rsid w:val="000F5306"/>
    <w:rsid w:val="000F5787"/>
    <w:rsid w:val="000F672C"/>
    <w:rsid w:val="001003AE"/>
    <w:rsid w:val="001004DF"/>
    <w:rsid w:val="00100655"/>
    <w:rsid w:val="00100935"/>
    <w:rsid w:val="00102744"/>
    <w:rsid w:val="00103E95"/>
    <w:rsid w:val="001046CB"/>
    <w:rsid w:val="00104CAA"/>
    <w:rsid w:val="001051DE"/>
    <w:rsid w:val="00105ABB"/>
    <w:rsid w:val="00105EF2"/>
    <w:rsid w:val="00106034"/>
    <w:rsid w:val="00106985"/>
    <w:rsid w:val="00107542"/>
    <w:rsid w:val="001101C2"/>
    <w:rsid w:val="00110463"/>
    <w:rsid w:val="001109DC"/>
    <w:rsid w:val="00111293"/>
    <w:rsid w:val="001117C4"/>
    <w:rsid w:val="00112251"/>
    <w:rsid w:val="0011251C"/>
    <w:rsid w:val="001129FA"/>
    <w:rsid w:val="001133D2"/>
    <w:rsid w:val="00113E7B"/>
    <w:rsid w:val="001140D4"/>
    <w:rsid w:val="0011420D"/>
    <w:rsid w:val="00114C40"/>
    <w:rsid w:val="001153E6"/>
    <w:rsid w:val="00115D80"/>
    <w:rsid w:val="00115F20"/>
    <w:rsid w:val="00116F81"/>
    <w:rsid w:val="001170E8"/>
    <w:rsid w:val="00122A90"/>
    <w:rsid w:val="00122B6A"/>
    <w:rsid w:val="00122C82"/>
    <w:rsid w:val="001239A1"/>
    <w:rsid w:val="001248CA"/>
    <w:rsid w:val="00124FD8"/>
    <w:rsid w:val="00125CFC"/>
    <w:rsid w:val="0012682C"/>
    <w:rsid w:val="00126CF9"/>
    <w:rsid w:val="00126E07"/>
    <w:rsid w:val="00126E54"/>
    <w:rsid w:val="00127EAE"/>
    <w:rsid w:val="0013030D"/>
    <w:rsid w:val="00132F53"/>
    <w:rsid w:val="001338D0"/>
    <w:rsid w:val="0013392F"/>
    <w:rsid w:val="001368CF"/>
    <w:rsid w:val="00136A5B"/>
    <w:rsid w:val="0013716D"/>
    <w:rsid w:val="0014013B"/>
    <w:rsid w:val="00140A51"/>
    <w:rsid w:val="00140E21"/>
    <w:rsid w:val="00140F06"/>
    <w:rsid w:val="001411D5"/>
    <w:rsid w:val="001429A9"/>
    <w:rsid w:val="001468A5"/>
    <w:rsid w:val="001475A8"/>
    <w:rsid w:val="001509A4"/>
    <w:rsid w:val="00150BEE"/>
    <w:rsid w:val="0015161B"/>
    <w:rsid w:val="00152564"/>
    <w:rsid w:val="00152A80"/>
    <w:rsid w:val="001530A1"/>
    <w:rsid w:val="001535F9"/>
    <w:rsid w:val="001554A6"/>
    <w:rsid w:val="0015590D"/>
    <w:rsid w:val="00155D60"/>
    <w:rsid w:val="00156D89"/>
    <w:rsid w:val="00156D8F"/>
    <w:rsid w:val="001608FD"/>
    <w:rsid w:val="00160AC9"/>
    <w:rsid w:val="00161440"/>
    <w:rsid w:val="0016253D"/>
    <w:rsid w:val="00162B5B"/>
    <w:rsid w:val="00162E03"/>
    <w:rsid w:val="00163110"/>
    <w:rsid w:val="0016319B"/>
    <w:rsid w:val="00163FE2"/>
    <w:rsid w:val="00164E68"/>
    <w:rsid w:val="00166AD7"/>
    <w:rsid w:val="00166F02"/>
    <w:rsid w:val="00167E15"/>
    <w:rsid w:val="00170E5B"/>
    <w:rsid w:val="00171F92"/>
    <w:rsid w:val="001749B0"/>
    <w:rsid w:val="00174F79"/>
    <w:rsid w:val="00176CBA"/>
    <w:rsid w:val="0017744A"/>
    <w:rsid w:val="00177B4E"/>
    <w:rsid w:val="00181790"/>
    <w:rsid w:val="001817EF"/>
    <w:rsid w:val="0018205F"/>
    <w:rsid w:val="00182064"/>
    <w:rsid w:val="00183093"/>
    <w:rsid w:val="00183DA8"/>
    <w:rsid w:val="001856FA"/>
    <w:rsid w:val="00186652"/>
    <w:rsid w:val="00186E96"/>
    <w:rsid w:val="00187063"/>
    <w:rsid w:val="0018780F"/>
    <w:rsid w:val="001912B5"/>
    <w:rsid w:val="00192C39"/>
    <w:rsid w:val="00195837"/>
    <w:rsid w:val="00195FD5"/>
    <w:rsid w:val="001961C6"/>
    <w:rsid w:val="001A0326"/>
    <w:rsid w:val="001A0DF1"/>
    <w:rsid w:val="001A0E70"/>
    <w:rsid w:val="001A1234"/>
    <w:rsid w:val="001A25E6"/>
    <w:rsid w:val="001A3342"/>
    <w:rsid w:val="001A369F"/>
    <w:rsid w:val="001A47BF"/>
    <w:rsid w:val="001A76E1"/>
    <w:rsid w:val="001B15D4"/>
    <w:rsid w:val="001B1E34"/>
    <w:rsid w:val="001B21DB"/>
    <w:rsid w:val="001B291C"/>
    <w:rsid w:val="001B37F5"/>
    <w:rsid w:val="001B49F4"/>
    <w:rsid w:val="001B6837"/>
    <w:rsid w:val="001B7373"/>
    <w:rsid w:val="001B7A24"/>
    <w:rsid w:val="001B7FB7"/>
    <w:rsid w:val="001C03C4"/>
    <w:rsid w:val="001C0C98"/>
    <w:rsid w:val="001C0E55"/>
    <w:rsid w:val="001C1045"/>
    <w:rsid w:val="001C18D7"/>
    <w:rsid w:val="001C1A5E"/>
    <w:rsid w:val="001C2057"/>
    <w:rsid w:val="001C2EA3"/>
    <w:rsid w:val="001C3DAA"/>
    <w:rsid w:val="001C547C"/>
    <w:rsid w:val="001C5DD8"/>
    <w:rsid w:val="001C74FB"/>
    <w:rsid w:val="001D05F3"/>
    <w:rsid w:val="001D06C9"/>
    <w:rsid w:val="001D17E1"/>
    <w:rsid w:val="001D182C"/>
    <w:rsid w:val="001D197E"/>
    <w:rsid w:val="001D1C28"/>
    <w:rsid w:val="001D2D3F"/>
    <w:rsid w:val="001D2EBF"/>
    <w:rsid w:val="001D3514"/>
    <w:rsid w:val="001D52AF"/>
    <w:rsid w:val="001D5711"/>
    <w:rsid w:val="001D5AF5"/>
    <w:rsid w:val="001D65C1"/>
    <w:rsid w:val="001D75BA"/>
    <w:rsid w:val="001E02D8"/>
    <w:rsid w:val="001E0808"/>
    <w:rsid w:val="001E090B"/>
    <w:rsid w:val="001E18D0"/>
    <w:rsid w:val="001E270F"/>
    <w:rsid w:val="001E32DB"/>
    <w:rsid w:val="001E390A"/>
    <w:rsid w:val="001E3A00"/>
    <w:rsid w:val="001E51D1"/>
    <w:rsid w:val="001E6292"/>
    <w:rsid w:val="001E63D8"/>
    <w:rsid w:val="001E6A32"/>
    <w:rsid w:val="001E7E76"/>
    <w:rsid w:val="001F2E20"/>
    <w:rsid w:val="001F302A"/>
    <w:rsid w:val="001F3431"/>
    <w:rsid w:val="001F4410"/>
    <w:rsid w:val="001F6C7B"/>
    <w:rsid w:val="002011DA"/>
    <w:rsid w:val="0020334B"/>
    <w:rsid w:val="0020358F"/>
    <w:rsid w:val="00203A83"/>
    <w:rsid w:val="00203C33"/>
    <w:rsid w:val="0020408A"/>
    <w:rsid w:val="002042C0"/>
    <w:rsid w:val="00204740"/>
    <w:rsid w:val="00204D67"/>
    <w:rsid w:val="00205987"/>
    <w:rsid w:val="00205E1F"/>
    <w:rsid w:val="00207980"/>
    <w:rsid w:val="00210784"/>
    <w:rsid w:val="002109C6"/>
    <w:rsid w:val="00210DA4"/>
    <w:rsid w:val="002118E1"/>
    <w:rsid w:val="00212686"/>
    <w:rsid w:val="00212CCF"/>
    <w:rsid w:val="00212EBA"/>
    <w:rsid w:val="002157D8"/>
    <w:rsid w:val="002165A2"/>
    <w:rsid w:val="00216BBD"/>
    <w:rsid w:val="00220BF6"/>
    <w:rsid w:val="00221247"/>
    <w:rsid w:val="00221723"/>
    <w:rsid w:val="00221AF7"/>
    <w:rsid w:val="00221D10"/>
    <w:rsid w:val="002221AF"/>
    <w:rsid w:val="00222857"/>
    <w:rsid w:val="00222868"/>
    <w:rsid w:val="00222C08"/>
    <w:rsid w:val="00224492"/>
    <w:rsid w:val="00224ACC"/>
    <w:rsid w:val="00224AD5"/>
    <w:rsid w:val="00225112"/>
    <w:rsid w:val="00230739"/>
    <w:rsid w:val="00230906"/>
    <w:rsid w:val="00230E61"/>
    <w:rsid w:val="00232237"/>
    <w:rsid w:val="002326C3"/>
    <w:rsid w:val="00232B06"/>
    <w:rsid w:val="00234530"/>
    <w:rsid w:val="002351E9"/>
    <w:rsid w:val="00235F7C"/>
    <w:rsid w:val="00236F07"/>
    <w:rsid w:val="002373E6"/>
    <w:rsid w:val="00237782"/>
    <w:rsid w:val="00237AA3"/>
    <w:rsid w:val="00237D2A"/>
    <w:rsid w:val="00240CD4"/>
    <w:rsid w:val="002421DE"/>
    <w:rsid w:val="00242C6F"/>
    <w:rsid w:val="002437B8"/>
    <w:rsid w:val="002440F2"/>
    <w:rsid w:val="0024485A"/>
    <w:rsid w:val="0024544C"/>
    <w:rsid w:val="002458EC"/>
    <w:rsid w:val="00245BA3"/>
    <w:rsid w:val="0024651B"/>
    <w:rsid w:val="00247013"/>
    <w:rsid w:val="0024741A"/>
    <w:rsid w:val="00247A20"/>
    <w:rsid w:val="00250544"/>
    <w:rsid w:val="00250A58"/>
    <w:rsid w:val="00251124"/>
    <w:rsid w:val="0025189C"/>
    <w:rsid w:val="00251B1C"/>
    <w:rsid w:val="00253A1E"/>
    <w:rsid w:val="002548B6"/>
    <w:rsid w:val="002552F2"/>
    <w:rsid w:val="002568DF"/>
    <w:rsid w:val="002572DD"/>
    <w:rsid w:val="00257B86"/>
    <w:rsid w:val="00257DC9"/>
    <w:rsid w:val="00262990"/>
    <w:rsid w:val="00262C9C"/>
    <w:rsid w:val="00263749"/>
    <w:rsid w:val="00263793"/>
    <w:rsid w:val="002650A5"/>
    <w:rsid w:val="00265991"/>
    <w:rsid w:val="002669D3"/>
    <w:rsid w:val="00267D2F"/>
    <w:rsid w:val="00270A38"/>
    <w:rsid w:val="0027222C"/>
    <w:rsid w:val="0027231B"/>
    <w:rsid w:val="002730F2"/>
    <w:rsid w:val="00273348"/>
    <w:rsid w:val="0027486A"/>
    <w:rsid w:val="002755C3"/>
    <w:rsid w:val="002759DF"/>
    <w:rsid w:val="00276C82"/>
    <w:rsid w:val="00277923"/>
    <w:rsid w:val="00280087"/>
    <w:rsid w:val="00280E70"/>
    <w:rsid w:val="00281325"/>
    <w:rsid w:val="00281540"/>
    <w:rsid w:val="002817AD"/>
    <w:rsid w:val="00281F7E"/>
    <w:rsid w:val="00281F90"/>
    <w:rsid w:val="00282E1F"/>
    <w:rsid w:val="00283067"/>
    <w:rsid w:val="0028318C"/>
    <w:rsid w:val="0028373A"/>
    <w:rsid w:val="00284BAF"/>
    <w:rsid w:val="00284E44"/>
    <w:rsid w:val="0028533A"/>
    <w:rsid w:val="00285FD4"/>
    <w:rsid w:val="00286073"/>
    <w:rsid w:val="0028650B"/>
    <w:rsid w:val="00286719"/>
    <w:rsid w:val="00286BBF"/>
    <w:rsid w:val="00290429"/>
    <w:rsid w:val="00291325"/>
    <w:rsid w:val="00291F46"/>
    <w:rsid w:val="00292C24"/>
    <w:rsid w:val="00292F38"/>
    <w:rsid w:val="0029381E"/>
    <w:rsid w:val="002948DB"/>
    <w:rsid w:val="00295604"/>
    <w:rsid w:val="00295ADD"/>
    <w:rsid w:val="00295B79"/>
    <w:rsid w:val="00296476"/>
    <w:rsid w:val="002964DC"/>
    <w:rsid w:val="00296675"/>
    <w:rsid w:val="002A0852"/>
    <w:rsid w:val="002A0BF5"/>
    <w:rsid w:val="002A160D"/>
    <w:rsid w:val="002A3965"/>
    <w:rsid w:val="002A462B"/>
    <w:rsid w:val="002A604F"/>
    <w:rsid w:val="002A6F58"/>
    <w:rsid w:val="002B0546"/>
    <w:rsid w:val="002B220A"/>
    <w:rsid w:val="002B248F"/>
    <w:rsid w:val="002B2D13"/>
    <w:rsid w:val="002B3524"/>
    <w:rsid w:val="002B4429"/>
    <w:rsid w:val="002B5058"/>
    <w:rsid w:val="002B7210"/>
    <w:rsid w:val="002B7229"/>
    <w:rsid w:val="002C06AD"/>
    <w:rsid w:val="002C0E9A"/>
    <w:rsid w:val="002C117C"/>
    <w:rsid w:val="002C1212"/>
    <w:rsid w:val="002C12D1"/>
    <w:rsid w:val="002C2038"/>
    <w:rsid w:val="002C2650"/>
    <w:rsid w:val="002C289E"/>
    <w:rsid w:val="002C2E88"/>
    <w:rsid w:val="002C6241"/>
    <w:rsid w:val="002C72AE"/>
    <w:rsid w:val="002D053D"/>
    <w:rsid w:val="002D0FC0"/>
    <w:rsid w:val="002D2F3F"/>
    <w:rsid w:val="002D3458"/>
    <w:rsid w:val="002D547C"/>
    <w:rsid w:val="002D5902"/>
    <w:rsid w:val="002D5E42"/>
    <w:rsid w:val="002D7974"/>
    <w:rsid w:val="002D79F0"/>
    <w:rsid w:val="002D7D5D"/>
    <w:rsid w:val="002E2100"/>
    <w:rsid w:val="002E28DE"/>
    <w:rsid w:val="002E3BDB"/>
    <w:rsid w:val="002E5D38"/>
    <w:rsid w:val="002E66BA"/>
    <w:rsid w:val="002E7996"/>
    <w:rsid w:val="002F056D"/>
    <w:rsid w:val="002F05C2"/>
    <w:rsid w:val="002F0CE0"/>
    <w:rsid w:val="002F178D"/>
    <w:rsid w:val="002F1BC5"/>
    <w:rsid w:val="002F1F6E"/>
    <w:rsid w:val="002F2E52"/>
    <w:rsid w:val="002F38EC"/>
    <w:rsid w:val="002F3E89"/>
    <w:rsid w:val="002F5A8C"/>
    <w:rsid w:val="002F5B7F"/>
    <w:rsid w:val="00300153"/>
    <w:rsid w:val="00300839"/>
    <w:rsid w:val="00303231"/>
    <w:rsid w:val="00303AE3"/>
    <w:rsid w:val="00303CA5"/>
    <w:rsid w:val="0030442B"/>
    <w:rsid w:val="0030501E"/>
    <w:rsid w:val="00305055"/>
    <w:rsid w:val="003054CB"/>
    <w:rsid w:val="003065CA"/>
    <w:rsid w:val="00306B7A"/>
    <w:rsid w:val="00307890"/>
    <w:rsid w:val="00307C4F"/>
    <w:rsid w:val="00307EF2"/>
    <w:rsid w:val="00310248"/>
    <w:rsid w:val="0031116E"/>
    <w:rsid w:val="00311D39"/>
    <w:rsid w:val="003121C4"/>
    <w:rsid w:val="00312D30"/>
    <w:rsid w:val="00312E77"/>
    <w:rsid w:val="00313993"/>
    <w:rsid w:val="00313F2D"/>
    <w:rsid w:val="00313FDF"/>
    <w:rsid w:val="00314374"/>
    <w:rsid w:val="00314BD0"/>
    <w:rsid w:val="00314E91"/>
    <w:rsid w:val="0031531D"/>
    <w:rsid w:val="003162EC"/>
    <w:rsid w:val="0031724D"/>
    <w:rsid w:val="003211B9"/>
    <w:rsid w:val="00321C59"/>
    <w:rsid w:val="00321C5D"/>
    <w:rsid w:val="00322FC9"/>
    <w:rsid w:val="00323D69"/>
    <w:rsid w:val="003240A0"/>
    <w:rsid w:val="003240FE"/>
    <w:rsid w:val="003244A1"/>
    <w:rsid w:val="00326918"/>
    <w:rsid w:val="00330577"/>
    <w:rsid w:val="003314E5"/>
    <w:rsid w:val="003324A0"/>
    <w:rsid w:val="00332B7D"/>
    <w:rsid w:val="00332C9B"/>
    <w:rsid w:val="00332F0A"/>
    <w:rsid w:val="003344EF"/>
    <w:rsid w:val="00335447"/>
    <w:rsid w:val="0033693E"/>
    <w:rsid w:val="003372DD"/>
    <w:rsid w:val="00337F79"/>
    <w:rsid w:val="00340E0E"/>
    <w:rsid w:val="00341882"/>
    <w:rsid w:val="00341D16"/>
    <w:rsid w:val="003427F0"/>
    <w:rsid w:val="00343837"/>
    <w:rsid w:val="003446BC"/>
    <w:rsid w:val="00345252"/>
    <w:rsid w:val="00347334"/>
    <w:rsid w:val="0034774B"/>
    <w:rsid w:val="00347998"/>
    <w:rsid w:val="00347C74"/>
    <w:rsid w:val="00350947"/>
    <w:rsid w:val="003517AF"/>
    <w:rsid w:val="003519E6"/>
    <w:rsid w:val="00351ECF"/>
    <w:rsid w:val="003529A9"/>
    <w:rsid w:val="003531F5"/>
    <w:rsid w:val="003537CB"/>
    <w:rsid w:val="003543C0"/>
    <w:rsid w:val="00355A0F"/>
    <w:rsid w:val="00356E74"/>
    <w:rsid w:val="00361ACC"/>
    <w:rsid w:val="00362205"/>
    <w:rsid w:val="00365D33"/>
    <w:rsid w:val="0036702F"/>
    <w:rsid w:val="00367CD6"/>
    <w:rsid w:val="003719F0"/>
    <w:rsid w:val="0037234E"/>
    <w:rsid w:val="003724EB"/>
    <w:rsid w:val="0037252A"/>
    <w:rsid w:val="00373637"/>
    <w:rsid w:val="003737BF"/>
    <w:rsid w:val="00374B06"/>
    <w:rsid w:val="0037590A"/>
    <w:rsid w:val="0037590F"/>
    <w:rsid w:val="0037682F"/>
    <w:rsid w:val="00376882"/>
    <w:rsid w:val="00376C9C"/>
    <w:rsid w:val="00377126"/>
    <w:rsid w:val="003778A2"/>
    <w:rsid w:val="00377BFE"/>
    <w:rsid w:val="003807C7"/>
    <w:rsid w:val="003811C2"/>
    <w:rsid w:val="003812E6"/>
    <w:rsid w:val="00381E74"/>
    <w:rsid w:val="003828C7"/>
    <w:rsid w:val="00382ADB"/>
    <w:rsid w:val="003830E1"/>
    <w:rsid w:val="00383422"/>
    <w:rsid w:val="00383DD3"/>
    <w:rsid w:val="00383E18"/>
    <w:rsid w:val="00391ABE"/>
    <w:rsid w:val="0039232D"/>
    <w:rsid w:val="00392FD3"/>
    <w:rsid w:val="00393C05"/>
    <w:rsid w:val="00395F2C"/>
    <w:rsid w:val="003961D6"/>
    <w:rsid w:val="00396359"/>
    <w:rsid w:val="0039716A"/>
    <w:rsid w:val="003A0138"/>
    <w:rsid w:val="003A22A6"/>
    <w:rsid w:val="003A2311"/>
    <w:rsid w:val="003A2742"/>
    <w:rsid w:val="003A2CE1"/>
    <w:rsid w:val="003A3390"/>
    <w:rsid w:val="003A3B25"/>
    <w:rsid w:val="003A4020"/>
    <w:rsid w:val="003A4ADC"/>
    <w:rsid w:val="003A534F"/>
    <w:rsid w:val="003A6D7A"/>
    <w:rsid w:val="003A6DF7"/>
    <w:rsid w:val="003A7568"/>
    <w:rsid w:val="003A7CF6"/>
    <w:rsid w:val="003A7D15"/>
    <w:rsid w:val="003B06A8"/>
    <w:rsid w:val="003B0A1B"/>
    <w:rsid w:val="003B16AF"/>
    <w:rsid w:val="003B190B"/>
    <w:rsid w:val="003B22C5"/>
    <w:rsid w:val="003B248D"/>
    <w:rsid w:val="003B2FCD"/>
    <w:rsid w:val="003B3D17"/>
    <w:rsid w:val="003B4EC1"/>
    <w:rsid w:val="003B5483"/>
    <w:rsid w:val="003B5884"/>
    <w:rsid w:val="003B6740"/>
    <w:rsid w:val="003B7093"/>
    <w:rsid w:val="003B7B5B"/>
    <w:rsid w:val="003C19CD"/>
    <w:rsid w:val="003C1FD1"/>
    <w:rsid w:val="003C2B1E"/>
    <w:rsid w:val="003C2D20"/>
    <w:rsid w:val="003C49D3"/>
    <w:rsid w:val="003C581B"/>
    <w:rsid w:val="003C5D6B"/>
    <w:rsid w:val="003C6938"/>
    <w:rsid w:val="003C74C6"/>
    <w:rsid w:val="003C7E22"/>
    <w:rsid w:val="003D0074"/>
    <w:rsid w:val="003D0892"/>
    <w:rsid w:val="003D2707"/>
    <w:rsid w:val="003D281F"/>
    <w:rsid w:val="003D2880"/>
    <w:rsid w:val="003D3369"/>
    <w:rsid w:val="003D3714"/>
    <w:rsid w:val="003D60A8"/>
    <w:rsid w:val="003D657A"/>
    <w:rsid w:val="003D78E0"/>
    <w:rsid w:val="003D795A"/>
    <w:rsid w:val="003E00E8"/>
    <w:rsid w:val="003E030B"/>
    <w:rsid w:val="003E0374"/>
    <w:rsid w:val="003E03DA"/>
    <w:rsid w:val="003E06CE"/>
    <w:rsid w:val="003E10CF"/>
    <w:rsid w:val="003E12C3"/>
    <w:rsid w:val="003E13A6"/>
    <w:rsid w:val="003E1835"/>
    <w:rsid w:val="003E1A49"/>
    <w:rsid w:val="003E323A"/>
    <w:rsid w:val="003E37EA"/>
    <w:rsid w:val="003E3821"/>
    <w:rsid w:val="003E39F6"/>
    <w:rsid w:val="003E5709"/>
    <w:rsid w:val="003E5A6E"/>
    <w:rsid w:val="003E5D75"/>
    <w:rsid w:val="003E5EEF"/>
    <w:rsid w:val="003E60DD"/>
    <w:rsid w:val="003E616C"/>
    <w:rsid w:val="003E721A"/>
    <w:rsid w:val="003E723B"/>
    <w:rsid w:val="003E74EF"/>
    <w:rsid w:val="003E7A61"/>
    <w:rsid w:val="003F1420"/>
    <w:rsid w:val="003F14A3"/>
    <w:rsid w:val="003F1719"/>
    <w:rsid w:val="003F1AEF"/>
    <w:rsid w:val="003F239E"/>
    <w:rsid w:val="003F2978"/>
    <w:rsid w:val="003F2BD5"/>
    <w:rsid w:val="003F2FCB"/>
    <w:rsid w:val="003F3656"/>
    <w:rsid w:val="003F3BCF"/>
    <w:rsid w:val="003F5C5E"/>
    <w:rsid w:val="003F64DF"/>
    <w:rsid w:val="003F7060"/>
    <w:rsid w:val="003F7C56"/>
    <w:rsid w:val="0040000A"/>
    <w:rsid w:val="00400579"/>
    <w:rsid w:val="00402A68"/>
    <w:rsid w:val="004033C2"/>
    <w:rsid w:val="00404F4D"/>
    <w:rsid w:val="0040562F"/>
    <w:rsid w:val="00406CF1"/>
    <w:rsid w:val="004075BB"/>
    <w:rsid w:val="004106D7"/>
    <w:rsid w:val="004110EC"/>
    <w:rsid w:val="00411F22"/>
    <w:rsid w:val="00412A4C"/>
    <w:rsid w:val="00412F06"/>
    <w:rsid w:val="004130B7"/>
    <w:rsid w:val="00413573"/>
    <w:rsid w:val="004156A8"/>
    <w:rsid w:val="00416CD1"/>
    <w:rsid w:val="00420910"/>
    <w:rsid w:val="00422139"/>
    <w:rsid w:val="00423F34"/>
    <w:rsid w:val="00424209"/>
    <w:rsid w:val="004245B5"/>
    <w:rsid w:val="00424705"/>
    <w:rsid w:val="00424F4A"/>
    <w:rsid w:val="004252F9"/>
    <w:rsid w:val="004254B5"/>
    <w:rsid w:val="004310A2"/>
    <w:rsid w:val="00431D48"/>
    <w:rsid w:val="004321BA"/>
    <w:rsid w:val="004323C6"/>
    <w:rsid w:val="00435257"/>
    <w:rsid w:val="00435309"/>
    <w:rsid w:val="00435952"/>
    <w:rsid w:val="00436D0B"/>
    <w:rsid w:val="00436ED1"/>
    <w:rsid w:val="004377DD"/>
    <w:rsid w:val="004404FB"/>
    <w:rsid w:val="0044278E"/>
    <w:rsid w:val="00444A64"/>
    <w:rsid w:val="0044575F"/>
    <w:rsid w:val="00446795"/>
    <w:rsid w:val="00447183"/>
    <w:rsid w:val="00450BB1"/>
    <w:rsid w:val="00450FB1"/>
    <w:rsid w:val="00451C54"/>
    <w:rsid w:val="004522DA"/>
    <w:rsid w:val="00452600"/>
    <w:rsid w:val="004527EA"/>
    <w:rsid w:val="004539F6"/>
    <w:rsid w:val="0045623E"/>
    <w:rsid w:val="0045633D"/>
    <w:rsid w:val="00456909"/>
    <w:rsid w:val="0045724E"/>
    <w:rsid w:val="0045783B"/>
    <w:rsid w:val="004602B8"/>
    <w:rsid w:val="004602BC"/>
    <w:rsid w:val="004606CB"/>
    <w:rsid w:val="004629B4"/>
    <w:rsid w:val="004630B6"/>
    <w:rsid w:val="00463345"/>
    <w:rsid w:val="004638B8"/>
    <w:rsid w:val="00465866"/>
    <w:rsid w:val="00465D9B"/>
    <w:rsid w:val="00467307"/>
    <w:rsid w:val="00467E1C"/>
    <w:rsid w:val="00470531"/>
    <w:rsid w:val="00470BF3"/>
    <w:rsid w:val="00470C91"/>
    <w:rsid w:val="00471312"/>
    <w:rsid w:val="004722D4"/>
    <w:rsid w:val="00473781"/>
    <w:rsid w:val="004740BF"/>
    <w:rsid w:val="00474403"/>
    <w:rsid w:val="004749E1"/>
    <w:rsid w:val="0047502C"/>
    <w:rsid w:val="00475D95"/>
    <w:rsid w:val="00476736"/>
    <w:rsid w:val="004767D2"/>
    <w:rsid w:val="00480248"/>
    <w:rsid w:val="00485237"/>
    <w:rsid w:val="004854A8"/>
    <w:rsid w:val="004854D1"/>
    <w:rsid w:val="00485968"/>
    <w:rsid w:val="00485AD4"/>
    <w:rsid w:val="00486147"/>
    <w:rsid w:val="0048772B"/>
    <w:rsid w:val="00487E80"/>
    <w:rsid w:val="004906D4"/>
    <w:rsid w:val="00492077"/>
    <w:rsid w:val="00493454"/>
    <w:rsid w:val="00493B1F"/>
    <w:rsid w:val="00493CF8"/>
    <w:rsid w:val="00495F01"/>
    <w:rsid w:val="004966AB"/>
    <w:rsid w:val="00497543"/>
    <w:rsid w:val="00497A4D"/>
    <w:rsid w:val="004A0405"/>
    <w:rsid w:val="004A0D9F"/>
    <w:rsid w:val="004A151E"/>
    <w:rsid w:val="004A1C31"/>
    <w:rsid w:val="004A21B9"/>
    <w:rsid w:val="004A2FCF"/>
    <w:rsid w:val="004A32CA"/>
    <w:rsid w:val="004A387D"/>
    <w:rsid w:val="004A3EB7"/>
    <w:rsid w:val="004A3F09"/>
    <w:rsid w:val="004A4AAD"/>
    <w:rsid w:val="004A532D"/>
    <w:rsid w:val="004A5DAF"/>
    <w:rsid w:val="004A6390"/>
    <w:rsid w:val="004A7E92"/>
    <w:rsid w:val="004B0AD9"/>
    <w:rsid w:val="004B1B0E"/>
    <w:rsid w:val="004B1DDA"/>
    <w:rsid w:val="004B2D9E"/>
    <w:rsid w:val="004B36C1"/>
    <w:rsid w:val="004B3F31"/>
    <w:rsid w:val="004B42E2"/>
    <w:rsid w:val="004B49DA"/>
    <w:rsid w:val="004B538D"/>
    <w:rsid w:val="004B582A"/>
    <w:rsid w:val="004B5953"/>
    <w:rsid w:val="004B5B12"/>
    <w:rsid w:val="004B6801"/>
    <w:rsid w:val="004B7C4A"/>
    <w:rsid w:val="004C006F"/>
    <w:rsid w:val="004C2336"/>
    <w:rsid w:val="004C2A32"/>
    <w:rsid w:val="004C2DD0"/>
    <w:rsid w:val="004C40F9"/>
    <w:rsid w:val="004C7113"/>
    <w:rsid w:val="004D0240"/>
    <w:rsid w:val="004D0A11"/>
    <w:rsid w:val="004D13A5"/>
    <w:rsid w:val="004D15B3"/>
    <w:rsid w:val="004D1CA9"/>
    <w:rsid w:val="004D1E08"/>
    <w:rsid w:val="004D279D"/>
    <w:rsid w:val="004D2AB6"/>
    <w:rsid w:val="004D3B28"/>
    <w:rsid w:val="004D3B50"/>
    <w:rsid w:val="004D4DDD"/>
    <w:rsid w:val="004D57BA"/>
    <w:rsid w:val="004D5F89"/>
    <w:rsid w:val="004D6FD7"/>
    <w:rsid w:val="004E16A2"/>
    <w:rsid w:val="004E2186"/>
    <w:rsid w:val="004E23C1"/>
    <w:rsid w:val="004E2683"/>
    <w:rsid w:val="004E5A7C"/>
    <w:rsid w:val="004E5D97"/>
    <w:rsid w:val="004E632C"/>
    <w:rsid w:val="004E702E"/>
    <w:rsid w:val="004E7EEC"/>
    <w:rsid w:val="004E7F21"/>
    <w:rsid w:val="004F04F9"/>
    <w:rsid w:val="004F2E29"/>
    <w:rsid w:val="004F3F9F"/>
    <w:rsid w:val="004F4312"/>
    <w:rsid w:val="004F4F5C"/>
    <w:rsid w:val="004F50EE"/>
    <w:rsid w:val="004F564D"/>
    <w:rsid w:val="004F763C"/>
    <w:rsid w:val="00501C74"/>
    <w:rsid w:val="0050255D"/>
    <w:rsid w:val="00503999"/>
    <w:rsid w:val="00504245"/>
    <w:rsid w:val="0050576D"/>
    <w:rsid w:val="0050581F"/>
    <w:rsid w:val="005062D3"/>
    <w:rsid w:val="0050638E"/>
    <w:rsid w:val="00506BEE"/>
    <w:rsid w:val="00507436"/>
    <w:rsid w:val="00507EBB"/>
    <w:rsid w:val="005106C4"/>
    <w:rsid w:val="00510B8D"/>
    <w:rsid w:val="005111E5"/>
    <w:rsid w:val="005114D7"/>
    <w:rsid w:val="00511AC5"/>
    <w:rsid w:val="005124A7"/>
    <w:rsid w:val="005129C9"/>
    <w:rsid w:val="005132E0"/>
    <w:rsid w:val="00513842"/>
    <w:rsid w:val="005142B2"/>
    <w:rsid w:val="005148FE"/>
    <w:rsid w:val="005149FA"/>
    <w:rsid w:val="00516028"/>
    <w:rsid w:val="0051796B"/>
    <w:rsid w:val="00520C57"/>
    <w:rsid w:val="0052183F"/>
    <w:rsid w:val="00521DD6"/>
    <w:rsid w:val="00522791"/>
    <w:rsid w:val="005235AC"/>
    <w:rsid w:val="00523E9E"/>
    <w:rsid w:val="005256A7"/>
    <w:rsid w:val="0052571B"/>
    <w:rsid w:val="00525752"/>
    <w:rsid w:val="005257E7"/>
    <w:rsid w:val="005267C4"/>
    <w:rsid w:val="005268E8"/>
    <w:rsid w:val="00530C41"/>
    <w:rsid w:val="00530EAB"/>
    <w:rsid w:val="00531384"/>
    <w:rsid w:val="00531A29"/>
    <w:rsid w:val="0053236E"/>
    <w:rsid w:val="005323B7"/>
    <w:rsid w:val="00532FE0"/>
    <w:rsid w:val="00533D6F"/>
    <w:rsid w:val="00534EFE"/>
    <w:rsid w:val="00536D5E"/>
    <w:rsid w:val="00536EBB"/>
    <w:rsid w:val="00540088"/>
    <w:rsid w:val="0054008C"/>
    <w:rsid w:val="005409FD"/>
    <w:rsid w:val="00541B97"/>
    <w:rsid w:val="00541E89"/>
    <w:rsid w:val="00541F5E"/>
    <w:rsid w:val="005446FA"/>
    <w:rsid w:val="005451ED"/>
    <w:rsid w:val="005458D2"/>
    <w:rsid w:val="005467D3"/>
    <w:rsid w:val="00547C51"/>
    <w:rsid w:val="00551B2F"/>
    <w:rsid w:val="00551B46"/>
    <w:rsid w:val="00551F8F"/>
    <w:rsid w:val="00552B5D"/>
    <w:rsid w:val="00552EEE"/>
    <w:rsid w:val="005535CF"/>
    <w:rsid w:val="00553726"/>
    <w:rsid w:val="005539C8"/>
    <w:rsid w:val="005545AB"/>
    <w:rsid w:val="005556DC"/>
    <w:rsid w:val="00555FBF"/>
    <w:rsid w:val="00556BC5"/>
    <w:rsid w:val="00556F88"/>
    <w:rsid w:val="00557557"/>
    <w:rsid w:val="0056111F"/>
    <w:rsid w:val="005619C9"/>
    <w:rsid w:val="00561DB5"/>
    <w:rsid w:val="00562112"/>
    <w:rsid w:val="00562B43"/>
    <w:rsid w:val="00562E46"/>
    <w:rsid w:val="00563C48"/>
    <w:rsid w:val="00564988"/>
    <w:rsid w:val="00565403"/>
    <w:rsid w:val="0056575D"/>
    <w:rsid w:val="00565DF1"/>
    <w:rsid w:val="005665FB"/>
    <w:rsid w:val="00567EFB"/>
    <w:rsid w:val="00571E13"/>
    <w:rsid w:val="00573497"/>
    <w:rsid w:val="00574058"/>
    <w:rsid w:val="005749BF"/>
    <w:rsid w:val="00575251"/>
    <w:rsid w:val="00575655"/>
    <w:rsid w:val="00575D84"/>
    <w:rsid w:val="0057601A"/>
    <w:rsid w:val="00576AFB"/>
    <w:rsid w:val="00581385"/>
    <w:rsid w:val="00581861"/>
    <w:rsid w:val="00582B37"/>
    <w:rsid w:val="00584357"/>
    <w:rsid w:val="00584F17"/>
    <w:rsid w:val="0058555A"/>
    <w:rsid w:val="00585A69"/>
    <w:rsid w:val="00585B46"/>
    <w:rsid w:val="00586371"/>
    <w:rsid w:val="0058690E"/>
    <w:rsid w:val="0058775A"/>
    <w:rsid w:val="005912C9"/>
    <w:rsid w:val="00592C4F"/>
    <w:rsid w:val="00593845"/>
    <w:rsid w:val="00593B31"/>
    <w:rsid w:val="00594483"/>
    <w:rsid w:val="005965A5"/>
    <w:rsid w:val="00596963"/>
    <w:rsid w:val="005977C3"/>
    <w:rsid w:val="005A1DEF"/>
    <w:rsid w:val="005A26B2"/>
    <w:rsid w:val="005A34FE"/>
    <w:rsid w:val="005A3819"/>
    <w:rsid w:val="005A3820"/>
    <w:rsid w:val="005A417B"/>
    <w:rsid w:val="005A56F1"/>
    <w:rsid w:val="005A7615"/>
    <w:rsid w:val="005A76E4"/>
    <w:rsid w:val="005B115D"/>
    <w:rsid w:val="005B1985"/>
    <w:rsid w:val="005B1D55"/>
    <w:rsid w:val="005B23C6"/>
    <w:rsid w:val="005B2E1D"/>
    <w:rsid w:val="005B2F4D"/>
    <w:rsid w:val="005B4965"/>
    <w:rsid w:val="005B4DF5"/>
    <w:rsid w:val="005B62DD"/>
    <w:rsid w:val="005B672F"/>
    <w:rsid w:val="005B6FDA"/>
    <w:rsid w:val="005C1F1B"/>
    <w:rsid w:val="005C2433"/>
    <w:rsid w:val="005C261A"/>
    <w:rsid w:val="005C2F8F"/>
    <w:rsid w:val="005C3724"/>
    <w:rsid w:val="005C5E5F"/>
    <w:rsid w:val="005D1491"/>
    <w:rsid w:val="005D212B"/>
    <w:rsid w:val="005D32D6"/>
    <w:rsid w:val="005D362A"/>
    <w:rsid w:val="005D3C2C"/>
    <w:rsid w:val="005D41CC"/>
    <w:rsid w:val="005D4F8A"/>
    <w:rsid w:val="005D73E6"/>
    <w:rsid w:val="005D7F00"/>
    <w:rsid w:val="005E06DA"/>
    <w:rsid w:val="005E0804"/>
    <w:rsid w:val="005E12B0"/>
    <w:rsid w:val="005E1BEF"/>
    <w:rsid w:val="005E2792"/>
    <w:rsid w:val="005E31C8"/>
    <w:rsid w:val="005E3E6D"/>
    <w:rsid w:val="005E5CB2"/>
    <w:rsid w:val="005E7081"/>
    <w:rsid w:val="005E7900"/>
    <w:rsid w:val="005F13A3"/>
    <w:rsid w:val="005F218F"/>
    <w:rsid w:val="005F34B5"/>
    <w:rsid w:val="005F4204"/>
    <w:rsid w:val="005F47AC"/>
    <w:rsid w:val="005F4E93"/>
    <w:rsid w:val="005F508B"/>
    <w:rsid w:val="005F50A4"/>
    <w:rsid w:val="005F5E12"/>
    <w:rsid w:val="005F62AA"/>
    <w:rsid w:val="005F632D"/>
    <w:rsid w:val="005F7E01"/>
    <w:rsid w:val="006008DF"/>
    <w:rsid w:val="00600DB9"/>
    <w:rsid w:val="00603B65"/>
    <w:rsid w:val="006049B4"/>
    <w:rsid w:val="00604B68"/>
    <w:rsid w:val="00604E07"/>
    <w:rsid w:val="006057C9"/>
    <w:rsid w:val="0060650A"/>
    <w:rsid w:val="00606554"/>
    <w:rsid w:val="006067EF"/>
    <w:rsid w:val="00607008"/>
    <w:rsid w:val="00607EA3"/>
    <w:rsid w:val="006104FB"/>
    <w:rsid w:val="006107D0"/>
    <w:rsid w:val="00611B59"/>
    <w:rsid w:val="00612996"/>
    <w:rsid w:val="00612C9F"/>
    <w:rsid w:val="006134C7"/>
    <w:rsid w:val="00613F0F"/>
    <w:rsid w:val="0061532F"/>
    <w:rsid w:val="00615922"/>
    <w:rsid w:val="00616081"/>
    <w:rsid w:val="0061666A"/>
    <w:rsid w:val="006170C2"/>
    <w:rsid w:val="006171B6"/>
    <w:rsid w:val="006177A6"/>
    <w:rsid w:val="006206DF"/>
    <w:rsid w:val="00620A32"/>
    <w:rsid w:val="00620A4B"/>
    <w:rsid w:val="006244EA"/>
    <w:rsid w:val="00625443"/>
    <w:rsid w:val="00625501"/>
    <w:rsid w:val="00625D2F"/>
    <w:rsid w:val="00626FF5"/>
    <w:rsid w:val="0063071A"/>
    <w:rsid w:val="00630876"/>
    <w:rsid w:val="00633438"/>
    <w:rsid w:val="00633737"/>
    <w:rsid w:val="00633AC9"/>
    <w:rsid w:val="00634271"/>
    <w:rsid w:val="00635C38"/>
    <w:rsid w:val="0063636A"/>
    <w:rsid w:val="00636EC0"/>
    <w:rsid w:val="00637C97"/>
    <w:rsid w:val="00637D9C"/>
    <w:rsid w:val="00637F13"/>
    <w:rsid w:val="006402AD"/>
    <w:rsid w:val="00640473"/>
    <w:rsid w:val="00641AB4"/>
    <w:rsid w:val="00641C7D"/>
    <w:rsid w:val="00642018"/>
    <w:rsid w:val="006428D1"/>
    <w:rsid w:val="00642C5C"/>
    <w:rsid w:val="00643557"/>
    <w:rsid w:val="00644523"/>
    <w:rsid w:val="00644910"/>
    <w:rsid w:val="00644C2B"/>
    <w:rsid w:val="00644F5F"/>
    <w:rsid w:val="006452F9"/>
    <w:rsid w:val="0064589C"/>
    <w:rsid w:val="00646D50"/>
    <w:rsid w:val="00650390"/>
    <w:rsid w:val="0065054C"/>
    <w:rsid w:val="006521F3"/>
    <w:rsid w:val="00652BD4"/>
    <w:rsid w:val="0065522A"/>
    <w:rsid w:val="006556FB"/>
    <w:rsid w:val="0065598E"/>
    <w:rsid w:val="00660600"/>
    <w:rsid w:val="00662464"/>
    <w:rsid w:val="006631AC"/>
    <w:rsid w:val="00663BD1"/>
    <w:rsid w:val="00664FC5"/>
    <w:rsid w:val="006651ED"/>
    <w:rsid w:val="00665DA5"/>
    <w:rsid w:val="00665FE7"/>
    <w:rsid w:val="00666D1C"/>
    <w:rsid w:val="006673B0"/>
    <w:rsid w:val="00670535"/>
    <w:rsid w:val="00670C09"/>
    <w:rsid w:val="0067206F"/>
    <w:rsid w:val="006726AB"/>
    <w:rsid w:val="00672DF8"/>
    <w:rsid w:val="0067333B"/>
    <w:rsid w:val="00674296"/>
    <w:rsid w:val="0067496C"/>
    <w:rsid w:val="00674DBC"/>
    <w:rsid w:val="00675D30"/>
    <w:rsid w:val="00676FDE"/>
    <w:rsid w:val="00677295"/>
    <w:rsid w:val="00677373"/>
    <w:rsid w:val="00680EBD"/>
    <w:rsid w:val="006818E7"/>
    <w:rsid w:val="0068342D"/>
    <w:rsid w:val="00683539"/>
    <w:rsid w:val="00683F3B"/>
    <w:rsid w:val="0068717D"/>
    <w:rsid w:val="006906E9"/>
    <w:rsid w:val="0069072B"/>
    <w:rsid w:val="00690736"/>
    <w:rsid w:val="00690CED"/>
    <w:rsid w:val="00691153"/>
    <w:rsid w:val="006919F1"/>
    <w:rsid w:val="006929AE"/>
    <w:rsid w:val="00693614"/>
    <w:rsid w:val="00693826"/>
    <w:rsid w:val="00693E1A"/>
    <w:rsid w:val="00694478"/>
    <w:rsid w:val="006950FD"/>
    <w:rsid w:val="00696A53"/>
    <w:rsid w:val="00697AA6"/>
    <w:rsid w:val="00697CA5"/>
    <w:rsid w:val="006A0B1A"/>
    <w:rsid w:val="006A0BEF"/>
    <w:rsid w:val="006A1673"/>
    <w:rsid w:val="006A1933"/>
    <w:rsid w:val="006A234B"/>
    <w:rsid w:val="006A3610"/>
    <w:rsid w:val="006A3E53"/>
    <w:rsid w:val="006A442B"/>
    <w:rsid w:val="006A568F"/>
    <w:rsid w:val="006A6CA4"/>
    <w:rsid w:val="006A7A20"/>
    <w:rsid w:val="006B0B4F"/>
    <w:rsid w:val="006B1664"/>
    <w:rsid w:val="006B2378"/>
    <w:rsid w:val="006B2C0D"/>
    <w:rsid w:val="006B41B6"/>
    <w:rsid w:val="006B477F"/>
    <w:rsid w:val="006B47FC"/>
    <w:rsid w:val="006B4BDB"/>
    <w:rsid w:val="006B585B"/>
    <w:rsid w:val="006B5A91"/>
    <w:rsid w:val="006B6118"/>
    <w:rsid w:val="006B6DD8"/>
    <w:rsid w:val="006B7573"/>
    <w:rsid w:val="006C11D9"/>
    <w:rsid w:val="006C2807"/>
    <w:rsid w:val="006C2BAC"/>
    <w:rsid w:val="006C2D2B"/>
    <w:rsid w:val="006C388A"/>
    <w:rsid w:val="006C7370"/>
    <w:rsid w:val="006C7638"/>
    <w:rsid w:val="006C7D47"/>
    <w:rsid w:val="006D063A"/>
    <w:rsid w:val="006D119C"/>
    <w:rsid w:val="006D338D"/>
    <w:rsid w:val="006D429F"/>
    <w:rsid w:val="006D5A8F"/>
    <w:rsid w:val="006D69AF"/>
    <w:rsid w:val="006E0AF4"/>
    <w:rsid w:val="006E0DE3"/>
    <w:rsid w:val="006E3722"/>
    <w:rsid w:val="006E45DD"/>
    <w:rsid w:val="006E521B"/>
    <w:rsid w:val="006E6031"/>
    <w:rsid w:val="006E7A05"/>
    <w:rsid w:val="006F00BD"/>
    <w:rsid w:val="006F0FF5"/>
    <w:rsid w:val="006F22D5"/>
    <w:rsid w:val="006F2430"/>
    <w:rsid w:val="006F2951"/>
    <w:rsid w:val="006F29E4"/>
    <w:rsid w:val="006F37A3"/>
    <w:rsid w:val="006F3BA3"/>
    <w:rsid w:val="006F4AC6"/>
    <w:rsid w:val="006F4D86"/>
    <w:rsid w:val="006F5F39"/>
    <w:rsid w:val="006F61F9"/>
    <w:rsid w:val="006F7A11"/>
    <w:rsid w:val="00700171"/>
    <w:rsid w:val="007003F9"/>
    <w:rsid w:val="00701CE2"/>
    <w:rsid w:val="0070273C"/>
    <w:rsid w:val="007030AF"/>
    <w:rsid w:val="00703F7B"/>
    <w:rsid w:val="007100EE"/>
    <w:rsid w:val="00710105"/>
    <w:rsid w:val="00710278"/>
    <w:rsid w:val="00711BF4"/>
    <w:rsid w:val="007127CF"/>
    <w:rsid w:val="00712980"/>
    <w:rsid w:val="007147C8"/>
    <w:rsid w:val="00714812"/>
    <w:rsid w:val="00715421"/>
    <w:rsid w:val="007174EC"/>
    <w:rsid w:val="00720F73"/>
    <w:rsid w:val="00721547"/>
    <w:rsid w:val="00721CEF"/>
    <w:rsid w:val="00722BDF"/>
    <w:rsid w:val="00722D38"/>
    <w:rsid w:val="00723482"/>
    <w:rsid w:val="00723A88"/>
    <w:rsid w:val="00723E18"/>
    <w:rsid w:val="00726439"/>
    <w:rsid w:val="00726714"/>
    <w:rsid w:val="00727431"/>
    <w:rsid w:val="00727D14"/>
    <w:rsid w:val="0073181D"/>
    <w:rsid w:val="00731D50"/>
    <w:rsid w:val="00731F7A"/>
    <w:rsid w:val="007324BF"/>
    <w:rsid w:val="007324DC"/>
    <w:rsid w:val="007331AE"/>
    <w:rsid w:val="00733409"/>
    <w:rsid w:val="00735AFD"/>
    <w:rsid w:val="00735B7A"/>
    <w:rsid w:val="00735C1D"/>
    <w:rsid w:val="007367A9"/>
    <w:rsid w:val="007403F1"/>
    <w:rsid w:val="00741244"/>
    <w:rsid w:val="007416F8"/>
    <w:rsid w:val="00741852"/>
    <w:rsid w:val="00741C40"/>
    <w:rsid w:val="00742505"/>
    <w:rsid w:val="00743BE7"/>
    <w:rsid w:val="007449B1"/>
    <w:rsid w:val="007472E3"/>
    <w:rsid w:val="0074744B"/>
    <w:rsid w:val="00750098"/>
    <w:rsid w:val="0075195A"/>
    <w:rsid w:val="007541AA"/>
    <w:rsid w:val="00755B30"/>
    <w:rsid w:val="00756C12"/>
    <w:rsid w:val="00756D72"/>
    <w:rsid w:val="00757478"/>
    <w:rsid w:val="00762875"/>
    <w:rsid w:val="00762AEE"/>
    <w:rsid w:val="00763131"/>
    <w:rsid w:val="00763E1E"/>
    <w:rsid w:val="0076406C"/>
    <w:rsid w:val="0076600D"/>
    <w:rsid w:val="007667BF"/>
    <w:rsid w:val="00770E75"/>
    <w:rsid w:val="0077173E"/>
    <w:rsid w:val="00773113"/>
    <w:rsid w:val="0077354D"/>
    <w:rsid w:val="007735A8"/>
    <w:rsid w:val="007738AB"/>
    <w:rsid w:val="00773DBF"/>
    <w:rsid w:val="00774796"/>
    <w:rsid w:val="00775445"/>
    <w:rsid w:val="00775DBB"/>
    <w:rsid w:val="007769E7"/>
    <w:rsid w:val="00776C85"/>
    <w:rsid w:val="00777995"/>
    <w:rsid w:val="00777CA9"/>
    <w:rsid w:val="00777D37"/>
    <w:rsid w:val="00780885"/>
    <w:rsid w:val="007815D8"/>
    <w:rsid w:val="00781B3F"/>
    <w:rsid w:val="00782971"/>
    <w:rsid w:val="00784816"/>
    <w:rsid w:val="00784A9B"/>
    <w:rsid w:val="00786559"/>
    <w:rsid w:val="00786B2A"/>
    <w:rsid w:val="00790131"/>
    <w:rsid w:val="007908A2"/>
    <w:rsid w:val="0079234E"/>
    <w:rsid w:val="00793550"/>
    <w:rsid w:val="0079373C"/>
    <w:rsid w:val="00794826"/>
    <w:rsid w:val="007956D6"/>
    <w:rsid w:val="007973C0"/>
    <w:rsid w:val="007A00BB"/>
    <w:rsid w:val="007A017B"/>
    <w:rsid w:val="007A14F9"/>
    <w:rsid w:val="007A7036"/>
    <w:rsid w:val="007A73E8"/>
    <w:rsid w:val="007B067C"/>
    <w:rsid w:val="007B179A"/>
    <w:rsid w:val="007B2560"/>
    <w:rsid w:val="007B3A06"/>
    <w:rsid w:val="007B51E3"/>
    <w:rsid w:val="007B5E96"/>
    <w:rsid w:val="007B683E"/>
    <w:rsid w:val="007B76C4"/>
    <w:rsid w:val="007B7E42"/>
    <w:rsid w:val="007C0371"/>
    <w:rsid w:val="007C07AF"/>
    <w:rsid w:val="007C32C9"/>
    <w:rsid w:val="007C38A9"/>
    <w:rsid w:val="007C421E"/>
    <w:rsid w:val="007C4DEA"/>
    <w:rsid w:val="007C7181"/>
    <w:rsid w:val="007C7241"/>
    <w:rsid w:val="007C768C"/>
    <w:rsid w:val="007D03F7"/>
    <w:rsid w:val="007D0F68"/>
    <w:rsid w:val="007D2625"/>
    <w:rsid w:val="007D296C"/>
    <w:rsid w:val="007D2AD5"/>
    <w:rsid w:val="007D35FC"/>
    <w:rsid w:val="007D3FB3"/>
    <w:rsid w:val="007D51ED"/>
    <w:rsid w:val="007D655A"/>
    <w:rsid w:val="007D6DF4"/>
    <w:rsid w:val="007D6FEF"/>
    <w:rsid w:val="007D7622"/>
    <w:rsid w:val="007E1429"/>
    <w:rsid w:val="007E36B5"/>
    <w:rsid w:val="007E3CA0"/>
    <w:rsid w:val="007E4839"/>
    <w:rsid w:val="007E66EB"/>
    <w:rsid w:val="007E756F"/>
    <w:rsid w:val="007F067D"/>
    <w:rsid w:val="007F0C25"/>
    <w:rsid w:val="007F17CC"/>
    <w:rsid w:val="007F3145"/>
    <w:rsid w:val="007F4DC9"/>
    <w:rsid w:val="007F5E26"/>
    <w:rsid w:val="00800332"/>
    <w:rsid w:val="00800CFD"/>
    <w:rsid w:val="008012EE"/>
    <w:rsid w:val="00803206"/>
    <w:rsid w:val="00803985"/>
    <w:rsid w:val="00803B95"/>
    <w:rsid w:val="00803F1E"/>
    <w:rsid w:val="00804F18"/>
    <w:rsid w:val="00805F7C"/>
    <w:rsid w:val="0080644C"/>
    <w:rsid w:val="0080654B"/>
    <w:rsid w:val="00806E0D"/>
    <w:rsid w:val="008076F6"/>
    <w:rsid w:val="00810AD6"/>
    <w:rsid w:val="008113D2"/>
    <w:rsid w:val="00813694"/>
    <w:rsid w:val="00814672"/>
    <w:rsid w:val="00814CB6"/>
    <w:rsid w:val="008151DA"/>
    <w:rsid w:val="0081521C"/>
    <w:rsid w:val="0081570D"/>
    <w:rsid w:val="00820D82"/>
    <w:rsid w:val="00820FB3"/>
    <w:rsid w:val="00821DF8"/>
    <w:rsid w:val="00822490"/>
    <w:rsid w:val="00822593"/>
    <w:rsid w:val="00824459"/>
    <w:rsid w:val="008261D9"/>
    <w:rsid w:val="00826603"/>
    <w:rsid w:val="00827508"/>
    <w:rsid w:val="008310AD"/>
    <w:rsid w:val="008316A3"/>
    <w:rsid w:val="00832378"/>
    <w:rsid w:val="0083268D"/>
    <w:rsid w:val="00832A50"/>
    <w:rsid w:val="00832AF7"/>
    <w:rsid w:val="00833386"/>
    <w:rsid w:val="008335FA"/>
    <w:rsid w:val="0083383E"/>
    <w:rsid w:val="00833958"/>
    <w:rsid w:val="00836267"/>
    <w:rsid w:val="0083749B"/>
    <w:rsid w:val="00837A52"/>
    <w:rsid w:val="0084079A"/>
    <w:rsid w:val="00840CA3"/>
    <w:rsid w:val="00841851"/>
    <w:rsid w:val="00841FED"/>
    <w:rsid w:val="008428A9"/>
    <w:rsid w:val="00842BCD"/>
    <w:rsid w:val="0084358E"/>
    <w:rsid w:val="008442BA"/>
    <w:rsid w:val="0084496B"/>
    <w:rsid w:val="0084548F"/>
    <w:rsid w:val="0084589A"/>
    <w:rsid w:val="00845A79"/>
    <w:rsid w:val="00846881"/>
    <w:rsid w:val="0084776C"/>
    <w:rsid w:val="00847FA7"/>
    <w:rsid w:val="008503C8"/>
    <w:rsid w:val="00852267"/>
    <w:rsid w:val="0085283A"/>
    <w:rsid w:val="00853149"/>
    <w:rsid w:val="00853262"/>
    <w:rsid w:val="008535F3"/>
    <w:rsid w:val="00853901"/>
    <w:rsid w:val="0085402C"/>
    <w:rsid w:val="0085508E"/>
    <w:rsid w:val="008557EF"/>
    <w:rsid w:val="00855DA5"/>
    <w:rsid w:val="0085669D"/>
    <w:rsid w:val="00856D68"/>
    <w:rsid w:val="00857579"/>
    <w:rsid w:val="008601BC"/>
    <w:rsid w:val="008606ED"/>
    <w:rsid w:val="00860DBF"/>
    <w:rsid w:val="00861772"/>
    <w:rsid w:val="00861DD3"/>
    <w:rsid w:val="00861FB5"/>
    <w:rsid w:val="00862039"/>
    <w:rsid w:val="00862D2F"/>
    <w:rsid w:val="00863074"/>
    <w:rsid w:val="00863AE2"/>
    <w:rsid w:val="00863B0F"/>
    <w:rsid w:val="00863B1E"/>
    <w:rsid w:val="0086415B"/>
    <w:rsid w:val="0086431B"/>
    <w:rsid w:val="008647CD"/>
    <w:rsid w:val="00864CFE"/>
    <w:rsid w:val="0086527C"/>
    <w:rsid w:val="00865564"/>
    <w:rsid w:val="00865606"/>
    <w:rsid w:val="00865632"/>
    <w:rsid w:val="00865B12"/>
    <w:rsid w:val="00867B0B"/>
    <w:rsid w:val="008710B9"/>
    <w:rsid w:val="00871A0D"/>
    <w:rsid w:val="00874A8F"/>
    <w:rsid w:val="00874BA8"/>
    <w:rsid w:val="00874BB7"/>
    <w:rsid w:val="00874DDB"/>
    <w:rsid w:val="008753E3"/>
    <w:rsid w:val="0087736C"/>
    <w:rsid w:val="008776C7"/>
    <w:rsid w:val="00880E76"/>
    <w:rsid w:val="008811EB"/>
    <w:rsid w:val="00881A20"/>
    <w:rsid w:val="00882B4B"/>
    <w:rsid w:val="0088427B"/>
    <w:rsid w:val="008843CF"/>
    <w:rsid w:val="008870E7"/>
    <w:rsid w:val="00887573"/>
    <w:rsid w:val="00887FE5"/>
    <w:rsid w:val="00890B3B"/>
    <w:rsid w:val="00890C92"/>
    <w:rsid w:val="008918C2"/>
    <w:rsid w:val="008925E6"/>
    <w:rsid w:val="00892860"/>
    <w:rsid w:val="00893194"/>
    <w:rsid w:val="00893590"/>
    <w:rsid w:val="00893B32"/>
    <w:rsid w:val="00893FFB"/>
    <w:rsid w:val="00894945"/>
    <w:rsid w:val="008950DA"/>
    <w:rsid w:val="00896E92"/>
    <w:rsid w:val="008A0585"/>
    <w:rsid w:val="008A0BB5"/>
    <w:rsid w:val="008A167E"/>
    <w:rsid w:val="008A19A9"/>
    <w:rsid w:val="008A1AD8"/>
    <w:rsid w:val="008A1F4D"/>
    <w:rsid w:val="008A2498"/>
    <w:rsid w:val="008A2C6C"/>
    <w:rsid w:val="008A385C"/>
    <w:rsid w:val="008A41C2"/>
    <w:rsid w:val="008A461C"/>
    <w:rsid w:val="008A49D7"/>
    <w:rsid w:val="008A5566"/>
    <w:rsid w:val="008A6EE3"/>
    <w:rsid w:val="008B1429"/>
    <w:rsid w:val="008B257B"/>
    <w:rsid w:val="008B4EEF"/>
    <w:rsid w:val="008B5D36"/>
    <w:rsid w:val="008B6688"/>
    <w:rsid w:val="008B67D7"/>
    <w:rsid w:val="008C04D6"/>
    <w:rsid w:val="008C05C8"/>
    <w:rsid w:val="008C0C56"/>
    <w:rsid w:val="008C0F0F"/>
    <w:rsid w:val="008C1714"/>
    <w:rsid w:val="008C1856"/>
    <w:rsid w:val="008C207F"/>
    <w:rsid w:val="008C2085"/>
    <w:rsid w:val="008C34CB"/>
    <w:rsid w:val="008C537F"/>
    <w:rsid w:val="008C562B"/>
    <w:rsid w:val="008C60D6"/>
    <w:rsid w:val="008C7E5C"/>
    <w:rsid w:val="008C7E75"/>
    <w:rsid w:val="008C7ED7"/>
    <w:rsid w:val="008D0FD1"/>
    <w:rsid w:val="008D14ED"/>
    <w:rsid w:val="008D1588"/>
    <w:rsid w:val="008D1794"/>
    <w:rsid w:val="008D2102"/>
    <w:rsid w:val="008D3ACE"/>
    <w:rsid w:val="008D7673"/>
    <w:rsid w:val="008E0250"/>
    <w:rsid w:val="008E1473"/>
    <w:rsid w:val="008E2057"/>
    <w:rsid w:val="008E2656"/>
    <w:rsid w:val="008E34F3"/>
    <w:rsid w:val="008E408A"/>
    <w:rsid w:val="008E41E7"/>
    <w:rsid w:val="008E4C05"/>
    <w:rsid w:val="008E4C8F"/>
    <w:rsid w:val="008E5916"/>
    <w:rsid w:val="008E59B9"/>
    <w:rsid w:val="008E6DEB"/>
    <w:rsid w:val="008E792A"/>
    <w:rsid w:val="008F00F8"/>
    <w:rsid w:val="008F12ED"/>
    <w:rsid w:val="008F1788"/>
    <w:rsid w:val="008F23B1"/>
    <w:rsid w:val="008F24D4"/>
    <w:rsid w:val="008F454A"/>
    <w:rsid w:val="008F54A1"/>
    <w:rsid w:val="008F60E9"/>
    <w:rsid w:val="008F6270"/>
    <w:rsid w:val="008F629B"/>
    <w:rsid w:val="008F6DE0"/>
    <w:rsid w:val="00900A47"/>
    <w:rsid w:val="009016B2"/>
    <w:rsid w:val="00904279"/>
    <w:rsid w:val="00904997"/>
    <w:rsid w:val="00904DC9"/>
    <w:rsid w:val="009054DC"/>
    <w:rsid w:val="00905BBE"/>
    <w:rsid w:val="00905DDC"/>
    <w:rsid w:val="00905F6B"/>
    <w:rsid w:val="00906B4B"/>
    <w:rsid w:val="009070DA"/>
    <w:rsid w:val="009070DB"/>
    <w:rsid w:val="00907984"/>
    <w:rsid w:val="00910631"/>
    <w:rsid w:val="00910663"/>
    <w:rsid w:val="00913D77"/>
    <w:rsid w:val="00913FDA"/>
    <w:rsid w:val="00914308"/>
    <w:rsid w:val="00915EEF"/>
    <w:rsid w:val="0091641E"/>
    <w:rsid w:val="00917E4F"/>
    <w:rsid w:val="0092110D"/>
    <w:rsid w:val="00921170"/>
    <w:rsid w:val="00921FDC"/>
    <w:rsid w:val="00922F73"/>
    <w:rsid w:val="00923650"/>
    <w:rsid w:val="009237AD"/>
    <w:rsid w:val="00923CE3"/>
    <w:rsid w:val="00923E32"/>
    <w:rsid w:val="009261BB"/>
    <w:rsid w:val="00927038"/>
    <w:rsid w:val="009274AD"/>
    <w:rsid w:val="00927F19"/>
    <w:rsid w:val="0093000C"/>
    <w:rsid w:val="009306CD"/>
    <w:rsid w:val="00930847"/>
    <w:rsid w:val="00932512"/>
    <w:rsid w:val="0093265D"/>
    <w:rsid w:val="00932663"/>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614"/>
    <w:rsid w:val="0094708A"/>
    <w:rsid w:val="0094734B"/>
    <w:rsid w:val="009511DF"/>
    <w:rsid w:val="00951946"/>
    <w:rsid w:val="00951CA6"/>
    <w:rsid w:val="009533F4"/>
    <w:rsid w:val="00953A9F"/>
    <w:rsid w:val="00954230"/>
    <w:rsid w:val="00955642"/>
    <w:rsid w:val="00955653"/>
    <w:rsid w:val="0095582A"/>
    <w:rsid w:val="00955C5F"/>
    <w:rsid w:val="00955D0C"/>
    <w:rsid w:val="009569C0"/>
    <w:rsid w:val="00956D42"/>
    <w:rsid w:val="00960F8F"/>
    <w:rsid w:val="00961B82"/>
    <w:rsid w:val="0096336F"/>
    <w:rsid w:val="00965050"/>
    <w:rsid w:val="0096605E"/>
    <w:rsid w:val="009663E1"/>
    <w:rsid w:val="00966D25"/>
    <w:rsid w:val="00967304"/>
    <w:rsid w:val="0096766E"/>
    <w:rsid w:val="009704D0"/>
    <w:rsid w:val="009716E4"/>
    <w:rsid w:val="00971A19"/>
    <w:rsid w:val="0097211E"/>
    <w:rsid w:val="00972C96"/>
    <w:rsid w:val="009739F2"/>
    <w:rsid w:val="009746D7"/>
    <w:rsid w:val="00975C21"/>
    <w:rsid w:val="0097660E"/>
    <w:rsid w:val="009767C1"/>
    <w:rsid w:val="00980206"/>
    <w:rsid w:val="00981367"/>
    <w:rsid w:val="009851C5"/>
    <w:rsid w:val="00985C3E"/>
    <w:rsid w:val="00986177"/>
    <w:rsid w:val="0098646B"/>
    <w:rsid w:val="00987944"/>
    <w:rsid w:val="009903B5"/>
    <w:rsid w:val="00990FE4"/>
    <w:rsid w:val="009911BD"/>
    <w:rsid w:val="00991F75"/>
    <w:rsid w:val="009921BA"/>
    <w:rsid w:val="009960F3"/>
    <w:rsid w:val="009969B9"/>
    <w:rsid w:val="00996E9F"/>
    <w:rsid w:val="00997CA7"/>
    <w:rsid w:val="009A0336"/>
    <w:rsid w:val="009A04FC"/>
    <w:rsid w:val="009A1906"/>
    <w:rsid w:val="009A242E"/>
    <w:rsid w:val="009A26EF"/>
    <w:rsid w:val="009A2F92"/>
    <w:rsid w:val="009A3834"/>
    <w:rsid w:val="009A3E03"/>
    <w:rsid w:val="009A4645"/>
    <w:rsid w:val="009A4D1B"/>
    <w:rsid w:val="009A745D"/>
    <w:rsid w:val="009A7A60"/>
    <w:rsid w:val="009B0726"/>
    <w:rsid w:val="009B0D0D"/>
    <w:rsid w:val="009B0DC4"/>
    <w:rsid w:val="009B1416"/>
    <w:rsid w:val="009B14EC"/>
    <w:rsid w:val="009B23F2"/>
    <w:rsid w:val="009B3030"/>
    <w:rsid w:val="009B310A"/>
    <w:rsid w:val="009B3422"/>
    <w:rsid w:val="009B602A"/>
    <w:rsid w:val="009B6C10"/>
    <w:rsid w:val="009B7754"/>
    <w:rsid w:val="009C199C"/>
    <w:rsid w:val="009C2CE1"/>
    <w:rsid w:val="009C4968"/>
    <w:rsid w:val="009C733E"/>
    <w:rsid w:val="009D00DB"/>
    <w:rsid w:val="009D1F30"/>
    <w:rsid w:val="009D40A1"/>
    <w:rsid w:val="009D47A3"/>
    <w:rsid w:val="009D7832"/>
    <w:rsid w:val="009E050C"/>
    <w:rsid w:val="009E0B7A"/>
    <w:rsid w:val="009E0BDF"/>
    <w:rsid w:val="009E1F60"/>
    <w:rsid w:val="009E26F8"/>
    <w:rsid w:val="009E301D"/>
    <w:rsid w:val="009E3623"/>
    <w:rsid w:val="009E40A2"/>
    <w:rsid w:val="009E40D2"/>
    <w:rsid w:val="009E4E5B"/>
    <w:rsid w:val="009E67FF"/>
    <w:rsid w:val="009E69BE"/>
    <w:rsid w:val="009E75A7"/>
    <w:rsid w:val="009E7B31"/>
    <w:rsid w:val="009F060C"/>
    <w:rsid w:val="009F086F"/>
    <w:rsid w:val="009F091C"/>
    <w:rsid w:val="009F1588"/>
    <w:rsid w:val="009F1BC4"/>
    <w:rsid w:val="009F1C17"/>
    <w:rsid w:val="009F2CF5"/>
    <w:rsid w:val="009F419B"/>
    <w:rsid w:val="009F5CB8"/>
    <w:rsid w:val="009F6B9F"/>
    <w:rsid w:val="009F7605"/>
    <w:rsid w:val="00A00BE9"/>
    <w:rsid w:val="00A01133"/>
    <w:rsid w:val="00A032ED"/>
    <w:rsid w:val="00A05EAE"/>
    <w:rsid w:val="00A066C4"/>
    <w:rsid w:val="00A079DB"/>
    <w:rsid w:val="00A07FD0"/>
    <w:rsid w:val="00A11731"/>
    <w:rsid w:val="00A11F75"/>
    <w:rsid w:val="00A12202"/>
    <w:rsid w:val="00A1373D"/>
    <w:rsid w:val="00A14B67"/>
    <w:rsid w:val="00A16167"/>
    <w:rsid w:val="00A177A2"/>
    <w:rsid w:val="00A200CC"/>
    <w:rsid w:val="00A207B9"/>
    <w:rsid w:val="00A215E0"/>
    <w:rsid w:val="00A2193A"/>
    <w:rsid w:val="00A21D0C"/>
    <w:rsid w:val="00A22761"/>
    <w:rsid w:val="00A24412"/>
    <w:rsid w:val="00A24545"/>
    <w:rsid w:val="00A2508B"/>
    <w:rsid w:val="00A268C9"/>
    <w:rsid w:val="00A270CC"/>
    <w:rsid w:val="00A2771A"/>
    <w:rsid w:val="00A30DFF"/>
    <w:rsid w:val="00A31E7B"/>
    <w:rsid w:val="00A32445"/>
    <w:rsid w:val="00A34746"/>
    <w:rsid w:val="00A34C9A"/>
    <w:rsid w:val="00A34ED7"/>
    <w:rsid w:val="00A35E05"/>
    <w:rsid w:val="00A35EFD"/>
    <w:rsid w:val="00A36BF5"/>
    <w:rsid w:val="00A37EBD"/>
    <w:rsid w:val="00A40103"/>
    <w:rsid w:val="00A4066F"/>
    <w:rsid w:val="00A4398E"/>
    <w:rsid w:val="00A451A4"/>
    <w:rsid w:val="00A50069"/>
    <w:rsid w:val="00A508A2"/>
    <w:rsid w:val="00A50EB6"/>
    <w:rsid w:val="00A5135A"/>
    <w:rsid w:val="00A52209"/>
    <w:rsid w:val="00A52681"/>
    <w:rsid w:val="00A52F32"/>
    <w:rsid w:val="00A532E1"/>
    <w:rsid w:val="00A53D72"/>
    <w:rsid w:val="00A540FA"/>
    <w:rsid w:val="00A54895"/>
    <w:rsid w:val="00A555EE"/>
    <w:rsid w:val="00A559B2"/>
    <w:rsid w:val="00A55C95"/>
    <w:rsid w:val="00A56379"/>
    <w:rsid w:val="00A56B5D"/>
    <w:rsid w:val="00A57DDC"/>
    <w:rsid w:val="00A57DF9"/>
    <w:rsid w:val="00A6138E"/>
    <w:rsid w:val="00A61731"/>
    <w:rsid w:val="00A61859"/>
    <w:rsid w:val="00A61E77"/>
    <w:rsid w:val="00A62F76"/>
    <w:rsid w:val="00A62FC9"/>
    <w:rsid w:val="00A63022"/>
    <w:rsid w:val="00A6319E"/>
    <w:rsid w:val="00A6537A"/>
    <w:rsid w:val="00A65AED"/>
    <w:rsid w:val="00A667CE"/>
    <w:rsid w:val="00A66E6C"/>
    <w:rsid w:val="00A67080"/>
    <w:rsid w:val="00A6711A"/>
    <w:rsid w:val="00A7014E"/>
    <w:rsid w:val="00A71117"/>
    <w:rsid w:val="00A711DD"/>
    <w:rsid w:val="00A722AB"/>
    <w:rsid w:val="00A72C2E"/>
    <w:rsid w:val="00A743DB"/>
    <w:rsid w:val="00A74921"/>
    <w:rsid w:val="00A74CFB"/>
    <w:rsid w:val="00A75768"/>
    <w:rsid w:val="00A763A5"/>
    <w:rsid w:val="00A76DF8"/>
    <w:rsid w:val="00A771B2"/>
    <w:rsid w:val="00A80897"/>
    <w:rsid w:val="00A81942"/>
    <w:rsid w:val="00A81CDC"/>
    <w:rsid w:val="00A823CE"/>
    <w:rsid w:val="00A833DF"/>
    <w:rsid w:val="00A84A0E"/>
    <w:rsid w:val="00A85804"/>
    <w:rsid w:val="00A85C3F"/>
    <w:rsid w:val="00A86E8C"/>
    <w:rsid w:val="00A875DD"/>
    <w:rsid w:val="00A90D7C"/>
    <w:rsid w:val="00A9100F"/>
    <w:rsid w:val="00A9105F"/>
    <w:rsid w:val="00A91872"/>
    <w:rsid w:val="00A92FFB"/>
    <w:rsid w:val="00A945B1"/>
    <w:rsid w:val="00A94B11"/>
    <w:rsid w:val="00A94B74"/>
    <w:rsid w:val="00A94F76"/>
    <w:rsid w:val="00A95721"/>
    <w:rsid w:val="00A9593E"/>
    <w:rsid w:val="00A95CBF"/>
    <w:rsid w:val="00A95FB3"/>
    <w:rsid w:val="00AA0F7F"/>
    <w:rsid w:val="00AA2EDA"/>
    <w:rsid w:val="00AA3153"/>
    <w:rsid w:val="00AA3CF1"/>
    <w:rsid w:val="00AA4FF8"/>
    <w:rsid w:val="00AA650C"/>
    <w:rsid w:val="00AA7631"/>
    <w:rsid w:val="00AA78A3"/>
    <w:rsid w:val="00AA7D8F"/>
    <w:rsid w:val="00AB1753"/>
    <w:rsid w:val="00AB18AD"/>
    <w:rsid w:val="00AB1FAC"/>
    <w:rsid w:val="00AB33BE"/>
    <w:rsid w:val="00AB4ED9"/>
    <w:rsid w:val="00AB5B34"/>
    <w:rsid w:val="00AB77D0"/>
    <w:rsid w:val="00AB7C46"/>
    <w:rsid w:val="00AC0092"/>
    <w:rsid w:val="00AC0CEB"/>
    <w:rsid w:val="00AC0EAB"/>
    <w:rsid w:val="00AC2B5B"/>
    <w:rsid w:val="00AC32E0"/>
    <w:rsid w:val="00AC385B"/>
    <w:rsid w:val="00AC3960"/>
    <w:rsid w:val="00AC6043"/>
    <w:rsid w:val="00AC6E64"/>
    <w:rsid w:val="00AD1181"/>
    <w:rsid w:val="00AD1CDC"/>
    <w:rsid w:val="00AD2F9E"/>
    <w:rsid w:val="00AD304A"/>
    <w:rsid w:val="00AD3204"/>
    <w:rsid w:val="00AD3AD1"/>
    <w:rsid w:val="00AD3C09"/>
    <w:rsid w:val="00AD3FE8"/>
    <w:rsid w:val="00AD4399"/>
    <w:rsid w:val="00AD5A4A"/>
    <w:rsid w:val="00AD5F0B"/>
    <w:rsid w:val="00AD7049"/>
    <w:rsid w:val="00AD74C6"/>
    <w:rsid w:val="00AD798C"/>
    <w:rsid w:val="00AE00E7"/>
    <w:rsid w:val="00AE00E8"/>
    <w:rsid w:val="00AE0388"/>
    <w:rsid w:val="00AE098E"/>
    <w:rsid w:val="00AE1AEF"/>
    <w:rsid w:val="00AE2BFB"/>
    <w:rsid w:val="00AE4ED8"/>
    <w:rsid w:val="00AE4F2B"/>
    <w:rsid w:val="00AE5210"/>
    <w:rsid w:val="00AE5A7C"/>
    <w:rsid w:val="00AE5F1C"/>
    <w:rsid w:val="00AE5F8C"/>
    <w:rsid w:val="00AE6A7E"/>
    <w:rsid w:val="00AF0F5A"/>
    <w:rsid w:val="00AF112A"/>
    <w:rsid w:val="00AF1178"/>
    <w:rsid w:val="00AF12A3"/>
    <w:rsid w:val="00AF1B7D"/>
    <w:rsid w:val="00AF40C1"/>
    <w:rsid w:val="00AF6740"/>
    <w:rsid w:val="00AF6886"/>
    <w:rsid w:val="00AF7677"/>
    <w:rsid w:val="00AF7F65"/>
    <w:rsid w:val="00B012C3"/>
    <w:rsid w:val="00B0201B"/>
    <w:rsid w:val="00B047AB"/>
    <w:rsid w:val="00B05FAF"/>
    <w:rsid w:val="00B06158"/>
    <w:rsid w:val="00B0679C"/>
    <w:rsid w:val="00B07867"/>
    <w:rsid w:val="00B109EE"/>
    <w:rsid w:val="00B12143"/>
    <w:rsid w:val="00B12463"/>
    <w:rsid w:val="00B142A5"/>
    <w:rsid w:val="00B14A82"/>
    <w:rsid w:val="00B15507"/>
    <w:rsid w:val="00B16C1B"/>
    <w:rsid w:val="00B16DE1"/>
    <w:rsid w:val="00B17F30"/>
    <w:rsid w:val="00B20501"/>
    <w:rsid w:val="00B21A37"/>
    <w:rsid w:val="00B21DF0"/>
    <w:rsid w:val="00B2343A"/>
    <w:rsid w:val="00B25777"/>
    <w:rsid w:val="00B25DF4"/>
    <w:rsid w:val="00B26B37"/>
    <w:rsid w:val="00B26C47"/>
    <w:rsid w:val="00B26F86"/>
    <w:rsid w:val="00B271B7"/>
    <w:rsid w:val="00B27490"/>
    <w:rsid w:val="00B30497"/>
    <w:rsid w:val="00B321A0"/>
    <w:rsid w:val="00B323A6"/>
    <w:rsid w:val="00B33ACF"/>
    <w:rsid w:val="00B346F8"/>
    <w:rsid w:val="00B3472A"/>
    <w:rsid w:val="00B35391"/>
    <w:rsid w:val="00B36297"/>
    <w:rsid w:val="00B362CF"/>
    <w:rsid w:val="00B3671F"/>
    <w:rsid w:val="00B37995"/>
    <w:rsid w:val="00B40580"/>
    <w:rsid w:val="00B4113B"/>
    <w:rsid w:val="00B41569"/>
    <w:rsid w:val="00B4241A"/>
    <w:rsid w:val="00B425A3"/>
    <w:rsid w:val="00B42C73"/>
    <w:rsid w:val="00B431E6"/>
    <w:rsid w:val="00B433EF"/>
    <w:rsid w:val="00B4477D"/>
    <w:rsid w:val="00B45F4D"/>
    <w:rsid w:val="00B46ECE"/>
    <w:rsid w:val="00B50692"/>
    <w:rsid w:val="00B50F44"/>
    <w:rsid w:val="00B512EF"/>
    <w:rsid w:val="00B51A10"/>
    <w:rsid w:val="00B5230E"/>
    <w:rsid w:val="00B535A7"/>
    <w:rsid w:val="00B53822"/>
    <w:rsid w:val="00B5419B"/>
    <w:rsid w:val="00B553FC"/>
    <w:rsid w:val="00B565CE"/>
    <w:rsid w:val="00B56811"/>
    <w:rsid w:val="00B60592"/>
    <w:rsid w:val="00B609B2"/>
    <w:rsid w:val="00B60A36"/>
    <w:rsid w:val="00B62B65"/>
    <w:rsid w:val="00B62E9B"/>
    <w:rsid w:val="00B632B5"/>
    <w:rsid w:val="00B64AD9"/>
    <w:rsid w:val="00B64B7F"/>
    <w:rsid w:val="00B64C8D"/>
    <w:rsid w:val="00B652B9"/>
    <w:rsid w:val="00B65ED1"/>
    <w:rsid w:val="00B67572"/>
    <w:rsid w:val="00B67B2D"/>
    <w:rsid w:val="00B70314"/>
    <w:rsid w:val="00B71120"/>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811DF"/>
    <w:rsid w:val="00B81C73"/>
    <w:rsid w:val="00B81DAD"/>
    <w:rsid w:val="00B826B0"/>
    <w:rsid w:val="00B8286A"/>
    <w:rsid w:val="00B82AE5"/>
    <w:rsid w:val="00B82C6E"/>
    <w:rsid w:val="00B83960"/>
    <w:rsid w:val="00B84652"/>
    <w:rsid w:val="00B85110"/>
    <w:rsid w:val="00B852C3"/>
    <w:rsid w:val="00B855E1"/>
    <w:rsid w:val="00B85B83"/>
    <w:rsid w:val="00B86BB7"/>
    <w:rsid w:val="00B87C41"/>
    <w:rsid w:val="00B90B39"/>
    <w:rsid w:val="00B90BD8"/>
    <w:rsid w:val="00B92812"/>
    <w:rsid w:val="00B94278"/>
    <w:rsid w:val="00B96A7B"/>
    <w:rsid w:val="00B97A61"/>
    <w:rsid w:val="00BA105A"/>
    <w:rsid w:val="00BA235A"/>
    <w:rsid w:val="00BA2A89"/>
    <w:rsid w:val="00BA2AC0"/>
    <w:rsid w:val="00BA34A7"/>
    <w:rsid w:val="00BA4FFF"/>
    <w:rsid w:val="00BA5FB9"/>
    <w:rsid w:val="00BA6317"/>
    <w:rsid w:val="00BA653B"/>
    <w:rsid w:val="00BB068C"/>
    <w:rsid w:val="00BB0974"/>
    <w:rsid w:val="00BB0B41"/>
    <w:rsid w:val="00BB16D5"/>
    <w:rsid w:val="00BB48E8"/>
    <w:rsid w:val="00BB4F26"/>
    <w:rsid w:val="00BB6DBC"/>
    <w:rsid w:val="00BB73FF"/>
    <w:rsid w:val="00BB7A46"/>
    <w:rsid w:val="00BC0745"/>
    <w:rsid w:val="00BC416E"/>
    <w:rsid w:val="00BC45C9"/>
    <w:rsid w:val="00BC6B06"/>
    <w:rsid w:val="00BC7597"/>
    <w:rsid w:val="00BD0C35"/>
    <w:rsid w:val="00BD151B"/>
    <w:rsid w:val="00BD1F8A"/>
    <w:rsid w:val="00BD2B69"/>
    <w:rsid w:val="00BD30D2"/>
    <w:rsid w:val="00BD31DA"/>
    <w:rsid w:val="00BD5B05"/>
    <w:rsid w:val="00BD60C5"/>
    <w:rsid w:val="00BD67CF"/>
    <w:rsid w:val="00BD747B"/>
    <w:rsid w:val="00BD7C81"/>
    <w:rsid w:val="00BE0022"/>
    <w:rsid w:val="00BE04F9"/>
    <w:rsid w:val="00BE053D"/>
    <w:rsid w:val="00BE20B3"/>
    <w:rsid w:val="00BE251B"/>
    <w:rsid w:val="00BE2A1A"/>
    <w:rsid w:val="00BE2E65"/>
    <w:rsid w:val="00BE3EC5"/>
    <w:rsid w:val="00BE4815"/>
    <w:rsid w:val="00BE51C6"/>
    <w:rsid w:val="00BE592E"/>
    <w:rsid w:val="00BE7221"/>
    <w:rsid w:val="00BE7C1B"/>
    <w:rsid w:val="00BF090A"/>
    <w:rsid w:val="00BF206B"/>
    <w:rsid w:val="00BF3674"/>
    <w:rsid w:val="00BF387D"/>
    <w:rsid w:val="00BF42E5"/>
    <w:rsid w:val="00BF432C"/>
    <w:rsid w:val="00BF49A7"/>
    <w:rsid w:val="00BF4B19"/>
    <w:rsid w:val="00BF4B46"/>
    <w:rsid w:val="00BF541F"/>
    <w:rsid w:val="00BF747F"/>
    <w:rsid w:val="00BF74E7"/>
    <w:rsid w:val="00BF7DC1"/>
    <w:rsid w:val="00C00B78"/>
    <w:rsid w:val="00C01443"/>
    <w:rsid w:val="00C01F39"/>
    <w:rsid w:val="00C0203E"/>
    <w:rsid w:val="00C027A8"/>
    <w:rsid w:val="00C04CAE"/>
    <w:rsid w:val="00C04E43"/>
    <w:rsid w:val="00C0720E"/>
    <w:rsid w:val="00C103C9"/>
    <w:rsid w:val="00C10B31"/>
    <w:rsid w:val="00C10C24"/>
    <w:rsid w:val="00C10DB8"/>
    <w:rsid w:val="00C10F01"/>
    <w:rsid w:val="00C11BE7"/>
    <w:rsid w:val="00C1225E"/>
    <w:rsid w:val="00C13203"/>
    <w:rsid w:val="00C1477A"/>
    <w:rsid w:val="00C150F6"/>
    <w:rsid w:val="00C15280"/>
    <w:rsid w:val="00C164D2"/>
    <w:rsid w:val="00C16871"/>
    <w:rsid w:val="00C16A16"/>
    <w:rsid w:val="00C20B53"/>
    <w:rsid w:val="00C21CF6"/>
    <w:rsid w:val="00C2203C"/>
    <w:rsid w:val="00C22970"/>
    <w:rsid w:val="00C22DF7"/>
    <w:rsid w:val="00C23084"/>
    <w:rsid w:val="00C233F3"/>
    <w:rsid w:val="00C238CE"/>
    <w:rsid w:val="00C23E3B"/>
    <w:rsid w:val="00C246FF"/>
    <w:rsid w:val="00C250CF"/>
    <w:rsid w:val="00C2510F"/>
    <w:rsid w:val="00C27941"/>
    <w:rsid w:val="00C301DA"/>
    <w:rsid w:val="00C30E90"/>
    <w:rsid w:val="00C31667"/>
    <w:rsid w:val="00C32D6F"/>
    <w:rsid w:val="00C32E1E"/>
    <w:rsid w:val="00C358D6"/>
    <w:rsid w:val="00C35C68"/>
    <w:rsid w:val="00C36D2F"/>
    <w:rsid w:val="00C37FC2"/>
    <w:rsid w:val="00C4091E"/>
    <w:rsid w:val="00C417E6"/>
    <w:rsid w:val="00C41D45"/>
    <w:rsid w:val="00C421EE"/>
    <w:rsid w:val="00C42BEC"/>
    <w:rsid w:val="00C440BB"/>
    <w:rsid w:val="00C44647"/>
    <w:rsid w:val="00C44743"/>
    <w:rsid w:val="00C447C8"/>
    <w:rsid w:val="00C45F62"/>
    <w:rsid w:val="00C5003F"/>
    <w:rsid w:val="00C50BB4"/>
    <w:rsid w:val="00C50FB8"/>
    <w:rsid w:val="00C53737"/>
    <w:rsid w:val="00C5391E"/>
    <w:rsid w:val="00C55B35"/>
    <w:rsid w:val="00C5602F"/>
    <w:rsid w:val="00C5742C"/>
    <w:rsid w:val="00C60449"/>
    <w:rsid w:val="00C60A7C"/>
    <w:rsid w:val="00C622AA"/>
    <w:rsid w:val="00C62477"/>
    <w:rsid w:val="00C6377B"/>
    <w:rsid w:val="00C65243"/>
    <w:rsid w:val="00C6599F"/>
    <w:rsid w:val="00C661D6"/>
    <w:rsid w:val="00C66F97"/>
    <w:rsid w:val="00C70534"/>
    <w:rsid w:val="00C720B3"/>
    <w:rsid w:val="00C722A1"/>
    <w:rsid w:val="00C74328"/>
    <w:rsid w:val="00C74B54"/>
    <w:rsid w:val="00C74C69"/>
    <w:rsid w:val="00C7534A"/>
    <w:rsid w:val="00C756EC"/>
    <w:rsid w:val="00C76680"/>
    <w:rsid w:val="00C77822"/>
    <w:rsid w:val="00C812AE"/>
    <w:rsid w:val="00C817A9"/>
    <w:rsid w:val="00C8231C"/>
    <w:rsid w:val="00C82BF6"/>
    <w:rsid w:val="00C84BC4"/>
    <w:rsid w:val="00C85570"/>
    <w:rsid w:val="00C86CA0"/>
    <w:rsid w:val="00C87425"/>
    <w:rsid w:val="00C9118D"/>
    <w:rsid w:val="00C91573"/>
    <w:rsid w:val="00C92803"/>
    <w:rsid w:val="00C930AE"/>
    <w:rsid w:val="00C93583"/>
    <w:rsid w:val="00C9499D"/>
    <w:rsid w:val="00C94D56"/>
    <w:rsid w:val="00C95875"/>
    <w:rsid w:val="00C967D0"/>
    <w:rsid w:val="00C96C07"/>
    <w:rsid w:val="00C96CFC"/>
    <w:rsid w:val="00C97060"/>
    <w:rsid w:val="00C9724F"/>
    <w:rsid w:val="00CA04CB"/>
    <w:rsid w:val="00CA09B9"/>
    <w:rsid w:val="00CA0C7A"/>
    <w:rsid w:val="00CA1058"/>
    <w:rsid w:val="00CA1B26"/>
    <w:rsid w:val="00CA1CC5"/>
    <w:rsid w:val="00CA30B1"/>
    <w:rsid w:val="00CA43E9"/>
    <w:rsid w:val="00CA464E"/>
    <w:rsid w:val="00CA557D"/>
    <w:rsid w:val="00CA5AF9"/>
    <w:rsid w:val="00CA6F4E"/>
    <w:rsid w:val="00CA7176"/>
    <w:rsid w:val="00CB036C"/>
    <w:rsid w:val="00CB05E6"/>
    <w:rsid w:val="00CB0FA4"/>
    <w:rsid w:val="00CB2195"/>
    <w:rsid w:val="00CB2DF5"/>
    <w:rsid w:val="00CB719B"/>
    <w:rsid w:val="00CC0D30"/>
    <w:rsid w:val="00CC128A"/>
    <w:rsid w:val="00CC1D10"/>
    <w:rsid w:val="00CC2371"/>
    <w:rsid w:val="00CC2A23"/>
    <w:rsid w:val="00CC486B"/>
    <w:rsid w:val="00CC50A5"/>
    <w:rsid w:val="00CC5522"/>
    <w:rsid w:val="00CC5642"/>
    <w:rsid w:val="00CC78B8"/>
    <w:rsid w:val="00CD3DF9"/>
    <w:rsid w:val="00CD439E"/>
    <w:rsid w:val="00CD496E"/>
    <w:rsid w:val="00CD4A45"/>
    <w:rsid w:val="00CD4A65"/>
    <w:rsid w:val="00CD4FC4"/>
    <w:rsid w:val="00CD5D8A"/>
    <w:rsid w:val="00CD5E41"/>
    <w:rsid w:val="00CD6382"/>
    <w:rsid w:val="00CD63A5"/>
    <w:rsid w:val="00CD6FCD"/>
    <w:rsid w:val="00CD74C2"/>
    <w:rsid w:val="00CD7792"/>
    <w:rsid w:val="00CE0836"/>
    <w:rsid w:val="00CE0969"/>
    <w:rsid w:val="00CE0D49"/>
    <w:rsid w:val="00CE0E7C"/>
    <w:rsid w:val="00CE2466"/>
    <w:rsid w:val="00CE32CA"/>
    <w:rsid w:val="00CE53A9"/>
    <w:rsid w:val="00CE5519"/>
    <w:rsid w:val="00CE7140"/>
    <w:rsid w:val="00CF03B5"/>
    <w:rsid w:val="00CF0E40"/>
    <w:rsid w:val="00CF142D"/>
    <w:rsid w:val="00CF53B1"/>
    <w:rsid w:val="00CF5B78"/>
    <w:rsid w:val="00CF75F8"/>
    <w:rsid w:val="00D001B5"/>
    <w:rsid w:val="00D00A1D"/>
    <w:rsid w:val="00D00F10"/>
    <w:rsid w:val="00D012CB"/>
    <w:rsid w:val="00D01C27"/>
    <w:rsid w:val="00D01D52"/>
    <w:rsid w:val="00D02A6F"/>
    <w:rsid w:val="00D03177"/>
    <w:rsid w:val="00D03515"/>
    <w:rsid w:val="00D03A49"/>
    <w:rsid w:val="00D03F3D"/>
    <w:rsid w:val="00D05085"/>
    <w:rsid w:val="00D061B7"/>
    <w:rsid w:val="00D0685B"/>
    <w:rsid w:val="00D079C9"/>
    <w:rsid w:val="00D118E7"/>
    <w:rsid w:val="00D120B0"/>
    <w:rsid w:val="00D12E08"/>
    <w:rsid w:val="00D13A5D"/>
    <w:rsid w:val="00D1425D"/>
    <w:rsid w:val="00D14A90"/>
    <w:rsid w:val="00D14AE1"/>
    <w:rsid w:val="00D14FB6"/>
    <w:rsid w:val="00D167C1"/>
    <w:rsid w:val="00D205EC"/>
    <w:rsid w:val="00D20F6B"/>
    <w:rsid w:val="00D2213D"/>
    <w:rsid w:val="00D223AC"/>
    <w:rsid w:val="00D23A24"/>
    <w:rsid w:val="00D2424B"/>
    <w:rsid w:val="00D25FB9"/>
    <w:rsid w:val="00D26553"/>
    <w:rsid w:val="00D27342"/>
    <w:rsid w:val="00D32EF5"/>
    <w:rsid w:val="00D33229"/>
    <w:rsid w:val="00D3389E"/>
    <w:rsid w:val="00D35768"/>
    <w:rsid w:val="00D374A1"/>
    <w:rsid w:val="00D374B7"/>
    <w:rsid w:val="00D37E88"/>
    <w:rsid w:val="00D40424"/>
    <w:rsid w:val="00D40731"/>
    <w:rsid w:val="00D41AD1"/>
    <w:rsid w:val="00D41EAF"/>
    <w:rsid w:val="00D42DD2"/>
    <w:rsid w:val="00D433CB"/>
    <w:rsid w:val="00D4346B"/>
    <w:rsid w:val="00D4355F"/>
    <w:rsid w:val="00D43CA7"/>
    <w:rsid w:val="00D43E2F"/>
    <w:rsid w:val="00D44625"/>
    <w:rsid w:val="00D4561A"/>
    <w:rsid w:val="00D45774"/>
    <w:rsid w:val="00D45CEB"/>
    <w:rsid w:val="00D5070F"/>
    <w:rsid w:val="00D52AA9"/>
    <w:rsid w:val="00D53985"/>
    <w:rsid w:val="00D53D08"/>
    <w:rsid w:val="00D57DAA"/>
    <w:rsid w:val="00D61248"/>
    <w:rsid w:val="00D628FC"/>
    <w:rsid w:val="00D64A1D"/>
    <w:rsid w:val="00D6553C"/>
    <w:rsid w:val="00D6587C"/>
    <w:rsid w:val="00D65C35"/>
    <w:rsid w:val="00D666DB"/>
    <w:rsid w:val="00D6757C"/>
    <w:rsid w:val="00D67C6E"/>
    <w:rsid w:val="00D708FD"/>
    <w:rsid w:val="00D712DC"/>
    <w:rsid w:val="00D72AC9"/>
    <w:rsid w:val="00D72C62"/>
    <w:rsid w:val="00D7333C"/>
    <w:rsid w:val="00D733DE"/>
    <w:rsid w:val="00D75C12"/>
    <w:rsid w:val="00D763C9"/>
    <w:rsid w:val="00D77A9B"/>
    <w:rsid w:val="00D77CA4"/>
    <w:rsid w:val="00D80464"/>
    <w:rsid w:val="00D80AE7"/>
    <w:rsid w:val="00D8108D"/>
    <w:rsid w:val="00D82BE9"/>
    <w:rsid w:val="00D84615"/>
    <w:rsid w:val="00D86544"/>
    <w:rsid w:val="00D8728A"/>
    <w:rsid w:val="00D87A33"/>
    <w:rsid w:val="00D902F7"/>
    <w:rsid w:val="00D90A96"/>
    <w:rsid w:val="00D9104A"/>
    <w:rsid w:val="00D91C2F"/>
    <w:rsid w:val="00D92285"/>
    <w:rsid w:val="00D927C8"/>
    <w:rsid w:val="00D929FF"/>
    <w:rsid w:val="00D92F99"/>
    <w:rsid w:val="00D93706"/>
    <w:rsid w:val="00D942CF"/>
    <w:rsid w:val="00D94458"/>
    <w:rsid w:val="00D9446F"/>
    <w:rsid w:val="00D947BF"/>
    <w:rsid w:val="00D95557"/>
    <w:rsid w:val="00D9561D"/>
    <w:rsid w:val="00D97430"/>
    <w:rsid w:val="00D979DE"/>
    <w:rsid w:val="00DA0871"/>
    <w:rsid w:val="00DA243E"/>
    <w:rsid w:val="00DA2B66"/>
    <w:rsid w:val="00DA2BAE"/>
    <w:rsid w:val="00DA42C8"/>
    <w:rsid w:val="00DA49CE"/>
    <w:rsid w:val="00DA7DAA"/>
    <w:rsid w:val="00DB1BE7"/>
    <w:rsid w:val="00DB1EF3"/>
    <w:rsid w:val="00DB329C"/>
    <w:rsid w:val="00DB395B"/>
    <w:rsid w:val="00DB3AB0"/>
    <w:rsid w:val="00DB3E7B"/>
    <w:rsid w:val="00DB3FAC"/>
    <w:rsid w:val="00DB413E"/>
    <w:rsid w:val="00DB65E4"/>
    <w:rsid w:val="00DB74AA"/>
    <w:rsid w:val="00DB76A7"/>
    <w:rsid w:val="00DB7CBF"/>
    <w:rsid w:val="00DC0DE6"/>
    <w:rsid w:val="00DC2A5F"/>
    <w:rsid w:val="00DC36B0"/>
    <w:rsid w:val="00DC51B2"/>
    <w:rsid w:val="00DC528A"/>
    <w:rsid w:val="00DC5355"/>
    <w:rsid w:val="00DC55A9"/>
    <w:rsid w:val="00DC5E01"/>
    <w:rsid w:val="00DC75F0"/>
    <w:rsid w:val="00DD0321"/>
    <w:rsid w:val="00DD0408"/>
    <w:rsid w:val="00DD13A4"/>
    <w:rsid w:val="00DD22AB"/>
    <w:rsid w:val="00DD2B0C"/>
    <w:rsid w:val="00DD3A1E"/>
    <w:rsid w:val="00DD46E7"/>
    <w:rsid w:val="00DD683B"/>
    <w:rsid w:val="00DE0AA9"/>
    <w:rsid w:val="00DE114E"/>
    <w:rsid w:val="00DE2BCD"/>
    <w:rsid w:val="00DE456D"/>
    <w:rsid w:val="00DE562E"/>
    <w:rsid w:val="00DE5879"/>
    <w:rsid w:val="00DE6226"/>
    <w:rsid w:val="00DE692D"/>
    <w:rsid w:val="00DE70AB"/>
    <w:rsid w:val="00DE7318"/>
    <w:rsid w:val="00DF0AB6"/>
    <w:rsid w:val="00DF10DF"/>
    <w:rsid w:val="00DF1D24"/>
    <w:rsid w:val="00DF3A15"/>
    <w:rsid w:val="00DF460B"/>
    <w:rsid w:val="00DF5761"/>
    <w:rsid w:val="00DF67BC"/>
    <w:rsid w:val="00E02A52"/>
    <w:rsid w:val="00E03F28"/>
    <w:rsid w:val="00E043FD"/>
    <w:rsid w:val="00E0500F"/>
    <w:rsid w:val="00E072FF"/>
    <w:rsid w:val="00E10900"/>
    <w:rsid w:val="00E1111E"/>
    <w:rsid w:val="00E114FF"/>
    <w:rsid w:val="00E1315B"/>
    <w:rsid w:val="00E13546"/>
    <w:rsid w:val="00E14A58"/>
    <w:rsid w:val="00E15605"/>
    <w:rsid w:val="00E159C8"/>
    <w:rsid w:val="00E1606C"/>
    <w:rsid w:val="00E160FB"/>
    <w:rsid w:val="00E16DD9"/>
    <w:rsid w:val="00E202A1"/>
    <w:rsid w:val="00E20CC9"/>
    <w:rsid w:val="00E213C6"/>
    <w:rsid w:val="00E21881"/>
    <w:rsid w:val="00E234AB"/>
    <w:rsid w:val="00E23FEE"/>
    <w:rsid w:val="00E248A5"/>
    <w:rsid w:val="00E24AD3"/>
    <w:rsid w:val="00E25213"/>
    <w:rsid w:val="00E25783"/>
    <w:rsid w:val="00E26096"/>
    <w:rsid w:val="00E27515"/>
    <w:rsid w:val="00E27DF3"/>
    <w:rsid w:val="00E27E6B"/>
    <w:rsid w:val="00E30000"/>
    <w:rsid w:val="00E32310"/>
    <w:rsid w:val="00E331EC"/>
    <w:rsid w:val="00E354B4"/>
    <w:rsid w:val="00E35ACA"/>
    <w:rsid w:val="00E35AD6"/>
    <w:rsid w:val="00E35BD0"/>
    <w:rsid w:val="00E35EE3"/>
    <w:rsid w:val="00E36123"/>
    <w:rsid w:val="00E36A14"/>
    <w:rsid w:val="00E37EB1"/>
    <w:rsid w:val="00E407B8"/>
    <w:rsid w:val="00E40C7E"/>
    <w:rsid w:val="00E447B4"/>
    <w:rsid w:val="00E448D1"/>
    <w:rsid w:val="00E463D3"/>
    <w:rsid w:val="00E46775"/>
    <w:rsid w:val="00E50AA5"/>
    <w:rsid w:val="00E52C97"/>
    <w:rsid w:val="00E53C5C"/>
    <w:rsid w:val="00E540F2"/>
    <w:rsid w:val="00E54749"/>
    <w:rsid w:val="00E60259"/>
    <w:rsid w:val="00E605F3"/>
    <w:rsid w:val="00E607AB"/>
    <w:rsid w:val="00E6115F"/>
    <w:rsid w:val="00E617EB"/>
    <w:rsid w:val="00E61EA7"/>
    <w:rsid w:val="00E632E8"/>
    <w:rsid w:val="00E634AC"/>
    <w:rsid w:val="00E64D3A"/>
    <w:rsid w:val="00E669A8"/>
    <w:rsid w:val="00E66D22"/>
    <w:rsid w:val="00E671B8"/>
    <w:rsid w:val="00E6772A"/>
    <w:rsid w:val="00E6779F"/>
    <w:rsid w:val="00E708BE"/>
    <w:rsid w:val="00E71760"/>
    <w:rsid w:val="00E730E4"/>
    <w:rsid w:val="00E73D21"/>
    <w:rsid w:val="00E742A6"/>
    <w:rsid w:val="00E745A5"/>
    <w:rsid w:val="00E75151"/>
    <w:rsid w:val="00E7537F"/>
    <w:rsid w:val="00E77E47"/>
    <w:rsid w:val="00E80F78"/>
    <w:rsid w:val="00E81C93"/>
    <w:rsid w:val="00E81D84"/>
    <w:rsid w:val="00E81F6C"/>
    <w:rsid w:val="00E82254"/>
    <w:rsid w:val="00E830D6"/>
    <w:rsid w:val="00E83835"/>
    <w:rsid w:val="00E8436D"/>
    <w:rsid w:val="00E84ACA"/>
    <w:rsid w:val="00E84EB0"/>
    <w:rsid w:val="00E85AC4"/>
    <w:rsid w:val="00E85C7B"/>
    <w:rsid w:val="00E866AB"/>
    <w:rsid w:val="00E87446"/>
    <w:rsid w:val="00E90487"/>
    <w:rsid w:val="00E90614"/>
    <w:rsid w:val="00E91586"/>
    <w:rsid w:val="00E92234"/>
    <w:rsid w:val="00E927F8"/>
    <w:rsid w:val="00E929C9"/>
    <w:rsid w:val="00E92C33"/>
    <w:rsid w:val="00E92CB6"/>
    <w:rsid w:val="00E93552"/>
    <w:rsid w:val="00E93CF2"/>
    <w:rsid w:val="00E96988"/>
    <w:rsid w:val="00E96F1C"/>
    <w:rsid w:val="00EA0000"/>
    <w:rsid w:val="00EA1064"/>
    <w:rsid w:val="00EA1178"/>
    <w:rsid w:val="00EA152F"/>
    <w:rsid w:val="00EA1EE7"/>
    <w:rsid w:val="00EA25D1"/>
    <w:rsid w:val="00EA2A08"/>
    <w:rsid w:val="00EA3624"/>
    <w:rsid w:val="00EA384A"/>
    <w:rsid w:val="00EA44F6"/>
    <w:rsid w:val="00EA44F7"/>
    <w:rsid w:val="00EA564F"/>
    <w:rsid w:val="00EA6876"/>
    <w:rsid w:val="00EA6DC6"/>
    <w:rsid w:val="00EB02E7"/>
    <w:rsid w:val="00EB0406"/>
    <w:rsid w:val="00EB14FE"/>
    <w:rsid w:val="00EB1806"/>
    <w:rsid w:val="00EB1F94"/>
    <w:rsid w:val="00EB27AA"/>
    <w:rsid w:val="00EB2910"/>
    <w:rsid w:val="00EB422E"/>
    <w:rsid w:val="00EB5159"/>
    <w:rsid w:val="00EB5F73"/>
    <w:rsid w:val="00EB63B2"/>
    <w:rsid w:val="00EB7584"/>
    <w:rsid w:val="00EB7594"/>
    <w:rsid w:val="00EC1C88"/>
    <w:rsid w:val="00EC2D20"/>
    <w:rsid w:val="00EC4472"/>
    <w:rsid w:val="00EC50D2"/>
    <w:rsid w:val="00EC5250"/>
    <w:rsid w:val="00EC552C"/>
    <w:rsid w:val="00EC5BEA"/>
    <w:rsid w:val="00EC5F4B"/>
    <w:rsid w:val="00EC6239"/>
    <w:rsid w:val="00EC6E16"/>
    <w:rsid w:val="00EC7939"/>
    <w:rsid w:val="00EC79FF"/>
    <w:rsid w:val="00ED0DA0"/>
    <w:rsid w:val="00ED29C8"/>
    <w:rsid w:val="00ED32B1"/>
    <w:rsid w:val="00ED4A7F"/>
    <w:rsid w:val="00ED53DD"/>
    <w:rsid w:val="00ED5FFC"/>
    <w:rsid w:val="00ED6171"/>
    <w:rsid w:val="00ED708B"/>
    <w:rsid w:val="00ED7852"/>
    <w:rsid w:val="00ED7A5F"/>
    <w:rsid w:val="00EE0152"/>
    <w:rsid w:val="00EE3A6E"/>
    <w:rsid w:val="00EE3EEE"/>
    <w:rsid w:val="00EE4502"/>
    <w:rsid w:val="00EE582F"/>
    <w:rsid w:val="00EE666C"/>
    <w:rsid w:val="00EE7AD4"/>
    <w:rsid w:val="00EF0445"/>
    <w:rsid w:val="00EF1DB9"/>
    <w:rsid w:val="00EF2B2B"/>
    <w:rsid w:val="00EF4A58"/>
    <w:rsid w:val="00EF4C22"/>
    <w:rsid w:val="00EF7172"/>
    <w:rsid w:val="00EF71EB"/>
    <w:rsid w:val="00EF7622"/>
    <w:rsid w:val="00F005A2"/>
    <w:rsid w:val="00F015B9"/>
    <w:rsid w:val="00F024FD"/>
    <w:rsid w:val="00F026D8"/>
    <w:rsid w:val="00F03EF0"/>
    <w:rsid w:val="00F04CDB"/>
    <w:rsid w:val="00F06579"/>
    <w:rsid w:val="00F12E03"/>
    <w:rsid w:val="00F12F99"/>
    <w:rsid w:val="00F13FC8"/>
    <w:rsid w:val="00F1500D"/>
    <w:rsid w:val="00F15308"/>
    <w:rsid w:val="00F15889"/>
    <w:rsid w:val="00F15EE2"/>
    <w:rsid w:val="00F17244"/>
    <w:rsid w:val="00F17FDE"/>
    <w:rsid w:val="00F204E7"/>
    <w:rsid w:val="00F21275"/>
    <w:rsid w:val="00F216A3"/>
    <w:rsid w:val="00F21A38"/>
    <w:rsid w:val="00F23715"/>
    <w:rsid w:val="00F253EA"/>
    <w:rsid w:val="00F25AAC"/>
    <w:rsid w:val="00F25FCB"/>
    <w:rsid w:val="00F26581"/>
    <w:rsid w:val="00F2779C"/>
    <w:rsid w:val="00F3161D"/>
    <w:rsid w:val="00F32156"/>
    <w:rsid w:val="00F3287A"/>
    <w:rsid w:val="00F3364B"/>
    <w:rsid w:val="00F34B5E"/>
    <w:rsid w:val="00F34C48"/>
    <w:rsid w:val="00F355AE"/>
    <w:rsid w:val="00F36134"/>
    <w:rsid w:val="00F3697B"/>
    <w:rsid w:val="00F36A6E"/>
    <w:rsid w:val="00F371F9"/>
    <w:rsid w:val="00F40B15"/>
    <w:rsid w:val="00F40C32"/>
    <w:rsid w:val="00F411A9"/>
    <w:rsid w:val="00F42B67"/>
    <w:rsid w:val="00F4308B"/>
    <w:rsid w:val="00F435E2"/>
    <w:rsid w:val="00F4365D"/>
    <w:rsid w:val="00F448A5"/>
    <w:rsid w:val="00F45E5C"/>
    <w:rsid w:val="00F46E2A"/>
    <w:rsid w:val="00F47823"/>
    <w:rsid w:val="00F50564"/>
    <w:rsid w:val="00F50C47"/>
    <w:rsid w:val="00F50E1F"/>
    <w:rsid w:val="00F51873"/>
    <w:rsid w:val="00F52200"/>
    <w:rsid w:val="00F53B77"/>
    <w:rsid w:val="00F54C44"/>
    <w:rsid w:val="00F55561"/>
    <w:rsid w:val="00F55F8D"/>
    <w:rsid w:val="00F56766"/>
    <w:rsid w:val="00F57BB3"/>
    <w:rsid w:val="00F60934"/>
    <w:rsid w:val="00F62583"/>
    <w:rsid w:val="00F62826"/>
    <w:rsid w:val="00F62DCE"/>
    <w:rsid w:val="00F63027"/>
    <w:rsid w:val="00F63652"/>
    <w:rsid w:val="00F6370B"/>
    <w:rsid w:val="00F63E3E"/>
    <w:rsid w:val="00F64BB6"/>
    <w:rsid w:val="00F64E0B"/>
    <w:rsid w:val="00F658A5"/>
    <w:rsid w:val="00F661CD"/>
    <w:rsid w:val="00F67C6F"/>
    <w:rsid w:val="00F72566"/>
    <w:rsid w:val="00F72B48"/>
    <w:rsid w:val="00F72D24"/>
    <w:rsid w:val="00F73F7A"/>
    <w:rsid w:val="00F75355"/>
    <w:rsid w:val="00F7557A"/>
    <w:rsid w:val="00F75630"/>
    <w:rsid w:val="00F765F0"/>
    <w:rsid w:val="00F76D0A"/>
    <w:rsid w:val="00F77B17"/>
    <w:rsid w:val="00F81721"/>
    <w:rsid w:val="00F81F39"/>
    <w:rsid w:val="00F82E63"/>
    <w:rsid w:val="00F833CE"/>
    <w:rsid w:val="00F8385F"/>
    <w:rsid w:val="00F84198"/>
    <w:rsid w:val="00F84B50"/>
    <w:rsid w:val="00F8579F"/>
    <w:rsid w:val="00F85828"/>
    <w:rsid w:val="00F87C2A"/>
    <w:rsid w:val="00F92332"/>
    <w:rsid w:val="00F9282E"/>
    <w:rsid w:val="00F93FF3"/>
    <w:rsid w:val="00F94B0B"/>
    <w:rsid w:val="00F94B6B"/>
    <w:rsid w:val="00F9594C"/>
    <w:rsid w:val="00F97553"/>
    <w:rsid w:val="00FA0CE5"/>
    <w:rsid w:val="00FA28F4"/>
    <w:rsid w:val="00FA2FA3"/>
    <w:rsid w:val="00FA4F26"/>
    <w:rsid w:val="00FA5941"/>
    <w:rsid w:val="00FA63D9"/>
    <w:rsid w:val="00FA6706"/>
    <w:rsid w:val="00FA6A58"/>
    <w:rsid w:val="00FA7EF1"/>
    <w:rsid w:val="00FB3102"/>
    <w:rsid w:val="00FB3243"/>
    <w:rsid w:val="00FB339E"/>
    <w:rsid w:val="00FB3A1C"/>
    <w:rsid w:val="00FB4453"/>
    <w:rsid w:val="00FB4A6B"/>
    <w:rsid w:val="00FB4CDE"/>
    <w:rsid w:val="00FB72C3"/>
    <w:rsid w:val="00FB7A52"/>
    <w:rsid w:val="00FB7D8A"/>
    <w:rsid w:val="00FC07BF"/>
    <w:rsid w:val="00FC1D20"/>
    <w:rsid w:val="00FC2D7F"/>
    <w:rsid w:val="00FC2FA0"/>
    <w:rsid w:val="00FC38BB"/>
    <w:rsid w:val="00FC46F1"/>
    <w:rsid w:val="00FC486C"/>
    <w:rsid w:val="00FC5053"/>
    <w:rsid w:val="00FC5654"/>
    <w:rsid w:val="00FC6824"/>
    <w:rsid w:val="00FC6D1B"/>
    <w:rsid w:val="00FD1622"/>
    <w:rsid w:val="00FD16B7"/>
    <w:rsid w:val="00FD1ED7"/>
    <w:rsid w:val="00FD208F"/>
    <w:rsid w:val="00FD2D47"/>
    <w:rsid w:val="00FD31C9"/>
    <w:rsid w:val="00FD44C7"/>
    <w:rsid w:val="00FD6006"/>
    <w:rsid w:val="00FD7771"/>
    <w:rsid w:val="00FE05DA"/>
    <w:rsid w:val="00FE0F30"/>
    <w:rsid w:val="00FE1458"/>
    <w:rsid w:val="00FE1F2E"/>
    <w:rsid w:val="00FE474A"/>
    <w:rsid w:val="00FE4B03"/>
    <w:rsid w:val="00FE6A37"/>
    <w:rsid w:val="00FE72D9"/>
    <w:rsid w:val="00FF0973"/>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17"/>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17"/>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17"/>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17"/>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17"/>
      </w:numPr>
      <w:spacing w:after="60"/>
      <w:outlineLvl w:val="4"/>
    </w:pPr>
    <w:rPr>
      <w:b/>
      <w:i/>
      <w:sz w:val="26"/>
    </w:rPr>
  </w:style>
  <w:style w:type="paragraph" w:styleId="Titre6">
    <w:name w:val="heading 6"/>
    <w:basedOn w:val="Normal"/>
    <w:next w:val="Normal"/>
    <w:link w:val="Titre6Car"/>
    <w:qFormat/>
    <w:rsid w:val="00A2193A"/>
    <w:pPr>
      <w:numPr>
        <w:ilvl w:val="5"/>
        <w:numId w:val="17"/>
      </w:numPr>
      <w:spacing w:after="60"/>
      <w:outlineLvl w:val="5"/>
    </w:pPr>
    <w:rPr>
      <w:b/>
    </w:rPr>
  </w:style>
  <w:style w:type="paragraph" w:styleId="Titre7">
    <w:name w:val="heading 7"/>
    <w:basedOn w:val="Normal"/>
    <w:next w:val="Normal"/>
    <w:link w:val="Titre7Car"/>
    <w:qFormat/>
    <w:rsid w:val="00A2193A"/>
    <w:pPr>
      <w:numPr>
        <w:ilvl w:val="6"/>
        <w:numId w:val="17"/>
      </w:numPr>
      <w:spacing w:after="60"/>
      <w:outlineLvl w:val="6"/>
    </w:pPr>
  </w:style>
  <w:style w:type="paragraph" w:styleId="Titre8">
    <w:name w:val="heading 8"/>
    <w:basedOn w:val="Normal"/>
    <w:next w:val="Normal"/>
    <w:link w:val="Titre8Car"/>
    <w:qFormat/>
    <w:rsid w:val="00A2193A"/>
    <w:pPr>
      <w:numPr>
        <w:ilvl w:val="7"/>
        <w:numId w:val="17"/>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7"/>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4"/>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2"/>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omments" Target="comments.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2.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F9763-9186-4114-81A2-2A58DB083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101</Pages>
  <Words>33908</Words>
  <Characters>186499</Characters>
  <Application>Microsoft Office Word</Application>
  <DocSecurity>0</DocSecurity>
  <Lines>1554</Lines>
  <Paragraphs>439</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219968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Mihai ARGHIR</cp:lastModifiedBy>
  <cp:revision>21</cp:revision>
  <cp:lastPrinted>2018-12-28T15:28:00Z</cp:lastPrinted>
  <dcterms:created xsi:type="dcterms:W3CDTF">2019-01-03T09:07:00Z</dcterms:created>
  <dcterms:modified xsi:type="dcterms:W3CDTF">2019-01-04T19:12:00Z</dcterms:modified>
</cp:coreProperties>
</file>