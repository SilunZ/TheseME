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rPr>
        <mc:AlternateContent>
          <mc:Choice Requires="wpg">
            <w:drawing>
              <wp:anchor distT="0" distB="0" distL="114300" distR="114300" simplePos="0" relativeHeight="251659264" behindDoc="0" locked="0" layoutInCell="1" allowOverlap="1" wp14:anchorId="7BEB517B" wp14:editId="72F25082">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14BC5823" id="Groupe 1" o:spid="_x0000_s1026" style="position:absolute;margin-left:-9.35pt;margin-top:9.35pt;width:473.5pt;height:54.8pt;z-index:251659264;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Doctorant : Silun Z</w:t>
      </w:r>
      <w:r w:rsidR="005267C4">
        <w:rPr>
          <w:sz w:val="28"/>
        </w:rPr>
        <w:t>hang</w:t>
      </w:r>
    </w:p>
    <w:p w14:paraId="7165E598" w14:textId="77777777" w:rsidR="00694478" w:rsidRPr="00481ECF" w:rsidRDefault="00694478" w:rsidP="00AB4ED9">
      <w:pPr>
        <w:spacing w:line="360" w:lineRule="auto"/>
        <w:jc w:val="right"/>
        <w:rPr>
          <w:sz w:val="28"/>
        </w:rPr>
      </w:pPr>
      <w:r w:rsidRPr="00481ECF">
        <w:rPr>
          <w:sz w:val="28"/>
        </w:rPr>
        <w:t>Directeur de thèse : Mihai Arghir (Pprime)</w:t>
      </w:r>
    </w:p>
    <w:p w14:paraId="6D25DBDF" w14:textId="77777777" w:rsidR="00694478" w:rsidRDefault="00694478" w:rsidP="00AB4ED9">
      <w:pPr>
        <w:spacing w:line="360" w:lineRule="auto"/>
        <w:jc w:val="right"/>
        <w:rPr>
          <w:sz w:val="28"/>
        </w:rPr>
      </w:pPr>
      <w:r w:rsidRPr="00481ECF">
        <w:rPr>
          <w:sz w:val="28"/>
        </w:rPr>
        <w:t>Encadrant industriel : Mohamed-Amine Hassini (EDF)</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3777531"/>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67BD9DFB"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l’influence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n’est pas nuisible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l’effet Morton instable</w:t>
      </w:r>
      <w:r w:rsidR="00183DA8">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 xml:space="preserve"> </w:t>
      </w:r>
      <w:r w:rsidR="003A534F">
        <w:rPr>
          <w:rFonts w:asciiTheme="minorHAnsi" w:eastAsiaTheme="minorEastAsia" w:hAnsiTheme="minorHAnsi" w:cstheme="minorBidi"/>
          <w:sz w:val="22"/>
          <w:szCs w:val="22"/>
          <w:lang w:eastAsia="en-US" w:bidi="en-US"/>
        </w:rPr>
        <w:t xml:space="preserve">pourrait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25D37D0C"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 xml:space="preserve">pour analyser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04305C1B"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6A1673">
        <w:t>nstabilité de la vibration synchrone</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 xml:space="preserve">thermo-hydrodynamique (THD), </w:t>
      </w:r>
      <w:r w:rsidR="00541E89">
        <w:rPr>
          <w:rFonts w:eastAsiaTheme="majorEastAsia"/>
        </w:rPr>
        <w:t xml:space="preserve"> </w:t>
      </w:r>
      <w:r w:rsidR="00575D84">
        <w:t>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3777532"/>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3777533"/>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3777534"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3580501E" w14:textId="77777777" w:rsidR="00C1477A"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3777531" w:history="1">
            <w:r w:rsidR="00C1477A" w:rsidRPr="00463DB8">
              <w:rPr>
                <w:rStyle w:val="Lienhypertexte"/>
              </w:rPr>
              <w:t>Résumé</w:t>
            </w:r>
            <w:r w:rsidR="00C1477A">
              <w:rPr>
                <w:webHidden/>
              </w:rPr>
              <w:tab/>
            </w:r>
            <w:r w:rsidR="00C1477A">
              <w:rPr>
                <w:webHidden/>
              </w:rPr>
              <w:fldChar w:fldCharType="begin"/>
            </w:r>
            <w:r w:rsidR="00C1477A">
              <w:rPr>
                <w:webHidden/>
              </w:rPr>
              <w:instrText xml:space="preserve"> PAGEREF _Toc533777531 \h </w:instrText>
            </w:r>
            <w:r w:rsidR="00C1477A">
              <w:rPr>
                <w:webHidden/>
              </w:rPr>
            </w:r>
            <w:r w:rsidR="00C1477A">
              <w:rPr>
                <w:webHidden/>
              </w:rPr>
              <w:fldChar w:fldCharType="separate"/>
            </w:r>
            <w:r w:rsidR="001C03C4">
              <w:rPr>
                <w:webHidden/>
              </w:rPr>
              <w:t>2</w:t>
            </w:r>
            <w:r w:rsidR="00C1477A">
              <w:rPr>
                <w:webHidden/>
              </w:rPr>
              <w:fldChar w:fldCharType="end"/>
            </w:r>
          </w:hyperlink>
        </w:p>
        <w:p w14:paraId="168E569C" w14:textId="77777777" w:rsidR="00C1477A" w:rsidRDefault="00951CA6">
          <w:pPr>
            <w:pStyle w:val="TM1"/>
            <w:rPr>
              <w:rFonts w:asciiTheme="minorHAnsi" w:eastAsiaTheme="minorEastAsia" w:hAnsiTheme="minorHAnsi" w:cstheme="minorBidi"/>
              <w:sz w:val="22"/>
              <w:szCs w:val="22"/>
              <w:lang w:eastAsia="zh-CN"/>
            </w:rPr>
          </w:pPr>
          <w:hyperlink w:anchor="_Toc533777532" w:history="1">
            <w:r w:rsidR="00C1477A" w:rsidRPr="00463DB8">
              <w:rPr>
                <w:rStyle w:val="Lienhypertexte"/>
                <w:rFonts w:eastAsiaTheme="majorEastAsia"/>
              </w:rPr>
              <w:t>Abstract</w:t>
            </w:r>
            <w:r w:rsidR="00C1477A">
              <w:rPr>
                <w:webHidden/>
              </w:rPr>
              <w:tab/>
            </w:r>
            <w:r w:rsidR="00C1477A">
              <w:rPr>
                <w:webHidden/>
              </w:rPr>
              <w:fldChar w:fldCharType="begin"/>
            </w:r>
            <w:r w:rsidR="00C1477A">
              <w:rPr>
                <w:webHidden/>
              </w:rPr>
              <w:instrText xml:space="preserve"> PAGEREF _Toc533777532 \h </w:instrText>
            </w:r>
            <w:r w:rsidR="00C1477A">
              <w:rPr>
                <w:webHidden/>
              </w:rPr>
            </w:r>
            <w:r w:rsidR="00C1477A">
              <w:rPr>
                <w:webHidden/>
              </w:rPr>
              <w:fldChar w:fldCharType="separate"/>
            </w:r>
            <w:r w:rsidR="001C03C4">
              <w:rPr>
                <w:webHidden/>
              </w:rPr>
              <w:t>3</w:t>
            </w:r>
            <w:r w:rsidR="00C1477A">
              <w:rPr>
                <w:webHidden/>
              </w:rPr>
              <w:fldChar w:fldCharType="end"/>
            </w:r>
          </w:hyperlink>
        </w:p>
        <w:p w14:paraId="6D9D4BA0" w14:textId="77777777" w:rsidR="00C1477A" w:rsidRDefault="00951CA6">
          <w:pPr>
            <w:pStyle w:val="TM1"/>
            <w:rPr>
              <w:rFonts w:asciiTheme="minorHAnsi" w:eastAsiaTheme="minorEastAsia" w:hAnsiTheme="minorHAnsi" w:cstheme="minorBidi"/>
              <w:sz w:val="22"/>
              <w:szCs w:val="22"/>
              <w:lang w:eastAsia="zh-CN"/>
            </w:rPr>
          </w:pPr>
          <w:hyperlink w:anchor="_Toc533777533" w:history="1">
            <w:r w:rsidR="00C1477A" w:rsidRPr="00463DB8">
              <w:rPr>
                <w:rStyle w:val="Lienhypertexte"/>
              </w:rPr>
              <w:t>Remerciements</w:t>
            </w:r>
            <w:r w:rsidR="00C1477A">
              <w:rPr>
                <w:webHidden/>
              </w:rPr>
              <w:tab/>
            </w:r>
            <w:r w:rsidR="00C1477A">
              <w:rPr>
                <w:webHidden/>
              </w:rPr>
              <w:fldChar w:fldCharType="begin"/>
            </w:r>
            <w:r w:rsidR="00C1477A">
              <w:rPr>
                <w:webHidden/>
              </w:rPr>
              <w:instrText xml:space="preserve"> PAGEREF _Toc533777533 \h </w:instrText>
            </w:r>
            <w:r w:rsidR="00C1477A">
              <w:rPr>
                <w:webHidden/>
              </w:rPr>
            </w:r>
            <w:r w:rsidR="00C1477A">
              <w:rPr>
                <w:webHidden/>
              </w:rPr>
              <w:fldChar w:fldCharType="separate"/>
            </w:r>
            <w:r w:rsidR="001C03C4">
              <w:rPr>
                <w:webHidden/>
              </w:rPr>
              <w:t>4</w:t>
            </w:r>
            <w:r w:rsidR="00C1477A">
              <w:rPr>
                <w:webHidden/>
              </w:rPr>
              <w:fldChar w:fldCharType="end"/>
            </w:r>
          </w:hyperlink>
        </w:p>
        <w:p w14:paraId="466B38BA" w14:textId="77777777" w:rsidR="00C1477A" w:rsidRDefault="00951CA6">
          <w:pPr>
            <w:pStyle w:val="TM1"/>
            <w:rPr>
              <w:rFonts w:asciiTheme="minorHAnsi" w:eastAsiaTheme="minorEastAsia" w:hAnsiTheme="minorHAnsi" w:cstheme="minorBidi"/>
              <w:sz w:val="22"/>
              <w:szCs w:val="22"/>
              <w:lang w:eastAsia="zh-CN"/>
            </w:rPr>
          </w:pPr>
          <w:hyperlink w:anchor="_Toc533777534" w:history="1">
            <w:r w:rsidR="00C1477A" w:rsidRPr="00463DB8">
              <w:rPr>
                <w:rStyle w:val="Lienhypertexte"/>
              </w:rPr>
              <w:t>Sommaire</w:t>
            </w:r>
            <w:r w:rsidR="00C1477A">
              <w:rPr>
                <w:webHidden/>
              </w:rPr>
              <w:tab/>
            </w:r>
            <w:r w:rsidR="00C1477A">
              <w:rPr>
                <w:webHidden/>
              </w:rPr>
              <w:fldChar w:fldCharType="begin"/>
            </w:r>
            <w:r w:rsidR="00C1477A">
              <w:rPr>
                <w:webHidden/>
              </w:rPr>
              <w:instrText xml:space="preserve"> PAGEREF _Toc533777534 \h </w:instrText>
            </w:r>
            <w:r w:rsidR="00C1477A">
              <w:rPr>
                <w:webHidden/>
              </w:rPr>
            </w:r>
            <w:r w:rsidR="00C1477A">
              <w:rPr>
                <w:webHidden/>
              </w:rPr>
              <w:fldChar w:fldCharType="separate"/>
            </w:r>
            <w:r w:rsidR="001C03C4">
              <w:rPr>
                <w:webHidden/>
              </w:rPr>
              <w:t>5</w:t>
            </w:r>
            <w:r w:rsidR="00C1477A">
              <w:rPr>
                <w:webHidden/>
              </w:rPr>
              <w:fldChar w:fldCharType="end"/>
            </w:r>
          </w:hyperlink>
        </w:p>
        <w:p w14:paraId="1A6C1E4D" w14:textId="77777777" w:rsidR="00C1477A" w:rsidRDefault="00951CA6">
          <w:pPr>
            <w:pStyle w:val="TM1"/>
            <w:rPr>
              <w:rFonts w:asciiTheme="minorHAnsi" w:eastAsiaTheme="minorEastAsia" w:hAnsiTheme="minorHAnsi" w:cstheme="minorBidi"/>
              <w:sz w:val="22"/>
              <w:szCs w:val="22"/>
              <w:lang w:eastAsia="zh-CN"/>
            </w:rPr>
          </w:pPr>
          <w:hyperlink w:anchor="_Toc533777535" w:history="1">
            <w:r w:rsidR="00C1477A" w:rsidRPr="00463DB8">
              <w:rPr>
                <w:rStyle w:val="Lienhypertexte"/>
              </w:rPr>
              <w:t>Nomenclature</w:t>
            </w:r>
            <w:r w:rsidR="00C1477A">
              <w:rPr>
                <w:webHidden/>
              </w:rPr>
              <w:tab/>
            </w:r>
            <w:r w:rsidR="00C1477A">
              <w:rPr>
                <w:webHidden/>
              </w:rPr>
              <w:fldChar w:fldCharType="begin"/>
            </w:r>
            <w:r w:rsidR="00C1477A">
              <w:rPr>
                <w:webHidden/>
              </w:rPr>
              <w:instrText xml:space="preserve"> PAGEREF _Toc533777535 \h </w:instrText>
            </w:r>
            <w:r w:rsidR="00C1477A">
              <w:rPr>
                <w:webHidden/>
              </w:rPr>
            </w:r>
            <w:r w:rsidR="00C1477A">
              <w:rPr>
                <w:webHidden/>
              </w:rPr>
              <w:fldChar w:fldCharType="separate"/>
            </w:r>
            <w:r w:rsidR="001C03C4">
              <w:rPr>
                <w:webHidden/>
              </w:rPr>
              <w:t>6</w:t>
            </w:r>
            <w:r w:rsidR="00C1477A">
              <w:rPr>
                <w:webHidden/>
              </w:rPr>
              <w:fldChar w:fldCharType="end"/>
            </w:r>
          </w:hyperlink>
        </w:p>
        <w:p w14:paraId="40D32493" w14:textId="77777777" w:rsidR="00C1477A" w:rsidRDefault="00951CA6">
          <w:pPr>
            <w:pStyle w:val="TM1"/>
            <w:rPr>
              <w:rFonts w:asciiTheme="minorHAnsi" w:eastAsiaTheme="minorEastAsia" w:hAnsiTheme="minorHAnsi" w:cstheme="minorBidi"/>
              <w:sz w:val="22"/>
              <w:szCs w:val="22"/>
              <w:lang w:eastAsia="zh-CN"/>
            </w:rPr>
          </w:pPr>
          <w:hyperlink w:anchor="_Toc533777536" w:history="1">
            <w:r w:rsidR="00C1477A" w:rsidRPr="00463DB8">
              <w:rPr>
                <w:rStyle w:val="Lienhypertexte"/>
              </w:rPr>
              <w:t>Introduction générale</w:t>
            </w:r>
            <w:r w:rsidR="00C1477A">
              <w:rPr>
                <w:webHidden/>
              </w:rPr>
              <w:tab/>
            </w:r>
            <w:r w:rsidR="00C1477A">
              <w:rPr>
                <w:webHidden/>
              </w:rPr>
              <w:fldChar w:fldCharType="begin"/>
            </w:r>
            <w:r w:rsidR="00C1477A">
              <w:rPr>
                <w:webHidden/>
              </w:rPr>
              <w:instrText xml:space="preserve"> PAGEREF _Toc533777536 \h </w:instrText>
            </w:r>
            <w:r w:rsidR="00C1477A">
              <w:rPr>
                <w:webHidden/>
              </w:rPr>
            </w:r>
            <w:r w:rsidR="00C1477A">
              <w:rPr>
                <w:webHidden/>
              </w:rPr>
              <w:fldChar w:fldCharType="separate"/>
            </w:r>
            <w:r w:rsidR="001C03C4">
              <w:rPr>
                <w:webHidden/>
              </w:rPr>
              <w:t>11</w:t>
            </w:r>
            <w:r w:rsidR="00C1477A">
              <w:rPr>
                <w:webHidden/>
              </w:rPr>
              <w:fldChar w:fldCharType="end"/>
            </w:r>
          </w:hyperlink>
        </w:p>
        <w:p w14:paraId="7F2EE281" w14:textId="77777777" w:rsidR="00C1477A" w:rsidRDefault="00951CA6">
          <w:pPr>
            <w:pStyle w:val="TM1"/>
            <w:rPr>
              <w:rFonts w:asciiTheme="minorHAnsi" w:eastAsiaTheme="minorEastAsia" w:hAnsiTheme="minorHAnsi" w:cstheme="minorBidi"/>
              <w:sz w:val="22"/>
              <w:szCs w:val="22"/>
              <w:lang w:eastAsia="zh-CN"/>
            </w:rPr>
          </w:pPr>
          <w:hyperlink w:anchor="_Toc533777537" w:history="1">
            <w:r w:rsidR="00C1477A" w:rsidRPr="00463DB8">
              <w:rPr>
                <w:rStyle w:val="Lienhypertexte"/>
              </w:rPr>
              <w:t>Chapitre 1 :  Etude bibliographique</w:t>
            </w:r>
            <w:r w:rsidR="00C1477A">
              <w:rPr>
                <w:webHidden/>
              </w:rPr>
              <w:tab/>
            </w:r>
            <w:r w:rsidR="00C1477A">
              <w:rPr>
                <w:webHidden/>
              </w:rPr>
              <w:fldChar w:fldCharType="begin"/>
            </w:r>
            <w:r w:rsidR="00C1477A">
              <w:rPr>
                <w:webHidden/>
              </w:rPr>
              <w:instrText xml:space="preserve"> PAGEREF _Toc533777537 \h </w:instrText>
            </w:r>
            <w:r w:rsidR="00C1477A">
              <w:rPr>
                <w:webHidden/>
              </w:rPr>
            </w:r>
            <w:r w:rsidR="00C1477A">
              <w:rPr>
                <w:webHidden/>
              </w:rPr>
              <w:fldChar w:fldCharType="separate"/>
            </w:r>
            <w:r w:rsidR="001C03C4">
              <w:rPr>
                <w:webHidden/>
              </w:rPr>
              <w:t>12</w:t>
            </w:r>
            <w:r w:rsidR="00C1477A">
              <w:rPr>
                <w:webHidden/>
              </w:rPr>
              <w:fldChar w:fldCharType="end"/>
            </w:r>
          </w:hyperlink>
        </w:p>
        <w:p w14:paraId="44B47D87"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38" w:history="1">
            <w:r w:rsidR="00C1477A" w:rsidRPr="00463DB8">
              <w:rPr>
                <w:rStyle w:val="Lienhypertexte"/>
                <w:noProof/>
              </w:rPr>
              <w:t>1.1.</w:t>
            </w:r>
            <w:r w:rsidR="00C1477A">
              <w:rPr>
                <w:rFonts w:asciiTheme="minorHAnsi" w:eastAsiaTheme="minorEastAsia" w:hAnsiTheme="minorHAnsi" w:cstheme="minorBidi"/>
                <w:noProof/>
                <w:szCs w:val="22"/>
                <w:lang w:eastAsia="zh-CN"/>
              </w:rPr>
              <w:tab/>
            </w:r>
            <w:r w:rsidR="00C1477A" w:rsidRPr="00463DB8">
              <w:rPr>
                <w:rStyle w:val="Lienhypertexte"/>
                <w:noProof/>
              </w:rPr>
              <w:t>Instabilités de la vibration synchrone</w:t>
            </w:r>
            <w:r w:rsidR="00C1477A">
              <w:rPr>
                <w:noProof/>
                <w:webHidden/>
              </w:rPr>
              <w:tab/>
            </w:r>
            <w:r w:rsidR="00C1477A">
              <w:rPr>
                <w:noProof/>
                <w:webHidden/>
              </w:rPr>
              <w:fldChar w:fldCharType="begin"/>
            </w:r>
            <w:r w:rsidR="00C1477A">
              <w:rPr>
                <w:noProof/>
                <w:webHidden/>
              </w:rPr>
              <w:instrText xml:space="preserve"> PAGEREF _Toc533777538 \h </w:instrText>
            </w:r>
            <w:r w:rsidR="00C1477A">
              <w:rPr>
                <w:noProof/>
                <w:webHidden/>
              </w:rPr>
            </w:r>
            <w:r w:rsidR="00C1477A">
              <w:rPr>
                <w:noProof/>
                <w:webHidden/>
              </w:rPr>
              <w:fldChar w:fldCharType="separate"/>
            </w:r>
            <w:r w:rsidR="001C03C4">
              <w:rPr>
                <w:noProof/>
                <w:webHidden/>
              </w:rPr>
              <w:t>12</w:t>
            </w:r>
            <w:r w:rsidR="00C1477A">
              <w:rPr>
                <w:noProof/>
                <w:webHidden/>
              </w:rPr>
              <w:fldChar w:fldCharType="end"/>
            </w:r>
          </w:hyperlink>
        </w:p>
        <w:p w14:paraId="5B4077E3"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39" w:history="1">
            <w:r w:rsidR="00C1477A" w:rsidRPr="00463DB8">
              <w:rPr>
                <w:rStyle w:val="Lienhypertexte"/>
                <w:noProof/>
              </w:rPr>
              <w:t>1.1.1.</w:t>
            </w:r>
            <w:r w:rsidR="00C1477A">
              <w:rPr>
                <w:rFonts w:asciiTheme="minorHAnsi" w:eastAsiaTheme="minorEastAsia" w:hAnsiTheme="minorHAnsi" w:cstheme="minorBidi"/>
                <w:noProof/>
                <w:szCs w:val="22"/>
                <w:lang w:eastAsia="zh-CN"/>
              </w:rPr>
              <w:tab/>
            </w:r>
            <w:r w:rsidR="00C1477A" w:rsidRPr="00463DB8">
              <w:rPr>
                <w:rStyle w:val="Lienhypertexte"/>
                <w:noProof/>
              </w:rPr>
              <w:t>Mise en évidence par cas industriels</w:t>
            </w:r>
            <w:r w:rsidR="00C1477A">
              <w:rPr>
                <w:noProof/>
                <w:webHidden/>
              </w:rPr>
              <w:tab/>
            </w:r>
            <w:r w:rsidR="00C1477A">
              <w:rPr>
                <w:noProof/>
                <w:webHidden/>
              </w:rPr>
              <w:fldChar w:fldCharType="begin"/>
            </w:r>
            <w:r w:rsidR="00C1477A">
              <w:rPr>
                <w:noProof/>
                <w:webHidden/>
              </w:rPr>
              <w:instrText xml:space="preserve"> PAGEREF _Toc533777539 \h </w:instrText>
            </w:r>
            <w:r w:rsidR="00C1477A">
              <w:rPr>
                <w:noProof/>
                <w:webHidden/>
              </w:rPr>
            </w:r>
            <w:r w:rsidR="00C1477A">
              <w:rPr>
                <w:noProof/>
                <w:webHidden/>
              </w:rPr>
              <w:fldChar w:fldCharType="separate"/>
            </w:r>
            <w:r w:rsidR="001C03C4">
              <w:rPr>
                <w:noProof/>
                <w:webHidden/>
              </w:rPr>
              <w:t>13</w:t>
            </w:r>
            <w:r w:rsidR="00C1477A">
              <w:rPr>
                <w:noProof/>
                <w:webHidden/>
              </w:rPr>
              <w:fldChar w:fldCharType="end"/>
            </w:r>
          </w:hyperlink>
        </w:p>
        <w:p w14:paraId="5344231E"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40" w:history="1">
            <w:r w:rsidR="00C1477A" w:rsidRPr="00463DB8">
              <w:rPr>
                <w:rStyle w:val="Lienhypertexte"/>
                <w:noProof/>
              </w:rPr>
              <w:t>1.1.2.</w:t>
            </w:r>
            <w:r w:rsidR="00C1477A">
              <w:rPr>
                <w:rFonts w:asciiTheme="minorHAnsi" w:eastAsiaTheme="minorEastAsia" w:hAnsiTheme="minorHAnsi" w:cstheme="minorBidi"/>
                <w:noProof/>
                <w:szCs w:val="22"/>
                <w:lang w:eastAsia="zh-CN"/>
              </w:rPr>
              <w:tab/>
            </w:r>
            <w:r w:rsidR="00C1477A" w:rsidRPr="00463DB8">
              <w:rPr>
                <w:rStyle w:val="Lienhypertexte"/>
                <w:noProof/>
              </w:rPr>
              <w:t>Effet Newkirk</w:t>
            </w:r>
            <w:r w:rsidR="00C1477A">
              <w:rPr>
                <w:noProof/>
                <w:webHidden/>
              </w:rPr>
              <w:tab/>
            </w:r>
            <w:r w:rsidR="00C1477A">
              <w:rPr>
                <w:noProof/>
                <w:webHidden/>
              </w:rPr>
              <w:fldChar w:fldCharType="begin"/>
            </w:r>
            <w:r w:rsidR="00C1477A">
              <w:rPr>
                <w:noProof/>
                <w:webHidden/>
              </w:rPr>
              <w:instrText xml:space="preserve"> PAGEREF _Toc533777540 \h </w:instrText>
            </w:r>
            <w:r w:rsidR="00C1477A">
              <w:rPr>
                <w:noProof/>
                <w:webHidden/>
              </w:rPr>
            </w:r>
            <w:r w:rsidR="00C1477A">
              <w:rPr>
                <w:noProof/>
                <w:webHidden/>
              </w:rPr>
              <w:fldChar w:fldCharType="separate"/>
            </w:r>
            <w:r w:rsidR="001C03C4">
              <w:rPr>
                <w:noProof/>
                <w:webHidden/>
              </w:rPr>
              <w:t>15</w:t>
            </w:r>
            <w:r w:rsidR="00C1477A">
              <w:rPr>
                <w:noProof/>
                <w:webHidden/>
              </w:rPr>
              <w:fldChar w:fldCharType="end"/>
            </w:r>
          </w:hyperlink>
        </w:p>
        <w:p w14:paraId="78042610"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41" w:history="1">
            <w:r w:rsidR="00C1477A" w:rsidRPr="00463DB8">
              <w:rPr>
                <w:rStyle w:val="Lienhypertexte"/>
                <w:noProof/>
              </w:rPr>
              <w:t>1.1.3.</w:t>
            </w:r>
            <w:r w:rsidR="00C1477A">
              <w:rPr>
                <w:rFonts w:asciiTheme="minorHAnsi" w:eastAsiaTheme="minorEastAsia" w:hAnsiTheme="minorHAnsi" w:cstheme="minorBidi"/>
                <w:noProof/>
                <w:szCs w:val="22"/>
                <w:lang w:eastAsia="zh-CN"/>
              </w:rPr>
              <w:tab/>
            </w:r>
            <w:r w:rsidR="00C1477A" w:rsidRPr="00463DB8">
              <w:rPr>
                <w:rStyle w:val="Lienhypertexte"/>
                <w:noProof/>
              </w:rPr>
              <w:t>Effet Morton</w:t>
            </w:r>
            <w:r w:rsidR="00C1477A">
              <w:rPr>
                <w:noProof/>
                <w:webHidden/>
              </w:rPr>
              <w:tab/>
            </w:r>
            <w:r w:rsidR="00C1477A">
              <w:rPr>
                <w:noProof/>
                <w:webHidden/>
              </w:rPr>
              <w:fldChar w:fldCharType="begin"/>
            </w:r>
            <w:r w:rsidR="00C1477A">
              <w:rPr>
                <w:noProof/>
                <w:webHidden/>
              </w:rPr>
              <w:instrText xml:space="preserve"> PAGEREF _Toc533777541 \h </w:instrText>
            </w:r>
            <w:r w:rsidR="00C1477A">
              <w:rPr>
                <w:noProof/>
                <w:webHidden/>
              </w:rPr>
            </w:r>
            <w:r w:rsidR="00C1477A">
              <w:rPr>
                <w:noProof/>
                <w:webHidden/>
              </w:rPr>
              <w:fldChar w:fldCharType="separate"/>
            </w:r>
            <w:r w:rsidR="001C03C4">
              <w:rPr>
                <w:noProof/>
                <w:webHidden/>
              </w:rPr>
              <w:t>17</w:t>
            </w:r>
            <w:r w:rsidR="00C1477A">
              <w:rPr>
                <w:noProof/>
                <w:webHidden/>
              </w:rPr>
              <w:fldChar w:fldCharType="end"/>
            </w:r>
          </w:hyperlink>
        </w:p>
        <w:p w14:paraId="523530CB"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42" w:history="1">
            <w:r w:rsidR="00C1477A" w:rsidRPr="00463DB8">
              <w:rPr>
                <w:rStyle w:val="Lienhypertexte"/>
                <w:noProof/>
              </w:rPr>
              <w:t>1.2.</w:t>
            </w:r>
            <w:r w:rsidR="00C1477A">
              <w:rPr>
                <w:rFonts w:asciiTheme="minorHAnsi" w:eastAsiaTheme="minorEastAsia" w:hAnsiTheme="minorHAnsi" w:cstheme="minorBidi"/>
                <w:noProof/>
                <w:szCs w:val="22"/>
                <w:lang w:eastAsia="zh-CN"/>
              </w:rPr>
              <w:tab/>
            </w:r>
            <w:r w:rsidR="00C1477A" w:rsidRPr="00463DB8">
              <w:rPr>
                <w:rStyle w:val="Lienhypertexte"/>
                <w:noProof/>
              </w:rPr>
              <w:t>Etudes expérimentales</w:t>
            </w:r>
            <w:r w:rsidR="00C1477A">
              <w:rPr>
                <w:noProof/>
                <w:webHidden/>
              </w:rPr>
              <w:tab/>
            </w:r>
            <w:r w:rsidR="00C1477A">
              <w:rPr>
                <w:noProof/>
                <w:webHidden/>
              </w:rPr>
              <w:fldChar w:fldCharType="begin"/>
            </w:r>
            <w:r w:rsidR="00C1477A">
              <w:rPr>
                <w:noProof/>
                <w:webHidden/>
              </w:rPr>
              <w:instrText xml:space="preserve"> PAGEREF _Toc533777542 \h </w:instrText>
            </w:r>
            <w:r w:rsidR="00C1477A">
              <w:rPr>
                <w:noProof/>
                <w:webHidden/>
              </w:rPr>
            </w:r>
            <w:r w:rsidR="00C1477A">
              <w:rPr>
                <w:noProof/>
                <w:webHidden/>
              </w:rPr>
              <w:fldChar w:fldCharType="separate"/>
            </w:r>
            <w:r w:rsidR="001C03C4">
              <w:rPr>
                <w:noProof/>
                <w:webHidden/>
              </w:rPr>
              <w:t>19</w:t>
            </w:r>
            <w:r w:rsidR="00C1477A">
              <w:rPr>
                <w:noProof/>
                <w:webHidden/>
              </w:rPr>
              <w:fldChar w:fldCharType="end"/>
            </w:r>
          </w:hyperlink>
        </w:p>
        <w:p w14:paraId="5D9DB4AF"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43" w:history="1">
            <w:r w:rsidR="00C1477A" w:rsidRPr="00463DB8">
              <w:rPr>
                <w:rStyle w:val="Lienhypertexte"/>
                <w:noProof/>
              </w:rPr>
              <w:t>1.3.</w:t>
            </w:r>
            <w:r w:rsidR="00C1477A">
              <w:rPr>
                <w:rFonts w:asciiTheme="minorHAnsi" w:eastAsiaTheme="minorEastAsia" w:hAnsiTheme="minorHAnsi" w:cstheme="minorBidi"/>
                <w:noProof/>
                <w:szCs w:val="22"/>
                <w:lang w:eastAsia="zh-CN"/>
              </w:rPr>
              <w:tab/>
            </w:r>
            <w:r w:rsidR="00C1477A" w:rsidRPr="00463DB8">
              <w:rPr>
                <w:rStyle w:val="Lienhypertexte"/>
                <w:noProof/>
              </w:rPr>
              <w:t>Etudes numériques</w:t>
            </w:r>
            <w:r w:rsidR="00C1477A">
              <w:rPr>
                <w:noProof/>
                <w:webHidden/>
              </w:rPr>
              <w:tab/>
            </w:r>
            <w:r w:rsidR="00C1477A">
              <w:rPr>
                <w:noProof/>
                <w:webHidden/>
              </w:rPr>
              <w:fldChar w:fldCharType="begin"/>
            </w:r>
            <w:r w:rsidR="00C1477A">
              <w:rPr>
                <w:noProof/>
                <w:webHidden/>
              </w:rPr>
              <w:instrText xml:space="preserve"> PAGEREF _Toc533777543 \h </w:instrText>
            </w:r>
            <w:r w:rsidR="00C1477A">
              <w:rPr>
                <w:noProof/>
                <w:webHidden/>
              </w:rPr>
            </w:r>
            <w:r w:rsidR="00C1477A">
              <w:rPr>
                <w:noProof/>
                <w:webHidden/>
              </w:rPr>
              <w:fldChar w:fldCharType="separate"/>
            </w:r>
            <w:r w:rsidR="001C03C4">
              <w:rPr>
                <w:noProof/>
                <w:webHidden/>
              </w:rPr>
              <w:t>20</w:t>
            </w:r>
            <w:r w:rsidR="00C1477A">
              <w:rPr>
                <w:noProof/>
                <w:webHidden/>
              </w:rPr>
              <w:fldChar w:fldCharType="end"/>
            </w:r>
          </w:hyperlink>
        </w:p>
        <w:p w14:paraId="06298EB8"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44" w:history="1">
            <w:r w:rsidR="00C1477A" w:rsidRPr="00463DB8">
              <w:rPr>
                <w:rStyle w:val="Lienhypertexte"/>
                <w:noProof/>
              </w:rPr>
              <w:t>1.3.1.</w:t>
            </w:r>
            <w:r w:rsidR="00C1477A">
              <w:rPr>
                <w:rFonts w:asciiTheme="minorHAnsi" w:eastAsiaTheme="minorEastAsia" w:hAnsiTheme="minorHAnsi" w:cstheme="minorBidi"/>
                <w:noProof/>
                <w:szCs w:val="22"/>
                <w:lang w:eastAsia="zh-CN"/>
              </w:rPr>
              <w:tab/>
            </w:r>
            <w:r w:rsidR="00C1477A" w:rsidRPr="00463DB8">
              <w:rPr>
                <w:rStyle w:val="Lienhypertexte"/>
                <w:noProof/>
              </w:rPr>
              <w:t>Méthodes inspirées de la théorie du contrôle</w:t>
            </w:r>
            <w:r w:rsidR="00C1477A">
              <w:rPr>
                <w:noProof/>
                <w:webHidden/>
              </w:rPr>
              <w:tab/>
            </w:r>
            <w:r w:rsidR="00C1477A">
              <w:rPr>
                <w:noProof/>
                <w:webHidden/>
              </w:rPr>
              <w:fldChar w:fldCharType="begin"/>
            </w:r>
            <w:r w:rsidR="00C1477A">
              <w:rPr>
                <w:noProof/>
                <w:webHidden/>
              </w:rPr>
              <w:instrText xml:space="preserve"> PAGEREF _Toc533777544 \h </w:instrText>
            </w:r>
            <w:r w:rsidR="00C1477A">
              <w:rPr>
                <w:noProof/>
                <w:webHidden/>
              </w:rPr>
            </w:r>
            <w:r w:rsidR="00C1477A">
              <w:rPr>
                <w:noProof/>
                <w:webHidden/>
              </w:rPr>
              <w:fldChar w:fldCharType="separate"/>
            </w:r>
            <w:r w:rsidR="001C03C4">
              <w:rPr>
                <w:noProof/>
                <w:webHidden/>
              </w:rPr>
              <w:t>20</w:t>
            </w:r>
            <w:r w:rsidR="00C1477A">
              <w:rPr>
                <w:noProof/>
                <w:webHidden/>
              </w:rPr>
              <w:fldChar w:fldCharType="end"/>
            </w:r>
          </w:hyperlink>
        </w:p>
        <w:p w14:paraId="0354E6F7"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45" w:history="1">
            <w:r w:rsidR="00C1477A" w:rsidRPr="00463DB8">
              <w:rPr>
                <w:rStyle w:val="Lienhypertexte"/>
                <w:noProof/>
              </w:rPr>
              <w:t>1.3.2.</w:t>
            </w:r>
            <w:r w:rsidR="00C1477A">
              <w:rPr>
                <w:rFonts w:asciiTheme="minorHAnsi" w:eastAsiaTheme="minorEastAsia" w:hAnsiTheme="minorHAnsi" w:cstheme="minorBidi"/>
                <w:noProof/>
                <w:szCs w:val="22"/>
                <w:lang w:eastAsia="zh-CN"/>
              </w:rPr>
              <w:tab/>
            </w:r>
            <w:r w:rsidR="00C1477A" w:rsidRPr="00463DB8">
              <w:rPr>
                <w:rStyle w:val="Lienhypertexte"/>
                <w:noProof/>
              </w:rPr>
              <w:t>Méthodes du balourd critique prédéfini</w:t>
            </w:r>
            <w:r w:rsidR="00C1477A">
              <w:rPr>
                <w:noProof/>
                <w:webHidden/>
              </w:rPr>
              <w:tab/>
            </w:r>
            <w:r w:rsidR="00C1477A">
              <w:rPr>
                <w:noProof/>
                <w:webHidden/>
              </w:rPr>
              <w:fldChar w:fldCharType="begin"/>
            </w:r>
            <w:r w:rsidR="00C1477A">
              <w:rPr>
                <w:noProof/>
                <w:webHidden/>
              </w:rPr>
              <w:instrText xml:space="preserve"> PAGEREF _Toc533777545 \h </w:instrText>
            </w:r>
            <w:r w:rsidR="00C1477A">
              <w:rPr>
                <w:noProof/>
                <w:webHidden/>
              </w:rPr>
            </w:r>
            <w:r w:rsidR="00C1477A">
              <w:rPr>
                <w:noProof/>
                <w:webHidden/>
              </w:rPr>
              <w:fldChar w:fldCharType="separate"/>
            </w:r>
            <w:r w:rsidR="001C03C4">
              <w:rPr>
                <w:noProof/>
                <w:webHidden/>
              </w:rPr>
              <w:t>23</w:t>
            </w:r>
            <w:r w:rsidR="00C1477A">
              <w:rPr>
                <w:noProof/>
                <w:webHidden/>
              </w:rPr>
              <w:fldChar w:fldCharType="end"/>
            </w:r>
          </w:hyperlink>
        </w:p>
        <w:p w14:paraId="6B2D3518"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46" w:history="1">
            <w:r w:rsidR="00C1477A" w:rsidRPr="00463DB8">
              <w:rPr>
                <w:rStyle w:val="Lienhypertexte"/>
                <w:noProof/>
              </w:rPr>
              <w:t>1.3.3.</w:t>
            </w:r>
            <w:r w:rsidR="00C1477A">
              <w:rPr>
                <w:rFonts w:asciiTheme="minorHAnsi" w:eastAsiaTheme="minorEastAsia" w:hAnsiTheme="minorHAnsi" w:cstheme="minorBidi"/>
                <w:noProof/>
                <w:szCs w:val="22"/>
                <w:lang w:eastAsia="zh-CN"/>
              </w:rPr>
              <w:tab/>
            </w:r>
            <w:r w:rsidR="00C1477A" w:rsidRPr="00463DB8">
              <w:rPr>
                <w:rStyle w:val="Lienhypertexte"/>
                <w:noProof/>
              </w:rPr>
              <w:t>Méthodes du rapport thermique</w:t>
            </w:r>
            <w:r w:rsidR="00C1477A">
              <w:rPr>
                <w:noProof/>
                <w:webHidden/>
              </w:rPr>
              <w:tab/>
            </w:r>
            <w:r w:rsidR="00C1477A">
              <w:rPr>
                <w:noProof/>
                <w:webHidden/>
              </w:rPr>
              <w:fldChar w:fldCharType="begin"/>
            </w:r>
            <w:r w:rsidR="00C1477A">
              <w:rPr>
                <w:noProof/>
                <w:webHidden/>
              </w:rPr>
              <w:instrText xml:space="preserve"> PAGEREF _Toc533777546 \h </w:instrText>
            </w:r>
            <w:r w:rsidR="00C1477A">
              <w:rPr>
                <w:noProof/>
                <w:webHidden/>
              </w:rPr>
            </w:r>
            <w:r w:rsidR="00C1477A">
              <w:rPr>
                <w:noProof/>
                <w:webHidden/>
              </w:rPr>
              <w:fldChar w:fldCharType="separate"/>
            </w:r>
            <w:r w:rsidR="001C03C4">
              <w:rPr>
                <w:noProof/>
                <w:webHidden/>
              </w:rPr>
              <w:t>24</w:t>
            </w:r>
            <w:r w:rsidR="00C1477A">
              <w:rPr>
                <w:noProof/>
                <w:webHidden/>
              </w:rPr>
              <w:fldChar w:fldCharType="end"/>
            </w:r>
          </w:hyperlink>
        </w:p>
        <w:p w14:paraId="405ACFBC"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47" w:history="1">
            <w:r w:rsidR="00C1477A" w:rsidRPr="00463DB8">
              <w:rPr>
                <w:rStyle w:val="Lienhypertexte"/>
                <w:noProof/>
              </w:rPr>
              <w:t>1.3.4.</w:t>
            </w:r>
            <w:r w:rsidR="00C1477A">
              <w:rPr>
                <w:rFonts w:asciiTheme="minorHAnsi" w:eastAsiaTheme="minorEastAsia" w:hAnsiTheme="minorHAnsi" w:cstheme="minorBidi"/>
                <w:noProof/>
                <w:szCs w:val="22"/>
                <w:lang w:eastAsia="zh-CN"/>
              </w:rPr>
              <w:tab/>
            </w:r>
            <w:r w:rsidR="00C1477A" w:rsidRPr="00463DB8">
              <w:rPr>
                <w:rStyle w:val="Lienhypertexte"/>
                <w:noProof/>
              </w:rPr>
              <w:t>Méthodes non-linéaire en régime transitoire</w:t>
            </w:r>
            <w:r w:rsidR="00C1477A">
              <w:rPr>
                <w:noProof/>
                <w:webHidden/>
              </w:rPr>
              <w:tab/>
            </w:r>
            <w:r w:rsidR="00C1477A">
              <w:rPr>
                <w:noProof/>
                <w:webHidden/>
              </w:rPr>
              <w:fldChar w:fldCharType="begin"/>
            </w:r>
            <w:r w:rsidR="00C1477A">
              <w:rPr>
                <w:noProof/>
                <w:webHidden/>
              </w:rPr>
              <w:instrText xml:space="preserve"> PAGEREF _Toc533777547 \h </w:instrText>
            </w:r>
            <w:r w:rsidR="00C1477A">
              <w:rPr>
                <w:noProof/>
                <w:webHidden/>
              </w:rPr>
            </w:r>
            <w:r w:rsidR="00C1477A">
              <w:rPr>
                <w:noProof/>
                <w:webHidden/>
              </w:rPr>
              <w:fldChar w:fldCharType="separate"/>
            </w:r>
            <w:r w:rsidR="001C03C4">
              <w:rPr>
                <w:noProof/>
                <w:webHidden/>
              </w:rPr>
              <w:t>24</w:t>
            </w:r>
            <w:r w:rsidR="00C1477A">
              <w:rPr>
                <w:noProof/>
                <w:webHidden/>
              </w:rPr>
              <w:fldChar w:fldCharType="end"/>
            </w:r>
          </w:hyperlink>
        </w:p>
        <w:p w14:paraId="76E02CFF"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48" w:history="1">
            <w:r w:rsidR="00C1477A" w:rsidRPr="00463DB8">
              <w:rPr>
                <w:rStyle w:val="Lienhypertexte"/>
                <w:noProof/>
              </w:rPr>
              <w:t>1.4.</w:t>
            </w:r>
            <w:r w:rsidR="00C1477A">
              <w:rPr>
                <w:rFonts w:asciiTheme="minorHAnsi" w:eastAsiaTheme="minorEastAsia" w:hAnsiTheme="minorHAnsi" w:cstheme="minorBidi"/>
                <w:noProof/>
                <w:szCs w:val="22"/>
                <w:lang w:eastAsia="zh-CN"/>
              </w:rPr>
              <w:tab/>
            </w:r>
            <w:r w:rsidR="00C1477A" w:rsidRPr="00463DB8">
              <w:rPr>
                <w:rStyle w:val="Lienhypertexte"/>
                <w:noProof/>
              </w:rPr>
              <w:t>Stratégie de modélisation</w:t>
            </w:r>
            <w:r w:rsidR="00C1477A">
              <w:rPr>
                <w:noProof/>
                <w:webHidden/>
              </w:rPr>
              <w:tab/>
            </w:r>
            <w:r w:rsidR="00C1477A">
              <w:rPr>
                <w:noProof/>
                <w:webHidden/>
              </w:rPr>
              <w:fldChar w:fldCharType="begin"/>
            </w:r>
            <w:r w:rsidR="00C1477A">
              <w:rPr>
                <w:noProof/>
                <w:webHidden/>
              </w:rPr>
              <w:instrText xml:space="preserve"> PAGEREF _Toc533777548 \h </w:instrText>
            </w:r>
            <w:r w:rsidR="00C1477A">
              <w:rPr>
                <w:noProof/>
                <w:webHidden/>
              </w:rPr>
            </w:r>
            <w:r w:rsidR="00C1477A">
              <w:rPr>
                <w:noProof/>
                <w:webHidden/>
              </w:rPr>
              <w:fldChar w:fldCharType="separate"/>
            </w:r>
            <w:r w:rsidR="001C03C4">
              <w:rPr>
                <w:noProof/>
                <w:webHidden/>
              </w:rPr>
              <w:t>26</w:t>
            </w:r>
            <w:r w:rsidR="00C1477A">
              <w:rPr>
                <w:noProof/>
                <w:webHidden/>
              </w:rPr>
              <w:fldChar w:fldCharType="end"/>
            </w:r>
          </w:hyperlink>
        </w:p>
        <w:p w14:paraId="112B1A57"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49" w:history="1">
            <w:r w:rsidR="00C1477A" w:rsidRPr="00463DB8">
              <w:rPr>
                <w:rStyle w:val="Lienhypertexte"/>
                <w:noProof/>
              </w:rPr>
              <w:t>1.5.</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_Toc533777549 \h </w:instrText>
            </w:r>
            <w:r w:rsidR="00C1477A">
              <w:rPr>
                <w:noProof/>
                <w:webHidden/>
              </w:rPr>
            </w:r>
            <w:r w:rsidR="00C1477A">
              <w:rPr>
                <w:noProof/>
                <w:webHidden/>
              </w:rPr>
              <w:fldChar w:fldCharType="separate"/>
            </w:r>
            <w:r w:rsidR="001C03C4">
              <w:rPr>
                <w:noProof/>
                <w:webHidden/>
              </w:rPr>
              <w:t>29</w:t>
            </w:r>
            <w:r w:rsidR="00C1477A">
              <w:rPr>
                <w:noProof/>
                <w:webHidden/>
              </w:rPr>
              <w:fldChar w:fldCharType="end"/>
            </w:r>
          </w:hyperlink>
        </w:p>
        <w:p w14:paraId="3D9E3E11" w14:textId="77777777" w:rsidR="00C1477A" w:rsidRDefault="00951CA6">
          <w:pPr>
            <w:pStyle w:val="TM1"/>
            <w:rPr>
              <w:rFonts w:asciiTheme="minorHAnsi" w:eastAsiaTheme="minorEastAsia" w:hAnsiTheme="minorHAnsi" w:cstheme="minorBidi"/>
              <w:sz w:val="22"/>
              <w:szCs w:val="22"/>
              <w:lang w:eastAsia="zh-CN"/>
            </w:rPr>
          </w:pPr>
          <w:hyperlink w:anchor="_Toc533777550" w:history="1">
            <w:r w:rsidR="00C1477A" w:rsidRPr="00463DB8">
              <w:rPr>
                <w:rStyle w:val="Lienhypertexte"/>
              </w:rPr>
              <w:t>Chapitre 2 :  Modélisation des paliers hydrodynamiques</w:t>
            </w:r>
            <w:r w:rsidR="00C1477A">
              <w:rPr>
                <w:webHidden/>
              </w:rPr>
              <w:tab/>
            </w:r>
            <w:r w:rsidR="00C1477A">
              <w:rPr>
                <w:webHidden/>
              </w:rPr>
              <w:fldChar w:fldCharType="begin"/>
            </w:r>
            <w:r w:rsidR="00C1477A">
              <w:rPr>
                <w:webHidden/>
              </w:rPr>
              <w:instrText xml:space="preserve"> PAGEREF _Toc533777550 \h </w:instrText>
            </w:r>
            <w:r w:rsidR="00C1477A">
              <w:rPr>
                <w:webHidden/>
              </w:rPr>
            </w:r>
            <w:r w:rsidR="00C1477A">
              <w:rPr>
                <w:webHidden/>
              </w:rPr>
              <w:fldChar w:fldCharType="separate"/>
            </w:r>
            <w:r w:rsidR="001C03C4">
              <w:rPr>
                <w:webHidden/>
              </w:rPr>
              <w:t>30</w:t>
            </w:r>
            <w:r w:rsidR="00C1477A">
              <w:rPr>
                <w:webHidden/>
              </w:rPr>
              <w:fldChar w:fldCharType="end"/>
            </w:r>
          </w:hyperlink>
        </w:p>
        <w:p w14:paraId="7ABFF06F"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53" w:history="1">
            <w:r w:rsidR="00C1477A" w:rsidRPr="00463DB8">
              <w:rPr>
                <w:rStyle w:val="Lienhypertexte"/>
                <w:noProof/>
              </w:rPr>
              <w:t>2.1.</w:t>
            </w:r>
            <w:r w:rsidR="00C1477A">
              <w:rPr>
                <w:rFonts w:asciiTheme="minorHAnsi" w:eastAsiaTheme="minorEastAsia" w:hAnsiTheme="minorHAnsi" w:cstheme="minorBidi"/>
                <w:noProof/>
                <w:szCs w:val="22"/>
                <w:lang w:eastAsia="zh-CN"/>
              </w:rPr>
              <w:tab/>
            </w:r>
            <w:r w:rsidR="00C1477A" w:rsidRPr="00463DB8">
              <w:rPr>
                <w:rStyle w:val="Lienhypertexte"/>
                <w:noProof/>
              </w:rPr>
              <w:t>Introduction</w:t>
            </w:r>
            <w:r w:rsidR="00C1477A">
              <w:rPr>
                <w:noProof/>
                <w:webHidden/>
              </w:rPr>
              <w:tab/>
            </w:r>
            <w:r w:rsidR="00C1477A">
              <w:rPr>
                <w:noProof/>
                <w:webHidden/>
              </w:rPr>
              <w:fldChar w:fldCharType="begin"/>
            </w:r>
            <w:r w:rsidR="00C1477A">
              <w:rPr>
                <w:noProof/>
                <w:webHidden/>
              </w:rPr>
              <w:instrText xml:space="preserve"> PAGEREF _Toc533777553 \h </w:instrText>
            </w:r>
            <w:r w:rsidR="00C1477A">
              <w:rPr>
                <w:noProof/>
                <w:webHidden/>
              </w:rPr>
            </w:r>
            <w:r w:rsidR="00C1477A">
              <w:rPr>
                <w:noProof/>
                <w:webHidden/>
              </w:rPr>
              <w:fldChar w:fldCharType="separate"/>
            </w:r>
            <w:r w:rsidR="001C03C4">
              <w:rPr>
                <w:noProof/>
                <w:webHidden/>
              </w:rPr>
              <w:t>30</w:t>
            </w:r>
            <w:r w:rsidR="00C1477A">
              <w:rPr>
                <w:noProof/>
                <w:webHidden/>
              </w:rPr>
              <w:fldChar w:fldCharType="end"/>
            </w:r>
          </w:hyperlink>
        </w:p>
        <w:p w14:paraId="3077BF7F"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54" w:history="1">
            <w:r w:rsidR="00C1477A" w:rsidRPr="00463DB8">
              <w:rPr>
                <w:rStyle w:val="Lienhypertexte"/>
                <w:noProof/>
              </w:rPr>
              <w:t>2.2.</w:t>
            </w:r>
            <w:r w:rsidR="00C1477A">
              <w:rPr>
                <w:rFonts w:asciiTheme="minorHAnsi" w:eastAsiaTheme="minorEastAsia" w:hAnsiTheme="minorHAnsi" w:cstheme="minorBidi"/>
                <w:noProof/>
                <w:szCs w:val="22"/>
                <w:lang w:eastAsia="zh-CN"/>
              </w:rPr>
              <w:tab/>
            </w:r>
            <w:r w:rsidR="00C1477A" w:rsidRPr="00463DB8">
              <w:rPr>
                <w:rStyle w:val="Lienhypertexte"/>
                <w:noProof/>
              </w:rPr>
              <w:t>Epaisseur du film mince en présence d’un désalignement</w:t>
            </w:r>
            <w:r w:rsidR="00C1477A">
              <w:rPr>
                <w:noProof/>
                <w:webHidden/>
              </w:rPr>
              <w:tab/>
            </w:r>
            <w:r w:rsidR="00C1477A">
              <w:rPr>
                <w:noProof/>
                <w:webHidden/>
              </w:rPr>
              <w:fldChar w:fldCharType="begin"/>
            </w:r>
            <w:r w:rsidR="00C1477A">
              <w:rPr>
                <w:noProof/>
                <w:webHidden/>
              </w:rPr>
              <w:instrText xml:space="preserve"> PAGEREF _Toc533777554 \h </w:instrText>
            </w:r>
            <w:r w:rsidR="00C1477A">
              <w:rPr>
                <w:noProof/>
                <w:webHidden/>
              </w:rPr>
            </w:r>
            <w:r w:rsidR="00C1477A">
              <w:rPr>
                <w:noProof/>
                <w:webHidden/>
              </w:rPr>
              <w:fldChar w:fldCharType="separate"/>
            </w:r>
            <w:r w:rsidR="001C03C4">
              <w:rPr>
                <w:noProof/>
                <w:webHidden/>
              </w:rPr>
              <w:t>31</w:t>
            </w:r>
            <w:r w:rsidR="00C1477A">
              <w:rPr>
                <w:noProof/>
                <w:webHidden/>
              </w:rPr>
              <w:fldChar w:fldCharType="end"/>
            </w:r>
          </w:hyperlink>
        </w:p>
        <w:p w14:paraId="7CFA37A3"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55" w:history="1">
            <w:r w:rsidR="00C1477A" w:rsidRPr="00463DB8">
              <w:rPr>
                <w:rStyle w:val="Lienhypertexte"/>
                <w:noProof/>
              </w:rPr>
              <w:t>2.3.</w:t>
            </w:r>
            <w:r w:rsidR="00C1477A">
              <w:rPr>
                <w:rFonts w:asciiTheme="minorHAnsi" w:eastAsiaTheme="minorEastAsia" w:hAnsiTheme="minorHAnsi" w:cstheme="minorBidi"/>
                <w:noProof/>
                <w:szCs w:val="22"/>
                <w:lang w:eastAsia="zh-CN"/>
              </w:rPr>
              <w:tab/>
            </w:r>
            <w:r w:rsidR="00C1477A" w:rsidRPr="00463DB8">
              <w:rPr>
                <w:rStyle w:val="Lienhypertexte"/>
                <w:noProof/>
              </w:rPr>
              <w:t>Equations de la lubrification thermohydrodynamique</w:t>
            </w:r>
            <w:r w:rsidR="00C1477A">
              <w:rPr>
                <w:noProof/>
                <w:webHidden/>
              </w:rPr>
              <w:tab/>
            </w:r>
            <w:r w:rsidR="00C1477A">
              <w:rPr>
                <w:noProof/>
                <w:webHidden/>
              </w:rPr>
              <w:fldChar w:fldCharType="begin"/>
            </w:r>
            <w:r w:rsidR="00C1477A">
              <w:rPr>
                <w:noProof/>
                <w:webHidden/>
              </w:rPr>
              <w:instrText xml:space="preserve"> PAGEREF _Toc533777555 \h </w:instrText>
            </w:r>
            <w:r w:rsidR="00C1477A">
              <w:rPr>
                <w:noProof/>
                <w:webHidden/>
              </w:rPr>
            </w:r>
            <w:r w:rsidR="00C1477A">
              <w:rPr>
                <w:noProof/>
                <w:webHidden/>
              </w:rPr>
              <w:fldChar w:fldCharType="separate"/>
            </w:r>
            <w:r w:rsidR="001C03C4">
              <w:rPr>
                <w:noProof/>
                <w:webHidden/>
              </w:rPr>
              <w:t>33</w:t>
            </w:r>
            <w:r w:rsidR="00C1477A">
              <w:rPr>
                <w:noProof/>
                <w:webHidden/>
              </w:rPr>
              <w:fldChar w:fldCharType="end"/>
            </w:r>
          </w:hyperlink>
        </w:p>
        <w:p w14:paraId="26355384"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56" w:history="1">
            <w:r w:rsidR="00C1477A" w:rsidRPr="00463DB8">
              <w:rPr>
                <w:rStyle w:val="Lienhypertexte"/>
                <w:noProof/>
              </w:rPr>
              <w:t>2.3.1.</w:t>
            </w:r>
            <w:r w:rsidR="00C1477A">
              <w:rPr>
                <w:rFonts w:asciiTheme="minorHAnsi" w:eastAsiaTheme="minorEastAsia" w:hAnsiTheme="minorHAnsi" w:cstheme="minorBidi"/>
                <w:noProof/>
                <w:szCs w:val="22"/>
                <w:lang w:eastAsia="zh-CN"/>
              </w:rPr>
              <w:tab/>
            </w:r>
            <w:r w:rsidR="00C1477A" w:rsidRPr="00463DB8">
              <w:rPr>
                <w:rStyle w:val="Lienhypertexte"/>
                <w:noProof/>
              </w:rPr>
              <w:t>Equation de Reynolds généralisée</w:t>
            </w:r>
            <w:r w:rsidR="00C1477A">
              <w:rPr>
                <w:noProof/>
                <w:webHidden/>
              </w:rPr>
              <w:tab/>
            </w:r>
            <w:r w:rsidR="00C1477A">
              <w:rPr>
                <w:noProof/>
                <w:webHidden/>
              </w:rPr>
              <w:fldChar w:fldCharType="begin"/>
            </w:r>
            <w:r w:rsidR="00C1477A">
              <w:rPr>
                <w:noProof/>
                <w:webHidden/>
              </w:rPr>
              <w:instrText xml:space="preserve"> PAGEREF _Toc533777556 \h </w:instrText>
            </w:r>
            <w:r w:rsidR="00C1477A">
              <w:rPr>
                <w:noProof/>
                <w:webHidden/>
              </w:rPr>
            </w:r>
            <w:r w:rsidR="00C1477A">
              <w:rPr>
                <w:noProof/>
                <w:webHidden/>
              </w:rPr>
              <w:fldChar w:fldCharType="separate"/>
            </w:r>
            <w:r w:rsidR="001C03C4">
              <w:rPr>
                <w:noProof/>
                <w:webHidden/>
              </w:rPr>
              <w:t>33</w:t>
            </w:r>
            <w:r w:rsidR="00C1477A">
              <w:rPr>
                <w:noProof/>
                <w:webHidden/>
              </w:rPr>
              <w:fldChar w:fldCharType="end"/>
            </w:r>
          </w:hyperlink>
        </w:p>
        <w:p w14:paraId="66D1A69F"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57" w:history="1">
            <w:r w:rsidR="00C1477A" w:rsidRPr="00463DB8">
              <w:rPr>
                <w:rStyle w:val="Lienhypertexte"/>
                <w:noProof/>
              </w:rPr>
              <w:t>2.3.2.</w:t>
            </w:r>
            <w:r w:rsidR="00C1477A">
              <w:rPr>
                <w:rFonts w:asciiTheme="minorHAnsi" w:eastAsiaTheme="minorEastAsia" w:hAnsiTheme="minorHAnsi" w:cstheme="minorBidi"/>
                <w:noProof/>
                <w:szCs w:val="22"/>
                <w:lang w:eastAsia="zh-CN"/>
              </w:rPr>
              <w:tab/>
            </w:r>
            <w:r w:rsidR="00C1477A" w:rsidRPr="00463DB8">
              <w:rPr>
                <w:rStyle w:val="Lienhypertexte"/>
                <w:noProof/>
              </w:rPr>
              <w:t>Modèles de rupture et reformation du film (cavitation)</w:t>
            </w:r>
            <w:r w:rsidR="00C1477A">
              <w:rPr>
                <w:noProof/>
                <w:webHidden/>
              </w:rPr>
              <w:tab/>
            </w:r>
            <w:r w:rsidR="00C1477A">
              <w:rPr>
                <w:noProof/>
                <w:webHidden/>
              </w:rPr>
              <w:fldChar w:fldCharType="begin"/>
            </w:r>
            <w:r w:rsidR="00C1477A">
              <w:rPr>
                <w:noProof/>
                <w:webHidden/>
              </w:rPr>
              <w:instrText xml:space="preserve"> PAGEREF _Toc533777557 \h </w:instrText>
            </w:r>
            <w:r w:rsidR="00C1477A">
              <w:rPr>
                <w:noProof/>
                <w:webHidden/>
              </w:rPr>
            </w:r>
            <w:r w:rsidR="00C1477A">
              <w:rPr>
                <w:noProof/>
                <w:webHidden/>
              </w:rPr>
              <w:fldChar w:fldCharType="separate"/>
            </w:r>
            <w:r w:rsidR="001C03C4">
              <w:rPr>
                <w:noProof/>
                <w:webHidden/>
              </w:rPr>
              <w:t>36</w:t>
            </w:r>
            <w:r w:rsidR="00C1477A">
              <w:rPr>
                <w:noProof/>
                <w:webHidden/>
              </w:rPr>
              <w:fldChar w:fldCharType="end"/>
            </w:r>
          </w:hyperlink>
        </w:p>
        <w:p w14:paraId="13F22065"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58" w:history="1">
            <w:r w:rsidR="00C1477A" w:rsidRPr="00463DB8">
              <w:rPr>
                <w:rStyle w:val="Lienhypertexte"/>
                <w:noProof/>
              </w:rPr>
              <w:t>2.3.3.</w:t>
            </w:r>
            <w:r w:rsidR="00C1477A">
              <w:rPr>
                <w:rFonts w:asciiTheme="minorHAnsi" w:eastAsiaTheme="minorEastAsia" w:hAnsiTheme="minorHAnsi" w:cstheme="minorBidi"/>
                <w:noProof/>
                <w:szCs w:val="22"/>
                <w:lang w:eastAsia="zh-CN"/>
              </w:rPr>
              <w:tab/>
            </w:r>
            <w:r w:rsidR="00C1477A" w:rsidRPr="00463DB8">
              <w:rPr>
                <w:rStyle w:val="Lienhypertexte"/>
                <w:noProof/>
              </w:rPr>
              <w:t>Equation de l’énergie</w:t>
            </w:r>
            <w:r w:rsidR="00C1477A">
              <w:rPr>
                <w:noProof/>
                <w:webHidden/>
              </w:rPr>
              <w:tab/>
            </w:r>
            <w:r w:rsidR="00C1477A">
              <w:rPr>
                <w:noProof/>
                <w:webHidden/>
              </w:rPr>
              <w:fldChar w:fldCharType="begin"/>
            </w:r>
            <w:r w:rsidR="00C1477A">
              <w:rPr>
                <w:noProof/>
                <w:webHidden/>
              </w:rPr>
              <w:instrText xml:space="preserve"> PAGEREF _Toc533777558 \h </w:instrText>
            </w:r>
            <w:r w:rsidR="00C1477A">
              <w:rPr>
                <w:noProof/>
                <w:webHidden/>
              </w:rPr>
            </w:r>
            <w:r w:rsidR="00C1477A">
              <w:rPr>
                <w:noProof/>
                <w:webHidden/>
              </w:rPr>
              <w:fldChar w:fldCharType="separate"/>
            </w:r>
            <w:r w:rsidR="001C03C4">
              <w:rPr>
                <w:noProof/>
                <w:webHidden/>
              </w:rPr>
              <w:t>38</w:t>
            </w:r>
            <w:r w:rsidR="00C1477A">
              <w:rPr>
                <w:noProof/>
                <w:webHidden/>
              </w:rPr>
              <w:fldChar w:fldCharType="end"/>
            </w:r>
          </w:hyperlink>
        </w:p>
        <w:p w14:paraId="4AD1751E"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59" w:history="1">
            <w:r w:rsidR="00C1477A" w:rsidRPr="00463DB8">
              <w:rPr>
                <w:rStyle w:val="Lienhypertexte"/>
                <w:noProof/>
              </w:rPr>
              <w:t>2.3.4.</w:t>
            </w:r>
            <w:r w:rsidR="00C1477A">
              <w:rPr>
                <w:rFonts w:asciiTheme="minorHAnsi" w:eastAsiaTheme="minorEastAsia" w:hAnsiTheme="minorHAnsi" w:cstheme="minorBidi"/>
                <w:noProof/>
                <w:szCs w:val="22"/>
                <w:lang w:eastAsia="zh-CN"/>
              </w:rPr>
              <w:tab/>
            </w:r>
            <w:r w:rsidR="00C1477A" w:rsidRPr="00463DB8">
              <w:rPr>
                <w:rStyle w:val="Lienhypertexte"/>
                <w:noProof/>
              </w:rPr>
              <w:t>Résolution des équations couplées</w:t>
            </w:r>
            <w:r w:rsidR="00C1477A">
              <w:rPr>
                <w:noProof/>
                <w:webHidden/>
              </w:rPr>
              <w:tab/>
            </w:r>
            <w:r w:rsidR="00C1477A">
              <w:rPr>
                <w:noProof/>
                <w:webHidden/>
              </w:rPr>
              <w:fldChar w:fldCharType="begin"/>
            </w:r>
            <w:r w:rsidR="00C1477A">
              <w:rPr>
                <w:noProof/>
                <w:webHidden/>
              </w:rPr>
              <w:instrText xml:space="preserve"> PAGEREF _Toc533777559 \h </w:instrText>
            </w:r>
            <w:r w:rsidR="00C1477A">
              <w:rPr>
                <w:noProof/>
                <w:webHidden/>
              </w:rPr>
            </w:r>
            <w:r w:rsidR="00C1477A">
              <w:rPr>
                <w:noProof/>
                <w:webHidden/>
              </w:rPr>
              <w:fldChar w:fldCharType="separate"/>
            </w:r>
            <w:r w:rsidR="001C03C4">
              <w:rPr>
                <w:noProof/>
                <w:webHidden/>
              </w:rPr>
              <w:t>38</w:t>
            </w:r>
            <w:r w:rsidR="00C1477A">
              <w:rPr>
                <w:noProof/>
                <w:webHidden/>
              </w:rPr>
              <w:fldChar w:fldCharType="end"/>
            </w:r>
          </w:hyperlink>
        </w:p>
        <w:p w14:paraId="6086E31A"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60" w:history="1">
            <w:r w:rsidR="00C1477A" w:rsidRPr="00463DB8">
              <w:rPr>
                <w:rStyle w:val="Lienhypertexte"/>
                <w:noProof/>
              </w:rPr>
              <w:t>2.3.5.</w:t>
            </w:r>
            <w:r w:rsidR="00C1477A">
              <w:rPr>
                <w:rFonts w:asciiTheme="minorHAnsi" w:eastAsiaTheme="minorEastAsia" w:hAnsiTheme="minorHAnsi" w:cstheme="minorBidi"/>
                <w:noProof/>
                <w:szCs w:val="22"/>
                <w:lang w:eastAsia="zh-CN"/>
              </w:rPr>
              <w:tab/>
            </w:r>
            <w:r w:rsidR="00C1477A" w:rsidRPr="00463DB8">
              <w:rPr>
                <w:rStyle w:val="Lienhypertexte"/>
                <w:noProof/>
              </w:rPr>
              <w:t>Méthode de colocation des points de Lobatto</w:t>
            </w:r>
            <w:r w:rsidR="00C1477A">
              <w:rPr>
                <w:noProof/>
                <w:webHidden/>
              </w:rPr>
              <w:tab/>
            </w:r>
            <w:r w:rsidR="00C1477A">
              <w:rPr>
                <w:noProof/>
                <w:webHidden/>
              </w:rPr>
              <w:fldChar w:fldCharType="begin"/>
            </w:r>
            <w:r w:rsidR="00C1477A">
              <w:rPr>
                <w:noProof/>
                <w:webHidden/>
              </w:rPr>
              <w:instrText xml:space="preserve"> PAGEREF _Toc533777560 \h </w:instrText>
            </w:r>
            <w:r w:rsidR="00C1477A">
              <w:rPr>
                <w:noProof/>
                <w:webHidden/>
              </w:rPr>
            </w:r>
            <w:r w:rsidR="00C1477A">
              <w:rPr>
                <w:noProof/>
                <w:webHidden/>
              </w:rPr>
              <w:fldChar w:fldCharType="separate"/>
            </w:r>
            <w:r w:rsidR="001C03C4">
              <w:rPr>
                <w:noProof/>
                <w:webHidden/>
              </w:rPr>
              <w:t>43</w:t>
            </w:r>
            <w:r w:rsidR="00C1477A">
              <w:rPr>
                <w:noProof/>
                <w:webHidden/>
              </w:rPr>
              <w:fldChar w:fldCharType="end"/>
            </w:r>
          </w:hyperlink>
        </w:p>
        <w:p w14:paraId="31C3492B"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61" w:history="1">
            <w:r w:rsidR="00C1477A" w:rsidRPr="00463DB8">
              <w:rPr>
                <w:rStyle w:val="Lienhypertexte"/>
                <w:noProof/>
              </w:rPr>
              <w:t>2.4.</w:t>
            </w:r>
            <w:r w:rsidR="00C1477A">
              <w:rPr>
                <w:rFonts w:asciiTheme="minorHAnsi" w:eastAsiaTheme="minorEastAsia" w:hAnsiTheme="minorHAnsi" w:cstheme="minorBidi"/>
                <w:noProof/>
                <w:szCs w:val="22"/>
                <w:lang w:eastAsia="zh-CN"/>
              </w:rPr>
              <w:tab/>
            </w:r>
            <w:r w:rsidR="00C1477A" w:rsidRPr="00463DB8">
              <w:rPr>
                <w:rStyle w:val="Lienhypertexte"/>
                <w:noProof/>
              </w:rPr>
              <w:t>Efforts générés dans paliers hydrodynamiques</w:t>
            </w:r>
            <w:r w:rsidR="00C1477A">
              <w:rPr>
                <w:noProof/>
                <w:webHidden/>
              </w:rPr>
              <w:tab/>
            </w:r>
            <w:r w:rsidR="00C1477A">
              <w:rPr>
                <w:noProof/>
                <w:webHidden/>
              </w:rPr>
              <w:fldChar w:fldCharType="begin"/>
            </w:r>
            <w:r w:rsidR="00C1477A">
              <w:rPr>
                <w:noProof/>
                <w:webHidden/>
              </w:rPr>
              <w:instrText xml:space="preserve"> PAGEREF _Toc533777561 \h </w:instrText>
            </w:r>
            <w:r w:rsidR="00C1477A">
              <w:rPr>
                <w:noProof/>
                <w:webHidden/>
              </w:rPr>
            </w:r>
            <w:r w:rsidR="00C1477A">
              <w:rPr>
                <w:noProof/>
                <w:webHidden/>
              </w:rPr>
              <w:fldChar w:fldCharType="separate"/>
            </w:r>
            <w:r w:rsidR="001C03C4">
              <w:rPr>
                <w:noProof/>
                <w:webHidden/>
              </w:rPr>
              <w:t>45</w:t>
            </w:r>
            <w:r w:rsidR="00C1477A">
              <w:rPr>
                <w:noProof/>
                <w:webHidden/>
              </w:rPr>
              <w:fldChar w:fldCharType="end"/>
            </w:r>
          </w:hyperlink>
        </w:p>
        <w:p w14:paraId="2BDABF9A"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62" w:history="1">
            <w:r w:rsidR="00C1477A" w:rsidRPr="00463DB8">
              <w:rPr>
                <w:rStyle w:val="Lienhypertexte"/>
                <w:noProof/>
              </w:rPr>
              <w:t>2.5.</w:t>
            </w:r>
            <w:r w:rsidR="00C1477A">
              <w:rPr>
                <w:rFonts w:asciiTheme="minorHAnsi" w:eastAsiaTheme="minorEastAsia" w:hAnsiTheme="minorHAnsi" w:cstheme="minorBidi"/>
                <w:noProof/>
                <w:szCs w:val="22"/>
                <w:lang w:eastAsia="zh-CN"/>
              </w:rPr>
              <w:tab/>
            </w:r>
            <w:r w:rsidR="00C1477A" w:rsidRPr="00463DB8">
              <w:rPr>
                <w:rStyle w:val="Lienhypertexte"/>
                <w:noProof/>
              </w:rPr>
              <w:t>Études de cas d’un palier avec deux lobes</w:t>
            </w:r>
            <w:r w:rsidR="00C1477A">
              <w:rPr>
                <w:noProof/>
                <w:webHidden/>
              </w:rPr>
              <w:tab/>
            </w:r>
            <w:r w:rsidR="00C1477A">
              <w:rPr>
                <w:noProof/>
                <w:webHidden/>
              </w:rPr>
              <w:fldChar w:fldCharType="begin"/>
            </w:r>
            <w:r w:rsidR="00C1477A">
              <w:rPr>
                <w:noProof/>
                <w:webHidden/>
              </w:rPr>
              <w:instrText xml:space="preserve"> PAGEREF _Toc533777562 \h </w:instrText>
            </w:r>
            <w:r w:rsidR="00C1477A">
              <w:rPr>
                <w:noProof/>
                <w:webHidden/>
              </w:rPr>
            </w:r>
            <w:r w:rsidR="00C1477A">
              <w:rPr>
                <w:noProof/>
                <w:webHidden/>
              </w:rPr>
              <w:fldChar w:fldCharType="separate"/>
            </w:r>
            <w:r w:rsidR="001C03C4">
              <w:rPr>
                <w:noProof/>
                <w:webHidden/>
              </w:rPr>
              <w:t>46</w:t>
            </w:r>
            <w:r w:rsidR="00C1477A">
              <w:rPr>
                <w:noProof/>
                <w:webHidden/>
              </w:rPr>
              <w:fldChar w:fldCharType="end"/>
            </w:r>
          </w:hyperlink>
        </w:p>
        <w:p w14:paraId="01F54DA4"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63" w:history="1">
            <w:r w:rsidR="00C1477A" w:rsidRPr="00463DB8">
              <w:rPr>
                <w:rStyle w:val="Lienhypertexte"/>
                <w:noProof/>
              </w:rPr>
              <w:t>2.6.</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_Toc533777563 \h </w:instrText>
            </w:r>
            <w:r w:rsidR="00C1477A">
              <w:rPr>
                <w:noProof/>
                <w:webHidden/>
              </w:rPr>
            </w:r>
            <w:r w:rsidR="00C1477A">
              <w:rPr>
                <w:noProof/>
                <w:webHidden/>
              </w:rPr>
              <w:fldChar w:fldCharType="separate"/>
            </w:r>
            <w:r w:rsidR="001C03C4">
              <w:rPr>
                <w:noProof/>
                <w:webHidden/>
              </w:rPr>
              <w:t>49</w:t>
            </w:r>
            <w:r w:rsidR="00C1477A">
              <w:rPr>
                <w:noProof/>
                <w:webHidden/>
              </w:rPr>
              <w:fldChar w:fldCharType="end"/>
            </w:r>
          </w:hyperlink>
        </w:p>
        <w:p w14:paraId="3AB04620" w14:textId="77777777" w:rsidR="00C1477A" w:rsidRDefault="00951CA6">
          <w:pPr>
            <w:pStyle w:val="TM1"/>
            <w:rPr>
              <w:rFonts w:asciiTheme="minorHAnsi" w:eastAsiaTheme="minorEastAsia" w:hAnsiTheme="minorHAnsi" w:cstheme="minorBidi"/>
              <w:sz w:val="22"/>
              <w:szCs w:val="22"/>
              <w:lang w:eastAsia="zh-CN"/>
            </w:rPr>
          </w:pPr>
          <w:hyperlink w:anchor="_Toc533777564" w:history="1">
            <w:r w:rsidR="00C1477A" w:rsidRPr="00463DB8">
              <w:rPr>
                <w:rStyle w:val="Lienhypertexte"/>
              </w:rPr>
              <w:t>Chapitre 3 :  Modélisation des rotors</w:t>
            </w:r>
            <w:r w:rsidR="00C1477A">
              <w:rPr>
                <w:webHidden/>
              </w:rPr>
              <w:tab/>
            </w:r>
            <w:r w:rsidR="00C1477A">
              <w:rPr>
                <w:webHidden/>
              </w:rPr>
              <w:fldChar w:fldCharType="begin"/>
            </w:r>
            <w:r w:rsidR="00C1477A">
              <w:rPr>
                <w:webHidden/>
              </w:rPr>
              <w:instrText xml:space="preserve"> PAGEREF _Toc533777564 \h </w:instrText>
            </w:r>
            <w:r w:rsidR="00C1477A">
              <w:rPr>
                <w:webHidden/>
              </w:rPr>
            </w:r>
            <w:r w:rsidR="00C1477A">
              <w:rPr>
                <w:webHidden/>
              </w:rPr>
              <w:fldChar w:fldCharType="separate"/>
            </w:r>
            <w:r w:rsidR="001C03C4">
              <w:rPr>
                <w:webHidden/>
              </w:rPr>
              <w:t>51</w:t>
            </w:r>
            <w:r w:rsidR="00C1477A">
              <w:rPr>
                <w:webHidden/>
              </w:rPr>
              <w:fldChar w:fldCharType="end"/>
            </w:r>
          </w:hyperlink>
        </w:p>
        <w:p w14:paraId="177F004A"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69" w:history="1">
            <w:r w:rsidR="00C1477A" w:rsidRPr="00463DB8">
              <w:rPr>
                <w:rStyle w:val="Lienhypertexte"/>
                <w:noProof/>
              </w:rPr>
              <w:t>3.1.</w:t>
            </w:r>
            <w:r w:rsidR="00C1477A">
              <w:rPr>
                <w:rFonts w:asciiTheme="minorHAnsi" w:eastAsiaTheme="minorEastAsia" w:hAnsiTheme="minorHAnsi" w:cstheme="minorBidi"/>
                <w:noProof/>
                <w:szCs w:val="22"/>
                <w:lang w:eastAsia="zh-CN"/>
              </w:rPr>
              <w:tab/>
            </w:r>
            <w:r w:rsidR="00C1477A" w:rsidRPr="00463DB8">
              <w:rPr>
                <w:rStyle w:val="Lienhypertexte"/>
                <w:noProof/>
              </w:rPr>
              <w:t>Modèle thermomécanique des rotors</w:t>
            </w:r>
            <w:r w:rsidR="00C1477A">
              <w:rPr>
                <w:noProof/>
                <w:webHidden/>
              </w:rPr>
              <w:tab/>
            </w:r>
            <w:r w:rsidR="00C1477A">
              <w:rPr>
                <w:noProof/>
                <w:webHidden/>
              </w:rPr>
              <w:fldChar w:fldCharType="begin"/>
            </w:r>
            <w:r w:rsidR="00C1477A">
              <w:rPr>
                <w:noProof/>
                <w:webHidden/>
              </w:rPr>
              <w:instrText xml:space="preserve"> PAGEREF _Toc533777569 \h </w:instrText>
            </w:r>
            <w:r w:rsidR="00C1477A">
              <w:rPr>
                <w:noProof/>
                <w:webHidden/>
              </w:rPr>
            </w:r>
            <w:r w:rsidR="00C1477A">
              <w:rPr>
                <w:noProof/>
                <w:webHidden/>
              </w:rPr>
              <w:fldChar w:fldCharType="separate"/>
            </w:r>
            <w:r w:rsidR="001C03C4">
              <w:rPr>
                <w:noProof/>
                <w:webHidden/>
              </w:rPr>
              <w:t>51</w:t>
            </w:r>
            <w:r w:rsidR="00C1477A">
              <w:rPr>
                <w:noProof/>
                <w:webHidden/>
              </w:rPr>
              <w:fldChar w:fldCharType="end"/>
            </w:r>
          </w:hyperlink>
        </w:p>
        <w:p w14:paraId="7E3AC602"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70" w:history="1">
            <w:r w:rsidR="00C1477A" w:rsidRPr="00463DB8">
              <w:rPr>
                <w:rStyle w:val="Lienhypertexte"/>
                <w:noProof/>
              </w:rPr>
              <w:t>3.1.1.</w:t>
            </w:r>
            <w:r w:rsidR="00C1477A">
              <w:rPr>
                <w:rFonts w:asciiTheme="minorHAnsi" w:eastAsiaTheme="minorEastAsia" w:hAnsiTheme="minorHAnsi" w:cstheme="minorBidi"/>
                <w:noProof/>
                <w:szCs w:val="22"/>
                <w:lang w:eastAsia="zh-CN"/>
              </w:rPr>
              <w:tab/>
            </w:r>
            <w:r w:rsidR="00C1477A" w:rsidRPr="00463DB8">
              <w:rPr>
                <w:rStyle w:val="Lienhypertexte"/>
                <w:noProof/>
              </w:rPr>
              <w:t>Modèle thermique linéaire</w:t>
            </w:r>
            <w:r w:rsidR="00C1477A">
              <w:rPr>
                <w:noProof/>
                <w:webHidden/>
              </w:rPr>
              <w:tab/>
            </w:r>
            <w:r w:rsidR="00C1477A">
              <w:rPr>
                <w:noProof/>
                <w:webHidden/>
              </w:rPr>
              <w:fldChar w:fldCharType="begin"/>
            </w:r>
            <w:r w:rsidR="00C1477A">
              <w:rPr>
                <w:noProof/>
                <w:webHidden/>
              </w:rPr>
              <w:instrText xml:space="preserve"> PAGEREF _Toc533777570 \h </w:instrText>
            </w:r>
            <w:r w:rsidR="00C1477A">
              <w:rPr>
                <w:noProof/>
                <w:webHidden/>
              </w:rPr>
            </w:r>
            <w:r w:rsidR="00C1477A">
              <w:rPr>
                <w:noProof/>
                <w:webHidden/>
              </w:rPr>
              <w:fldChar w:fldCharType="separate"/>
            </w:r>
            <w:r w:rsidR="001C03C4">
              <w:rPr>
                <w:noProof/>
                <w:webHidden/>
              </w:rPr>
              <w:t>52</w:t>
            </w:r>
            <w:r w:rsidR="00C1477A">
              <w:rPr>
                <w:noProof/>
                <w:webHidden/>
              </w:rPr>
              <w:fldChar w:fldCharType="end"/>
            </w:r>
          </w:hyperlink>
        </w:p>
        <w:p w14:paraId="2FCB4499"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71" w:history="1">
            <w:r w:rsidR="00C1477A" w:rsidRPr="00463DB8">
              <w:rPr>
                <w:rStyle w:val="Lienhypertexte"/>
                <w:noProof/>
              </w:rPr>
              <w:t>3.1.2.</w:t>
            </w:r>
            <w:r w:rsidR="00C1477A">
              <w:rPr>
                <w:rFonts w:asciiTheme="minorHAnsi" w:eastAsiaTheme="minorEastAsia" w:hAnsiTheme="minorHAnsi" w:cstheme="minorBidi"/>
                <w:noProof/>
                <w:szCs w:val="22"/>
                <w:lang w:eastAsia="zh-CN"/>
              </w:rPr>
              <w:tab/>
            </w:r>
            <w:r w:rsidR="00C1477A" w:rsidRPr="00463DB8">
              <w:rPr>
                <w:rStyle w:val="Lienhypertexte"/>
                <w:noProof/>
              </w:rPr>
              <w:t>Modèle de déformation thermique</w:t>
            </w:r>
            <w:r w:rsidR="00C1477A">
              <w:rPr>
                <w:noProof/>
                <w:webHidden/>
              </w:rPr>
              <w:tab/>
            </w:r>
            <w:r w:rsidR="00C1477A">
              <w:rPr>
                <w:noProof/>
                <w:webHidden/>
              </w:rPr>
              <w:fldChar w:fldCharType="begin"/>
            </w:r>
            <w:r w:rsidR="00C1477A">
              <w:rPr>
                <w:noProof/>
                <w:webHidden/>
              </w:rPr>
              <w:instrText xml:space="preserve"> PAGEREF _Toc533777571 \h </w:instrText>
            </w:r>
            <w:r w:rsidR="00C1477A">
              <w:rPr>
                <w:noProof/>
                <w:webHidden/>
              </w:rPr>
            </w:r>
            <w:r w:rsidR="00C1477A">
              <w:rPr>
                <w:noProof/>
                <w:webHidden/>
              </w:rPr>
              <w:fldChar w:fldCharType="separate"/>
            </w:r>
            <w:r w:rsidR="001C03C4">
              <w:rPr>
                <w:noProof/>
                <w:webHidden/>
              </w:rPr>
              <w:t>54</w:t>
            </w:r>
            <w:r w:rsidR="00C1477A">
              <w:rPr>
                <w:noProof/>
                <w:webHidden/>
              </w:rPr>
              <w:fldChar w:fldCharType="end"/>
            </w:r>
          </w:hyperlink>
        </w:p>
        <w:p w14:paraId="24135D74"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72" w:history="1">
            <w:r w:rsidR="00C1477A" w:rsidRPr="00463DB8">
              <w:rPr>
                <w:rStyle w:val="Lienhypertexte"/>
                <w:noProof/>
              </w:rPr>
              <w:t>3.2.</w:t>
            </w:r>
            <w:r w:rsidR="00C1477A">
              <w:rPr>
                <w:rFonts w:asciiTheme="minorHAnsi" w:eastAsiaTheme="minorEastAsia" w:hAnsiTheme="minorHAnsi" w:cstheme="minorBidi"/>
                <w:noProof/>
                <w:szCs w:val="22"/>
                <w:lang w:eastAsia="zh-CN"/>
              </w:rPr>
              <w:tab/>
            </w:r>
            <w:r w:rsidR="00C1477A" w:rsidRPr="00463DB8">
              <w:rPr>
                <w:rStyle w:val="Lienhypertexte"/>
                <w:noProof/>
              </w:rPr>
              <w:t>Modèles dynamiques des rotors</w:t>
            </w:r>
            <w:r w:rsidR="00C1477A">
              <w:rPr>
                <w:noProof/>
                <w:webHidden/>
              </w:rPr>
              <w:tab/>
            </w:r>
            <w:r w:rsidR="00C1477A">
              <w:rPr>
                <w:noProof/>
                <w:webHidden/>
              </w:rPr>
              <w:fldChar w:fldCharType="begin"/>
            </w:r>
            <w:r w:rsidR="00C1477A">
              <w:rPr>
                <w:noProof/>
                <w:webHidden/>
              </w:rPr>
              <w:instrText xml:space="preserve"> PAGEREF _Toc533777572 \h </w:instrText>
            </w:r>
            <w:r w:rsidR="00C1477A">
              <w:rPr>
                <w:noProof/>
                <w:webHidden/>
              </w:rPr>
            </w:r>
            <w:r w:rsidR="00C1477A">
              <w:rPr>
                <w:noProof/>
                <w:webHidden/>
              </w:rPr>
              <w:fldChar w:fldCharType="separate"/>
            </w:r>
            <w:r w:rsidR="001C03C4">
              <w:rPr>
                <w:noProof/>
                <w:webHidden/>
              </w:rPr>
              <w:t>57</w:t>
            </w:r>
            <w:r w:rsidR="00C1477A">
              <w:rPr>
                <w:noProof/>
                <w:webHidden/>
              </w:rPr>
              <w:fldChar w:fldCharType="end"/>
            </w:r>
          </w:hyperlink>
        </w:p>
        <w:p w14:paraId="15F4E3A4"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73" w:history="1">
            <w:r w:rsidR="00C1477A" w:rsidRPr="00463DB8">
              <w:rPr>
                <w:rStyle w:val="Lienhypertexte"/>
                <w:noProof/>
              </w:rPr>
              <w:t>3.2.1.</w:t>
            </w:r>
            <w:r w:rsidR="00C1477A">
              <w:rPr>
                <w:rFonts w:asciiTheme="minorHAnsi" w:eastAsiaTheme="minorEastAsia" w:hAnsiTheme="minorHAnsi" w:cstheme="minorBidi"/>
                <w:noProof/>
                <w:szCs w:val="22"/>
                <w:lang w:eastAsia="zh-CN"/>
              </w:rPr>
              <w:tab/>
            </w:r>
            <w:r w:rsidR="00C1477A" w:rsidRPr="00463DB8">
              <w:rPr>
                <w:rStyle w:val="Lienhypertexte"/>
                <w:noProof/>
              </w:rPr>
              <w:t>Rotor rigide à quatres degrés deliberté</w:t>
            </w:r>
            <w:r w:rsidR="00C1477A">
              <w:rPr>
                <w:noProof/>
                <w:webHidden/>
              </w:rPr>
              <w:tab/>
            </w:r>
            <w:r w:rsidR="00C1477A">
              <w:rPr>
                <w:noProof/>
                <w:webHidden/>
              </w:rPr>
              <w:fldChar w:fldCharType="begin"/>
            </w:r>
            <w:r w:rsidR="00C1477A">
              <w:rPr>
                <w:noProof/>
                <w:webHidden/>
              </w:rPr>
              <w:instrText xml:space="preserve"> PAGEREF _Toc533777573 \h </w:instrText>
            </w:r>
            <w:r w:rsidR="00C1477A">
              <w:rPr>
                <w:noProof/>
                <w:webHidden/>
              </w:rPr>
            </w:r>
            <w:r w:rsidR="00C1477A">
              <w:rPr>
                <w:noProof/>
                <w:webHidden/>
              </w:rPr>
              <w:fldChar w:fldCharType="separate"/>
            </w:r>
            <w:r w:rsidR="001C03C4">
              <w:rPr>
                <w:noProof/>
                <w:webHidden/>
              </w:rPr>
              <w:t>57</w:t>
            </w:r>
            <w:r w:rsidR="00C1477A">
              <w:rPr>
                <w:noProof/>
                <w:webHidden/>
              </w:rPr>
              <w:fldChar w:fldCharType="end"/>
            </w:r>
          </w:hyperlink>
        </w:p>
        <w:p w14:paraId="6ECDBC67"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74" w:history="1">
            <w:r w:rsidR="00C1477A" w:rsidRPr="00463DB8">
              <w:rPr>
                <w:rStyle w:val="Lienhypertexte"/>
                <w:noProof/>
              </w:rPr>
              <w:t>3.2.2.</w:t>
            </w:r>
            <w:r w:rsidR="00C1477A">
              <w:rPr>
                <w:rFonts w:asciiTheme="minorHAnsi" w:eastAsiaTheme="minorEastAsia" w:hAnsiTheme="minorHAnsi" w:cstheme="minorBidi"/>
                <w:noProof/>
                <w:szCs w:val="22"/>
                <w:lang w:eastAsia="zh-CN"/>
              </w:rPr>
              <w:tab/>
            </w:r>
            <w:r w:rsidR="00C1477A" w:rsidRPr="00463DB8">
              <w:rPr>
                <w:rStyle w:val="Lienhypertexte"/>
                <w:noProof/>
              </w:rPr>
              <w:t xml:space="preserve">Rotor flexible à </w:t>
            </w:r>
            <m:oMath>
              <m:r>
                <m:rPr>
                  <m:sty m:val="bi"/>
                </m:rPr>
                <w:rPr>
                  <w:rStyle w:val="Lienhypertexte"/>
                  <w:rFonts w:ascii="Cambria Math" w:hAnsi="Cambria Math"/>
                  <w:noProof/>
                </w:rPr>
                <m:t>n</m:t>
              </m:r>
            </m:oMath>
            <w:r w:rsidR="00C1477A" w:rsidRPr="00463DB8">
              <w:rPr>
                <w:rStyle w:val="Lienhypertexte"/>
                <w:noProof/>
              </w:rPr>
              <w:t xml:space="preserve"> degrés de liberté</w:t>
            </w:r>
            <w:r w:rsidR="00C1477A">
              <w:rPr>
                <w:noProof/>
                <w:webHidden/>
              </w:rPr>
              <w:tab/>
            </w:r>
            <w:r w:rsidR="00C1477A">
              <w:rPr>
                <w:noProof/>
                <w:webHidden/>
              </w:rPr>
              <w:fldChar w:fldCharType="begin"/>
            </w:r>
            <w:r w:rsidR="00C1477A">
              <w:rPr>
                <w:noProof/>
                <w:webHidden/>
              </w:rPr>
              <w:instrText xml:space="preserve"> PAGEREF _Toc533777574 \h </w:instrText>
            </w:r>
            <w:r w:rsidR="00C1477A">
              <w:rPr>
                <w:noProof/>
                <w:webHidden/>
              </w:rPr>
            </w:r>
            <w:r w:rsidR="00C1477A">
              <w:rPr>
                <w:noProof/>
                <w:webHidden/>
              </w:rPr>
              <w:fldChar w:fldCharType="separate"/>
            </w:r>
            <w:r w:rsidR="001C03C4">
              <w:rPr>
                <w:noProof/>
                <w:webHidden/>
              </w:rPr>
              <w:t>59</w:t>
            </w:r>
            <w:r w:rsidR="00C1477A">
              <w:rPr>
                <w:noProof/>
                <w:webHidden/>
              </w:rPr>
              <w:fldChar w:fldCharType="end"/>
            </w:r>
          </w:hyperlink>
        </w:p>
        <w:p w14:paraId="65C1B39A"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75" w:history="1">
            <w:r w:rsidR="00C1477A" w:rsidRPr="00463DB8">
              <w:rPr>
                <w:rStyle w:val="Lienhypertexte"/>
                <w:noProof/>
              </w:rPr>
              <w:t>3.2.3.</w:t>
            </w:r>
            <w:r w:rsidR="00C1477A">
              <w:rPr>
                <w:rFonts w:asciiTheme="minorHAnsi" w:eastAsiaTheme="minorEastAsia" w:hAnsiTheme="minorHAnsi" w:cstheme="minorBidi"/>
                <w:noProof/>
                <w:szCs w:val="22"/>
                <w:lang w:eastAsia="zh-CN"/>
              </w:rPr>
              <w:tab/>
            </w:r>
            <w:r w:rsidR="00C1477A" w:rsidRPr="00463DB8">
              <w:rPr>
                <w:rStyle w:val="Lienhypertexte"/>
                <w:noProof/>
              </w:rPr>
              <w:t>Méthode numérique d’intégration temporelles</w:t>
            </w:r>
            <w:r w:rsidR="00C1477A">
              <w:rPr>
                <w:noProof/>
                <w:webHidden/>
              </w:rPr>
              <w:tab/>
            </w:r>
            <w:r w:rsidR="00C1477A">
              <w:rPr>
                <w:noProof/>
                <w:webHidden/>
              </w:rPr>
              <w:fldChar w:fldCharType="begin"/>
            </w:r>
            <w:r w:rsidR="00C1477A">
              <w:rPr>
                <w:noProof/>
                <w:webHidden/>
              </w:rPr>
              <w:instrText xml:space="preserve"> PAGEREF _Toc533777575 \h </w:instrText>
            </w:r>
            <w:r w:rsidR="00C1477A">
              <w:rPr>
                <w:noProof/>
                <w:webHidden/>
              </w:rPr>
            </w:r>
            <w:r w:rsidR="00C1477A">
              <w:rPr>
                <w:noProof/>
                <w:webHidden/>
              </w:rPr>
              <w:fldChar w:fldCharType="separate"/>
            </w:r>
            <w:r w:rsidR="001C03C4">
              <w:rPr>
                <w:noProof/>
                <w:webHidden/>
              </w:rPr>
              <w:t>60</w:t>
            </w:r>
            <w:r w:rsidR="00C1477A">
              <w:rPr>
                <w:noProof/>
                <w:webHidden/>
              </w:rPr>
              <w:fldChar w:fldCharType="end"/>
            </w:r>
          </w:hyperlink>
        </w:p>
        <w:p w14:paraId="53140245"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76" w:history="1">
            <w:r w:rsidR="00C1477A" w:rsidRPr="00463DB8">
              <w:rPr>
                <w:rStyle w:val="Lienhypertexte"/>
                <w:noProof/>
              </w:rPr>
              <w:t>3.2.4.</w:t>
            </w:r>
            <w:r w:rsidR="00C1477A">
              <w:rPr>
                <w:rFonts w:asciiTheme="minorHAnsi" w:eastAsiaTheme="minorEastAsia" w:hAnsiTheme="minorHAnsi" w:cstheme="minorBidi"/>
                <w:noProof/>
                <w:szCs w:val="22"/>
                <w:lang w:eastAsia="zh-CN"/>
              </w:rPr>
              <w:tab/>
            </w:r>
            <w:r w:rsidR="00C1477A" w:rsidRPr="00463DB8">
              <w:rPr>
                <w:rStyle w:val="Lienhypertexte"/>
                <w:noProof/>
              </w:rPr>
              <w:t>Vibration synchrone et sa solution périodique</w:t>
            </w:r>
            <w:r w:rsidR="00C1477A">
              <w:rPr>
                <w:noProof/>
                <w:webHidden/>
              </w:rPr>
              <w:tab/>
            </w:r>
            <w:r w:rsidR="00C1477A">
              <w:rPr>
                <w:noProof/>
                <w:webHidden/>
              </w:rPr>
              <w:fldChar w:fldCharType="begin"/>
            </w:r>
            <w:r w:rsidR="00C1477A">
              <w:rPr>
                <w:noProof/>
                <w:webHidden/>
              </w:rPr>
              <w:instrText xml:space="preserve"> PAGEREF _Toc533777576 \h </w:instrText>
            </w:r>
            <w:r w:rsidR="00C1477A">
              <w:rPr>
                <w:noProof/>
                <w:webHidden/>
              </w:rPr>
            </w:r>
            <w:r w:rsidR="00C1477A">
              <w:rPr>
                <w:noProof/>
                <w:webHidden/>
              </w:rPr>
              <w:fldChar w:fldCharType="separate"/>
            </w:r>
            <w:r w:rsidR="001C03C4">
              <w:rPr>
                <w:noProof/>
                <w:webHidden/>
              </w:rPr>
              <w:t>63</w:t>
            </w:r>
            <w:r w:rsidR="00C1477A">
              <w:rPr>
                <w:noProof/>
                <w:webHidden/>
              </w:rPr>
              <w:fldChar w:fldCharType="end"/>
            </w:r>
          </w:hyperlink>
        </w:p>
        <w:p w14:paraId="41A7FD6A"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77" w:history="1">
            <w:r w:rsidR="00C1477A" w:rsidRPr="00463DB8">
              <w:rPr>
                <w:rStyle w:val="Lienhypertexte"/>
                <w:noProof/>
              </w:rPr>
              <w:t>3.3.</w:t>
            </w:r>
            <w:r w:rsidR="00C1477A">
              <w:rPr>
                <w:rFonts w:asciiTheme="minorHAnsi" w:eastAsiaTheme="minorEastAsia" w:hAnsiTheme="minorHAnsi" w:cstheme="minorBidi"/>
                <w:noProof/>
                <w:szCs w:val="22"/>
                <w:lang w:eastAsia="zh-CN"/>
              </w:rPr>
              <w:tab/>
            </w:r>
            <w:r w:rsidR="00C1477A" w:rsidRPr="00463DB8">
              <w:rPr>
                <w:rStyle w:val="Lienhypertexte"/>
                <w:noProof/>
              </w:rPr>
              <w:t>Modélisation du balourd thermique</w:t>
            </w:r>
            <w:r w:rsidR="00C1477A">
              <w:rPr>
                <w:noProof/>
                <w:webHidden/>
              </w:rPr>
              <w:tab/>
            </w:r>
            <w:r w:rsidR="00C1477A">
              <w:rPr>
                <w:noProof/>
                <w:webHidden/>
              </w:rPr>
              <w:fldChar w:fldCharType="begin"/>
            </w:r>
            <w:r w:rsidR="00C1477A">
              <w:rPr>
                <w:noProof/>
                <w:webHidden/>
              </w:rPr>
              <w:instrText xml:space="preserve"> PAGEREF _Toc533777577 \h </w:instrText>
            </w:r>
            <w:r w:rsidR="00C1477A">
              <w:rPr>
                <w:noProof/>
                <w:webHidden/>
              </w:rPr>
            </w:r>
            <w:r w:rsidR="00C1477A">
              <w:rPr>
                <w:noProof/>
                <w:webHidden/>
              </w:rPr>
              <w:fldChar w:fldCharType="separate"/>
            </w:r>
            <w:r w:rsidR="001C03C4">
              <w:rPr>
                <w:noProof/>
                <w:webHidden/>
              </w:rPr>
              <w:t>67</w:t>
            </w:r>
            <w:r w:rsidR="00C1477A">
              <w:rPr>
                <w:noProof/>
                <w:webHidden/>
              </w:rPr>
              <w:fldChar w:fldCharType="end"/>
            </w:r>
          </w:hyperlink>
        </w:p>
        <w:p w14:paraId="64B19802"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78" w:history="1">
            <w:r w:rsidR="00C1477A" w:rsidRPr="00463DB8">
              <w:rPr>
                <w:rStyle w:val="Lienhypertexte"/>
                <w:noProof/>
              </w:rPr>
              <w:t>3.3.1.</w:t>
            </w:r>
            <w:r w:rsidR="00C1477A">
              <w:rPr>
                <w:rFonts w:asciiTheme="minorHAnsi" w:eastAsiaTheme="minorEastAsia" w:hAnsiTheme="minorHAnsi" w:cstheme="minorBidi"/>
                <w:noProof/>
                <w:szCs w:val="22"/>
                <w:lang w:eastAsia="zh-CN"/>
              </w:rPr>
              <w:tab/>
            </w:r>
            <w:r w:rsidR="00C1477A" w:rsidRPr="00463DB8">
              <w:rPr>
                <w:rStyle w:val="Lienhypertexte"/>
                <w:noProof/>
              </w:rPr>
              <w:t>Approche des masses conconcentrées</w:t>
            </w:r>
            <w:r w:rsidR="00C1477A">
              <w:rPr>
                <w:noProof/>
                <w:webHidden/>
              </w:rPr>
              <w:tab/>
            </w:r>
            <w:r w:rsidR="00C1477A">
              <w:rPr>
                <w:noProof/>
                <w:webHidden/>
              </w:rPr>
              <w:fldChar w:fldCharType="begin"/>
            </w:r>
            <w:r w:rsidR="00C1477A">
              <w:rPr>
                <w:noProof/>
                <w:webHidden/>
              </w:rPr>
              <w:instrText xml:space="preserve"> PAGEREF _Toc533777578 \h </w:instrText>
            </w:r>
            <w:r w:rsidR="00C1477A">
              <w:rPr>
                <w:noProof/>
                <w:webHidden/>
              </w:rPr>
            </w:r>
            <w:r w:rsidR="00C1477A">
              <w:rPr>
                <w:noProof/>
                <w:webHidden/>
              </w:rPr>
              <w:fldChar w:fldCharType="separate"/>
            </w:r>
            <w:r w:rsidR="001C03C4">
              <w:rPr>
                <w:noProof/>
                <w:webHidden/>
              </w:rPr>
              <w:t>67</w:t>
            </w:r>
            <w:r w:rsidR="00C1477A">
              <w:rPr>
                <w:noProof/>
                <w:webHidden/>
              </w:rPr>
              <w:fldChar w:fldCharType="end"/>
            </w:r>
          </w:hyperlink>
        </w:p>
        <w:p w14:paraId="0C217007"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79" w:history="1">
            <w:r w:rsidR="00C1477A" w:rsidRPr="00463DB8">
              <w:rPr>
                <w:rStyle w:val="Lienhypertexte"/>
                <w:noProof/>
              </w:rPr>
              <w:t>3.3.2.</w:t>
            </w:r>
            <w:r w:rsidR="00C1477A">
              <w:rPr>
                <w:rFonts w:asciiTheme="minorHAnsi" w:eastAsiaTheme="minorEastAsia" w:hAnsiTheme="minorHAnsi" w:cstheme="minorBidi"/>
                <w:noProof/>
                <w:szCs w:val="22"/>
                <w:lang w:eastAsia="zh-CN"/>
              </w:rPr>
              <w:tab/>
            </w:r>
            <w:r w:rsidR="00C1477A" w:rsidRPr="00463DB8">
              <w:rPr>
                <w:rStyle w:val="Lienhypertexte"/>
                <w:noProof/>
              </w:rPr>
              <w:t>Approche de défauts de la fibre neutre</w:t>
            </w:r>
            <w:r w:rsidR="00C1477A">
              <w:rPr>
                <w:noProof/>
                <w:webHidden/>
              </w:rPr>
              <w:tab/>
            </w:r>
            <w:r w:rsidR="00C1477A">
              <w:rPr>
                <w:noProof/>
                <w:webHidden/>
              </w:rPr>
              <w:fldChar w:fldCharType="begin"/>
            </w:r>
            <w:r w:rsidR="00C1477A">
              <w:rPr>
                <w:noProof/>
                <w:webHidden/>
              </w:rPr>
              <w:instrText xml:space="preserve"> PAGEREF _Toc533777579 \h </w:instrText>
            </w:r>
            <w:r w:rsidR="00C1477A">
              <w:rPr>
                <w:noProof/>
                <w:webHidden/>
              </w:rPr>
            </w:r>
            <w:r w:rsidR="00C1477A">
              <w:rPr>
                <w:noProof/>
                <w:webHidden/>
              </w:rPr>
              <w:fldChar w:fldCharType="separate"/>
            </w:r>
            <w:r w:rsidR="001C03C4">
              <w:rPr>
                <w:noProof/>
                <w:webHidden/>
              </w:rPr>
              <w:t>68</w:t>
            </w:r>
            <w:r w:rsidR="00C1477A">
              <w:rPr>
                <w:noProof/>
                <w:webHidden/>
              </w:rPr>
              <w:fldChar w:fldCharType="end"/>
            </w:r>
          </w:hyperlink>
        </w:p>
        <w:p w14:paraId="79D37436"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80" w:history="1">
            <w:r w:rsidR="00C1477A" w:rsidRPr="00463DB8">
              <w:rPr>
                <w:rStyle w:val="Lienhypertexte"/>
                <w:noProof/>
              </w:rPr>
              <w:t>3.4.</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_Toc533777580 \h </w:instrText>
            </w:r>
            <w:r w:rsidR="00C1477A">
              <w:rPr>
                <w:noProof/>
                <w:webHidden/>
              </w:rPr>
            </w:r>
            <w:r w:rsidR="00C1477A">
              <w:rPr>
                <w:noProof/>
                <w:webHidden/>
              </w:rPr>
              <w:fldChar w:fldCharType="separate"/>
            </w:r>
            <w:r w:rsidR="001C03C4">
              <w:rPr>
                <w:noProof/>
                <w:webHidden/>
              </w:rPr>
              <w:t>69</w:t>
            </w:r>
            <w:r w:rsidR="00C1477A">
              <w:rPr>
                <w:noProof/>
                <w:webHidden/>
              </w:rPr>
              <w:fldChar w:fldCharType="end"/>
            </w:r>
          </w:hyperlink>
        </w:p>
        <w:p w14:paraId="401E3A3F" w14:textId="77777777" w:rsidR="00C1477A" w:rsidRDefault="00951CA6">
          <w:pPr>
            <w:pStyle w:val="TM1"/>
            <w:rPr>
              <w:rFonts w:asciiTheme="minorHAnsi" w:eastAsiaTheme="minorEastAsia" w:hAnsiTheme="minorHAnsi" w:cstheme="minorBidi"/>
              <w:sz w:val="22"/>
              <w:szCs w:val="22"/>
              <w:lang w:eastAsia="zh-CN"/>
            </w:rPr>
          </w:pPr>
          <w:hyperlink w:anchor="_Toc533777581" w:history="1">
            <w:r w:rsidR="00C1477A" w:rsidRPr="00463DB8">
              <w:rPr>
                <w:rStyle w:val="Lienhypertexte"/>
              </w:rPr>
              <w:t>Chapitre 4 :  Simulations numériques</w:t>
            </w:r>
            <w:r w:rsidR="00C1477A">
              <w:rPr>
                <w:webHidden/>
              </w:rPr>
              <w:tab/>
            </w:r>
            <w:r w:rsidR="00C1477A">
              <w:rPr>
                <w:webHidden/>
              </w:rPr>
              <w:fldChar w:fldCharType="begin"/>
            </w:r>
            <w:r w:rsidR="00C1477A">
              <w:rPr>
                <w:webHidden/>
              </w:rPr>
              <w:instrText xml:space="preserve"> PAGEREF _Toc533777581 \h </w:instrText>
            </w:r>
            <w:r w:rsidR="00C1477A">
              <w:rPr>
                <w:webHidden/>
              </w:rPr>
            </w:r>
            <w:r w:rsidR="00C1477A">
              <w:rPr>
                <w:webHidden/>
              </w:rPr>
              <w:fldChar w:fldCharType="separate"/>
            </w:r>
            <w:r w:rsidR="001C03C4">
              <w:rPr>
                <w:webHidden/>
              </w:rPr>
              <w:t>70</w:t>
            </w:r>
            <w:r w:rsidR="00C1477A">
              <w:rPr>
                <w:webHidden/>
              </w:rPr>
              <w:fldChar w:fldCharType="end"/>
            </w:r>
          </w:hyperlink>
        </w:p>
        <w:p w14:paraId="62AD5BD3"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83" w:history="1">
            <w:r w:rsidR="00C1477A" w:rsidRPr="00463DB8">
              <w:rPr>
                <w:rStyle w:val="Lienhypertexte"/>
                <w:noProof/>
              </w:rPr>
              <w:t>4.1.</w:t>
            </w:r>
            <w:r w:rsidR="00C1477A">
              <w:rPr>
                <w:rFonts w:asciiTheme="minorHAnsi" w:eastAsiaTheme="minorEastAsia" w:hAnsiTheme="minorHAnsi" w:cstheme="minorBidi"/>
                <w:noProof/>
                <w:szCs w:val="22"/>
                <w:lang w:eastAsia="zh-CN"/>
              </w:rPr>
              <w:tab/>
            </w:r>
            <w:r w:rsidR="00C1477A" w:rsidRPr="00463DB8">
              <w:rPr>
                <w:rStyle w:val="Lienhypertexte"/>
                <w:noProof/>
              </w:rPr>
              <w:t>Modèle complet et non linéaire de l’effet Morton</w:t>
            </w:r>
            <w:r w:rsidR="00C1477A">
              <w:rPr>
                <w:noProof/>
                <w:webHidden/>
              </w:rPr>
              <w:tab/>
            </w:r>
            <w:r w:rsidR="00C1477A">
              <w:rPr>
                <w:noProof/>
                <w:webHidden/>
              </w:rPr>
              <w:fldChar w:fldCharType="begin"/>
            </w:r>
            <w:r w:rsidR="00C1477A">
              <w:rPr>
                <w:noProof/>
                <w:webHidden/>
              </w:rPr>
              <w:instrText xml:space="preserve"> PAGEREF _Toc533777583 \h </w:instrText>
            </w:r>
            <w:r w:rsidR="00C1477A">
              <w:rPr>
                <w:noProof/>
                <w:webHidden/>
              </w:rPr>
            </w:r>
            <w:r w:rsidR="00C1477A">
              <w:rPr>
                <w:noProof/>
                <w:webHidden/>
              </w:rPr>
              <w:fldChar w:fldCharType="separate"/>
            </w:r>
            <w:r w:rsidR="001C03C4">
              <w:rPr>
                <w:noProof/>
                <w:webHidden/>
              </w:rPr>
              <w:t>70</w:t>
            </w:r>
            <w:r w:rsidR="00C1477A">
              <w:rPr>
                <w:noProof/>
                <w:webHidden/>
              </w:rPr>
              <w:fldChar w:fldCharType="end"/>
            </w:r>
          </w:hyperlink>
        </w:p>
        <w:p w14:paraId="2FA89ECC"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84" w:history="1">
            <w:r w:rsidR="00C1477A" w:rsidRPr="00463DB8">
              <w:rPr>
                <w:rStyle w:val="Lienhypertexte"/>
                <w:noProof/>
              </w:rPr>
              <w:t>4.1.1.</w:t>
            </w:r>
            <w:r w:rsidR="00C1477A">
              <w:rPr>
                <w:rFonts w:asciiTheme="minorHAnsi" w:eastAsiaTheme="minorEastAsia" w:hAnsiTheme="minorHAnsi" w:cstheme="minorBidi"/>
                <w:noProof/>
                <w:szCs w:val="22"/>
                <w:lang w:eastAsia="zh-CN"/>
              </w:rPr>
              <w:tab/>
            </w:r>
            <w:r w:rsidR="00C1477A" w:rsidRPr="00463DB8">
              <w:rPr>
                <w:rStyle w:val="Lienhypertexte"/>
                <w:noProof/>
              </w:rPr>
              <w:t>Approche du moyennage du flux thermique dans le temps</w:t>
            </w:r>
            <w:r w:rsidR="00C1477A">
              <w:rPr>
                <w:noProof/>
                <w:webHidden/>
              </w:rPr>
              <w:tab/>
            </w:r>
            <w:r w:rsidR="00C1477A">
              <w:rPr>
                <w:noProof/>
                <w:webHidden/>
              </w:rPr>
              <w:fldChar w:fldCharType="begin"/>
            </w:r>
            <w:r w:rsidR="00C1477A">
              <w:rPr>
                <w:noProof/>
                <w:webHidden/>
              </w:rPr>
              <w:instrText xml:space="preserve"> PAGEREF _Toc533777584 \h </w:instrText>
            </w:r>
            <w:r w:rsidR="00C1477A">
              <w:rPr>
                <w:noProof/>
                <w:webHidden/>
              </w:rPr>
            </w:r>
            <w:r w:rsidR="00C1477A">
              <w:rPr>
                <w:noProof/>
                <w:webHidden/>
              </w:rPr>
              <w:fldChar w:fldCharType="separate"/>
            </w:r>
            <w:r w:rsidR="001C03C4">
              <w:rPr>
                <w:noProof/>
                <w:webHidden/>
              </w:rPr>
              <w:t>70</w:t>
            </w:r>
            <w:r w:rsidR="00C1477A">
              <w:rPr>
                <w:noProof/>
                <w:webHidden/>
              </w:rPr>
              <w:fldChar w:fldCharType="end"/>
            </w:r>
          </w:hyperlink>
        </w:p>
        <w:p w14:paraId="72E0B639"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85" w:history="1">
            <w:r w:rsidR="00C1477A" w:rsidRPr="00463DB8">
              <w:rPr>
                <w:rStyle w:val="Lienhypertexte"/>
                <w:noProof/>
              </w:rPr>
              <w:t>4.1.2.</w:t>
            </w:r>
            <w:r w:rsidR="00C1477A">
              <w:rPr>
                <w:rFonts w:asciiTheme="minorHAnsi" w:eastAsiaTheme="minorEastAsia" w:hAnsiTheme="minorHAnsi" w:cstheme="minorBidi"/>
                <w:noProof/>
                <w:szCs w:val="22"/>
                <w:lang w:eastAsia="zh-CN"/>
              </w:rPr>
              <w:tab/>
            </w:r>
            <w:r w:rsidR="00C1477A" w:rsidRPr="00463DB8">
              <w:rPr>
                <w:rStyle w:val="Lienhypertexte"/>
                <w:noProof/>
              </w:rPr>
              <w:t>Algorithme de l’effet Morton</w:t>
            </w:r>
            <w:r w:rsidR="00C1477A">
              <w:rPr>
                <w:noProof/>
                <w:webHidden/>
              </w:rPr>
              <w:tab/>
            </w:r>
            <w:r w:rsidR="00C1477A">
              <w:rPr>
                <w:noProof/>
                <w:webHidden/>
              </w:rPr>
              <w:fldChar w:fldCharType="begin"/>
            </w:r>
            <w:r w:rsidR="00C1477A">
              <w:rPr>
                <w:noProof/>
                <w:webHidden/>
              </w:rPr>
              <w:instrText xml:space="preserve"> PAGEREF _Toc533777585 \h </w:instrText>
            </w:r>
            <w:r w:rsidR="00C1477A">
              <w:rPr>
                <w:noProof/>
                <w:webHidden/>
              </w:rPr>
            </w:r>
            <w:r w:rsidR="00C1477A">
              <w:rPr>
                <w:noProof/>
                <w:webHidden/>
              </w:rPr>
              <w:fldChar w:fldCharType="separate"/>
            </w:r>
            <w:r w:rsidR="001C03C4">
              <w:rPr>
                <w:noProof/>
                <w:webHidden/>
              </w:rPr>
              <w:t>72</w:t>
            </w:r>
            <w:r w:rsidR="00C1477A">
              <w:rPr>
                <w:noProof/>
                <w:webHidden/>
              </w:rPr>
              <w:fldChar w:fldCharType="end"/>
            </w:r>
          </w:hyperlink>
        </w:p>
        <w:p w14:paraId="31BB98CD"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86" w:history="1">
            <w:r w:rsidR="00C1477A" w:rsidRPr="00463DB8">
              <w:rPr>
                <w:rStyle w:val="Lienhypertexte"/>
                <w:noProof/>
              </w:rPr>
              <w:t>4.2.</w:t>
            </w:r>
            <w:r w:rsidR="00C1477A">
              <w:rPr>
                <w:rFonts w:asciiTheme="minorHAnsi" w:eastAsiaTheme="minorEastAsia" w:hAnsiTheme="minorHAnsi" w:cstheme="minorBidi"/>
                <w:noProof/>
                <w:szCs w:val="22"/>
                <w:lang w:eastAsia="zh-CN"/>
              </w:rPr>
              <w:tab/>
            </w:r>
            <w:r w:rsidR="00C1477A" w:rsidRPr="00463DB8">
              <w:rPr>
                <w:rStyle w:val="Lienhypertexte"/>
                <w:noProof/>
              </w:rPr>
              <w:t>Description du Banc de l’Effet Morton (BEM)</w:t>
            </w:r>
            <w:r w:rsidR="00C1477A">
              <w:rPr>
                <w:noProof/>
                <w:webHidden/>
              </w:rPr>
              <w:tab/>
            </w:r>
            <w:r w:rsidR="00C1477A">
              <w:rPr>
                <w:noProof/>
                <w:webHidden/>
              </w:rPr>
              <w:fldChar w:fldCharType="begin"/>
            </w:r>
            <w:r w:rsidR="00C1477A">
              <w:rPr>
                <w:noProof/>
                <w:webHidden/>
              </w:rPr>
              <w:instrText xml:space="preserve"> PAGEREF _Toc533777586 \h </w:instrText>
            </w:r>
            <w:r w:rsidR="00C1477A">
              <w:rPr>
                <w:noProof/>
                <w:webHidden/>
              </w:rPr>
            </w:r>
            <w:r w:rsidR="00C1477A">
              <w:rPr>
                <w:noProof/>
                <w:webHidden/>
              </w:rPr>
              <w:fldChar w:fldCharType="separate"/>
            </w:r>
            <w:r w:rsidR="001C03C4">
              <w:rPr>
                <w:noProof/>
                <w:webHidden/>
              </w:rPr>
              <w:t>74</w:t>
            </w:r>
            <w:r w:rsidR="00C1477A">
              <w:rPr>
                <w:noProof/>
                <w:webHidden/>
              </w:rPr>
              <w:fldChar w:fldCharType="end"/>
            </w:r>
          </w:hyperlink>
        </w:p>
        <w:p w14:paraId="04E1C020"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87" w:history="1">
            <w:r w:rsidR="00C1477A" w:rsidRPr="00463DB8">
              <w:rPr>
                <w:rStyle w:val="Lienhypertexte"/>
                <w:noProof/>
              </w:rPr>
              <w:t>4.2.1.</w:t>
            </w:r>
            <w:r w:rsidR="00C1477A">
              <w:rPr>
                <w:rFonts w:asciiTheme="minorHAnsi" w:eastAsiaTheme="minorEastAsia" w:hAnsiTheme="minorHAnsi" w:cstheme="minorBidi"/>
                <w:noProof/>
                <w:szCs w:val="22"/>
                <w:lang w:eastAsia="zh-CN"/>
              </w:rPr>
              <w:tab/>
            </w:r>
            <w:r w:rsidR="00C1477A" w:rsidRPr="00463DB8">
              <w:rPr>
                <w:rStyle w:val="Lienhypertexte"/>
                <w:noProof/>
              </w:rPr>
              <w:t>Caractéristiques du palier testé et lubrifiant</w:t>
            </w:r>
            <w:r w:rsidR="00C1477A">
              <w:rPr>
                <w:noProof/>
                <w:webHidden/>
              </w:rPr>
              <w:tab/>
            </w:r>
            <w:r w:rsidR="00C1477A">
              <w:rPr>
                <w:noProof/>
                <w:webHidden/>
              </w:rPr>
              <w:fldChar w:fldCharType="begin"/>
            </w:r>
            <w:r w:rsidR="00C1477A">
              <w:rPr>
                <w:noProof/>
                <w:webHidden/>
              </w:rPr>
              <w:instrText xml:space="preserve"> PAGEREF _Toc533777587 \h </w:instrText>
            </w:r>
            <w:r w:rsidR="00C1477A">
              <w:rPr>
                <w:noProof/>
                <w:webHidden/>
              </w:rPr>
            </w:r>
            <w:r w:rsidR="00C1477A">
              <w:rPr>
                <w:noProof/>
                <w:webHidden/>
              </w:rPr>
              <w:fldChar w:fldCharType="separate"/>
            </w:r>
            <w:r w:rsidR="001C03C4">
              <w:rPr>
                <w:noProof/>
                <w:webHidden/>
              </w:rPr>
              <w:t>74</w:t>
            </w:r>
            <w:r w:rsidR="00C1477A">
              <w:rPr>
                <w:noProof/>
                <w:webHidden/>
              </w:rPr>
              <w:fldChar w:fldCharType="end"/>
            </w:r>
          </w:hyperlink>
        </w:p>
        <w:p w14:paraId="63944252"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88" w:history="1">
            <w:r w:rsidR="00C1477A" w:rsidRPr="00463DB8">
              <w:rPr>
                <w:rStyle w:val="Lienhypertexte"/>
                <w:noProof/>
              </w:rPr>
              <w:t>4.2.2.</w:t>
            </w:r>
            <w:r w:rsidR="00C1477A">
              <w:rPr>
                <w:rFonts w:asciiTheme="minorHAnsi" w:eastAsiaTheme="minorEastAsia" w:hAnsiTheme="minorHAnsi" w:cstheme="minorBidi"/>
                <w:noProof/>
                <w:szCs w:val="22"/>
                <w:lang w:eastAsia="zh-CN"/>
              </w:rPr>
              <w:tab/>
            </w:r>
            <w:r w:rsidR="00C1477A" w:rsidRPr="00463DB8">
              <w:rPr>
                <w:rStyle w:val="Lienhypertexte"/>
                <w:noProof/>
              </w:rPr>
              <w:t>Configuration du rotor 430mm</w:t>
            </w:r>
            <w:r w:rsidR="00C1477A">
              <w:rPr>
                <w:noProof/>
                <w:webHidden/>
              </w:rPr>
              <w:tab/>
            </w:r>
            <w:r w:rsidR="00C1477A">
              <w:rPr>
                <w:noProof/>
                <w:webHidden/>
              </w:rPr>
              <w:fldChar w:fldCharType="begin"/>
            </w:r>
            <w:r w:rsidR="00C1477A">
              <w:rPr>
                <w:noProof/>
                <w:webHidden/>
              </w:rPr>
              <w:instrText xml:space="preserve"> PAGEREF _Toc533777588 \h </w:instrText>
            </w:r>
            <w:r w:rsidR="00C1477A">
              <w:rPr>
                <w:noProof/>
                <w:webHidden/>
              </w:rPr>
            </w:r>
            <w:r w:rsidR="00C1477A">
              <w:rPr>
                <w:noProof/>
                <w:webHidden/>
              </w:rPr>
              <w:fldChar w:fldCharType="separate"/>
            </w:r>
            <w:r w:rsidR="001C03C4">
              <w:rPr>
                <w:noProof/>
                <w:webHidden/>
              </w:rPr>
              <w:t>75</w:t>
            </w:r>
            <w:r w:rsidR="00C1477A">
              <w:rPr>
                <w:noProof/>
                <w:webHidden/>
              </w:rPr>
              <w:fldChar w:fldCharType="end"/>
            </w:r>
          </w:hyperlink>
        </w:p>
        <w:p w14:paraId="49C1348E"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89" w:history="1">
            <w:r w:rsidR="00C1477A" w:rsidRPr="00463DB8">
              <w:rPr>
                <w:rStyle w:val="Lienhypertexte"/>
                <w:noProof/>
              </w:rPr>
              <w:t>4.2.3.</w:t>
            </w:r>
            <w:r w:rsidR="00C1477A">
              <w:rPr>
                <w:rFonts w:asciiTheme="minorHAnsi" w:eastAsiaTheme="minorEastAsia" w:hAnsiTheme="minorHAnsi" w:cstheme="minorBidi"/>
                <w:noProof/>
                <w:szCs w:val="22"/>
                <w:lang w:eastAsia="zh-CN"/>
              </w:rPr>
              <w:tab/>
            </w:r>
            <w:r w:rsidR="00C1477A" w:rsidRPr="00463DB8">
              <w:rPr>
                <w:rStyle w:val="Lienhypertexte"/>
                <w:noProof/>
              </w:rPr>
              <w:t>Configuration du rotor 700mm</w:t>
            </w:r>
            <w:r w:rsidR="00C1477A">
              <w:rPr>
                <w:noProof/>
                <w:webHidden/>
              </w:rPr>
              <w:tab/>
            </w:r>
            <w:r w:rsidR="00C1477A">
              <w:rPr>
                <w:noProof/>
                <w:webHidden/>
              </w:rPr>
              <w:fldChar w:fldCharType="begin"/>
            </w:r>
            <w:r w:rsidR="00C1477A">
              <w:rPr>
                <w:noProof/>
                <w:webHidden/>
              </w:rPr>
              <w:instrText xml:space="preserve"> PAGEREF _Toc533777589 \h </w:instrText>
            </w:r>
            <w:r w:rsidR="00C1477A">
              <w:rPr>
                <w:noProof/>
                <w:webHidden/>
              </w:rPr>
            </w:r>
            <w:r w:rsidR="00C1477A">
              <w:rPr>
                <w:noProof/>
                <w:webHidden/>
              </w:rPr>
              <w:fldChar w:fldCharType="separate"/>
            </w:r>
            <w:r w:rsidR="001C03C4">
              <w:rPr>
                <w:noProof/>
                <w:webHidden/>
              </w:rPr>
              <w:t>79</w:t>
            </w:r>
            <w:r w:rsidR="00C1477A">
              <w:rPr>
                <w:noProof/>
                <w:webHidden/>
              </w:rPr>
              <w:fldChar w:fldCharType="end"/>
            </w:r>
          </w:hyperlink>
        </w:p>
        <w:p w14:paraId="140A1397"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90" w:history="1">
            <w:r w:rsidR="00C1477A" w:rsidRPr="00463DB8">
              <w:rPr>
                <w:rStyle w:val="Lienhypertexte"/>
                <w:noProof/>
              </w:rPr>
              <w:t>4.3.</w:t>
            </w:r>
            <w:r w:rsidR="00C1477A">
              <w:rPr>
                <w:rFonts w:asciiTheme="minorHAnsi" w:eastAsiaTheme="minorEastAsia" w:hAnsiTheme="minorHAnsi" w:cstheme="minorBidi"/>
                <w:noProof/>
                <w:szCs w:val="22"/>
                <w:lang w:eastAsia="zh-CN"/>
              </w:rPr>
              <w:tab/>
            </w:r>
            <w:r w:rsidR="00C1477A" w:rsidRPr="00463DB8">
              <w:rPr>
                <w:rStyle w:val="Lienhypertexte"/>
                <w:noProof/>
              </w:rPr>
              <w:t>Simulation du rotor 430mm</w:t>
            </w:r>
            <w:r w:rsidR="00C1477A">
              <w:rPr>
                <w:noProof/>
                <w:webHidden/>
              </w:rPr>
              <w:tab/>
            </w:r>
            <w:r w:rsidR="00C1477A">
              <w:rPr>
                <w:noProof/>
                <w:webHidden/>
              </w:rPr>
              <w:fldChar w:fldCharType="begin"/>
            </w:r>
            <w:r w:rsidR="00C1477A">
              <w:rPr>
                <w:noProof/>
                <w:webHidden/>
              </w:rPr>
              <w:instrText xml:space="preserve"> PAGEREF _Toc533777590 \h </w:instrText>
            </w:r>
            <w:r w:rsidR="00C1477A">
              <w:rPr>
                <w:noProof/>
                <w:webHidden/>
              </w:rPr>
            </w:r>
            <w:r w:rsidR="00C1477A">
              <w:rPr>
                <w:noProof/>
                <w:webHidden/>
              </w:rPr>
              <w:fldChar w:fldCharType="separate"/>
            </w:r>
            <w:r w:rsidR="001C03C4">
              <w:rPr>
                <w:noProof/>
                <w:webHidden/>
              </w:rPr>
              <w:t>82</w:t>
            </w:r>
            <w:r w:rsidR="00C1477A">
              <w:rPr>
                <w:noProof/>
                <w:webHidden/>
              </w:rPr>
              <w:fldChar w:fldCharType="end"/>
            </w:r>
          </w:hyperlink>
        </w:p>
        <w:p w14:paraId="619E3FD3"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91" w:history="1">
            <w:r w:rsidR="00C1477A" w:rsidRPr="00463DB8">
              <w:rPr>
                <w:rStyle w:val="Lienhypertexte"/>
                <w:noProof/>
              </w:rPr>
              <w:t>4.3.1.</w:t>
            </w:r>
            <w:r w:rsidR="00C1477A">
              <w:rPr>
                <w:rFonts w:asciiTheme="minorHAnsi" w:eastAsiaTheme="minorEastAsia" w:hAnsiTheme="minorHAnsi" w:cstheme="minorBidi"/>
                <w:noProof/>
                <w:szCs w:val="22"/>
                <w:lang w:eastAsia="zh-CN"/>
              </w:rPr>
              <w:tab/>
            </w:r>
            <w:r w:rsidR="00C1477A" w:rsidRPr="00463DB8">
              <w:rPr>
                <w:rStyle w:val="Lienhypertexte"/>
                <w:noProof/>
              </w:rPr>
              <w:t>Vibrations synchrones</w:t>
            </w:r>
            <w:r w:rsidR="00C1477A">
              <w:rPr>
                <w:noProof/>
                <w:webHidden/>
              </w:rPr>
              <w:tab/>
            </w:r>
            <w:r w:rsidR="00C1477A">
              <w:rPr>
                <w:noProof/>
                <w:webHidden/>
              </w:rPr>
              <w:fldChar w:fldCharType="begin"/>
            </w:r>
            <w:r w:rsidR="00C1477A">
              <w:rPr>
                <w:noProof/>
                <w:webHidden/>
              </w:rPr>
              <w:instrText xml:space="preserve"> PAGEREF _Toc533777591 \h </w:instrText>
            </w:r>
            <w:r w:rsidR="00C1477A">
              <w:rPr>
                <w:noProof/>
                <w:webHidden/>
              </w:rPr>
            </w:r>
            <w:r w:rsidR="00C1477A">
              <w:rPr>
                <w:noProof/>
                <w:webHidden/>
              </w:rPr>
              <w:fldChar w:fldCharType="separate"/>
            </w:r>
            <w:r w:rsidR="001C03C4">
              <w:rPr>
                <w:noProof/>
                <w:webHidden/>
              </w:rPr>
              <w:t>83</w:t>
            </w:r>
            <w:r w:rsidR="00C1477A">
              <w:rPr>
                <w:noProof/>
                <w:webHidden/>
              </w:rPr>
              <w:fldChar w:fldCharType="end"/>
            </w:r>
          </w:hyperlink>
        </w:p>
        <w:p w14:paraId="0F0375CB"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92" w:history="1">
            <w:r w:rsidR="00C1477A" w:rsidRPr="00463DB8">
              <w:rPr>
                <w:rStyle w:val="Lienhypertexte"/>
                <w:noProof/>
              </w:rPr>
              <w:t>4.3.2.</w:t>
            </w:r>
            <w:r w:rsidR="00C1477A">
              <w:rPr>
                <w:rFonts w:asciiTheme="minorHAnsi" w:eastAsiaTheme="minorEastAsia" w:hAnsiTheme="minorHAnsi" w:cstheme="minorBidi"/>
                <w:noProof/>
                <w:szCs w:val="22"/>
                <w:lang w:eastAsia="zh-CN"/>
              </w:rPr>
              <w:tab/>
            </w:r>
            <w:r w:rsidR="00C1477A" w:rsidRPr="00463DB8">
              <w:rPr>
                <w:rStyle w:val="Lienhypertexte"/>
                <w:noProof/>
              </w:rPr>
              <w:t>Température du rotor</w:t>
            </w:r>
            <w:r w:rsidR="00C1477A">
              <w:rPr>
                <w:noProof/>
                <w:webHidden/>
              </w:rPr>
              <w:tab/>
            </w:r>
            <w:r w:rsidR="00C1477A">
              <w:rPr>
                <w:noProof/>
                <w:webHidden/>
              </w:rPr>
              <w:fldChar w:fldCharType="begin"/>
            </w:r>
            <w:r w:rsidR="00C1477A">
              <w:rPr>
                <w:noProof/>
                <w:webHidden/>
              </w:rPr>
              <w:instrText xml:space="preserve"> PAGEREF _Toc533777592 \h </w:instrText>
            </w:r>
            <w:r w:rsidR="00C1477A">
              <w:rPr>
                <w:noProof/>
                <w:webHidden/>
              </w:rPr>
            </w:r>
            <w:r w:rsidR="00C1477A">
              <w:rPr>
                <w:noProof/>
                <w:webHidden/>
              </w:rPr>
              <w:fldChar w:fldCharType="separate"/>
            </w:r>
            <w:r w:rsidR="001C03C4">
              <w:rPr>
                <w:noProof/>
                <w:webHidden/>
              </w:rPr>
              <w:t>86</w:t>
            </w:r>
            <w:r w:rsidR="00C1477A">
              <w:rPr>
                <w:noProof/>
                <w:webHidden/>
              </w:rPr>
              <w:fldChar w:fldCharType="end"/>
            </w:r>
          </w:hyperlink>
        </w:p>
        <w:p w14:paraId="12CAB50E"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93" w:history="1">
            <w:r w:rsidR="00C1477A" w:rsidRPr="00463DB8">
              <w:rPr>
                <w:rStyle w:val="Lienhypertexte"/>
                <w:noProof/>
              </w:rPr>
              <w:t>4.3.3.</w:t>
            </w:r>
            <w:r w:rsidR="00C1477A">
              <w:rPr>
                <w:rFonts w:asciiTheme="minorHAnsi" w:eastAsiaTheme="minorEastAsia" w:hAnsiTheme="minorHAnsi" w:cstheme="minorBidi"/>
                <w:noProof/>
                <w:szCs w:val="22"/>
                <w:lang w:eastAsia="zh-CN"/>
              </w:rPr>
              <w:tab/>
            </w:r>
            <w:r w:rsidR="00C1477A" w:rsidRPr="00463DB8">
              <w:rPr>
                <w:rStyle w:val="Lienhypertexte"/>
                <w:noProof/>
              </w:rPr>
              <w:t>Phases du balourd, point haut et point chaud</w:t>
            </w:r>
            <w:r w:rsidR="00C1477A">
              <w:rPr>
                <w:noProof/>
                <w:webHidden/>
              </w:rPr>
              <w:tab/>
            </w:r>
            <w:r w:rsidR="00C1477A">
              <w:rPr>
                <w:noProof/>
                <w:webHidden/>
              </w:rPr>
              <w:fldChar w:fldCharType="begin"/>
            </w:r>
            <w:r w:rsidR="00C1477A">
              <w:rPr>
                <w:noProof/>
                <w:webHidden/>
              </w:rPr>
              <w:instrText xml:space="preserve"> PAGEREF _Toc533777593 \h </w:instrText>
            </w:r>
            <w:r w:rsidR="00C1477A">
              <w:rPr>
                <w:noProof/>
                <w:webHidden/>
              </w:rPr>
            </w:r>
            <w:r w:rsidR="00C1477A">
              <w:rPr>
                <w:noProof/>
                <w:webHidden/>
              </w:rPr>
              <w:fldChar w:fldCharType="separate"/>
            </w:r>
            <w:r w:rsidR="001C03C4">
              <w:rPr>
                <w:noProof/>
                <w:webHidden/>
              </w:rPr>
              <w:t>87</w:t>
            </w:r>
            <w:r w:rsidR="00C1477A">
              <w:rPr>
                <w:noProof/>
                <w:webHidden/>
              </w:rPr>
              <w:fldChar w:fldCharType="end"/>
            </w:r>
          </w:hyperlink>
        </w:p>
        <w:p w14:paraId="0590986E" w14:textId="77777777" w:rsidR="00C1477A" w:rsidRDefault="00951CA6">
          <w:pPr>
            <w:pStyle w:val="TM3"/>
            <w:tabs>
              <w:tab w:val="left" w:pos="1320"/>
              <w:tab w:val="right" w:leader="dot" w:pos="9062"/>
            </w:tabs>
            <w:rPr>
              <w:rFonts w:asciiTheme="minorHAnsi" w:eastAsiaTheme="minorEastAsia" w:hAnsiTheme="minorHAnsi" w:cstheme="minorBidi"/>
              <w:noProof/>
              <w:szCs w:val="22"/>
              <w:lang w:eastAsia="zh-CN"/>
            </w:rPr>
          </w:pPr>
          <w:hyperlink w:anchor="_Toc533777594" w:history="1">
            <w:r w:rsidR="00C1477A" w:rsidRPr="00463DB8">
              <w:rPr>
                <w:rStyle w:val="Lienhypertexte"/>
                <w:noProof/>
              </w:rPr>
              <w:t>4.3.4.</w:t>
            </w:r>
            <w:r w:rsidR="00C1477A">
              <w:rPr>
                <w:rFonts w:asciiTheme="minorHAnsi" w:eastAsiaTheme="minorEastAsia" w:hAnsiTheme="minorHAnsi" w:cstheme="minorBidi"/>
                <w:noProof/>
                <w:szCs w:val="22"/>
                <w:lang w:eastAsia="zh-CN"/>
              </w:rPr>
              <w:tab/>
            </w:r>
            <w:r w:rsidR="00C1477A" w:rsidRPr="00463DB8">
              <w:rPr>
                <w:rStyle w:val="Lienhypertexte"/>
                <w:noProof/>
              </w:rPr>
              <w:t>Critiques des résultats</w:t>
            </w:r>
            <w:r w:rsidR="00C1477A">
              <w:rPr>
                <w:noProof/>
                <w:webHidden/>
              </w:rPr>
              <w:tab/>
            </w:r>
            <w:r w:rsidR="00C1477A">
              <w:rPr>
                <w:noProof/>
                <w:webHidden/>
              </w:rPr>
              <w:fldChar w:fldCharType="begin"/>
            </w:r>
            <w:r w:rsidR="00C1477A">
              <w:rPr>
                <w:noProof/>
                <w:webHidden/>
              </w:rPr>
              <w:instrText xml:space="preserve"> PAGEREF _Toc533777594 \h </w:instrText>
            </w:r>
            <w:r w:rsidR="00C1477A">
              <w:rPr>
                <w:noProof/>
                <w:webHidden/>
              </w:rPr>
            </w:r>
            <w:r w:rsidR="00C1477A">
              <w:rPr>
                <w:noProof/>
                <w:webHidden/>
              </w:rPr>
              <w:fldChar w:fldCharType="separate"/>
            </w:r>
            <w:r w:rsidR="001C03C4">
              <w:rPr>
                <w:noProof/>
                <w:webHidden/>
              </w:rPr>
              <w:t>88</w:t>
            </w:r>
            <w:r w:rsidR="00C1477A">
              <w:rPr>
                <w:noProof/>
                <w:webHidden/>
              </w:rPr>
              <w:fldChar w:fldCharType="end"/>
            </w:r>
          </w:hyperlink>
        </w:p>
        <w:p w14:paraId="17346C3C"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95" w:history="1">
            <w:r w:rsidR="00C1477A" w:rsidRPr="00463DB8">
              <w:rPr>
                <w:rStyle w:val="Lienhypertexte"/>
                <w:noProof/>
              </w:rPr>
              <w:t>4.4.</w:t>
            </w:r>
            <w:r w:rsidR="00C1477A">
              <w:rPr>
                <w:rFonts w:asciiTheme="minorHAnsi" w:eastAsiaTheme="minorEastAsia" w:hAnsiTheme="minorHAnsi" w:cstheme="minorBidi"/>
                <w:noProof/>
                <w:szCs w:val="22"/>
                <w:lang w:eastAsia="zh-CN"/>
              </w:rPr>
              <w:tab/>
            </w:r>
            <w:r w:rsidR="00C1477A" w:rsidRPr="00463DB8">
              <w:rPr>
                <w:rStyle w:val="Lienhypertexte"/>
                <w:noProof/>
              </w:rPr>
              <w:t>Simulation du rotor 700mm</w:t>
            </w:r>
            <w:r w:rsidR="00C1477A">
              <w:rPr>
                <w:noProof/>
                <w:webHidden/>
              </w:rPr>
              <w:tab/>
            </w:r>
            <w:r w:rsidR="00C1477A">
              <w:rPr>
                <w:noProof/>
                <w:webHidden/>
              </w:rPr>
              <w:fldChar w:fldCharType="begin"/>
            </w:r>
            <w:r w:rsidR="00C1477A">
              <w:rPr>
                <w:noProof/>
                <w:webHidden/>
              </w:rPr>
              <w:instrText xml:space="preserve"> PAGEREF _Toc533777595 \h </w:instrText>
            </w:r>
            <w:r w:rsidR="00C1477A">
              <w:rPr>
                <w:noProof/>
                <w:webHidden/>
              </w:rPr>
            </w:r>
            <w:r w:rsidR="00C1477A">
              <w:rPr>
                <w:noProof/>
                <w:webHidden/>
              </w:rPr>
              <w:fldChar w:fldCharType="separate"/>
            </w:r>
            <w:r w:rsidR="001C03C4">
              <w:rPr>
                <w:noProof/>
                <w:webHidden/>
              </w:rPr>
              <w:t>88</w:t>
            </w:r>
            <w:r w:rsidR="00C1477A">
              <w:rPr>
                <w:noProof/>
                <w:webHidden/>
              </w:rPr>
              <w:fldChar w:fldCharType="end"/>
            </w:r>
          </w:hyperlink>
        </w:p>
        <w:p w14:paraId="5128FD15" w14:textId="77777777" w:rsidR="00C1477A" w:rsidRDefault="00951CA6">
          <w:pPr>
            <w:pStyle w:val="TM2"/>
            <w:tabs>
              <w:tab w:val="left" w:pos="880"/>
              <w:tab w:val="right" w:leader="dot" w:pos="9062"/>
            </w:tabs>
            <w:rPr>
              <w:rFonts w:asciiTheme="minorHAnsi" w:eastAsiaTheme="minorEastAsia" w:hAnsiTheme="minorHAnsi" w:cstheme="minorBidi"/>
              <w:noProof/>
              <w:szCs w:val="22"/>
              <w:lang w:eastAsia="zh-CN"/>
            </w:rPr>
          </w:pPr>
          <w:hyperlink w:anchor="_Toc533777596" w:history="1">
            <w:r w:rsidR="00C1477A" w:rsidRPr="00463DB8">
              <w:rPr>
                <w:rStyle w:val="Lienhypertexte"/>
                <w:noProof/>
              </w:rPr>
              <w:t>4.5.</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_Toc533777596 \h </w:instrText>
            </w:r>
            <w:r w:rsidR="00C1477A">
              <w:rPr>
                <w:noProof/>
                <w:webHidden/>
              </w:rPr>
            </w:r>
            <w:r w:rsidR="00C1477A">
              <w:rPr>
                <w:noProof/>
                <w:webHidden/>
              </w:rPr>
              <w:fldChar w:fldCharType="separate"/>
            </w:r>
            <w:r w:rsidR="001C03C4">
              <w:rPr>
                <w:noProof/>
                <w:webHidden/>
              </w:rPr>
              <w:t>92</w:t>
            </w:r>
            <w:r w:rsidR="00C1477A">
              <w:rPr>
                <w:noProof/>
                <w:webHidden/>
              </w:rPr>
              <w:fldChar w:fldCharType="end"/>
            </w:r>
          </w:hyperlink>
        </w:p>
        <w:p w14:paraId="2C81ECD1" w14:textId="77777777" w:rsidR="00C1477A" w:rsidRDefault="00951CA6">
          <w:pPr>
            <w:pStyle w:val="TM1"/>
            <w:rPr>
              <w:rFonts w:asciiTheme="minorHAnsi" w:eastAsiaTheme="minorEastAsia" w:hAnsiTheme="minorHAnsi" w:cstheme="minorBidi"/>
              <w:sz w:val="22"/>
              <w:szCs w:val="22"/>
              <w:lang w:eastAsia="zh-CN"/>
            </w:rPr>
          </w:pPr>
          <w:hyperlink w:anchor="_Toc533777597" w:history="1">
            <w:r w:rsidR="00C1477A" w:rsidRPr="00463DB8">
              <w:rPr>
                <w:rStyle w:val="Lienhypertexte"/>
              </w:rPr>
              <w:t>Conclusion générale</w:t>
            </w:r>
            <w:r w:rsidR="00C1477A">
              <w:rPr>
                <w:webHidden/>
              </w:rPr>
              <w:tab/>
            </w:r>
            <w:r w:rsidR="00C1477A">
              <w:rPr>
                <w:webHidden/>
              </w:rPr>
              <w:fldChar w:fldCharType="begin"/>
            </w:r>
            <w:r w:rsidR="00C1477A">
              <w:rPr>
                <w:webHidden/>
              </w:rPr>
              <w:instrText xml:space="preserve"> PAGEREF _Toc533777597 \h </w:instrText>
            </w:r>
            <w:r w:rsidR="00C1477A">
              <w:rPr>
                <w:webHidden/>
              </w:rPr>
            </w:r>
            <w:r w:rsidR="00C1477A">
              <w:rPr>
                <w:webHidden/>
              </w:rPr>
              <w:fldChar w:fldCharType="separate"/>
            </w:r>
            <w:r w:rsidR="001C03C4">
              <w:rPr>
                <w:webHidden/>
              </w:rPr>
              <w:t>93</w:t>
            </w:r>
            <w:r w:rsidR="00C1477A">
              <w:rPr>
                <w:webHidden/>
              </w:rPr>
              <w:fldChar w:fldCharType="end"/>
            </w:r>
          </w:hyperlink>
        </w:p>
        <w:p w14:paraId="0F66CDC5" w14:textId="77777777" w:rsidR="00C1477A" w:rsidRDefault="00951CA6">
          <w:pPr>
            <w:pStyle w:val="TM1"/>
            <w:rPr>
              <w:rFonts w:asciiTheme="minorHAnsi" w:eastAsiaTheme="minorEastAsia" w:hAnsiTheme="minorHAnsi" w:cstheme="minorBidi"/>
              <w:sz w:val="22"/>
              <w:szCs w:val="22"/>
              <w:lang w:eastAsia="zh-CN"/>
            </w:rPr>
          </w:pPr>
          <w:hyperlink w:anchor="_Toc533777598" w:history="1">
            <w:r w:rsidR="00C1477A" w:rsidRPr="00463DB8">
              <w:rPr>
                <w:rStyle w:val="Lienhypertexte"/>
              </w:rPr>
              <w:t>Références</w:t>
            </w:r>
            <w:r w:rsidR="00C1477A">
              <w:rPr>
                <w:webHidden/>
              </w:rPr>
              <w:tab/>
            </w:r>
            <w:r w:rsidR="00C1477A">
              <w:rPr>
                <w:webHidden/>
              </w:rPr>
              <w:fldChar w:fldCharType="begin"/>
            </w:r>
            <w:r w:rsidR="00C1477A">
              <w:rPr>
                <w:webHidden/>
              </w:rPr>
              <w:instrText xml:space="preserve"> PAGEREF _Toc533777598 \h </w:instrText>
            </w:r>
            <w:r w:rsidR="00C1477A">
              <w:rPr>
                <w:webHidden/>
              </w:rPr>
            </w:r>
            <w:r w:rsidR="00C1477A">
              <w:rPr>
                <w:webHidden/>
              </w:rPr>
              <w:fldChar w:fldCharType="separate"/>
            </w:r>
            <w:r w:rsidR="001C03C4">
              <w:rPr>
                <w:webHidden/>
              </w:rPr>
              <w:t>94</w:t>
            </w:r>
            <w:r w:rsidR="00C1477A">
              <w:rPr>
                <w:webHidden/>
              </w:rPr>
              <w:fldChar w:fldCharType="end"/>
            </w:r>
          </w:hyperlink>
        </w:p>
        <w:p w14:paraId="3EDE5DE2" w14:textId="601E10D2" w:rsidR="00162B5B" w:rsidRDefault="00162B5B">
          <w:r>
            <w:rPr>
              <w:b/>
              <w:bCs/>
            </w:rPr>
            <w:fldChar w:fldCharType="end"/>
          </w:r>
        </w:p>
      </w:sdtContent>
    </w:sdt>
    <w:p w14:paraId="17E51F67" w14:textId="4A115E56" w:rsidR="00985C3E" w:rsidRDefault="00A6711A" w:rsidP="00A6711A">
      <w:pPr>
        <w:pStyle w:val="Titre1"/>
        <w:numPr>
          <w:ilvl w:val="0"/>
          <w:numId w:val="0"/>
        </w:numPr>
        <w:ind w:left="567" w:hanging="567"/>
      </w:pPr>
      <w:bookmarkStart w:id="4" w:name="_Toc533777535"/>
      <w:r w:rsidRPr="00A6711A">
        <w:t>Nomenclature</w:t>
      </w:r>
      <w:bookmarkEnd w:id="4"/>
    </w:p>
    <w:p w14:paraId="00E47699" w14:textId="77777777" w:rsidR="00A6711A" w:rsidRPr="00A6711A" w:rsidRDefault="00A6711A" w:rsidP="00A6711A"/>
    <w:tbl>
      <w:tblPr>
        <w:tblStyle w:val="Grilledutableau"/>
        <w:tblW w:w="159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94"/>
        <w:gridCol w:w="6878"/>
        <w:gridCol w:w="6878"/>
      </w:tblGrid>
      <w:tr w:rsidR="008D1588" w:rsidRPr="00AA3E05" w14:paraId="76AAF2C0" w14:textId="77777777" w:rsidTr="00340E0E">
        <w:trPr>
          <w:gridAfter w:val="1"/>
          <w:wAfter w:w="6878" w:type="dxa"/>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40E0E">
        <w:trPr>
          <w:gridAfter w:val="1"/>
          <w:wAfter w:w="6878" w:type="dxa"/>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40E0E">
        <w:trPr>
          <w:gridAfter w:val="1"/>
          <w:wAfter w:w="6878" w:type="dxa"/>
          <w:trHeight w:val="340"/>
        </w:trPr>
        <w:tc>
          <w:tcPr>
            <w:tcW w:w="2194"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6878"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40E0E">
        <w:trPr>
          <w:gridAfter w:val="1"/>
          <w:wAfter w:w="6878" w:type="dxa"/>
          <w:trHeight w:val="340"/>
        </w:trPr>
        <w:tc>
          <w:tcPr>
            <w:tcW w:w="2194"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6878" w:type="dxa"/>
            <w:vAlign w:val="center"/>
          </w:tcPr>
          <w:p w14:paraId="1C200F17" w14:textId="0334AFA4" w:rsidR="009E1F60" w:rsidRDefault="00056E21" w:rsidP="003C49D3">
            <w:pPr>
              <w:spacing w:line="276" w:lineRule="auto"/>
              <w:jc w:val="left"/>
            </w:pPr>
            <w:r>
              <w:t xml:space="preserve">rapport (ratio) entre </w:t>
            </w:r>
            <w:r w:rsidR="003C49D3">
              <w:t>le</w:t>
            </w:r>
            <w:r>
              <w:t xml:space="preserve"> flexion initial et celle après la déformation </w:t>
            </w:r>
          </w:p>
        </w:tc>
      </w:tr>
      <w:tr w:rsidR="00056E21" w:rsidRPr="00AA3E05" w14:paraId="4E04B8C7" w14:textId="77777777" w:rsidTr="00340E0E">
        <w:trPr>
          <w:gridAfter w:val="1"/>
          <w:wAfter w:w="6878" w:type="dxa"/>
          <w:trHeight w:val="340"/>
        </w:trPr>
        <w:tc>
          <w:tcPr>
            <w:tcW w:w="2194"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6878"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40E0E">
        <w:trPr>
          <w:gridAfter w:val="1"/>
          <w:wAfter w:w="6878" w:type="dxa"/>
          <w:trHeight w:val="340"/>
        </w:trPr>
        <w:tc>
          <w:tcPr>
            <w:tcW w:w="2194" w:type="dxa"/>
            <w:vAlign w:val="center"/>
          </w:tcPr>
          <w:p w14:paraId="3484867E" w14:textId="27A2F816" w:rsidR="00056E21" w:rsidRPr="000764FD" w:rsidRDefault="00951CA6"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6878"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40E0E">
        <w:trPr>
          <w:gridAfter w:val="1"/>
          <w:wAfter w:w="6878" w:type="dxa"/>
          <w:trHeight w:val="340"/>
        </w:trPr>
        <w:tc>
          <w:tcPr>
            <w:tcW w:w="2194" w:type="dxa"/>
            <w:vAlign w:val="center"/>
          </w:tcPr>
          <w:p w14:paraId="7FAE28ED" w14:textId="33C720A1" w:rsidR="00056E21" w:rsidRDefault="000764FD" w:rsidP="000764FD">
            <w:pPr>
              <w:jc w:val="left"/>
            </w:pPr>
            <m:oMathPara>
              <m:oMath>
                <m:r>
                  <m:rPr>
                    <m:sty m:val="bi"/>
                  </m:rPr>
                  <w:rPr>
                    <w:rFonts w:ascii="Cambria Math" w:hAnsi="Cambria Math"/>
                  </w:rPr>
                  <w:lastRenderedPageBreak/>
                  <m:t>A,B,C</m:t>
                </m:r>
              </m:oMath>
            </m:oMathPara>
          </w:p>
        </w:tc>
        <w:tc>
          <w:tcPr>
            <w:tcW w:w="6878"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40E0E">
        <w:trPr>
          <w:gridAfter w:val="1"/>
          <w:wAfter w:w="6878" w:type="dxa"/>
          <w:trHeight w:val="340"/>
        </w:trPr>
        <w:tc>
          <w:tcPr>
            <w:tcW w:w="2194" w:type="dxa"/>
            <w:vAlign w:val="center"/>
          </w:tcPr>
          <w:p w14:paraId="4A38A69F" w14:textId="31944635" w:rsidR="00056E21" w:rsidRDefault="00951CA6"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6878"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40E0E">
        <w:trPr>
          <w:gridAfter w:val="1"/>
          <w:wAfter w:w="6878" w:type="dxa"/>
          <w:trHeight w:val="340"/>
        </w:trPr>
        <w:tc>
          <w:tcPr>
            <w:tcW w:w="2194"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6878"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40E0E">
        <w:trPr>
          <w:gridAfter w:val="1"/>
          <w:wAfter w:w="6878" w:type="dxa"/>
          <w:trHeight w:val="340"/>
        </w:trPr>
        <w:tc>
          <w:tcPr>
            <w:tcW w:w="2194" w:type="dxa"/>
            <w:vAlign w:val="center"/>
          </w:tcPr>
          <w:p w14:paraId="3E7F8DAD" w14:textId="6B198331" w:rsidR="00F216A3" w:rsidRDefault="00951CA6"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6878"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40E0E">
        <w:trPr>
          <w:gridAfter w:val="1"/>
          <w:wAfter w:w="6878" w:type="dxa"/>
          <w:trHeight w:val="340"/>
        </w:trPr>
        <w:tc>
          <w:tcPr>
            <w:tcW w:w="2194"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6878"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40E0E">
        <w:trPr>
          <w:gridAfter w:val="1"/>
          <w:wAfter w:w="6878" w:type="dxa"/>
          <w:trHeight w:val="340"/>
        </w:trPr>
        <w:tc>
          <w:tcPr>
            <w:tcW w:w="2194"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40E0E">
        <w:trPr>
          <w:gridAfter w:val="1"/>
          <w:wAfter w:w="6878" w:type="dxa"/>
          <w:trHeight w:val="340"/>
        </w:trPr>
        <w:tc>
          <w:tcPr>
            <w:tcW w:w="2194"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6878"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40E0E">
        <w:trPr>
          <w:gridAfter w:val="1"/>
          <w:wAfter w:w="6878" w:type="dxa"/>
          <w:trHeight w:val="340"/>
        </w:trPr>
        <w:tc>
          <w:tcPr>
            <w:tcW w:w="2194"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6878"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40E0E">
        <w:trPr>
          <w:gridAfter w:val="1"/>
          <w:wAfter w:w="6878" w:type="dxa"/>
          <w:trHeight w:val="340"/>
        </w:trPr>
        <w:tc>
          <w:tcPr>
            <w:tcW w:w="2194"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6878"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40E0E">
        <w:trPr>
          <w:gridAfter w:val="1"/>
          <w:wAfter w:w="6878" w:type="dxa"/>
          <w:trHeight w:val="340"/>
        </w:trPr>
        <w:tc>
          <w:tcPr>
            <w:tcW w:w="2194"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6878"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40E0E">
        <w:trPr>
          <w:gridAfter w:val="1"/>
          <w:wAfter w:w="6878" w:type="dxa"/>
          <w:trHeight w:val="340"/>
        </w:trPr>
        <w:tc>
          <w:tcPr>
            <w:tcW w:w="2194" w:type="dxa"/>
            <w:vAlign w:val="center"/>
          </w:tcPr>
          <w:p w14:paraId="6A904394" w14:textId="636966C0" w:rsidR="001D197E" w:rsidRDefault="00951CA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6878"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40E0E">
        <w:trPr>
          <w:gridAfter w:val="1"/>
          <w:wAfter w:w="6878" w:type="dxa"/>
          <w:trHeight w:val="340"/>
        </w:trPr>
        <w:tc>
          <w:tcPr>
            <w:tcW w:w="2194" w:type="dxa"/>
            <w:vAlign w:val="center"/>
          </w:tcPr>
          <w:p w14:paraId="57441EEE" w14:textId="2246C4DC" w:rsidR="001D197E" w:rsidRDefault="00951CA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6878"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40E0E">
        <w:trPr>
          <w:gridAfter w:val="1"/>
          <w:wAfter w:w="6878" w:type="dxa"/>
          <w:trHeight w:val="340"/>
        </w:trPr>
        <w:tc>
          <w:tcPr>
            <w:tcW w:w="2194" w:type="dxa"/>
            <w:vAlign w:val="center"/>
          </w:tcPr>
          <w:p w14:paraId="234A78D7" w14:textId="2B58442E" w:rsidR="001D197E" w:rsidRDefault="00951CA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6878"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40E0E">
        <w:trPr>
          <w:gridAfter w:val="1"/>
          <w:wAfter w:w="6878" w:type="dxa"/>
          <w:trHeight w:val="340"/>
        </w:trPr>
        <w:tc>
          <w:tcPr>
            <w:tcW w:w="2194" w:type="dxa"/>
            <w:vAlign w:val="center"/>
          </w:tcPr>
          <w:p w14:paraId="7E0CA39F" w14:textId="60CE0C26" w:rsidR="001D197E" w:rsidRDefault="00C5742C" w:rsidP="001D197E">
            <w:pPr>
              <w:jc w:val="left"/>
            </w:pPr>
            <m:oMathPara>
              <m:oMath>
                <m:r>
                  <w:rPr>
                    <w:rFonts w:ascii="Cambria Math" w:hAnsi="Cambria Math"/>
                  </w:rPr>
                  <m:t>d</m:t>
                </m:r>
              </m:oMath>
            </m:oMathPara>
          </w:p>
        </w:tc>
        <w:tc>
          <w:tcPr>
            <w:tcW w:w="6878"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40E0E">
        <w:trPr>
          <w:gridAfter w:val="1"/>
          <w:wAfter w:w="6878" w:type="dxa"/>
          <w:trHeight w:val="340"/>
        </w:trPr>
        <w:tc>
          <w:tcPr>
            <w:tcW w:w="2194" w:type="dxa"/>
            <w:vAlign w:val="center"/>
          </w:tcPr>
          <w:p w14:paraId="0F7DEE63" w14:textId="41536C89" w:rsidR="001D197E" w:rsidRDefault="00C5742C" w:rsidP="001D197E">
            <w:pPr>
              <w:jc w:val="left"/>
            </w:pPr>
            <m:oMathPara>
              <m:oMath>
                <m:r>
                  <w:rPr>
                    <w:rFonts w:ascii="Cambria Math" w:hAnsi="Cambria Math"/>
                  </w:rPr>
                  <m:t>m</m:t>
                </m:r>
              </m:oMath>
            </m:oMathPara>
          </w:p>
        </w:tc>
        <w:tc>
          <w:tcPr>
            <w:tcW w:w="6878"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40E0E">
        <w:trPr>
          <w:gridAfter w:val="1"/>
          <w:wAfter w:w="6878" w:type="dxa"/>
          <w:trHeight w:val="340"/>
        </w:trPr>
        <w:tc>
          <w:tcPr>
            <w:tcW w:w="2194" w:type="dxa"/>
            <w:vAlign w:val="center"/>
          </w:tcPr>
          <w:p w14:paraId="050F06E6" w14:textId="77777777" w:rsidR="001D197E" w:rsidRDefault="001D197E" w:rsidP="001D197E">
            <w:pPr>
              <w:jc w:val="left"/>
            </w:pPr>
          </w:p>
        </w:tc>
        <w:tc>
          <w:tcPr>
            <w:tcW w:w="6878" w:type="dxa"/>
            <w:vAlign w:val="center"/>
          </w:tcPr>
          <w:p w14:paraId="2C884E9E" w14:textId="77777777" w:rsidR="001D197E" w:rsidRDefault="001D197E" w:rsidP="001D197E">
            <w:pPr>
              <w:spacing w:line="276" w:lineRule="auto"/>
              <w:jc w:val="left"/>
            </w:pPr>
          </w:p>
        </w:tc>
      </w:tr>
      <w:tr w:rsidR="00340E0E" w:rsidRPr="00AA3E05" w14:paraId="08000A2F" w14:textId="77777777" w:rsidTr="00340E0E">
        <w:trPr>
          <w:gridAfter w:val="1"/>
          <w:wAfter w:w="6878" w:type="dxa"/>
          <w:trHeight w:val="340"/>
        </w:trPr>
        <w:tc>
          <w:tcPr>
            <w:tcW w:w="2194"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6878" w:type="dxa"/>
          </w:tcPr>
          <w:p w14:paraId="3CB85E22" w14:textId="77777777" w:rsidR="00340E0E" w:rsidRDefault="00340E0E" w:rsidP="001D197E">
            <w:pPr>
              <w:spacing w:line="276" w:lineRule="auto"/>
              <w:jc w:val="left"/>
            </w:pPr>
          </w:p>
        </w:tc>
      </w:tr>
      <w:tr w:rsidR="00340E0E" w:rsidRPr="00AA3E05" w14:paraId="6AA9C356" w14:textId="77777777" w:rsidTr="00340E0E">
        <w:trPr>
          <w:gridAfter w:val="1"/>
          <w:wAfter w:w="6878" w:type="dxa"/>
          <w:trHeight w:val="340"/>
        </w:trPr>
        <w:tc>
          <w:tcPr>
            <w:tcW w:w="2194" w:type="dxa"/>
            <w:vAlign w:val="center"/>
          </w:tcPr>
          <w:p w14:paraId="3A3CBAD3" w14:textId="20F02267" w:rsidR="00340E0E" w:rsidRDefault="00951CA6"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6878"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9405D1" w:rsidRPr="00AA3E05" w14:paraId="5FC83469" w14:textId="77777777" w:rsidTr="00340E0E">
        <w:trPr>
          <w:gridAfter w:val="1"/>
          <w:wAfter w:w="6878" w:type="dxa"/>
          <w:trHeight w:val="340"/>
        </w:trPr>
        <w:tc>
          <w:tcPr>
            <w:tcW w:w="2194" w:type="dxa"/>
            <w:vAlign w:val="center"/>
          </w:tcPr>
          <w:p w14:paraId="0E307910" w14:textId="36D21E61" w:rsidR="009405D1" w:rsidRDefault="00156D89" w:rsidP="001D197E">
            <w:pPr>
              <w:jc w:val="left"/>
            </w:pPr>
            <m:oMathPara>
              <m:oMath>
                <m:r>
                  <w:rPr>
                    <w:rFonts w:ascii="Cambria Math" w:hAnsi="Cambria Math"/>
                  </w:rPr>
                  <m:t>h</m:t>
                </m:r>
              </m:oMath>
            </m:oMathPara>
          </w:p>
        </w:tc>
        <w:tc>
          <w:tcPr>
            <w:tcW w:w="6878"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40E0E">
        <w:trPr>
          <w:gridAfter w:val="1"/>
          <w:wAfter w:w="6878" w:type="dxa"/>
          <w:trHeight w:val="340"/>
        </w:trPr>
        <w:tc>
          <w:tcPr>
            <w:tcW w:w="2194" w:type="dxa"/>
            <w:vAlign w:val="center"/>
          </w:tcPr>
          <w:p w14:paraId="10E8FBA5" w14:textId="252ACDC9" w:rsidR="009405D1" w:rsidRDefault="00156D89" w:rsidP="001D197E">
            <w:pPr>
              <w:jc w:val="left"/>
            </w:pPr>
            <m:oMathPara>
              <m:oMath>
                <m:r>
                  <w:rPr>
                    <w:rFonts w:ascii="Cambria Math" w:hAnsi="Cambria Math"/>
                  </w:rPr>
                  <m:t>C</m:t>
                </m:r>
              </m:oMath>
            </m:oMathPara>
          </w:p>
        </w:tc>
        <w:tc>
          <w:tcPr>
            <w:tcW w:w="6878"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40E0E">
        <w:trPr>
          <w:gridAfter w:val="1"/>
          <w:wAfter w:w="6878" w:type="dxa"/>
          <w:trHeight w:val="340"/>
        </w:trPr>
        <w:tc>
          <w:tcPr>
            <w:tcW w:w="2194" w:type="dxa"/>
            <w:vAlign w:val="center"/>
          </w:tcPr>
          <w:p w14:paraId="23661DA4" w14:textId="67B5EA16" w:rsidR="009405D1" w:rsidRDefault="00951CA6"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6878"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40E0E">
        <w:trPr>
          <w:gridAfter w:val="1"/>
          <w:wAfter w:w="6878" w:type="dxa"/>
          <w:trHeight w:val="340"/>
        </w:trPr>
        <w:tc>
          <w:tcPr>
            <w:tcW w:w="2194" w:type="dxa"/>
            <w:vAlign w:val="center"/>
          </w:tcPr>
          <w:p w14:paraId="32058B12" w14:textId="5DDB120F" w:rsidR="009405D1" w:rsidRDefault="00951CA6"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6878"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40E0E">
        <w:trPr>
          <w:gridAfter w:val="1"/>
          <w:wAfter w:w="6878" w:type="dxa"/>
          <w:trHeight w:val="340"/>
        </w:trPr>
        <w:tc>
          <w:tcPr>
            <w:tcW w:w="2194" w:type="dxa"/>
            <w:vAlign w:val="center"/>
          </w:tcPr>
          <w:p w14:paraId="6F69C10A" w14:textId="68BC0849" w:rsidR="007E1429" w:rsidRDefault="00BB0974" w:rsidP="007E1429">
            <m:oMathPara>
              <m:oMath>
                <m:r>
                  <w:rPr>
                    <w:rFonts w:ascii="Cambria Math" w:hAnsi="Cambria Math"/>
                  </w:rPr>
                  <m:t>z</m:t>
                </m:r>
              </m:oMath>
            </m:oMathPara>
          </w:p>
        </w:tc>
        <w:tc>
          <w:tcPr>
            <w:tcW w:w="6878"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40E0E">
        <w:trPr>
          <w:gridAfter w:val="1"/>
          <w:wAfter w:w="6878" w:type="dxa"/>
          <w:trHeight w:val="340"/>
        </w:trPr>
        <w:tc>
          <w:tcPr>
            <w:tcW w:w="2194" w:type="dxa"/>
            <w:vAlign w:val="center"/>
          </w:tcPr>
          <w:p w14:paraId="2C10F4CA" w14:textId="337EB25B" w:rsidR="007E1429" w:rsidRDefault="00AD74C6" w:rsidP="007E1429">
            <m:oMathPara>
              <m:oMath>
                <m:r>
                  <w:rPr>
                    <w:rFonts w:ascii="Cambria Math" w:hAnsi="Cambria Math"/>
                  </w:rPr>
                  <m:t>p</m:t>
                </m:r>
              </m:oMath>
            </m:oMathPara>
          </w:p>
        </w:tc>
        <w:tc>
          <w:tcPr>
            <w:tcW w:w="6878"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40E0E">
        <w:trPr>
          <w:gridAfter w:val="1"/>
          <w:wAfter w:w="6878" w:type="dxa"/>
          <w:trHeight w:val="340"/>
        </w:trPr>
        <w:tc>
          <w:tcPr>
            <w:tcW w:w="2194" w:type="dxa"/>
            <w:vAlign w:val="center"/>
          </w:tcPr>
          <w:p w14:paraId="4CFC95C6" w14:textId="508C87EC" w:rsidR="007E1429" w:rsidRDefault="00AD74C6" w:rsidP="007E1429">
            <m:oMathPara>
              <m:oMath>
                <m:r>
                  <w:rPr>
                    <w:rFonts w:ascii="Cambria Math" w:hAnsi="Cambria Math"/>
                  </w:rPr>
                  <m:t>x,y,z</m:t>
                </m:r>
              </m:oMath>
            </m:oMathPara>
          </w:p>
        </w:tc>
        <w:tc>
          <w:tcPr>
            <w:tcW w:w="6878"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40E0E">
        <w:trPr>
          <w:gridAfter w:val="1"/>
          <w:wAfter w:w="6878" w:type="dxa"/>
          <w:trHeight w:val="340"/>
        </w:trPr>
        <w:tc>
          <w:tcPr>
            <w:tcW w:w="2194" w:type="dxa"/>
            <w:vAlign w:val="center"/>
          </w:tcPr>
          <w:p w14:paraId="6A8DEDDE" w14:textId="1CA8AE6D" w:rsidR="007E1429" w:rsidRDefault="00AD74C6" w:rsidP="00AD74C6">
            <m:oMathPara>
              <m:oMath>
                <m:r>
                  <w:rPr>
                    <w:rFonts w:ascii="Cambria Math" w:hAnsi="Cambria Math"/>
                  </w:rPr>
                  <m:t>u,v,w</m:t>
                </m:r>
              </m:oMath>
            </m:oMathPara>
          </w:p>
        </w:tc>
        <w:tc>
          <w:tcPr>
            <w:tcW w:w="6878"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40E0E">
        <w:trPr>
          <w:gridAfter w:val="1"/>
          <w:wAfter w:w="6878" w:type="dxa"/>
          <w:trHeight w:val="340"/>
        </w:trPr>
        <w:tc>
          <w:tcPr>
            <w:tcW w:w="2194" w:type="dxa"/>
            <w:vAlign w:val="center"/>
          </w:tcPr>
          <w:p w14:paraId="48075D25" w14:textId="39ABFDE6" w:rsidR="007E1429" w:rsidRDefault="00951CA6"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6878"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40E0E">
        <w:trPr>
          <w:gridAfter w:val="1"/>
          <w:wAfter w:w="6878" w:type="dxa"/>
          <w:trHeight w:val="340"/>
        </w:trPr>
        <w:tc>
          <w:tcPr>
            <w:tcW w:w="2194"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6878"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40E0E">
        <w:trPr>
          <w:gridAfter w:val="1"/>
          <w:wAfter w:w="6878" w:type="dxa"/>
          <w:trHeight w:val="340"/>
        </w:trPr>
        <w:tc>
          <w:tcPr>
            <w:tcW w:w="2194" w:type="dxa"/>
            <w:vAlign w:val="center"/>
          </w:tcPr>
          <w:p w14:paraId="6695E796" w14:textId="085C1D31" w:rsidR="007E1429" w:rsidRDefault="00951CA6"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6878"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40E0E">
        <w:trPr>
          <w:gridAfter w:val="1"/>
          <w:wAfter w:w="6878" w:type="dxa"/>
          <w:trHeight w:val="340"/>
        </w:trPr>
        <w:tc>
          <w:tcPr>
            <w:tcW w:w="2194" w:type="dxa"/>
            <w:vAlign w:val="center"/>
          </w:tcPr>
          <w:p w14:paraId="1F5B4F7F" w14:textId="0808BCE8" w:rsidR="004E2186" w:rsidRDefault="00951CA6"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6878"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40E0E">
        <w:trPr>
          <w:gridAfter w:val="1"/>
          <w:wAfter w:w="6878" w:type="dxa"/>
          <w:trHeight w:val="340"/>
        </w:trPr>
        <w:tc>
          <w:tcPr>
            <w:tcW w:w="2194" w:type="dxa"/>
            <w:vAlign w:val="center"/>
          </w:tcPr>
          <w:p w14:paraId="0E634788" w14:textId="7636DE77" w:rsidR="004E2186" w:rsidRDefault="004E2186" w:rsidP="004E2186">
            <m:oMathPara>
              <m:oMath>
                <m:r>
                  <w:rPr>
                    <w:rFonts w:ascii="Cambria Math" w:hAnsi="Cambria Math"/>
                    <w:szCs w:val="22"/>
                  </w:rPr>
                  <m:t>t</m:t>
                </m:r>
              </m:oMath>
            </m:oMathPara>
          </w:p>
        </w:tc>
        <w:tc>
          <w:tcPr>
            <w:tcW w:w="6878"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40E0E">
        <w:trPr>
          <w:gridAfter w:val="1"/>
          <w:wAfter w:w="6878" w:type="dxa"/>
          <w:trHeight w:val="340"/>
        </w:trPr>
        <w:tc>
          <w:tcPr>
            <w:tcW w:w="2194"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6878"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40E0E">
        <w:trPr>
          <w:gridAfter w:val="1"/>
          <w:wAfter w:w="6878" w:type="dxa"/>
          <w:trHeight w:val="340"/>
        </w:trPr>
        <w:tc>
          <w:tcPr>
            <w:tcW w:w="2194"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6878"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40E0E">
        <w:trPr>
          <w:gridAfter w:val="1"/>
          <w:wAfter w:w="6878" w:type="dxa"/>
          <w:trHeight w:val="340"/>
        </w:trPr>
        <w:tc>
          <w:tcPr>
            <w:tcW w:w="2194"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6878"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40E0E">
        <w:trPr>
          <w:gridAfter w:val="1"/>
          <w:wAfter w:w="6878" w:type="dxa"/>
          <w:trHeight w:val="340"/>
        </w:trPr>
        <w:tc>
          <w:tcPr>
            <w:tcW w:w="2194" w:type="dxa"/>
            <w:vAlign w:val="center"/>
          </w:tcPr>
          <w:p w14:paraId="11433238" w14:textId="70DA2BDF" w:rsidR="004E2186" w:rsidRDefault="00951CA6"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6878"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40E0E">
        <w:trPr>
          <w:gridAfter w:val="1"/>
          <w:wAfter w:w="6878" w:type="dxa"/>
          <w:trHeight w:val="340"/>
        </w:trPr>
        <w:tc>
          <w:tcPr>
            <w:tcW w:w="2194"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6878"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40E0E">
        <w:trPr>
          <w:gridAfter w:val="1"/>
          <w:wAfter w:w="6878" w:type="dxa"/>
          <w:trHeight w:val="340"/>
        </w:trPr>
        <w:tc>
          <w:tcPr>
            <w:tcW w:w="2194"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6878"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40E0E">
        <w:trPr>
          <w:gridAfter w:val="1"/>
          <w:wAfter w:w="6878" w:type="dxa"/>
          <w:trHeight w:val="340"/>
        </w:trPr>
        <w:tc>
          <w:tcPr>
            <w:tcW w:w="2194" w:type="dxa"/>
            <w:vAlign w:val="center"/>
          </w:tcPr>
          <w:p w14:paraId="0A0EFAAF" w14:textId="56092994" w:rsidR="004E2186" w:rsidRDefault="00951CA6"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6878"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40E0E">
        <w:trPr>
          <w:gridAfter w:val="1"/>
          <w:wAfter w:w="6878" w:type="dxa"/>
          <w:trHeight w:val="340"/>
        </w:trPr>
        <w:tc>
          <w:tcPr>
            <w:tcW w:w="2194"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6878"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40E0E">
        <w:trPr>
          <w:gridAfter w:val="1"/>
          <w:wAfter w:w="6878" w:type="dxa"/>
          <w:trHeight w:val="340"/>
        </w:trPr>
        <w:tc>
          <w:tcPr>
            <w:tcW w:w="2194" w:type="dxa"/>
            <w:vAlign w:val="center"/>
          </w:tcPr>
          <w:p w14:paraId="705EEB0D" w14:textId="16FA310D" w:rsidR="004E2186" w:rsidRDefault="00951CA6"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6878"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40E0E">
        <w:trPr>
          <w:gridAfter w:val="1"/>
          <w:wAfter w:w="6878" w:type="dxa"/>
          <w:trHeight w:val="340"/>
        </w:trPr>
        <w:tc>
          <w:tcPr>
            <w:tcW w:w="2194" w:type="dxa"/>
            <w:vAlign w:val="center"/>
          </w:tcPr>
          <w:p w14:paraId="00DF97AA" w14:textId="515E734E" w:rsidR="004E2186" w:rsidRDefault="004E2186" w:rsidP="004E2186">
            <w:pPr>
              <w:rPr>
                <w:szCs w:val="22"/>
              </w:rPr>
            </w:pPr>
            <m:oMathPara>
              <m:oMath>
                <m:r>
                  <w:rPr>
                    <w:rFonts w:ascii="Cambria Math" w:hAnsi="Cambria Math"/>
                  </w:rPr>
                  <w:lastRenderedPageBreak/>
                  <m:t>∆x,∆y,∆z</m:t>
                </m:r>
              </m:oMath>
            </m:oMathPara>
          </w:p>
        </w:tc>
        <w:tc>
          <w:tcPr>
            <w:tcW w:w="6878"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40E0E">
        <w:trPr>
          <w:gridAfter w:val="1"/>
          <w:wAfter w:w="6878" w:type="dxa"/>
          <w:trHeight w:val="340"/>
        </w:trPr>
        <w:tc>
          <w:tcPr>
            <w:tcW w:w="2194" w:type="dxa"/>
            <w:vAlign w:val="center"/>
          </w:tcPr>
          <w:p w14:paraId="09965D65" w14:textId="582CAA2C" w:rsidR="00637C97" w:rsidRDefault="00637C97" w:rsidP="004E2186">
            <m:oMathPara>
              <m:oMath>
                <m:r>
                  <m:rPr>
                    <m:sty m:val="bi"/>
                  </m:rPr>
                  <w:rPr>
                    <w:rFonts w:ascii="Cambria Math" w:hAnsi="Cambria Math"/>
                  </w:rPr>
                  <m:t>p</m:t>
                </m:r>
              </m:oMath>
            </m:oMathPara>
          </w:p>
        </w:tc>
        <w:tc>
          <w:tcPr>
            <w:tcW w:w="6878"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40E0E">
        <w:trPr>
          <w:gridAfter w:val="1"/>
          <w:wAfter w:w="6878" w:type="dxa"/>
          <w:trHeight w:val="340"/>
        </w:trPr>
        <w:tc>
          <w:tcPr>
            <w:tcW w:w="2194" w:type="dxa"/>
            <w:vAlign w:val="center"/>
          </w:tcPr>
          <w:p w14:paraId="2E67A33B" w14:textId="15E779D5" w:rsidR="00637C97" w:rsidRDefault="00637C97" w:rsidP="004E2186">
            <m:oMathPara>
              <m:oMath>
                <m:r>
                  <m:rPr>
                    <m:sty m:val="bi"/>
                  </m:rPr>
                  <w:rPr>
                    <w:rFonts w:ascii="Cambria Math" w:hAnsi="Cambria Math"/>
                  </w:rPr>
                  <m:t>θ</m:t>
                </m:r>
              </m:oMath>
            </m:oMathPara>
          </w:p>
        </w:tc>
        <w:tc>
          <w:tcPr>
            <w:tcW w:w="6878"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40E0E">
        <w:trPr>
          <w:gridAfter w:val="1"/>
          <w:wAfter w:w="6878" w:type="dxa"/>
          <w:trHeight w:val="340"/>
        </w:trPr>
        <w:tc>
          <w:tcPr>
            <w:tcW w:w="2194"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6878"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40E0E">
        <w:trPr>
          <w:gridAfter w:val="1"/>
          <w:wAfter w:w="6878" w:type="dxa"/>
          <w:trHeight w:val="340"/>
        </w:trPr>
        <w:tc>
          <w:tcPr>
            <w:tcW w:w="2194"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6878"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40E0E">
        <w:trPr>
          <w:gridAfter w:val="1"/>
          <w:wAfter w:w="6878" w:type="dxa"/>
          <w:trHeight w:val="340"/>
        </w:trPr>
        <w:tc>
          <w:tcPr>
            <w:tcW w:w="2194"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6878"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40E0E">
        <w:trPr>
          <w:gridAfter w:val="1"/>
          <w:wAfter w:w="6878" w:type="dxa"/>
          <w:trHeight w:val="340"/>
        </w:trPr>
        <w:tc>
          <w:tcPr>
            <w:tcW w:w="2194"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6878"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40E0E">
        <w:trPr>
          <w:gridAfter w:val="1"/>
          <w:wAfter w:w="6878" w:type="dxa"/>
          <w:trHeight w:val="340"/>
        </w:trPr>
        <w:tc>
          <w:tcPr>
            <w:tcW w:w="2194" w:type="dxa"/>
            <w:vAlign w:val="center"/>
          </w:tcPr>
          <w:p w14:paraId="5E760932" w14:textId="53FEAA97" w:rsidR="002A604F" w:rsidRDefault="00951CA6"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6878"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40E0E">
        <w:trPr>
          <w:gridAfter w:val="1"/>
          <w:wAfter w:w="6878" w:type="dxa"/>
          <w:trHeight w:val="340"/>
        </w:trPr>
        <w:tc>
          <w:tcPr>
            <w:tcW w:w="2194" w:type="dxa"/>
            <w:vAlign w:val="center"/>
          </w:tcPr>
          <w:p w14:paraId="7CD09C03" w14:textId="0A6F30CE" w:rsidR="002A604F" w:rsidRDefault="00951CA6"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6878"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40E0E">
        <w:trPr>
          <w:gridAfter w:val="1"/>
          <w:wAfter w:w="6878" w:type="dxa"/>
          <w:trHeight w:val="340"/>
        </w:trPr>
        <w:tc>
          <w:tcPr>
            <w:tcW w:w="2194" w:type="dxa"/>
            <w:vAlign w:val="center"/>
          </w:tcPr>
          <w:p w14:paraId="4AB0037C" w14:textId="17B8D77D" w:rsidR="00B16C1B" w:rsidRDefault="00880E76" w:rsidP="002A604F">
            <w:pPr>
              <w:rPr>
                <w:b/>
              </w:rPr>
            </w:pPr>
            <m:oMathPara>
              <m:oMath>
                <m:r>
                  <w:rPr>
                    <w:rFonts w:ascii="Cambria Math" w:hAnsi="Cambria Math"/>
                  </w:rPr>
                  <m:t>ζ</m:t>
                </m:r>
              </m:oMath>
            </m:oMathPara>
          </w:p>
        </w:tc>
        <w:tc>
          <w:tcPr>
            <w:tcW w:w="6878"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40E0E">
        <w:trPr>
          <w:gridAfter w:val="1"/>
          <w:wAfter w:w="6878" w:type="dxa"/>
          <w:trHeight w:val="340"/>
        </w:trPr>
        <w:tc>
          <w:tcPr>
            <w:tcW w:w="2194" w:type="dxa"/>
            <w:vAlign w:val="center"/>
          </w:tcPr>
          <w:p w14:paraId="76F06742" w14:textId="032BBDA1" w:rsidR="00B16C1B" w:rsidRDefault="00951CA6"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6878"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40E0E">
        <w:trPr>
          <w:gridAfter w:val="1"/>
          <w:wAfter w:w="6878" w:type="dxa"/>
          <w:trHeight w:val="340"/>
        </w:trPr>
        <w:tc>
          <w:tcPr>
            <w:tcW w:w="2194" w:type="dxa"/>
            <w:vAlign w:val="center"/>
          </w:tcPr>
          <w:p w14:paraId="2AF77FF9" w14:textId="51FEE17B" w:rsidR="00E159C8" w:rsidRDefault="00951CA6"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6878"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40E0E">
        <w:trPr>
          <w:gridAfter w:val="1"/>
          <w:wAfter w:w="6878" w:type="dxa"/>
          <w:trHeight w:val="340"/>
        </w:trPr>
        <w:tc>
          <w:tcPr>
            <w:tcW w:w="2194" w:type="dxa"/>
            <w:vAlign w:val="center"/>
          </w:tcPr>
          <w:p w14:paraId="0E159B7A" w14:textId="78F43EE6" w:rsidR="00B16C1B" w:rsidRDefault="00951CA6"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6878"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40E0E">
        <w:trPr>
          <w:gridAfter w:val="1"/>
          <w:wAfter w:w="6878" w:type="dxa"/>
          <w:trHeight w:val="340"/>
        </w:trPr>
        <w:tc>
          <w:tcPr>
            <w:tcW w:w="2194" w:type="dxa"/>
            <w:vAlign w:val="center"/>
          </w:tcPr>
          <w:p w14:paraId="197EF552" w14:textId="522D7108" w:rsidR="00B16C1B" w:rsidRPr="004A151E" w:rsidRDefault="004A151E" w:rsidP="002A604F">
            <m:oMathPara>
              <m:oMath>
                <m:r>
                  <w:rPr>
                    <w:rFonts w:ascii="Cambria Math" w:hAnsi="Cambria Math"/>
                  </w:rPr>
                  <m:t>N</m:t>
                </m:r>
              </m:oMath>
            </m:oMathPara>
          </w:p>
        </w:tc>
        <w:tc>
          <w:tcPr>
            <w:tcW w:w="6878"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40E0E">
        <w:trPr>
          <w:gridAfter w:val="1"/>
          <w:wAfter w:w="6878" w:type="dxa"/>
          <w:trHeight w:val="340"/>
        </w:trPr>
        <w:tc>
          <w:tcPr>
            <w:tcW w:w="2194" w:type="dxa"/>
            <w:vAlign w:val="center"/>
          </w:tcPr>
          <w:p w14:paraId="75252B1C" w14:textId="4398970A" w:rsidR="0086431B" w:rsidRPr="004A151E" w:rsidRDefault="00951CA6"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6878"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40E0E">
        <w:trPr>
          <w:gridAfter w:val="1"/>
          <w:wAfter w:w="6878" w:type="dxa"/>
          <w:trHeight w:val="340"/>
        </w:trPr>
        <w:tc>
          <w:tcPr>
            <w:tcW w:w="2194" w:type="dxa"/>
            <w:vAlign w:val="center"/>
          </w:tcPr>
          <w:p w14:paraId="79B7F570" w14:textId="385CBF10" w:rsidR="0086431B" w:rsidRPr="004A151E" w:rsidRDefault="00951CA6"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6878"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40E0E">
        <w:trPr>
          <w:gridAfter w:val="1"/>
          <w:wAfter w:w="6878" w:type="dxa"/>
          <w:trHeight w:val="340"/>
        </w:trPr>
        <w:tc>
          <w:tcPr>
            <w:tcW w:w="2194" w:type="dxa"/>
            <w:vAlign w:val="center"/>
          </w:tcPr>
          <w:p w14:paraId="5B4AF535" w14:textId="77777777" w:rsidR="0086431B" w:rsidRPr="004A151E" w:rsidRDefault="0086431B" w:rsidP="0086431B"/>
        </w:tc>
        <w:tc>
          <w:tcPr>
            <w:tcW w:w="6878" w:type="dxa"/>
            <w:vAlign w:val="center"/>
          </w:tcPr>
          <w:p w14:paraId="65ADE422" w14:textId="77777777" w:rsidR="0086431B" w:rsidRDefault="0086431B" w:rsidP="0086431B">
            <w:pPr>
              <w:spacing w:line="276" w:lineRule="auto"/>
              <w:jc w:val="left"/>
            </w:pPr>
          </w:p>
        </w:tc>
      </w:tr>
      <w:tr w:rsidR="0086431B" w:rsidRPr="00AA3E05" w14:paraId="70D9E0F3" w14:textId="77777777" w:rsidTr="00340E0E">
        <w:trPr>
          <w:gridAfter w:val="1"/>
          <w:wAfter w:w="6878" w:type="dxa"/>
          <w:trHeight w:val="340"/>
        </w:trPr>
        <w:tc>
          <w:tcPr>
            <w:tcW w:w="2194" w:type="dxa"/>
            <w:vAlign w:val="center"/>
          </w:tcPr>
          <w:p w14:paraId="5CF2EAD1" w14:textId="77777777" w:rsidR="0086431B" w:rsidRPr="004A151E" w:rsidRDefault="0086431B" w:rsidP="0086431B"/>
        </w:tc>
        <w:tc>
          <w:tcPr>
            <w:tcW w:w="6878" w:type="dxa"/>
            <w:vAlign w:val="center"/>
          </w:tcPr>
          <w:p w14:paraId="6E2732EF" w14:textId="77777777" w:rsidR="0086431B" w:rsidRDefault="0086431B" w:rsidP="0086431B">
            <w:pPr>
              <w:spacing w:line="276" w:lineRule="auto"/>
              <w:jc w:val="left"/>
            </w:pPr>
          </w:p>
        </w:tc>
      </w:tr>
      <w:tr w:rsidR="0086431B" w:rsidRPr="00AA3E05" w14:paraId="448A586D" w14:textId="77777777" w:rsidTr="00340E0E">
        <w:trPr>
          <w:gridAfter w:val="1"/>
          <w:wAfter w:w="6878" w:type="dxa"/>
          <w:trHeight w:val="340"/>
        </w:trPr>
        <w:tc>
          <w:tcPr>
            <w:tcW w:w="2194" w:type="dxa"/>
            <w:vAlign w:val="center"/>
          </w:tcPr>
          <w:p w14:paraId="5FC7EAF7" w14:textId="77777777" w:rsidR="0086431B" w:rsidRDefault="0086431B" w:rsidP="0086431B">
            <w:pPr>
              <w:rPr>
                <w:b/>
              </w:rPr>
            </w:pPr>
          </w:p>
        </w:tc>
        <w:tc>
          <w:tcPr>
            <w:tcW w:w="6878" w:type="dxa"/>
            <w:vAlign w:val="center"/>
          </w:tcPr>
          <w:p w14:paraId="138DDE00" w14:textId="77777777" w:rsidR="0086431B" w:rsidRDefault="0086431B" w:rsidP="0086431B">
            <w:pPr>
              <w:spacing w:line="276" w:lineRule="auto"/>
              <w:jc w:val="left"/>
            </w:pPr>
          </w:p>
        </w:tc>
      </w:tr>
      <w:tr w:rsidR="0086431B" w:rsidRPr="00AA3E05" w14:paraId="628AF57B" w14:textId="5BA3F6DF" w:rsidTr="00340E0E">
        <w:trPr>
          <w:gridAfter w:val="1"/>
          <w:wAfter w:w="6878" w:type="dxa"/>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40E0E">
        <w:trPr>
          <w:gridAfter w:val="1"/>
          <w:wAfter w:w="6878" w:type="dxa"/>
          <w:trHeight w:val="340"/>
        </w:trPr>
        <w:tc>
          <w:tcPr>
            <w:tcW w:w="2194"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6878" w:type="dxa"/>
          </w:tcPr>
          <w:p w14:paraId="1FDE7EE0" w14:textId="77777777" w:rsidR="0086431B" w:rsidRDefault="0086431B" w:rsidP="0086431B">
            <w:pPr>
              <w:spacing w:line="276" w:lineRule="auto"/>
              <w:jc w:val="left"/>
            </w:pPr>
          </w:p>
        </w:tc>
      </w:tr>
      <w:tr w:rsidR="0086431B" w:rsidRPr="00AA3E05" w14:paraId="45D477C3" w14:textId="77777777" w:rsidTr="00340E0E">
        <w:trPr>
          <w:gridAfter w:val="1"/>
          <w:wAfter w:w="6878" w:type="dxa"/>
          <w:trHeight w:val="340"/>
        </w:trPr>
        <w:tc>
          <w:tcPr>
            <w:tcW w:w="2194" w:type="dxa"/>
            <w:vAlign w:val="center"/>
          </w:tcPr>
          <w:p w14:paraId="77633CFC" w14:textId="7BA03228" w:rsidR="0086431B" w:rsidRDefault="0086431B" w:rsidP="0086431B">
            <w:pPr>
              <w:jc w:val="left"/>
            </w:pPr>
            <m:oMathPara>
              <m:oMath>
                <m:r>
                  <w:rPr>
                    <w:rFonts w:ascii="Cambria Math" w:hAnsi="Cambria Math"/>
                  </w:rPr>
                  <m:t>ρ</m:t>
                </m:r>
              </m:oMath>
            </m:oMathPara>
          </w:p>
        </w:tc>
        <w:tc>
          <w:tcPr>
            <w:tcW w:w="6878"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40E0E">
        <w:trPr>
          <w:gridAfter w:val="1"/>
          <w:wAfter w:w="6878" w:type="dxa"/>
          <w:trHeight w:val="340"/>
        </w:trPr>
        <w:tc>
          <w:tcPr>
            <w:tcW w:w="2194" w:type="dxa"/>
            <w:vAlign w:val="center"/>
          </w:tcPr>
          <w:p w14:paraId="66E07EB0" w14:textId="7D1145C9" w:rsidR="0086431B" w:rsidRDefault="00951CA6"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6878"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40E0E">
        <w:trPr>
          <w:gridAfter w:val="1"/>
          <w:wAfter w:w="6878" w:type="dxa"/>
          <w:trHeight w:val="340"/>
        </w:trPr>
        <w:tc>
          <w:tcPr>
            <w:tcW w:w="2194" w:type="dxa"/>
            <w:vAlign w:val="center"/>
          </w:tcPr>
          <w:p w14:paraId="21C9A938" w14:textId="00228E81" w:rsidR="0086431B" w:rsidRDefault="0086431B" w:rsidP="0086431B">
            <w:pPr>
              <w:jc w:val="left"/>
            </w:pPr>
            <m:oMathPara>
              <m:oMath>
                <m:r>
                  <w:rPr>
                    <w:rFonts w:ascii="Cambria Math" w:hAnsi="Cambria Math"/>
                  </w:rPr>
                  <m:t>λ </m:t>
                </m:r>
              </m:oMath>
            </m:oMathPara>
          </w:p>
        </w:tc>
        <w:tc>
          <w:tcPr>
            <w:tcW w:w="6878"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40E0E">
        <w:trPr>
          <w:gridAfter w:val="1"/>
          <w:wAfter w:w="6878" w:type="dxa"/>
          <w:trHeight w:val="340"/>
        </w:trPr>
        <w:tc>
          <w:tcPr>
            <w:tcW w:w="2194"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6878"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40E0E">
        <w:trPr>
          <w:gridAfter w:val="1"/>
          <w:wAfter w:w="6878" w:type="dxa"/>
          <w:trHeight w:val="340"/>
        </w:trPr>
        <w:tc>
          <w:tcPr>
            <w:tcW w:w="2194" w:type="dxa"/>
            <w:vAlign w:val="center"/>
          </w:tcPr>
          <w:p w14:paraId="081D2CC9" w14:textId="46177063" w:rsidR="0086431B" w:rsidRPr="005600FC" w:rsidRDefault="00951CA6"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6878"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40E0E">
        <w:trPr>
          <w:gridAfter w:val="1"/>
          <w:wAfter w:w="6878" w:type="dxa"/>
          <w:trHeight w:val="340"/>
        </w:trPr>
        <w:tc>
          <w:tcPr>
            <w:tcW w:w="2194" w:type="dxa"/>
            <w:vAlign w:val="center"/>
          </w:tcPr>
          <w:p w14:paraId="66E90D7F" w14:textId="2DD43250" w:rsidR="0086431B" w:rsidRDefault="00951CA6"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6878"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40E0E">
        <w:trPr>
          <w:gridAfter w:val="1"/>
          <w:wAfter w:w="6878" w:type="dxa"/>
          <w:trHeight w:val="340"/>
        </w:trPr>
        <w:tc>
          <w:tcPr>
            <w:tcW w:w="2194" w:type="dxa"/>
            <w:vAlign w:val="center"/>
          </w:tcPr>
          <w:p w14:paraId="1010BBA9" w14:textId="4930E975" w:rsidR="0086431B" w:rsidRDefault="00951CA6"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6878"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40E0E">
        <w:trPr>
          <w:gridAfter w:val="1"/>
          <w:wAfter w:w="6878" w:type="dxa"/>
          <w:trHeight w:val="340"/>
        </w:trPr>
        <w:tc>
          <w:tcPr>
            <w:tcW w:w="2194" w:type="dxa"/>
            <w:vAlign w:val="center"/>
          </w:tcPr>
          <w:p w14:paraId="6BF4377B" w14:textId="5485AFFC" w:rsidR="0086431B" w:rsidRDefault="00951CA6"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6878"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40E0E">
        <w:trPr>
          <w:gridAfter w:val="1"/>
          <w:wAfter w:w="6878" w:type="dxa"/>
          <w:trHeight w:val="340"/>
        </w:trPr>
        <w:tc>
          <w:tcPr>
            <w:tcW w:w="2194"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6878"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40E0E">
        <w:trPr>
          <w:gridAfter w:val="1"/>
          <w:wAfter w:w="6878" w:type="dxa"/>
          <w:trHeight w:val="340"/>
        </w:trPr>
        <w:tc>
          <w:tcPr>
            <w:tcW w:w="2194" w:type="dxa"/>
            <w:vAlign w:val="center"/>
          </w:tcPr>
          <w:p w14:paraId="292961BF" w14:textId="35AF9E87" w:rsidR="0086431B" w:rsidRDefault="00951CA6"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6878"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40E0E">
        <w:trPr>
          <w:gridAfter w:val="1"/>
          <w:wAfter w:w="6878" w:type="dxa"/>
          <w:trHeight w:val="340"/>
        </w:trPr>
        <w:tc>
          <w:tcPr>
            <w:tcW w:w="2194" w:type="dxa"/>
            <w:vAlign w:val="center"/>
          </w:tcPr>
          <w:p w14:paraId="26A8E362" w14:textId="005B9733" w:rsidR="0086431B" w:rsidRDefault="00951CA6"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6878"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40E0E">
        <w:trPr>
          <w:gridAfter w:val="1"/>
          <w:wAfter w:w="6878" w:type="dxa"/>
          <w:trHeight w:val="340"/>
        </w:trPr>
        <w:tc>
          <w:tcPr>
            <w:tcW w:w="2194"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6878"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40E0E">
        <w:trPr>
          <w:gridAfter w:val="1"/>
          <w:wAfter w:w="6878" w:type="dxa"/>
          <w:trHeight w:val="340"/>
        </w:trPr>
        <w:tc>
          <w:tcPr>
            <w:tcW w:w="2194" w:type="dxa"/>
            <w:vAlign w:val="center"/>
          </w:tcPr>
          <w:p w14:paraId="4A0BD231" w14:textId="15FE223B" w:rsidR="0086431B" w:rsidRDefault="00951CA6"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6878"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40E0E">
        <w:trPr>
          <w:gridAfter w:val="1"/>
          <w:wAfter w:w="6878" w:type="dxa"/>
          <w:trHeight w:val="340"/>
        </w:trPr>
        <w:tc>
          <w:tcPr>
            <w:tcW w:w="2194"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6878"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40E0E">
        <w:trPr>
          <w:gridAfter w:val="1"/>
          <w:wAfter w:w="6878" w:type="dxa"/>
          <w:trHeight w:val="340"/>
        </w:trPr>
        <w:tc>
          <w:tcPr>
            <w:tcW w:w="2194"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6878"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40E0E">
        <w:trPr>
          <w:gridAfter w:val="1"/>
          <w:wAfter w:w="6878" w:type="dxa"/>
          <w:trHeight w:val="340"/>
        </w:trPr>
        <w:tc>
          <w:tcPr>
            <w:tcW w:w="2194" w:type="dxa"/>
            <w:vAlign w:val="center"/>
          </w:tcPr>
          <w:p w14:paraId="3916D5F2" w14:textId="2F5DF8DA" w:rsidR="0086431B" w:rsidRDefault="00951CA6"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6878"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40E0E">
        <w:trPr>
          <w:gridAfter w:val="1"/>
          <w:wAfter w:w="6878" w:type="dxa"/>
          <w:trHeight w:val="340"/>
        </w:trPr>
        <w:tc>
          <w:tcPr>
            <w:tcW w:w="2194" w:type="dxa"/>
            <w:vAlign w:val="center"/>
          </w:tcPr>
          <w:p w14:paraId="77539543" w14:textId="6012D3E8" w:rsidR="0086431B" w:rsidRPr="005A5FF9" w:rsidRDefault="00951CA6"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6878"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40E0E">
        <w:trPr>
          <w:gridAfter w:val="1"/>
          <w:wAfter w:w="6878" w:type="dxa"/>
          <w:trHeight w:val="340"/>
        </w:trPr>
        <w:tc>
          <w:tcPr>
            <w:tcW w:w="2194" w:type="dxa"/>
            <w:vAlign w:val="center"/>
          </w:tcPr>
          <w:p w14:paraId="1D3E041F" w14:textId="37D10BAD" w:rsidR="0086431B" w:rsidRPr="00F03A84" w:rsidRDefault="00951CA6"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6878"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40E0E">
        <w:trPr>
          <w:gridAfter w:val="1"/>
          <w:wAfter w:w="6878" w:type="dxa"/>
          <w:trHeight w:val="340"/>
        </w:trPr>
        <w:tc>
          <w:tcPr>
            <w:tcW w:w="2194" w:type="dxa"/>
            <w:vAlign w:val="center"/>
          </w:tcPr>
          <w:p w14:paraId="3FC3027D" w14:textId="6EB4D330" w:rsidR="0086431B" w:rsidRDefault="0086431B" w:rsidP="0086431B">
            <w:pPr>
              <w:jc w:val="left"/>
              <w:rPr>
                <w:b/>
              </w:rPr>
            </w:pPr>
            <m:oMathPara>
              <m:oMath>
                <m:r>
                  <w:rPr>
                    <w:rFonts w:ascii="Cambria Math" w:hAnsi="Cambria Math"/>
                  </w:rPr>
                  <w:lastRenderedPageBreak/>
                  <m:t>E</m:t>
                </m:r>
              </m:oMath>
            </m:oMathPara>
          </w:p>
        </w:tc>
        <w:tc>
          <w:tcPr>
            <w:tcW w:w="6878"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40E0E">
        <w:trPr>
          <w:gridAfter w:val="1"/>
          <w:wAfter w:w="6878" w:type="dxa"/>
          <w:trHeight w:val="340"/>
        </w:trPr>
        <w:tc>
          <w:tcPr>
            <w:tcW w:w="2194"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6878"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40E0E">
        <w:trPr>
          <w:gridAfter w:val="1"/>
          <w:wAfter w:w="6878" w:type="dxa"/>
          <w:trHeight w:val="340"/>
        </w:trPr>
        <w:tc>
          <w:tcPr>
            <w:tcW w:w="2194"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6878"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40E0E">
        <w:trPr>
          <w:gridAfter w:val="1"/>
          <w:wAfter w:w="6878" w:type="dxa"/>
          <w:trHeight w:val="340"/>
        </w:trPr>
        <w:tc>
          <w:tcPr>
            <w:tcW w:w="2194"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6878"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40E0E">
        <w:trPr>
          <w:gridAfter w:val="1"/>
          <w:wAfter w:w="6878" w:type="dxa"/>
          <w:trHeight w:val="340"/>
        </w:trPr>
        <w:tc>
          <w:tcPr>
            <w:tcW w:w="2194"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6878"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40E0E">
        <w:trPr>
          <w:gridAfter w:val="1"/>
          <w:wAfter w:w="6878" w:type="dxa"/>
          <w:trHeight w:val="340"/>
        </w:trPr>
        <w:tc>
          <w:tcPr>
            <w:tcW w:w="2194"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6878"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40E0E">
        <w:trPr>
          <w:gridAfter w:val="1"/>
          <w:wAfter w:w="6878" w:type="dxa"/>
          <w:trHeight w:val="340"/>
        </w:trPr>
        <w:tc>
          <w:tcPr>
            <w:tcW w:w="2194" w:type="dxa"/>
            <w:vAlign w:val="center"/>
          </w:tcPr>
          <w:p w14:paraId="1E6ED016" w14:textId="43533541" w:rsidR="0086431B" w:rsidRPr="00F81D17" w:rsidRDefault="00951CA6"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6878"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40E0E">
        <w:trPr>
          <w:gridAfter w:val="1"/>
          <w:wAfter w:w="6878" w:type="dxa"/>
          <w:trHeight w:val="340"/>
        </w:trPr>
        <w:tc>
          <w:tcPr>
            <w:tcW w:w="2194"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6878"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40E0E">
        <w:trPr>
          <w:gridAfter w:val="1"/>
          <w:wAfter w:w="6878" w:type="dxa"/>
          <w:trHeight w:val="340"/>
        </w:trPr>
        <w:tc>
          <w:tcPr>
            <w:tcW w:w="2194"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6878"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40E0E">
        <w:trPr>
          <w:gridAfter w:val="1"/>
          <w:wAfter w:w="6878" w:type="dxa"/>
          <w:trHeight w:val="340"/>
        </w:trPr>
        <w:tc>
          <w:tcPr>
            <w:tcW w:w="2194"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6878"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40E0E">
        <w:trPr>
          <w:gridAfter w:val="1"/>
          <w:wAfter w:w="6878" w:type="dxa"/>
          <w:trHeight w:val="340"/>
        </w:trPr>
        <w:tc>
          <w:tcPr>
            <w:tcW w:w="2194" w:type="dxa"/>
            <w:vAlign w:val="center"/>
          </w:tcPr>
          <w:p w14:paraId="5628BC1E" w14:textId="7F0460FB" w:rsidR="0086431B" w:rsidRPr="00D276F0" w:rsidRDefault="00951CA6"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6878"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40E0E">
        <w:trPr>
          <w:gridAfter w:val="1"/>
          <w:wAfter w:w="6878" w:type="dxa"/>
          <w:trHeight w:val="340"/>
        </w:trPr>
        <w:tc>
          <w:tcPr>
            <w:tcW w:w="2194" w:type="dxa"/>
            <w:vAlign w:val="center"/>
          </w:tcPr>
          <w:p w14:paraId="4FFBABF6" w14:textId="0AB72E08" w:rsidR="0086431B" w:rsidRPr="00D276F0" w:rsidRDefault="00951CA6"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6878"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40E0E">
        <w:trPr>
          <w:gridAfter w:val="1"/>
          <w:wAfter w:w="6878" w:type="dxa"/>
          <w:trHeight w:val="340"/>
        </w:trPr>
        <w:tc>
          <w:tcPr>
            <w:tcW w:w="2194" w:type="dxa"/>
            <w:vAlign w:val="center"/>
          </w:tcPr>
          <w:p w14:paraId="3D99549D" w14:textId="7CEE6273" w:rsidR="0086431B" w:rsidRDefault="0086431B" w:rsidP="0086431B">
            <w:pPr>
              <w:jc w:val="left"/>
            </w:pPr>
            <m:oMathPara>
              <m:oMath>
                <m:r>
                  <w:rPr>
                    <w:rFonts w:ascii="Cambria Math" w:hAnsi="Cambria Math"/>
                  </w:rPr>
                  <m:t>k</m:t>
                </m:r>
              </m:oMath>
            </m:oMathPara>
          </w:p>
        </w:tc>
        <w:tc>
          <w:tcPr>
            <w:tcW w:w="6878"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40E0E">
        <w:trPr>
          <w:gridAfter w:val="1"/>
          <w:wAfter w:w="6878" w:type="dxa"/>
          <w:trHeight w:val="340"/>
        </w:trPr>
        <w:tc>
          <w:tcPr>
            <w:tcW w:w="2194" w:type="dxa"/>
            <w:vAlign w:val="center"/>
          </w:tcPr>
          <w:p w14:paraId="4FEF0AA4" w14:textId="764528C4" w:rsidR="0086431B" w:rsidRPr="00D276F0" w:rsidRDefault="00951CA6"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6878"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40E0E">
        <w:trPr>
          <w:gridAfter w:val="1"/>
          <w:wAfter w:w="6878" w:type="dxa"/>
          <w:trHeight w:val="340"/>
        </w:trPr>
        <w:tc>
          <w:tcPr>
            <w:tcW w:w="2194" w:type="dxa"/>
            <w:vAlign w:val="center"/>
          </w:tcPr>
          <w:p w14:paraId="720D9B49" w14:textId="167C9FF2" w:rsidR="0086431B" w:rsidRDefault="00951CA6"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6878"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40E0E">
        <w:trPr>
          <w:gridAfter w:val="1"/>
          <w:wAfter w:w="6878" w:type="dxa"/>
          <w:trHeight w:val="340"/>
        </w:trPr>
        <w:tc>
          <w:tcPr>
            <w:tcW w:w="2194" w:type="dxa"/>
            <w:vAlign w:val="center"/>
          </w:tcPr>
          <w:p w14:paraId="51A95AD6" w14:textId="4DC323AC" w:rsidR="0086431B" w:rsidRDefault="00951CA6"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6878"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40E0E">
        <w:trPr>
          <w:gridAfter w:val="1"/>
          <w:wAfter w:w="6878" w:type="dxa"/>
          <w:trHeight w:val="340"/>
        </w:trPr>
        <w:tc>
          <w:tcPr>
            <w:tcW w:w="2194" w:type="dxa"/>
            <w:vAlign w:val="center"/>
          </w:tcPr>
          <w:p w14:paraId="3E94C7C8" w14:textId="0D341142" w:rsidR="0086431B" w:rsidRDefault="00951CA6"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6878"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40E0E">
        <w:trPr>
          <w:gridAfter w:val="1"/>
          <w:wAfter w:w="6878" w:type="dxa"/>
          <w:trHeight w:val="340"/>
        </w:trPr>
        <w:tc>
          <w:tcPr>
            <w:tcW w:w="2194"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40E0E">
        <w:trPr>
          <w:gridAfter w:val="1"/>
          <w:wAfter w:w="6878" w:type="dxa"/>
          <w:trHeight w:val="340"/>
        </w:trPr>
        <w:tc>
          <w:tcPr>
            <w:tcW w:w="2194"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6878"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40E0E">
        <w:trPr>
          <w:gridAfter w:val="1"/>
          <w:wAfter w:w="6878" w:type="dxa"/>
          <w:trHeight w:val="340"/>
        </w:trPr>
        <w:tc>
          <w:tcPr>
            <w:tcW w:w="2194"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6878"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40E0E">
        <w:trPr>
          <w:gridAfter w:val="1"/>
          <w:wAfter w:w="6878" w:type="dxa"/>
          <w:trHeight w:val="340"/>
        </w:trPr>
        <w:tc>
          <w:tcPr>
            <w:tcW w:w="2194"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6878"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40E0E">
        <w:trPr>
          <w:gridAfter w:val="1"/>
          <w:wAfter w:w="6878" w:type="dxa"/>
          <w:trHeight w:val="340"/>
        </w:trPr>
        <w:tc>
          <w:tcPr>
            <w:tcW w:w="2194"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6878"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40E0E">
        <w:trPr>
          <w:gridAfter w:val="1"/>
          <w:wAfter w:w="6878" w:type="dxa"/>
          <w:trHeight w:val="340"/>
        </w:trPr>
        <w:tc>
          <w:tcPr>
            <w:tcW w:w="2194" w:type="dxa"/>
            <w:vAlign w:val="center"/>
          </w:tcPr>
          <w:p w14:paraId="70537D24" w14:textId="4055CFF9" w:rsidR="0086431B" w:rsidRDefault="00951CA6"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6878"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40E0E">
        <w:trPr>
          <w:gridAfter w:val="1"/>
          <w:wAfter w:w="6878" w:type="dxa"/>
          <w:trHeight w:val="340"/>
        </w:trPr>
        <w:tc>
          <w:tcPr>
            <w:tcW w:w="2194" w:type="dxa"/>
            <w:vAlign w:val="center"/>
          </w:tcPr>
          <w:p w14:paraId="2844392B" w14:textId="72B39699" w:rsidR="0086431B" w:rsidRDefault="00951CA6"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6878"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40E0E">
        <w:trPr>
          <w:gridAfter w:val="1"/>
          <w:wAfter w:w="6878" w:type="dxa"/>
          <w:trHeight w:val="340"/>
        </w:trPr>
        <w:tc>
          <w:tcPr>
            <w:tcW w:w="2194" w:type="dxa"/>
            <w:vAlign w:val="center"/>
          </w:tcPr>
          <w:p w14:paraId="7D21958B" w14:textId="7495F12B" w:rsidR="0086431B" w:rsidRDefault="00951CA6"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6878"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40E0E">
        <w:trPr>
          <w:gridAfter w:val="1"/>
          <w:wAfter w:w="6878" w:type="dxa"/>
          <w:trHeight w:val="340"/>
        </w:trPr>
        <w:tc>
          <w:tcPr>
            <w:tcW w:w="2194" w:type="dxa"/>
            <w:vAlign w:val="center"/>
          </w:tcPr>
          <w:p w14:paraId="04C49642" w14:textId="540B779C" w:rsidR="0086431B" w:rsidRDefault="00951CA6"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6878"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40E0E">
        <w:trPr>
          <w:gridAfter w:val="1"/>
          <w:wAfter w:w="6878" w:type="dxa"/>
          <w:trHeight w:val="340"/>
        </w:trPr>
        <w:tc>
          <w:tcPr>
            <w:tcW w:w="2194"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6878"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40E0E">
        <w:trPr>
          <w:gridAfter w:val="1"/>
          <w:wAfter w:w="6878" w:type="dxa"/>
          <w:trHeight w:val="340"/>
        </w:trPr>
        <w:tc>
          <w:tcPr>
            <w:tcW w:w="2194" w:type="dxa"/>
            <w:vAlign w:val="center"/>
          </w:tcPr>
          <w:p w14:paraId="638486BD" w14:textId="1AAB764A" w:rsidR="0086431B" w:rsidRDefault="00951CA6"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6878"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40E0E">
        <w:trPr>
          <w:gridAfter w:val="1"/>
          <w:wAfter w:w="6878" w:type="dxa"/>
          <w:trHeight w:val="340"/>
        </w:trPr>
        <w:tc>
          <w:tcPr>
            <w:tcW w:w="2194"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40E0E">
        <w:trPr>
          <w:gridAfter w:val="1"/>
          <w:wAfter w:w="6878" w:type="dxa"/>
          <w:trHeight w:val="340"/>
        </w:trPr>
        <w:tc>
          <w:tcPr>
            <w:tcW w:w="2194" w:type="dxa"/>
            <w:vAlign w:val="center"/>
          </w:tcPr>
          <w:p w14:paraId="3A86F3FF" w14:textId="6682436B" w:rsidR="0086431B" w:rsidRDefault="00951CA6"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6878"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40E0E">
        <w:trPr>
          <w:gridAfter w:val="1"/>
          <w:wAfter w:w="6878" w:type="dxa"/>
          <w:trHeight w:val="340"/>
        </w:trPr>
        <w:tc>
          <w:tcPr>
            <w:tcW w:w="2194"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6878"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40E0E">
        <w:trPr>
          <w:gridAfter w:val="1"/>
          <w:wAfter w:w="6878" w:type="dxa"/>
          <w:trHeight w:val="340"/>
        </w:trPr>
        <w:tc>
          <w:tcPr>
            <w:tcW w:w="2194"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6878"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40E0E">
        <w:trPr>
          <w:gridAfter w:val="1"/>
          <w:wAfter w:w="6878" w:type="dxa"/>
          <w:trHeight w:val="340"/>
        </w:trPr>
        <w:tc>
          <w:tcPr>
            <w:tcW w:w="2194"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6878"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40E0E">
        <w:trPr>
          <w:gridAfter w:val="1"/>
          <w:wAfter w:w="6878" w:type="dxa"/>
          <w:trHeight w:val="340"/>
        </w:trPr>
        <w:tc>
          <w:tcPr>
            <w:tcW w:w="2194" w:type="dxa"/>
            <w:vAlign w:val="center"/>
          </w:tcPr>
          <w:p w14:paraId="7A317779" w14:textId="28E0C76B" w:rsidR="0086431B" w:rsidRDefault="00951CA6"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6878"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40E0E">
        <w:trPr>
          <w:gridAfter w:val="1"/>
          <w:wAfter w:w="6878" w:type="dxa"/>
          <w:trHeight w:val="340"/>
        </w:trPr>
        <w:tc>
          <w:tcPr>
            <w:tcW w:w="2194" w:type="dxa"/>
            <w:vAlign w:val="center"/>
          </w:tcPr>
          <w:p w14:paraId="412D80D7" w14:textId="50839DDE" w:rsidR="0086431B" w:rsidRDefault="00951CA6"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6878"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40E0E">
        <w:trPr>
          <w:gridAfter w:val="1"/>
          <w:wAfter w:w="6878" w:type="dxa"/>
          <w:trHeight w:val="340"/>
        </w:trPr>
        <w:tc>
          <w:tcPr>
            <w:tcW w:w="2194" w:type="dxa"/>
            <w:vAlign w:val="center"/>
          </w:tcPr>
          <w:p w14:paraId="2AB60A62" w14:textId="535A9268" w:rsidR="0086431B" w:rsidRDefault="00951CA6"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6878"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40E0E">
        <w:trPr>
          <w:gridAfter w:val="1"/>
          <w:wAfter w:w="6878" w:type="dxa"/>
          <w:trHeight w:val="340"/>
        </w:trPr>
        <w:tc>
          <w:tcPr>
            <w:tcW w:w="2194"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6878"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40E0E">
        <w:trPr>
          <w:gridAfter w:val="1"/>
          <w:wAfter w:w="6878" w:type="dxa"/>
          <w:trHeight w:val="340"/>
        </w:trPr>
        <w:tc>
          <w:tcPr>
            <w:tcW w:w="2194" w:type="dxa"/>
            <w:vAlign w:val="center"/>
          </w:tcPr>
          <w:p w14:paraId="312A23F3" w14:textId="266CCC24" w:rsidR="0086431B" w:rsidRDefault="00951CA6"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6878"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40E0E">
        <w:trPr>
          <w:gridAfter w:val="1"/>
          <w:wAfter w:w="6878" w:type="dxa"/>
          <w:trHeight w:val="340"/>
        </w:trPr>
        <w:tc>
          <w:tcPr>
            <w:tcW w:w="2194"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6878"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40E0E">
        <w:trPr>
          <w:gridAfter w:val="1"/>
          <w:wAfter w:w="6878" w:type="dxa"/>
          <w:trHeight w:val="340"/>
        </w:trPr>
        <w:tc>
          <w:tcPr>
            <w:tcW w:w="2194"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6878"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40E0E">
        <w:trPr>
          <w:gridAfter w:val="1"/>
          <w:wAfter w:w="6878" w:type="dxa"/>
          <w:trHeight w:val="340"/>
        </w:trPr>
        <w:tc>
          <w:tcPr>
            <w:tcW w:w="2194" w:type="dxa"/>
            <w:vAlign w:val="center"/>
          </w:tcPr>
          <w:p w14:paraId="0A350083" w14:textId="34FC86D7" w:rsidR="0086431B" w:rsidRDefault="00951CA6"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6878"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40E0E">
        <w:trPr>
          <w:gridAfter w:val="1"/>
          <w:wAfter w:w="6878" w:type="dxa"/>
          <w:trHeight w:val="340"/>
        </w:trPr>
        <w:tc>
          <w:tcPr>
            <w:tcW w:w="2194" w:type="dxa"/>
            <w:vAlign w:val="center"/>
          </w:tcPr>
          <w:p w14:paraId="08624851" w14:textId="7DA8569F" w:rsidR="0086431B" w:rsidRDefault="0086431B" w:rsidP="0086431B">
            <w:pPr>
              <w:jc w:val="left"/>
              <w:rPr>
                <w:noProof/>
              </w:rPr>
            </w:pPr>
            <m:oMathPara>
              <m:oMath>
                <m:r>
                  <w:rPr>
                    <w:rFonts w:ascii="Cambria Math" w:hAnsi="Cambria Math"/>
                  </w:rPr>
                  <w:lastRenderedPageBreak/>
                  <m:t>m</m:t>
                </m:r>
              </m:oMath>
            </m:oMathPara>
          </w:p>
        </w:tc>
        <w:tc>
          <w:tcPr>
            <w:tcW w:w="6878"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40E0E">
        <w:trPr>
          <w:gridAfter w:val="1"/>
          <w:wAfter w:w="6878" w:type="dxa"/>
          <w:trHeight w:val="340"/>
        </w:trPr>
        <w:tc>
          <w:tcPr>
            <w:tcW w:w="2194"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6878"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40E0E">
        <w:trPr>
          <w:gridAfter w:val="1"/>
          <w:wAfter w:w="6878" w:type="dxa"/>
          <w:trHeight w:val="340"/>
        </w:trPr>
        <w:tc>
          <w:tcPr>
            <w:tcW w:w="2194" w:type="dxa"/>
            <w:vAlign w:val="center"/>
          </w:tcPr>
          <w:p w14:paraId="50190F05" w14:textId="24400915" w:rsidR="0086431B" w:rsidRDefault="00951CA6"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6878"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40E0E">
        <w:trPr>
          <w:gridAfter w:val="1"/>
          <w:wAfter w:w="6878" w:type="dxa"/>
          <w:trHeight w:val="340"/>
        </w:trPr>
        <w:tc>
          <w:tcPr>
            <w:tcW w:w="2194"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6878"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40E0E">
        <w:trPr>
          <w:gridAfter w:val="1"/>
          <w:wAfter w:w="6878" w:type="dxa"/>
          <w:trHeight w:val="340"/>
        </w:trPr>
        <w:tc>
          <w:tcPr>
            <w:tcW w:w="2194" w:type="dxa"/>
            <w:vAlign w:val="center"/>
          </w:tcPr>
          <w:p w14:paraId="3256BBF8" w14:textId="02B4ED19" w:rsidR="0086431B" w:rsidRPr="00FD26CB" w:rsidRDefault="00951CA6"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6878"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40E0E">
        <w:trPr>
          <w:gridAfter w:val="1"/>
          <w:wAfter w:w="6878" w:type="dxa"/>
          <w:trHeight w:val="340"/>
        </w:trPr>
        <w:tc>
          <w:tcPr>
            <w:tcW w:w="2194" w:type="dxa"/>
            <w:vAlign w:val="center"/>
          </w:tcPr>
          <w:p w14:paraId="6AEDE3F1" w14:textId="455C9280" w:rsidR="0086431B" w:rsidRPr="00FD26CB" w:rsidRDefault="00951CA6"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6878"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40E0E">
        <w:trPr>
          <w:gridAfter w:val="1"/>
          <w:wAfter w:w="6878" w:type="dxa"/>
          <w:trHeight w:val="340"/>
        </w:trPr>
        <w:tc>
          <w:tcPr>
            <w:tcW w:w="2194" w:type="dxa"/>
            <w:vAlign w:val="center"/>
          </w:tcPr>
          <w:p w14:paraId="63A82057" w14:textId="202BC1A0" w:rsidR="0086431B" w:rsidRPr="00FD26CB" w:rsidRDefault="00951CA6"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6878"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40E0E">
        <w:trPr>
          <w:gridAfter w:val="1"/>
          <w:wAfter w:w="6878" w:type="dxa"/>
          <w:trHeight w:val="340"/>
        </w:trPr>
        <w:tc>
          <w:tcPr>
            <w:tcW w:w="2194" w:type="dxa"/>
            <w:vAlign w:val="center"/>
          </w:tcPr>
          <w:p w14:paraId="19F8EDAC" w14:textId="7A7B7A44" w:rsidR="0086431B" w:rsidRPr="00FD26CB" w:rsidRDefault="00951CA6"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6878"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40E0E">
        <w:trPr>
          <w:gridAfter w:val="1"/>
          <w:wAfter w:w="6878" w:type="dxa"/>
          <w:trHeight w:val="340"/>
        </w:trPr>
        <w:tc>
          <w:tcPr>
            <w:tcW w:w="2194"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6878"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40E0E">
        <w:trPr>
          <w:gridAfter w:val="1"/>
          <w:wAfter w:w="6878" w:type="dxa"/>
          <w:trHeight w:val="340"/>
        </w:trPr>
        <w:tc>
          <w:tcPr>
            <w:tcW w:w="2194" w:type="dxa"/>
            <w:vAlign w:val="center"/>
          </w:tcPr>
          <w:p w14:paraId="7C0A5A91" w14:textId="1D11753D" w:rsidR="0086431B" w:rsidRPr="00D276F0" w:rsidRDefault="00951CA6"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6878"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40E0E">
        <w:trPr>
          <w:gridAfter w:val="1"/>
          <w:wAfter w:w="6878" w:type="dxa"/>
          <w:trHeight w:val="340"/>
        </w:trPr>
        <w:tc>
          <w:tcPr>
            <w:tcW w:w="2194" w:type="dxa"/>
            <w:vAlign w:val="center"/>
          </w:tcPr>
          <w:p w14:paraId="29EABE40" w14:textId="3A006235" w:rsidR="0086431B" w:rsidRPr="00D276F0" w:rsidRDefault="0086431B" w:rsidP="0086431B">
            <w:pPr>
              <w:jc w:val="left"/>
              <w:rPr>
                <w:b/>
              </w:rPr>
            </w:pPr>
          </w:p>
        </w:tc>
        <w:tc>
          <w:tcPr>
            <w:tcW w:w="6878" w:type="dxa"/>
            <w:vAlign w:val="center"/>
          </w:tcPr>
          <w:p w14:paraId="2D917598" w14:textId="3BC456EF" w:rsidR="0086431B" w:rsidRDefault="0086431B" w:rsidP="0086431B">
            <w:pPr>
              <w:spacing w:line="276" w:lineRule="auto"/>
            </w:pPr>
          </w:p>
        </w:tc>
      </w:tr>
      <w:tr w:rsidR="0086431B" w:rsidRPr="00AA3E05" w14:paraId="6CCFF618" w14:textId="77777777" w:rsidTr="00340E0E">
        <w:trPr>
          <w:gridAfter w:val="1"/>
          <w:wAfter w:w="6878" w:type="dxa"/>
          <w:trHeight w:val="340"/>
        </w:trPr>
        <w:tc>
          <w:tcPr>
            <w:tcW w:w="2194" w:type="dxa"/>
            <w:vAlign w:val="center"/>
          </w:tcPr>
          <w:p w14:paraId="3C967762" w14:textId="77777777" w:rsidR="0086431B" w:rsidRPr="00DA243E" w:rsidRDefault="0086431B" w:rsidP="0086431B">
            <w:pPr>
              <w:spacing w:line="276" w:lineRule="auto"/>
              <w:rPr>
                <w:b/>
              </w:rPr>
            </w:pPr>
            <w:r w:rsidRPr="00DA243E">
              <w:rPr>
                <w:b/>
              </w:rPr>
              <w:t xml:space="preserve">Chapitre </w:t>
            </w:r>
            <w:r>
              <w:rPr>
                <w:b/>
              </w:rPr>
              <w:t>4</w:t>
            </w:r>
          </w:p>
          <w:p w14:paraId="319FC31F" w14:textId="7647D3D5" w:rsidR="0086431B" w:rsidRPr="00BC1293" w:rsidRDefault="0086431B" w:rsidP="0086431B">
            <w:pPr>
              <w:jc w:val="left"/>
            </w:pPr>
          </w:p>
        </w:tc>
        <w:tc>
          <w:tcPr>
            <w:tcW w:w="6878" w:type="dxa"/>
          </w:tcPr>
          <w:p w14:paraId="590D42FE" w14:textId="736EBEBE" w:rsidR="0086431B" w:rsidRDefault="0086431B" w:rsidP="0086431B">
            <w:pPr>
              <w:spacing w:line="276" w:lineRule="auto"/>
            </w:pPr>
          </w:p>
        </w:tc>
      </w:tr>
      <w:tr w:rsidR="0086431B" w:rsidRPr="00AA3E05" w14:paraId="57EB4892" w14:textId="77777777" w:rsidTr="00340E0E">
        <w:trPr>
          <w:gridAfter w:val="1"/>
          <w:wAfter w:w="6878" w:type="dxa"/>
          <w:trHeight w:val="340"/>
        </w:trPr>
        <w:tc>
          <w:tcPr>
            <w:tcW w:w="2194" w:type="dxa"/>
            <w:vAlign w:val="center"/>
          </w:tcPr>
          <w:p w14:paraId="0120DF2C" w14:textId="0BF914D9" w:rsidR="0086431B" w:rsidRPr="00BC1293" w:rsidRDefault="0086431B" w:rsidP="0086431B">
            <w:pPr>
              <w:jc w:val="left"/>
            </w:pPr>
          </w:p>
        </w:tc>
        <w:tc>
          <w:tcPr>
            <w:tcW w:w="6878" w:type="dxa"/>
            <w:vAlign w:val="center"/>
          </w:tcPr>
          <w:p w14:paraId="651E568D" w14:textId="6DA1799C" w:rsidR="0086431B" w:rsidRDefault="0086431B" w:rsidP="0086431B">
            <w:pPr>
              <w:spacing w:line="276" w:lineRule="auto"/>
            </w:pPr>
          </w:p>
        </w:tc>
      </w:tr>
      <w:tr w:rsidR="0086431B" w:rsidRPr="00AA3E05" w14:paraId="42900E98" w14:textId="7A987E8C" w:rsidTr="00340E0E">
        <w:trPr>
          <w:trHeight w:val="340"/>
        </w:trPr>
        <w:tc>
          <w:tcPr>
            <w:tcW w:w="9072" w:type="dxa"/>
            <w:gridSpan w:val="2"/>
            <w:vAlign w:val="center"/>
          </w:tcPr>
          <w:p w14:paraId="69B79305" w14:textId="7EA3F577" w:rsidR="0086431B" w:rsidRDefault="0086431B" w:rsidP="0086431B">
            <w:pPr>
              <w:spacing w:line="276" w:lineRule="auto"/>
            </w:pPr>
          </w:p>
        </w:tc>
        <w:tc>
          <w:tcPr>
            <w:tcW w:w="6878" w:type="dxa"/>
            <w:vAlign w:val="center"/>
          </w:tcPr>
          <w:p w14:paraId="473BC70E"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51CFED07" w14:textId="77777777" w:rsidTr="00340E0E">
        <w:trPr>
          <w:gridAfter w:val="1"/>
          <w:wAfter w:w="6878" w:type="dxa"/>
          <w:trHeight w:val="340"/>
        </w:trPr>
        <w:tc>
          <w:tcPr>
            <w:tcW w:w="2194"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6878" w:type="dxa"/>
          </w:tcPr>
          <w:p w14:paraId="26EF9FBD" w14:textId="77777777" w:rsidR="0086431B" w:rsidRDefault="0086431B" w:rsidP="0086431B">
            <w:pPr>
              <w:spacing w:line="276" w:lineRule="auto"/>
            </w:pPr>
          </w:p>
        </w:tc>
      </w:tr>
      <w:tr w:rsidR="0086431B" w:rsidRPr="00AA3E05" w14:paraId="2D53FC3C" w14:textId="77777777" w:rsidTr="00340E0E">
        <w:trPr>
          <w:gridAfter w:val="1"/>
          <w:wAfter w:w="6878" w:type="dxa"/>
          <w:trHeight w:val="340"/>
        </w:trPr>
        <w:tc>
          <w:tcPr>
            <w:tcW w:w="2194" w:type="dxa"/>
            <w:vAlign w:val="center"/>
          </w:tcPr>
          <w:p w14:paraId="784BFD2D" w14:textId="77777777" w:rsidR="0086431B" w:rsidRPr="00BC1293" w:rsidRDefault="0086431B" w:rsidP="0086431B">
            <w:pPr>
              <w:jc w:val="left"/>
            </w:pPr>
          </w:p>
        </w:tc>
        <w:tc>
          <w:tcPr>
            <w:tcW w:w="6878" w:type="dxa"/>
            <w:vAlign w:val="center"/>
          </w:tcPr>
          <w:p w14:paraId="163C9605" w14:textId="77777777" w:rsidR="0086431B" w:rsidRDefault="0086431B" w:rsidP="0086431B">
            <w:pPr>
              <w:spacing w:line="276" w:lineRule="auto"/>
            </w:pPr>
          </w:p>
        </w:tc>
      </w:tr>
      <w:tr w:rsidR="0086431B" w:rsidRPr="00AA3E05" w14:paraId="50F47ABB" w14:textId="323BE990" w:rsidTr="00340E0E">
        <w:trPr>
          <w:trHeight w:val="340"/>
        </w:trPr>
        <w:tc>
          <w:tcPr>
            <w:tcW w:w="9072" w:type="dxa"/>
            <w:gridSpan w:val="2"/>
            <w:vAlign w:val="center"/>
          </w:tcPr>
          <w:p w14:paraId="150737CD" w14:textId="448A2EC3" w:rsidR="0086431B" w:rsidRDefault="0086431B" w:rsidP="0086431B">
            <w:pPr>
              <w:spacing w:line="276" w:lineRule="auto"/>
            </w:pPr>
          </w:p>
        </w:tc>
        <w:tc>
          <w:tcPr>
            <w:tcW w:w="6878" w:type="dxa"/>
            <w:vAlign w:val="center"/>
          </w:tcPr>
          <w:p w14:paraId="3F7BFB06"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20D8B746" w14:textId="77777777" w:rsidTr="00340E0E">
        <w:trPr>
          <w:gridAfter w:val="1"/>
          <w:wAfter w:w="6878" w:type="dxa"/>
          <w:trHeight w:val="340"/>
        </w:trPr>
        <w:tc>
          <w:tcPr>
            <w:tcW w:w="2194" w:type="dxa"/>
            <w:vAlign w:val="center"/>
          </w:tcPr>
          <w:p w14:paraId="005CCBE1" w14:textId="77777777" w:rsidR="0086431B" w:rsidRPr="00BC1293" w:rsidRDefault="0086431B" w:rsidP="0086431B">
            <w:pPr>
              <w:jc w:val="left"/>
            </w:pPr>
          </w:p>
        </w:tc>
        <w:tc>
          <w:tcPr>
            <w:tcW w:w="6878" w:type="dxa"/>
            <w:vAlign w:val="center"/>
          </w:tcPr>
          <w:p w14:paraId="03063981" w14:textId="77777777" w:rsidR="0086431B" w:rsidRDefault="0086431B" w:rsidP="0086431B">
            <w:pPr>
              <w:spacing w:line="276" w:lineRule="auto"/>
            </w:pPr>
          </w:p>
        </w:tc>
      </w:tr>
      <w:tr w:rsidR="0086431B" w:rsidRPr="00AA3E05" w14:paraId="5227C019" w14:textId="77777777" w:rsidTr="00340E0E">
        <w:trPr>
          <w:gridAfter w:val="1"/>
          <w:wAfter w:w="6878" w:type="dxa"/>
          <w:trHeight w:val="340"/>
        </w:trPr>
        <w:tc>
          <w:tcPr>
            <w:tcW w:w="2194" w:type="dxa"/>
            <w:vAlign w:val="center"/>
          </w:tcPr>
          <w:p w14:paraId="317FEF26" w14:textId="77777777" w:rsidR="0086431B" w:rsidRPr="00BC1293" w:rsidRDefault="0086431B" w:rsidP="0086431B">
            <w:pPr>
              <w:jc w:val="left"/>
            </w:pPr>
          </w:p>
        </w:tc>
        <w:tc>
          <w:tcPr>
            <w:tcW w:w="6878" w:type="dxa"/>
            <w:vAlign w:val="center"/>
          </w:tcPr>
          <w:p w14:paraId="14065641" w14:textId="77777777" w:rsidR="0086431B" w:rsidRDefault="0086431B" w:rsidP="0086431B">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3777536"/>
      <w:r>
        <w:lastRenderedPageBreak/>
        <w:t>Introduction générale</w:t>
      </w:r>
      <w:bookmarkEnd w:id="6"/>
    </w:p>
    <w:p w14:paraId="2841EAE2" w14:textId="77777777" w:rsidR="00DE2BCD" w:rsidRDefault="00DE2BCD" w:rsidP="00DE2BCD">
      <w:r>
        <w:t xml:space="preserve">A rédiger  </w:t>
      </w:r>
    </w:p>
    <w:p w14:paraId="25A2F738" w14:textId="0643A46E" w:rsidR="00DE2BCD" w:rsidRDefault="00DE2BCD">
      <w:pPr>
        <w:overflowPunct/>
        <w:autoSpaceDE/>
        <w:autoSpaceDN/>
        <w:adjustRightInd/>
        <w:spacing w:after="160" w:line="259" w:lineRule="auto"/>
        <w:jc w:val="left"/>
        <w:textAlignment w:val="auto"/>
      </w:pPr>
    </w:p>
    <w:p w14:paraId="6C07B426" w14:textId="7E970BBD" w:rsidR="00923CE3" w:rsidRDefault="00923CE3">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7" w:name="_Toc533777537"/>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7"/>
    </w:p>
    <w:p w14:paraId="69A6C1A9" w14:textId="77777777" w:rsidR="00D2424B" w:rsidRDefault="00D2424B" w:rsidP="00D2424B"/>
    <w:p w14:paraId="26CBEBA3" w14:textId="77777777" w:rsidR="00236F07" w:rsidRDefault="00236F07" w:rsidP="00D2424B"/>
    <w:p w14:paraId="3F810F5B" w14:textId="77777777" w:rsidR="00CA464E" w:rsidRDefault="00CA464E" w:rsidP="00D2424B"/>
    <w:p w14:paraId="3D605912" w14:textId="63C65320" w:rsidR="00D2424B" w:rsidRPr="00D2424B" w:rsidRDefault="00A92FFB" w:rsidP="00833386">
      <w:pPr>
        <w:spacing w:line="360" w:lineRule="auto"/>
        <w:ind w:firstLine="708"/>
      </w:pPr>
      <w:r>
        <w:t xml:space="preserve">Ce chapitre </w:t>
      </w:r>
      <w:r w:rsidR="00820FB3">
        <w:t>présente les principaux travaux consacrés à la compréhension et l’analyse</w:t>
      </w:r>
      <w:r w:rsidR="00775445">
        <w:t xml:space="preserve"> de</w:t>
      </w:r>
      <w:r w:rsidR="00820FB3">
        <w:t xml:space="preserve"> </w:t>
      </w:r>
      <w:r w:rsidR="00BF432C">
        <w:t>l’instabilité</w:t>
      </w:r>
      <w:r w:rsidR="00904DC9">
        <w:t xml:space="preserve"> </w:t>
      </w:r>
      <w:r w:rsidR="005D1491">
        <w:t>de la vibration synchrone</w:t>
      </w:r>
      <w:r w:rsidR="00904DC9">
        <w:t xml:space="preserve"> </w:t>
      </w:r>
      <w:r w:rsidR="009D40A1">
        <w:t>provoqué</w:t>
      </w:r>
      <w:r w:rsidR="00D012CB">
        <w:t>e</w:t>
      </w:r>
      <w:r w:rsidR="009D40A1">
        <w:t xml:space="preserve"> par</w:t>
      </w:r>
      <w:r w:rsidR="00820FB3">
        <w:t xml:space="preserve"> l’effet</w:t>
      </w:r>
      <w:r w:rsidR="00904DC9">
        <w:t xml:space="preserve"> Morton</w:t>
      </w:r>
      <w:r w:rsidR="00311D39">
        <w:t xml:space="preserve"> dans la littérature</w:t>
      </w:r>
      <w:r w:rsidR="00820FB3">
        <w:t>.</w:t>
      </w:r>
      <w:r w:rsidR="00212EBA">
        <w:t xml:space="preserve"> </w:t>
      </w:r>
      <w:r w:rsidR="00BA5FB9">
        <w:t>Tout d’abord</w:t>
      </w:r>
      <w:r w:rsidR="000C09A9">
        <w:t xml:space="preserve">, </w:t>
      </w:r>
      <w:r w:rsidR="00BD67CF">
        <w:t>l</w:t>
      </w:r>
      <w:r w:rsidR="006906E9">
        <w:t>es premiers symptômes de cette instabilité</w:t>
      </w:r>
      <w:r w:rsidR="00126E54">
        <w:t xml:space="preserve"> vibratoire</w:t>
      </w:r>
      <w:r w:rsidR="006906E9">
        <w:t xml:space="preserve"> sont</w:t>
      </w:r>
      <w:r w:rsidR="00176CBA">
        <w:t xml:space="preserve"> </w:t>
      </w:r>
      <w:r w:rsidR="00690736">
        <w:t>mis en évidence</w:t>
      </w:r>
      <w:r w:rsidR="00871A0D">
        <w:t xml:space="preserve"> par deux cas industriels</w:t>
      </w:r>
      <w:r w:rsidR="00690736">
        <w:t>.</w:t>
      </w:r>
      <w:r w:rsidR="00176CBA">
        <w:t xml:space="preserve"> </w:t>
      </w:r>
      <w:r w:rsidR="00416CD1">
        <w:t>Ensuite</w:t>
      </w:r>
      <w:r w:rsidR="00053680">
        <w:t xml:space="preserve">, </w:t>
      </w:r>
      <w:r w:rsidR="00416CD1">
        <w:t>les explications qualitatives</w:t>
      </w:r>
      <w:r w:rsidR="00A34746" w:rsidRPr="00A34746">
        <w:t xml:space="preserve"> </w:t>
      </w:r>
      <w:r w:rsidR="00A34746">
        <w:t>sont données</w:t>
      </w:r>
      <w:r w:rsidR="00F25AAC">
        <w:t xml:space="preserve"> sur cette instabilité, communément </w:t>
      </w:r>
      <w:r w:rsidR="00392FD3">
        <w:t>appelé</w:t>
      </w:r>
      <w:r w:rsidR="00F25AAC">
        <w:t xml:space="preserve"> l’effet Morton </w:t>
      </w:r>
      <w:r w:rsidR="00E37EB1">
        <w:t>instable</w:t>
      </w:r>
      <w:r w:rsidR="00D97430">
        <w:t xml:space="preserve">. </w:t>
      </w:r>
      <w:r w:rsidR="0058555A">
        <w:t xml:space="preserve">Puis, les principales études expérimentales et numériques dédiées à traiter ce phonème sont brièvement décrite. </w:t>
      </w:r>
      <w:r w:rsidR="00284E44">
        <w:t>Enfin, l</w:t>
      </w:r>
      <w:r w:rsidR="0058555A">
        <w:t xml:space="preserve">a synthèse de ces études permet </w:t>
      </w:r>
      <w:r w:rsidR="00893590">
        <w:t>d</w:t>
      </w:r>
      <w:r w:rsidR="008F6270">
        <w:t>e fixer</w:t>
      </w:r>
      <w:r w:rsidR="0058555A">
        <w:t xml:space="preserve"> une stratégie générale</w:t>
      </w:r>
      <w:r w:rsidR="00893590">
        <w:t xml:space="preserve"> pour simuler</w:t>
      </w:r>
      <w:r w:rsidR="00CF03B5">
        <w:t xml:space="preserve"> et analyser</w:t>
      </w:r>
      <w:r w:rsidR="00893590">
        <w:t xml:space="preserve"> l’effet Morton</w:t>
      </w:r>
      <w:r w:rsidR="007D655A">
        <w:t xml:space="preserve"> tout au long de cette thèse</w:t>
      </w:r>
      <w:r w:rsidR="00CF03B5">
        <w:t>.</w:t>
      </w:r>
    </w:p>
    <w:p w14:paraId="644C34E3" w14:textId="70E5F474" w:rsidR="00F62826" w:rsidRPr="00630876" w:rsidRDefault="00F62826" w:rsidP="00523E9E">
      <w:pPr>
        <w:pStyle w:val="Titre2"/>
        <w:ind w:left="709"/>
      </w:pPr>
      <w:bookmarkStart w:id="8" w:name="_Toc533777538"/>
      <w:r w:rsidRPr="00630876">
        <w:t xml:space="preserve">Instabilités </w:t>
      </w:r>
      <w:r w:rsidRPr="007A14F9">
        <w:t>de</w:t>
      </w:r>
      <w:r w:rsidRPr="00630876">
        <w:t xml:space="preserve"> la vibration synchrone</w:t>
      </w:r>
      <w:bookmarkEnd w:id="8"/>
    </w:p>
    <w:p w14:paraId="628191D9" w14:textId="77777777" w:rsidR="00E81F6C" w:rsidRPr="00E81F6C" w:rsidRDefault="00E81F6C" w:rsidP="00E81F6C"/>
    <w:p w14:paraId="3E59D150" w14:textId="54AC00E0" w:rsidR="00393C05" w:rsidRDefault="00F85828" w:rsidP="00AA78A3">
      <w:pPr>
        <w:spacing w:line="360" w:lineRule="auto"/>
        <w:ind w:firstLine="708"/>
      </w:pPr>
      <w:r>
        <w:rPr>
          <w:szCs w:val="22"/>
        </w:rPr>
        <w:t>Dans la littérature, l’</w:t>
      </w:r>
      <w:r w:rsidR="00393C05">
        <w:rPr>
          <w:szCs w:val="22"/>
        </w:rPr>
        <w:t>instabilité</w:t>
      </w:r>
      <w:r w:rsidR="0058555A">
        <w:rPr>
          <w:szCs w:val="22"/>
        </w:rPr>
        <w:t xml:space="preserve"> de la vibration synchrone</w:t>
      </w:r>
      <w:r w:rsidR="00393C05">
        <w:rPr>
          <w:szCs w:val="22"/>
        </w:rPr>
        <w:t xml:space="preserve"> </w:t>
      </w:r>
      <w:r w:rsidR="0058555A">
        <w:rPr>
          <w:szCs w:val="22"/>
        </w:rPr>
        <w:t>due</w:t>
      </w:r>
      <w:r w:rsidR="00393C05">
        <w:rPr>
          <w:szCs w:val="22"/>
        </w:rPr>
        <w:t xml:space="preserve"> à l’effet thermique </w:t>
      </w:r>
      <w:r>
        <w:rPr>
          <w:szCs w:val="22"/>
        </w:rPr>
        <w:t>est</w:t>
      </w:r>
      <w:r w:rsidR="00393C05">
        <w:rPr>
          <w:szCs w:val="22"/>
        </w:rPr>
        <w:t xml:space="preserve"> connue par deux appellations en fonction de la source de chaleur : </w:t>
      </w:r>
      <w:r w:rsidR="00005127">
        <w:rPr>
          <w:szCs w:val="22"/>
        </w:rPr>
        <w:t>l</w:t>
      </w:r>
      <w:r w:rsidR="00393C05">
        <w:rPr>
          <w:szCs w:val="22"/>
        </w:rPr>
        <w:t>’effet Newkirk et l’effet Morton.  L’effet Newkirk est distingué par la chaleur issue du</w:t>
      </w:r>
      <w:r w:rsidR="00393C05">
        <w:t xml:space="preserve"> frottement entre les solides alors que l’effet Morton est reconnu par la chaleur générée du cisaillement visqueux de film lubrifiant dans les paliers hydrodynamiques. </w:t>
      </w:r>
    </w:p>
    <w:p w14:paraId="16BFB777" w14:textId="1A41AE72" w:rsidR="00393C05" w:rsidRDefault="00393C05" w:rsidP="00863074">
      <w:pPr>
        <w:spacing w:line="360" w:lineRule="auto"/>
        <w:ind w:firstLine="708"/>
      </w:pPr>
      <w:r>
        <w:t>L’instabilité du type l’effet Morton était mentionnée depuis 1970s g</w:t>
      </w:r>
      <w:r w:rsidRPr="00D15E69">
        <w:t xml:space="preserve">râce aux travaux des pionniers Morton </w:t>
      </w:r>
      <w:r w:rsidR="004B7C4A" w:rsidRPr="004B7C4A">
        <w:rPr>
          <w:b/>
        </w:rPr>
        <w:fldChar w:fldCharType="begin"/>
      </w:r>
      <w:r w:rsidR="004B7C4A" w:rsidRPr="004B7C4A">
        <w:rPr>
          <w:b/>
        </w:rPr>
        <w:instrText xml:space="preserve"> REF _Ref533090097 \r \h  \* MERGEFORMAT </w:instrText>
      </w:r>
      <w:r w:rsidR="004B7C4A" w:rsidRPr="004B7C4A">
        <w:rPr>
          <w:b/>
        </w:rPr>
      </w:r>
      <w:r w:rsidR="004B7C4A" w:rsidRPr="004B7C4A">
        <w:rPr>
          <w:b/>
        </w:rPr>
        <w:fldChar w:fldCharType="separate"/>
      </w:r>
      <w:r w:rsidR="001C03C4">
        <w:rPr>
          <w:b/>
        </w:rPr>
        <w:t>[1]</w:t>
      </w:r>
      <w:r w:rsidR="004B7C4A" w:rsidRPr="004B7C4A">
        <w:rPr>
          <w:b/>
        </w:rPr>
        <w:fldChar w:fldCharType="end"/>
      </w:r>
      <w:r w:rsidRPr="006F27AF">
        <w:t xml:space="preserve"> et</w:t>
      </w:r>
      <w:r>
        <w:t xml:space="preserve"> </w:t>
      </w:r>
      <w:r w:rsidRPr="00C77AF5">
        <w:t>Hesseborn</w:t>
      </w:r>
      <w:r w:rsidR="004B7C4A">
        <w:rPr>
          <w:b/>
        </w:rPr>
        <w:t xml:space="preserve"> </w:t>
      </w:r>
      <w:r w:rsidR="004B7C4A">
        <w:rPr>
          <w:b/>
        </w:rPr>
        <w:fldChar w:fldCharType="begin"/>
      </w:r>
      <w:r w:rsidR="004B7C4A">
        <w:rPr>
          <w:b/>
        </w:rPr>
        <w:instrText xml:space="preserve"> REF _Ref533090111 \r \h </w:instrText>
      </w:r>
      <w:r w:rsidR="004B7C4A">
        <w:rPr>
          <w:b/>
        </w:rPr>
      </w:r>
      <w:r w:rsidR="004B7C4A">
        <w:rPr>
          <w:b/>
        </w:rPr>
        <w:fldChar w:fldCharType="separate"/>
      </w:r>
      <w:r w:rsidR="001C03C4">
        <w:rPr>
          <w:b/>
        </w:rPr>
        <w:t>[2]</w:t>
      </w:r>
      <w:r w:rsidR="004B7C4A">
        <w:rPr>
          <w:b/>
        </w:rPr>
        <w:fldChar w:fldCharType="end"/>
      </w:r>
      <w:r w:rsidRPr="004A6F2E">
        <w:t>.</w:t>
      </w:r>
      <w:r>
        <w:t xml:space="preserve"> Cependant, pendant très longtemps, la plupart des recherches à ce sujet ont été publiées dans les rapports internes des entreprises, mais n'étaient pas disponibles au public. A partir des années 1990s, de plus en plus des études commençaient à traiter cette instabilité vibratoire (</w:t>
      </w:r>
      <w:r w:rsidRPr="00A211B2">
        <w:rPr>
          <w:b/>
        </w:rPr>
        <w:fldChar w:fldCharType="begin"/>
      </w:r>
      <w:r w:rsidRPr="00A211B2">
        <w:rPr>
          <w:b/>
        </w:rPr>
        <w:instrText xml:space="preserve"> REF _Ref533008218 \h  \* MERGEFORMAT </w:instrText>
      </w:r>
      <w:r w:rsidRPr="00A211B2">
        <w:rPr>
          <w:b/>
        </w:rPr>
      </w:r>
      <w:r w:rsidRPr="00A211B2">
        <w:rPr>
          <w:b/>
        </w:rPr>
        <w:fldChar w:fldCharType="separate"/>
      </w:r>
      <w:r w:rsidR="001C03C4" w:rsidRPr="001C03C4">
        <w:rPr>
          <w:rStyle w:val="shorttext"/>
          <w:b/>
          <w:iCs/>
        </w:rPr>
        <w:t>Figure 1.1</w:t>
      </w:r>
      <w:r w:rsidR="001C03C4" w:rsidRPr="001C03C4">
        <w:rPr>
          <w:rStyle w:val="shorttext"/>
          <w:b/>
          <w:iCs/>
        </w:rPr>
        <w:noBreakHyphen/>
        <w:t>1</w:t>
      </w:r>
      <w:r w:rsidRPr="00A211B2">
        <w:rPr>
          <w:b/>
        </w:rPr>
        <w:fldChar w:fldCharType="end"/>
      </w:r>
      <w:r w:rsidRPr="008D7D09">
        <w:t>)</w:t>
      </w:r>
      <w:r>
        <w:t xml:space="preserve">. Cependant, les données origines pour </w:t>
      </w:r>
      <w:r w:rsidR="009F086F">
        <w:t>mettre</w:t>
      </w:r>
      <w:r>
        <w:t xml:space="preserve"> en évidence du phénomène restaient restreintes. Les deux cas industriels dans la suite sont des rares exemples qui illustrent ses premiers </w:t>
      </w:r>
      <w:r w:rsidRPr="004A1D17">
        <w:t>symptôme</w:t>
      </w:r>
      <w:r>
        <w:t xml:space="preserve">s. </w:t>
      </w:r>
    </w:p>
    <w:p w14:paraId="53EE1C0F" w14:textId="490DCF7A" w:rsidR="00393C05" w:rsidRDefault="00393C05" w:rsidP="00FE1F2E">
      <w:pPr>
        <w:keepNext/>
        <w:spacing w:line="360" w:lineRule="auto"/>
        <w:jc w:val="center"/>
      </w:pPr>
      <w:r w:rsidRPr="00A211B2">
        <w:rPr>
          <w:noProof/>
        </w:rPr>
        <w:drawing>
          <wp:inline distT="0" distB="0" distL="0" distR="0" wp14:anchorId="40E18574" wp14:editId="179CDC03">
            <wp:extent cx="2941983" cy="2068105"/>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lum contrast="30000"/>
                      <a:extLst>
                        <a:ext uri="{28A0092B-C50C-407E-A947-70E740481C1C}">
                          <a14:useLocalDpi xmlns:a14="http://schemas.microsoft.com/office/drawing/2010/main" val="0"/>
                        </a:ext>
                      </a:extLst>
                    </a:blip>
                    <a:srcRect/>
                    <a:stretch>
                      <a:fillRect/>
                    </a:stretch>
                  </pic:blipFill>
                  <pic:spPr bwMode="auto">
                    <a:xfrm>
                      <a:off x="0" y="0"/>
                      <a:ext cx="2971729" cy="2089016"/>
                    </a:xfrm>
                    <a:prstGeom prst="rect">
                      <a:avLst/>
                    </a:prstGeom>
                    <a:noFill/>
                    <a:ln>
                      <a:noFill/>
                    </a:ln>
                  </pic:spPr>
                </pic:pic>
              </a:graphicData>
            </a:graphic>
          </wp:inline>
        </w:drawing>
      </w:r>
    </w:p>
    <w:p w14:paraId="70B73E64" w14:textId="063CFAF3" w:rsidR="00393C05" w:rsidRDefault="00393C05" w:rsidP="00393C05">
      <w:pPr>
        <w:pStyle w:val="Lgende"/>
        <w:jc w:val="center"/>
        <w:rPr>
          <w:rStyle w:val="shorttext"/>
          <w:rFonts w:ascii="Calibri" w:eastAsia="Times New Roman" w:hAnsi="Calibri" w:cs="Times New Roman"/>
          <w:i w:val="0"/>
          <w:iCs w:val="0"/>
          <w:color w:val="auto"/>
          <w:sz w:val="22"/>
          <w:szCs w:val="20"/>
          <w:lang w:eastAsia="fr-FR"/>
        </w:rPr>
      </w:pPr>
      <w:bookmarkStart w:id="9" w:name="_Ref533008218"/>
      <w:r w:rsidRPr="00A211B2">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w:t>
      </w:r>
      <w:r w:rsidR="00495F01">
        <w:rPr>
          <w:rStyle w:val="shorttext"/>
          <w:rFonts w:ascii="Calibri" w:eastAsia="Times New Roman" w:hAnsi="Calibri" w:cs="Times New Roman"/>
          <w:i w:val="0"/>
          <w:iCs w:val="0"/>
          <w:color w:val="auto"/>
          <w:sz w:val="22"/>
          <w:szCs w:val="20"/>
          <w:lang w:eastAsia="fr-FR"/>
        </w:rPr>
        <w:fldChar w:fldCharType="end"/>
      </w:r>
      <w:bookmarkEnd w:id="9"/>
      <w:r w:rsidRPr="00A211B2">
        <w:rPr>
          <w:rStyle w:val="shorttext"/>
          <w:rFonts w:ascii="Calibri" w:eastAsia="Times New Roman" w:hAnsi="Calibri" w:cs="Times New Roman"/>
          <w:i w:val="0"/>
          <w:iCs w:val="0"/>
          <w:color w:val="auto"/>
          <w:sz w:val="22"/>
          <w:szCs w:val="20"/>
          <w:lang w:eastAsia="fr-FR"/>
        </w:rPr>
        <w:t> : publications technique sur l’instabilité</w:t>
      </w:r>
      <w:r w:rsidR="00581861">
        <w:rPr>
          <w:rStyle w:val="shorttext"/>
          <w:rFonts w:ascii="Calibri" w:eastAsia="Times New Roman" w:hAnsi="Calibri" w:cs="Times New Roman"/>
          <w:i w:val="0"/>
          <w:iCs w:val="0"/>
          <w:color w:val="auto"/>
          <w:sz w:val="22"/>
          <w:szCs w:val="20"/>
          <w:lang w:eastAsia="fr-FR"/>
        </w:rPr>
        <w:t xml:space="preserve"> du type l’effet Morton</w:t>
      </w:r>
      <w:r w:rsidR="00B271B7">
        <w:rPr>
          <w:rStyle w:val="shorttext"/>
          <w:rFonts w:ascii="Calibri" w:eastAsia="Times New Roman" w:hAnsi="Calibri" w:cs="Times New Roman"/>
          <w:i w:val="0"/>
          <w:iCs w:val="0"/>
          <w:color w:val="auto"/>
          <w:sz w:val="22"/>
          <w:szCs w:val="20"/>
          <w:lang w:eastAsia="fr-FR"/>
        </w:rPr>
        <w:t xml:space="preserve"> </w:t>
      </w:r>
      <w:r w:rsidRPr="00A211B2">
        <w:rPr>
          <w:rStyle w:val="shorttext"/>
          <w:rFonts w:ascii="Calibri" w:eastAsia="Times New Roman" w:hAnsi="Calibri" w:cs="Times New Roman"/>
          <w:i w:val="0"/>
          <w:iCs w:val="0"/>
          <w:color w:val="auto"/>
          <w:sz w:val="22"/>
          <w:szCs w:val="20"/>
          <w:lang w:eastAsia="fr-FR"/>
        </w:rPr>
        <w:t>(</w:t>
      </w:r>
      <w:r>
        <w:rPr>
          <w:rStyle w:val="shorttext"/>
          <w:rFonts w:ascii="Calibri" w:eastAsia="Times New Roman" w:hAnsi="Calibri" w:cs="Times New Roman"/>
          <w:i w:val="0"/>
          <w:iCs w:val="0"/>
          <w:color w:val="auto"/>
          <w:sz w:val="22"/>
          <w:szCs w:val="20"/>
          <w:lang w:eastAsia="fr-FR"/>
        </w:rPr>
        <w:t>Tong et al.</w:t>
      </w:r>
      <w:r w:rsidR="00CA464E">
        <w:rPr>
          <w:rStyle w:val="shorttext"/>
          <w:rFonts w:ascii="Calibri" w:eastAsia="Times New Roman" w:hAnsi="Calibri" w:cs="Times New Roman"/>
          <w:i w:val="0"/>
          <w:iCs w:val="0"/>
          <w:color w:val="auto"/>
          <w:sz w:val="22"/>
          <w:szCs w:val="20"/>
          <w:lang w:eastAsia="fr-FR"/>
        </w:rPr>
        <w:t xml:space="preserve"> </w:t>
      </w:r>
      <w:r w:rsidR="00CA464E" w:rsidRPr="00CA464E">
        <w:rPr>
          <w:rStyle w:val="shorttext"/>
          <w:rFonts w:ascii="Calibri" w:eastAsia="Times New Roman" w:hAnsi="Calibri" w:cs="Times New Roman"/>
          <w:b/>
          <w:i w:val="0"/>
          <w:iCs w:val="0"/>
          <w:color w:val="auto"/>
          <w:sz w:val="22"/>
          <w:szCs w:val="20"/>
          <w:lang w:eastAsia="fr-FR"/>
        </w:rPr>
        <w:fldChar w:fldCharType="begin"/>
      </w:r>
      <w:r w:rsidR="00CA464E" w:rsidRPr="00CA464E">
        <w:rPr>
          <w:rStyle w:val="shorttext"/>
          <w:rFonts w:ascii="Calibri" w:eastAsia="Times New Roman" w:hAnsi="Calibri" w:cs="Times New Roman"/>
          <w:b/>
          <w:i w:val="0"/>
          <w:iCs w:val="0"/>
          <w:color w:val="auto"/>
          <w:sz w:val="22"/>
          <w:szCs w:val="20"/>
          <w:lang w:eastAsia="fr-FR"/>
        </w:rPr>
        <w:instrText xml:space="preserve"> REF _Ref533090191 \r \h </w:instrText>
      </w:r>
      <w:r w:rsidR="00CA464E">
        <w:rPr>
          <w:rStyle w:val="shorttext"/>
          <w:rFonts w:ascii="Calibri" w:eastAsia="Times New Roman" w:hAnsi="Calibri" w:cs="Times New Roman"/>
          <w:b/>
          <w:i w:val="0"/>
          <w:iCs w:val="0"/>
          <w:color w:val="auto"/>
          <w:sz w:val="22"/>
          <w:szCs w:val="20"/>
          <w:lang w:eastAsia="fr-FR"/>
        </w:rPr>
        <w:instrText xml:space="preserve"> \* MERGEFORMAT </w:instrText>
      </w:r>
      <w:r w:rsidR="00CA464E" w:rsidRPr="00CA464E">
        <w:rPr>
          <w:rStyle w:val="shorttext"/>
          <w:rFonts w:ascii="Calibri" w:eastAsia="Times New Roman" w:hAnsi="Calibri" w:cs="Times New Roman"/>
          <w:b/>
          <w:i w:val="0"/>
          <w:iCs w:val="0"/>
          <w:color w:val="auto"/>
          <w:sz w:val="22"/>
          <w:szCs w:val="20"/>
          <w:lang w:eastAsia="fr-FR"/>
        </w:rPr>
      </w:r>
      <w:r w:rsidR="00CA464E" w:rsidRPr="00CA464E">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[3]</w:t>
      </w:r>
      <w:r w:rsidR="00CA464E" w:rsidRPr="00CA464E">
        <w:rPr>
          <w:rStyle w:val="shorttext"/>
          <w:rFonts w:ascii="Calibri" w:eastAsia="Times New Roman" w:hAnsi="Calibri" w:cs="Times New Roman"/>
          <w:b/>
          <w:i w:val="0"/>
          <w:iCs w:val="0"/>
          <w:color w:val="auto"/>
          <w:sz w:val="22"/>
          <w:szCs w:val="20"/>
          <w:lang w:eastAsia="fr-FR"/>
        </w:rPr>
        <w:fldChar w:fldCharType="end"/>
      </w:r>
      <w:r w:rsidR="00827508">
        <w:rPr>
          <w:rStyle w:val="shorttext"/>
          <w:rFonts w:ascii="Calibri" w:eastAsia="Times New Roman" w:hAnsi="Calibri" w:cs="Times New Roman"/>
          <w:i w:val="0"/>
          <w:iCs w:val="0"/>
          <w:color w:val="auto"/>
          <w:sz w:val="22"/>
          <w:szCs w:val="20"/>
          <w:lang w:eastAsia="fr-FR"/>
        </w:rPr>
        <w:t xml:space="preserve"> </w:t>
      </w:r>
      <w:r w:rsidRPr="00894290">
        <w:rPr>
          <w:rStyle w:val="shorttext"/>
          <w:rFonts w:ascii="Calibri" w:eastAsia="Times New Roman" w:hAnsi="Calibri" w:cs="Times New Roman"/>
          <w:i w:val="0"/>
          <w:iCs w:val="0"/>
          <w:color w:val="auto"/>
          <w:sz w:val="22"/>
          <w:szCs w:val="20"/>
          <w:lang w:eastAsia="fr-FR"/>
        </w:rPr>
        <w:t>)</w:t>
      </w:r>
    </w:p>
    <w:p w14:paraId="5DBFE2EE" w14:textId="0FCC2288" w:rsidR="00322FC9" w:rsidRDefault="00393C05" w:rsidP="00523E9E">
      <w:pPr>
        <w:pStyle w:val="Titre3"/>
        <w:ind w:left="709"/>
      </w:pPr>
      <w:bookmarkStart w:id="10" w:name="_Toc533777539"/>
      <w:r w:rsidRPr="00DE7318">
        <w:lastRenderedPageBreak/>
        <w:t>Mise en évidence</w:t>
      </w:r>
      <w:r>
        <w:t xml:space="preserve"> par cas</w:t>
      </w:r>
      <w:r w:rsidRPr="00DE7318">
        <w:t xml:space="preserve"> industriel</w:t>
      </w:r>
      <w:r w:rsidR="00C4091E">
        <w:t>s</w:t>
      </w:r>
      <w:bookmarkEnd w:id="10"/>
      <w:r w:rsidRPr="00DE7318">
        <w:t xml:space="preserve"> </w:t>
      </w:r>
    </w:p>
    <w:p w14:paraId="086F555F" w14:textId="77777777" w:rsidR="0028373A" w:rsidRPr="0028373A" w:rsidRDefault="0028373A" w:rsidP="0028373A"/>
    <w:p w14:paraId="14F9A8D7" w14:textId="6ABA10CA" w:rsidR="0044278E" w:rsidRPr="00A22718" w:rsidRDefault="0044278E" w:rsidP="00EA6876">
      <w:pPr>
        <w:spacing w:line="360" w:lineRule="auto"/>
        <w:ind w:firstLine="708"/>
      </w:pPr>
      <w:r w:rsidRPr="00EA6876">
        <w:t>En 2008,</w:t>
      </w:r>
      <w:r w:rsidRPr="00620A4B">
        <w:t xml:space="preserve"> Schmied, Pozivil et al. </w:t>
      </w:r>
      <w:r w:rsidR="004A32CA" w:rsidRPr="004A32CA">
        <w:rPr>
          <w:b/>
        </w:rPr>
        <w:fldChar w:fldCharType="begin"/>
      </w:r>
      <w:r w:rsidR="004A32CA" w:rsidRPr="004A32CA">
        <w:rPr>
          <w:b/>
        </w:rPr>
        <w:instrText xml:space="preserve"> REF _Ref533090559 \r \h  \* MERGEFORMAT </w:instrText>
      </w:r>
      <w:r w:rsidR="004A32CA" w:rsidRPr="004A32CA">
        <w:rPr>
          <w:b/>
        </w:rPr>
      </w:r>
      <w:r w:rsidR="004A32CA" w:rsidRPr="004A32CA">
        <w:rPr>
          <w:b/>
        </w:rPr>
        <w:fldChar w:fldCharType="separate"/>
      </w:r>
      <w:r w:rsidR="001C03C4">
        <w:rPr>
          <w:b/>
        </w:rPr>
        <w:t>[4]</w:t>
      </w:r>
      <w:r w:rsidR="004A32CA" w:rsidRPr="004A32CA">
        <w:rPr>
          <w:b/>
        </w:rPr>
        <w:fldChar w:fldCharType="end"/>
      </w:r>
      <w:r w:rsidR="004A32CA">
        <w:rPr>
          <w:b/>
        </w:rPr>
        <w:t xml:space="preserve"> </w:t>
      </w:r>
      <w:r w:rsidRPr="00620A4B">
        <w:t>ont publié une étude du cas concernant un turbo-détenteur</w:t>
      </w:r>
      <w:r>
        <w:t xml:space="preserve"> accouplé avec un compresseur</w:t>
      </w:r>
      <w:r w:rsidRPr="00620A4B">
        <w:t xml:space="preserve"> utilisé en industrie cryogénique</w:t>
      </w:r>
      <w:r w:rsidR="00276C82">
        <w:t>. Cette machine servait</w:t>
      </w:r>
      <w:r>
        <w:t xml:space="preserve"> à </w:t>
      </w:r>
      <w:r w:rsidRPr="0050638E">
        <w:t xml:space="preserve">fournir </w:t>
      </w:r>
      <w:r>
        <w:t>la</w:t>
      </w:r>
      <w:r w:rsidRPr="0050638E">
        <w:t xml:space="preserve"> réfrigérat</w:t>
      </w:r>
      <w:r>
        <w:t>ion</w:t>
      </w:r>
      <w:r w:rsidRPr="0050638E">
        <w:t xml:space="preserve"> pour le procédé de purification des gaz résiduaires dans une usine de traitement de l'éthylène</w:t>
      </w:r>
      <w:r>
        <w:t>. Le turbo-détenteur possédait des disques lourds en porte-à-faux et un rotor rigide qui fonctionn</w:t>
      </w:r>
      <w:r w:rsidR="00140F06">
        <w:t>ait</w:t>
      </w:r>
      <w:r>
        <w:t xml:space="preserve"> aux vitesses élevées vers 18600 tr/min. Pendant un test de fonctionnement, les</w:t>
      </w:r>
      <w:r w:rsidRPr="007C07AF">
        <w:t xml:space="preserve"> vibration</w:t>
      </w:r>
      <w:r>
        <w:t>s synchrones ont été</w:t>
      </w:r>
      <w:r w:rsidRPr="007C07AF">
        <w:t xml:space="preserve"> mesurée</w:t>
      </w:r>
      <w:r>
        <w:t>s</w:t>
      </w:r>
      <w:r w:rsidRPr="007C07AF">
        <w:t xml:space="preserve"> </w:t>
      </w:r>
      <w:r>
        <w:t>et elles</w:t>
      </w:r>
      <w:r w:rsidRPr="007C07AF">
        <w:t xml:space="preserve"> commenç</w:t>
      </w:r>
      <w:r>
        <w:t>aient</w:t>
      </w:r>
      <w:r w:rsidRPr="007C07AF">
        <w:t xml:space="preserve"> à monter brusquement juste au-dessus de la vitesse nominale</w:t>
      </w:r>
      <w:r>
        <w:t xml:space="preserve">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1C03C4" w:rsidRPr="001C03C4">
        <w:rPr>
          <w:rStyle w:val="shorttext"/>
          <w:b/>
        </w:rPr>
        <w:t xml:space="preserve">Figure </w:t>
      </w:r>
      <w:r w:rsidR="001C03C4" w:rsidRPr="001C03C4">
        <w:rPr>
          <w:rStyle w:val="shorttext"/>
          <w:b/>
          <w:noProof/>
        </w:rPr>
        <w:t>1.1</w:t>
      </w:r>
      <w:r w:rsidR="001C03C4" w:rsidRPr="001C03C4">
        <w:rPr>
          <w:rStyle w:val="shorttext"/>
          <w:b/>
          <w:noProof/>
        </w:rPr>
        <w:noBreakHyphen/>
        <w:t>2</w:t>
      </w:r>
      <w:r w:rsidRPr="00A2508B">
        <w:rPr>
          <w:rStyle w:val="shorttext"/>
          <w:b/>
        </w:rPr>
        <w:fldChar w:fldCharType="end"/>
      </w:r>
      <w:r w:rsidRPr="0097606A">
        <w:rPr>
          <w:rStyle w:val="shorttext"/>
        </w:rPr>
        <w:t>)</w:t>
      </w:r>
      <w:r>
        <w:t xml:space="preserve">. Les diagrammes polaires des mesures près de la vitesse nominale sont à la </w:t>
      </w:r>
      <w:r w:rsidRPr="00493454">
        <w:rPr>
          <w:b/>
        </w:rPr>
        <w:fldChar w:fldCharType="begin"/>
      </w:r>
      <w:r w:rsidRPr="00493454">
        <w:rPr>
          <w:b/>
        </w:rPr>
        <w:instrText xml:space="preserve"> REF _Ref523325056 \h  \* MERGEFORMAT </w:instrText>
      </w:r>
      <w:r w:rsidRPr="00493454">
        <w:rPr>
          <w:b/>
        </w:rPr>
      </w:r>
      <w:r w:rsidRPr="00493454">
        <w:rPr>
          <w:b/>
        </w:rPr>
        <w:fldChar w:fldCharType="separate"/>
      </w:r>
      <w:r w:rsidR="001C03C4" w:rsidRPr="001C03C4">
        <w:rPr>
          <w:b/>
        </w:rPr>
        <w:t>Figure 1.1</w:t>
      </w:r>
      <w:r w:rsidR="001C03C4" w:rsidRPr="001C03C4">
        <w:rPr>
          <w:b/>
        </w:rPr>
        <w:noBreakHyphen/>
        <w:t>3</w:t>
      </w:r>
      <w:r w:rsidRPr="00493454">
        <w:rPr>
          <w:b/>
        </w:rPr>
        <w:fldChar w:fldCharType="end"/>
      </w:r>
      <w:r>
        <w:t xml:space="preserve">. Ils montrent </w:t>
      </w:r>
      <w:r w:rsidR="0013392F">
        <w:t>d</w:t>
      </w:r>
      <w:r>
        <w:t>es changements important de</w:t>
      </w:r>
      <w:r w:rsidR="00DE456D">
        <w:t>s</w:t>
      </w:r>
      <w:r>
        <w:t xml:space="preserve"> amplitude</w:t>
      </w:r>
      <w:r w:rsidR="00DE456D">
        <w:t>s</w:t>
      </w:r>
      <w:r>
        <w:t xml:space="preserve"> et de la phase pendant dix minutes et ses trajectoires suivent </w:t>
      </w:r>
      <w:r w:rsidRPr="00A90D7C">
        <w:t>une</w:t>
      </w:r>
      <w:r>
        <w:rPr>
          <w:rStyle w:val="shorttext"/>
        </w:rPr>
        <w:t xml:space="preserve"> courbe spirale et divergente. </w:t>
      </w:r>
      <w:r w:rsidR="002650A5">
        <w:rPr>
          <w:rStyle w:val="shorttext"/>
        </w:rPr>
        <w:t>A partir de la forme de</w:t>
      </w:r>
      <w:r>
        <w:rPr>
          <w:rStyle w:val="shorttext"/>
        </w:rPr>
        <w:t xml:space="preserve"> cette trajectoire, le phénomène de la vibration spirale divergente est défini. </w:t>
      </w:r>
      <w:r>
        <w:t>En outre,  l</w:t>
      </w:r>
      <w:r w:rsidRPr="00A22718">
        <w:t xml:space="preserve">a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1C03C4" w:rsidRPr="001C03C4">
        <w:rPr>
          <w:rStyle w:val="shorttext"/>
          <w:b/>
        </w:rPr>
        <w:t xml:space="preserve">Figure </w:t>
      </w:r>
      <w:r w:rsidR="001C03C4" w:rsidRPr="001C03C4">
        <w:rPr>
          <w:rStyle w:val="shorttext"/>
          <w:b/>
          <w:noProof/>
        </w:rPr>
        <w:t>1.1</w:t>
      </w:r>
      <w:r w:rsidR="001C03C4" w:rsidRPr="001C03C4">
        <w:rPr>
          <w:rStyle w:val="shorttext"/>
          <w:b/>
          <w:noProof/>
        </w:rPr>
        <w:noBreakHyphen/>
        <w:t>2</w:t>
      </w:r>
      <w:r w:rsidRPr="00A2508B">
        <w:rPr>
          <w:rStyle w:val="shorttext"/>
          <w:b/>
        </w:rPr>
        <w:fldChar w:fldCharType="end"/>
      </w:r>
      <w:r>
        <w:rPr>
          <w:b/>
        </w:rPr>
        <w:t xml:space="preserve"> </w:t>
      </w:r>
      <w:r>
        <w:t xml:space="preserve">illustre également le phénomène de l’hystérésis </w:t>
      </w:r>
      <w:r w:rsidR="00DE562E">
        <w:t>dont</w:t>
      </w:r>
      <w:r>
        <w:t xml:space="preserve"> </w:t>
      </w:r>
      <w:r w:rsidRPr="00A22718">
        <w:t>le niveau élevé de vibrations persiste malgré la</w:t>
      </w:r>
      <w:r>
        <w:t xml:space="preserve"> réduction de vitesse en-deçà de</w:t>
      </w:r>
      <w:r w:rsidRPr="00A22718">
        <w:t xml:space="preserve"> </w:t>
      </w:r>
      <w:r>
        <w:t>186</w:t>
      </w:r>
      <w:r w:rsidRPr="00A22718">
        <w:t>00 tr/mi</w:t>
      </w:r>
      <w:r>
        <w:t xml:space="preserve">n. </w:t>
      </w:r>
    </w:p>
    <w:p w14:paraId="48CEF6E1" w14:textId="77777777" w:rsidR="0044278E" w:rsidRDefault="0044278E" w:rsidP="0044278E">
      <w:pPr>
        <w:keepNext/>
        <w:jc w:val="center"/>
      </w:pPr>
      <w:r>
        <w:rPr>
          <w:noProof/>
        </w:rPr>
        <w:drawing>
          <wp:inline distT="0" distB="0" distL="0" distR="0" wp14:anchorId="13A719F3" wp14:editId="0503E223">
            <wp:extent cx="3913726" cy="2393897"/>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8663" cy="2396917"/>
                    </a:xfrm>
                    <a:prstGeom prst="rect">
                      <a:avLst/>
                    </a:prstGeom>
                  </pic:spPr>
                </pic:pic>
              </a:graphicData>
            </a:graphic>
          </wp:inline>
        </w:drawing>
      </w:r>
    </w:p>
    <w:p w14:paraId="46E1E71C" w14:textId="4C1A2280" w:rsidR="0044278E" w:rsidRDefault="0044278E" w:rsidP="0044278E">
      <w:pPr>
        <w:pStyle w:val="Lgende"/>
        <w:jc w:val="center"/>
        <w:rPr>
          <w:rStyle w:val="shorttext"/>
          <w:rFonts w:ascii="Calibri" w:eastAsia="Times New Roman" w:hAnsi="Calibri" w:cs="Times New Roman"/>
          <w:b/>
          <w:i w:val="0"/>
          <w:iCs w:val="0"/>
          <w:color w:val="auto"/>
          <w:sz w:val="22"/>
          <w:szCs w:val="20"/>
          <w:lang w:eastAsia="fr-FR"/>
        </w:rPr>
      </w:pPr>
      <w:bookmarkStart w:id="11" w:name="_Ref523734709"/>
      <w:r w:rsidRPr="00E407B8">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2</w:t>
      </w:r>
      <w:r w:rsidR="00495F01">
        <w:rPr>
          <w:rStyle w:val="shorttext"/>
          <w:rFonts w:ascii="Calibri" w:eastAsia="Times New Roman" w:hAnsi="Calibri" w:cs="Times New Roman"/>
          <w:i w:val="0"/>
          <w:iCs w:val="0"/>
          <w:color w:val="auto"/>
          <w:sz w:val="22"/>
          <w:szCs w:val="20"/>
          <w:lang w:eastAsia="fr-FR"/>
        </w:rPr>
        <w:fldChar w:fldCharType="end"/>
      </w:r>
      <w:bookmarkEnd w:id="11"/>
      <w:r w:rsidRPr="00E407B8">
        <w:rPr>
          <w:rStyle w:val="shorttext"/>
          <w:rFonts w:ascii="Calibri" w:eastAsia="Times New Roman" w:hAnsi="Calibri" w:cs="Times New Roman"/>
          <w:i w:val="0"/>
          <w:iCs w:val="0"/>
          <w:color w:val="auto"/>
          <w:sz w:val="22"/>
          <w:szCs w:val="20"/>
          <w:lang w:eastAsia="fr-FR"/>
        </w:rPr>
        <w:t> : Phénomène d’hystérésis sur le turbo-détenteur</w:t>
      </w:r>
      <w:r w:rsidR="00CF75F8">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w:t>
      </w:r>
      <w:r>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636C010D" w14:textId="77777777" w:rsidR="0044278E" w:rsidRDefault="0044278E" w:rsidP="0044278E">
      <w:pPr>
        <w:keepNext/>
        <w:spacing w:line="360" w:lineRule="auto"/>
        <w:jc w:val="center"/>
      </w:pPr>
      <w:r>
        <w:rPr>
          <w:noProof/>
        </w:rPr>
        <w:drawing>
          <wp:inline distT="0" distB="0" distL="0" distR="0" wp14:anchorId="37F9F32B" wp14:editId="40ECA131">
            <wp:extent cx="4746934" cy="2189333"/>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6550" cy="2193768"/>
                    </a:xfrm>
                    <a:prstGeom prst="rect">
                      <a:avLst/>
                    </a:prstGeom>
                  </pic:spPr>
                </pic:pic>
              </a:graphicData>
            </a:graphic>
          </wp:inline>
        </w:drawing>
      </w:r>
    </w:p>
    <w:p w14:paraId="41712E6F" w14:textId="029AC209"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2" w:name="_Ref523325056"/>
      <w:r w:rsidRPr="002F0CE0">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3</w:t>
      </w:r>
      <w:r w:rsidR="00495F01">
        <w:rPr>
          <w:rStyle w:val="shorttext"/>
          <w:rFonts w:ascii="Calibri" w:eastAsia="Times New Roman" w:hAnsi="Calibri" w:cs="Times New Roman"/>
          <w:i w:val="0"/>
          <w:iCs w:val="0"/>
          <w:color w:val="auto"/>
          <w:sz w:val="22"/>
          <w:szCs w:val="20"/>
          <w:lang w:eastAsia="fr-FR"/>
        </w:rPr>
        <w:fldChar w:fldCharType="end"/>
      </w:r>
      <w:bookmarkEnd w:id="12"/>
      <w:r>
        <w:rPr>
          <w:rStyle w:val="shorttext"/>
          <w:rFonts w:ascii="Calibri" w:eastAsia="Times New Roman" w:hAnsi="Calibri" w:cs="Times New Roman"/>
          <w:i w:val="0"/>
          <w:iCs w:val="0"/>
          <w:color w:val="auto"/>
          <w:sz w:val="22"/>
          <w:szCs w:val="20"/>
          <w:lang w:eastAsia="fr-FR"/>
        </w:rPr>
        <w:t xml:space="preserve"> : Vibration spirale constaté sur le côté compresseur </w:t>
      </w:r>
      <w:r w:rsidR="00CF75F8">
        <w:rPr>
          <w:rStyle w:val="shorttext"/>
          <w:rFonts w:ascii="Calibri" w:eastAsia="Times New Roman" w:hAnsi="Calibri" w:cs="Times New Roman"/>
          <w:i w:val="0"/>
          <w:iCs w:val="0"/>
          <w:color w:val="auto"/>
          <w:sz w:val="22"/>
          <w:szCs w:val="20"/>
          <w:lang w:eastAsia="fr-FR"/>
        </w:rPr>
        <w:t>(</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15AE61D5" w14:textId="4B6F4443" w:rsidR="0044278E" w:rsidRPr="00BE04F9" w:rsidRDefault="0044278E" w:rsidP="00EA6876">
      <w:pPr>
        <w:spacing w:line="360" w:lineRule="auto"/>
        <w:ind w:firstLine="708"/>
        <w:rPr>
          <w:rStyle w:val="shorttext"/>
          <w:szCs w:val="22"/>
        </w:rPr>
      </w:pPr>
      <w:r w:rsidRPr="00EA6876">
        <w:lastRenderedPageBreak/>
        <w:t>En 2011,</w:t>
      </w:r>
      <w:r>
        <w:t xml:space="preserve"> Lorenz et Murphy </w:t>
      </w:r>
      <w:r w:rsidR="00DD0321" w:rsidRPr="00DD0321">
        <w:rPr>
          <w:b/>
        </w:rPr>
        <w:fldChar w:fldCharType="begin"/>
      </w:r>
      <w:r w:rsidR="00DD0321" w:rsidRPr="00DD0321">
        <w:rPr>
          <w:b/>
        </w:rPr>
        <w:instrText xml:space="preserve"> REF _Ref533090865 \r \h  \* MERGEFORMAT </w:instrText>
      </w:r>
      <w:r w:rsidR="00DD0321" w:rsidRPr="00DD0321">
        <w:rPr>
          <w:b/>
        </w:rPr>
      </w:r>
      <w:r w:rsidR="00DD0321" w:rsidRPr="00DD0321">
        <w:rPr>
          <w:b/>
        </w:rPr>
        <w:fldChar w:fldCharType="separate"/>
      </w:r>
      <w:r w:rsidR="001C03C4">
        <w:rPr>
          <w:b/>
        </w:rPr>
        <w:t>[5]</w:t>
      </w:r>
      <w:r w:rsidR="00DD0321" w:rsidRPr="00DD0321">
        <w:rPr>
          <w:b/>
        </w:rPr>
        <w:fldChar w:fldCharType="end"/>
      </w:r>
      <w:r w:rsidR="00727D14">
        <w:t xml:space="preserve"> ont investigué le</w:t>
      </w:r>
      <w:r>
        <w:t xml:space="preserve"> prototype d’une </w:t>
      </w:r>
      <w:r>
        <w:rPr>
          <w:rStyle w:val="shorttext"/>
        </w:rPr>
        <w:t xml:space="preserve">machine électrique </w:t>
      </w:r>
      <w:r w:rsidR="009851C5">
        <w:rPr>
          <w:rStyle w:val="shorttext"/>
        </w:rPr>
        <w:t xml:space="preserve">qui </w:t>
      </w:r>
      <w:r w:rsidR="00F77B17">
        <w:rPr>
          <w:rStyle w:val="shorttext"/>
        </w:rPr>
        <w:t>possédait</w:t>
      </w:r>
      <w:r>
        <w:rPr>
          <w:rStyle w:val="shorttext"/>
        </w:rPr>
        <w:t xml:space="preserve"> un disque </w:t>
      </w:r>
      <w:r w:rsidR="00295604">
        <w:rPr>
          <w:rStyle w:val="shorttext"/>
        </w:rPr>
        <w:t>massif</w:t>
      </w:r>
      <w:r>
        <w:rPr>
          <w:rStyle w:val="shorttext"/>
        </w:rPr>
        <w:t xml:space="preserve"> en porte-à-faux. Durant un </w:t>
      </w:r>
      <w:r w:rsidRPr="006F4AC6">
        <w:rPr>
          <w:rStyle w:val="shorttext"/>
        </w:rPr>
        <w:t>test</w:t>
      </w:r>
      <w:r>
        <w:rPr>
          <w:rStyle w:val="shorttext"/>
        </w:rPr>
        <w:t xml:space="preserve"> à la vitesse constante 4150 tr/min, les vibrations du rotor étaient mesuré</w:t>
      </w:r>
      <w:r w:rsidR="0045783B">
        <w:rPr>
          <w:rStyle w:val="shorttext"/>
        </w:rPr>
        <w:t>e</w:t>
      </w:r>
      <w:r>
        <w:rPr>
          <w:rStyle w:val="shorttext"/>
        </w:rPr>
        <w:t xml:space="preserve">s sur deux plans et chaque plan possédait deux capteurs montés à 90 degrés. Les amplitudes des composants synchrones mesurées au cours du temps sont illustrées à la </w:t>
      </w:r>
      <w:r w:rsidRPr="00BA235A">
        <w:rPr>
          <w:rStyle w:val="shorttext"/>
          <w:b/>
        </w:rPr>
        <w:fldChar w:fldCharType="begin"/>
      </w:r>
      <w:r w:rsidRPr="00BA235A">
        <w:rPr>
          <w:rStyle w:val="shorttext"/>
          <w:b/>
        </w:rPr>
        <w:instrText xml:space="preserve"> REF _Ref523317204 \h  \* MERGEFORMAT </w:instrText>
      </w:r>
      <w:r w:rsidRPr="00BA235A">
        <w:rPr>
          <w:rStyle w:val="shorttext"/>
          <w:b/>
        </w:rPr>
      </w:r>
      <w:r w:rsidRPr="00BA235A">
        <w:rPr>
          <w:rStyle w:val="shorttext"/>
          <w:b/>
        </w:rPr>
        <w:fldChar w:fldCharType="separate"/>
      </w:r>
      <w:r w:rsidR="001C03C4" w:rsidRPr="001C03C4">
        <w:rPr>
          <w:rStyle w:val="shorttext"/>
          <w:b/>
        </w:rPr>
        <w:t>Figure 1.1</w:t>
      </w:r>
      <w:r w:rsidR="001C03C4" w:rsidRPr="001C03C4">
        <w:rPr>
          <w:rStyle w:val="shorttext"/>
          <w:b/>
        </w:rPr>
        <w:noBreakHyphen/>
        <w:t>4</w:t>
      </w:r>
      <w:r w:rsidRPr="00BA235A">
        <w:rPr>
          <w:rStyle w:val="shorttext"/>
          <w:b/>
        </w:rPr>
        <w:fldChar w:fldCharType="end"/>
      </w:r>
      <w:r>
        <w:rPr>
          <w:rStyle w:val="shorttext"/>
        </w:rPr>
        <w:t xml:space="preserve"> et s</w:t>
      </w:r>
      <w:r w:rsidRPr="00343837">
        <w:rPr>
          <w:rStyle w:val="shorttext"/>
        </w:rPr>
        <w:t>es diagrammes polaires sont illustrés 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1C03C4" w:rsidRPr="001C03C4">
        <w:rPr>
          <w:rStyle w:val="shorttext"/>
          <w:b/>
        </w:rPr>
        <w:t>Figure 1.1</w:t>
      </w:r>
      <w:r w:rsidR="001C03C4" w:rsidRPr="001C03C4">
        <w:rPr>
          <w:rStyle w:val="shorttext"/>
          <w:b/>
        </w:rPr>
        <w:noBreakHyphen/>
        <w:t>5</w:t>
      </w:r>
      <w:r w:rsidRPr="00BA235A">
        <w:rPr>
          <w:rStyle w:val="shorttext"/>
          <w:b/>
        </w:rPr>
        <w:fldChar w:fldCharType="end"/>
      </w:r>
      <w:r w:rsidRPr="00343837">
        <w:rPr>
          <w:rStyle w:val="shorttext"/>
        </w:rPr>
        <w:t>.</w:t>
      </w:r>
      <w:r>
        <w:rPr>
          <w:rStyle w:val="shorttext"/>
        </w:rPr>
        <w:t xml:space="preserve"> Selon ces figures, l’amplitude de vibration augmentait lentement pendant les premières deux heures de fonctionnement et devenait soudain excessive. L’augmentation brusque des vibrations a déclenché l’arrêt d’urgence de la machine. Les vibrations spirales divergentes ont été également observées</w:t>
      </w:r>
      <w:r w:rsidRPr="00686D01">
        <w:rPr>
          <w:rStyle w:val="shorttext"/>
        </w:rPr>
        <w:t xml:space="preserve"> </w:t>
      </w:r>
      <w:r w:rsidRPr="00343837">
        <w:rPr>
          <w:rStyle w:val="shorttext"/>
        </w:rPr>
        <w:t>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1C03C4" w:rsidRPr="001C03C4">
        <w:rPr>
          <w:rStyle w:val="shorttext"/>
          <w:b/>
        </w:rPr>
        <w:t>Figure 1.1</w:t>
      </w:r>
      <w:r w:rsidR="001C03C4" w:rsidRPr="001C03C4">
        <w:rPr>
          <w:rStyle w:val="shorttext"/>
          <w:b/>
        </w:rPr>
        <w:noBreakHyphen/>
        <w:t>5</w:t>
      </w:r>
      <w:r w:rsidRPr="00BA235A">
        <w:rPr>
          <w:rStyle w:val="shorttext"/>
          <w:b/>
        </w:rPr>
        <w:fldChar w:fldCharType="end"/>
      </w:r>
      <w:r>
        <w:rPr>
          <w:rStyle w:val="shorttext"/>
        </w:rPr>
        <w:t xml:space="preserve">. En plus, le </w:t>
      </w:r>
      <w:r>
        <w:rPr>
          <w:szCs w:val="22"/>
        </w:rPr>
        <w:t xml:space="preserve">phénomène des vibrations cycliques a été également constaté </w:t>
      </w:r>
      <w:r w:rsidR="005235AC">
        <w:rPr>
          <w:szCs w:val="22"/>
        </w:rPr>
        <w:t>dans</w:t>
      </w:r>
      <w:r>
        <w:rPr>
          <w:szCs w:val="22"/>
        </w:rPr>
        <w:t xml:space="preserve"> ce cas avant que l’instabilité vibratoire apparaisse. </w:t>
      </w:r>
    </w:p>
    <w:p w14:paraId="5DEBE897" w14:textId="77777777" w:rsidR="0044278E" w:rsidRDefault="0044278E" w:rsidP="0044278E">
      <w:pPr>
        <w:keepNext/>
        <w:spacing w:line="360" w:lineRule="auto"/>
        <w:jc w:val="center"/>
      </w:pPr>
      <w:r w:rsidRPr="00910663">
        <w:rPr>
          <w:rStyle w:val="shorttext"/>
          <w:noProof/>
        </w:rPr>
        <w:drawing>
          <wp:inline distT="0" distB="0" distL="0" distR="0" wp14:anchorId="13B36F87" wp14:editId="65CA5CCA">
            <wp:extent cx="3665551" cy="2329556"/>
            <wp:effectExtent l="0" t="0" r="0" b="0"/>
            <wp:docPr id="475" name="Image 475"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82236" cy="2340160"/>
                    </a:xfrm>
                    <a:prstGeom prst="rect">
                      <a:avLst/>
                    </a:prstGeom>
                    <a:noFill/>
                    <a:ln>
                      <a:noFill/>
                    </a:ln>
                  </pic:spPr>
                </pic:pic>
              </a:graphicData>
            </a:graphic>
          </wp:inline>
        </w:drawing>
      </w:r>
    </w:p>
    <w:p w14:paraId="3E46DC3F" w14:textId="3391149C" w:rsidR="0044278E" w:rsidRDefault="0044278E" w:rsidP="0044278E">
      <w:pPr>
        <w:pStyle w:val="Lgende"/>
        <w:jc w:val="center"/>
        <w:rPr>
          <w:rStyle w:val="shorttext"/>
        </w:rPr>
      </w:pPr>
      <w:bookmarkStart w:id="13" w:name="_Ref523317204"/>
      <w:r w:rsidRPr="00B94278">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4</w:t>
      </w:r>
      <w:r w:rsidR="00495F01">
        <w:rPr>
          <w:rStyle w:val="shorttext"/>
          <w:rFonts w:ascii="Calibri" w:eastAsia="Times New Roman" w:hAnsi="Calibri" w:cs="Times New Roman"/>
          <w:i w:val="0"/>
          <w:iCs w:val="0"/>
          <w:color w:val="auto"/>
          <w:sz w:val="22"/>
          <w:szCs w:val="20"/>
          <w:lang w:eastAsia="fr-FR"/>
        </w:rPr>
        <w:fldChar w:fldCharType="end"/>
      </w:r>
      <w:bookmarkEnd w:id="13"/>
      <w:r w:rsidRPr="00B94278">
        <w:rPr>
          <w:rStyle w:val="shorttext"/>
          <w:rFonts w:ascii="Calibri" w:eastAsia="Times New Roman" w:hAnsi="Calibri" w:cs="Times New Roman"/>
          <w:i w:val="0"/>
          <w:iCs w:val="0"/>
          <w:color w:val="auto"/>
          <w:sz w:val="22"/>
          <w:szCs w:val="20"/>
          <w:lang w:eastAsia="fr-FR"/>
        </w:rPr>
        <w:t xml:space="preserve"> : </w:t>
      </w:r>
      <w:r w:rsidR="00D77CA4">
        <w:rPr>
          <w:rStyle w:val="shorttext"/>
          <w:rFonts w:ascii="Calibri" w:eastAsia="Times New Roman" w:hAnsi="Calibri" w:cs="Times New Roman"/>
          <w:i w:val="0"/>
          <w:iCs w:val="0"/>
          <w:color w:val="auto"/>
          <w:sz w:val="22"/>
          <w:szCs w:val="20"/>
          <w:lang w:eastAsia="fr-FR"/>
        </w:rPr>
        <w:t>Vibrations synchrones mesurées au cours du temps (</w:t>
      </w:r>
      <w:r w:rsidR="007100EE" w:rsidRPr="007100EE">
        <w:rPr>
          <w:rStyle w:val="shorttext"/>
          <w:rFonts w:ascii="Calibri" w:eastAsia="Times New Roman" w:hAnsi="Calibri" w:cs="Times New Roman"/>
          <w:i w:val="0"/>
          <w:iCs w:val="0"/>
          <w:color w:val="auto"/>
          <w:sz w:val="22"/>
          <w:szCs w:val="20"/>
          <w:lang w:eastAsia="fr-FR"/>
        </w:rPr>
        <w:t>Lorenz</w:t>
      </w:r>
      <w:r w:rsidR="007100EE">
        <w:rPr>
          <w:rStyle w:val="shorttext"/>
          <w:rFonts w:ascii="Calibri" w:eastAsia="Times New Roman" w:hAnsi="Calibri" w:cs="Times New Roman"/>
          <w:i w:val="0"/>
          <w:iCs w:val="0"/>
          <w:color w:val="auto"/>
          <w:sz w:val="22"/>
          <w:szCs w:val="20"/>
          <w:lang w:eastAsia="fr-FR"/>
        </w:rPr>
        <w:t xml:space="preserve"> et al. </w:t>
      </w:r>
      <w:r w:rsidR="007100EE" w:rsidRPr="007100EE">
        <w:rPr>
          <w:rStyle w:val="shorttext"/>
          <w:rFonts w:ascii="Calibri" w:eastAsia="Times New Roman" w:hAnsi="Calibri" w:cs="Times New Roman"/>
          <w:b/>
          <w:i w:val="0"/>
          <w:iCs w:val="0"/>
          <w:color w:val="auto"/>
          <w:sz w:val="22"/>
          <w:szCs w:val="20"/>
          <w:lang w:eastAsia="fr-FR"/>
        </w:rPr>
        <w:fldChar w:fldCharType="begin"/>
      </w:r>
      <w:r w:rsidR="007100EE"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7100EE" w:rsidRPr="007100EE">
        <w:rPr>
          <w:rStyle w:val="shorttext"/>
          <w:rFonts w:ascii="Calibri" w:eastAsia="Times New Roman" w:hAnsi="Calibri" w:cs="Times New Roman"/>
          <w:b/>
          <w:i w:val="0"/>
          <w:iCs w:val="0"/>
          <w:color w:val="auto"/>
          <w:sz w:val="22"/>
          <w:szCs w:val="20"/>
          <w:lang w:eastAsia="fr-FR"/>
        </w:rPr>
      </w:r>
      <w:r w:rsidR="007100EE" w:rsidRPr="007100EE">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[5]</w:t>
      </w:r>
      <w:r w:rsidR="007100EE" w:rsidRPr="007100EE">
        <w:rPr>
          <w:rStyle w:val="shorttext"/>
          <w:rFonts w:ascii="Calibri" w:eastAsia="Times New Roman" w:hAnsi="Calibri" w:cs="Times New Roman"/>
          <w:b/>
          <w:i w:val="0"/>
          <w:iCs w:val="0"/>
          <w:color w:val="auto"/>
          <w:sz w:val="22"/>
          <w:szCs w:val="20"/>
          <w:lang w:eastAsia="fr-FR"/>
        </w:rPr>
        <w:fldChar w:fldCharType="end"/>
      </w:r>
      <w:r w:rsidR="00D77CA4">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3F7C2C3C" w14:textId="77777777" w:rsidR="0044278E" w:rsidRDefault="0044278E" w:rsidP="0044278E">
      <w:pPr>
        <w:keepNext/>
        <w:spacing w:line="360" w:lineRule="auto"/>
        <w:jc w:val="center"/>
      </w:pPr>
      <w:r w:rsidRPr="00CC5642">
        <w:rPr>
          <w:rStyle w:val="shorttext"/>
          <w:noProof/>
        </w:rPr>
        <w:drawing>
          <wp:inline distT="0" distB="0" distL="0" distR="0" wp14:anchorId="1F56ADEA" wp14:editId="5B5ABF80">
            <wp:extent cx="3705375" cy="3291840"/>
            <wp:effectExtent l="0" t="0" r="9525" b="3810"/>
            <wp:docPr id="5" name="Image 5"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19B9E15A" w14:textId="406F8D0D"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4" w:name="_Ref523318350"/>
      <w:r w:rsidRPr="00F6370B">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5</w:t>
      </w:r>
      <w:r w:rsidR="00495F01">
        <w:rPr>
          <w:rStyle w:val="shorttext"/>
          <w:rFonts w:ascii="Calibri" w:eastAsia="Times New Roman" w:hAnsi="Calibri" w:cs="Times New Roman"/>
          <w:i w:val="0"/>
          <w:iCs w:val="0"/>
          <w:color w:val="auto"/>
          <w:sz w:val="22"/>
          <w:szCs w:val="20"/>
          <w:lang w:eastAsia="fr-FR"/>
        </w:rPr>
        <w:fldChar w:fldCharType="end"/>
      </w:r>
      <w:bookmarkEnd w:id="14"/>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sidR="009F7605">
        <w:rPr>
          <w:rStyle w:val="shorttext"/>
          <w:rFonts w:ascii="Calibri" w:eastAsia="Times New Roman" w:hAnsi="Calibri" w:cs="Times New Roman"/>
          <w:i w:val="0"/>
          <w:iCs w:val="0"/>
          <w:color w:val="auto"/>
          <w:sz w:val="22"/>
          <w:szCs w:val="20"/>
          <w:lang w:eastAsia="fr-FR"/>
        </w:rPr>
        <w:t>(</w:t>
      </w:r>
      <w:r w:rsidR="009F7605" w:rsidRPr="007100EE">
        <w:rPr>
          <w:rStyle w:val="shorttext"/>
          <w:rFonts w:ascii="Calibri" w:eastAsia="Times New Roman" w:hAnsi="Calibri" w:cs="Times New Roman"/>
          <w:i w:val="0"/>
          <w:iCs w:val="0"/>
          <w:color w:val="auto"/>
          <w:sz w:val="22"/>
          <w:szCs w:val="20"/>
          <w:lang w:eastAsia="fr-FR"/>
        </w:rPr>
        <w:t>Lorenz</w:t>
      </w:r>
      <w:r w:rsidR="009F7605">
        <w:rPr>
          <w:rStyle w:val="shorttext"/>
          <w:rFonts w:ascii="Calibri" w:eastAsia="Times New Roman" w:hAnsi="Calibri" w:cs="Times New Roman"/>
          <w:i w:val="0"/>
          <w:iCs w:val="0"/>
          <w:color w:val="auto"/>
          <w:sz w:val="22"/>
          <w:szCs w:val="20"/>
          <w:lang w:eastAsia="fr-FR"/>
        </w:rPr>
        <w:t xml:space="preserve"> et al. </w:t>
      </w:r>
      <w:r w:rsidR="009F7605" w:rsidRPr="007100EE">
        <w:rPr>
          <w:rStyle w:val="shorttext"/>
          <w:rFonts w:ascii="Calibri" w:eastAsia="Times New Roman" w:hAnsi="Calibri" w:cs="Times New Roman"/>
          <w:b/>
          <w:i w:val="0"/>
          <w:iCs w:val="0"/>
          <w:color w:val="auto"/>
          <w:sz w:val="22"/>
          <w:szCs w:val="20"/>
          <w:lang w:eastAsia="fr-FR"/>
        </w:rPr>
        <w:fldChar w:fldCharType="begin"/>
      </w:r>
      <w:r w:rsidR="009F7605"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9F7605" w:rsidRPr="007100EE">
        <w:rPr>
          <w:rStyle w:val="shorttext"/>
          <w:rFonts w:ascii="Calibri" w:eastAsia="Times New Roman" w:hAnsi="Calibri" w:cs="Times New Roman"/>
          <w:b/>
          <w:i w:val="0"/>
          <w:iCs w:val="0"/>
          <w:color w:val="auto"/>
          <w:sz w:val="22"/>
          <w:szCs w:val="20"/>
          <w:lang w:eastAsia="fr-FR"/>
        </w:rPr>
      </w:r>
      <w:r w:rsidR="009F7605" w:rsidRPr="007100EE">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[5]</w:t>
      </w:r>
      <w:r w:rsidR="009F7605" w:rsidRPr="007100EE">
        <w:rPr>
          <w:rStyle w:val="shorttext"/>
          <w:rFonts w:ascii="Calibri" w:eastAsia="Times New Roman" w:hAnsi="Calibri" w:cs="Times New Roman"/>
          <w:b/>
          <w:i w:val="0"/>
          <w:iCs w:val="0"/>
          <w:color w:val="auto"/>
          <w:sz w:val="22"/>
          <w:szCs w:val="20"/>
          <w:lang w:eastAsia="fr-FR"/>
        </w:rPr>
        <w:fldChar w:fldCharType="end"/>
      </w:r>
      <w:r w:rsidR="009F7605">
        <w:rPr>
          <w:rStyle w:val="shorttext"/>
          <w:rFonts w:ascii="Calibri" w:eastAsia="Times New Roman" w:hAnsi="Calibri" w:cs="Times New Roman"/>
          <w:i w:val="0"/>
          <w:iCs w:val="0"/>
          <w:color w:val="auto"/>
          <w:sz w:val="22"/>
          <w:szCs w:val="20"/>
          <w:lang w:eastAsia="fr-FR"/>
        </w:rPr>
        <w:t>)</w:t>
      </w:r>
    </w:p>
    <w:p w14:paraId="0B06EE39" w14:textId="484ECECA" w:rsidR="0044278E" w:rsidRPr="00A22718" w:rsidRDefault="0044278E" w:rsidP="00EA6876">
      <w:pPr>
        <w:spacing w:line="360" w:lineRule="auto"/>
        <w:ind w:firstLine="708"/>
      </w:pPr>
      <w:r>
        <w:rPr>
          <w:szCs w:val="22"/>
        </w:rPr>
        <w:lastRenderedPageBreak/>
        <w:t>Les deux cas présentés mis en évidence l’instabilité de la vibr</w:t>
      </w:r>
      <w:r w:rsidR="00286719">
        <w:rPr>
          <w:szCs w:val="22"/>
        </w:rPr>
        <w:t>ation synchrone qui se développe</w:t>
      </w:r>
      <w:r>
        <w:rPr>
          <w:szCs w:val="22"/>
        </w:rPr>
        <w:t xml:space="preserve"> au cours du fonctionnement des machines. Différente des autres instabilités</w:t>
      </w:r>
      <w:r w:rsidR="005F632D">
        <w:rPr>
          <w:szCs w:val="22"/>
        </w:rPr>
        <w:t xml:space="preserve"> vibratoires</w:t>
      </w:r>
      <w:r>
        <w:rPr>
          <w:szCs w:val="22"/>
        </w:rPr>
        <w:t xml:space="preserve"> classiques en dynamique des rotors, cette instabilité se cache au début du fonctionnement et n’appara</w:t>
      </w:r>
      <w:r w:rsidR="000A61EC">
        <w:rPr>
          <w:szCs w:val="22"/>
        </w:rPr>
        <w:t>î</w:t>
      </w:r>
      <w:r>
        <w:rPr>
          <w:szCs w:val="22"/>
        </w:rPr>
        <w:t>t qu’après un certain du temps. La dépendance du temps orientait les diagnostics</w:t>
      </w:r>
      <w:r w:rsidR="00286719">
        <w:rPr>
          <w:szCs w:val="22"/>
        </w:rPr>
        <w:t xml:space="preserve"> du problème </w:t>
      </w:r>
      <w:r>
        <w:rPr>
          <w:szCs w:val="22"/>
        </w:rPr>
        <w:t xml:space="preserve">vers les </w:t>
      </w:r>
      <w:r w:rsidR="00463345">
        <w:rPr>
          <w:szCs w:val="22"/>
        </w:rPr>
        <w:t>effet</w:t>
      </w:r>
      <w:r w:rsidR="00DA42C8">
        <w:rPr>
          <w:szCs w:val="22"/>
        </w:rPr>
        <w:t>s</w:t>
      </w:r>
      <w:r w:rsidR="00286719">
        <w:rPr>
          <w:szCs w:val="22"/>
        </w:rPr>
        <w:t xml:space="preserve"> </w:t>
      </w:r>
      <w:r>
        <w:rPr>
          <w:szCs w:val="22"/>
        </w:rPr>
        <w:t xml:space="preserve">thermiques qui modifient progressivement les conditions du fonctionnement des machines. En outre, les phénomènes des vibrations spirales, des vibrations cycliques et l’hystérésis sont souvent décrit dans la littérature comme </w:t>
      </w:r>
      <w:r w:rsidR="005D362A">
        <w:rPr>
          <w:szCs w:val="22"/>
        </w:rPr>
        <w:t xml:space="preserve">les </w:t>
      </w:r>
      <w:r>
        <w:rPr>
          <w:szCs w:val="22"/>
        </w:rPr>
        <w:t xml:space="preserve">signatures de </w:t>
      </w:r>
      <w:r w:rsidR="0008198A">
        <w:rPr>
          <w:szCs w:val="22"/>
        </w:rPr>
        <w:t>cette instabilité</w:t>
      </w:r>
      <w:r w:rsidR="001E6292">
        <w:rPr>
          <w:szCs w:val="22"/>
        </w:rPr>
        <w:t xml:space="preserve"> </w:t>
      </w:r>
      <w:r w:rsidR="003C5D6B">
        <w:rPr>
          <w:szCs w:val="22"/>
        </w:rPr>
        <w:t>à l’origine thermique</w:t>
      </w:r>
      <w:r>
        <w:rPr>
          <w:szCs w:val="22"/>
        </w:rPr>
        <w:t>.</w:t>
      </w:r>
      <w:r w:rsidRPr="00A22718">
        <w:t xml:space="preserve"> </w:t>
      </w:r>
    </w:p>
    <w:p w14:paraId="730C0AE3" w14:textId="778DB38F" w:rsidR="0044278E" w:rsidRDefault="00085603" w:rsidP="00523E9E">
      <w:pPr>
        <w:pStyle w:val="Titre3"/>
        <w:ind w:left="709"/>
      </w:pPr>
      <w:bookmarkStart w:id="15" w:name="_Toc533777540"/>
      <w:r>
        <w:t>E</w:t>
      </w:r>
      <w:r w:rsidR="0044278E" w:rsidRPr="00814672">
        <w:t xml:space="preserve">ffet </w:t>
      </w:r>
      <w:r w:rsidR="0044278E" w:rsidRPr="00C65243">
        <w:t>Newkirk</w:t>
      </w:r>
      <w:bookmarkEnd w:id="15"/>
    </w:p>
    <w:p w14:paraId="4F1B3098" w14:textId="77777777" w:rsidR="00ED6171" w:rsidRPr="00ED6171" w:rsidRDefault="00ED6171" w:rsidP="00ED6171"/>
    <w:p w14:paraId="300AA04D" w14:textId="640D1368" w:rsidR="0044278E" w:rsidRDefault="0044278E" w:rsidP="00EA6876">
      <w:pPr>
        <w:spacing w:line="360" w:lineRule="auto"/>
        <w:ind w:firstLine="708"/>
      </w:pPr>
      <w:r>
        <w:t>L</w:t>
      </w:r>
      <w:r w:rsidRPr="002D0FC0">
        <w:t xml:space="preserve">’effet </w:t>
      </w:r>
      <w:r>
        <w:t>Newkirk se produit quand le contact rotor-stator existe et le rotor se comporte avec la vibration synchrone. Ce type des vibrations implique qu’</w:t>
      </w:r>
      <w:r w:rsidRPr="004B094C">
        <w:t>à</w:t>
      </w:r>
      <w:r>
        <w:t xml:space="preserve"> chaque tour de rotation, une zone spécifique à</w:t>
      </w:r>
      <w:r w:rsidRPr="005F47AC">
        <w:t xml:space="preserve"> la surface d</w:t>
      </w:r>
      <w:r>
        <w:t xml:space="preserve">u rotor </w:t>
      </w:r>
      <w:r w:rsidRPr="005F47AC">
        <w:t>f</w:t>
      </w:r>
      <w:r>
        <w:t>rotte contre le stator alors que celle</w:t>
      </w:r>
      <w:r w:rsidRPr="005F47AC">
        <w:t xml:space="preserve"> </w:t>
      </w:r>
      <w:r>
        <w:t>à l’</w:t>
      </w:r>
      <w:r w:rsidRPr="005F47AC">
        <w:t>oppos</w:t>
      </w:r>
      <w:r>
        <w:t xml:space="preserve">ition diamétrale </w:t>
      </w:r>
      <w:r w:rsidRPr="005F47AC">
        <w:t>ne subit jamais ce contact de friction</w:t>
      </w:r>
      <w:r w:rsidR="00492077">
        <w:t xml:space="preserve"> (</w:t>
      </w:r>
      <w:r w:rsidR="00492077" w:rsidRPr="00492077">
        <w:rPr>
          <w:b/>
        </w:rPr>
        <w:fldChar w:fldCharType="begin"/>
      </w:r>
      <w:r w:rsidR="00492077" w:rsidRPr="00492077">
        <w:rPr>
          <w:b/>
        </w:rPr>
        <w:instrText xml:space="preserve"> REF _Ref533091954 \h  \* MERGEFORMAT </w:instrText>
      </w:r>
      <w:r w:rsidR="00492077" w:rsidRPr="00492077">
        <w:rPr>
          <w:b/>
        </w:rPr>
      </w:r>
      <w:r w:rsidR="00492077" w:rsidRPr="00492077">
        <w:rPr>
          <w:b/>
        </w:rPr>
        <w:fldChar w:fldCharType="separate"/>
      </w:r>
      <w:r w:rsidR="001C03C4" w:rsidRPr="001C03C4">
        <w:rPr>
          <w:rStyle w:val="shorttext"/>
          <w:b/>
          <w:iCs/>
          <w:noProof/>
        </w:rPr>
        <w:t xml:space="preserve">Figure </w:t>
      </w:r>
      <w:r w:rsidR="001C03C4" w:rsidRPr="001C03C4">
        <w:rPr>
          <w:rStyle w:val="shorttext"/>
          <w:b/>
          <w:iCs/>
        </w:rPr>
        <w:t>1.1</w:t>
      </w:r>
      <w:r w:rsidR="001C03C4" w:rsidRPr="001C03C4">
        <w:rPr>
          <w:rStyle w:val="shorttext"/>
          <w:b/>
          <w:iCs/>
        </w:rPr>
        <w:noBreakHyphen/>
        <w:t>6</w:t>
      </w:r>
      <w:r w:rsidR="00492077" w:rsidRPr="00492077">
        <w:rPr>
          <w:b/>
        </w:rPr>
        <w:fldChar w:fldCharType="end"/>
      </w:r>
      <w:r w:rsidR="00492077">
        <w:t>)</w:t>
      </w:r>
      <w:r>
        <w:t>. Par conséquent, un</w:t>
      </w:r>
      <w:r w:rsidRPr="005F47AC">
        <w:t xml:space="preserve"> point chaud</w:t>
      </w:r>
      <w:r>
        <w:t xml:space="preserve"> se produit à l’endroit du contact et un champ de température non uniforme se développe à la surface du rotor. Ce dernier entraine la flexion thermique du rotor et donne lieu au rotor courbé</w:t>
      </w:r>
      <w:r w:rsidRPr="00450FB1">
        <w:t>.</w:t>
      </w:r>
      <w:r>
        <w:t xml:space="preserve"> Cette déformation thermique du rotor engendre une source d’excitation synchrone qui pourrait amplifier le niveau de la vibration synchrone et éventuellement déclencher le comportement instable de rotor. </w:t>
      </w:r>
    </w:p>
    <w:p w14:paraId="24F7954C" w14:textId="3D4E4771" w:rsidR="00D61248" w:rsidRDefault="00A743DB" w:rsidP="00D61248">
      <w:pPr>
        <w:keepNext/>
        <w:spacing w:line="360" w:lineRule="auto"/>
        <w:jc w:val="center"/>
      </w:pPr>
      <w:r w:rsidRPr="00A743DB">
        <w:rPr>
          <w:noProof/>
        </w:rPr>
        <w:drawing>
          <wp:inline distT="0" distB="0" distL="0" distR="0" wp14:anchorId="7F179E87" wp14:editId="6D093819">
            <wp:extent cx="2841576" cy="1738398"/>
            <wp:effectExtent l="0" t="0" r="0" b="0"/>
            <wp:docPr id="67"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3"/>
                    <a:stretch>
                      <a:fillRect/>
                    </a:stretch>
                  </pic:blipFill>
                  <pic:spPr>
                    <a:xfrm>
                      <a:off x="0" y="0"/>
                      <a:ext cx="2857136" cy="1747917"/>
                    </a:xfrm>
                    <a:prstGeom prst="rect">
                      <a:avLst/>
                    </a:prstGeom>
                  </pic:spPr>
                </pic:pic>
              </a:graphicData>
            </a:graphic>
          </wp:inline>
        </w:drawing>
      </w:r>
    </w:p>
    <w:p w14:paraId="5CEEE1A3" w14:textId="5C71722D" w:rsidR="00D61248" w:rsidRPr="00D61248" w:rsidRDefault="00D61248" w:rsidP="00D61248">
      <w:pPr>
        <w:pStyle w:val="Lgende"/>
        <w:jc w:val="center"/>
        <w:rPr>
          <w:rStyle w:val="shorttext"/>
          <w:rFonts w:ascii="Calibri" w:eastAsia="Times New Roman" w:hAnsi="Calibri" w:cs="Times New Roman"/>
          <w:i w:val="0"/>
          <w:iCs w:val="0"/>
          <w:noProof/>
          <w:color w:val="auto"/>
          <w:sz w:val="22"/>
          <w:szCs w:val="20"/>
          <w:lang w:eastAsia="fr-FR"/>
        </w:rPr>
      </w:pPr>
      <w:bookmarkStart w:id="16" w:name="_Ref533091954"/>
      <w:r w:rsidRPr="00D61248">
        <w:rPr>
          <w:rStyle w:val="shorttext"/>
          <w:rFonts w:ascii="Calibri" w:eastAsia="Times New Roman" w:hAnsi="Calibri" w:cs="Times New Roman"/>
          <w:i w:val="0"/>
          <w:iCs w:val="0"/>
          <w:noProof/>
          <w:color w:val="auto"/>
          <w:sz w:val="22"/>
          <w:szCs w:val="20"/>
          <w:lang w:eastAsia="fr-FR"/>
        </w:rPr>
        <w:t xml:space="preserve">Figure </w:t>
      </w:r>
      <w:r w:rsidR="00495F01">
        <w:rPr>
          <w:rStyle w:val="shorttext"/>
          <w:rFonts w:ascii="Calibri" w:eastAsia="Times New Roman" w:hAnsi="Calibri" w:cs="Times New Roman"/>
          <w:i w:val="0"/>
          <w:iCs w:val="0"/>
          <w:noProof/>
          <w:color w:val="auto"/>
          <w:sz w:val="22"/>
          <w:szCs w:val="20"/>
          <w:lang w:eastAsia="fr-FR"/>
        </w:rPr>
        <w:fldChar w:fldCharType="begin"/>
      </w:r>
      <w:r w:rsidR="00495F01">
        <w:rPr>
          <w:rStyle w:val="shorttext"/>
          <w:rFonts w:ascii="Calibri" w:eastAsia="Times New Roman" w:hAnsi="Calibri" w:cs="Times New Roman"/>
          <w:i w:val="0"/>
          <w:iCs w:val="0"/>
          <w:noProof/>
          <w:color w:val="auto"/>
          <w:sz w:val="22"/>
          <w:szCs w:val="20"/>
          <w:lang w:eastAsia="fr-FR"/>
        </w:rPr>
        <w:instrText xml:space="preserve"> STYLEREF 2 \s </w:instrText>
      </w:r>
      <w:r w:rsidR="00495F01">
        <w:rPr>
          <w:rStyle w:val="shorttext"/>
          <w:rFonts w:ascii="Calibri" w:eastAsia="Times New Roman" w:hAnsi="Calibri" w:cs="Times New Roman"/>
          <w:i w:val="0"/>
          <w:iCs w:val="0"/>
          <w:noProof/>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noProof/>
          <w:color w:val="auto"/>
          <w:sz w:val="22"/>
          <w:szCs w:val="20"/>
          <w:lang w:eastAsia="fr-FR"/>
        </w:rPr>
        <w:fldChar w:fldCharType="end"/>
      </w:r>
      <w:r w:rsidR="00495F01">
        <w:rPr>
          <w:rStyle w:val="shorttext"/>
          <w:rFonts w:ascii="Calibri" w:eastAsia="Times New Roman" w:hAnsi="Calibri" w:cs="Times New Roman"/>
          <w:i w:val="0"/>
          <w:iCs w:val="0"/>
          <w:noProof/>
          <w:color w:val="auto"/>
          <w:sz w:val="22"/>
          <w:szCs w:val="20"/>
          <w:lang w:eastAsia="fr-FR"/>
        </w:rPr>
        <w:noBreakHyphen/>
      </w:r>
      <w:r w:rsidR="00495F01">
        <w:rPr>
          <w:rStyle w:val="shorttext"/>
          <w:rFonts w:ascii="Calibri" w:eastAsia="Times New Roman" w:hAnsi="Calibri" w:cs="Times New Roman"/>
          <w:i w:val="0"/>
          <w:iCs w:val="0"/>
          <w:noProof/>
          <w:color w:val="auto"/>
          <w:sz w:val="22"/>
          <w:szCs w:val="20"/>
          <w:lang w:eastAsia="fr-FR"/>
        </w:rPr>
        <w:fldChar w:fldCharType="begin"/>
      </w:r>
      <w:r w:rsidR="00495F01">
        <w:rPr>
          <w:rStyle w:val="shorttext"/>
          <w:rFonts w:ascii="Calibri" w:eastAsia="Times New Roman" w:hAnsi="Calibri" w:cs="Times New Roman"/>
          <w:i w:val="0"/>
          <w:iCs w:val="0"/>
          <w:noProof/>
          <w:color w:val="auto"/>
          <w:sz w:val="22"/>
          <w:szCs w:val="20"/>
          <w:lang w:eastAsia="fr-FR"/>
        </w:rPr>
        <w:instrText xml:space="preserve"> SEQ Figure \* ARABIC \s 2 </w:instrText>
      </w:r>
      <w:r w:rsidR="00495F01">
        <w:rPr>
          <w:rStyle w:val="shorttext"/>
          <w:rFonts w:ascii="Calibri" w:eastAsia="Times New Roman" w:hAnsi="Calibri" w:cs="Times New Roman"/>
          <w:i w:val="0"/>
          <w:iCs w:val="0"/>
          <w:noProof/>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6</w:t>
      </w:r>
      <w:r w:rsidR="00495F01">
        <w:rPr>
          <w:rStyle w:val="shorttext"/>
          <w:rFonts w:ascii="Calibri" w:eastAsia="Times New Roman" w:hAnsi="Calibri" w:cs="Times New Roman"/>
          <w:i w:val="0"/>
          <w:iCs w:val="0"/>
          <w:noProof/>
          <w:color w:val="auto"/>
          <w:sz w:val="22"/>
          <w:szCs w:val="20"/>
          <w:lang w:eastAsia="fr-FR"/>
        </w:rPr>
        <w:fldChar w:fldCharType="end"/>
      </w:r>
      <w:bookmarkEnd w:id="16"/>
      <w:r>
        <w:rPr>
          <w:rStyle w:val="shorttext"/>
          <w:rFonts w:ascii="Calibri" w:eastAsia="Times New Roman" w:hAnsi="Calibri" w:cs="Times New Roman"/>
          <w:i w:val="0"/>
          <w:iCs w:val="0"/>
          <w:noProof/>
          <w:color w:val="auto"/>
          <w:sz w:val="22"/>
          <w:szCs w:val="20"/>
          <w:lang w:eastAsia="fr-FR"/>
        </w:rPr>
        <w:t xml:space="preserve"> : </w:t>
      </w:r>
      <w:r w:rsidR="00ED0DA0">
        <w:rPr>
          <w:rStyle w:val="shorttext"/>
          <w:rFonts w:ascii="Calibri" w:eastAsia="Times New Roman" w:hAnsi="Calibri" w:cs="Times New Roman"/>
          <w:i w:val="0"/>
          <w:iCs w:val="0"/>
          <w:noProof/>
          <w:color w:val="auto"/>
          <w:sz w:val="22"/>
          <w:szCs w:val="20"/>
          <w:lang w:eastAsia="fr-FR"/>
        </w:rPr>
        <w:t>contact rotor-stator lors de la vibration syncrhone</w:t>
      </w:r>
    </w:p>
    <w:p w14:paraId="22B46AF0" w14:textId="35278F7F" w:rsidR="0044278E" w:rsidRDefault="0044278E" w:rsidP="00EA6876">
      <w:pPr>
        <w:spacing w:line="360" w:lineRule="auto"/>
        <w:ind w:firstLine="708"/>
      </w:pPr>
      <w:r>
        <w:t xml:space="preserve">En </w:t>
      </w:r>
      <w:r w:rsidRPr="004A69AD">
        <w:t>1926</w:t>
      </w:r>
      <w:r>
        <w:t xml:space="preserve">, </w:t>
      </w:r>
      <w:r w:rsidRPr="00253A1E">
        <w:t>Newkirk</w:t>
      </w:r>
      <w:r>
        <w:t xml:space="preserve"> a étudié cette instabilité vibratoire pour la première fois </w:t>
      </w:r>
      <w:r w:rsidR="000441BB" w:rsidRPr="000441BB">
        <w:rPr>
          <w:b/>
        </w:rPr>
        <w:fldChar w:fldCharType="begin"/>
      </w:r>
      <w:r w:rsidR="000441BB" w:rsidRPr="000441BB">
        <w:rPr>
          <w:b/>
        </w:rPr>
        <w:instrText xml:space="preserve"> REF _Ref533092212 \r \h </w:instrText>
      </w:r>
      <w:r w:rsidR="000441BB">
        <w:rPr>
          <w:b/>
        </w:rPr>
        <w:instrText xml:space="preserve"> \* MERGEFORMAT </w:instrText>
      </w:r>
      <w:r w:rsidR="000441BB" w:rsidRPr="000441BB">
        <w:rPr>
          <w:b/>
        </w:rPr>
      </w:r>
      <w:r w:rsidR="000441BB" w:rsidRPr="000441BB">
        <w:rPr>
          <w:b/>
        </w:rPr>
        <w:fldChar w:fldCharType="separate"/>
      </w:r>
      <w:r w:rsidR="001C03C4">
        <w:rPr>
          <w:b/>
        </w:rPr>
        <w:t>[6]</w:t>
      </w:r>
      <w:r w:rsidR="000441BB" w:rsidRPr="000441BB">
        <w:rPr>
          <w:b/>
        </w:rPr>
        <w:fldChar w:fldCharType="end"/>
      </w:r>
      <w:r>
        <w:t>. Dans son étude, Il a</w:t>
      </w:r>
      <w:r w:rsidRPr="00253A1E">
        <w:t xml:space="preserve"> </w:t>
      </w:r>
      <w:r>
        <w:t>investigué sur l’augmentation progressive de l’amplitude la vibration synchrone due au frottement entre le rotor et les joints labyrinthe d’un générateur à roue hydraulique. Quand la machine fonctionn</w:t>
      </w:r>
      <w:r w:rsidR="00E617EB">
        <w:t>ait</w:t>
      </w:r>
      <w:r w:rsidRPr="00450FB1">
        <w:t xml:space="preserve"> </w:t>
      </w:r>
      <w:r w:rsidR="00534EFE">
        <w:t>au</w:t>
      </w:r>
      <w:r w:rsidR="00534EFE" w:rsidRPr="00450FB1">
        <w:t>-dessous</w:t>
      </w:r>
      <w:r w:rsidRPr="00450FB1">
        <w:t xml:space="preserve"> de sa première vitesse critique,</w:t>
      </w:r>
      <w:r>
        <w:t xml:space="preserve"> l’amplitude d</w:t>
      </w:r>
      <w:r w:rsidR="004B0AD9">
        <w:t>e vibration synchrone s’amplifiait</w:t>
      </w:r>
      <w:r>
        <w:t xml:space="preserve"> progressivement à cause de la courbure de flexion thermique en phase avec le balourd</w:t>
      </w:r>
      <w:r w:rsidR="00ED7A5F">
        <w:t xml:space="preserve"> (</w:t>
      </w:r>
      <w:r w:rsidR="00ED7A5F" w:rsidRPr="00CE3411">
        <w:rPr>
          <w:b/>
        </w:rPr>
        <w:fldChar w:fldCharType="begin"/>
      </w:r>
      <w:r w:rsidR="00ED7A5F" w:rsidRPr="00CE3411">
        <w:rPr>
          <w:b/>
        </w:rPr>
        <w:instrText xml:space="preserve"> REF _Ref532917457 \h  \* MERGEFORMAT </w:instrText>
      </w:r>
      <w:r w:rsidR="00ED7A5F" w:rsidRPr="00CE3411">
        <w:rPr>
          <w:b/>
        </w:rPr>
      </w:r>
      <w:r w:rsidR="00ED7A5F" w:rsidRPr="00CE3411">
        <w:rPr>
          <w:b/>
        </w:rPr>
        <w:fldChar w:fldCharType="separate"/>
      </w:r>
      <w:r w:rsidR="001C03C4" w:rsidRPr="001C03C4">
        <w:rPr>
          <w:rStyle w:val="shorttext"/>
          <w:b/>
          <w:iCs/>
        </w:rPr>
        <w:t xml:space="preserve">Figure </w:t>
      </w:r>
      <w:r w:rsidR="001C03C4" w:rsidRPr="001C03C4">
        <w:rPr>
          <w:rStyle w:val="shorttext"/>
          <w:b/>
          <w:iCs/>
          <w:noProof/>
        </w:rPr>
        <w:t>1.1</w:t>
      </w:r>
      <w:r w:rsidR="001C03C4" w:rsidRPr="001C03C4">
        <w:rPr>
          <w:rStyle w:val="shorttext"/>
          <w:b/>
          <w:iCs/>
          <w:noProof/>
        </w:rPr>
        <w:noBreakHyphen/>
        <w:t>7</w:t>
      </w:r>
      <w:r w:rsidR="00ED7A5F" w:rsidRPr="00CE3411">
        <w:rPr>
          <w:b/>
        </w:rPr>
        <w:fldChar w:fldCharType="end"/>
      </w:r>
      <w:r w:rsidR="00ED7A5F">
        <w:t>.</w:t>
      </w:r>
      <w:r w:rsidR="00ED7A5F" w:rsidRPr="00DD0408">
        <w:rPr>
          <w:b/>
        </w:rPr>
        <w:t>a</w:t>
      </w:r>
      <w:r w:rsidR="00ED7A5F">
        <w:t>)</w:t>
      </w:r>
      <w:r>
        <w:t>. Le n</w:t>
      </w:r>
      <w:r w:rsidR="007E4839">
        <w:t>iveau ample de vibration aggravait</w:t>
      </w:r>
      <w:r>
        <w:t xml:space="preserve"> le contact rotor-stator et </w:t>
      </w:r>
      <w:r w:rsidR="00E25783">
        <w:t>menait</w:t>
      </w:r>
      <w:r>
        <w:t xml:space="preserve"> à l’instabilité vibratoire. Lors du fonctionnement au-dessus de la première vitesse critique, le rotor se comporte de manière stable. En fait, la courbure de flexion thermique </w:t>
      </w:r>
      <w:r w:rsidR="00F9594C">
        <w:t>était</w:t>
      </w:r>
      <w:r>
        <w:t xml:space="preserve"> déphasée du balourd</w:t>
      </w:r>
      <w:r w:rsidR="00A215E0">
        <w:t xml:space="preserve"> (</w:t>
      </w:r>
      <w:r w:rsidR="00A215E0" w:rsidRPr="00CE3411">
        <w:rPr>
          <w:b/>
        </w:rPr>
        <w:fldChar w:fldCharType="begin"/>
      </w:r>
      <w:r w:rsidR="00A215E0" w:rsidRPr="00CE3411">
        <w:rPr>
          <w:b/>
        </w:rPr>
        <w:instrText xml:space="preserve"> REF _Ref532917457 \h  \* MERGEFORMAT </w:instrText>
      </w:r>
      <w:r w:rsidR="00A215E0" w:rsidRPr="00CE3411">
        <w:rPr>
          <w:b/>
        </w:rPr>
      </w:r>
      <w:r w:rsidR="00A215E0" w:rsidRPr="00CE3411">
        <w:rPr>
          <w:b/>
        </w:rPr>
        <w:fldChar w:fldCharType="separate"/>
      </w:r>
      <w:r w:rsidR="001C03C4" w:rsidRPr="001C03C4">
        <w:rPr>
          <w:rStyle w:val="shorttext"/>
          <w:b/>
          <w:iCs/>
        </w:rPr>
        <w:t xml:space="preserve">Figure </w:t>
      </w:r>
      <w:r w:rsidR="001C03C4" w:rsidRPr="001C03C4">
        <w:rPr>
          <w:rStyle w:val="shorttext"/>
          <w:b/>
          <w:iCs/>
          <w:noProof/>
        </w:rPr>
        <w:t>1.1</w:t>
      </w:r>
      <w:r w:rsidR="001C03C4" w:rsidRPr="001C03C4">
        <w:rPr>
          <w:rStyle w:val="shorttext"/>
          <w:b/>
          <w:iCs/>
          <w:noProof/>
        </w:rPr>
        <w:noBreakHyphen/>
        <w:t>7</w:t>
      </w:r>
      <w:r w:rsidR="00A215E0" w:rsidRPr="00CE3411">
        <w:rPr>
          <w:b/>
        </w:rPr>
        <w:fldChar w:fldCharType="end"/>
      </w:r>
      <w:r w:rsidR="00A215E0">
        <w:t>.</w:t>
      </w:r>
      <w:r w:rsidR="00A215E0" w:rsidRPr="00DD0408">
        <w:rPr>
          <w:b/>
        </w:rPr>
        <w:t>b</w:t>
      </w:r>
      <w:r w:rsidR="00A215E0">
        <w:t>)</w:t>
      </w:r>
      <w:r>
        <w:t>, ce qui</w:t>
      </w:r>
      <w:r w:rsidR="00ED4A7F">
        <w:t xml:space="preserve"> a inhibé</w:t>
      </w:r>
      <w:r>
        <w:t xml:space="preserve"> l’augmentation du nive</w:t>
      </w:r>
      <w:r w:rsidR="008776C7">
        <w:t xml:space="preserve">au des vibrations. Ces observations </w:t>
      </w:r>
      <w:r w:rsidR="00FB7D8A">
        <w:t xml:space="preserve">ont </w:t>
      </w:r>
      <w:r w:rsidR="008776C7">
        <w:t>montr</w:t>
      </w:r>
      <w:r w:rsidR="00FB7D8A">
        <w:t>é</w:t>
      </w:r>
      <w:r w:rsidR="008776C7">
        <w:t xml:space="preserve"> que le point du contact rotor-stator</w:t>
      </w:r>
      <w:r>
        <w:t xml:space="preserve"> </w:t>
      </w:r>
      <w:r w:rsidR="001D52AF">
        <w:t>était</w:t>
      </w:r>
      <w:r w:rsidR="008776C7">
        <w:t xml:space="preserve"> changé aux vitesses différentes</w:t>
      </w:r>
      <w:r w:rsidR="004E2683">
        <w:t>, ainsi que la phase de la flexion thermique du rotor</w:t>
      </w:r>
      <w:r w:rsidR="008776C7">
        <w:t xml:space="preserve">. </w:t>
      </w:r>
      <w:r w:rsidR="004E2683">
        <w:t xml:space="preserve">Ces </w:t>
      </w:r>
      <w:r w:rsidR="004E2683">
        <w:lastRenderedPageBreak/>
        <w:t>résultats</w:t>
      </w:r>
      <w:r w:rsidR="008776C7">
        <w:t xml:space="preserve"> </w:t>
      </w:r>
      <w:r w:rsidR="00FB7D8A">
        <w:t>ont confirmé</w:t>
      </w:r>
      <w:r>
        <w:t xml:space="preserve"> l’origine thermique de cette instabilité</w:t>
      </w:r>
      <w:r w:rsidR="00516028">
        <w:t>.</w:t>
      </w:r>
      <w:r>
        <w:t xml:space="preserve"> </w:t>
      </w:r>
      <w:r w:rsidR="00516028">
        <w:t>L</w:t>
      </w:r>
      <w:r>
        <w:t xml:space="preserve">e mécanisme de sa création est désormais dénommé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4278E" w14:paraId="28264B6C" w14:textId="77777777" w:rsidTr="00616081">
        <w:trPr>
          <w:jc w:val="center"/>
        </w:trPr>
        <w:tc>
          <w:tcPr>
            <w:tcW w:w="9062" w:type="dxa"/>
            <w:vAlign w:val="center"/>
          </w:tcPr>
          <w:p w14:paraId="7E773F2B" w14:textId="77777777" w:rsidR="0044278E" w:rsidRDefault="0044278E" w:rsidP="00616081">
            <w:pPr>
              <w:jc w:val="center"/>
            </w:pPr>
            <w:r w:rsidRPr="00EA5E2A">
              <w:rPr>
                <w:noProof/>
              </w:rPr>
              <w:drawing>
                <wp:inline distT="0" distB="0" distL="0" distR="0" wp14:anchorId="43717501" wp14:editId="1B4AC93D">
                  <wp:extent cx="3783600" cy="1605600"/>
                  <wp:effectExtent l="0" t="0" r="0" b="0"/>
                  <wp:docPr id="47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4"/>
                          <a:stretch>
                            <a:fillRect/>
                          </a:stretch>
                        </pic:blipFill>
                        <pic:spPr>
                          <a:xfrm>
                            <a:off x="0" y="0"/>
                            <a:ext cx="3783600" cy="1605600"/>
                          </a:xfrm>
                          <a:prstGeom prst="rect">
                            <a:avLst/>
                          </a:prstGeom>
                        </pic:spPr>
                      </pic:pic>
                    </a:graphicData>
                  </a:graphic>
                </wp:inline>
              </w:drawing>
            </w:r>
          </w:p>
          <w:p w14:paraId="3FBF477D" w14:textId="77777777" w:rsidR="0044278E" w:rsidRDefault="0044278E" w:rsidP="00616081">
            <w:pPr>
              <w:jc w:val="center"/>
            </w:pPr>
            <w:r>
              <w:t xml:space="preserve">(a) balourd en phase avec la courbure de flexion thermique (configuration instable) </w:t>
            </w:r>
          </w:p>
        </w:tc>
      </w:tr>
      <w:tr w:rsidR="0044278E" w14:paraId="5A00047B" w14:textId="77777777" w:rsidTr="00616081">
        <w:trPr>
          <w:jc w:val="center"/>
        </w:trPr>
        <w:tc>
          <w:tcPr>
            <w:tcW w:w="9062" w:type="dxa"/>
            <w:vAlign w:val="center"/>
          </w:tcPr>
          <w:p w14:paraId="60282CDF" w14:textId="77777777" w:rsidR="0044278E" w:rsidRDefault="0044278E" w:rsidP="00616081">
            <w:pPr>
              <w:jc w:val="center"/>
            </w:pPr>
            <w:r w:rsidRPr="00EA5E2A">
              <w:rPr>
                <w:noProof/>
              </w:rPr>
              <w:drawing>
                <wp:inline distT="0" distB="0" distL="0" distR="0" wp14:anchorId="60856B14" wp14:editId="1F16F73D">
                  <wp:extent cx="3780000" cy="1278000"/>
                  <wp:effectExtent l="0" t="0" r="0" b="0"/>
                  <wp:docPr id="9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5"/>
                          <a:stretch>
                            <a:fillRect/>
                          </a:stretch>
                        </pic:blipFill>
                        <pic:spPr>
                          <a:xfrm>
                            <a:off x="0" y="0"/>
                            <a:ext cx="3780000" cy="1278000"/>
                          </a:xfrm>
                          <a:prstGeom prst="rect">
                            <a:avLst/>
                          </a:prstGeom>
                        </pic:spPr>
                      </pic:pic>
                    </a:graphicData>
                  </a:graphic>
                </wp:inline>
              </w:drawing>
            </w:r>
          </w:p>
          <w:p w14:paraId="004E6186" w14:textId="77777777" w:rsidR="0044278E" w:rsidRDefault="0044278E" w:rsidP="00616081">
            <w:pPr>
              <w:jc w:val="center"/>
            </w:pPr>
            <w:r>
              <w:t>(b) balourd déphasé de la courbure de flexion thermique (configuration stable)</w:t>
            </w:r>
          </w:p>
        </w:tc>
      </w:tr>
      <w:tr w:rsidR="0044278E" w14:paraId="440576A7" w14:textId="77777777" w:rsidTr="007E3CA0">
        <w:trPr>
          <w:trHeight w:val="350"/>
          <w:jc w:val="center"/>
        </w:trPr>
        <w:tc>
          <w:tcPr>
            <w:tcW w:w="9062" w:type="dxa"/>
            <w:vAlign w:val="center"/>
          </w:tcPr>
          <w:p w14:paraId="4DB8C25E" w14:textId="62EEC9F8" w:rsidR="0044278E" w:rsidRPr="00AB2C82" w:rsidRDefault="0044278E" w:rsidP="007E3CA0">
            <w:pPr>
              <w:pStyle w:val="Lgende"/>
              <w:spacing w:after="0"/>
              <w:jc w:val="center"/>
              <w:rPr>
                <w:rFonts w:ascii="Calibri" w:eastAsia="Times New Roman" w:hAnsi="Calibri" w:cs="Times New Roman"/>
                <w:i w:val="0"/>
                <w:iCs w:val="0"/>
                <w:color w:val="auto"/>
                <w:sz w:val="22"/>
                <w:szCs w:val="20"/>
                <w:lang w:eastAsia="fr-FR"/>
              </w:rPr>
            </w:pPr>
            <w:bookmarkStart w:id="17" w:name="_Ref532917457"/>
            <w:r w:rsidRPr="00F6370B">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7</w:t>
            </w:r>
            <w:r w:rsidR="00495F01">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p>
        </w:tc>
      </w:tr>
    </w:tbl>
    <w:p w14:paraId="7B33C426" w14:textId="77777777" w:rsidR="007E3CA0" w:rsidRDefault="007E3CA0" w:rsidP="00406CF1"/>
    <w:p w14:paraId="20A5AABA" w14:textId="57B7CCA1" w:rsidR="0044278E" w:rsidRDefault="0044278E" w:rsidP="007F5E26">
      <w:pPr>
        <w:spacing w:line="360" w:lineRule="auto"/>
        <w:ind w:firstLine="708"/>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00292F38" w:rsidRPr="00292F38">
        <w:t>(</w:t>
      </w:r>
      <w:r w:rsidR="00182064">
        <w:rPr>
          <w:b/>
        </w:rPr>
        <w:fldChar w:fldCharType="begin"/>
      </w:r>
      <w:r w:rsidR="00182064">
        <w:rPr>
          <w:b/>
        </w:rPr>
        <w:instrText xml:space="preserve"> REF _Ref533092881 \r \h </w:instrText>
      </w:r>
      <w:r w:rsidR="00182064">
        <w:rPr>
          <w:b/>
        </w:rPr>
      </w:r>
      <w:r w:rsidR="00182064">
        <w:rPr>
          <w:b/>
        </w:rPr>
        <w:fldChar w:fldCharType="separate"/>
      </w:r>
      <w:r w:rsidR="001C03C4">
        <w:rPr>
          <w:b/>
        </w:rPr>
        <w:t>[7]</w:t>
      </w:r>
      <w:r w:rsidR="00182064">
        <w:rPr>
          <w:b/>
        </w:rPr>
        <w:fldChar w:fldCharType="end"/>
      </w:r>
      <w:r w:rsidR="00292F38" w:rsidRPr="00292F38">
        <w:t xml:space="preserve"> et </w:t>
      </w:r>
      <w:r w:rsidR="00182064">
        <w:rPr>
          <w:b/>
        </w:rPr>
        <w:fldChar w:fldCharType="begin"/>
      </w:r>
      <w:r w:rsidR="00182064">
        <w:rPr>
          <w:b/>
        </w:rPr>
        <w:instrText xml:space="preserve"> REF _Ref533092883 \r \h </w:instrText>
      </w:r>
      <w:r w:rsidR="00182064">
        <w:rPr>
          <w:b/>
        </w:rPr>
      </w:r>
      <w:r w:rsidR="00182064">
        <w:rPr>
          <w:b/>
        </w:rPr>
        <w:fldChar w:fldCharType="separate"/>
      </w:r>
      <w:r w:rsidR="001C03C4">
        <w:rPr>
          <w:b/>
        </w:rPr>
        <w:t>[8]</w:t>
      </w:r>
      <w:r w:rsidR="00182064">
        <w:rPr>
          <w:b/>
        </w:rPr>
        <w:fldChar w:fldCharType="end"/>
      </w:r>
      <w:r w:rsidR="00292F38"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thermique arbitraire. Cette flexion thermique était ensuite introduite au modèle dynamique du rotor, ce qui permettait de simuler le comportement dynamique en considérant la flexion thermique. </w:t>
      </w:r>
      <w:r w:rsidRPr="00AD3FE8">
        <w:t xml:space="preserve">Le modèle final consistait </w:t>
      </w:r>
      <w:r>
        <w:t>des</w:t>
      </w:r>
      <w:r w:rsidRPr="00AD3FE8">
        <w:t xml:space="preserve"> deux équations différentielles non linéaires qui devaient être résolues numériquement.</w:t>
      </w:r>
      <w:r>
        <w:t xml:space="preserve"> A l’aide du modèle établi, </w:t>
      </w:r>
      <w:r w:rsidRPr="00742C72">
        <w:rPr>
          <w:rFonts w:asciiTheme="minorHAnsi" w:hAnsiTheme="minorHAnsi"/>
        </w:rPr>
        <w:t>Dimarogonas</w:t>
      </w:r>
      <w:r w:rsidRPr="00AD3FE8">
        <w:t xml:space="preserve"> indiquait que l’effet Newkirk </w:t>
      </w:r>
      <w:r w:rsidR="00943861">
        <w:t>pouvait</w:t>
      </w:r>
      <w:r w:rsidR="006F2951">
        <w:t xml:space="preserve"> </w:t>
      </w:r>
      <w:r w:rsidR="00943861">
        <w:t>mener</w:t>
      </w:r>
      <w:r w:rsidR="006F2951">
        <w:t xml:space="preserve"> aux</w:t>
      </w:r>
      <w:r w:rsidRPr="00AD3FE8">
        <w:t xml:space="preserve"> 3 </w:t>
      </w:r>
      <w:r>
        <w:t xml:space="preserve">types de </w:t>
      </w:r>
      <w:r w:rsidR="006F2951">
        <w:t>comportement dynamique</w:t>
      </w:r>
      <w:r w:rsidRPr="00AD3FE8">
        <w:t>:</w:t>
      </w:r>
      <w:r>
        <w:t xml:space="preserve"> </w:t>
      </w:r>
    </w:p>
    <w:p w14:paraId="0E93750B" w14:textId="7DD2A5C2" w:rsidR="0044278E" w:rsidRDefault="009E1F60" w:rsidP="008F23B1">
      <w:pPr>
        <w:pStyle w:val="Paragraphedeliste"/>
        <w:numPr>
          <w:ilvl w:val="0"/>
          <w:numId w:val="5"/>
        </w:numPr>
        <w:spacing w:line="360" w:lineRule="auto"/>
        <w:jc w:val="both"/>
      </w:pPr>
      <w:r>
        <w:t>Vibration</w:t>
      </w:r>
      <w:r w:rsidR="0044278E">
        <w:t xml:space="preserve"> spirale divergée où l’amplitude de vibration augmente et la phase de vibration évolue au cours du temps</w:t>
      </w:r>
    </w:p>
    <w:p w14:paraId="49FDE7CF" w14:textId="3ADF63AD" w:rsidR="0044278E" w:rsidRDefault="009E1F60" w:rsidP="008F23B1">
      <w:pPr>
        <w:pStyle w:val="Paragraphedeliste"/>
        <w:numPr>
          <w:ilvl w:val="0"/>
          <w:numId w:val="5"/>
        </w:numPr>
        <w:spacing w:line="360" w:lineRule="auto"/>
        <w:jc w:val="both"/>
      </w:pPr>
      <w:r>
        <w:t>Vibration</w:t>
      </w:r>
      <w:r w:rsidR="0044278E">
        <w:t xml:space="preserve"> cyclique où le niveau de vibration oscille autour d’une amplitude constante dans le temps</w:t>
      </w:r>
    </w:p>
    <w:p w14:paraId="2CB2CE9C" w14:textId="27F84381" w:rsidR="0044278E" w:rsidRDefault="009E1F60" w:rsidP="008F23B1">
      <w:pPr>
        <w:pStyle w:val="Paragraphedeliste"/>
        <w:numPr>
          <w:ilvl w:val="0"/>
          <w:numId w:val="5"/>
        </w:numPr>
        <w:spacing w:line="360" w:lineRule="auto"/>
        <w:jc w:val="both"/>
      </w:pPr>
      <w:r>
        <w:t>Vibration</w:t>
      </w:r>
      <w:r w:rsidR="0044278E">
        <w:t xml:space="preserve"> </w:t>
      </w:r>
      <w:r w:rsidR="00480248">
        <w:t xml:space="preserve">spirale convergée </w:t>
      </w:r>
      <w:r w:rsidR="0044278E">
        <w:t>où l</w:t>
      </w:r>
      <w:r w:rsidR="004767D2">
        <w:t xml:space="preserve">es </w:t>
      </w:r>
      <w:r w:rsidR="0044278E">
        <w:t>amplitude</w:t>
      </w:r>
      <w:r w:rsidR="004767D2">
        <w:t>s</w:t>
      </w:r>
      <w:r w:rsidR="0044278E">
        <w:t xml:space="preserve"> de vibration </w:t>
      </w:r>
      <w:r w:rsidR="004767D2">
        <w:t>s’</w:t>
      </w:r>
      <w:r w:rsidR="0044278E">
        <w:t>évolue</w:t>
      </w:r>
      <w:r w:rsidR="004767D2">
        <w:t>nt</w:t>
      </w:r>
      <w:r w:rsidR="0044278E">
        <w:t xml:space="preserve"> et </w:t>
      </w:r>
      <w:r w:rsidR="004767D2">
        <w:t>convergent vers un niveau</w:t>
      </w:r>
      <w:r w:rsidR="00D13A5D">
        <w:t xml:space="preserve"> fixe</w:t>
      </w:r>
      <w:r w:rsidR="0044278E">
        <w:t xml:space="preserve">.  </w:t>
      </w:r>
    </w:p>
    <w:p w14:paraId="239BCC0F" w14:textId="4D8EE481" w:rsidR="0044278E" w:rsidRDefault="0044278E" w:rsidP="007F5E26">
      <w:pPr>
        <w:spacing w:line="360" w:lineRule="auto"/>
        <w:ind w:firstLine="708"/>
      </w:pPr>
      <w:r w:rsidRPr="007D42D3">
        <w:t>En 1980</w:t>
      </w:r>
      <w:r>
        <w:t xml:space="preserve">, </w:t>
      </w:r>
      <w:r w:rsidRPr="00107542">
        <w:t>Kellenberger</w:t>
      </w:r>
      <w:r>
        <w:t xml:space="preserve"> </w:t>
      </w:r>
      <w:r w:rsidR="005F508B" w:rsidRPr="005F508B">
        <w:rPr>
          <w:b/>
        </w:rPr>
        <w:fldChar w:fldCharType="begin"/>
      </w:r>
      <w:r w:rsidR="005F508B" w:rsidRPr="005F508B">
        <w:rPr>
          <w:b/>
        </w:rPr>
        <w:instrText xml:space="preserve"> REF _Ref533093007 \r \h  \* MERGEFORMAT </w:instrText>
      </w:r>
      <w:r w:rsidR="005F508B" w:rsidRPr="005F508B">
        <w:rPr>
          <w:b/>
        </w:rPr>
      </w:r>
      <w:r w:rsidR="005F508B" w:rsidRPr="005F508B">
        <w:rPr>
          <w:b/>
        </w:rPr>
        <w:fldChar w:fldCharType="separate"/>
      </w:r>
      <w:r w:rsidR="001C03C4">
        <w:rPr>
          <w:b/>
        </w:rPr>
        <w:t>[9]</w:t>
      </w:r>
      <w:r w:rsidR="005F508B" w:rsidRPr="005F508B">
        <w:rPr>
          <w:b/>
        </w:rPr>
        <w:fldChar w:fldCharType="end"/>
      </w:r>
      <w:r>
        <w:t xml:space="preserve"> a constaté l’effet Newkirk sur les </w:t>
      </w:r>
      <w:r w:rsidRPr="00107542">
        <w:t>turbogénérateurs refroidis au gaz</w:t>
      </w:r>
      <w:r>
        <w:t>. Le</w:t>
      </w:r>
      <w:r w:rsidRPr="005749BF">
        <w:t xml:space="preserve"> frottement</w:t>
      </w:r>
      <w:r>
        <w:t xml:space="preserve"> </w:t>
      </w:r>
      <w:r w:rsidRPr="005749BF">
        <w:t xml:space="preserve">entre le rotor </w:t>
      </w:r>
      <w:r>
        <w:t>et le stator du turbogénérat</w:t>
      </w:r>
      <w:r w:rsidR="002421DE">
        <w:t>eur avait lieu par</w:t>
      </w:r>
      <w:r>
        <w:t xml:space="preserve"> un </w:t>
      </w:r>
      <w:r w:rsidRPr="005749BF">
        <w:t>joint torique,</w:t>
      </w:r>
      <w:r>
        <w:t xml:space="preserve"> ce qui</w:t>
      </w:r>
      <w:r w:rsidRPr="005749BF">
        <w:t xml:space="preserve"> </w:t>
      </w:r>
      <w:r w:rsidR="0045724E">
        <w:t xml:space="preserve">a donné lieu à </w:t>
      </w:r>
      <w:r>
        <w:t>l</w:t>
      </w:r>
      <w:r w:rsidRPr="005749BF">
        <w:t>a flexion thermique</w:t>
      </w:r>
      <w:r w:rsidR="0045724E">
        <w:t xml:space="preserve"> du rotor</w:t>
      </w:r>
      <w:r w:rsidRPr="005749BF">
        <w:t>.</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au rotor</w:t>
      </w:r>
      <m:oMath>
        <m:r>
          <w:rPr>
            <w:rFonts w:ascii="Cambria Math" w:hAnsi="Cambria Math"/>
          </w:rPr>
          <m:t xml:space="preserve"> </m:t>
        </m:r>
        <m:r>
          <m:rPr>
            <m:sty m:val="p"/>
          </m:rPr>
          <w:rPr>
            <w:rFonts w:ascii="Cambria Math" w:hAnsi="Cambria Math"/>
          </w:rPr>
          <m:t>Δ</m:t>
        </m:r>
        <m:r>
          <w:rPr>
            <w:rFonts w:ascii="Cambria Math" w:hAnsi="Cambria Math"/>
          </w:rPr>
          <m:t>T</m:t>
        </m:r>
      </m:oMath>
      <w:r>
        <w:t>.</w:t>
      </w:r>
      <w:r w:rsidR="00EA6876">
        <w:t xml:space="preserve">  </w:t>
      </w:r>
      <w:r w:rsidRPr="007D42D3">
        <w:t>En 1987</w:t>
      </w:r>
      <w:r>
        <w:t xml:space="preserve">, </w:t>
      </w:r>
      <w:r w:rsidRPr="00195FD5">
        <w:t xml:space="preserve">Schmied </w:t>
      </w:r>
      <w:r w:rsidR="0030501E" w:rsidRPr="0030501E">
        <w:rPr>
          <w:b/>
          <w:lang w:val="en-US"/>
        </w:rPr>
        <w:lastRenderedPageBreak/>
        <w:fldChar w:fldCharType="begin"/>
      </w:r>
      <w:r w:rsidR="0030501E" w:rsidRPr="0030501E">
        <w:rPr>
          <w:b/>
        </w:rPr>
        <w:instrText xml:space="preserve"> REF _Ref533093642 \r \h  \* MERGEFORMAT </w:instrText>
      </w:r>
      <w:r w:rsidR="0030501E" w:rsidRPr="0030501E">
        <w:rPr>
          <w:b/>
          <w:lang w:val="en-US"/>
        </w:rPr>
      </w:r>
      <w:r w:rsidR="0030501E" w:rsidRPr="0030501E">
        <w:rPr>
          <w:b/>
          <w:lang w:val="en-US"/>
        </w:rPr>
        <w:fldChar w:fldCharType="separate"/>
      </w:r>
      <w:r w:rsidR="001C03C4">
        <w:rPr>
          <w:b/>
        </w:rPr>
        <w:t>[10]</w:t>
      </w:r>
      <w:r w:rsidR="0030501E" w:rsidRPr="0030501E">
        <w:rPr>
          <w:b/>
          <w:lang w:val="en-US"/>
        </w:rPr>
        <w:fldChar w:fldCharType="end"/>
      </w:r>
      <w:r w:rsidRPr="00195FD5">
        <w:t xml:space="preserve"> a indiqué que </w:t>
      </w:r>
      <w:r>
        <w:t>les</w:t>
      </w:r>
      <w:r w:rsidRPr="00195FD5">
        <w:t xml:space="preserve"> vibration</w:t>
      </w:r>
      <w:r>
        <w:t>s</w:t>
      </w:r>
      <w:r w:rsidRPr="00195FD5">
        <w:t xml:space="preserve"> spirale</w:t>
      </w:r>
      <w:r>
        <w:t>s</w:t>
      </w:r>
      <w:r w:rsidRPr="00195FD5">
        <w:t xml:space="preserve"> </w:t>
      </w:r>
      <w:r>
        <w:t>divergées</w:t>
      </w:r>
      <w:r w:rsidRPr="00195FD5">
        <w:t xml:space="preserve"> pouvai</w:t>
      </w:r>
      <w:r w:rsidR="002F056D">
        <w:t>ent également provenir de la distribution non uniforme de la température au rotor qui</w:t>
      </w:r>
      <w:r w:rsidRPr="00195FD5">
        <w:t xml:space="preserve"> se </w:t>
      </w:r>
      <w:r w:rsidR="002F056D">
        <w:t>développait</w:t>
      </w:r>
      <w:r w:rsidRPr="00195FD5">
        <w:t xml:space="preserve"> dans le</w:t>
      </w:r>
      <w:r w:rsidR="00025BB0">
        <w:t>s</w:t>
      </w:r>
      <w:r w:rsidRPr="00195FD5">
        <w:t xml:space="preserve"> </w:t>
      </w:r>
      <w:r>
        <w:t>palier</w:t>
      </w:r>
      <w:r w:rsidR="00025BB0">
        <w:t>s</w:t>
      </w:r>
      <w:r>
        <w:t xml:space="preserve"> hydrodynamique</w:t>
      </w:r>
      <w:r w:rsidR="00025BB0">
        <w:t>s</w:t>
      </w:r>
      <w:r w:rsidRPr="00195FD5">
        <w:t>.</w:t>
      </w:r>
      <w:r w:rsidR="00C97060">
        <w:t xml:space="preserve"> Cette origine des vibrations spirales divergées est postérieurement dénommée l’effet Morton.  En fonction des </w:t>
      </w:r>
      <w:r>
        <w:t>source</w:t>
      </w:r>
      <w:r w:rsidR="00C97060">
        <w:t>s</w:t>
      </w:r>
      <w:r>
        <w:t xml:space="preserve"> de chaleur</w:t>
      </w:r>
      <w:r w:rsidR="00C97060">
        <w:t xml:space="preserve"> qui donnaient lieu à l’instabilité de la vibration synchron</w:t>
      </w:r>
      <w:r w:rsidR="004D1E08">
        <w:t>e</w:t>
      </w:r>
      <w:r>
        <w:t xml:space="preserve">, l’effet Newkirk s’est distingué de l’effet Morton. Malgré cette différence, </w:t>
      </w:r>
      <w:r w:rsidR="00893FFB">
        <w:t>la nature</w:t>
      </w:r>
      <w:r>
        <w:t xml:space="preserve"> de ces deux effets reste assez similaire. Ainsi, les méthodes </w:t>
      </w:r>
      <w:r w:rsidR="00D52AA9">
        <w:t>utilisée</w:t>
      </w:r>
      <w:r w:rsidR="00841FED">
        <w:t>s</w:t>
      </w:r>
      <w:r w:rsidR="00D52AA9">
        <w:t xml:space="preserve"> pour</w:t>
      </w:r>
      <w:r>
        <w:t xml:space="preserve"> </w:t>
      </w:r>
      <w:r w:rsidR="00D52AA9">
        <w:t xml:space="preserve">modéliser </w:t>
      </w:r>
      <w:r>
        <w:t xml:space="preserve">l’effet Newkirk pourrait également inspirer le travail actuel. </w:t>
      </w:r>
    </w:p>
    <w:p w14:paraId="286A498F" w14:textId="5E81ABE4" w:rsidR="0044278E" w:rsidRDefault="00383422" w:rsidP="00523E9E">
      <w:pPr>
        <w:pStyle w:val="Titre3"/>
        <w:ind w:left="709"/>
      </w:pPr>
      <w:bookmarkStart w:id="18" w:name="_Toc533777541"/>
      <w:r>
        <w:t>E</w:t>
      </w:r>
      <w:r w:rsidR="0044278E" w:rsidRPr="00814672">
        <w:t xml:space="preserve">ffet </w:t>
      </w:r>
      <w:r w:rsidR="0044278E" w:rsidRPr="00C65243">
        <w:t>Morton</w:t>
      </w:r>
      <w:bookmarkEnd w:id="18"/>
    </w:p>
    <w:p w14:paraId="5687EB45" w14:textId="77777777" w:rsidR="00C77822" w:rsidRPr="00C77822" w:rsidRDefault="00C77822" w:rsidP="00C77822"/>
    <w:p w14:paraId="1094ACA6" w14:textId="6E9AEC34" w:rsidR="0044278E" w:rsidRDefault="0044278E" w:rsidP="00EA6876">
      <w:pPr>
        <w:spacing w:line="360" w:lineRule="auto"/>
        <w:ind w:firstLine="708"/>
      </w:pPr>
      <w:r>
        <w:t>L</w:t>
      </w:r>
      <w:r w:rsidRPr="002D0FC0">
        <w:t>’effet Morton</w:t>
      </w:r>
      <w:r>
        <w:t xml:space="preserve"> apparait quand le rotor est guidé par les paliers hydrodynamiques et se comporte avec la vibration synchrone. La </w:t>
      </w:r>
      <w:r w:rsidRPr="002011DA">
        <w:rPr>
          <w:b/>
        </w:rPr>
        <w:fldChar w:fldCharType="begin"/>
      </w:r>
      <w:r w:rsidRPr="002011DA">
        <w:rPr>
          <w:b/>
        </w:rPr>
        <w:instrText xml:space="preserve"> REF _Ref523238925 \h </w:instrText>
      </w:r>
      <w:r>
        <w:rPr>
          <w:b/>
        </w:rPr>
        <w:instrText xml:space="preserve"> \* MERGEFORMAT </w:instrText>
      </w:r>
      <w:r w:rsidRPr="002011DA">
        <w:rPr>
          <w:b/>
        </w:rPr>
      </w:r>
      <w:r w:rsidRPr="002011DA">
        <w:rPr>
          <w:b/>
        </w:rPr>
        <w:fldChar w:fldCharType="separate"/>
      </w:r>
      <w:r w:rsidR="001C03C4" w:rsidRPr="001C03C4">
        <w:rPr>
          <w:b/>
        </w:rPr>
        <w:t>Figure 1.1</w:t>
      </w:r>
      <w:r w:rsidR="001C03C4" w:rsidRPr="001C03C4">
        <w:rPr>
          <w:b/>
        </w:rPr>
        <w:noBreakHyphen/>
        <w:t>8</w:t>
      </w:r>
      <w:r w:rsidRPr="002011DA">
        <w:rPr>
          <w:b/>
        </w:rPr>
        <w:fldChar w:fldCharType="end"/>
      </w:r>
      <w:r w:rsidRPr="003C547F">
        <w:t xml:space="preserve"> illustre</w:t>
      </w:r>
      <w:r>
        <w:rPr>
          <w:b/>
        </w:rPr>
        <w:t xml:space="preserve"> </w:t>
      </w:r>
      <w:r w:rsidRPr="003C547F">
        <w:t>u</w:t>
      </w:r>
      <w:r>
        <w:t>ne orbite circulaire issue de la vibration synchrone et un rotor tourne à une vitesse constante en précession directe. Un nœud particulier à la surface du rotor est toujours à l’extérieur de l’orbite nommé "point haut". La distance moyennée pendant une période de rotation entre ce point et le coussinet (h2), autrement dit l’épaisseur du film moyenné</w:t>
      </w:r>
      <w:r w:rsidR="00874BB7">
        <w:t xml:space="preserve"> en face de ce point</w:t>
      </w:r>
      <w:r>
        <w:t xml:space="preserve"> pendant une période</w:t>
      </w:r>
      <w:r w:rsidRPr="006B41B6">
        <w:t xml:space="preserve"> </w:t>
      </w:r>
      <w:r w:rsidR="00874BB7">
        <w:t>de rotation</w:t>
      </w:r>
      <w:r>
        <w:t>, est tout le temps plus petite que celle à l’opposition diamétrale (h1). Puisque la chaleur générée par le cisaillement visqueux est proportionnelle au gradient de la vitesse au carré, l’échauffement du rotor n’est pas uniforme dans la direction circonférentielle. Par conséquent, une distribution non uniforme de la température se développe à la surface du rotor et une différence de la température</w:t>
      </w:r>
      <w:r w:rsidR="00423F34">
        <w:t xml:space="preserve"> au rotor</w:t>
      </w:r>
      <w:r>
        <w:t xml:space="preserve"> </w:t>
      </w:r>
      <m:oMath>
        <m:r>
          <m:rPr>
            <m:sty m:val="p"/>
          </m:rPr>
          <w:rPr>
            <w:rFonts w:ascii="Cambria Math" w:hAnsi="Cambria Math"/>
          </w:rPr>
          <m:t>Δ</m:t>
        </m:r>
        <m:r>
          <w:rPr>
            <w:rFonts w:ascii="Cambria Math" w:hAnsi="Cambria Math"/>
          </w:rPr>
          <m:t>T</m:t>
        </m:r>
      </m:oMath>
      <w:r>
        <w:t xml:space="preserve"> est ainsi créée.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En outre, prenant en compte la convection du fluide autour du rotor, le point où la température est la plus élevée, nommé "point chaud", sera déphasée du point haut où l’épaisseur du film moyenné h est minimum. D’après</w:t>
      </w:r>
      <w:r w:rsidR="001475A8">
        <w:rPr>
          <w:b/>
        </w:rPr>
        <w:t xml:space="preserve"> </w:t>
      </w:r>
      <w:r w:rsidR="001475A8">
        <w:rPr>
          <w:b/>
        </w:rPr>
        <w:fldChar w:fldCharType="begin"/>
      </w:r>
      <w:r w:rsidR="001475A8">
        <w:rPr>
          <w:b/>
        </w:rPr>
        <w:instrText xml:space="preserve"> REF _Ref533090191 \r \h </w:instrText>
      </w:r>
      <w:r w:rsidR="001475A8">
        <w:rPr>
          <w:b/>
        </w:rPr>
      </w:r>
      <w:r w:rsidR="001475A8">
        <w:rPr>
          <w:b/>
        </w:rPr>
        <w:fldChar w:fldCharType="separate"/>
      </w:r>
      <w:r w:rsidR="001C03C4">
        <w:rPr>
          <w:b/>
        </w:rPr>
        <w:t>[3]</w:t>
      </w:r>
      <w:r w:rsidR="001475A8">
        <w:rPr>
          <w:b/>
        </w:rPr>
        <w:fldChar w:fldCharType="end"/>
      </w:r>
      <w:r w:rsidR="001475A8" w:rsidRPr="001475A8">
        <w:t xml:space="preserve"> et</w:t>
      </w:r>
      <w:r w:rsidR="001475A8">
        <w:t xml:space="preserve"> </w:t>
      </w:r>
      <w:r w:rsidR="001475A8" w:rsidRPr="001475A8">
        <w:rPr>
          <w:b/>
        </w:rPr>
        <w:fldChar w:fldCharType="begin"/>
      </w:r>
      <w:r w:rsidR="001475A8" w:rsidRPr="001475A8">
        <w:rPr>
          <w:b/>
        </w:rPr>
        <w:instrText xml:space="preserve"> REF _Ref533094789 \r \h </w:instrText>
      </w:r>
      <w:r w:rsidR="001475A8">
        <w:rPr>
          <w:b/>
        </w:rPr>
        <w:instrText xml:space="preserve"> \* MERGEFORMAT </w:instrText>
      </w:r>
      <w:r w:rsidR="001475A8" w:rsidRPr="001475A8">
        <w:rPr>
          <w:b/>
        </w:rPr>
      </w:r>
      <w:r w:rsidR="001475A8" w:rsidRPr="001475A8">
        <w:rPr>
          <w:b/>
        </w:rPr>
        <w:fldChar w:fldCharType="separate"/>
      </w:r>
      <w:r w:rsidR="001C03C4">
        <w:rPr>
          <w:b/>
        </w:rPr>
        <w:t>[11]</w:t>
      </w:r>
      <w:r w:rsidR="001475A8" w:rsidRPr="001475A8">
        <w:rPr>
          <w:b/>
        </w:rPr>
        <w:fldChar w:fldCharType="end"/>
      </w:r>
      <w:r>
        <w:t xml:space="preserve">, plusieurs études expérimentales confirment que le point chaud est retardé par rapport à le point haut et ce déphasage est compris entre 0° et 60°. </w:t>
      </w:r>
    </w:p>
    <w:p w14:paraId="32B00A89" w14:textId="77777777" w:rsidR="0044278E" w:rsidRDefault="0044278E" w:rsidP="0044278E">
      <w:pPr>
        <w:keepNext/>
        <w:spacing w:line="360" w:lineRule="auto"/>
        <w:jc w:val="center"/>
      </w:pPr>
      <w:r>
        <w:rPr>
          <w:noProof/>
        </w:rPr>
        <w:drawing>
          <wp:inline distT="0" distB="0" distL="0" distR="0" wp14:anchorId="678F3811" wp14:editId="7C66C368">
            <wp:extent cx="5173290" cy="2474455"/>
            <wp:effectExtent l="0" t="0" r="8890" b="2540"/>
            <wp:docPr id="4" name="Image 4"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6910662" w14:textId="793CA04F" w:rsidR="0044278E" w:rsidRPr="00674296"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9" w:name="_Ref523238925"/>
      <w:r w:rsidRPr="00674296">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8</w:t>
      </w:r>
      <w:r w:rsidR="00495F01">
        <w:rPr>
          <w:rStyle w:val="shorttext"/>
          <w:rFonts w:ascii="Calibri" w:eastAsia="Times New Roman" w:hAnsi="Calibri" w:cs="Times New Roman"/>
          <w:i w:val="0"/>
          <w:iCs w:val="0"/>
          <w:color w:val="auto"/>
          <w:sz w:val="22"/>
          <w:szCs w:val="20"/>
          <w:lang w:eastAsia="fr-FR"/>
        </w:rPr>
        <w:fldChar w:fldCharType="end"/>
      </w:r>
      <w:bookmarkEnd w:id="19"/>
      <w:r w:rsidRPr="00674296">
        <w:rPr>
          <w:rStyle w:val="shorttext"/>
          <w:rFonts w:ascii="Calibri" w:eastAsia="Times New Roman" w:hAnsi="Calibri" w:cs="Times New Roman"/>
          <w:i w:val="0"/>
          <w:iCs w:val="0"/>
          <w:color w:val="auto"/>
          <w:sz w:val="22"/>
          <w:szCs w:val="20"/>
          <w:lang w:eastAsia="fr-FR"/>
        </w:rPr>
        <w:t xml:space="preserve"> : </w:t>
      </w:r>
      <w:r w:rsidR="00922F73">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sidR="00922F73">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sidR="00922F73">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sidR="00922F73">
        <w:rPr>
          <w:rStyle w:val="shorttext"/>
          <w:rFonts w:ascii="Calibri" w:eastAsia="Times New Roman" w:hAnsi="Calibri" w:cs="Times New Roman"/>
          <w:i w:val="0"/>
          <w:iCs w:val="0"/>
          <w:color w:val="auto"/>
          <w:sz w:val="22"/>
          <w:szCs w:val="20"/>
          <w:lang w:eastAsia="fr-FR"/>
        </w:rPr>
        <w:t>(</w:t>
      </w:r>
      <w:r w:rsidR="00922F73" w:rsidRPr="00922F73">
        <w:rPr>
          <w:rStyle w:val="shorttext"/>
          <w:rFonts w:ascii="Calibri" w:eastAsia="Times New Roman" w:hAnsi="Calibri" w:cs="Times New Roman"/>
          <w:i w:val="0"/>
          <w:iCs w:val="0"/>
          <w:color w:val="auto"/>
          <w:sz w:val="22"/>
          <w:szCs w:val="20"/>
          <w:lang w:eastAsia="fr-FR"/>
        </w:rPr>
        <w:t>de Jongh</w:t>
      </w:r>
      <w:r>
        <w:rPr>
          <w:rStyle w:val="shorttext"/>
          <w:rFonts w:ascii="Calibri" w:eastAsia="Times New Roman" w:hAnsi="Calibri" w:cs="Times New Roman"/>
          <w:i w:val="0"/>
          <w:iCs w:val="0"/>
          <w:color w:val="auto"/>
          <w:sz w:val="22"/>
          <w:szCs w:val="20"/>
          <w:lang w:eastAsia="fr-FR"/>
        </w:rPr>
        <w:t xml:space="preserve"> </w:t>
      </w:r>
      <w:r w:rsidR="00922F73" w:rsidRPr="00922F73">
        <w:rPr>
          <w:rStyle w:val="shorttext"/>
          <w:rFonts w:ascii="Calibri" w:eastAsia="Times New Roman" w:hAnsi="Calibri" w:cs="Times New Roman"/>
          <w:b/>
          <w:i w:val="0"/>
          <w:iCs w:val="0"/>
          <w:color w:val="auto"/>
          <w:sz w:val="22"/>
          <w:szCs w:val="20"/>
          <w:lang w:eastAsia="fr-FR"/>
        </w:rPr>
        <w:fldChar w:fldCharType="begin"/>
      </w:r>
      <w:r w:rsidR="00922F73" w:rsidRPr="00922F73">
        <w:rPr>
          <w:rStyle w:val="shorttext"/>
          <w:rFonts w:ascii="Calibri" w:eastAsia="Times New Roman" w:hAnsi="Calibri" w:cs="Times New Roman"/>
          <w:b/>
          <w:i w:val="0"/>
          <w:iCs w:val="0"/>
          <w:color w:val="auto"/>
          <w:sz w:val="22"/>
          <w:szCs w:val="20"/>
          <w:lang w:eastAsia="fr-FR"/>
        </w:rPr>
        <w:instrText xml:space="preserve"> REF _Ref533094789 \r \h </w:instrText>
      </w:r>
      <w:r w:rsidR="00922F73">
        <w:rPr>
          <w:rStyle w:val="shorttext"/>
          <w:rFonts w:ascii="Calibri" w:eastAsia="Times New Roman" w:hAnsi="Calibri" w:cs="Times New Roman"/>
          <w:b/>
          <w:i w:val="0"/>
          <w:iCs w:val="0"/>
          <w:color w:val="auto"/>
          <w:sz w:val="22"/>
          <w:szCs w:val="20"/>
          <w:lang w:eastAsia="fr-FR"/>
        </w:rPr>
        <w:instrText xml:space="preserve"> \* MERGEFORMAT </w:instrText>
      </w:r>
      <w:r w:rsidR="00922F73" w:rsidRPr="00922F73">
        <w:rPr>
          <w:rStyle w:val="shorttext"/>
          <w:rFonts w:ascii="Calibri" w:eastAsia="Times New Roman" w:hAnsi="Calibri" w:cs="Times New Roman"/>
          <w:b/>
          <w:i w:val="0"/>
          <w:iCs w:val="0"/>
          <w:color w:val="auto"/>
          <w:sz w:val="22"/>
          <w:szCs w:val="20"/>
          <w:lang w:eastAsia="fr-FR"/>
        </w:rPr>
      </w:r>
      <w:r w:rsidR="00922F73" w:rsidRPr="00922F73">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[11]</w:t>
      </w:r>
      <w:r w:rsidR="00922F73" w:rsidRPr="00922F73">
        <w:rPr>
          <w:rStyle w:val="shorttext"/>
          <w:rFonts w:ascii="Calibri" w:eastAsia="Times New Roman" w:hAnsi="Calibri" w:cs="Times New Roman"/>
          <w:b/>
          <w:i w:val="0"/>
          <w:iCs w:val="0"/>
          <w:color w:val="auto"/>
          <w:sz w:val="22"/>
          <w:szCs w:val="20"/>
          <w:lang w:eastAsia="fr-FR"/>
        </w:rPr>
        <w:fldChar w:fldCharType="end"/>
      </w:r>
      <w:r w:rsidR="00922F73" w:rsidRPr="00922F73">
        <w:rPr>
          <w:rStyle w:val="shorttext"/>
          <w:rFonts w:ascii="Calibri" w:eastAsia="Times New Roman" w:hAnsi="Calibri" w:cs="Times New Roman"/>
          <w:i w:val="0"/>
          <w:iCs w:val="0"/>
          <w:color w:val="auto"/>
          <w:sz w:val="22"/>
          <w:szCs w:val="20"/>
          <w:lang w:eastAsia="fr-FR"/>
        </w:rPr>
        <w:t>)</w:t>
      </w:r>
    </w:p>
    <w:p w14:paraId="24AEA490" w14:textId="5025D8A3" w:rsidR="0044278E" w:rsidRDefault="0044278E" w:rsidP="00EA6876">
      <w:pPr>
        <w:spacing w:line="360" w:lineRule="auto"/>
        <w:ind w:firstLine="708"/>
      </w:pPr>
      <w:r>
        <w:lastRenderedPageBreak/>
        <w:t>Suite à la distribution non-uniforme de la température, la déformation thermique non uniforme développe une flexion thermique et la dilatation thermique (</w:t>
      </w:r>
      <w:r w:rsidRPr="00FC2D7F">
        <w:rPr>
          <w:b/>
        </w:rPr>
        <w:fldChar w:fldCharType="begin"/>
      </w:r>
      <w:r w:rsidRPr="00FC2D7F">
        <w:rPr>
          <w:b/>
        </w:rPr>
        <w:instrText xml:space="preserve"> REF _Ref523401813 \h  \* MERGEFORMAT </w:instrText>
      </w:r>
      <w:r w:rsidRPr="00FC2D7F">
        <w:rPr>
          <w:b/>
        </w:rPr>
      </w:r>
      <w:r w:rsidRPr="00FC2D7F">
        <w:rPr>
          <w:b/>
        </w:rPr>
        <w:fldChar w:fldCharType="separate"/>
      </w:r>
      <w:r w:rsidR="001C03C4" w:rsidRPr="001C03C4">
        <w:rPr>
          <w:b/>
        </w:rPr>
        <w:t>Figure 1.1</w:t>
      </w:r>
      <w:r w:rsidR="001C03C4" w:rsidRPr="001C03C4">
        <w:rPr>
          <w:b/>
        </w:rPr>
        <w:noBreakHyphen/>
        <w:t>9</w:t>
      </w:r>
      <w:r w:rsidRPr="00FC2D7F">
        <w:rPr>
          <w:b/>
        </w:rPr>
        <w:fldChar w:fldCharType="end"/>
      </w:r>
      <w:r w:rsidR="00014644">
        <w:t>). Sous configuration d’une</w:t>
      </w:r>
      <w:r>
        <w:t xml:space="preserve"> masse </w:t>
      </w:r>
      <w:r w:rsidR="00456909">
        <w:t>considérable</w:t>
      </w:r>
      <w:r>
        <w:t xml:space="preserve"> en porte-à-faux,</w:t>
      </w:r>
      <w:r w:rsidRPr="003E2B5F">
        <w:t xml:space="preserve"> </w:t>
      </w:r>
      <w:r>
        <w:t xml:space="preserve">une source d’excitation pourrait être créée. Cette source d’excitation communément appelée le balourd thermique modifie l’amplitude et la phase de vibration qui </w:t>
      </w:r>
      <w:r w:rsidR="005C5E5F">
        <w:t>sont</w:t>
      </w:r>
      <w:r>
        <w:t xml:space="preserve"> corrélée avec la différence de la </w:t>
      </w:r>
      <w:r w:rsidR="008C60D6">
        <w:t>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5C5E5F">
        <w:t xml:space="preserve"> et</w:t>
      </w:r>
      <w:r>
        <w:t xml:space="preserve"> </w:t>
      </w:r>
      <w:r w:rsidR="005C5E5F">
        <w:t>l</w:t>
      </w:r>
      <w:r>
        <w:t xml:space="preserve">a phase du point chaud à la surface du rotor. Quand les conditions de fonctionnement sont favorables, l’instabilité de la vibration synchrone se déclenche. Le mécanisme </w:t>
      </w:r>
      <w:r w:rsidR="00840CA3">
        <w:t>rétroactif</w:t>
      </w:r>
      <w:r>
        <w:t xml:space="preserve"> de l’effet Morton est synthétisé à la </w:t>
      </w:r>
      <w:r w:rsidRPr="005114D7">
        <w:rPr>
          <w:b/>
        </w:rPr>
        <w:fldChar w:fldCharType="begin"/>
      </w:r>
      <w:r w:rsidRPr="005114D7">
        <w:rPr>
          <w:b/>
        </w:rPr>
        <w:instrText xml:space="preserve"> REF _Ref523407041 \h  \* MERGEFORMAT </w:instrText>
      </w:r>
      <w:r w:rsidRPr="005114D7">
        <w:rPr>
          <w:b/>
        </w:rPr>
      </w:r>
      <w:r w:rsidRPr="005114D7">
        <w:rPr>
          <w:b/>
        </w:rPr>
        <w:fldChar w:fldCharType="separate"/>
      </w:r>
      <w:r w:rsidR="001C03C4" w:rsidRPr="001C03C4">
        <w:rPr>
          <w:b/>
        </w:rPr>
        <w:t>Figure 1.1</w:t>
      </w:r>
      <w:r w:rsidR="001C03C4" w:rsidRPr="001C03C4">
        <w:rPr>
          <w:b/>
        </w:rPr>
        <w:noBreakHyphen/>
        <w:t>10</w:t>
      </w:r>
      <w:r w:rsidRPr="005114D7">
        <w:rPr>
          <w:b/>
        </w:rPr>
        <w:fldChar w:fldCharType="end"/>
      </w:r>
      <w:r w:rsidRPr="00CB27DE">
        <w:t>.</w:t>
      </w:r>
      <w:r w:rsidRPr="00916EA1">
        <w:t xml:space="preserve"> </w:t>
      </w:r>
      <w:r>
        <w:t>En autre, la dilatation thermique du rotor change également le jeu radial du palier, ce qui agit également sur le fonctionnement dynamique de machine.</w:t>
      </w:r>
    </w:p>
    <w:p w14:paraId="5AEBDC50" w14:textId="77777777" w:rsidR="0044278E" w:rsidRDefault="0044278E" w:rsidP="0044278E">
      <w:pPr>
        <w:keepNext/>
        <w:spacing w:line="360" w:lineRule="auto"/>
        <w:jc w:val="center"/>
      </w:pPr>
      <w:r w:rsidRPr="00FC2D7F">
        <w:rPr>
          <w:noProof/>
        </w:rPr>
        <w:drawing>
          <wp:inline distT="0" distB="0" distL="0" distR="0" wp14:anchorId="0D6367D1" wp14:editId="39927A4B">
            <wp:extent cx="2745877" cy="1666240"/>
            <wp:effectExtent l="0" t="0" r="0" b="0"/>
            <wp:docPr id="477" name="Image 477"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6244" cy="1678599"/>
                    </a:xfrm>
                    <a:prstGeom prst="rect">
                      <a:avLst/>
                    </a:prstGeom>
                    <a:noFill/>
                    <a:ln>
                      <a:noFill/>
                    </a:ln>
                  </pic:spPr>
                </pic:pic>
              </a:graphicData>
            </a:graphic>
          </wp:inline>
        </w:drawing>
      </w:r>
    </w:p>
    <w:p w14:paraId="256FC527" w14:textId="57D98C53" w:rsidR="0044278E" w:rsidRPr="00FC2D7F"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20" w:name="_Ref523401813"/>
      <w:r w:rsidRPr="00FC2D7F">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9</w:t>
      </w:r>
      <w:r w:rsidR="00495F01">
        <w:rPr>
          <w:rStyle w:val="shorttext"/>
          <w:rFonts w:ascii="Calibri" w:eastAsia="Times New Roman" w:hAnsi="Calibri" w:cs="Times New Roman"/>
          <w:i w:val="0"/>
          <w:iCs w:val="0"/>
          <w:color w:val="auto"/>
          <w:sz w:val="22"/>
          <w:szCs w:val="20"/>
          <w:lang w:eastAsia="fr-FR"/>
        </w:rPr>
        <w:fldChar w:fldCharType="end"/>
      </w:r>
      <w:bookmarkEnd w:id="20"/>
      <w:r w:rsidRPr="00FC2D7F">
        <w:rPr>
          <w:rStyle w:val="shorttext"/>
          <w:rFonts w:ascii="Calibri" w:eastAsia="Times New Roman" w:hAnsi="Calibri" w:cs="Times New Roman"/>
          <w:i w:val="0"/>
          <w:iCs w:val="0"/>
          <w:color w:val="auto"/>
          <w:sz w:val="22"/>
          <w:szCs w:val="20"/>
          <w:lang w:eastAsia="fr-FR"/>
        </w:rPr>
        <w:t> : Rotor déformé thermiquement</w:t>
      </w:r>
    </w:p>
    <w:p w14:paraId="4BEB25B6" w14:textId="77777777" w:rsidR="0044278E" w:rsidRDefault="0044278E" w:rsidP="0044278E">
      <w:pPr>
        <w:keepNext/>
        <w:spacing w:line="360" w:lineRule="auto"/>
      </w:pPr>
      <w:r w:rsidRPr="003427F0">
        <w:rPr>
          <w:noProof/>
        </w:rPr>
        <w:drawing>
          <wp:inline distT="0" distB="0" distL="0" distR="0" wp14:anchorId="436A6005" wp14:editId="62F27250">
            <wp:extent cx="5838297" cy="1613356"/>
            <wp:effectExtent l="0" t="0" r="0" b="635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local\1_tout_travail\99_Manusrite_Thèse\99_Memoire thèse\Introduction\Figures\Diagramme figure M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38297" cy="1613356"/>
                    </a:xfrm>
                    <a:prstGeom prst="rect">
                      <a:avLst/>
                    </a:prstGeom>
                    <a:noFill/>
                    <a:ln>
                      <a:noFill/>
                    </a:ln>
                  </pic:spPr>
                </pic:pic>
              </a:graphicData>
            </a:graphic>
          </wp:inline>
        </w:drawing>
      </w:r>
    </w:p>
    <w:p w14:paraId="71670CDA" w14:textId="0FFDA89A" w:rsidR="003E721A" w:rsidRPr="003E721A" w:rsidRDefault="0044278E" w:rsidP="003E721A">
      <w:pPr>
        <w:pStyle w:val="Lgende"/>
        <w:jc w:val="center"/>
        <w:rPr>
          <w:rFonts w:ascii="Calibri" w:eastAsia="Times New Roman" w:hAnsi="Calibri" w:cs="Times New Roman"/>
          <w:i w:val="0"/>
          <w:iCs w:val="0"/>
          <w:color w:val="auto"/>
          <w:sz w:val="22"/>
          <w:szCs w:val="20"/>
          <w:lang w:eastAsia="fr-FR"/>
        </w:rPr>
      </w:pPr>
      <w:bookmarkStart w:id="21" w:name="_Ref523407041"/>
      <w:r w:rsidRPr="00D374A1">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10</w:t>
      </w:r>
      <w:r w:rsidR="00495F01">
        <w:rPr>
          <w:rStyle w:val="shorttext"/>
          <w:rFonts w:ascii="Calibri" w:eastAsia="Times New Roman" w:hAnsi="Calibri" w:cs="Times New Roman"/>
          <w:i w:val="0"/>
          <w:iCs w:val="0"/>
          <w:color w:val="auto"/>
          <w:sz w:val="22"/>
          <w:szCs w:val="20"/>
          <w:lang w:eastAsia="fr-FR"/>
        </w:rPr>
        <w:fldChar w:fldCharType="end"/>
      </w:r>
      <w:bookmarkEnd w:id="21"/>
      <w:r w:rsidRPr="00D374A1">
        <w:rPr>
          <w:rStyle w:val="shorttext"/>
          <w:rFonts w:ascii="Calibri" w:eastAsia="Times New Roman" w:hAnsi="Calibri" w:cs="Times New Roman"/>
          <w:i w:val="0"/>
          <w:iCs w:val="0"/>
          <w:color w:val="auto"/>
          <w:sz w:val="22"/>
          <w:szCs w:val="20"/>
          <w:lang w:eastAsia="fr-FR"/>
        </w:rPr>
        <w:t xml:space="preserve"> : Diagramme </w:t>
      </w:r>
      <w:r w:rsidR="00840CA3">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3CF6E832" w14:textId="073526A0" w:rsidR="0044278E" w:rsidRDefault="0044278E" w:rsidP="007F5E26">
      <w:pPr>
        <w:spacing w:line="360" w:lineRule="auto"/>
        <w:ind w:firstLine="708"/>
      </w:pPr>
      <w:r>
        <w:t xml:space="preserve">En réalité, l’effet Morton existe sur toutes les machines tournantes supportées par les paliers hydrodynamiques du fait qu’aucune machine n’est parfaitement équilibrée et le balourd est reconnu comme l’origine de la vibration synchrone. Par la </w:t>
      </w:r>
      <w:r w:rsidRPr="002572DD">
        <w:t xml:space="preserve">nature inhérente </w:t>
      </w:r>
      <w:r>
        <w:t xml:space="preserve">de la vibration </w:t>
      </w:r>
      <w:r w:rsidRPr="002572DD">
        <w:t>synchrone, l</w:t>
      </w:r>
      <w:r>
        <w:t>’échauffement non-homogène fait l’effet Morton un phénomène ubiquitaire. La plupart de machine</w:t>
      </w:r>
      <w:r w:rsidR="0002241C">
        <w:t>s</w:t>
      </w:r>
      <w:r>
        <w:t xml:space="preserve"> ne </w:t>
      </w:r>
      <w:r w:rsidR="0002241C">
        <w:t>sont</w:t>
      </w:r>
      <w:r>
        <w:t xml:space="preserve"> pas endommag</w:t>
      </w:r>
      <w:r w:rsidR="0002241C">
        <w:t>é</w:t>
      </w:r>
      <w:r w:rsidR="00E708BE">
        <w:t>s</w:t>
      </w:r>
      <w:r>
        <w:t xml:space="preserve"> </w:t>
      </w:r>
      <w:r w:rsidR="0002241C">
        <w:t>quand le phénomène est stable</w:t>
      </w:r>
      <w:r>
        <w:t>, nommé l’effet Morton stable. Cependant, sous certaines conditions, l’instabilité pourrait être produite. Dans ce cas-là, le phénomène est une instabilité de la vibration synchrone dénommée l’effet Morton instable. Il est nuisible à la machine et devrait être prévenu et évité pendant le fonctionnement normal de la machine.</w:t>
      </w:r>
    </w:p>
    <w:p w14:paraId="67369B5B" w14:textId="394C779F" w:rsidR="0044278E" w:rsidRDefault="0044278E" w:rsidP="00523E9E">
      <w:pPr>
        <w:pStyle w:val="Titre2"/>
        <w:ind w:left="709"/>
      </w:pPr>
      <w:bookmarkStart w:id="22" w:name="_Toc533777542"/>
      <w:r>
        <w:lastRenderedPageBreak/>
        <w:t>Etudes</w:t>
      </w:r>
      <w:r w:rsidRPr="00DE7318">
        <w:t xml:space="preserve"> </w:t>
      </w:r>
      <w:r>
        <w:t>expérimentales</w:t>
      </w:r>
      <w:bookmarkEnd w:id="22"/>
    </w:p>
    <w:p w14:paraId="23191538" w14:textId="77777777" w:rsidR="00B047AB" w:rsidRPr="00B047AB" w:rsidRDefault="00B047AB" w:rsidP="00B047AB"/>
    <w:p w14:paraId="34F2E00E" w14:textId="35B5C67B" w:rsidR="0044278E" w:rsidRDefault="0044278E" w:rsidP="007F5E26">
      <w:pPr>
        <w:spacing w:line="360" w:lineRule="auto"/>
        <w:ind w:firstLine="708"/>
      </w:pPr>
      <w:r>
        <w:t xml:space="preserve">Comme mentionné précédemment, le fait que l’instabilité de l’effet Morton ne surgit qu’après un certain temps de fonctionnement sur la machine, le diagnostic de cette instabilité est comme « chasser un fantôme » et assez compliqué. En 2008, </w:t>
      </w:r>
      <w:r w:rsidRPr="009B7754">
        <w:rPr>
          <w:rFonts w:asciiTheme="minorHAnsi" w:hAnsiTheme="minorHAnsi"/>
        </w:rPr>
        <w:t xml:space="preserve">de Jongh </w:t>
      </w:r>
      <w:r w:rsidR="00B047AB" w:rsidRPr="00B047AB">
        <w:rPr>
          <w:rFonts w:asciiTheme="minorHAnsi" w:hAnsiTheme="minorHAnsi"/>
          <w:b/>
          <w:lang w:val="en-US"/>
        </w:rPr>
        <w:fldChar w:fldCharType="begin"/>
      </w:r>
      <w:r w:rsidR="00B047AB" w:rsidRPr="00B047AB">
        <w:rPr>
          <w:rFonts w:asciiTheme="minorHAnsi" w:hAnsiTheme="minorHAnsi"/>
          <w:b/>
        </w:rPr>
        <w:instrText xml:space="preserve"> REF _Ref533094789 \r \h  \* MERGEFORMAT </w:instrText>
      </w:r>
      <w:r w:rsidR="00B047AB" w:rsidRPr="00B047AB">
        <w:rPr>
          <w:rFonts w:asciiTheme="minorHAnsi" w:hAnsiTheme="minorHAnsi"/>
          <w:b/>
          <w:lang w:val="en-US"/>
        </w:rPr>
      </w:r>
      <w:r w:rsidR="00B047AB" w:rsidRPr="00B047AB">
        <w:rPr>
          <w:rFonts w:asciiTheme="minorHAnsi" w:hAnsiTheme="minorHAnsi"/>
          <w:b/>
          <w:lang w:val="en-US"/>
        </w:rPr>
        <w:fldChar w:fldCharType="separate"/>
      </w:r>
      <w:r w:rsidR="001C03C4">
        <w:rPr>
          <w:rFonts w:asciiTheme="minorHAnsi" w:hAnsiTheme="minorHAnsi"/>
          <w:b/>
        </w:rPr>
        <w:t>[11]</w:t>
      </w:r>
      <w:r w:rsidR="00B047AB" w:rsidRPr="00B047AB">
        <w:rPr>
          <w:rFonts w:asciiTheme="minorHAnsi" w:hAnsiTheme="minorHAnsi"/>
          <w:b/>
          <w:lang w:val="en-US"/>
        </w:rPr>
        <w:fldChar w:fldCharType="end"/>
      </w:r>
      <w:r w:rsidRPr="009B7754">
        <w:rPr>
          <w:rFonts w:asciiTheme="minorHAnsi" w:hAnsiTheme="minorHAnsi"/>
        </w:rPr>
        <w:t xml:space="preserve"> a publié un article de review qui récapitul</w:t>
      </w:r>
      <w:r>
        <w:rPr>
          <w:rFonts w:asciiTheme="minorHAnsi" w:hAnsiTheme="minorHAnsi"/>
        </w:rPr>
        <w:t>ait les premières recherches sur cette instabilité de la vibration synchrone. Il a introduit l’effet Morton comme un phénomène mal maitrisé et a fourni des explications qualitatives, des cas test et ses solutions empirique</w:t>
      </w:r>
      <w:r w:rsidR="00881A20">
        <w:rPr>
          <w:rFonts w:asciiTheme="minorHAnsi" w:hAnsiTheme="minorHAnsi"/>
        </w:rPr>
        <w:t>s</w:t>
      </w:r>
      <w:r>
        <w:rPr>
          <w:rFonts w:asciiTheme="minorHAnsi" w:hAnsiTheme="minorHAnsi"/>
        </w:rPr>
        <w:t xml:space="preserve"> </w:t>
      </w:r>
      <w:r w:rsidR="00881A20">
        <w:rPr>
          <w:rFonts w:asciiTheme="minorHAnsi" w:hAnsiTheme="minorHAnsi"/>
        </w:rPr>
        <w:t>destinées aux</w:t>
      </w:r>
      <w:r>
        <w:rPr>
          <w:rFonts w:asciiTheme="minorHAnsi" w:hAnsiTheme="minorHAnsi"/>
        </w:rPr>
        <w:t xml:space="preserve"> industriel</w:t>
      </w:r>
      <w:r w:rsidR="00881A20">
        <w:rPr>
          <w:rFonts w:asciiTheme="minorHAnsi" w:hAnsiTheme="minorHAnsi"/>
        </w:rPr>
        <w:t>s</w:t>
      </w:r>
      <w:r>
        <w:rPr>
          <w:rFonts w:asciiTheme="minorHAnsi" w:hAnsiTheme="minorHAnsi"/>
        </w:rPr>
        <w:t xml:space="preserve">. </w:t>
      </w:r>
      <w:r>
        <w:t>Face au défi du développement de turbomachines de nos jours, cette instabilité apporte de plus en plus d’attention depuis la fin du 20</w:t>
      </w:r>
      <w:r w:rsidRPr="009F1BC4">
        <w:rPr>
          <w:vertAlign w:val="superscript"/>
        </w:rPr>
        <w:t>ième</w:t>
      </w:r>
      <w:r>
        <w:t xml:space="preserve"> siècle. </w:t>
      </w:r>
    </w:p>
    <w:p w14:paraId="648A4570" w14:textId="070BC2BA" w:rsidR="0044278E" w:rsidRDefault="0044278E" w:rsidP="007F5E26">
      <w:pPr>
        <w:spacing w:line="360" w:lineRule="auto"/>
        <w:ind w:firstLine="708"/>
      </w:pPr>
      <w:r>
        <w:rPr>
          <w:lang w:eastAsia="zh-CN"/>
        </w:rPr>
        <w:t xml:space="preserve">Les premiers travaux de recherches à propos de l’effet Morton ont conclu que la température non uniforme au rotor dans la direction circonférentielle joue un rôle important. </w:t>
      </w:r>
      <w:r w:rsidRPr="00715421">
        <w:rPr>
          <w:lang w:eastAsia="zh-CN"/>
        </w:rPr>
        <w:t>En 1975,</w:t>
      </w:r>
      <w:r>
        <w:rPr>
          <w:lang w:eastAsia="zh-CN"/>
        </w:rPr>
        <w:t xml:space="preserve"> </w:t>
      </w:r>
      <w:r w:rsidRPr="00A22718">
        <w:t>Morton</w:t>
      </w:r>
      <w:r>
        <w:t xml:space="preserve"> </w:t>
      </w:r>
      <w:r w:rsidR="00715421" w:rsidRPr="00715421">
        <w:rPr>
          <w:b/>
        </w:rPr>
        <w:fldChar w:fldCharType="begin"/>
      </w:r>
      <w:r w:rsidR="00715421" w:rsidRPr="00715421">
        <w:rPr>
          <w:b/>
        </w:rPr>
        <w:instrText xml:space="preserve"> REF _Ref533090097 \r \h  \* MERGEFORMAT </w:instrText>
      </w:r>
      <w:r w:rsidR="00715421" w:rsidRPr="00715421">
        <w:rPr>
          <w:b/>
        </w:rPr>
      </w:r>
      <w:r w:rsidR="00715421" w:rsidRPr="00715421">
        <w:rPr>
          <w:b/>
        </w:rPr>
        <w:fldChar w:fldCharType="separate"/>
      </w:r>
      <w:r w:rsidR="001C03C4">
        <w:rPr>
          <w:b/>
        </w:rPr>
        <w:t>[1]</w:t>
      </w:r>
      <w:r w:rsidR="00715421" w:rsidRPr="00715421">
        <w:rPr>
          <w:b/>
        </w:rPr>
        <w:fldChar w:fldCharType="end"/>
      </w:r>
      <w:r w:rsidRPr="00A22718">
        <w:t xml:space="preserve"> a construit un banc d’essai</w:t>
      </w:r>
      <w:r w:rsidR="003240A0">
        <w:t xml:space="preserve"> équipé d’un disque </w:t>
      </w:r>
      <w:r>
        <w:t>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 </w:t>
      </w:r>
      <w:r w:rsidRPr="005142B2">
        <w:t>En 1978</w:t>
      </w:r>
      <w:r>
        <w:rPr>
          <w:b/>
        </w:rPr>
        <w:t xml:space="preserve">, </w:t>
      </w:r>
      <w:r w:rsidRPr="00E81C93">
        <w:t>Hesseborn</w:t>
      </w:r>
      <w:r w:rsidR="003240A0">
        <w:t xml:space="preserve"> </w:t>
      </w:r>
      <w:r w:rsidR="003240A0" w:rsidRPr="003240A0">
        <w:rPr>
          <w:b/>
        </w:rPr>
        <w:fldChar w:fldCharType="begin"/>
      </w:r>
      <w:r w:rsidR="003240A0" w:rsidRPr="003240A0">
        <w:rPr>
          <w:b/>
        </w:rPr>
        <w:instrText xml:space="preserve"> REF _Ref533090111 \r \h  \* MERGEFORMAT </w:instrText>
      </w:r>
      <w:r w:rsidR="003240A0" w:rsidRPr="003240A0">
        <w:rPr>
          <w:b/>
        </w:rPr>
      </w:r>
      <w:r w:rsidR="003240A0" w:rsidRPr="003240A0">
        <w:rPr>
          <w:b/>
        </w:rPr>
        <w:fldChar w:fldCharType="separate"/>
      </w:r>
      <w:r w:rsidR="001C03C4">
        <w:rPr>
          <w:b/>
        </w:rPr>
        <w:t>[2]</w:t>
      </w:r>
      <w:r w:rsidR="003240A0" w:rsidRPr="003240A0">
        <w:rPr>
          <w:b/>
        </w:rPr>
        <w:fldChar w:fldCharType="end"/>
      </w:r>
      <w:r w:rsidRPr="00E81C93">
        <w:t xml:space="preserve"> a continué à investiguer cette différence de la température </w:t>
      </w:r>
      <w:r>
        <w:t>et a découvert expérimentalement que cette différence de température pouvait augmenter le niveau de vibration sous certaines conditions.</w:t>
      </w:r>
      <w:r w:rsidR="00D45CEB">
        <w:t xml:space="preserve"> </w:t>
      </w:r>
    </w:p>
    <w:p w14:paraId="2796B70D" w14:textId="759FD9AC" w:rsidR="0044278E" w:rsidRDefault="0044278E" w:rsidP="007F5E26">
      <w:pPr>
        <w:spacing w:line="360" w:lineRule="auto"/>
        <w:ind w:firstLine="708"/>
      </w:pPr>
      <w:r w:rsidRPr="00B90B39">
        <w:t>En 1994,</w:t>
      </w:r>
      <w:r w:rsidRPr="00A22718">
        <w:t xml:space="preserve"> De Jongh et Morton </w:t>
      </w:r>
      <w:r w:rsidR="00224AD5" w:rsidRPr="00224AD5">
        <w:rPr>
          <w:b/>
        </w:rPr>
        <w:fldChar w:fldCharType="begin"/>
      </w:r>
      <w:r w:rsidR="00224AD5" w:rsidRPr="00224AD5">
        <w:rPr>
          <w:b/>
        </w:rPr>
        <w:instrText xml:space="preserve"> REF _Ref533096085 \r \h  \* MERGEFORMAT </w:instrText>
      </w:r>
      <w:r w:rsidR="00224AD5" w:rsidRPr="00224AD5">
        <w:rPr>
          <w:b/>
        </w:rPr>
      </w:r>
      <w:r w:rsidR="00224AD5" w:rsidRPr="00224AD5">
        <w:rPr>
          <w:b/>
        </w:rPr>
        <w:fldChar w:fldCharType="separate"/>
      </w:r>
      <w:r w:rsidR="001C03C4">
        <w:rPr>
          <w:b/>
        </w:rPr>
        <w:t>[12]</w:t>
      </w:r>
      <w:r w:rsidR="00224AD5" w:rsidRPr="00224AD5">
        <w:rPr>
          <w:b/>
        </w:rPr>
        <w:fldChar w:fldCharType="end"/>
      </w:r>
      <w:r w:rsidRPr="00A22718">
        <w:t xml:space="preserve"> ont étudié le problème d’une vibration </w:t>
      </w:r>
      <w:r>
        <w:t>spirale</w:t>
      </w:r>
      <w:r w:rsidRPr="00A22718">
        <w:t xml:space="preserve"> dans</w:t>
      </w:r>
      <w:r>
        <w:t xml:space="preserve"> un compresseur centrifuge utilisé</w:t>
      </w:r>
      <w:r w:rsidRPr="00A22718">
        <w:t xml:space="preserve"> </w:t>
      </w:r>
      <w:r>
        <w:t>dans l’exploitation du</w:t>
      </w:r>
      <w:r w:rsidRPr="00A22718">
        <w:t xml:space="preserve"> gaz offshore. Ce compresseur est monté sur deux paliers à p</w:t>
      </w:r>
      <w:r>
        <w:t xml:space="preserve">atins oscillants et possède un disque lourd </w:t>
      </w:r>
      <w:r w:rsidRPr="00A22718">
        <w:t xml:space="preserve">en porte-à-faux. </w:t>
      </w:r>
      <w:r>
        <w:t xml:space="preserve">Le compresseur exhibait un comportement de la vibration synchrone instable </w:t>
      </w:r>
      <w:r w:rsidRPr="00A22718">
        <w:t xml:space="preserve">autour de 11500 tr/min alors que la machine </w:t>
      </w:r>
      <w:r>
        <w:t>était</w:t>
      </w:r>
      <w:r w:rsidRPr="00A22718">
        <w:t xml:space="preserve"> conçue pour atteindre 13142 tr/min. Dans un </w:t>
      </w:r>
      <w:r>
        <w:t>test de fonctionnement</w:t>
      </w:r>
      <w:r w:rsidRPr="00A22718">
        <w:t>, même si les joints labyrinthes sont démontés, l’instabilité vibratoire persiste, ce qui montre que la cause de l’instabilité ne provient</w:t>
      </w:r>
      <w:r>
        <w:t xml:space="preserve"> pas du contact entre le rotor et le stator</w:t>
      </w:r>
      <w:r w:rsidRPr="00A22718">
        <w:t xml:space="preserve">. Enfin, la solution technique trouvée pour cette instabilité est d’alléger la partie en porte-à-faux et l’accouplement du compresseur en remplaçant les composants en acier par </w:t>
      </w:r>
      <w:r>
        <w:t>d’autres en</w:t>
      </w:r>
      <w:r w:rsidRPr="00A22718">
        <w:t xml:space="preserve"> titane. </w:t>
      </w:r>
    </w:p>
    <w:p w14:paraId="5BF92DA3" w14:textId="2C5F9319" w:rsidR="0044278E" w:rsidRDefault="0044278E" w:rsidP="001E32DB">
      <w:pPr>
        <w:spacing w:line="360" w:lineRule="auto"/>
      </w:pPr>
      <w:r>
        <w:t xml:space="preserve">Afin de reproduire le comportement vibratoire instable du compresseur, </w:t>
      </w:r>
      <w:r w:rsidRPr="00A22718">
        <w:t xml:space="preserve">De Jongh </w:t>
      </w:r>
      <w:r>
        <w:t xml:space="preserve">et Morton ont fabriqué un banc d’essai inspiré du compresseur existant et identifié la source du problème comme étant l’échauffement du rotor dans le palier. Ce </w:t>
      </w:r>
      <w:r w:rsidR="001C0C98">
        <w:t xml:space="preserve">diagnostic </w:t>
      </w:r>
      <w:r>
        <w:t xml:space="preserve">a été </w:t>
      </w:r>
      <w:r w:rsidR="00711BF4" w:rsidRPr="00A22718">
        <w:t>vérifié</w:t>
      </w:r>
      <w:r w:rsidRPr="00A22718">
        <w:t xml:space="preserve"> par </w:t>
      </w:r>
      <w:r>
        <w:t>des mesures de température réalisées sur ce banc d’essai. Ils ont</w:t>
      </w:r>
      <w:r w:rsidRPr="00A22718">
        <w:t xml:space="preserve"> mesuré la température de la portion du rotor dans le palier</w:t>
      </w:r>
      <w:r>
        <w:t xml:space="preserve"> de l’extrémité non-motrice du rotor</w:t>
      </w:r>
      <w:r w:rsidRPr="00A22718">
        <w:t>. En supposant que la température varie</w:t>
      </w:r>
      <w:r>
        <w:t xml:space="preserve"> de manière</w:t>
      </w:r>
      <w:r w:rsidRPr="00A22718">
        <w:t xml:space="preserve"> sinusoïdal</w:t>
      </w:r>
      <w:r>
        <w:t>e</w:t>
      </w:r>
      <w:r w:rsidRPr="00A22718">
        <w:t xml:space="preserve">, 4 capteurs de température </w:t>
      </w:r>
      <w:r>
        <w:t xml:space="preserve">ont été placés sur </w:t>
      </w:r>
      <w:r w:rsidRPr="00A22718">
        <w:t>le rotor. Afin d’envoy</w:t>
      </w:r>
      <w:r>
        <w:t xml:space="preserve">er les signaux, un </w:t>
      </w:r>
      <w:r w:rsidRPr="00A22718">
        <w:t>collecteur à bague rotatif</w:t>
      </w:r>
      <w:r>
        <w:t xml:space="preserve"> sans glissement</w:t>
      </w:r>
      <w:r w:rsidRPr="00A22718">
        <w:t xml:space="preserve"> (en anglais slipringless transmitter) est utilisé.</w:t>
      </w:r>
      <w:r>
        <w:t xml:space="preserve"> Les résultats expérimentaux </w:t>
      </w:r>
      <w:r w:rsidR="004B1B0E">
        <w:t>montraient</w:t>
      </w:r>
      <w:r>
        <w:t xml:space="preserve"> que le banc était stable avec une différence de la température de 3°C. </w:t>
      </w:r>
      <w:r>
        <w:lastRenderedPageBreak/>
        <w:t>Cependant, cette différence devenait grande quand l’accélération de la vitesse de rotation du banc vers la limitation de la vitesse de fonctionnement. Ainsi l’instabilité apparaissait de manière non répétitive. En conclusion, ce banc d’essai montrait bien que la variation de la différence de la température correspondait à l’apparition de l’effet Morton instable.</w:t>
      </w:r>
    </w:p>
    <w:p w14:paraId="2525D969" w14:textId="3C1D4C0F" w:rsidR="00652BD4" w:rsidRDefault="0044278E" w:rsidP="00652BD4">
      <w:pPr>
        <w:spacing w:line="360" w:lineRule="auto"/>
        <w:ind w:firstLine="708"/>
      </w:pPr>
      <w:r w:rsidRPr="00B109EE">
        <w:t>En 2015,</w:t>
      </w:r>
      <w:r w:rsidRPr="001B37F5">
        <w:t xml:space="preserve"> Panara et </w:t>
      </w:r>
      <w:r>
        <w:t xml:space="preserve">al. </w:t>
      </w:r>
      <w:r w:rsidR="008A1AD8" w:rsidRPr="008A1AD8">
        <w:rPr>
          <w:b/>
        </w:rPr>
        <w:fldChar w:fldCharType="begin"/>
      </w:r>
      <w:r w:rsidR="008A1AD8" w:rsidRPr="008A1AD8">
        <w:rPr>
          <w:b/>
        </w:rPr>
        <w:instrText xml:space="preserve"> REF _Ref533096146 \r \h  \* MERGEFORMAT </w:instrText>
      </w:r>
      <w:r w:rsidR="008A1AD8" w:rsidRPr="008A1AD8">
        <w:rPr>
          <w:b/>
        </w:rPr>
      </w:r>
      <w:r w:rsidR="008A1AD8" w:rsidRPr="008A1AD8">
        <w:rPr>
          <w:b/>
        </w:rPr>
        <w:fldChar w:fldCharType="separate"/>
      </w:r>
      <w:r w:rsidR="001C03C4">
        <w:rPr>
          <w:b/>
        </w:rPr>
        <w:t>[13]</w:t>
      </w:r>
      <w:r w:rsidR="008A1AD8" w:rsidRPr="008A1AD8">
        <w:rPr>
          <w:b/>
        </w:rPr>
        <w:fldChar w:fldCharType="end"/>
      </w:r>
      <w:r w:rsidR="008A1AD8">
        <w:t xml:space="preserve"> </w:t>
      </w:r>
      <w:r>
        <w:t xml:space="preserve">ont construit un banc d’essai </w:t>
      </w:r>
      <w:r w:rsidRPr="001B37F5">
        <w:t>pour vérifier l'approche de stabilité simplifiée proposée par Murphy</w:t>
      </w:r>
      <w:r>
        <w:t xml:space="preserve"> et Lorenz</w:t>
      </w:r>
      <w:r w:rsidR="009359F0">
        <w:rPr>
          <w:b/>
        </w:rPr>
        <w:t xml:space="preserve"> </w:t>
      </w:r>
      <w:r w:rsidR="009359F0">
        <w:rPr>
          <w:b/>
        </w:rPr>
        <w:fldChar w:fldCharType="begin"/>
      </w:r>
      <w:r w:rsidR="009359F0">
        <w:rPr>
          <w:b/>
        </w:rPr>
        <w:instrText xml:space="preserve"> REF _Ref533096184 \r \h </w:instrText>
      </w:r>
      <w:r w:rsidR="009359F0">
        <w:rPr>
          <w:b/>
        </w:rPr>
      </w:r>
      <w:r w:rsidR="009359F0">
        <w:rPr>
          <w:b/>
        </w:rPr>
        <w:fldChar w:fldCharType="separate"/>
      </w:r>
      <w:r w:rsidR="001C03C4">
        <w:rPr>
          <w:b/>
        </w:rPr>
        <w:t>[14]</w:t>
      </w:r>
      <w:r w:rsidR="009359F0">
        <w:rPr>
          <w:b/>
        </w:rPr>
        <w:fldChar w:fldCharType="end"/>
      </w:r>
      <w:r w:rsidRPr="001B37F5">
        <w:t>.</w:t>
      </w:r>
      <w:r>
        <w:t xml:space="preserve"> Dans cette </w:t>
      </w:r>
      <w:r w:rsidRPr="00124FD8">
        <w:t>approche, le coefficient de sensibilité entr</w:t>
      </w:r>
      <w:r>
        <w:t xml:space="preserve">e le vecteur de vibration et la différence de la température </w:t>
      </w:r>
      <m:oMath>
        <m:r>
          <w:rPr>
            <w:rFonts w:ascii="Cambria Math" w:hAnsi="Cambria Math"/>
          </w:rPr>
          <m:t>∆T</m:t>
        </m:r>
      </m:oMath>
      <w:r>
        <w:t xml:space="preserve"> à la surface du rotor</w:t>
      </w:r>
      <w:r w:rsidRPr="00124FD8">
        <w:t xml:space="preserve"> </w:t>
      </w:r>
      <w:r>
        <w:t xml:space="preserve">est crucial, mais difficile d’obtenir à partir du calcul.  </w:t>
      </w:r>
      <w:r w:rsidRPr="00124FD8">
        <w:t>Panara et al.</w:t>
      </w:r>
      <w:r>
        <w:t xml:space="preserve"> l’ont obtenu au travers des données expérimentales.  Concernant l’installation de l’équipement de mesure, huit thermocouples étaient</w:t>
      </w:r>
      <w:r w:rsidRPr="005556DC">
        <w:t xml:space="preserve"> </w:t>
      </w:r>
      <w:r>
        <w:t>positionnés de manière équidistance dans la direction circonférentielle</w:t>
      </w:r>
      <w:r w:rsidRPr="005556DC">
        <w:t xml:space="preserve"> afin de mesurer l</w:t>
      </w:r>
      <w:r>
        <w:t>a distribution de la température non-uniforme, ainsi que le déphasage</w:t>
      </w:r>
      <w:r w:rsidRPr="005556DC">
        <w:t xml:space="preserve"> du point chaud par rapport au point haut.</w:t>
      </w:r>
      <w:r>
        <w:t xml:space="preserve">  </w:t>
      </w:r>
      <w:r w:rsidRPr="00AF6740">
        <w:t xml:space="preserve">Les signaux de température </w:t>
      </w:r>
      <w:r>
        <w:t>mesurée à la surface du rotor</w:t>
      </w:r>
      <w:r w:rsidRPr="00AF6740">
        <w:t xml:space="preserve"> ont été </w:t>
      </w:r>
      <w:r>
        <w:t xml:space="preserve">acquis </w:t>
      </w:r>
      <w:r w:rsidRPr="00AF6740">
        <w:t>via un</w:t>
      </w:r>
      <w:r>
        <w:t xml:space="preserve"> collecteur tournant</w:t>
      </w:r>
      <w:r w:rsidRPr="00AF6740">
        <w:t xml:space="preserve"> sans fil</w:t>
      </w:r>
      <w:r>
        <w:t>.</w:t>
      </w:r>
      <w:r w:rsidRPr="00AF6740">
        <w:t xml:space="preserve"> </w:t>
      </w:r>
      <w:r>
        <w:t>La masse en porte-à-faux à l’extrémité non motrice était variable grâce aux adaptateurs de masse différente. Pendant l’essai, 3 masses différentes en porte-à-faux (7.3%, 8.4%, 12.4% de la masse du rotor) étaient étudiés et les auteurs ont observé que la vitesse d’amorçage de l’effet Morton diminuait de 13600 tr/min à 10200tr/min puis moins de 10000 tr/min.  Ils ont conclu que la masse en porte-à-faux du rotor pouvait être directement liée à l’instabilité vibratoire du type l’effet Morton. En plus, Panara et al</w:t>
      </w:r>
      <w:r w:rsidR="009F1588">
        <w:t>.</w:t>
      </w:r>
      <w:r>
        <w:t xml:space="preserve"> ont </w:t>
      </w:r>
      <w:r w:rsidR="00EB0406">
        <w:t>montré</w:t>
      </w:r>
      <w:r>
        <w:t xml:space="preserve"> que la stabilité pouvait être réacquise quand la vitesse au fonctionnement dépasse un certain niveau de la vitesse critique. </w:t>
      </w:r>
    </w:p>
    <w:p w14:paraId="4AFBABEC" w14:textId="77777777" w:rsidR="00652BD4" w:rsidRDefault="00652BD4" w:rsidP="00652BD4">
      <w:pPr>
        <w:spacing w:line="360" w:lineRule="auto"/>
      </w:pPr>
    </w:p>
    <w:p w14:paraId="3FA7EEC4" w14:textId="3D75A389" w:rsidR="0044278E" w:rsidRDefault="0044278E" w:rsidP="00523E9E">
      <w:pPr>
        <w:pStyle w:val="Titre2"/>
        <w:ind w:left="709"/>
      </w:pPr>
      <w:bookmarkStart w:id="23" w:name="_Toc533777543"/>
      <w:r>
        <w:t>Etudes numériques</w:t>
      </w:r>
      <w:bookmarkEnd w:id="23"/>
      <w:r>
        <w:t xml:space="preserve"> </w:t>
      </w:r>
    </w:p>
    <w:p w14:paraId="58489B52" w14:textId="77777777" w:rsidR="00E92234" w:rsidRPr="00E92234" w:rsidRDefault="00E92234" w:rsidP="00E92234"/>
    <w:p w14:paraId="287FBB42" w14:textId="27E07807" w:rsidR="0044278E" w:rsidRPr="004B4CB9" w:rsidRDefault="0044278E" w:rsidP="007F5E26">
      <w:pPr>
        <w:spacing w:line="360" w:lineRule="auto"/>
        <w:ind w:firstLine="708"/>
      </w:pPr>
      <w:r>
        <w:t>En combinaison des études expérimentales, l</w:t>
      </w:r>
      <w:r w:rsidRPr="004B4CB9">
        <w:t>es chercheurs et les ingénieurs se consacrent à l'amélioration du modèle</w:t>
      </w:r>
      <w:r>
        <w:t xml:space="preserve"> numérique</w:t>
      </w:r>
      <w:r w:rsidRPr="004B4CB9">
        <w:t xml:space="preserve"> de prédiction </w:t>
      </w:r>
      <w:r>
        <w:t>de l’effet Morton</w:t>
      </w:r>
      <w:r w:rsidRPr="004B4CB9">
        <w:t>, qui implique souvent la résolution du probl</w:t>
      </w:r>
      <w:r>
        <w:t>ème multi-physique concernant</w:t>
      </w:r>
      <w:r w:rsidRPr="004B4CB9">
        <w:t xml:space="preserve"> la </w:t>
      </w:r>
      <w:r>
        <w:t>lubrification</w:t>
      </w:r>
      <w:r w:rsidR="009F1588">
        <w:t xml:space="preserve"> 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Ces modèles de prédiction peu</w:t>
      </w:r>
      <w:r w:rsidR="00D75C12">
        <w:t>vent globalement regroupés par quatre</w:t>
      </w:r>
      <w:r>
        <w:t xml:space="preserve"> catégories suivantes.</w:t>
      </w:r>
      <w:r w:rsidRPr="004B4CB9">
        <w:rPr>
          <w:rFonts w:eastAsiaTheme="minorEastAsia"/>
          <w:lang w:eastAsia="zh-CN"/>
        </w:rPr>
        <w:t xml:space="preserve">                                                                      </w:t>
      </w:r>
    </w:p>
    <w:p w14:paraId="473FA10D" w14:textId="39733110" w:rsidR="0044278E" w:rsidRDefault="0044278E" w:rsidP="00523E9E">
      <w:pPr>
        <w:pStyle w:val="Titre3"/>
        <w:ind w:left="709"/>
      </w:pPr>
      <w:bookmarkStart w:id="24" w:name="_Toc533777544"/>
      <w:r w:rsidRPr="00675419">
        <w:t xml:space="preserve">Méthodes inspirées </w:t>
      </w:r>
      <w:r>
        <w:t>de</w:t>
      </w:r>
      <w:r w:rsidRPr="00675419">
        <w:t xml:space="preserve"> la </w:t>
      </w:r>
      <w:r w:rsidRPr="004106D7">
        <w:t>théorie</w:t>
      </w:r>
      <w:r w:rsidRPr="00675419">
        <w:t xml:space="preserve"> du </w:t>
      </w:r>
      <w:r w:rsidR="00D8108D">
        <w:t>contrôle</w:t>
      </w:r>
      <w:bookmarkEnd w:id="24"/>
    </w:p>
    <w:p w14:paraId="378A609A" w14:textId="77777777" w:rsidR="00D8108D" w:rsidRPr="00D8108D" w:rsidRDefault="00D8108D" w:rsidP="00D8108D"/>
    <w:p w14:paraId="6F1253E6" w14:textId="64E1D230" w:rsidR="0044278E" w:rsidRDefault="0044278E" w:rsidP="007F5E26">
      <w:pPr>
        <w:spacing w:line="360" w:lineRule="auto"/>
        <w:ind w:firstLine="708"/>
      </w:pPr>
      <w:r w:rsidRPr="00861772">
        <w:t>En 1993,</w:t>
      </w:r>
      <w:r w:rsidRPr="00A22718">
        <w:t xml:space="preserve"> Koegh et Morton </w:t>
      </w:r>
      <w:r w:rsidR="008428A9" w:rsidRPr="008428A9">
        <w:rPr>
          <w:b/>
        </w:rPr>
        <w:fldChar w:fldCharType="begin"/>
      </w:r>
      <w:r w:rsidR="008428A9" w:rsidRPr="008428A9">
        <w:rPr>
          <w:b/>
        </w:rPr>
        <w:instrText xml:space="preserve"> REF _Ref533096262 \r \h  \* MERGEFORMAT </w:instrText>
      </w:r>
      <w:r w:rsidR="008428A9" w:rsidRPr="008428A9">
        <w:rPr>
          <w:b/>
        </w:rPr>
      </w:r>
      <w:r w:rsidR="008428A9" w:rsidRPr="008428A9">
        <w:rPr>
          <w:b/>
        </w:rPr>
        <w:fldChar w:fldCharType="separate"/>
      </w:r>
      <w:r w:rsidR="001C03C4">
        <w:rPr>
          <w:b/>
        </w:rPr>
        <w:t>[15]</w:t>
      </w:r>
      <w:r w:rsidR="008428A9" w:rsidRPr="008428A9">
        <w:rPr>
          <w:b/>
        </w:rPr>
        <w:fldChar w:fldCharType="end"/>
      </w:r>
      <w:r w:rsidRPr="00A22718">
        <w:t xml:space="preserve"> </w:t>
      </w:r>
      <w:r w:rsidR="008428A9">
        <w:t xml:space="preserve">ont </w:t>
      </w:r>
      <w:r w:rsidRPr="00A22718">
        <w:t>propos</w:t>
      </w:r>
      <w:r w:rsidR="008428A9">
        <w:t>é</w:t>
      </w:r>
      <w:r w:rsidRPr="00A22718">
        <w:t xml:space="preserve"> une approche analytique</w:t>
      </w:r>
      <w:r>
        <w:t xml:space="preserve"> </w:t>
      </w:r>
      <w:r w:rsidRPr="00F11CBE">
        <w:t>avec</w:t>
      </w:r>
      <w:r>
        <w:t xml:space="preserve"> un</w:t>
      </w:r>
      <w:r w:rsidRPr="00F11CBE">
        <w:t xml:space="preserve"> mécanisme </w:t>
      </w:r>
      <w:r w:rsidR="004D13A5">
        <w:t>rétroactif</w:t>
      </w:r>
      <w:r w:rsidRPr="00F11CBE">
        <w:t xml:space="preserve"> rétroaction</w:t>
      </w:r>
      <w:r>
        <w:t xml:space="preserve"> </w:t>
      </w:r>
      <w:r w:rsidRPr="00A22718">
        <w:t>pour</w:t>
      </w:r>
      <w:r>
        <w:t xml:space="preserve"> prédire l’instabilité provoqué par l’effet Morton</w:t>
      </w:r>
      <w:r w:rsidRPr="00A22718">
        <w:t xml:space="preserve">. Dans leur modèle, une orbite elliptique arbitraire </w:t>
      </w:r>
      <w:r w:rsidR="003065CA">
        <w:t>est</w:t>
      </w:r>
      <w:r w:rsidRPr="00A22718">
        <w:t xml:space="preserve"> imposée au niveau du palier. Cette ellipse </w:t>
      </w:r>
      <w:r w:rsidR="003065CA">
        <w:t>est</w:t>
      </w:r>
      <w:r w:rsidRPr="00A22718">
        <w:t xml:space="preserve"> décomposée en trois orbites circulaires : un cercle en position équilibrée et deux cercles de perturbation. Cette</w:t>
      </w:r>
      <w:r>
        <w:t xml:space="preserve"> technique </w:t>
      </w:r>
      <w:r w:rsidR="003065CA">
        <w:t xml:space="preserve">a </w:t>
      </w:r>
      <w:r>
        <w:t>pour but d’écrire d</w:t>
      </w:r>
      <w:r w:rsidRPr="00A22718">
        <w:t>es relations mathématiques plus facilement et de voir les influences de précession directe et rétrograde séparément sur les paramètres du modèle tels que l’épaisseur de film</w:t>
      </w:r>
      <w:r w:rsidR="00CD5E41">
        <w:t xml:space="preserve">, la </w:t>
      </w:r>
      <w:r w:rsidR="00CD5E41">
        <w:lastRenderedPageBreak/>
        <w:t>température</w:t>
      </w:r>
      <w:r w:rsidRPr="00A22718">
        <w:t xml:space="preserve"> </w:t>
      </w:r>
      <w:r w:rsidR="00CD5E41">
        <w:t>et l’angle de flexion thermique</w:t>
      </w:r>
      <w:r w:rsidRPr="00A22718">
        <w:t xml:space="preserve">. </w:t>
      </w:r>
      <w:r w:rsidR="003065CA">
        <w:t>L</w:t>
      </w:r>
      <w:r>
        <w:t>’hypothèse</w:t>
      </w:r>
      <w:r w:rsidRPr="00A22718">
        <w:t xml:space="preserve"> du palier court </w:t>
      </w:r>
      <w:r w:rsidR="003065CA">
        <w:t>et la</w:t>
      </w:r>
      <w:r w:rsidRPr="00A22718">
        <w:t xml:space="preserve"> viscosité constante</w:t>
      </w:r>
      <w:r w:rsidR="003065CA">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rsidR="003065CA">
        <w:t>dans le</w:t>
      </w:r>
      <w:r w:rsidRPr="00A22718">
        <w:t xml:space="preserve"> film lubrifiant obten</w:t>
      </w:r>
      <w:r>
        <w:t xml:space="preserve">ue, la conduction thermique dans le rotor </w:t>
      </w:r>
      <w:r w:rsidR="003065CA">
        <w:t>est ensuite déterminée</w:t>
      </w:r>
      <w:r w:rsidR="00E96F1C">
        <w:t>. Le champ de température obtenu</w:t>
      </w:r>
      <w:r w:rsidRPr="00A22718">
        <w:t xml:space="preserve"> </w:t>
      </w:r>
      <w:r w:rsidR="001608FD">
        <w:t>permet</w:t>
      </w:r>
      <w:r w:rsidR="00E96F1C">
        <w:t xml:space="preserve"> d’évaluer</w:t>
      </w:r>
      <w:r>
        <w:t xml:space="preserve"> la flexion</w:t>
      </w:r>
      <w:r w:rsidRPr="00A22718">
        <w:t xml:space="preserve"> du rotor grâce au travail de Dimoragonas en 1970</w:t>
      </w:r>
      <w:r w:rsidR="00670535">
        <w:rPr>
          <w:b/>
        </w:rPr>
        <w:t xml:space="preserve"> </w:t>
      </w:r>
      <w:r w:rsidR="004E632C">
        <w:rPr>
          <w:b/>
        </w:rPr>
        <w:fldChar w:fldCharType="begin"/>
      </w:r>
      <w:r w:rsidR="004E632C">
        <w:rPr>
          <w:b/>
        </w:rPr>
        <w:instrText xml:space="preserve"> REF _Ref533092881 \r \h </w:instrText>
      </w:r>
      <w:r w:rsidR="004E632C">
        <w:rPr>
          <w:b/>
        </w:rPr>
      </w:r>
      <w:r w:rsidR="004E632C">
        <w:rPr>
          <w:b/>
        </w:rPr>
        <w:fldChar w:fldCharType="separate"/>
      </w:r>
      <w:r w:rsidR="001C03C4">
        <w:rPr>
          <w:b/>
        </w:rPr>
        <w:t>[7]</w:t>
      </w:r>
      <w:r w:rsidR="004E632C">
        <w:rPr>
          <w:b/>
        </w:rPr>
        <w:fldChar w:fldCharType="end"/>
      </w:r>
      <w:r w:rsidRPr="00A22718">
        <w:t>. Enfin,</w:t>
      </w:r>
      <w:r>
        <w:t xml:space="preserve"> inspiré de la théorie de contrôle,</w:t>
      </w:r>
      <w:r w:rsidR="00216BBD">
        <w:t xml:space="preserve"> l’in</w:t>
      </w:r>
      <w:r w:rsidRPr="00A22718">
        <w:t>stabilité</w:t>
      </w:r>
      <w:r>
        <w:t xml:space="preserve"> du type l’effet Morton</w:t>
      </w:r>
      <w:r w:rsidRPr="00A22718">
        <w:t xml:space="preserve"> </w:t>
      </w:r>
      <w:r w:rsidR="001608FD">
        <w:t>est</w:t>
      </w:r>
      <w:r w:rsidRPr="00A22718">
        <w:t xml:space="preserve"> </w:t>
      </w:r>
      <w:r w:rsidR="00216BBD">
        <w:t>analysée</w:t>
      </w:r>
      <w:r w:rsidRPr="00A22718">
        <w:t xml:space="preserve"> en calculant le ratio </w:t>
      </w:r>
      <m:oMath>
        <m:r>
          <m:rPr>
            <m:sty m:val="bi"/>
          </m:rPr>
          <w:rPr>
            <w:rFonts w:ascii="Cambria Math" w:hAnsi="Cambria Math"/>
          </w:rPr>
          <m:t>G</m:t>
        </m:r>
      </m:oMath>
      <w:r w:rsidRPr="00A22718">
        <w:t xml:space="preserve"> qui </w:t>
      </w:r>
      <w:r w:rsidR="001608FD">
        <w:t>est</w:t>
      </w:r>
      <w:r w:rsidRPr="00A22718">
        <w:t xml:space="preserve"> un rapport entre la </w:t>
      </w:r>
      <w:r w:rsidR="00676FDE">
        <w:t>déflection</w:t>
      </w:r>
      <w:r w:rsidRPr="00A22718">
        <w:t xml:space="preserve"> initiale du rotor et celle </w:t>
      </w:r>
      <w:r w:rsidR="009A2F92">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44278E" w:rsidRPr="0081010A" w14:paraId="364FE07B" w14:textId="77777777" w:rsidTr="004906D4">
        <w:trPr>
          <w:trHeight w:val="635"/>
          <w:jc w:val="center"/>
        </w:trPr>
        <w:tc>
          <w:tcPr>
            <w:tcW w:w="7943" w:type="dxa"/>
            <w:vAlign w:val="center"/>
          </w:tcPr>
          <w:p w14:paraId="73D46764" w14:textId="7F41B0CA" w:rsidR="0044278E" w:rsidRPr="00E60259" w:rsidRDefault="005F4204" w:rsidP="00E60259">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368F662F" w14:textId="05F71F25" w:rsidR="0044278E" w:rsidRPr="009E33E3" w:rsidRDefault="0044278E" w:rsidP="008F23B1">
            <w:pPr>
              <w:pStyle w:val="Lgende"/>
              <w:keepNext/>
              <w:numPr>
                <w:ilvl w:val="1"/>
                <w:numId w:val="15"/>
              </w:numPr>
              <w:spacing w:after="0" w:line="360" w:lineRule="auto"/>
              <w:jc w:val="both"/>
              <w:rPr>
                <w:rFonts w:ascii="Times New Roman" w:eastAsia="Times New Roman" w:hAnsi="Times New Roman"/>
                <w:b/>
                <w:iCs w:val="0"/>
                <w:color w:val="auto"/>
                <w:sz w:val="22"/>
                <w:szCs w:val="22"/>
                <w:lang w:eastAsia="fr-FR"/>
              </w:rPr>
            </w:pPr>
          </w:p>
        </w:tc>
      </w:tr>
    </w:tbl>
    <w:p w14:paraId="4A26058B" w14:textId="66015311" w:rsidR="00220BF6" w:rsidRDefault="00077FDA" w:rsidP="00E60259">
      <w:pPr>
        <w:adjustRightInd/>
        <w:jc w:val="left"/>
        <w:rPr>
          <w:sz w:val="24"/>
        </w:rPr>
      </w:pPr>
      <w:r>
        <w:rPr>
          <w:sz w:val="24"/>
        </w:rPr>
        <w:t>avec</w:t>
      </w:r>
    </w:p>
    <w:p w14:paraId="00BB0853" w14:textId="50E8FE25" w:rsidR="00E60259" w:rsidRPr="00A22718" w:rsidRDefault="00951CA6" w:rsidP="00E60259">
      <w:pPr>
        <w:adjustRightInd/>
        <w:jc w:val="left"/>
        <w:rPr>
          <w:rFonts w:asciiTheme="minorHAnsi" w:hAnsiTheme="minorHAnsi"/>
          <w:i/>
          <w:sz w:val="20"/>
        </w:rPr>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00E60259" w:rsidRPr="00E60259">
        <w:rPr>
          <w:rFonts w:eastAsia="SimSun"/>
          <w:i/>
          <w:sz w:val="20"/>
        </w:rPr>
        <w:t xml:space="preserve"> </w:t>
      </w:r>
      <w:r w:rsidR="00E60259" w:rsidRPr="00E60259">
        <w:t xml:space="preserve">: </w:t>
      </w:r>
      <w:r w:rsidR="00C23E3B">
        <w:t xml:space="preserve">la </w:t>
      </w:r>
      <w:r w:rsidR="0006495F">
        <w:t xml:space="preserve">flexion </w:t>
      </w:r>
      <w:r w:rsidR="000232FA">
        <w:t>après la déformation thermique</w:t>
      </w:r>
      <w:r w:rsidR="00E60259" w:rsidRPr="00A22718">
        <w:rPr>
          <w:rFonts w:asciiTheme="minorHAnsi" w:hAnsiTheme="minorHAnsi"/>
          <w:i/>
          <w:sz w:val="20"/>
        </w:rPr>
        <w:t xml:space="preserve"> </w:t>
      </w:r>
    </w:p>
    <w:p w14:paraId="39C1090F" w14:textId="081EB742" w:rsidR="00E60259" w:rsidRDefault="00951CA6" w:rsidP="00E60259">
      <w:pPr>
        <w:adjustRightInd/>
        <w:spacing w:line="360" w:lineRule="auto"/>
        <w:jc w:val="left"/>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00E60259" w:rsidRPr="00E60259">
        <w:rPr>
          <w:rFonts w:asciiTheme="minorHAnsi" w:hAnsiTheme="minorHAnsi"/>
          <w:i/>
          <w:sz w:val="20"/>
        </w:rPr>
        <w:t xml:space="preserve"> </w:t>
      </w:r>
      <w:r w:rsidR="00E60259" w:rsidRPr="00E60259">
        <w:t xml:space="preserve">: </w:t>
      </w:r>
      <w:r w:rsidR="00C23E3B">
        <w:t xml:space="preserve">la flexion </w:t>
      </w:r>
      <w:r w:rsidR="000F0E16">
        <w:t>initiale</w:t>
      </w:r>
    </w:p>
    <w:p w14:paraId="3163AC7F" w14:textId="0BFF356B" w:rsidR="0044278E" w:rsidRDefault="00971A19" w:rsidP="00E96F1C">
      <w:pPr>
        <w:spacing w:line="360" w:lineRule="auto"/>
      </w:pPr>
      <w:r>
        <w:t>S</w:t>
      </w:r>
      <w:r w:rsidR="0044278E" w:rsidRPr="00A22718">
        <w:t>i Re(</w:t>
      </w:r>
      <m:oMath>
        <m:r>
          <m:rPr>
            <m:sty m:val="bi"/>
          </m:rPr>
          <w:rPr>
            <w:rFonts w:ascii="Cambria Math" w:hAnsi="Cambria Math"/>
          </w:rPr>
          <m:t>G</m:t>
        </m:r>
      </m:oMath>
      <w:r w:rsidR="0044278E" w:rsidRPr="00A22718">
        <w:t>)&gt;1, l’instabilité sera amplifiée alors que si Re(</w:t>
      </w:r>
      <m:oMath>
        <m:r>
          <m:rPr>
            <m:sty m:val="bi"/>
          </m:rPr>
          <w:rPr>
            <w:rFonts w:ascii="Cambria Math" w:hAnsi="Cambria Math"/>
          </w:rPr>
          <m:t>G</m:t>
        </m:r>
      </m:oMath>
      <w:r w:rsidR="0044278E" w:rsidRPr="00A22718">
        <w:t xml:space="preserve">) &lt;1, celle-ci sera atténuée. </w:t>
      </w:r>
      <w:r w:rsidR="0044278E" w:rsidRPr="00D40424">
        <w:t>Un an après</w:t>
      </w:r>
      <w:r w:rsidR="0044278E" w:rsidRPr="00A22718">
        <w:t>, Koegh et Morton</w:t>
      </w:r>
      <w:r w:rsidR="0044278E">
        <w:t xml:space="preserve"> </w:t>
      </w:r>
      <w:r w:rsidR="004966AB" w:rsidRPr="004966AB">
        <w:rPr>
          <w:b/>
        </w:rPr>
        <w:fldChar w:fldCharType="begin"/>
      </w:r>
      <w:r w:rsidR="004966AB" w:rsidRPr="004966AB">
        <w:rPr>
          <w:b/>
        </w:rPr>
        <w:instrText xml:space="preserve"> REF _Ref533096446 \r \h  \* MERGEFORMAT </w:instrText>
      </w:r>
      <w:r w:rsidR="004966AB" w:rsidRPr="004966AB">
        <w:rPr>
          <w:b/>
        </w:rPr>
      </w:r>
      <w:r w:rsidR="004966AB" w:rsidRPr="004966AB">
        <w:rPr>
          <w:b/>
        </w:rPr>
        <w:fldChar w:fldCharType="separate"/>
      </w:r>
      <w:r w:rsidR="001C03C4">
        <w:rPr>
          <w:b/>
        </w:rPr>
        <w:t>[16]</w:t>
      </w:r>
      <w:r w:rsidR="004966AB" w:rsidRPr="004966AB">
        <w:rPr>
          <w:b/>
        </w:rPr>
        <w:fldChar w:fldCharType="end"/>
      </w:r>
      <w:r w:rsidR="0044278E" w:rsidRPr="00A22718">
        <w:t xml:space="preserve"> ont adapté le modèle pour étudier </w:t>
      </w:r>
      <w:r w:rsidR="00D95557">
        <w:t xml:space="preserve">cette </w:t>
      </w:r>
      <w:r w:rsidR="0044278E" w:rsidRPr="00A22718">
        <w:t xml:space="preserve">instabilité vibratoire engendrée en régime transitoire. Dans </w:t>
      </w:r>
      <w:r w:rsidR="00852267">
        <w:t>leur</w:t>
      </w:r>
      <w:r w:rsidR="0044278E" w:rsidRPr="00A22718">
        <w:t xml:space="preserve"> modèle amélioré, la flexion thermique </w:t>
      </w:r>
      <w:r w:rsidR="0044278E">
        <w:t>dépend</w:t>
      </w:r>
      <w:r w:rsidR="0076406C">
        <w:t xml:space="preserve"> du temps.</w:t>
      </w:r>
      <w:r w:rsidR="0044278E" w:rsidRPr="00A22718">
        <w:t xml:space="preserve"> </w:t>
      </w:r>
      <w:r w:rsidR="0076406C">
        <w:t>Cette dernière</w:t>
      </w:r>
      <w:r w:rsidR="0044278E" w:rsidRPr="00A22718">
        <w:t xml:space="preserve"> est calculée en </w:t>
      </w:r>
      <w:r w:rsidR="00F97553">
        <w:t>couplant</w:t>
      </w:r>
      <w:r w:rsidR="0044278E" w:rsidRPr="00A22718">
        <w:t xml:space="preserve"> les équations du transfert de la chaleur </w:t>
      </w:r>
      <w:r w:rsidR="005A7615">
        <w:t>du</w:t>
      </w:r>
      <w:r w:rsidR="00F97553">
        <w:t xml:space="preserve"> rotor et les équations de mouvement </w:t>
      </w:r>
      <w:r w:rsidR="00A72C2E">
        <w:t xml:space="preserve">du rotor </w:t>
      </w:r>
      <w:r w:rsidR="00F97553" w:rsidRPr="00A22718">
        <w:t>dans</w:t>
      </w:r>
      <w:r w:rsidR="0044278E" w:rsidRPr="00A22718">
        <w:t xml:space="preserve"> le domaine fréquentiel. Elle est </w:t>
      </w:r>
      <w:r w:rsidR="00470BF3">
        <w:t>ensuite</w:t>
      </w:r>
      <w:r w:rsidR="0044278E" w:rsidRPr="00A22718">
        <w:t xml:space="preserve"> </w:t>
      </w:r>
      <w:r w:rsidR="00470BF3">
        <w:t>ré</w:t>
      </w:r>
      <w:r w:rsidR="00470BF3" w:rsidRPr="00A22718">
        <w:t>intégrée</w:t>
      </w:r>
      <w:r w:rsidR="0044278E" w:rsidRPr="00A22718">
        <w:t xml:space="preserve"> dans le modèle</w:t>
      </w:r>
      <w:r w:rsidR="008012EE">
        <w:t xml:space="preserve"> dynamique</w:t>
      </w:r>
      <w:r w:rsidR="0044278E" w:rsidRPr="00A22718">
        <w:t xml:space="preserve"> du rotor afin d’évaluer la stabilité du système. Les caractéristiques de la stabilité sont présentées par un diagram</w:t>
      </w:r>
      <w:r w:rsidR="00F53B77">
        <w:t>me de Nyquist. L’application du modèle à</w:t>
      </w:r>
      <w:r w:rsidR="0044278E" w:rsidRPr="00A22718">
        <w:t xml:space="preserve"> un rotor avec un disque monté en porte-à-faux montre que l’instabilité vibratoire peut avoir lieu à grandes vitesses de rotation et aut</w:t>
      </w:r>
      <w:r w:rsidR="00F53B77">
        <w:t xml:space="preserve">our des vitesses critiques. Les rotors avec la configuration </w:t>
      </w:r>
      <w:r w:rsidR="0044278E" w:rsidRPr="00A22718">
        <w:t>en porte-à faux sont plus à même d’engendrer ce type d’instabilité.</w:t>
      </w:r>
      <w:r w:rsidR="00E96F1C">
        <w:t xml:space="preserve"> Cette méthode est reconnue comme le premier modèle complet dédié à l’analyse de l’effet Morton.</w:t>
      </w:r>
    </w:p>
    <w:p w14:paraId="0606D0F8" w14:textId="2F8BD499" w:rsidR="0044278E" w:rsidRDefault="0044278E" w:rsidP="00C622AA">
      <w:pPr>
        <w:spacing w:line="360" w:lineRule="auto"/>
        <w:ind w:firstLine="708"/>
      </w:pPr>
      <w:r w:rsidRPr="00C622AA">
        <w:t>En 1998,</w:t>
      </w:r>
      <w:r>
        <w:t xml:space="preserve"> </w:t>
      </w:r>
      <w:r w:rsidRPr="00D86982">
        <w:t xml:space="preserve">de Jongh </w:t>
      </w:r>
      <w:r w:rsidR="00411F22" w:rsidRPr="00411F22">
        <w:rPr>
          <w:b/>
          <w:lang w:val="en-US"/>
        </w:rPr>
        <w:fldChar w:fldCharType="begin"/>
      </w:r>
      <w:r w:rsidR="00411F22" w:rsidRPr="00411F22">
        <w:rPr>
          <w:b/>
        </w:rPr>
        <w:instrText xml:space="preserve"> REF _Ref533096550 \r \h  \* MERGEFORMAT </w:instrText>
      </w:r>
      <w:r w:rsidR="00411F22" w:rsidRPr="00411F22">
        <w:rPr>
          <w:b/>
          <w:lang w:val="en-US"/>
        </w:rPr>
      </w:r>
      <w:r w:rsidR="00411F22" w:rsidRPr="00411F22">
        <w:rPr>
          <w:b/>
          <w:lang w:val="en-US"/>
        </w:rPr>
        <w:fldChar w:fldCharType="separate"/>
      </w:r>
      <w:r w:rsidR="001C03C4">
        <w:rPr>
          <w:b/>
        </w:rPr>
        <w:t>[18]</w:t>
      </w:r>
      <w:r w:rsidR="00411F22" w:rsidRPr="00411F22">
        <w:rPr>
          <w:b/>
          <w:lang w:val="en-US"/>
        </w:rPr>
        <w:fldChar w:fldCharType="end"/>
      </w:r>
      <w:r w:rsidRPr="00D86982">
        <w:rPr>
          <w:b/>
        </w:rPr>
        <w:t xml:space="preserve"> </w:t>
      </w:r>
      <w:r w:rsidRPr="00D86982">
        <w:t xml:space="preserve">a adopté </w:t>
      </w:r>
      <w:r>
        <w:t>une stratégie similaire de modélisation. Il a modélisé le balourd thermique</w:t>
      </w:r>
      <w:r w:rsidRPr="00D86982">
        <w:t xml:space="preserve"> qui </w:t>
      </w:r>
      <w:r>
        <w:t>est</w:t>
      </w:r>
      <w:r w:rsidRPr="00D86982">
        <w:t xml:space="preserve"> le produit de la masse</w:t>
      </w:r>
      <w:r>
        <w:t xml:space="preserve"> de disque en porte à faux</w:t>
      </w:r>
      <w:r w:rsidRPr="00D86982">
        <w:t xml:space="preserve"> et de l</w:t>
      </w:r>
      <w:r>
        <w:t>a déflection du rotor de l’axe de rotation au niveau du disque</w:t>
      </w:r>
      <w:r w:rsidRPr="00D86982">
        <w:t>.</w:t>
      </w:r>
      <w:r>
        <w:t xml:space="preserve"> Le balourd total est ainsi la somme vectorielle du balourd mécanique initial et le balourd thermique généré. Il a utilisé les fonctions de transferts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w:r>
        <w:t xml:space="preserve"> pour présenter la contribution de l’effet thermique au niveau du palier hydrodynamique à l’instabilité, à</w:t>
      </w:r>
      <w:r w:rsidRPr="0021189E">
        <w:t xml:space="preserve"> savoir,</w:t>
      </w:r>
      <w:r w:rsidRPr="00556083">
        <w:rPr>
          <w:b/>
        </w:rPr>
        <w:t xml:space="preserve"> </w:t>
      </w:r>
      <m:oMath>
        <m:acc>
          <m:accPr>
            <m:chr m:val="̅"/>
            <m:ctrlPr>
              <w:rPr>
                <w:rFonts w:ascii="Cambria Math" w:hAnsi="Cambria Math"/>
                <w:b/>
                <w:i/>
              </w:rPr>
            </m:ctrlPr>
          </m:accPr>
          <m:e>
            <m:r>
              <m:rPr>
                <m:sty m:val="bi"/>
              </m:rPr>
              <w:rPr>
                <w:rFonts w:ascii="Cambria Math" w:hAnsi="Cambria Math"/>
              </w:rPr>
              <m:t>A</m:t>
            </m:r>
          </m:e>
        </m:acc>
      </m:oMath>
      <w:r w:rsidRPr="0021189E">
        <w:t xml:space="preserve">  </w:t>
      </w:r>
      <w:r>
        <w:t xml:space="preserve">décrit la relation entre la vibration et le balourd, </w:t>
      </w:r>
      <m:oMath>
        <m:acc>
          <m:accPr>
            <m:chr m:val="̅"/>
            <m:ctrlPr>
              <w:rPr>
                <w:rFonts w:ascii="Cambria Math" w:hAnsi="Cambria Math"/>
                <w:b/>
                <w:i/>
              </w:rPr>
            </m:ctrlPr>
          </m:accPr>
          <m:e>
            <m:r>
              <m:rPr>
                <m:sty m:val="bi"/>
              </m:rPr>
              <w:rPr>
                <w:rFonts w:ascii="Cambria Math" w:hAnsi="Cambria Math"/>
              </w:rPr>
              <m:t>B</m:t>
            </m:r>
          </m:e>
        </m:acc>
      </m:oMath>
      <w:r>
        <w:t xml:space="preserve"> </w:t>
      </w:r>
      <w:r w:rsidRPr="0021189E">
        <w:t>caractérise la sensibilité de la différence de la température</w:t>
      </w:r>
      <w:r>
        <w:t xml:space="preserve"> Δ</w:t>
      </w:r>
      <w:r>
        <w:rPr>
          <w:rFonts w:ascii="Cambria Math" w:hAnsi="Cambria Math" w:cs="Cambria Math"/>
        </w:rPr>
        <w:t>𝑇</w:t>
      </w:r>
      <w:r w:rsidRPr="0021189E">
        <w:t xml:space="preserve"> à la surface de rotor par rapport </w:t>
      </w:r>
      <w:r w:rsidRPr="0021189E">
        <w:rPr>
          <w:rFonts w:cs="Calibri"/>
        </w:rPr>
        <w:t>à</w:t>
      </w:r>
      <w:r>
        <w:t xml:space="preserve"> la vibration, </w:t>
      </w:r>
      <m:oMath>
        <m:acc>
          <m:accPr>
            <m:chr m:val="̅"/>
            <m:ctrlPr>
              <w:rPr>
                <w:rFonts w:ascii="Cambria Math" w:hAnsi="Cambria Math"/>
                <w:b/>
                <w:i/>
              </w:rPr>
            </m:ctrlPr>
          </m:accPr>
          <m:e>
            <m:r>
              <m:rPr>
                <m:sty m:val="bi"/>
              </m:rPr>
              <w:rPr>
                <w:rFonts w:ascii="Cambria Math" w:hAnsi="Cambria Math"/>
              </w:rPr>
              <m:t>C</m:t>
            </m:r>
          </m:e>
        </m:acc>
      </m:oMath>
      <w:r>
        <w:t xml:space="preserve"> permet d’exprimer la sensibilité du balourd thermique généré par la déformation thermique de rotor</w:t>
      </w:r>
      <w:r>
        <w:rPr>
          <w:lang w:eastAsia="en-US"/>
        </w:rPr>
        <w:t xml:space="preserve">.  </w:t>
      </w:r>
      <w:r>
        <w:t>Le</w:t>
      </w:r>
      <w:r w:rsidR="004740BF">
        <w:t xml:space="preserve">s </w:t>
      </w:r>
      <w:r>
        <w:t>vibration</w:t>
      </w:r>
      <w:r w:rsidR="004740BF">
        <w:t>s synchrones</w:t>
      </w:r>
      <w:r>
        <w:t xml:space="preserve"> </w:t>
      </w:r>
      <w:r w:rsidR="004740BF">
        <w:t>dans les</w:t>
      </w:r>
      <w:r>
        <w:t xml:space="preserve"> palier</w:t>
      </w:r>
      <w:r w:rsidR="004740BF">
        <w:t>s hydrodynamiques</w:t>
      </w:r>
      <w:r>
        <w:t xml:space="preserve"> </w:t>
      </w:r>
      <w:r w:rsidR="004740BF">
        <w:t xml:space="preserve">sont </w:t>
      </w:r>
      <w:r w:rsidR="00D4561A">
        <w:t>déterminées</w:t>
      </w:r>
      <w:r w:rsidR="004740BF">
        <w:t xml:space="preserve"> par le calcul de réponse au balourd</w:t>
      </w:r>
      <w:r>
        <w:t xml:space="preserve"> </w:t>
      </w:r>
      <w:r w:rsidR="00F04CDB">
        <w:t>à partir du balourd total</w:t>
      </w:r>
      <w:r>
        <w:t xml:space="preserve">. Comme illustré dans la "structure 2" dans la </w:t>
      </w:r>
      <w:r w:rsidRPr="00804DAA">
        <w:rPr>
          <w:b/>
        </w:rPr>
        <w:fldChar w:fldCharType="begin"/>
      </w:r>
      <w:r w:rsidRPr="00804DAA">
        <w:rPr>
          <w:b/>
        </w:rPr>
        <w:instrText xml:space="preserve"> REF _Ref523084129 \h  \* MERGEFORMAT </w:instrText>
      </w:r>
      <w:r w:rsidRPr="00804DAA">
        <w:rPr>
          <w:b/>
        </w:rPr>
      </w:r>
      <w:r w:rsidRPr="00804DAA">
        <w:rPr>
          <w:b/>
        </w:rPr>
        <w:fldChar w:fldCharType="separate"/>
      </w:r>
      <w:r w:rsidR="001C03C4" w:rsidRPr="001C03C4">
        <w:rPr>
          <w:b/>
        </w:rPr>
        <w:t>Figure 1.3</w:t>
      </w:r>
      <w:r w:rsidR="001C03C4" w:rsidRPr="001C03C4">
        <w:rPr>
          <w:b/>
        </w:rPr>
        <w:noBreakHyphen/>
        <w:t>1</w:t>
      </w:r>
      <w:r w:rsidRPr="00804DAA">
        <w:rPr>
          <w:b/>
        </w:rPr>
        <w:fldChar w:fldCharType="end"/>
      </w:r>
      <w:r>
        <w:t xml:space="preserve">, le produit vectoriel </w:t>
      </w:r>
      <m:oMath>
        <m:r>
          <w:rPr>
            <w:rFonts w:ascii="Cambria Math" w:hAnsi="Cambria Math"/>
          </w:rPr>
          <m:t>BAC</m:t>
        </m:r>
      </m:oMath>
      <w:r>
        <w:t xml:space="preserve"> est équivalent au ratio </w:t>
      </w:r>
      <m:oMath>
        <m:r>
          <m:rPr>
            <m:sty m:val="bi"/>
          </m:rPr>
          <w:rPr>
            <w:rFonts w:ascii="Cambria Math" w:hAnsi="Cambria Math"/>
          </w:rPr>
          <m:t>G</m:t>
        </m:r>
      </m:oMath>
      <w:r>
        <w:t xml:space="preserve"> dans la structure 1. Dans son modèle,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rsidR="00C027A8">
        <w:t>est</w:t>
      </w:r>
      <w:r w:rsidRPr="00667148">
        <w:t xml:space="preserve"> </w:t>
      </w:r>
      <w:r>
        <w:t xml:space="preserve">acquise à partir des données d’essai. </w:t>
      </w:r>
      <w:r w:rsidRPr="00A75749">
        <w:t xml:space="preserve">Cette méthode a été appliquée à un </w:t>
      </w:r>
      <w:r w:rsidRPr="00A75749">
        <w:lastRenderedPageBreak/>
        <w:t>compresseur</w:t>
      </w:r>
      <w:r w:rsidR="00F72566">
        <w:t xml:space="preserve"> symétrique</w:t>
      </w:r>
      <w:r w:rsidR="00A667CE">
        <w:t xml:space="preserve"> </w:t>
      </w:r>
      <w:r>
        <w:t>avec</w:t>
      </w:r>
      <w:r w:rsidRPr="00A75749">
        <w:t xml:space="preserve"> </w:t>
      </w:r>
      <w:r>
        <w:t>deux disques en porte à faux</w:t>
      </w:r>
      <w:r w:rsidR="00F72566">
        <w:t xml:space="preserve"> cité dans</w:t>
      </w:r>
      <w:r w:rsidRPr="00A75749">
        <w:t xml:space="preserve"> </w:t>
      </w:r>
      <w:r w:rsidR="00B64B7F" w:rsidRPr="00B64B7F">
        <w:rPr>
          <w:b/>
        </w:rPr>
        <w:fldChar w:fldCharType="begin"/>
      </w:r>
      <w:r w:rsidR="00B64B7F" w:rsidRPr="00B64B7F">
        <w:rPr>
          <w:b/>
        </w:rPr>
        <w:instrText xml:space="preserve"> REF _Ref533096085 \r \h  \* MERGEFORMAT </w:instrText>
      </w:r>
      <w:r w:rsidR="00B64B7F" w:rsidRPr="00B64B7F">
        <w:rPr>
          <w:b/>
        </w:rPr>
      </w:r>
      <w:r w:rsidR="00B64B7F" w:rsidRPr="00B64B7F">
        <w:rPr>
          <w:b/>
        </w:rPr>
        <w:fldChar w:fldCharType="separate"/>
      </w:r>
      <w:r w:rsidR="001C03C4">
        <w:rPr>
          <w:b/>
        </w:rPr>
        <w:t>[12]</w:t>
      </w:r>
      <w:r w:rsidR="00B64B7F" w:rsidRPr="00B64B7F">
        <w:rPr>
          <w:b/>
        </w:rPr>
        <w:fldChar w:fldCharType="end"/>
      </w:r>
      <w:r w:rsidRPr="00A75749">
        <w:t xml:space="preserve"> et la vitesse d'instabilité prédite était d'environ 10 500 tr / min, ce qui concordait avec l'observation.</w:t>
      </w:r>
    </w:p>
    <w:p w14:paraId="67996DBA" w14:textId="77777777" w:rsidR="009B14EC" w:rsidRDefault="009B14EC" w:rsidP="009B14EC">
      <w:pPr>
        <w:keepNext/>
        <w:spacing w:line="360" w:lineRule="auto"/>
        <w:jc w:val="center"/>
      </w:pPr>
      <w:r>
        <w:rPr>
          <w:noProof/>
        </w:rPr>
        <w:drawing>
          <wp:inline distT="0" distB="0" distL="0" distR="0" wp14:anchorId="74D7519B" wp14:editId="0362A112">
            <wp:extent cx="2209800" cy="1502062"/>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6142" cy="1506373"/>
                    </a:xfrm>
                    <a:prstGeom prst="rect">
                      <a:avLst/>
                    </a:prstGeom>
                  </pic:spPr>
                </pic:pic>
              </a:graphicData>
            </a:graphic>
          </wp:inline>
        </w:drawing>
      </w:r>
    </w:p>
    <w:p w14:paraId="04135603" w14:textId="0C4F1F1C" w:rsidR="009B14EC" w:rsidRPr="005E7081" w:rsidRDefault="009B14EC" w:rsidP="009B14EC">
      <w:pPr>
        <w:pStyle w:val="Lgende"/>
        <w:spacing w:line="360" w:lineRule="auto"/>
        <w:jc w:val="center"/>
        <w:rPr>
          <w:rStyle w:val="shorttext"/>
          <w:rFonts w:ascii="Calibri" w:eastAsia="Times New Roman" w:hAnsi="Calibri" w:cs="Times New Roman"/>
          <w:i w:val="0"/>
          <w:iCs w:val="0"/>
          <w:color w:val="auto"/>
          <w:sz w:val="22"/>
          <w:szCs w:val="20"/>
          <w:lang w:eastAsia="fr-FR"/>
        </w:rPr>
      </w:pPr>
      <w:bookmarkStart w:id="25" w:name="_Ref523084129"/>
      <w:r w:rsidRPr="005E7081">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1.3</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w:t>
      </w:r>
      <w:r w:rsidR="00495F01">
        <w:rPr>
          <w:rStyle w:val="shorttext"/>
          <w:rFonts w:ascii="Calibri" w:eastAsia="Times New Roman" w:hAnsi="Calibri" w:cs="Times New Roman"/>
          <w:i w:val="0"/>
          <w:iCs w:val="0"/>
          <w:color w:val="auto"/>
          <w:sz w:val="22"/>
          <w:szCs w:val="20"/>
          <w:lang w:eastAsia="fr-FR"/>
        </w:rPr>
        <w:fldChar w:fldCharType="end"/>
      </w:r>
      <w:bookmarkEnd w:id="25"/>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sidR="00626FF5">
        <w:rPr>
          <w:rStyle w:val="shorttext"/>
          <w:rFonts w:ascii="Calibri" w:eastAsia="Times New Roman" w:hAnsi="Calibri" w:cs="Times New Roman"/>
          <w:i w:val="0"/>
          <w:iCs w:val="0"/>
          <w:color w:val="auto"/>
          <w:sz w:val="22"/>
          <w:szCs w:val="20"/>
          <w:lang w:eastAsia="fr-FR"/>
        </w:rPr>
        <w:t xml:space="preserve"> (</w:t>
      </w:r>
      <w:r w:rsidR="00B4241A">
        <w:rPr>
          <w:rStyle w:val="shorttext"/>
          <w:rFonts w:ascii="Calibri" w:eastAsia="Times New Roman" w:hAnsi="Calibri" w:cs="Times New Roman"/>
          <w:i w:val="0"/>
          <w:iCs w:val="0"/>
          <w:color w:val="auto"/>
          <w:sz w:val="22"/>
          <w:szCs w:val="20"/>
          <w:lang w:eastAsia="fr-FR"/>
        </w:rPr>
        <w:t>de J</w:t>
      </w:r>
      <w:r w:rsidR="009A0336">
        <w:rPr>
          <w:rStyle w:val="shorttext"/>
          <w:rFonts w:ascii="Calibri" w:eastAsia="Times New Roman" w:hAnsi="Calibri" w:cs="Times New Roman"/>
          <w:i w:val="0"/>
          <w:iCs w:val="0"/>
          <w:color w:val="auto"/>
          <w:sz w:val="22"/>
          <w:szCs w:val="20"/>
          <w:lang w:eastAsia="fr-FR"/>
        </w:rPr>
        <w:t xml:space="preserve">ongh </w:t>
      </w:r>
      <w:r w:rsidR="009A0336" w:rsidRPr="009A0336">
        <w:rPr>
          <w:rStyle w:val="shorttext"/>
          <w:rFonts w:ascii="Calibri" w:eastAsia="Times New Roman" w:hAnsi="Calibri" w:cs="Times New Roman"/>
          <w:b/>
          <w:i w:val="0"/>
          <w:iCs w:val="0"/>
          <w:color w:val="auto"/>
          <w:sz w:val="22"/>
          <w:szCs w:val="20"/>
          <w:lang w:eastAsia="fr-FR"/>
        </w:rPr>
        <w:fldChar w:fldCharType="begin"/>
      </w:r>
      <w:r w:rsidR="009A0336"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009A0336" w:rsidRPr="009A0336">
        <w:rPr>
          <w:rStyle w:val="shorttext"/>
          <w:rFonts w:ascii="Calibri" w:eastAsia="Times New Roman" w:hAnsi="Calibri" w:cs="Times New Roman"/>
          <w:b/>
          <w:i w:val="0"/>
          <w:iCs w:val="0"/>
          <w:color w:val="auto"/>
          <w:sz w:val="22"/>
          <w:szCs w:val="20"/>
          <w:lang w:eastAsia="fr-FR"/>
        </w:rPr>
      </w:r>
      <w:r w:rsidR="009A0336" w:rsidRPr="009A0336">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[18]</w:t>
      </w:r>
      <w:r w:rsidR="009A0336" w:rsidRPr="009A0336">
        <w:rPr>
          <w:rStyle w:val="shorttext"/>
          <w:rFonts w:ascii="Calibri" w:eastAsia="Times New Roman" w:hAnsi="Calibri" w:cs="Times New Roman"/>
          <w:b/>
          <w:i w:val="0"/>
          <w:iCs w:val="0"/>
          <w:color w:val="auto"/>
          <w:sz w:val="22"/>
          <w:szCs w:val="20"/>
          <w:lang w:eastAsia="fr-FR"/>
        </w:rPr>
        <w:fldChar w:fldCharType="end"/>
      </w:r>
      <w:r w:rsidR="009A0336">
        <w:rPr>
          <w:rStyle w:val="shorttext"/>
          <w:rFonts w:ascii="Calibri" w:eastAsia="Times New Roman" w:hAnsi="Calibri" w:cs="Times New Roman"/>
          <w:i w:val="0"/>
          <w:iCs w:val="0"/>
          <w:color w:val="auto"/>
          <w:sz w:val="22"/>
          <w:szCs w:val="20"/>
          <w:lang w:eastAsia="fr-FR"/>
        </w:rPr>
        <w:t>)</w:t>
      </w:r>
    </w:p>
    <w:p w14:paraId="54A13B1A" w14:textId="67761925" w:rsidR="0044278E" w:rsidRDefault="0044278E" w:rsidP="007F5E26">
      <w:pPr>
        <w:spacing w:line="360" w:lineRule="auto"/>
        <w:ind w:firstLine="708"/>
      </w:pPr>
      <w:r w:rsidRPr="003A7568">
        <w:t>En 2010</w:t>
      </w:r>
      <w:r>
        <w:rPr>
          <w:rFonts w:hint="eastAsia"/>
        </w:rPr>
        <w:t xml:space="preserve">, </w:t>
      </w:r>
      <w:r>
        <w:t xml:space="preserve">Lorentz et Murphy </w:t>
      </w:r>
      <w:r w:rsidR="003A7568" w:rsidRPr="003A7568">
        <w:rPr>
          <w:b/>
        </w:rPr>
        <w:fldChar w:fldCharType="begin"/>
      </w:r>
      <w:r w:rsidR="003A7568" w:rsidRPr="003A7568">
        <w:rPr>
          <w:b/>
        </w:rPr>
        <w:instrText xml:space="preserve"> REF _Ref533096184 \r \h </w:instrText>
      </w:r>
      <w:r w:rsidR="003A7568">
        <w:rPr>
          <w:b/>
        </w:rPr>
        <w:instrText xml:space="preserve"> \* MERGEFORMAT </w:instrText>
      </w:r>
      <w:r w:rsidR="003A7568" w:rsidRPr="003A7568">
        <w:rPr>
          <w:b/>
        </w:rPr>
      </w:r>
      <w:r w:rsidR="003A7568" w:rsidRPr="003A7568">
        <w:rPr>
          <w:b/>
        </w:rPr>
        <w:fldChar w:fldCharType="separate"/>
      </w:r>
      <w:r w:rsidR="001C03C4">
        <w:rPr>
          <w:b/>
        </w:rPr>
        <w:t>[14]</w:t>
      </w:r>
      <w:r w:rsidR="003A7568" w:rsidRPr="003A7568">
        <w:rPr>
          <w:b/>
        </w:rPr>
        <w:fldChar w:fldCharType="end"/>
      </w:r>
      <w:r>
        <w:t xml:space="preserve"> ont complété la méthode de Jongh et traité les fonctions de transfert présenté en</w:t>
      </w:r>
      <w:r w:rsidR="003A7568">
        <w:t xml:space="preserve"> </w:t>
      </w:r>
      <w:r w:rsidR="003A7568" w:rsidRPr="00411F22">
        <w:rPr>
          <w:b/>
          <w:lang w:val="en-US"/>
        </w:rPr>
        <w:fldChar w:fldCharType="begin"/>
      </w:r>
      <w:r w:rsidR="003A7568" w:rsidRPr="00411F22">
        <w:rPr>
          <w:b/>
        </w:rPr>
        <w:instrText xml:space="preserve"> REF _Ref533096550 \r \h  \* MERGEFORMAT </w:instrText>
      </w:r>
      <w:r w:rsidR="003A7568" w:rsidRPr="00411F22">
        <w:rPr>
          <w:b/>
          <w:lang w:val="en-US"/>
        </w:rPr>
      </w:r>
      <w:r w:rsidR="003A7568" w:rsidRPr="00411F22">
        <w:rPr>
          <w:b/>
          <w:lang w:val="en-US"/>
        </w:rPr>
        <w:fldChar w:fldCharType="separate"/>
      </w:r>
      <w:r w:rsidR="001C03C4">
        <w:rPr>
          <w:b/>
        </w:rPr>
        <w:t>[18]</w:t>
      </w:r>
      <w:r w:rsidR="003A7568" w:rsidRPr="00411F22">
        <w:rPr>
          <w:b/>
          <w:lang w:val="en-US"/>
        </w:rPr>
        <w:fldChar w:fldCharType="end"/>
      </w:r>
      <w:r>
        <w:t xml:space="preserve"> comme les coefficients d’influence pour analyser l’effet Morton. Cette </w:t>
      </w:r>
      <w:r w:rsidR="0039232D">
        <w:t>méthode</w:t>
      </w:r>
      <w:r>
        <w:t xml:space="preserve"> suppose que la réponse thermique </w:t>
      </w:r>
      <w:r w:rsidR="005A3820">
        <w:t>dépende uniquement</w:t>
      </w:r>
      <w:r>
        <w:t xml:space="preserve"> de</w:t>
      </w:r>
      <w:r w:rsidR="007815D8">
        <w:t>s</w:t>
      </w:r>
      <w:r>
        <w:t xml:space="preserve"> réponse</w:t>
      </w:r>
      <w:r w:rsidR="007815D8">
        <w:t>s</w:t>
      </w:r>
      <w:r>
        <w:t xml:space="preserve"> dynamique</w:t>
      </w:r>
      <w:r w:rsidR="007815D8">
        <w:t>s</w:t>
      </w:r>
      <w:r>
        <w:t xml:space="preserve"> en régime stationnaire, ainsi la vibration du rotor est assumée tous les temps en </w:t>
      </w:r>
      <w:r w:rsidR="004310A2">
        <w:t>vibration synchrone</w:t>
      </w:r>
      <w:r>
        <w:t xml:space="preserve">. </w:t>
      </w:r>
      <w:r>
        <w:rPr>
          <w:rFonts w:hint="eastAsia"/>
        </w:rPr>
        <w:t xml:space="preserve">Cette </w:t>
      </w:r>
      <w:r w:rsidR="0024485A">
        <w:t>méthode</w:t>
      </w:r>
      <w:r>
        <w:rPr>
          <w:rFonts w:hint="eastAsia"/>
        </w:rPr>
        <w:t xml:space="preserve"> </w:t>
      </w:r>
      <w:r>
        <w:t>décrit</w:t>
      </w:r>
      <w:r>
        <w:rPr>
          <w:rFonts w:hint="eastAsia"/>
        </w:rPr>
        <w:t xml:space="preserve"> </w:t>
      </w:r>
      <w:r>
        <w:t>l’effet Morton via trois coefficients d’influence</w:t>
      </w:r>
      <m:oMath>
        <m:r>
          <w:rPr>
            <w:rFonts w:ascii="Cambria Math" w:hAnsi="Cambria Math"/>
          </w:rPr>
          <m:t xml:space="preserve"> </m:t>
        </m:r>
        <m:r>
          <m:rPr>
            <m:sty m:val="bi"/>
          </m:rPr>
          <w:rPr>
            <w:rFonts w:ascii="Cambria Math" w:hAnsi="Cambria Math"/>
          </w:rPr>
          <m:t>A</m:t>
        </m:r>
        <m:r>
          <w:rPr>
            <w:rFonts w:ascii="Cambria Math" w:hAnsi="Cambria Math"/>
          </w:rPr>
          <m:t xml:space="preserve">, </m:t>
        </m:r>
        <m:r>
          <m:rPr>
            <m:sty m:val="bi"/>
          </m:rPr>
          <w:rPr>
            <w:rFonts w:ascii="Cambria Math" w:hAnsi="Cambria Math"/>
          </w:rPr>
          <m:t>B</m:t>
        </m:r>
        <m:r>
          <w:rPr>
            <w:rFonts w:ascii="Cambria Math" w:hAnsi="Cambria Math"/>
          </w:rPr>
          <m:t xml:space="preserve">, </m:t>
        </m:r>
        <m:r>
          <m:rPr>
            <m:sty m:val="bi"/>
          </m:rPr>
          <w:rPr>
            <w:rFonts w:ascii="Cambria Math" w:hAnsi="Cambria Math"/>
          </w:rPr>
          <m:t>C </m:t>
        </m:r>
      </m:oMath>
      <w:r>
        <w:t>:</w:t>
      </w:r>
    </w:p>
    <w:p w14:paraId="48652584" w14:textId="1B3E1B62" w:rsidR="0044278E" w:rsidRDefault="0044278E" w:rsidP="008F23B1">
      <w:pPr>
        <w:pStyle w:val="Paragraphedeliste"/>
        <w:numPr>
          <w:ilvl w:val="0"/>
          <w:numId w:val="13"/>
        </w:numPr>
        <w:spacing w:line="360" w:lineRule="auto"/>
      </w:pPr>
      <w:r>
        <w:t xml:space="preserve">coefficient </w:t>
      </w:r>
      <m:oMath>
        <m:r>
          <m:rPr>
            <m:sty m:val="bi"/>
          </m:rPr>
          <w:rPr>
            <w:rFonts w:ascii="Cambria Math" w:hAnsi="Cambria Math"/>
          </w:rPr>
          <m:t>A</m:t>
        </m:r>
      </m:oMath>
      <w:r>
        <w:t xml:space="preserve"> décrit la relation linéaire entre le niveau de vibration synchrone et le balourd imposé ; </w:t>
      </w:r>
    </w:p>
    <w:p w14:paraId="6B5D2752" w14:textId="7580C53D" w:rsidR="0044278E" w:rsidRDefault="0044278E" w:rsidP="008F23B1">
      <w:pPr>
        <w:pStyle w:val="Paragraphedeliste"/>
        <w:numPr>
          <w:ilvl w:val="0"/>
          <w:numId w:val="13"/>
        </w:numPr>
        <w:spacing w:line="360" w:lineRule="auto"/>
        <w:jc w:val="both"/>
      </w:pPr>
      <w:r>
        <w:t xml:space="preserve">coefficient </w:t>
      </w:r>
      <m:oMath>
        <m:r>
          <m:rPr>
            <m:sty m:val="bi"/>
          </m:rPr>
          <w:rPr>
            <w:rFonts w:ascii="Cambria Math" w:hAnsi="Cambria Math"/>
          </w:rPr>
          <m:t>B</m:t>
        </m:r>
      </m:oMath>
      <w:r>
        <w:rPr>
          <w:b/>
        </w:rPr>
        <w:t xml:space="preserve"> </w:t>
      </w:r>
      <w:r>
        <w:t xml:space="preserve">caractérise la corrélation entre la différence de la température au rotor </w:t>
      </w:r>
      <m:oMath>
        <m:r>
          <m:rPr>
            <m:sty m:val="p"/>
          </m:rPr>
          <w:rPr>
            <w:rFonts w:ascii="Cambria Math" w:hAnsi="Cambria Math"/>
          </w:rPr>
          <m:t>Δ</m:t>
        </m:r>
        <m:r>
          <w:rPr>
            <w:rFonts w:ascii="Cambria Math" w:hAnsi="Cambria Math"/>
          </w:rPr>
          <m:t>T</m:t>
        </m:r>
      </m:oMath>
      <w:r>
        <w:t xml:space="preserve"> et le niveau de vibration vibrations ;</w:t>
      </w:r>
    </w:p>
    <w:p w14:paraId="6FBA63FB" w14:textId="10B38432" w:rsidR="0044278E" w:rsidRDefault="0044278E" w:rsidP="008F23B1">
      <w:pPr>
        <w:pStyle w:val="Paragraphedeliste"/>
        <w:numPr>
          <w:ilvl w:val="0"/>
          <w:numId w:val="13"/>
        </w:numPr>
        <w:spacing w:line="360" w:lineRule="auto"/>
        <w:rPr>
          <w:lang w:eastAsia="en-US"/>
        </w:rPr>
      </w:pPr>
      <w:r>
        <w:t xml:space="preserve">coefficient </w:t>
      </w:r>
      <m:oMath>
        <m:r>
          <m:rPr>
            <m:sty m:val="bi"/>
          </m:rPr>
          <w:rPr>
            <w:rFonts w:ascii="Cambria Math" w:hAnsi="Cambria Math"/>
          </w:rPr>
          <m:t>C</m:t>
        </m:r>
      </m:oMath>
      <w:r>
        <w:t xml:space="preserve"> exprime le balourd thermique généré par la déformation thermique de rotor sous la différence de la température au rotor unitaire</w:t>
      </w:r>
      <m:oMath>
        <m:r>
          <w:rPr>
            <w:rFonts w:ascii="Cambria Math" w:hAnsi="Cambria Math"/>
          </w:rPr>
          <m:t xml:space="preserve"> </m:t>
        </m:r>
        <m:r>
          <m:rPr>
            <m:sty m:val="p"/>
          </m:rPr>
          <w:rPr>
            <w:rFonts w:ascii="Cambria Math" w:hAnsi="Cambria Math"/>
          </w:rPr>
          <m:t>Δ</m:t>
        </m:r>
        <m:r>
          <w:rPr>
            <w:rFonts w:ascii="Cambria Math" w:hAnsi="Cambria Math"/>
          </w:rPr>
          <m:t>T=1°C </m:t>
        </m:r>
      </m:oMath>
      <w:r>
        <w:rPr>
          <w:lang w:eastAsia="en-US"/>
        </w:rPr>
        <w:t xml:space="preserve">; </w:t>
      </w:r>
    </w:p>
    <w:p w14:paraId="5C9A834D" w14:textId="42A2916F" w:rsidR="0044278E" w:rsidRDefault="0044278E" w:rsidP="004C2A32">
      <w:pPr>
        <w:spacing w:line="360" w:lineRule="auto"/>
      </w:pPr>
      <w:r>
        <w:t xml:space="preserve">Le module des coefficients signifie la sensibilité des phénomènes physiques qui contribuent au déclenchement de l’instabilité du type l’effet Morton. La phase des coefficients décrit un déphasage </w:t>
      </w:r>
      <w:r w:rsidR="004C2A32">
        <w:t>entre l</w:t>
      </w:r>
      <w:r>
        <w:t xml:space="preserve">es informations physiques concernées. </w:t>
      </w:r>
    </w:p>
    <w:p w14:paraId="2EAC0933" w14:textId="3F2C6B3E" w:rsidR="0044278E" w:rsidRDefault="0044278E" w:rsidP="0044278E">
      <w:pPr>
        <w:spacing w:line="360" w:lineRule="auto"/>
      </w:pPr>
      <w:r>
        <w:t>Un critère de stabilité (</w:t>
      </w:r>
      <w:r w:rsidRPr="00AA7D8F">
        <w:rPr>
          <w:b/>
        </w:rPr>
        <w:fldChar w:fldCharType="begin"/>
      </w:r>
      <w:r w:rsidRPr="00AA7D8F">
        <w:rPr>
          <w:b/>
        </w:rPr>
        <w:instrText xml:space="preserve"> REF _Ref518575657 \r \h  \* MERGEFORMAT </w:instrText>
      </w:r>
      <w:r w:rsidRPr="00AA7D8F">
        <w:rPr>
          <w:b/>
        </w:rPr>
      </w:r>
      <w:r w:rsidRPr="00AA7D8F">
        <w:rPr>
          <w:b/>
        </w:rPr>
        <w:fldChar w:fldCharType="separate"/>
      </w:r>
      <w:r w:rsidR="001C03C4">
        <w:rPr>
          <w:b/>
        </w:rPr>
        <w:t>Eq. 1.2</w:t>
      </w:r>
      <w:r w:rsidRPr="00AA7D8F">
        <w:rPr>
          <w:b/>
        </w:rPr>
        <w:fldChar w:fldCharType="end"/>
      </w:r>
      <w:r>
        <w:t>) est proposé pour prédire si l’instabilité vibratoire provoquée par l’effet Morton est déclenché. Ce critère permet de distinguer deux comportements différents provoqués par l’effet Morton : l’effet Morton stable et l’effet Morton instable.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E27C899" w14:textId="77777777" w:rsidTr="004906D4">
        <w:trPr>
          <w:trHeight w:val="635"/>
          <w:jc w:val="center"/>
        </w:trPr>
        <w:tc>
          <w:tcPr>
            <w:tcW w:w="7214" w:type="dxa"/>
            <w:vAlign w:val="center"/>
          </w:tcPr>
          <w:p w14:paraId="18E9B668" w14:textId="77777777" w:rsidR="0044278E" w:rsidRPr="007C7D68" w:rsidRDefault="0044278E" w:rsidP="004906D4">
            <w:pPr>
              <w:spacing w:before="120" w:after="120" w:line="360" w:lineRule="auto"/>
              <w:jc w:val="center"/>
              <w:rPr>
                <w:rFonts w:eastAsia="SimSun"/>
                <w:i/>
              </w:rPr>
            </w:pPr>
            <m:oMath>
              <m:r>
                <w:rPr>
                  <w:rFonts w:ascii="Cambria Math" w:hAnsi="Cambria Math"/>
                </w:rPr>
                <m:t>Re</m:t>
              </m:r>
              <m:d>
                <m:dPr>
                  <m:ctrlPr>
                    <w:rPr>
                      <w:rFonts w:ascii="Cambria Math" w:hAnsi="Cambria Math"/>
                      <w:i/>
                    </w:rPr>
                  </m:ctrlPr>
                </m:dPr>
                <m:e>
                  <m:r>
                    <m:rPr>
                      <m:sty m:val="bi"/>
                    </m:rPr>
                    <w:rPr>
                      <w:rFonts w:ascii="Cambria Math" w:hAnsi="Cambria Math"/>
                    </w:rPr>
                    <m:t>BAC</m:t>
                  </m:r>
                </m:e>
              </m:d>
              <m:r>
                <w:rPr>
                  <w:rFonts w:ascii="Cambria Math" w:hAnsi="Cambria Math"/>
                </w:rPr>
                <m:t>≤1</m:t>
              </m:r>
            </m:oMath>
            <w:r>
              <w:t xml:space="preserve">    stable</w:t>
            </w:r>
          </w:p>
        </w:tc>
        <w:bookmarkStart w:id="26" w:name="_Ref518575657"/>
        <w:tc>
          <w:tcPr>
            <w:tcW w:w="1092" w:type="dxa"/>
            <w:vAlign w:val="center"/>
          </w:tcPr>
          <w:p w14:paraId="59077531" w14:textId="638F8C92" w:rsidR="0044278E" w:rsidRPr="005708CD" w:rsidRDefault="00E54749"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0044278E" w:rsidRPr="005708CD">
              <w:rPr>
                <w:rFonts w:ascii="Times New Roman" w:eastAsia="Times New Roman" w:hAnsi="Times New Roman"/>
                <w:b/>
                <w:iCs w:val="0"/>
                <w:color w:val="auto"/>
                <w:sz w:val="22"/>
                <w:szCs w:val="22"/>
                <w:lang w:eastAsia="fr-FR"/>
              </w:rPr>
              <w:t xml:space="preserve"> </w:t>
            </w:r>
            <w:bookmarkEnd w:id="26"/>
          </w:p>
        </w:tc>
      </w:tr>
    </w:tbl>
    <w:p w14:paraId="2747495C" w14:textId="5E5D2E01" w:rsidR="0044278E" w:rsidRDefault="0044278E" w:rsidP="0044278E">
      <w:pPr>
        <w:spacing w:line="360" w:lineRule="auto"/>
      </w:pPr>
      <w:r>
        <w:t>Grâce à cette méthode de coefficients d’influence, l’analyse de l’effet Morton devient possible avec les outils numériques abordables en dynamique de rotor et en lubrification. Cependant, ces coefficients sont calculés de manière linéaire et en régime stationnaire. Ces calculs sont peu précis pour raison que l’effet Morton</w:t>
      </w:r>
      <w:r w:rsidR="003E5709">
        <w:t xml:space="preserve"> est un phénomène transitoire. Une</w:t>
      </w:r>
      <w:r>
        <w:t xml:space="preserve"> description plus en détaillé de cette méthode sont présentée au chapitre IV dans cette thèse.</w:t>
      </w:r>
    </w:p>
    <w:p w14:paraId="74D6159A" w14:textId="28D82CF8" w:rsidR="0044278E" w:rsidRDefault="0044278E" w:rsidP="00523E9E">
      <w:pPr>
        <w:pStyle w:val="Titre3"/>
        <w:ind w:left="709"/>
      </w:pPr>
      <w:bookmarkStart w:id="27" w:name="_Toc533777545"/>
      <w:r>
        <w:lastRenderedPageBreak/>
        <w:t>Méthodes du balourd critique prédéfini</w:t>
      </w:r>
      <w:bookmarkEnd w:id="27"/>
    </w:p>
    <w:p w14:paraId="7A85948C" w14:textId="77777777" w:rsidR="00ED53DD" w:rsidRPr="00ED53DD" w:rsidRDefault="00ED53DD" w:rsidP="00ED53DD"/>
    <w:p w14:paraId="5407A437" w14:textId="09B8B961" w:rsidR="0044278E" w:rsidRDefault="0044278E" w:rsidP="007F5E26">
      <w:pPr>
        <w:spacing w:line="360" w:lineRule="auto"/>
        <w:ind w:firstLine="708"/>
      </w:pPr>
      <w:r w:rsidRPr="009E26F8">
        <w:t>En 2004,</w:t>
      </w:r>
      <w:r w:rsidRPr="00A22718">
        <w:t xml:space="preserve"> Kirk et Balbahadur </w:t>
      </w:r>
      <w:r w:rsidR="00350947" w:rsidRPr="00350947">
        <w:rPr>
          <w:b/>
        </w:rPr>
        <w:fldChar w:fldCharType="begin"/>
      </w:r>
      <w:r w:rsidR="00350947" w:rsidRPr="00350947">
        <w:rPr>
          <w:b/>
        </w:rPr>
        <w:instrText xml:space="preserve"> REF _Ref533096804 \r \h  \* MERGEFORMAT </w:instrText>
      </w:r>
      <w:r w:rsidR="00350947" w:rsidRPr="00350947">
        <w:rPr>
          <w:b/>
        </w:rPr>
      </w:r>
      <w:r w:rsidR="00350947" w:rsidRPr="00350947">
        <w:rPr>
          <w:b/>
        </w:rPr>
        <w:fldChar w:fldCharType="separate"/>
      </w:r>
      <w:r w:rsidR="001C03C4">
        <w:rPr>
          <w:b/>
        </w:rPr>
        <w:t>[19]</w:t>
      </w:r>
      <w:r w:rsidR="00350947" w:rsidRPr="00350947">
        <w:rPr>
          <w:b/>
        </w:rPr>
        <w:fldChar w:fldCharType="end"/>
      </w:r>
      <w:r w:rsidRPr="00A22718">
        <w:t xml:space="preserve"> </w:t>
      </w:r>
      <w:r w:rsidRPr="00C64243">
        <w:t xml:space="preserve">ont </w:t>
      </w:r>
      <w:r>
        <w:t xml:space="preserve">proposé une méthode du balourd critique </w:t>
      </w:r>
      <w:r w:rsidRPr="00C64243">
        <w:t>pour la prédiction de l'</w:t>
      </w:r>
      <w:r>
        <w:t>effet Morton</w:t>
      </w:r>
      <w:r w:rsidRPr="00C64243">
        <w:t>.</w:t>
      </w:r>
      <w:r>
        <w:t xml:space="preserve"> </w:t>
      </w:r>
      <w:r w:rsidRPr="00A22718">
        <w:t xml:space="preserve">L’objectif de ce modèle simple </w:t>
      </w:r>
      <w:r w:rsidR="00C00B78">
        <w:t>est</w:t>
      </w:r>
      <w:r w:rsidRPr="00A22718">
        <w:t xml:space="preserve"> d’effectuer l’analyse en régime </w:t>
      </w:r>
      <w:r>
        <w:t>stationnaire</w:t>
      </w:r>
      <w:r w:rsidRPr="00A22718">
        <w:t xml:space="preserve"> et de prédire l’amorçage de</w:t>
      </w:r>
      <w:r>
        <w:t xml:space="preserve"> l’effet Morton</w:t>
      </w:r>
      <w:r w:rsidRPr="00A22718">
        <w:t xml:space="preserve">. </w:t>
      </w:r>
      <w:r>
        <w:t xml:space="preserve"> </w:t>
      </w:r>
      <w:r w:rsidRPr="00FB1C5C">
        <w:t xml:space="preserve">Dans cette méthode, le </w:t>
      </w:r>
      <w:r>
        <w:t>balourd</w:t>
      </w:r>
      <w:r w:rsidRPr="00FB1C5C">
        <w:t xml:space="preserve"> mécanique initial </w:t>
      </w:r>
      <w:r>
        <w:t xml:space="preserve">est imposé au centre de </w:t>
      </w:r>
      <w:r w:rsidR="00C37FC2">
        <w:t>masse du disque en porte à faux. S</w:t>
      </w:r>
      <w:r>
        <w:t>a quantité est supposée égale à 10% de la</w:t>
      </w:r>
      <w:r w:rsidR="006E0AF4">
        <w:t xml:space="preserve"> </w:t>
      </w:r>
      <w:r w:rsidR="00C164D2">
        <w:t xml:space="preserve">charge statique </w:t>
      </w:r>
      <w:r>
        <w:t>du</w:t>
      </w:r>
      <w:r w:rsidR="00C164D2">
        <w:t>e au poids du</w:t>
      </w:r>
      <w:r>
        <w:t xml:space="preserve"> rotor </w:t>
      </w:r>
      <m:oMath>
        <m:r>
          <w:rPr>
            <w:rFonts w:ascii="Cambria Math" w:hAnsi="Cambria Math"/>
          </w:rPr>
          <m:t>W</m:t>
        </m:r>
      </m:oMath>
      <w:r w:rsidR="008918C2">
        <w:t xml:space="preserve"> sur </w:t>
      </w:r>
      <w:r>
        <w:t>la vitesse maximum de son fonctionnement</w:t>
      </w:r>
      <w:r w:rsidR="008918C2">
        <w:t xml:space="preserve"> au carré</w:t>
      </w:r>
      <w:r w:rsidR="00E03F28">
        <w:t xml:space="preserve"> </w:t>
      </w:r>
      <w:r w:rsidR="009237AD">
        <w:t>comme écrit dans</w:t>
      </w:r>
      <w:r w:rsidR="009F060C">
        <w:t xml:space="preserve"> </w:t>
      </w:r>
      <w:r w:rsidR="009F060C" w:rsidRPr="00F94B6B">
        <w:rPr>
          <w:b/>
        </w:rPr>
        <w:fldChar w:fldCharType="begin"/>
      </w:r>
      <w:r w:rsidR="009F060C" w:rsidRPr="00F94B6B">
        <w:rPr>
          <w:b/>
        </w:rPr>
        <w:instrText xml:space="preserve"> REF _Ref533163952 \w \h </w:instrText>
      </w:r>
      <w:r w:rsidR="00F94B6B">
        <w:rPr>
          <w:b/>
        </w:rPr>
        <w:instrText xml:space="preserve"> \* MERGEFORMAT </w:instrText>
      </w:r>
      <w:r w:rsidR="009F060C" w:rsidRPr="00F94B6B">
        <w:rPr>
          <w:b/>
        </w:rPr>
      </w:r>
      <w:r w:rsidR="009F060C" w:rsidRPr="00F94B6B">
        <w:rPr>
          <w:b/>
        </w:rPr>
        <w:fldChar w:fldCharType="separate"/>
      </w:r>
      <w:r w:rsidR="001C03C4">
        <w:rPr>
          <w:b/>
        </w:rPr>
        <w:t>Eq. 1.3</w:t>
      </w:r>
      <w:r w:rsidR="009F060C" w:rsidRPr="00F94B6B">
        <w:rPr>
          <w:b/>
        </w:rPr>
        <w:fldChar w:fldCharType="end"/>
      </w:r>
      <w:r w:rsidR="00115F20">
        <w:t xml:space="preserve"> </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B131169" w14:textId="77777777" w:rsidTr="004906D4">
        <w:trPr>
          <w:trHeight w:val="635"/>
          <w:jc w:val="center"/>
        </w:trPr>
        <w:tc>
          <w:tcPr>
            <w:tcW w:w="7214" w:type="dxa"/>
            <w:vAlign w:val="center"/>
          </w:tcPr>
          <w:p w14:paraId="4433A1C7" w14:textId="10090B0E" w:rsidR="0044278E" w:rsidRPr="007C7D68" w:rsidRDefault="00951CA6" w:rsidP="006E0AF4">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23A4B" w14:textId="1C382D8E" w:rsidR="0044278E" w:rsidRPr="005708CD" w:rsidRDefault="00731F7A"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8" w:name="_Ref533163952"/>
            <w:bookmarkStart w:id="29" w:name="_Ref533163925"/>
            <w:r>
              <w:rPr>
                <w:rFonts w:ascii="Times New Roman" w:eastAsia="Times New Roman" w:hAnsi="Times New Roman"/>
                <w:b/>
                <w:iCs w:val="0"/>
                <w:color w:val="auto"/>
                <w:sz w:val="22"/>
                <w:szCs w:val="22"/>
                <w:lang w:eastAsia="fr-FR"/>
              </w:rPr>
              <w:t xml:space="preserve"> </w:t>
            </w:r>
            <w:bookmarkEnd w:id="28"/>
          </w:p>
        </w:tc>
        <w:bookmarkEnd w:id="29"/>
      </w:tr>
    </w:tbl>
    <w:p w14:paraId="458FAB88" w14:textId="73D2BE7F" w:rsidR="0044278E" w:rsidRPr="00A22718" w:rsidRDefault="0044278E" w:rsidP="006A234B">
      <w:pPr>
        <w:spacing w:line="360" w:lineRule="auto"/>
      </w:pPr>
      <w:r w:rsidRPr="00093FB1">
        <w:t xml:space="preserve">Le </w:t>
      </w:r>
      <w:r>
        <w:t>balourd</w:t>
      </w:r>
      <w:r w:rsidRPr="00093FB1">
        <w:t xml:space="preserve"> mécanique </w:t>
      </w:r>
      <w:r>
        <w:t xml:space="preserve">initial </w:t>
      </w:r>
      <w:r w:rsidRPr="00093FB1">
        <w:t xml:space="preserve">a ensuite été utilisé pour prédire l’orbite à l’état stationnaire et </w:t>
      </w:r>
      <w:r>
        <w:t xml:space="preserve">la position </w:t>
      </w:r>
      <w:r w:rsidRPr="00093FB1">
        <w:t>du point haut</w:t>
      </w:r>
      <w:r>
        <w:t xml:space="preserve"> du rotor dans le palier</w:t>
      </w:r>
      <w:r w:rsidRPr="00093FB1">
        <w:t>.</w:t>
      </w:r>
      <w:r>
        <w:t xml:space="preserve"> En outre, le point chaud est supposé coïncident avec le point haut. La distribution non uniforme de la température au rotor a été calculée en </w:t>
      </w:r>
      <w:r w:rsidRPr="00093FB1">
        <w:t xml:space="preserve">résolvant l’équation </w:t>
      </w:r>
      <w:r>
        <w:t>de l’énergie</w:t>
      </w:r>
      <w:r w:rsidRPr="00093FB1">
        <w:t xml:space="preserve"> simplifiée 1D, qui néglige l</w:t>
      </w:r>
      <w:r>
        <w:t>’effet transitoire</w:t>
      </w:r>
      <w:r w:rsidRPr="00093FB1">
        <w:t>.</w:t>
      </w:r>
      <w:r>
        <w:t xml:space="preserve"> </w:t>
      </w:r>
      <w:r w:rsidRPr="00093FB1">
        <w:t xml:space="preserve">Enfin, le </w:t>
      </w:r>
      <w:r>
        <w:t>balourd thermique</w:t>
      </w:r>
      <w:r w:rsidRPr="00093FB1">
        <w:t xml:space="preserve"> </w:t>
      </w:r>
      <w:r>
        <w:t>créé</w:t>
      </w:r>
      <w:r w:rsidRPr="00093FB1">
        <w:t xml:space="preserve"> par la flexion thermique </w:t>
      </w:r>
      <w:r>
        <w:t>est</w:t>
      </w:r>
      <w:r w:rsidRPr="00093FB1">
        <w:t xml:space="preserve"> calculé en multipliant la masse </w:t>
      </w:r>
      <w:r>
        <w:t>concentrée du disque</w:t>
      </w:r>
      <w:r w:rsidRPr="00093FB1">
        <w:t xml:space="preserve"> </w:t>
      </w:r>
      <m:oMath>
        <m:r>
          <w:rPr>
            <w:rFonts w:ascii="Cambria Math" w:hAnsi="Cambria Math" w:cs="Cambria Math"/>
          </w:rPr>
          <m:t>m</m:t>
        </m:r>
      </m:oMath>
      <w:r w:rsidRPr="00093FB1">
        <w:t xml:space="preserve"> et la distance</w:t>
      </w:r>
      <w:r>
        <w:t xml:space="preserve"> de déviation de l’axe de rotation</w:t>
      </w:r>
      <m:oMath>
        <m:r>
          <w:rPr>
            <w:rFonts w:ascii="Cambria Math" w:hAnsi="Cambria Math"/>
          </w:rPr>
          <m:t xml:space="preserve"> d</m:t>
        </m:r>
      </m:oMath>
      <w:r>
        <w:t xml:space="preserve">. Sa phase correspond à celle de la flexion thermique dans le plan perpendiculaire à l’axe de rotation. </w:t>
      </w:r>
      <w:r w:rsidRPr="006042CB">
        <w:t xml:space="preserve">Le </w:t>
      </w:r>
      <w:r>
        <w:t>balourd total</w:t>
      </w:r>
      <w:r w:rsidRPr="006042CB">
        <w:t xml:space="preserve"> </w:t>
      </w:r>
      <w:r w:rsidR="00990FE4">
        <w:t>est ainsi</w:t>
      </w:r>
      <w:r w:rsidRPr="006042CB">
        <w:t xml:space="preserve"> la somme vectorielle d</w:t>
      </w:r>
      <w:r>
        <w:t>es</w:t>
      </w:r>
      <w:r w:rsidRPr="006042CB">
        <w:t xml:space="preserve"> </w:t>
      </w:r>
      <w:r>
        <w:t>balourds mécanique et thermique.</w:t>
      </w:r>
      <w:r w:rsidRPr="006042CB">
        <w:t xml:space="preserve"> </w:t>
      </w:r>
      <w:r>
        <w:t>S'il dépasse</w:t>
      </w:r>
      <w:r w:rsidRPr="006042CB">
        <w:t xml:space="preserve"> le </w:t>
      </w:r>
      <w:r>
        <w:t>balourd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r w:rsidR="00927F19" w:rsidRPr="00A22718">
        <w:t>Ce</w:t>
      </w:r>
      <w:r w:rsidRPr="00A22718">
        <w:t xml:space="preserve"> processus est </w:t>
      </w:r>
      <w:r>
        <w:t>re</w:t>
      </w:r>
      <w:r w:rsidRPr="00A22718">
        <w:t xml:space="preserve">présenté </w:t>
      </w:r>
      <w:r>
        <w:t>à la</w:t>
      </w:r>
      <w:r w:rsidRPr="00A22718">
        <w:t xml:space="preserve"> </w:t>
      </w:r>
      <w:r w:rsidRPr="006E2E22">
        <w:rPr>
          <w:b/>
        </w:rPr>
        <w:fldChar w:fldCharType="begin"/>
      </w:r>
      <w:r w:rsidRPr="006E2E22">
        <w:rPr>
          <w:b/>
        </w:rPr>
        <w:instrText xml:space="preserve"> REF _Ref442883320 \h  \* MERGEFORMAT </w:instrText>
      </w:r>
      <w:r w:rsidRPr="006E2E22">
        <w:rPr>
          <w:b/>
        </w:rPr>
      </w:r>
      <w:r w:rsidRPr="006E2E22">
        <w:rPr>
          <w:b/>
        </w:rPr>
        <w:fldChar w:fldCharType="separate"/>
      </w:r>
      <w:r w:rsidR="001C03C4" w:rsidRPr="001C03C4">
        <w:rPr>
          <w:b/>
        </w:rPr>
        <w:t>Figure 1.3</w:t>
      </w:r>
      <w:r w:rsidR="001C03C4" w:rsidRPr="001C03C4">
        <w:rPr>
          <w:b/>
        </w:rPr>
        <w:noBreakHyphen/>
        <w:t>2</w:t>
      </w:r>
      <w:r w:rsidRPr="006E2E22">
        <w:rPr>
          <w:b/>
        </w:rPr>
        <w:fldChar w:fldCharType="end"/>
      </w:r>
      <w:r w:rsidRPr="00A22718">
        <w:t>.</w:t>
      </w:r>
    </w:p>
    <w:p w14:paraId="289538F5" w14:textId="77777777" w:rsidR="0044278E" w:rsidRPr="00A22718" w:rsidRDefault="0044278E" w:rsidP="0044278E">
      <w:pPr>
        <w:keepNext/>
        <w:spacing w:line="360" w:lineRule="auto"/>
        <w:rPr>
          <w:rFonts w:asciiTheme="minorHAnsi" w:hAnsiTheme="minorHAnsi"/>
          <w:sz w:val="24"/>
        </w:rPr>
      </w:pPr>
      <w:r w:rsidRPr="00A22718">
        <w:rPr>
          <w:rFonts w:asciiTheme="minorHAnsi" w:hAnsiTheme="minorHAnsi"/>
          <w:noProof/>
          <w:sz w:val="24"/>
        </w:rPr>
        <w:drawing>
          <wp:inline distT="0" distB="0" distL="0" distR="0" wp14:anchorId="16362803" wp14:editId="36A9C6B2">
            <wp:extent cx="5760720" cy="8229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822960"/>
                    </a:xfrm>
                    <a:prstGeom prst="rect">
                      <a:avLst/>
                    </a:prstGeom>
                  </pic:spPr>
                </pic:pic>
              </a:graphicData>
            </a:graphic>
          </wp:inline>
        </w:drawing>
      </w:r>
    </w:p>
    <w:p w14:paraId="7FB6DB0D" w14:textId="70C54D42"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0" w:name="_Ref442883320"/>
      <w:r w:rsidRPr="005E7081">
        <w:rPr>
          <w:rStyle w:val="shorttext"/>
          <w:rFonts w:ascii="Calibri" w:eastAsia="Times New Roman" w:hAnsi="Calibri" w:cs="Times New Roman"/>
          <w:i w:val="0"/>
          <w:iCs w:val="0"/>
          <w:sz w:val="22"/>
          <w:szCs w:val="20"/>
          <w:lang w:eastAsia="fr-FR"/>
        </w:rPr>
        <w:t xml:space="preserve">Figure </w:t>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STYLEREF 2 \s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1.3</w:t>
      </w:r>
      <w:r w:rsidR="00495F01">
        <w:rPr>
          <w:rStyle w:val="shorttext"/>
          <w:rFonts w:ascii="Calibri" w:eastAsia="Times New Roman" w:hAnsi="Calibri" w:cs="Times New Roman"/>
          <w:i w:val="0"/>
          <w:iCs w:val="0"/>
          <w:sz w:val="22"/>
          <w:szCs w:val="20"/>
          <w:lang w:eastAsia="fr-FR"/>
        </w:rPr>
        <w:fldChar w:fldCharType="end"/>
      </w:r>
      <w:r w:rsidR="00495F01">
        <w:rPr>
          <w:rStyle w:val="shorttext"/>
          <w:rFonts w:ascii="Calibri" w:eastAsia="Times New Roman" w:hAnsi="Calibri" w:cs="Times New Roman"/>
          <w:i w:val="0"/>
          <w:iCs w:val="0"/>
          <w:sz w:val="22"/>
          <w:szCs w:val="20"/>
          <w:lang w:eastAsia="fr-FR"/>
        </w:rPr>
        <w:noBreakHyphen/>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SEQ Figure \* ARABIC \s 2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2</w:t>
      </w:r>
      <w:r w:rsidR="00495F01">
        <w:rPr>
          <w:rStyle w:val="shorttext"/>
          <w:rFonts w:ascii="Calibri" w:eastAsia="Times New Roman" w:hAnsi="Calibri" w:cs="Times New Roman"/>
          <w:i w:val="0"/>
          <w:iCs w:val="0"/>
          <w:sz w:val="22"/>
          <w:szCs w:val="20"/>
          <w:lang w:eastAsia="fr-FR"/>
        </w:rPr>
        <w:fldChar w:fldCharType="end"/>
      </w:r>
      <w:bookmarkEnd w:id="30"/>
      <w:r>
        <w:rPr>
          <w:rStyle w:val="shorttext"/>
          <w:rFonts w:ascii="Calibri" w:eastAsia="Times New Roman" w:hAnsi="Calibri" w:cs="Times New Roman"/>
          <w:i w:val="0"/>
          <w:iCs w:val="0"/>
          <w:sz w:val="22"/>
          <w:szCs w:val="20"/>
          <w:lang w:eastAsia="fr-FR"/>
        </w:rPr>
        <w:t> :</w:t>
      </w:r>
      <w:r w:rsidRPr="005E7081">
        <w:rPr>
          <w:rStyle w:val="shorttext"/>
          <w:rFonts w:ascii="Calibri" w:eastAsia="Times New Roman" w:hAnsi="Calibri" w:cs="Times New Roman"/>
          <w:i w:val="0"/>
          <w:iCs w:val="0"/>
          <w:sz w:val="22"/>
          <w:szCs w:val="20"/>
          <w:lang w:eastAsia="fr-FR"/>
        </w:rPr>
        <w:t xml:space="preserve"> Diagramme du processus complet du modèle proposé par Kirk et Balbahadur.</w:t>
      </w:r>
    </w:p>
    <w:p w14:paraId="24FE8FF0" w14:textId="0BC6864C" w:rsidR="0044278E" w:rsidRDefault="00951CA6" w:rsidP="00E669A8">
      <w:pPr>
        <w:spacing w:line="360" w:lineRule="auto"/>
      </w:pPr>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44278E">
        <w:t xml:space="preserve"> </w:t>
      </w:r>
      <w:r w:rsidR="0044278E" w:rsidRPr="007D20E7">
        <w:t xml:space="preserve"> </w:t>
      </w:r>
      <w:r w:rsidR="0044278E">
        <w:t>est</w:t>
      </w:r>
      <w:r w:rsidR="0044278E" w:rsidRPr="007D20E7">
        <w:t xml:space="preserve"> </w:t>
      </w:r>
      <w:r w:rsidR="0044278E">
        <w:t>pré</w:t>
      </w:r>
      <w:r w:rsidR="0044278E" w:rsidRPr="007D20E7">
        <w:t>défini</w:t>
      </w:r>
      <w:r w:rsidR="0044278E">
        <w:t xml:space="preserve"> comme dépendant de la vitesse et sa valeur est de 15% du poids du rotor</w:t>
      </w:r>
      <w:r w:rsidR="00927F19">
        <w:t xml:space="preserve"> </w:t>
      </w:r>
      <w:r w:rsidR="0044278E">
        <w:t>(</w:t>
      </w:r>
      <w:r w:rsidR="00F42B67">
        <w:t xml:space="preserve"> </w:t>
      </w:r>
      <w:r w:rsidR="005D32D6" w:rsidRPr="00F94B6B">
        <w:rPr>
          <w:b/>
        </w:rPr>
        <w:fldChar w:fldCharType="begin"/>
      </w:r>
      <w:r w:rsidR="005D32D6" w:rsidRPr="00F94B6B">
        <w:rPr>
          <w:b/>
        </w:rPr>
        <w:instrText xml:space="preserve"> REF _Ref533164070 \r \h </w:instrText>
      </w:r>
      <w:r w:rsidR="00F94B6B">
        <w:rPr>
          <w:b/>
        </w:rPr>
        <w:instrText xml:space="preserve"> \* MERGEFORMAT </w:instrText>
      </w:r>
      <w:r w:rsidR="005D32D6" w:rsidRPr="00F94B6B">
        <w:rPr>
          <w:b/>
        </w:rPr>
      </w:r>
      <w:r w:rsidR="005D32D6" w:rsidRPr="00F94B6B">
        <w:rPr>
          <w:b/>
        </w:rPr>
        <w:fldChar w:fldCharType="separate"/>
      </w:r>
      <w:r w:rsidR="001C03C4">
        <w:rPr>
          <w:b/>
        </w:rPr>
        <w:t>Eq. 1.4</w:t>
      </w:r>
      <w:r w:rsidR="005D32D6" w:rsidRPr="00F94B6B">
        <w:rPr>
          <w:b/>
        </w:rPr>
        <w:fldChar w:fldCharType="end"/>
      </w:r>
      <w:r w:rsidR="005D32D6" w:rsidRPr="00F94B6B">
        <w:rPr>
          <w:b/>
        </w:rPr>
        <w:t>.</w:t>
      </w:r>
      <w:r w:rsidR="0044278E" w:rsidRPr="00F94B6B">
        <w:rPr>
          <w:b/>
        </w:rPr>
        <w:t>a.</w:t>
      </w:r>
      <w:r w:rsidR="005D32D6">
        <w:rPr>
          <w:b/>
        </w:rPr>
        <w:t xml:space="preserve"> </w:t>
      </w:r>
      <w:r w:rsidR="00927F19">
        <w:t>)</w:t>
      </w:r>
      <w:r w:rsidR="0044278E">
        <w:t xml:space="preserve">. </w:t>
      </w:r>
      <w:r w:rsidR="00E669A8">
        <w:t xml:space="preserve"> </w:t>
      </w:r>
      <w:r w:rsidR="0044278E">
        <w:t xml:space="preserve">En 2013, Kirk </w:t>
      </w:r>
      <w:r w:rsidR="00F76D0A" w:rsidRPr="00F76D0A">
        <w:rPr>
          <w:b/>
        </w:rPr>
        <w:fldChar w:fldCharType="begin"/>
      </w:r>
      <w:r w:rsidR="00F76D0A" w:rsidRPr="00F76D0A">
        <w:rPr>
          <w:b/>
        </w:rPr>
        <w:instrText xml:space="preserve"> REF _Ref533096880 \r \h </w:instrText>
      </w:r>
      <w:r w:rsidR="00F76D0A">
        <w:rPr>
          <w:b/>
        </w:rPr>
        <w:instrText xml:space="preserve"> \* MERGEFORMAT </w:instrText>
      </w:r>
      <w:r w:rsidR="00F76D0A" w:rsidRPr="00F76D0A">
        <w:rPr>
          <w:b/>
        </w:rPr>
      </w:r>
      <w:r w:rsidR="00F76D0A" w:rsidRPr="00F76D0A">
        <w:rPr>
          <w:b/>
        </w:rPr>
        <w:fldChar w:fldCharType="separate"/>
      </w:r>
      <w:r w:rsidR="001C03C4">
        <w:rPr>
          <w:b/>
        </w:rPr>
        <w:t>[22]</w:t>
      </w:r>
      <w:r w:rsidR="00F76D0A" w:rsidRPr="00F76D0A">
        <w:rPr>
          <w:b/>
        </w:rPr>
        <w:fldChar w:fldCharType="end"/>
      </w:r>
      <w:r w:rsidR="0044278E" w:rsidRPr="007D20E7">
        <w:t xml:space="preserve"> a adopté une version </w:t>
      </w:r>
      <w:r w:rsidR="0044278E">
        <w:t>du balourd critique constant (</w:t>
      </w:r>
      <w:r w:rsidR="002A3965">
        <w:t xml:space="preserve"> </w:t>
      </w:r>
      <w:r w:rsidR="002A3965" w:rsidRPr="00F94B6B">
        <w:rPr>
          <w:b/>
        </w:rPr>
        <w:fldChar w:fldCharType="begin"/>
      </w:r>
      <w:r w:rsidR="002A3965" w:rsidRPr="00F94B6B">
        <w:rPr>
          <w:b/>
        </w:rPr>
        <w:instrText xml:space="preserve"> REF _Ref533164070 \r \h </w:instrText>
      </w:r>
      <w:r w:rsidR="00F94B6B">
        <w:rPr>
          <w:b/>
        </w:rPr>
        <w:instrText xml:space="preserve"> \* MERGEFORMAT </w:instrText>
      </w:r>
      <w:r w:rsidR="002A3965" w:rsidRPr="00F94B6B">
        <w:rPr>
          <w:b/>
        </w:rPr>
      </w:r>
      <w:r w:rsidR="002A3965" w:rsidRPr="00F94B6B">
        <w:rPr>
          <w:b/>
        </w:rPr>
        <w:fldChar w:fldCharType="separate"/>
      </w:r>
      <w:r w:rsidR="001C03C4">
        <w:rPr>
          <w:b/>
        </w:rPr>
        <w:t>Eq. 1.4</w:t>
      </w:r>
      <w:r w:rsidR="002A3965" w:rsidRPr="00F94B6B">
        <w:rPr>
          <w:b/>
        </w:rPr>
        <w:fldChar w:fldCharType="end"/>
      </w:r>
      <w:r w:rsidR="002A3965" w:rsidRPr="00F94B6B">
        <w:rPr>
          <w:b/>
        </w:rPr>
        <w:t>.</w:t>
      </w:r>
      <w:r w:rsidR="0044278E" w:rsidRPr="00F94B6B">
        <w:rPr>
          <w:b/>
        </w:rPr>
        <w:t>b.</w:t>
      </w:r>
      <w:r w:rsidR="0044278E">
        <w:t>) car</w:t>
      </w:r>
      <w:r w:rsidR="0044278E" w:rsidRPr="007D20E7">
        <w:t xml:space="preserve"> </w:t>
      </w:r>
      <w:r w:rsidR="0044278E">
        <w:t>les ingénieurs utilisant la version dépendant de la vitesse</w:t>
      </w:r>
      <w:r w:rsidR="0044278E" w:rsidRPr="007D20E7">
        <w:t xml:space="preserve"> peuvent observer une vit</w:t>
      </w:r>
      <w:r w:rsidR="0044278E">
        <w:t>esse critique au-delà de celle de vitesse maximum de fonctionnement</w:t>
      </w:r>
      <w:r w:rsidR="0044278E" w:rsidRPr="007D20E7">
        <w:t xml:space="preserve">, même sans augmentation du </w:t>
      </w:r>
      <w:r w:rsidR="0044278E">
        <w:t>balourd</w:t>
      </w:r>
      <w:r w:rsidR="0044278E" w:rsidRPr="007D20E7">
        <w:t xml:space="preserve"> thermique.</w:t>
      </w:r>
      <w:r w:rsidR="0044278E">
        <w:t xml:space="preserve"> Cette valeur du balourd critique prédéfini a été optimisée en se basant sur plusieurs cas d’études de sorte que la</w:t>
      </w:r>
      <w:r w:rsidR="0044278E" w:rsidRPr="007D20E7">
        <w:t xml:space="preserve"> vitesse d’apparition de l’instabilité prédite puisse être cohérente avec la vitesse de départ observée</w:t>
      </w:r>
      <w:r w:rsidR="0044278E">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6206DF" w14:paraId="5C4956ED" w14:textId="77777777" w:rsidTr="004906D4">
        <w:trPr>
          <w:trHeight w:val="635"/>
          <w:jc w:val="center"/>
        </w:trPr>
        <w:tc>
          <w:tcPr>
            <w:tcW w:w="7214" w:type="dxa"/>
            <w:vAlign w:val="center"/>
          </w:tcPr>
          <w:p w14:paraId="54E4BABC" w14:textId="77777777" w:rsidR="0044278E" w:rsidRPr="006206DF" w:rsidRDefault="00951CA6" w:rsidP="004906D4">
            <w:pPr>
              <w:spacing w:before="120" w:after="120" w:line="360" w:lineRule="auto"/>
              <w:rPr>
                <w:rFonts w:eastAsia="SimSun"/>
                <w:i/>
                <w:szCs w:val="22"/>
              </w:rPr>
            </w:pPr>
            <m:oMathPara>
              <m:oMathParaPr>
                <m:jc m:val="center"/>
              </m:oMathParaP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r>
                          <w:rPr>
                            <w:rFonts w:ascii="Cambria Math" w:hAnsi="Cambria Math" w:cs="Cambria Math"/>
                            <w:szCs w:val="22"/>
                          </w:rPr>
                          <m:t>ω</m:t>
                        </m:r>
                      </m:e>
                      <m:sup>
                        <m:r>
                          <w:rPr>
                            <w:rFonts w:ascii="Cambria Math" w:hAnsi="Cambria Math" w:cs="Cambria Math"/>
                            <w:szCs w:val="22"/>
                          </w:rPr>
                          <m:t>2</m:t>
                        </m:r>
                      </m:sup>
                    </m:sSup>
                  </m:den>
                </m:f>
                <m:r>
                  <w:rPr>
                    <w:rFonts w:ascii="Cambria Math" w:eastAsia="SimSun" w:hAnsi="Cambria Math"/>
                    <w:szCs w:val="22"/>
                  </w:rPr>
                  <m:t xml:space="preserve">     (</m:t>
                </m:r>
                <m:r>
                  <w:rPr>
                    <w:rFonts w:ascii="Cambria Math" w:eastAsia="SimSun" w:hAnsi="Cambria Math"/>
                    <w:szCs w:val="22"/>
                    <w:lang w:val="en-US"/>
                  </w:rPr>
                  <m:t>a</m:t>
                </m:r>
                <m:r>
                  <w:rPr>
                    <w:rFonts w:ascii="Cambria Math" w:eastAsia="SimSun" w:hAnsi="Cambria Math"/>
                    <w:szCs w:val="22"/>
                  </w:rPr>
                  <m:t>)</m:t>
                </m:r>
                <m:r>
                  <m:rPr>
                    <m:sty m:val="p"/>
                  </m:rPr>
                  <w:rPr>
                    <w:rFonts w:eastAsia="SimSun"/>
                    <w:szCs w:val="22"/>
                  </w:rPr>
                  <w:br/>
                </m:r>
              </m:oMath>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sSub>
                          <m:sSubPr>
                            <m:ctrlPr>
                              <w:rPr>
                                <w:rFonts w:ascii="Cambria Math" w:hAnsi="Cambria Math" w:cs="Cambria Math"/>
                                <w:i/>
                                <w:szCs w:val="22"/>
                              </w:rPr>
                            </m:ctrlPr>
                          </m:sSubPr>
                          <m:e>
                            <m:r>
                              <w:rPr>
                                <w:rFonts w:ascii="Cambria Math" w:hAnsi="Cambria Math" w:cs="Cambria Math"/>
                                <w:szCs w:val="22"/>
                              </w:rPr>
                              <m:t>ω</m:t>
                            </m:r>
                          </m:e>
                          <m:sub>
                            <m:r>
                              <w:rPr>
                                <w:rFonts w:ascii="Cambria Math" w:hAnsi="Cambria Math" w:cs="Cambria Math"/>
                                <w:szCs w:val="22"/>
                              </w:rPr>
                              <m:t>max</m:t>
                            </m:r>
                          </m:sub>
                        </m:sSub>
                        <m:r>
                          <w:rPr>
                            <w:rFonts w:ascii="Cambria Math" w:hAnsi="Cambria Math" w:cs="Cambria Math"/>
                            <w:szCs w:val="22"/>
                          </w:rPr>
                          <m:t xml:space="preserve"> </m:t>
                        </m:r>
                      </m:e>
                      <m:sup>
                        <m:r>
                          <w:rPr>
                            <w:rFonts w:ascii="Cambria Math" w:hAnsi="Cambria Math" w:cs="Cambria Math"/>
                            <w:szCs w:val="22"/>
                          </w:rPr>
                          <m:t>2</m:t>
                        </m:r>
                      </m:sup>
                    </m:sSup>
                  </m:den>
                </m:f>
                <m:r>
                  <w:rPr>
                    <w:rFonts w:ascii="Cambria Math" w:eastAsia="SimSun" w:hAnsi="Cambria Math"/>
                    <w:szCs w:val="22"/>
                  </w:rPr>
                  <m:t xml:space="preserve">     (</m:t>
                </m:r>
                <m:r>
                  <w:rPr>
                    <w:rFonts w:ascii="Cambria Math" w:eastAsia="SimSun" w:hAnsi="Cambria Math"/>
                    <w:szCs w:val="22"/>
                    <w:lang w:val="en-US"/>
                  </w:rPr>
                  <m:t>b</m:t>
                </m:r>
                <m:r>
                  <w:rPr>
                    <w:rFonts w:ascii="Cambria Math" w:eastAsia="SimSun" w:hAnsi="Cambria Math"/>
                    <w:szCs w:val="22"/>
                  </w:rPr>
                  <m:t>)</m:t>
                </m:r>
              </m:oMath>
            </m:oMathPara>
          </w:p>
        </w:tc>
        <w:tc>
          <w:tcPr>
            <w:tcW w:w="1092" w:type="dxa"/>
            <w:vAlign w:val="center"/>
          </w:tcPr>
          <w:p w14:paraId="65DCA240" w14:textId="595024E6" w:rsidR="0044278E" w:rsidRPr="006206DF" w:rsidRDefault="006206DF"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1" w:name="_Ref533164070"/>
            <w:bookmarkStart w:id="32" w:name="_Ref533164049"/>
            <w:r>
              <w:rPr>
                <w:rFonts w:ascii="Times New Roman" w:eastAsia="Times New Roman" w:hAnsi="Times New Roman"/>
                <w:b/>
                <w:iCs w:val="0"/>
                <w:color w:val="auto"/>
                <w:sz w:val="22"/>
                <w:szCs w:val="22"/>
                <w:lang w:eastAsia="fr-FR"/>
              </w:rPr>
              <w:t xml:space="preserve"> </w:t>
            </w:r>
            <w:bookmarkEnd w:id="31"/>
          </w:p>
        </w:tc>
        <w:bookmarkEnd w:id="32"/>
      </w:tr>
    </w:tbl>
    <w:p w14:paraId="0498AE99" w14:textId="3E9D4173" w:rsidR="0044278E" w:rsidRDefault="00805F7C" w:rsidP="00961B82">
      <w:pPr>
        <w:spacing w:line="360" w:lineRule="auto"/>
      </w:pPr>
      <w:r>
        <w:lastRenderedPageBreak/>
        <w:t>En utilisant c</w:t>
      </w:r>
      <w:r w:rsidR="0044278E">
        <w:t>e modèle</w:t>
      </w:r>
      <w:r>
        <w:t xml:space="preserve"> établi</w:t>
      </w:r>
      <w:r w:rsidR="0044278E" w:rsidRPr="00A22718">
        <w:t xml:space="preserve">, Kirk et Balbahadur </w:t>
      </w:r>
      <w:r w:rsidR="009E0BDF" w:rsidRPr="009E0BDF">
        <w:rPr>
          <w:b/>
        </w:rPr>
        <w:fldChar w:fldCharType="begin"/>
      </w:r>
      <w:r w:rsidR="009E0BDF" w:rsidRPr="009E0BDF">
        <w:rPr>
          <w:b/>
        </w:rPr>
        <w:instrText xml:space="preserve"> REF _Ref533096918 \r \h  \* MERGEFORMAT </w:instrText>
      </w:r>
      <w:r w:rsidR="009E0BDF" w:rsidRPr="009E0BDF">
        <w:rPr>
          <w:b/>
        </w:rPr>
      </w:r>
      <w:r w:rsidR="009E0BDF" w:rsidRPr="009E0BDF">
        <w:rPr>
          <w:b/>
        </w:rPr>
        <w:fldChar w:fldCharType="separate"/>
      </w:r>
      <w:r w:rsidR="001C03C4">
        <w:rPr>
          <w:b/>
        </w:rPr>
        <w:t>[20]</w:t>
      </w:r>
      <w:r w:rsidR="009E0BDF" w:rsidRPr="009E0BDF">
        <w:rPr>
          <w:b/>
        </w:rPr>
        <w:fldChar w:fldCharType="end"/>
      </w:r>
      <w:r w:rsidR="0044278E" w:rsidRPr="00A22718">
        <w:t xml:space="preserve"> ont réalisé des études de cas avec le palier circulaire et le palier à patins oscillants. Ils ont repris les cas classiques de l’effet Morton rencontrés dans l’industrie tel que le rotor d</w:t>
      </w:r>
      <w:r w:rsidR="0044278E">
        <w:t>e</w:t>
      </w:r>
      <w:r w:rsidR="0044278E" w:rsidRPr="00A22718">
        <w:t xml:space="preserve"> l’article de Keogh et Morton</w:t>
      </w:r>
      <w:r w:rsidR="00773113">
        <w:rPr>
          <w:b/>
        </w:rPr>
        <w:t xml:space="preserve"> </w:t>
      </w:r>
      <w:r w:rsidR="00773113">
        <w:rPr>
          <w:b/>
        </w:rPr>
        <w:fldChar w:fldCharType="begin"/>
      </w:r>
      <w:r w:rsidR="00773113">
        <w:rPr>
          <w:b/>
        </w:rPr>
        <w:instrText xml:space="preserve"> REF _Ref533096262 \r \h </w:instrText>
      </w:r>
      <w:r w:rsidR="00773113">
        <w:rPr>
          <w:b/>
        </w:rPr>
      </w:r>
      <w:r w:rsidR="00773113">
        <w:rPr>
          <w:b/>
        </w:rPr>
        <w:fldChar w:fldCharType="separate"/>
      </w:r>
      <w:r w:rsidR="001C03C4">
        <w:rPr>
          <w:b/>
        </w:rPr>
        <w:t>[15]</w:t>
      </w:r>
      <w:r w:rsidR="00773113">
        <w:rPr>
          <w:b/>
        </w:rPr>
        <w:fldChar w:fldCharType="end"/>
      </w:r>
      <w:r w:rsidR="0044278E" w:rsidRPr="00A22718">
        <w:t>, le compresseur de gaz présenté par de Jongh et Morton</w:t>
      </w:r>
      <w:r w:rsidR="0044278E">
        <w:t xml:space="preserve"> </w:t>
      </w:r>
      <w:r w:rsidR="00773113" w:rsidRPr="00773113">
        <w:rPr>
          <w:b/>
        </w:rPr>
        <w:fldChar w:fldCharType="begin"/>
      </w:r>
      <w:r w:rsidR="00773113" w:rsidRPr="00773113">
        <w:rPr>
          <w:b/>
        </w:rPr>
        <w:instrText xml:space="preserve"> REF _Ref533096085 \r \h  \* MERGEFORMAT </w:instrText>
      </w:r>
      <w:r w:rsidR="00773113" w:rsidRPr="00773113">
        <w:rPr>
          <w:b/>
        </w:rPr>
      </w:r>
      <w:r w:rsidR="00773113" w:rsidRPr="00773113">
        <w:rPr>
          <w:b/>
        </w:rPr>
        <w:fldChar w:fldCharType="separate"/>
      </w:r>
      <w:r w:rsidR="001C03C4">
        <w:rPr>
          <w:b/>
        </w:rPr>
        <w:t>[12]</w:t>
      </w:r>
      <w:r w:rsidR="00773113" w:rsidRPr="00773113">
        <w:rPr>
          <w:b/>
        </w:rPr>
        <w:fldChar w:fldCharType="end"/>
      </w:r>
      <w:r w:rsidR="0044278E">
        <w:t xml:space="preserve"> </w:t>
      </w:r>
      <w:r w:rsidR="0044278E" w:rsidRPr="00A22718">
        <w:t>et le compresseur de pipe</w:t>
      </w:r>
      <w:r w:rsidR="0044278E">
        <w:t>line rencontré par de Jongh et Van D</w:t>
      </w:r>
      <w:r w:rsidR="0044278E" w:rsidRPr="00A22718">
        <w:t>er Hoeven</w:t>
      </w:r>
      <w:r w:rsidR="008076F6">
        <w:rPr>
          <w:b/>
        </w:rPr>
        <w:t xml:space="preserve"> </w:t>
      </w:r>
      <w:r w:rsidR="008076F6">
        <w:rPr>
          <w:b/>
        </w:rPr>
        <w:fldChar w:fldCharType="begin"/>
      </w:r>
      <w:r w:rsidR="008076F6">
        <w:rPr>
          <w:b/>
        </w:rPr>
        <w:instrText xml:space="preserve"> REF _Ref533096550 \r \h </w:instrText>
      </w:r>
      <w:r w:rsidR="008076F6">
        <w:rPr>
          <w:b/>
        </w:rPr>
      </w:r>
      <w:r w:rsidR="008076F6">
        <w:rPr>
          <w:b/>
        </w:rPr>
        <w:fldChar w:fldCharType="separate"/>
      </w:r>
      <w:r w:rsidR="001C03C4">
        <w:rPr>
          <w:b/>
        </w:rPr>
        <w:t>[18]</w:t>
      </w:r>
      <w:r w:rsidR="008076F6">
        <w:rPr>
          <w:b/>
        </w:rPr>
        <w:fldChar w:fldCharType="end"/>
      </w:r>
      <w:r w:rsidR="0044278E" w:rsidRPr="00A22718">
        <w:t xml:space="preserve">. Les comparaisons sont réalisées entre les résultats de simulation obtenus par ce modèle et les résultats expérimentaux </w:t>
      </w:r>
      <w:r w:rsidR="00326918">
        <w:t>présentés</w:t>
      </w:r>
      <w:r w:rsidR="0044278E" w:rsidRPr="00A22718">
        <w:t xml:space="preserve"> dans les publications. D’une manière générale, ce modèle </w:t>
      </w:r>
      <w:r w:rsidR="0044278E">
        <w:t>permet d’avoir</w:t>
      </w:r>
      <w:r w:rsidR="0044278E" w:rsidRPr="00A22718">
        <w:t xml:space="preserve"> une bonne cohérence avec les résultats expérimentaux.</w:t>
      </w:r>
      <w:r w:rsidR="00D25FB9">
        <w:t xml:space="preserve"> En outre,</w:t>
      </w:r>
      <w:r w:rsidR="0044278E" w:rsidRPr="00A22718">
        <w:t xml:space="preserve"> </w:t>
      </w:r>
      <w:r w:rsidR="00D25FB9">
        <w:t>i</w:t>
      </w:r>
      <w:r w:rsidR="0044278E" w:rsidRPr="00A22718">
        <w:t>ls concluent que l’effet Morton a une plus grande chance d’appara</w:t>
      </w:r>
      <w:r w:rsidR="0044278E">
        <w:t>î</w:t>
      </w:r>
      <w:r w:rsidR="0044278E" w:rsidRPr="00A22718">
        <w:t>tre quand l’orbite de vibration est centrée, circulaire et</w:t>
      </w:r>
      <w:r w:rsidR="0044278E">
        <w:t xml:space="preserve"> </w:t>
      </w:r>
      <w:r w:rsidR="00A71117">
        <w:t>quand</w:t>
      </w:r>
      <w:r w:rsidR="0044278E" w:rsidRPr="00A22718">
        <w:t xml:space="preserve"> l’amplitude de cette orbite est grande. La réduction de phase entre le balourd thermique et le balourd mécanique pourrait également augmenter la possibilité d’apparition du phénomène. </w:t>
      </w:r>
    </w:p>
    <w:p w14:paraId="706ED7A8" w14:textId="5EDF9880" w:rsidR="0044278E" w:rsidRDefault="0044278E" w:rsidP="00523E9E">
      <w:pPr>
        <w:pStyle w:val="Titre3"/>
        <w:ind w:left="567"/>
      </w:pPr>
      <w:bookmarkStart w:id="33" w:name="_Toc533777546"/>
      <w:r w:rsidRPr="00E160FB">
        <w:t>Méthode</w:t>
      </w:r>
      <w:r>
        <w:t>s</w:t>
      </w:r>
      <w:r w:rsidRPr="00E160FB">
        <w:t xml:space="preserve"> du rapport thermique</w:t>
      </w:r>
      <w:bookmarkEnd w:id="33"/>
    </w:p>
    <w:p w14:paraId="625E2957" w14:textId="77777777" w:rsidR="00965050" w:rsidRPr="00965050" w:rsidRDefault="00965050" w:rsidP="00965050"/>
    <w:p w14:paraId="2305C9EE" w14:textId="7EB8ACEE" w:rsidR="0044278E" w:rsidRDefault="0044278E" w:rsidP="00F3697B">
      <w:pPr>
        <w:spacing w:line="360" w:lineRule="auto"/>
        <w:ind w:firstLine="708"/>
      </w:pPr>
      <w:r w:rsidRPr="00606480">
        <w:t>La méthode du rapport thermique a été introduite par Schmied</w:t>
      </w:r>
      <w:r>
        <w:t xml:space="preserve"> </w:t>
      </w:r>
      <w:r w:rsidR="00D27342" w:rsidRPr="00D27342">
        <w:rPr>
          <w:b/>
        </w:rPr>
        <w:fldChar w:fldCharType="begin"/>
      </w:r>
      <w:r w:rsidR="00D27342" w:rsidRPr="00D27342">
        <w:rPr>
          <w:b/>
        </w:rPr>
        <w:instrText xml:space="preserve"> REF _Ref533093642 \r \h </w:instrText>
      </w:r>
      <w:r w:rsidR="00D27342">
        <w:rPr>
          <w:b/>
        </w:rPr>
        <w:instrText xml:space="preserve"> \* MERGEFORMAT </w:instrText>
      </w:r>
      <w:r w:rsidR="00D27342" w:rsidRPr="00D27342">
        <w:rPr>
          <w:b/>
        </w:rPr>
      </w:r>
      <w:r w:rsidR="00D27342" w:rsidRPr="00D27342">
        <w:rPr>
          <w:b/>
        </w:rPr>
        <w:fldChar w:fldCharType="separate"/>
      </w:r>
      <w:r w:rsidR="001C03C4">
        <w:rPr>
          <w:b/>
        </w:rPr>
        <w:t>[10]</w:t>
      </w:r>
      <w:r w:rsidR="00D27342" w:rsidRPr="00D27342">
        <w:rPr>
          <w:b/>
        </w:rPr>
        <w:fldChar w:fldCharType="end"/>
      </w:r>
      <w:r w:rsidRPr="008D5D0E">
        <w:t xml:space="preserve"> </w:t>
      </w:r>
      <w:r w:rsidRPr="00D27342">
        <w:t>en 1987</w:t>
      </w:r>
      <w:r w:rsidR="00307C4F">
        <w:t xml:space="preserve"> pour calculer l’in</w:t>
      </w:r>
      <w:r w:rsidRPr="00606480">
        <w:t xml:space="preserve">stabilité </w:t>
      </w:r>
      <w:r w:rsidR="003C7E22">
        <w:t>de la vibration synchrone</w:t>
      </w:r>
      <w:r>
        <w:t xml:space="preserve"> sans distinguer les sources de l’échauffement du rotor, i.e. le contact entre le stator et le rotor ou le cisaillement visqueux de lubrifiant. Cette méthode s’est basée sur le</w:t>
      </w:r>
      <w:r w:rsidRPr="00606480">
        <w:t xml:space="preserve"> modèle </w:t>
      </w:r>
      <w:r>
        <w:t xml:space="preserve">du point chaud proposé par Kellenberger </w:t>
      </w:r>
      <w:r w:rsidR="00204740" w:rsidRPr="00204740">
        <w:rPr>
          <w:b/>
        </w:rPr>
        <w:fldChar w:fldCharType="begin"/>
      </w:r>
      <w:r w:rsidR="00204740" w:rsidRPr="00204740">
        <w:rPr>
          <w:b/>
        </w:rPr>
        <w:instrText xml:space="preserve"> REF _Ref533093007 \r \h </w:instrText>
      </w:r>
      <w:r w:rsidR="00204740">
        <w:rPr>
          <w:b/>
        </w:rPr>
        <w:instrText xml:space="preserve"> \* MERGEFORMAT </w:instrText>
      </w:r>
      <w:r w:rsidR="00204740" w:rsidRPr="00204740">
        <w:rPr>
          <w:b/>
        </w:rPr>
      </w:r>
      <w:r w:rsidR="00204740" w:rsidRPr="00204740">
        <w:rPr>
          <w:b/>
        </w:rPr>
        <w:fldChar w:fldCharType="separate"/>
      </w:r>
      <w:r w:rsidR="001C03C4">
        <w:rPr>
          <w:b/>
        </w:rPr>
        <w:t>[9]</w:t>
      </w:r>
      <w:r w:rsidR="00204740" w:rsidRPr="00204740">
        <w:rPr>
          <w:b/>
        </w:rPr>
        <w:fldChar w:fldCharType="end"/>
      </w:r>
      <w:r>
        <w:t xml:space="preserve"> qui </w:t>
      </w:r>
      <w:r w:rsidRPr="00606480">
        <w:t>a été initialement conçue pour analyser les vi</w:t>
      </w:r>
      <w:r w:rsidR="00204740">
        <w:t>brations spirale induites par l’effet Newkirk</w:t>
      </w:r>
      <w:r>
        <w:t>.</w:t>
      </w:r>
      <w:r w:rsidR="00F3697B">
        <w:t xml:space="preserve"> Ce</w:t>
      </w:r>
      <w:r w:rsidR="00F3697B" w:rsidRPr="00606480">
        <w:t xml:space="preserve"> modèle </w:t>
      </w:r>
      <w:r w:rsidR="00F3697B">
        <w:t>du point chaud est</w:t>
      </w:r>
      <w:r w:rsidRPr="00681B56">
        <w:t xml:space="preserve"> </w:t>
      </w:r>
      <w:r w:rsidR="009E75A7" w:rsidRPr="00681B56">
        <w:t>basé</w:t>
      </w:r>
      <w:r w:rsidRPr="00681B56">
        <w:t xml:space="preserve"> sur</w:t>
      </w:r>
      <w:r w:rsidR="00280E70">
        <w:t xml:space="preserve"> l’</w:t>
      </w:r>
      <w:r w:rsidR="003E1835">
        <w:t>équation suivante</w:t>
      </w:r>
      <w:r w:rsidR="00F3697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EE4C98D" w14:textId="77777777" w:rsidTr="004906D4">
        <w:trPr>
          <w:trHeight w:val="635"/>
          <w:jc w:val="center"/>
        </w:trPr>
        <w:tc>
          <w:tcPr>
            <w:tcW w:w="7214" w:type="dxa"/>
            <w:vAlign w:val="center"/>
          </w:tcPr>
          <w:p w14:paraId="30206842" w14:textId="4DC32F15" w:rsidR="0044278E" w:rsidRPr="007C7D68" w:rsidRDefault="00576AFB" w:rsidP="004A0D9F">
            <w:pPr>
              <w:spacing w:before="120" w:after="120" w:line="360" w:lineRule="auto"/>
              <w:jc w:val="center"/>
              <w:rPr>
                <w:rFonts w:eastAsia="SimSun"/>
                <w:i/>
              </w:rPr>
            </w:pPr>
            <m:oMathPara>
              <m:oMath>
                <m:r>
                  <m:rPr>
                    <m:sty m:val="bi"/>
                  </m:rPr>
                  <w:rPr>
                    <w:rFonts w:ascii="Cambria Math" w:hAnsi="Cambria Math" w:cs="Cambria Math"/>
                  </w:rPr>
                  <m:t>x</m:t>
                </m:r>
                <m:r>
                  <m:rPr>
                    <m:sty m:val="bi"/>
                  </m:rPr>
                  <w:rPr>
                    <w:rFonts w:ascii="Cambria Math" w:hAnsi="Cambria Math" w:cs="Calibri"/>
                    <w:lang w:val="en-US"/>
                  </w:rPr>
                  <m:t>̇</m:t>
                </m:r>
                <m:r>
                  <m:rPr>
                    <m:sty m:val="bi"/>
                  </m:rPr>
                  <w:rPr>
                    <w:rFonts w:ascii="Cambria Math" w:hAnsi="Cambria Math" w:cs="Cambria Math"/>
                  </w:rPr>
                  <m:t>B</m:t>
                </m:r>
                <m:r>
                  <w:rPr>
                    <w:rFonts w:ascii="Cambria Math" w:hAnsi="Cambria Math"/>
                    <w:lang w:val="en-US"/>
                  </w:rPr>
                  <m:t xml:space="preserve"> = 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m:t>
                </m:r>
                <m:r>
                  <m:rPr>
                    <m:sty m:val="bi"/>
                  </m:rPr>
                  <w:rPr>
                    <w:rFonts w:ascii="Cambria Math" w:hAnsi="Cambria Math" w:cs="Cambria Math"/>
                  </w:rPr>
                  <m:t>B</m:t>
                </m:r>
              </m:oMath>
            </m:oMathPara>
          </w:p>
        </w:tc>
        <w:tc>
          <w:tcPr>
            <w:tcW w:w="1092" w:type="dxa"/>
            <w:vAlign w:val="center"/>
          </w:tcPr>
          <w:p w14:paraId="664C79AD" w14:textId="40979B55" w:rsidR="0044278E" w:rsidRPr="005708CD" w:rsidRDefault="0044278E"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p>
        </w:tc>
      </w:tr>
    </w:tbl>
    <w:p w14:paraId="4A14E8AF" w14:textId="00F28D74" w:rsidR="0044278E" w:rsidRDefault="00B40580" w:rsidP="0044278E">
      <w:r>
        <w:t>avec</w:t>
      </w:r>
      <w:r w:rsidR="0044278E" w:rsidRPr="00B6459E">
        <w:t xml:space="preserve">  </w:t>
      </w:r>
    </w:p>
    <w:p w14:paraId="1F2F5FD6" w14:textId="27F01F97" w:rsidR="0044278E" w:rsidRDefault="00576AFB" w:rsidP="0044278E">
      <m:oMath>
        <m:r>
          <m:rPr>
            <m:sty m:val="bi"/>
          </m:rPr>
          <w:rPr>
            <w:rFonts w:ascii="Cambria Math" w:hAnsi="Cambria Math"/>
          </w:rPr>
          <m:t>x</m:t>
        </m:r>
        <m:r>
          <w:rPr>
            <w:rFonts w:ascii="Cambria Math" w:hAnsi="Cambria Math"/>
          </w:rPr>
          <m:t>:</m:t>
        </m:r>
      </m:oMath>
      <w:r w:rsidR="00B40580">
        <w:t xml:space="preserve"> </w:t>
      </w:r>
      <w:r w:rsidR="0044278E" w:rsidRPr="00B6459E">
        <w:t xml:space="preserve">déplacement du rotor au niveau du point chaud déduit par la dilatation thermique </w:t>
      </w:r>
    </w:p>
    <w:p w14:paraId="777C5B8C" w14:textId="771433AF" w:rsidR="0044278E" w:rsidRDefault="00BE2E65" w:rsidP="0044278E">
      <m:oMath>
        <m:r>
          <m:rPr>
            <m:sty m:val="bi"/>
          </m:rPr>
          <w:rPr>
            <w:rFonts w:ascii="Cambria Math" w:hAnsi="Cambria Math" w:cs="Cambria Math"/>
          </w:rPr>
          <m:t>B</m:t>
        </m:r>
        <m:r>
          <w:rPr>
            <w:rFonts w:ascii="Cambria Math" w:hAnsi="Cambria Math" w:cs="Cambria Math"/>
          </w:rPr>
          <m:t>:</m:t>
        </m:r>
      </m:oMath>
      <w:r w:rsidR="0044278E" w:rsidRPr="00B6459E">
        <w:t xml:space="preserve"> tenseur de déformation thermique</w:t>
      </w:r>
    </w:p>
    <w:p w14:paraId="78D0FCA5" w14:textId="23F35C79" w:rsidR="0044278E" w:rsidRDefault="0044278E" w:rsidP="0044278E">
      <m:oMath>
        <m:r>
          <w:rPr>
            <w:rFonts w:ascii="Cambria Math" w:hAnsi="Cambria Math" w:cs="Cambria Math"/>
          </w:rPr>
          <m:t>p</m:t>
        </m:r>
        <m:r>
          <w:rPr>
            <w:rFonts w:ascii="Cambria Math" w:hAnsi="Cambria Math"/>
          </w:rPr>
          <m:t>ω</m:t>
        </m:r>
        <m:r>
          <m:rPr>
            <m:sty m:val="bi"/>
          </m:rPr>
          <w:rPr>
            <w:rFonts w:ascii="Cambria Math" w:hAnsi="Cambria Math" w:cs="Cambria Math"/>
          </w:rPr>
          <m:t>x</m:t>
        </m:r>
        <m:r>
          <w:rPr>
            <w:rFonts w:ascii="Cambria Math" w:hAnsi="Cambria Math" w:cs="Cambria Math"/>
          </w:rPr>
          <m:t>:</m:t>
        </m:r>
      </m:oMath>
      <w:r w:rsidR="00BE2E65">
        <w:t xml:space="preserve"> </w:t>
      </w:r>
      <w:r w:rsidRPr="00B6459E">
        <w:t>terme de la chaleur générée</w:t>
      </w:r>
      <w:r>
        <w:t xml:space="preserve"> </w:t>
      </w:r>
    </w:p>
    <w:p w14:paraId="047950A3" w14:textId="330CFC0D" w:rsidR="0044278E" w:rsidRDefault="00F12F99" w:rsidP="0044278E">
      <m:oMath>
        <m:r>
          <w:rPr>
            <w:rFonts w:ascii="Cambria Math" w:hAnsi="Cambria Math" w:cs="Cambria Math"/>
          </w:rPr>
          <m:t>Q</m:t>
        </m:r>
        <m:r>
          <m:rPr>
            <m:sty m:val="bi"/>
          </m:rPr>
          <w:rPr>
            <w:rFonts w:ascii="Cambria Math" w:hAnsi="Cambria Math" w:cs="Cambria Math"/>
          </w:rPr>
          <m:t>xB</m:t>
        </m:r>
        <m:r>
          <w:rPr>
            <w:rFonts w:ascii="Cambria Math" w:hAnsi="Cambria Math" w:cs="Cambria Math"/>
          </w:rPr>
          <m:t>:</m:t>
        </m:r>
      </m:oMath>
      <w:r w:rsidR="00BE2E65">
        <w:t xml:space="preserve"> </w:t>
      </w:r>
      <w:r w:rsidR="0044278E" w:rsidRPr="00B6459E">
        <w:t>terme de la chaleur dégagée</w:t>
      </w:r>
      <w:r w:rsidR="0044278E">
        <w:t xml:space="preserve"> </w:t>
      </w:r>
    </w:p>
    <w:p w14:paraId="3D173915" w14:textId="3946D558" w:rsidR="0044278E" w:rsidRDefault="004A0D9F" w:rsidP="00722D38">
      <w:pPr>
        <w:spacing w:line="360" w:lineRule="auto"/>
      </w:pPr>
      <m:oMath>
        <m:r>
          <w:rPr>
            <w:rFonts w:ascii="Cambria Math" w:hAnsi="Cambria Math"/>
          </w:rPr>
          <m:t xml:space="preserve">P </m:t>
        </m:r>
      </m:oMath>
      <w:r w:rsidR="00F34B5E" w:rsidRPr="00F34B5E">
        <w:t>et</w:t>
      </w:r>
      <m:oMath>
        <m:r>
          <w:rPr>
            <w:rFonts w:ascii="Cambria Math" w:hAnsi="Cambria Math"/>
          </w:rPr>
          <m:t xml:space="preserve"> Q : </m:t>
        </m:r>
      </m:oMath>
      <w:r w:rsidR="0044278E" w:rsidRPr="00B6459E">
        <w:t>coefficients de proportionnalité pour la chaleur générée et chaleur dégagée</w:t>
      </w:r>
      <w:r w:rsidR="0044278E">
        <w:t xml:space="preserve"> </w:t>
      </w:r>
    </w:p>
    <w:p w14:paraId="73D9C899" w14:textId="172A1CC5" w:rsidR="0044278E" w:rsidRDefault="0044278E" w:rsidP="0044278E">
      <w:pPr>
        <w:spacing w:line="360" w:lineRule="auto"/>
      </w:pPr>
      <w:r>
        <w:t xml:space="preserve">La chaleur générée dans le système est supposée proportionnelle à la vitesse de rotation </w:t>
      </w:r>
      <m:oMath>
        <m:r>
          <w:rPr>
            <w:rFonts w:ascii="Cambria Math" w:hAnsi="Cambria Math"/>
          </w:rPr>
          <m:t>ω</m:t>
        </m:r>
      </m:oMath>
      <w:r>
        <w:t xml:space="preserve"> et à l’amplitude de vibration </w:t>
      </w:r>
      <m:oMath>
        <m:r>
          <m:rPr>
            <m:sty m:val="bi"/>
          </m:rPr>
          <w:rPr>
            <w:rFonts w:ascii="Cambria Math" w:hAnsi="Cambria Math"/>
          </w:rPr>
          <m:t>x</m:t>
        </m:r>
      </m:oMath>
      <w:r>
        <w:t xml:space="preserve"> à la position axiale du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xB</m:t>
        </m:r>
      </m:oMath>
      <w:r>
        <w:t>.</w:t>
      </w:r>
      <w:r w:rsidRPr="00902D1A">
        <w:t xml:space="preserve"> </w:t>
      </w:r>
      <w:r w:rsidRPr="0033798E">
        <w:t>La valeur critique</w:t>
      </w:r>
      <w:r>
        <w:t xml:space="preserve"> de la stabilité </w:t>
      </w:r>
      <w:r w:rsidR="00BD30D2">
        <w:t>est</w:t>
      </w:r>
      <w:r>
        <w:t xml:space="preserve"> le rapport</w:t>
      </w:r>
      <m:oMath>
        <m:r>
          <w:rPr>
            <w:rFonts w:ascii="Cambria Math" w:hAnsi="Cambria Math"/>
          </w:rPr>
          <m:t xml:space="preserve"> Pω/</m:t>
        </m:r>
        <m:r>
          <w:rPr>
            <w:rFonts w:ascii="Cambria Math" w:hAnsi="Cambria Math" w:cs="Cambria Math"/>
          </w:rPr>
          <m:t>Q</m:t>
        </m:r>
      </m:oMath>
      <w:r w:rsidRPr="00902D1A">
        <w:t>. Les coefficients de proportionnalité</w:t>
      </w:r>
      <w:r>
        <w:t xml:space="preserve"> </w:t>
      </w:r>
      <m:oMath>
        <m:r>
          <w:rPr>
            <w:rFonts w:ascii="Cambria Math" w:hAnsi="Cambria Math"/>
          </w:rPr>
          <m:t>P</m:t>
        </m:r>
        <m:r>
          <m:rPr>
            <m:sty m:val="p"/>
          </m:rPr>
          <w:rPr>
            <w:rFonts w:ascii="Cambria Math" w:hAnsi="Cambria Math"/>
          </w:rPr>
          <m:t xml:space="preserve"> </m:t>
        </m:r>
      </m:oMath>
      <w:r w:rsidRPr="00627C82">
        <w:t>et</w:t>
      </w:r>
      <m:oMath>
        <m:r>
          <m:rPr>
            <m:sty m:val="p"/>
          </m:rPr>
          <w:rPr>
            <w:rFonts w:ascii="Cambria Math" w:hAnsi="Cambria Math"/>
          </w:rPr>
          <m:t xml:space="preserve"> Q</m:t>
        </m:r>
      </m:oMath>
      <w:r w:rsidRPr="00902D1A">
        <w:t xml:space="preserve"> pour la chaleur générée et la chaleur dégagée </w:t>
      </w:r>
      <w:r w:rsidR="00D65C35">
        <w:t>sont</w:t>
      </w:r>
      <w:r w:rsidRPr="00902D1A">
        <w:t xml:space="preserve"> calculés selon le mécanisme de l’échauffement du système.</w:t>
      </w:r>
      <w:r>
        <w:t xml:space="preserve"> La méthode de calcul est détaillée en annexe de</w:t>
      </w:r>
      <w:r w:rsidR="00532FE0">
        <w:t xml:space="preserve"> </w:t>
      </w:r>
      <w:r w:rsidR="00532FE0" w:rsidRPr="00D27342">
        <w:rPr>
          <w:b/>
        </w:rPr>
        <w:fldChar w:fldCharType="begin"/>
      </w:r>
      <w:r w:rsidR="00532FE0" w:rsidRPr="00D27342">
        <w:rPr>
          <w:b/>
        </w:rPr>
        <w:instrText xml:space="preserve"> REF _Ref533093642 \r \h </w:instrText>
      </w:r>
      <w:r w:rsidR="00532FE0">
        <w:rPr>
          <w:b/>
        </w:rPr>
        <w:instrText xml:space="preserve"> \* MERGEFORMAT </w:instrText>
      </w:r>
      <w:r w:rsidR="00532FE0" w:rsidRPr="00D27342">
        <w:rPr>
          <w:b/>
        </w:rPr>
      </w:r>
      <w:r w:rsidR="00532FE0" w:rsidRPr="00D27342">
        <w:rPr>
          <w:b/>
        </w:rPr>
        <w:fldChar w:fldCharType="separate"/>
      </w:r>
      <w:r w:rsidR="001C03C4">
        <w:rPr>
          <w:b/>
        </w:rPr>
        <w:t>[10]</w:t>
      </w:r>
      <w:r w:rsidR="00532FE0" w:rsidRPr="00D27342">
        <w:rPr>
          <w:b/>
        </w:rPr>
        <w:fldChar w:fldCharType="end"/>
      </w:r>
      <w:r>
        <w:t xml:space="preserve">. </w:t>
      </w:r>
      <w:r w:rsidRPr="00DC63A7">
        <w:t xml:space="preserve">Si le rapport </w:t>
      </w:r>
      <w:r w:rsidR="00B67B2D">
        <w:t>entre</w:t>
      </w:r>
      <w:r w:rsidRPr="00DC63A7">
        <w:t xml:space="preserve"> la chaleur </w:t>
      </w:r>
      <w:r w:rsidR="00B67B2D">
        <w:t>générée et</w:t>
      </w:r>
      <w:r w:rsidRPr="00DC63A7">
        <w:t xml:space="preserve"> la chaleur </w:t>
      </w:r>
      <w:r w:rsidR="00B67B2D" w:rsidRPr="00B6459E">
        <w:t>dégagée</w:t>
      </w:r>
      <w:r w:rsidR="00B67B2D">
        <w:t xml:space="preserve"> </w:t>
      </w:r>
      <w:r w:rsidR="005A26B2">
        <w:t>est</w:t>
      </w:r>
      <w:r w:rsidRPr="00DC63A7">
        <w:t xml:space="preserve"> proche d</w:t>
      </w:r>
      <w:r>
        <w:t>e la valeur critique de stabilité</w:t>
      </w:r>
      <w:r w:rsidRPr="00DC63A7">
        <w:t>, le rotor pourrait êt</w:t>
      </w:r>
      <w:r>
        <w:t>re considéré comme sensible à l’effet Morton.</w:t>
      </w:r>
    </w:p>
    <w:p w14:paraId="04F18DC5" w14:textId="5D78C03B" w:rsidR="0044278E" w:rsidRDefault="0044278E" w:rsidP="00523E9E">
      <w:pPr>
        <w:pStyle w:val="Titre3"/>
        <w:ind w:left="709"/>
      </w:pPr>
      <w:bookmarkStart w:id="34" w:name="_Toc533777547"/>
      <w:r>
        <w:rPr>
          <w:rFonts w:hint="eastAsia"/>
        </w:rPr>
        <w:t>M</w:t>
      </w:r>
      <w:r>
        <w:t>éthodes non-linéaire en régime transitoire</w:t>
      </w:r>
      <w:bookmarkEnd w:id="34"/>
      <w:r>
        <w:t xml:space="preserve"> </w:t>
      </w:r>
    </w:p>
    <w:p w14:paraId="737CEAE4" w14:textId="77777777" w:rsidR="00A62FC9" w:rsidRPr="00A62FC9" w:rsidRDefault="00A62FC9" w:rsidP="00A62FC9"/>
    <w:p w14:paraId="41D87F88" w14:textId="6B68A834" w:rsidR="0044278E" w:rsidRDefault="0044278E" w:rsidP="007F5E26">
      <w:pPr>
        <w:spacing w:line="360" w:lineRule="auto"/>
        <w:ind w:firstLine="708"/>
      </w:pPr>
      <w:r w:rsidRPr="005205D5">
        <w:t>Les approches précédentes se concentrent principalement sur l'analyse en régime permanent d</w:t>
      </w:r>
      <w:r>
        <w:t>e l’effet Morton</w:t>
      </w:r>
      <w:r w:rsidRPr="005205D5">
        <w:t>. Cependant, étant donné que l</w:t>
      </w:r>
      <w:r>
        <w:t>’effet Morton</w:t>
      </w:r>
      <w:r w:rsidRPr="005205D5">
        <w:t xml:space="preserve"> </w:t>
      </w:r>
      <w:r>
        <w:t xml:space="preserve">pourrait être un processus transitoire </w:t>
      </w:r>
      <w:r>
        <w:lastRenderedPageBreak/>
        <w:t xml:space="preserve">et sensible à l’évolution de conditions de fonctionnement, </w:t>
      </w:r>
      <w:r w:rsidRPr="005205D5">
        <w:t>la prédiction</w:t>
      </w:r>
      <w:r w:rsidR="00594483">
        <w:t xml:space="preserve"> en régime</w:t>
      </w:r>
      <w:r w:rsidRPr="005205D5">
        <w:t xml:space="preserve"> transitoire </w:t>
      </w:r>
      <w:r w:rsidR="00594483">
        <w:t xml:space="preserve">avec un modèle </w:t>
      </w:r>
      <w:r w:rsidR="00594483" w:rsidRPr="005205D5">
        <w:t>non</w:t>
      </w:r>
      <w:r w:rsidR="00594483">
        <w:t>-</w:t>
      </w:r>
      <w:r w:rsidR="00594483" w:rsidRPr="005205D5">
        <w:t>linéaire</w:t>
      </w:r>
      <w:r w:rsidR="00594483">
        <w:t xml:space="preserve"> et</w:t>
      </w:r>
      <w:r w:rsidR="00594483" w:rsidRPr="005205D5">
        <w:t xml:space="preserve"> </w:t>
      </w:r>
      <w:r w:rsidR="00594483">
        <w:t xml:space="preserve">robuste </w:t>
      </w:r>
      <w:r w:rsidRPr="005205D5">
        <w:t xml:space="preserve">est nécessaire. </w:t>
      </w:r>
      <w:r>
        <w:t>Depuis 2009</w:t>
      </w:r>
      <w:r w:rsidR="00A62FC9">
        <w:t xml:space="preserve"> </w:t>
      </w:r>
      <w:r w:rsidR="00600DB9" w:rsidRPr="00600DB9">
        <w:rPr>
          <w:b/>
        </w:rPr>
        <w:fldChar w:fldCharType="begin"/>
      </w:r>
      <w:r w:rsidR="00600DB9" w:rsidRPr="00600DB9">
        <w:rPr>
          <w:b/>
        </w:rPr>
        <w:instrText xml:space="preserve"> REF _Ref533090191 \r \h </w:instrText>
      </w:r>
      <w:r w:rsidR="00600DB9">
        <w:rPr>
          <w:b/>
        </w:rPr>
        <w:instrText xml:space="preserve"> \* MERGEFORMAT </w:instrText>
      </w:r>
      <w:r w:rsidR="00600DB9" w:rsidRPr="00600DB9">
        <w:rPr>
          <w:b/>
        </w:rPr>
      </w:r>
      <w:r w:rsidR="00600DB9" w:rsidRPr="00600DB9">
        <w:rPr>
          <w:b/>
        </w:rPr>
        <w:fldChar w:fldCharType="separate"/>
      </w:r>
      <w:r w:rsidR="001C03C4">
        <w:rPr>
          <w:b/>
        </w:rPr>
        <w:t>[3]</w:t>
      </w:r>
      <w:r w:rsidR="00600DB9" w:rsidRPr="00600DB9">
        <w:rPr>
          <w:b/>
        </w:rPr>
        <w:fldChar w:fldCharType="end"/>
      </w:r>
      <w:r>
        <w:t>, les chercheurs</w:t>
      </w:r>
      <w:r w:rsidRPr="005205D5">
        <w:t xml:space="preserve"> se sont penchés sur l'analyse</w:t>
      </w:r>
      <w:r>
        <w:t xml:space="preserve"> transitoire de </w:t>
      </w:r>
      <w:r w:rsidR="00C7534A">
        <w:t xml:space="preserve">l’effet </w:t>
      </w:r>
      <w:r>
        <w:t>Morton</w:t>
      </w:r>
      <w:r w:rsidR="00721CEF">
        <w:t xml:space="preserve">, visant à voir l’évolution </w:t>
      </w:r>
      <w:r w:rsidRPr="005205D5">
        <w:t>de vibration et de température du rotor dans le domaine temporel.</w:t>
      </w:r>
    </w:p>
    <w:p w14:paraId="29A14A64" w14:textId="2E883BCA" w:rsidR="0044278E" w:rsidRDefault="0044278E" w:rsidP="007F5E26">
      <w:pPr>
        <w:spacing w:line="360" w:lineRule="auto"/>
        <w:ind w:firstLine="708"/>
      </w:pPr>
      <w:r w:rsidRPr="00022F93">
        <w:t>En 2013</w:t>
      </w:r>
      <w:r>
        <w:t>, Lee et</w:t>
      </w:r>
      <w:r w:rsidRPr="00A22718">
        <w:t xml:space="preserve"> Palazzolo</w:t>
      </w:r>
      <w:r w:rsidRPr="00A22718">
        <w:rPr>
          <w:b/>
        </w:rPr>
        <w:t xml:space="preserve"> </w:t>
      </w:r>
      <w:r w:rsidR="003E323A">
        <w:rPr>
          <w:b/>
        </w:rPr>
        <w:fldChar w:fldCharType="begin"/>
      </w:r>
      <w:r w:rsidR="003E323A">
        <w:rPr>
          <w:b/>
        </w:rPr>
        <w:instrText xml:space="preserve"> REF _Ref533097388 \r \h </w:instrText>
      </w:r>
      <w:r w:rsidR="003E323A">
        <w:rPr>
          <w:b/>
        </w:rPr>
      </w:r>
      <w:r w:rsidR="003E323A">
        <w:rPr>
          <w:b/>
        </w:rPr>
        <w:fldChar w:fldCharType="separate"/>
      </w:r>
      <w:r w:rsidR="001C03C4">
        <w:rPr>
          <w:b/>
        </w:rPr>
        <w:t>[23]</w:t>
      </w:r>
      <w:r w:rsidR="003E323A">
        <w:rPr>
          <w:b/>
        </w:rPr>
        <w:fldChar w:fldCharType="end"/>
      </w:r>
      <w:r w:rsidRPr="00A22718">
        <w:t xml:space="preserve"> </w:t>
      </w:r>
      <w:r>
        <w:t xml:space="preserve">ont utilisé un modèle éléments finis pour résoudre l’équation de Reynolds couplée avec l’équation de l’énergie pour le fluide film ainsi que l’équation de conduction thermique pour le rotor. L’équation de l’énergie est limitée au cas 2D.  Les simulations ont porté sur un rotor flexible guidé en rotation par un palier à patins oscillants en régime transitoire. Les déformations thermomécaniques des patins n’ont pas été prises en compte dans ce modèle. Le balourd thermique a été modélisé par l’approche de masse concentrée du disque en porte-à-faux, qui est similaire à Murphy </w:t>
      </w:r>
      <w:r w:rsidR="003E323A" w:rsidRPr="003E323A">
        <w:rPr>
          <w:b/>
        </w:rPr>
        <w:fldChar w:fldCharType="begin"/>
      </w:r>
      <w:r w:rsidR="003E323A" w:rsidRPr="003E323A">
        <w:rPr>
          <w:b/>
        </w:rPr>
        <w:instrText xml:space="preserve"> REF _Ref533096184 \r \h </w:instrText>
      </w:r>
      <w:r w:rsidR="003E323A">
        <w:rPr>
          <w:b/>
        </w:rPr>
        <w:instrText xml:space="preserve"> \* MERGEFORMAT </w:instrText>
      </w:r>
      <w:r w:rsidR="003E323A" w:rsidRPr="003E323A">
        <w:rPr>
          <w:b/>
        </w:rPr>
      </w:r>
      <w:r w:rsidR="003E323A" w:rsidRPr="003E323A">
        <w:rPr>
          <w:b/>
        </w:rPr>
        <w:fldChar w:fldCharType="separate"/>
      </w:r>
      <w:r w:rsidR="001C03C4">
        <w:rPr>
          <w:b/>
        </w:rPr>
        <w:t>[14]</w:t>
      </w:r>
      <w:r w:rsidR="003E323A" w:rsidRPr="003E323A">
        <w:rPr>
          <w:b/>
        </w:rPr>
        <w:fldChar w:fldCharType="end"/>
      </w:r>
      <w:r>
        <w:t xml:space="preserve"> et </w:t>
      </w:r>
      <w:r w:rsidR="0036702F" w:rsidRPr="000C51FD">
        <w:rPr>
          <w:rFonts w:asciiTheme="minorHAnsi" w:hAnsiTheme="minorHAnsi"/>
        </w:rPr>
        <w:t xml:space="preserve">Balbahadur </w:t>
      </w:r>
      <w:r w:rsidR="003E323A" w:rsidRPr="003E323A">
        <w:rPr>
          <w:b/>
        </w:rPr>
        <w:fldChar w:fldCharType="begin"/>
      </w:r>
      <w:r w:rsidR="003E323A" w:rsidRPr="003E323A">
        <w:rPr>
          <w:b/>
        </w:rPr>
        <w:instrText xml:space="preserve"> REF _Ref533096804 \r \h </w:instrText>
      </w:r>
      <w:r w:rsidR="003E323A">
        <w:rPr>
          <w:b/>
        </w:rPr>
        <w:instrText xml:space="preserve"> \* MERGEFORMAT </w:instrText>
      </w:r>
      <w:r w:rsidR="003E323A" w:rsidRPr="003E323A">
        <w:rPr>
          <w:b/>
        </w:rPr>
      </w:r>
      <w:r w:rsidR="003E323A" w:rsidRPr="003E323A">
        <w:rPr>
          <w:b/>
        </w:rPr>
        <w:fldChar w:fldCharType="separate"/>
      </w:r>
      <w:r w:rsidR="001C03C4">
        <w:rPr>
          <w:b/>
        </w:rPr>
        <w:t>[19]</w:t>
      </w:r>
      <w:r w:rsidR="003E323A" w:rsidRPr="003E323A">
        <w:rPr>
          <w:b/>
        </w:rPr>
        <w:fldChar w:fldCharType="end"/>
      </w:r>
      <w:r>
        <w:t xml:space="preserve">.   </w:t>
      </w:r>
    </w:p>
    <w:p w14:paraId="2BAFAAD5" w14:textId="20308043" w:rsidR="0044278E" w:rsidRDefault="0044278E" w:rsidP="007F5E26">
      <w:pPr>
        <w:spacing w:line="360" w:lineRule="auto"/>
        <w:ind w:firstLine="708"/>
      </w:pPr>
      <w:r>
        <w:t xml:space="preserve">La simulation de l’effet Morton en transitoire nécessite de l’effort de calcul assez important à cause de la différence de l’échelle du temps entre le phénomène thermique et le phénomène dynamique. Afin de réduire le temps de calcul, un schéma en quinconce (staggered integration scheme) et une approche de moyennage dans le temps pour la </w:t>
      </w:r>
      <w:r w:rsidR="00AD3AD1">
        <w:t>flux thermique exposé</w:t>
      </w:r>
      <w:r>
        <w:t xml:space="preserve"> </w:t>
      </w:r>
      <w:r w:rsidR="00AD3AD1">
        <w:t>au</w:t>
      </w:r>
      <w:r>
        <w:t xml:space="preserve"> rotor </w:t>
      </w:r>
      <w:r w:rsidR="00C87425">
        <w:t>est</w:t>
      </w:r>
      <w:r>
        <w:t xml:space="preserve"> utilisés. </w:t>
      </w:r>
      <w:r w:rsidRPr="00854F8B">
        <w:t>La</w:t>
      </w:r>
      <w:r>
        <w:t xml:space="preserve"> </w:t>
      </w:r>
      <w:r w:rsidRPr="000C51FD">
        <w:rPr>
          <w:b/>
        </w:rPr>
        <w:fldChar w:fldCharType="begin"/>
      </w:r>
      <w:r w:rsidRPr="000C51FD">
        <w:rPr>
          <w:b/>
        </w:rPr>
        <w:instrText xml:space="preserve"> REF _Ref523218453 \h  \* MERGEFORMAT </w:instrText>
      </w:r>
      <w:r w:rsidRPr="000C51FD">
        <w:rPr>
          <w:b/>
        </w:rPr>
      </w:r>
      <w:r w:rsidRPr="000C51FD">
        <w:rPr>
          <w:b/>
        </w:rPr>
        <w:fldChar w:fldCharType="separate"/>
      </w:r>
      <w:r w:rsidR="001C03C4" w:rsidRPr="001C03C4">
        <w:rPr>
          <w:b/>
        </w:rPr>
        <w:t>Figure 1.3</w:t>
      </w:r>
      <w:r w:rsidR="001C03C4" w:rsidRPr="001C03C4">
        <w:rPr>
          <w:b/>
        </w:rPr>
        <w:noBreakHyphen/>
        <w:t>3</w:t>
      </w:r>
      <w:r w:rsidRPr="000C51FD">
        <w:rPr>
          <w:b/>
        </w:rPr>
        <w:fldChar w:fldCharType="end"/>
      </w:r>
      <w:r w:rsidRPr="00854F8B">
        <w:t xml:space="preserve"> montre le diagramme </w:t>
      </w:r>
      <w:r>
        <w:t xml:space="preserve">du schéma en quinconce, où chaque cycle </w:t>
      </w:r>
      <w:r w:rsidRPr="00854F8B">
        <w:t>comprend deux étapes. Au cours de la 1ère étape, les éq</w:t>
      </w:r>
      <w:r w:rsidR="00ED5FFC">
        <w:t xml:space="preserve">uations de Reynolds, d'énergie </w:t>
      </w:r>
      <w:r w:rsidRPr="00854F8B">
        <w:t xml:space="preserve">et </w:t>
      </w:r>
      <w:r>
        <w:t>de mouvement</w:t>
      </w:r>
      <w:r w:rsidRPr="00854F8B">
        <w:t xml:space="preserve"> sont résolues. La température</w:t>
      </w:r>
      <w:r w:rsidR="0086527C">
        <w:t xml:space="preserve"> du film lubrifiant</w:t>
      </w:r>
      <w:r w:rsidRPr="00854F8B">
        <w:t xml:space="preserve"> et </w:t>
      </w:r>
      <w:r w:rsidR="0086527C">
        <w:t>sa</w:t>
      </w:r>
      <w:r w:rsidRPr="00854F8B">
        <w:t xml:space="preserve"> viscosité sont stockées à la fin de l'étape 1</w:t>
      </w:r>
      <w:r w:rsidR="009960F3">
        <w:t xml:space="preserve">. A deuxième étape, </w:t>
      </w:r>
      <w:r>
        <w:t xml:space="preserve">seulement </w:t>
      </w:r>
      <w:r w:rsidRPr="00854F8B">
        <w:t xml:space="preserve">l'équation de conduction thermique transitoire est résolue pour actualiser la température </w:t>
      </w:r>
      <w:r w:rsidR="00EE7AD4">
        <w:t xml:space="preserve">à la surface </w:t>
      </w:r>
      <w:r w:rsidRPr="00854F8B">
        <w:t>du rotor et du palier. Le</w:t>
      </w:r>
      <w:r>
        <w:t xml:space="preserve"> pas de</w:t>
      </w:r>
      <w:r w:rsidRPr="00854F8B">
        <w:t xml:space="preserve"> temps d'intégration pour l'étape 2 est b</w:t>
      </w:r>
      <w:r>
        <w:t>eaucoup plus grand que l'étape 1 afin d’accélérer le calcul</w:t>
      </w:r>
      <w:r w:rsidRPr="00854F8B">
        <w:t>.</w:t>
      </w:r>
      <w:r>
        <w:t xml:space="preserve"> </w:t>
      </w:r>
    </w:p>
    <w:p w14:paraId="0D397251" w14:textId="77777777" w:rsidR="0044278E" w:rsidRDefault="0044278E" w:rsidP="0044278E">
      <w:pPr>
        <w:keepNext/>
        <w:spacing w:line="360" w:lineRule="auto"/>
        <w:jc w:val="center"/>
      </w:pPr>
      <w:r w:rsidRPr="004F4E02">
        <w:rPr>
          <w:noProof/>
        </w:rPr>
        <w:drawing>
          <wp:inline distT="0" distB="0" distL="0" distR="0" wp14:anchorId="2A3858B5" wp14:editId="4EAFDA84">
            <wp:extent cx="4083218" cy="478087"/>
            <wp:effectExtent l="0" t="0" r="0" b="0"/>
            <wp:docPr id="479" name="Image 479"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6FE34518" w14:textId="5656F0F1"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5" w:name="_Ref523218453"/>
      <w:r w:rsidRPr="005E7081">
        <w:rPr>
          <w:rStyle w:val="shorttext"/>
          <w:rFonts w:ascii="Calibri" w:eastAsia="Times New Roman" w:hAnsi="Calibri" w:cs="Times New Roman"/>
          <w:i w:val="0"/>
          <w:iCs w:val="0"/>
          <w:sz w:val="22"/>
          <w:szCs w:val="20"/>
          <w:lang w:eastAsia="fr-FR"/>
        </w:rPr>
        <w:t xml:space="preserve">Figure </w:t>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STYLEREF 2 \s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1.3</w:t>
      </w:r>
      <w:r w:rsidR="00495F01">
        <w:rPr>
          <w:rStyle w:val="shorttext"/>
          <w:rFonts w:ascii="Calibri" w:eastAsia="Times New Roman" w:hAnsi="Calibri" w:cs="Times New Roman"/>
          <w:i w:val="0"/>
          <w:iCs w:val="0"/>
          <w:sz w:val="22"/>
          <w:szCs w:val="20"/>
          <w:lang w:eastAsia="fr-FR"/>
        </w:rPr>
        <w:fldChar w:fldCharType="end"/>
      </w:r>
      <w:r w:rsidR="00495F01">
        <w:rPr>
          <w:rStyle w:val="shorttext"/>
          <w:rFonts w:ascii="Calibri" w:eastAsia="Times New Roman" w:hAnsi="Calibri" w:cs="Times New Roman"/>
          <w:i w:val="0"/>
          <w:iCs w:val="0"/>
          <w:sz w:val="22"/>
          <w:szCs w:val="20"/>
          <w:lang w:eastAsia="fr-FR"/>
        </w:rPr>
        <w:noBreakHyphen/>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SEQ Figure \* ARABIC \s 2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3</w:t>
      </w:r>
      <w:r w:rsidR="00495F01">
        <w:rPr>
          <w:rStyle w:val="shorttext"/>
          <w:rFonts w:ascii="Calibri" w:eastAsia="Times New Roman" w:hAnsi="Calibri" w:cs="Times New Roman"/>
          <w:i w:val="0"/>
          <w:iCs w:val="0"/>
          <w:sz w:val="22"/>
          <w:szCs w:val="20"/>
          <w:lang w:eastAsia="fr-FR"/>
        </w:rPr>
        <w:fldChar w:fldCharType="end"/>
      </w:r>
      <w:bookmarkEnd w:id="35"/>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Diagramme du schéma en quinconce</w:t>
      </w:r>
    </w:p>
    <w:p w14:paraId="7CDEA858" w14:textId="2DB423C0" w:rsidR="0044278E" w:rsidRPr="00854F8B" w:rsidRDefault="0044278E" w:rsidP="00AD3C09">
      <w:pPr>
        <w:spacing w:line="360" w:lineRule="auto"/>
      </w:pPr>
      <w:r>
        <w:t>Les auteurs ont utilisé ce modèle pour étudier</w:t>
      </w:r>
      <w:r w:rsidRPr="00A22718">
        <w:t xml:space="preserve"> le cas présenté dans l’article de Gomiciaga et Keogh</w:t>
      </w:r>
      <w:r w:rsidR="00774796">
        <w:rPr>
          <w:b/>
        </w:rPr>
        <w:t xml:space="preserve"> </w:t>
      </w:r>
      <w:r w:rsidR="00774796">
        <w:rPr>
          <w:b/>
        </w:rPr>
        <w:fldChar w:fldCharType="begin"/>
      </w:r>
      <w:r w:rsidR="00774796">
        <w:rPr>
          <w:b/>
        </w:rPr>
        <w:instrText xml:space="preserve"> REF _Ref533097470 \r \h </w:instrText>
      </w:r>
      <w:r w:rsidR="00774796">
        <w:rPr>
          <w:b/>
        </w:rPr>
      </w:r>
      <w:r w:rsidR="00774796">
        <w:rPr>
          <w:b/>
        </w:rPr>
        <w:fldChar w:fldCharType="separate"/>
      </w:r>
      <w:r w:rsidR="001C03C4">
        <w:rPr>
          <w:b/>
        </w:rPr>
        <w:t>[26]</w:t>
      </w:r>
      <w:r w:rsidR="00774796">
        <w:rPr>
          <w:b/>
        </w:rPr>
        <w:fldChar w:fldCharType="end"/>
      </w:r>
      <w:r w:rsidRPr="00A22718">
        <w:t>. Les résultats montrent que le déphasage entre</w:t>
      </w:r>
      <w:r>
        <w:t xml:space="preserve"> le point chaud et le point haut </w:t>
      </w:r>
      <w:r w:rsidRPr="00A22718">
        <w:t>issu de la simulation correspond bien à celui</w:t>
      </w:r>
      <w:r>
        <w:t xml:space="preserve"> observé dans la réalité.</w:t>
      </w:r>
      <w:r w:rsidRPr="00A22718">
        <w:t xml:space="preserve"> Cependant, l</w:t>
      </w:r>
      <w:r w:rsidR="00AD3C09">
        <w:t>a différence de la température</w:t>
      </w:r>
      <w:r w:rsidRPr="00A22718">
        <w:t xml:space="preserve"> est légèrement plus grande que celle issue de</w:t>
      </w:r>
      <w:r w:rsidR="005D3C2C">
        <w:t xml:space="preserve"> </w:t>
      </w:r>
      <w:r w:rsidR="00FF0973">
        <w:rPr>
          <w:b/>
        </w:rPr>
        <w:fldChar w:fldCharType="begin"/>
      </w:r>
      <w:r w:rsidR="00FF0973">
        <w:rPr>
          <w:b/>
        </w:rPr>
        <w:instrText xml:space="preserve"> REF _Ref533097470 \r \h </w:instrText>
      </w:r>
      <w:r w:rsidR="00FF0973">
        <w:rPr>
          <w:b/>
        </w:rPr>
      </w:r>
      <w:r w:rsidR="00FF0973">
        <w:rPr>
          <w:b/>
        </w:rPr>
        <w:fldChar w:fldCharType="separate"/>
      </w:r>
      <w:r w:rsidR="001C03C4">
        <w:rPr>
          <w:b/>
        </w:rPr>
        <w:t>[26]</w:t>
      </w:r>
      <w:r w:rsidR="00FF0973">
        <w:rPr>
          <w:b/>
        </w:rPr>
        <w:fldChar w:fldCharType="end"/>
      </w:r>
      <w:r w:rsidRPr="00A22718">
        <w:t>. Des explications possibles sont données : l’hypothèse de l’isolation thermique entre le film lubrifiant et le coussinet est à améliorer et la distribution non-uniforme de la température dans la direction axiale devrait être considérée. En général, ce modèle donne un très bon accord quantitat</w:t>
      </w:r>
      <w:r w:rsidR="009F6B9F">
        <w:t xml:space="preserve">if avec les publications sur </w:t>
      </w:r>
      <w:r w:rsidRPr="00A22718">
        <w:t xml:space="preserve">la distribution non-uniforme de la température. En outre, les deux effets antagonistes suite à l’augmentation de la température (diminution de viscosité et </w:t>
      </w:r>
      <w:r w:rsidRPr="00A22718">
        <w:rPr>
          <w:bCs/>
        </w:rPr>
        <w:t>accentuation des balourds thermiques suite à l’augmentation de la température) ont été mentionnés et discutés.</w:t>
      </w:r>
    </w:p>
    <w:p w14:paraId="04ED3747" w14:textId="31D80E10" w:rsidR="0044278E" w:rsidRDefault="0044278E" w:rsidP="007F5E26">
      <w:pPr>
        <w:spacing w:line="360" w:lineRule="auto"/>
        <w:ind w:firstLine="708"/>
      </w:pPr>
      <w:r w:rsidRPr="007F5E26">
        <w:lastRenderedPageBreak/>
        <w:t>En 2014,</w:t>
      </w:r>
      <w:r w:rsidRPr="00A22718">
        <w:t xml:space="preserve"> Suh et Palazzolo </w:t>
      </w:r>
      <w:r w:rsidR="007F5E26" w:rsidRPr="007F5E26">
        <w:rPr>
          <w:b/>
        </w:rPr>
        <w:fldChar w:fldCharType="begin"/>
      </w:r>
      <w:r w:rsidR="007F5E26" w:rsidRPr="007F5E26">
        <w:rPr>
          <w:b/>
        </w:rPr>
        <w:instrText xml:space="preserve"> REF _Ref533097655 \r \h  \* MERGEFORMAT </w:instrText>
      </w:r>
      <w:r w:rsidR="007F5E26" w:rsidRPr="007F5E26">
        <w:rPr>
          <w:b/>
        </w:rPr>
      </w:r>
      <w:r w:rsidR="007F5E26" w:rsidRPr="007F5E26">
        <w:rPr>
          <w:b/>
        </w:rPr>
        <w:fldChar w:fldCharType="separate"/>
      </w:r>
      <w:r w:rsidR="001C03C4">
        <w:rPr>
          <w:b/>
        </w:rPr>
        <w:t>[24]</w:t>
      </w:r>
      <w:r w:rsidR="007F5E26" w:rsidRPr="007F5E26">
        <w:rPr>
          <w:b/>
        </w:rPr>
        <w:fldChar w:fldCharType="end"/>
      </w:r>
      <w:r w:rsidRPr="00A22718">
        <w:t xml:space="preserve"> </w:t>
      </w:r>
      <w:r w:rsidR="00265991">
        <w:t xml:space="preserve">ont </w:t>
      </w:r>
      <w:r>
        <w:t>publi</w:t>
      </w:r>
      <w:r w:rsidR="00265991">
        <w:t>é</w:t>
      </w:r>
      <w:r>
        <w:t xml:space="preserve"> une </w:t>
      </w:r>
      <w:r w:rsidR="00DD683B">
        <w:t xml:space="preserve">version </w:t>
      </w:r>
      <w:r>
        <w:t>amélior</w:t>
      </w:r>
      <w:r w:rsidR="00DD683B">
        <w:t>ée</w:t>
      </w:r>
      <w:r>
        <w:t xml:space="preserve"> du modèle précédent.</w:t>
      </w:r>
      <w:r w:rsidR="00C238CE">
        <w:t xml:space="preserve"> Les principales améliorations apportent sur</w:t>
      </w:r>
      <w:r w:rsidR="004B5953">
        <w:t xml:space="preserve"> </w:t>
      </w:r>
      <w:r>
        <w:t>: (1) la résolution de l’équation de Reynolds dans le film et de l’équation de l’énergie en 3D; (2) un modèle éléments finis 3D pour évaluer la conduction thermique et la déformation thermomécanique au niveau du rotor et des patins. Les équations de conduction 3D du rotor et du coussinet sont couplées avec le</w:t>
      </w:r>
      <w:r w:rsidR="00D91C2F">
        <w:t xml:space="preserve"> modèle du palier</w:t>
      </w:r>
      <w:r>
        <w:t xml:space="preserve"> par la condition de transfert de chaleur conjugué. Le flux thermique et la température sont supposés continus à l’interface du fluide-structure, ce qui est différent de la condition de la paroi adiabatique pour l’interface fluide-coussinet dans</w:t>
      </w:r>
      <w:r w:rsidR="00904279">
        <w:t xml:space="preserve"> </w:t>
      </w:r>
      <w:r w:rsidR="00904279" w:rsidRPr="00904279">
        <w:rPr>
          <w:b/>
        </w:rPr>
        <w:fldChar w:fldCharType="begin"/>
      </w:r>
      <w:r w:rsidR="00904279" w:rsidRPr="00904279">
        <w:rPr>
          <w:b/>
        </w:rPr>
        <w:instrText xml:space="preserve"> REF _Ref533097388 \r \h </w:instrText>
      </w:r>
      <w:r w:rsidR="00904279">
        <w:rPr>
          <w:b/>
        </w:rPr>
        <w:instrText xml:space="preserve"> \* MERGEFORMAT </w:instrText>
      </w:r>
      <w:r w:rsidR="00904279" w:rsidRPr="00904279">
        <w:rPr>
          <w:b/>
        </w:rPr>
      </w:r>
      <w:r w:rsidR="00904279" w:rsidRPr="00904279">
        <w:rPr>
          <w:b/>
        </w:rPr>
        <w:fldChar w:fldCharType="separate"/>
      </w:r>
      <w:r w:rsidR="001C03C4">
        <w:rPr>
          <w:b/>
        </w:rPr>
        <w:t>[23]</w:t>
      </w:r>
      <w:r w:rsidR="00904279" w:rsidRPr="00904279">
        <w:rPr>
          <w:b/>
        </w:rPr>
        <w:fldChar w:fldCharType="end"/>
      </w:r>
      <w:r>
        <w:rPr>
          <w:b/>
        </w:rPr>
        <w:t xml:space="preserve">. </w:t>
      </w:r>
      <w:r>
        <w:t xml:space="preserve">Le </w:t>
      </w:r>
      <w:r w:rsidRPr="00B4203D">
        <w:t xml:space="preserve">flux thermique </w:t>
      </w:r>
      <w:r w:rsidR="002948DB">
        <w:t xml:space="preserve">calculé </w:t>
      </w:r>
      <w:r w:rsidRPr="00B4203D">
        <w:t xml:space="preserve">entre le </w:t>
      </w:r>
      <w:r>
        <w:t>fluide</w:t>
      </w:r>
      <w:r w:rsidRPr="00B4203D">
        <w:t xml:space="preserve"> et </w:t>
      </w:r>
      <w:r w:rsidR="005B2F4D">
        <w:t>le rotor</w:t>
      </w:r>
      <w:r w:rsidRPr="00B4203D">
        <w:t xml:space="preserve"> </w:t>
      </w:r>
      <w:r w:rsidR="005F4E93">
        <w:t>est</w:t>
      </w:r>
      <w:r w:rsidRPr="00B4203D">
        <w:t xml:space="preserve"> </w:t>
      </w:r>
      <w:r>
        <w:t>stocké</w:t>
      </w:r>
      <w:r w:rsidRPr="00B4203D">
        <w:t xml:space="preserve"> à chaque pas</w:t>
      </w:r>
      <w:r w:rsidR="00BB48E8">
        <w:t xml:space="preserve"> dynamique</w:t>
      </w:r>
      <w:r w:rsidR="00F50564">
        <w:t xml:space="preserve"> de temps.</w:t>
      </w:r>
      <w:r w:rsidRPr="00B4203D">
        <w:t xml:space="preserve"> </w:t>
      </w:r>
      <w:r w:rsidR="00F50564">
        <w:t>U</w:t>
      </w:r>
      <w:r>
        <w:t>n flux thermique</w:t>
      </w:r>
      <w:r w:rsidRPr="00B4203D">
        <w:t xml:space="preserve"> moyenné</w:t>
      </w:r>
      <w:r>
        <w:t xml:space="preserve"> dans</w:t>
      </w:r>
      <w:r w:rsidRPr="00B4203D">
        <w:t xml:space="preserve"> le temps</w:t>
      </w:r>
      <w:r w:rsidR="00F50564">
        <w:t xml:space="preserve"> est calculé</w:t>
      </w:r>
      <w:r w:rsidRPr="00B4203D">
        <w:t xml:space="preserve"> </w:t>
      </w:r>
      <w:r>
        <w:t xml:space="preserve">en se basant sur l’orbite convergée. Ce </w:t>
      </w:r>
      <w:r w:rsidR="009E050C">
        <w:t>flux moyenné</w:t>
      </w:r>
      <w:r>
        <w:t xml:space="preserve"> </w:t>
      </w:r>
      <w:r w:rsidR="009E050C">
        <w:t>est ensuite</w:t>
      </w:r>
      <w:r>
        <w:t xml:space="preserve"> imposé </w:t>
      </w:r>
      <w:r w:rsidRPr="00B4203D">
        <w:t>à l</w:t>
      </w:r>
      <w:r>
        <w:t>a surface du rotor</w:t>
      </w:r>
      <w:r w:rsidR="009E050C">
        <w:t xml:space="preserve"> pour mettre à jour le champ </w:t>
      </w:r>
      <w:r w:rsidRPr="00B4203D">
        <w:t xml:space="preserve">de température du rotor. </w:t>
      </w:r>
      <w:r>
        <w:t>En outre, l</w:t>
      </w:r>
      <w:r w:rsidRPr="00B4203D">
        <w:t xml:space="preserve">a déformation thermique du rotor a été calculée par la </w:t>
      </w:r>
      <w:r w:rsidR="00D20F6B">
        <w:t xml:space="preserve">méthode des éléments finis </w:t>
      </w:r>
      <w:r w:rsidRPr="00B4203D">
        <w:t>3D au lieu d'utiliser la formule</w:t>
      </w:r>
      <w:r w:rsidR="00C16A16">
        <w:t xml:space="preserve"> analytique</w:t>
      </w:r>
      <w:r w:rsidRPr="00B4203D">
        <w:t>.</w:t>
      </w:r>
      <w:r>
        <w:t xml:space="preserve"> Un modèle du balourd </w:t>
      </w:r>
      <w:r w:rsidRPr="00AE7B92">
        <w:t xml:space="preserve">thermique réparti a été proposé pour inclure tous les </w:t>
      </w:r>
      <w:r>
        <w:t xml:space="preserve">balourds </w:t>
      </w:r>
      <w:r w:rsidRPr="00AE7B92">
        <w:t xml:space="preserve">thermiques nodaux </w:t>
      </w:r>
      <w:r>
        <w:t>le long de la ligne d’arbre</w:t>
      </w:r>
      <w:r w:rsidRPr="00AE7B92">
        <w:t xml:space="preserve">, tandis que d'autres méthodes ne tenaient compte que du </w:t>
      </w:r>
      <w:r>
        <w:t xml:space="preserve">balourd généré au niveau </w:t>
      </w:r>
      <w:r w:rsidRPr="00AE7B92">
        <w:t xml:space="preserve">du disque </w:t>
      </w:r>
      <w:r>
        <w:t>en porte-à-faux</w:t>
      </w:r>
      <w:r w:rsidRPr="00AE7B92">
        <w:t>.</w:t>
      </w:r>
    </w:p>
    <w:p w14:paraId="1B6E4349" w14:textId="1E8CEF90" w:rsidR="0044278E" w:rsidRPr="005F763F" w:rsidRDefault="0044278E" w:rsidP="00B65ED1">
      <w:pPr>
        <w:spacing w:line="360" w:lineRule="auto"/>
        <w:ind w:firstLine="567"/>
      </w:pPr>
      <w:r w:rsidRPr="00B65ED1">
        <w:t>En 2016,</w:t>
      </w:r>
      <w:r>
        <w:t xml:space="preserve">  afin de trouver un bon compromis entre l’efficacité et la précision de la simulation de l’effet Morton avec le modèle présenté dans</w:t>
      </w:r>
      <w:r w:rsidR="004B1DDA">
        <w:t xml:space="preserve"> </w:t>
      </w:r>
      <w:r w:rsidR="004B1DDA" w:rsidRPr="004B1DDA">
        <w:rPr>
          <w:b/>
        </w:rPr>
        <w:fldChar w:fldCharType="begin"/>
      </w:r>
      <w:r w:rsidR="004B1DDA" w:rsidRPr="004B1DDA">
        <w:rPr>
          <w:b/>
        </w:rPr>
        <w:instrText xml:space="preserve"> REF _Ref533097655 \r \h </w:instrText>
      </w:r>
      <w:r w:rsidR="004B1DDA">
        <w:rPr>
          <w:b/>
        </w:rPr>
        <w:instrText xml:space="preserve"> \* MERGEFORMAT </w:instrText>
      </w:r>
      <w:r w:rsidR="004B1DDA" w:rsidRPr="004B1DDA">
        <w:rPr>
          <w:b/>
        </w:rPr>
      </w:r>
      <w:r w:rsidR="004B1DDA" w:rsidRPr="004B1DDA">
        <w:rPr>
          <w:b/>
        </w:rPr>
        <w:fldChar w:fldCharType="separate"/>
      </w:r>
      <w:r w:rsidR="001C03C4">
        <w:rPr>
          <w:b/>
        </w:rPr>
        <w:t>[24]</w:t>
      </w:r>
      <w:r w:rsidR="004B1DDA" w:rsidRPr="004B1DDA">
        <w:rPr>
          <w:b/>
        </w:rPr>
        <w:fldChar w:fldCharType="end"/>
      </w:r>
      <w:r>
        <w:t xml:space="preserve">, Tong et Palazzolo </w:t>
      </w:r>
      <w:r w:rsidR="00021CBE" w:rsidRPr="00021CBE">
        <w:rPr>
          <w:b/>
        </w:rPr>
        <w:fldChar w:fldCharType="begin"/>
      </w:r>
      <w:r w:rsidR="00021CBE" w:rsidRPr="00021CBE">
        <w:rPr>
          <w:b/>
        </w:rPr>
        <w:instrText xml:space="preserve"> REF _Ref533097808 \r \h </w:instrText>
      </w:r>
      <w:r w:rsidR="00021CBE">
        <w:rPr>
          <w:b/>
        </w:rPr>
        <w:instrText xml:space="preserve"> \* MERGEFORMAT </w:instrText>
      </w:r>
      <w:r w:rsidR="00021CBE" w:rsidRPr="00021CBE">
        <w:rPr>
          <w:b/>
        </w:rPr>
      </w:r>
      <w:r w:rsidR="00021CBE" w:rsidRPr="00021CBE">
        <w:rPr>
          <w:b/>
        </w:rPr>
        <w:fldChar w:fldCharType="separate"/>
      </w:r>
      <w:r w:rsidR="001C03C4">
        <w:rPr>
          <w:b/>
        </w:rPr>
        <w:t>[27]</w:t>
      </w:r>
      <w:r w:rsidR="00021CBE" w:rsidRPr="00021CBE">
        <w:rPr>
          <w:b/>
        </w:rPr>
        <w:fldChar w:fldCharType="end"/>
      </w:r>
      <w:r w:rsidR="00021CBE">
        <w:t xml:space="preserve"> </w:t>
      </w:r>
      <w:r>
        <w:t xml:space="preserve">ont amélioré la démarche de Suh en utilisant une maillage des éléments finis hybride. En considérant la conclusion de Guo et al. </w:t>
      </w:r>
      <w:r w:rsidR="000B512B" w:rsidRPr="000B512B">
        <w:rPr>
          <w:b/>
        </w:rPr>
        <w:fldChar w:fldCharType="begin"/>
      </w:r>
      <w:r w:rsidR="000B512B" w:rsidRPr="000B512B">
        <w:rPr>
          <w:b/>
        </w:rPr>
        <w:instrText xml:space="preserve"> REF _Ref533097860 \r \h  \* MERGEFORMAT </w:instrText>
      </w:r>
      <w:r w:rsidR="000B512B" w:rsidRPr="000B512B">
        <w:rPr>
          <w:b/>
        </w:rPr>
      </w:r>
      <w:r w:rsidR="000B512B" w:rsidRPr="000B512B">
        <w:rPr>
          <w:b/>
        </w:rPr>
        <w:fldChar w:fldCharType="separate"/>
      </w:r>
      <w:r w:rsidR="001C03C4">
        <w:rPr>
          <w:b/>
        </w:rPr>
        <w:t>[28]</w:t>
      </w:r>
      <w:r w:rsidR="000B512B" w:rsidRPr="000B512B">
        <w:rPr>
          <w:b/>
        </w:rPr>
        <w:fldChar w:fldCharType="end"/>
      </w:r>
      <w:r w:rsidR="000B512B">
        <w:rPr>
          <w:b/>
        </w:rPr>
        <w:t xml:space="preserve"> </w:t>
      </w:r>
      <w:r>
        <w:t xml:space="preserve">qui présument que le rotor avec une masse prépondérante entre les paliers pouvait également comporter l’instabilité du type l’effet Morton, l’approche améliorée a prise en compte la flexion thermique dans la partie du rotor en porte-à-faux et celle entre les paliers. De plus, une autre </w:t>
      </w:r>
      <w:r w:rsidR="00C32E1E">
        <w:t>aprroche de la modélisation</w:t>
      </w:r>
      <w:r>
        <w:t xml:space="preserve"> du balourd thermique nommée </w:t>
      </w:r>
      <w:r w:rsidR="00C32E1E">
        <w:t>l’approche du défaut de la fibre neutre</w:t>
      </w:r>
      <w:r>
        <w:t xml:space="preserve"> (</w:t>
      </w:r>
      <w:r w:rsidRPr="00641C7D">
        <w:t>bowed rotor method</w:t>
      </w:r>
      <w:r>
        <w:t>) a</w:t>
      </w:r>
      <w:r w:rsidR="005F34B5">
        <w:t xml:space="preserve"> été proposée pour remplacer l’approche </w:t>
      </w:r>
      <w:r>
        <w:t>de la masse concentrée utilisé préc</w:t>
      </w:r>
      <w:r w:rsidR="005F34B5">
        <w:t>édemment. En fait, l’approche de masse concentrée</w:t>
      </w:r>
      <w:r>
        <w:t xml:space="preserve"> </w:t>
      </w:r>
      <w:r w:rsidR="005F34B5">
        <w:t>surestime</w:t>
      </w:r>
      <w:r>
        <w:t xml:space="preserve"> la différence de la température</w:t>
      </w:r>
      <w:r w:rsidR="009739F2">
        <w:t xml:space="preserve"> </w:t>
      </w:r>
      <w:r w:rsidR="005F34B5">
        <w:t xml:space="preserve">au rotor </w:t>
      </w:r>
      <w:r w:rsidR="009739F2" w:rsidRPr="00021CBE">
        <w:rPr>
          <w:b/>
        </w:rPr>
        <w:fldChar w:fldCharType="begin"/>
      </w:r>
      <w:r w:rsidR="009739F2" w:rsidRPr="00021CBE">
        <w:rPr>
          <w:b/>
        </w:rPr>
        <w:instrText xml:space="preserve"> REF _Ref533097808 \r \h </w:instrText>
      </w:r>
      <w:r w:rsidR="009739F2">
        <w:rPr>
          <w:b/>
        </w:rPr>
        <w:instrText xml:space="preserve"> \* MERGEFORMAT </w:instrText>
      </w:r>
      <w:r w:rsidR="009739F2" w:rsidRPr="00021CBE">
        <w:rPr>
          <w:b/>
        </w:rPr>
      </w:r>
      <w:r w:rsidR="009739F2" w:rsidRPr="00021CBE">
        <w:rPr>
          <w:b/>
        </w:rPr>
        <w:fldChar w:fldCharType="separate"/>
      </w:r>
      <w:r w:rsidR="001C03C4">
        <w:rPr>
          <w:b/>
        </w:rPr>
        <w:t>[27]</w:t>
      </w:r>
      <w:r w:rsidR="009739F2" w:rsidRPr="00021CBE">
        <w:rPr>
          <w:b/>
        </w:rPr>
        <w:fldChar w:fldCharType="end"/>
      </w:r>
      <w:r>
        <w:t xml:space="preserve">. Cette </w:t>
      </w:r>
      <w:r w:rsidR="00CF53B1">
        <w:t xml:space="preserve">nouvelle approche a pris en compte </w:t>
      </w:r>
      <w:r>
        <w:t xml:space="preserve">le moment introduit par la rotation hors l’axe </w:t>
      </w:r>
      <w:r w:rsidR="0054008C">
        <w:t>de rotation</w:t>
      </w:r>
      <w:r>
        <w:t xml:space="preserve">. </w:t>
      </w:r>
    </w:p>
    <w:p w14:paraId="70180C9A" w14:textId="6D9C887D" w:rsidR="0044278E" w:rsidRDefault="0044278E" w:rsidP="00523E9E">
      <w:pPr>
        <w:pStyle w:val="Titre2"/>
        <w:ind w:left="709"/>
      </w:pPr>
      <w:bookmarkStart w:id="36" w:name="_Toc533777548"/>
      <w:r>
        <w:t>Stratégie de modélisation</w:t>
      </w:r>
      <w:bookmarkEnd w:id="36"/>
    </w:p>
    <w:p w14:paraId="76B60761" w14:textId="77777777" w:rsidR="007E756F" w:rsidRPr="007E756F" w:rsidRDefault="007E756F" w:rsidP="007E756F"/>
    <w:p w14:paraId="65A85BEA" w14:textId="7998B4B7" w:rsidR="0044278E" w:rsidRDefault="0044278E" w:rsidP="0044278E">
      <w:pPr>
        <w:spacing w:line="360" w:lineRule="auto"/>
      </w:pPr>
      <w:r>
        <w:t>Considérant</w:t>
      </w:r>
      <w:r w:rsidRPr="001F6C7B">
        <w:t xml:space="preserve"> la variété des phénomènes </w:t>
      </w:r>
      <w:r>
        <w:t xml:space="preserve">physiques </w:t>
      </w:r>
      <w:r w:rsidRPr="001F6C7B">
        <w:t>impliqués</w:t>
      </w:r>
      <w:r>
        <w:t xml:space="preserve"> dans l’effet Morton</w:t>
      </w:r>
      <w:r w:rsidRPr="001F6C7B">
        <w:t>, différents modèles avec différents degrés de complexité ont été proposés</w:t>
      </w:r>
      <w:r>
        <w:t xml:space="preserve"> dans la littérature</w:t>
      </w:r>
      <w:r w:rsidRPr="001F6C7B">
        <w:t>.</w:t>
      </w:r>
      <w:r>
        <w:t xml:space="preserve"> En les synthétisant de manière générale, toutes les méthodes ont introduit les trois aspects physiques principaux dans une boucle de rétroaction pour modéliser l’effet Morton</w:t>
      </w:r>
      <w:r w:rsidR="00B72C2B">
        <w:t xml:space="preserve"> (</w:t>
      </w:r>
      <w:r w:rsidR="00B72C2B" w:rsidRPr="00B72C2B">
        <w:rPr>
          <w:b/>
        </w:rPr>
        <w:fldChar w:fldCharType="begin"/>
      </w:r>
      <w:r w:rsidR="00B72C2B" w:rsidRPr="00B72C2B">
        <w:rPr>
          <w:b/>
        </w:rPr>
        <w:instrText xml:space="preserve"> REF _Ref533168472 \h  \* MERGEFORMAT </w:instrText>
      </w:r>
      <w:r w:rsidR="00B72C2B" w:rsidRPr="00B72C2B">
        <w:rPr>
          <w:b/>
        </w:rPr>
      </w:r>
      <w:r w:rsidR="00B72C2B" w:rsidRPr="00B72C2B">
        <w:rPr>
          <w:b/>
        </w:rPr>
        <w:fldChar w:fldCharType="separate"/>
      </w:r>
      <w:r w:rsidR="001C03C4" w:rsidRPr="001C03C4">
        <w:rPr>
          <w:rStyle w:val="shorttext"/>
          <w:b/>
          <w:iCs/>
        </w:rPr>
        <w:t xml:space="preserve">Figure </w:t>
      </w:r>
      <w:r w:rsidR="001C03C4" w:rsidRPr="001C03C4">
        <w:rPr>
          <w:rStyle w:val="shorttext"/>
          <w:b/>
          <w:iCs/>
          <w:noProof/>
        </w:rPr>
        <w:t>1.4</w:t>
      </w:r>
      <w:r w:rsidR="001C03C4" w:rsidRPr="001C03C4">
        <w:rPr>
          <w:rStyle w:val="shorttext"/>
          <w:b/>
          <w:iCs/>
          <w:noProof/>
        </w:rPr>
        <w:noBreakHyphen/>
        <w:t>1</w:t>
      </w:r>
      <w:r w:rsidR="00B72C2B" w:rsidRPr="00B72C2B">
        <w:rPr>
          <w:b/>
        </w:rPr>
        <w:fldChar w:fldCharType="end"/>
      </w:r>
      <w:r w:rsidR="00B72C2B">
        <w:t>)</w:t>
      </w:r>
      <w:r>
        <w:t xml:space="preserve"> : </w:t>
      </w:r>
    </w:p>
    <w:p w14:paraId="06DB1679" w14:textId="7322F9D1" w:rsidR="0044278E" w:rsidRDefault="0044278E" w:rsidP="008F23B1">
      <w:pPr>
        <w:pStyle w:val="Paragraphedeliste"/>
        <w:numPr>
          <w:ilvl w:val="0"/>
          <w:numId w:val="6"/>
        </w:numPr>
        <w:spacing w:line="360" w:lineRule="auto"/>
        <w:jc w:val="both"/>
      </w:pPr>
      <w:r>
        <w:t>Le balourd entraine la vibration synchrone du rotor </w:t>
      </w:r>
    </w:p>
    <w:p w14:paraId="1DF9DA1B" w14:textId="77777777" w:rsidR="0044278E" w:rsidRDefault="0044278E" w:rsidP="008F23B1">
      <w:pPr>
        <w:pStyle w:val="Paragraphedeliste"/>
        <w:numPr>
          <w:ilvl w:val="0"/>
          <w:numId w:val="6"/>
        </w:numPr>
        <w:spacing w:line="360" w:lineRule="auto"/>
        <w:jc w:val="both"/>
      </w:pPr>
      <w:r>
        <w:t>Sous vibration synchrone,</w:t>
      </w:r>
      <w:r w:rsidRPr="00234530">
        <w:t xml:space="preserve"> </w:t>
      </w:r>
      <w:r>
        <w:t>l’échauffement du rotor par le cisaillement visqueux produit la distribution non uniforme de la température à la surface du rotor</w:t>
      </w:r>
    </w:p>
    <w:p w14:paraId="1530EF7D" w14:textId="77777777" w:rsidR="0044278E" w:rsidRDefault="0044278E" w:rsidP="008F23B1">
      <w:pPr>
        <w:pStyle w:val="Paragraphedeliste"/>
        <w:numPr>
          <w:ilvl w:val="0"/>
          <w:numId w:val="6"/>
        </w:numPr>
        <w:spacing w:line="360" w:lineRule="auto"/>
      </w:pPr>
      <w:r>
        <w:lastRenderedPageBreak/>
        <w:t xml:space="preserve">La déformation thermique du rotor engendre le balourd thermique du rotor. </w:t>
      </w:r>
    </w:p>
    <w:p w14:paraId="1160524C" w14:textId="77777777" w:rsidR="0044278E" w:rsidRDefault="0044278E" w:rsidP="0044278E">
      <w:pPr>
        <w:keepNext/>
        <w:spacing w:line="360" w:lineRule="auto"/>
        <w:jc w:val="center"/>
      </w:pPr>
      <w:r w:rsidRPr="00314E91">
        <w:rPr>
          <w:noProof/>
        </w:rPr>
        <w:drawing>
          <wp:inline distT="0" distB="0" distL="0" distR="0" wp14:anchorId="4B5ECDB9" wp14:editId="0F070EE6">
            <wp:extent cx="3411109" cy="1582329"/>
            <wp:effectExtent l="0" t="0" r="0" b="0"/>
            <wp:docPr id="8" name="Image 8" descr="Z:\local\1_tout_travail\99_Manusrite_Thèse\99_Memoire thèse\Introduction\Figures\Diagramme figure 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Diagramme figure M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5249" cy="1588888"/>
                    </a:xfrm>
                    <a:prstGeom prst="rect">
                      <a:avLst/>
                    </a:prstGeom>
                    <a:noFill/>
                    <a:ln>
                      <a:noFill/>
                    </a:ln>
                  </pic:spPr>
                </pic:pic>
              </a:graphicData>
            </a:graphic>
          </wp:inline>
        </w:drawing>
      </w:r>
    </w:p>
    <w:p w14:paraId="3741F6D1" w14:textId="4A4FCFF5" w:rsidR="0044278E" w:rsidRPr="00186652"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7" w:name="_Ref533168472"/>
      <w:r w:rsidRPr="00186652">
        <w:rPr>
          <w:rStyle w:val="shorttext"/>
          <w:rFonts w:ascii="Calibri" w:eastAsia="Times New Roman" w:hAnsi="Calibri" w:cs="Times New Roman"/>
          <w:i w:val="0"/>
          <w:iCs w:val="0"/>
          <w:sz w:val="22"/>
          <w:szCs w:val="20"/>
          <w:lang w:eastAsia="fr-FR"/>
        </w:rPr>
        <w:t xml:space="preserve">Figure </w:t>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STYLEREF 2 \s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1.4</w:t>
      </w:r>
      <w:r w:rsidR="00495F01">
        <w:rPr>
          <w:rStyle w:val="shorttext"/>
          <w:rFonts w:ascii="Calibri" w:eastAsia="Times New Roman" w:hAnsi="Calibri" w:cs="Times New Roman"/>
          <w:i w:val="0"/>
          <w:iCs w:val="0"/>
          <w:sz w:val="22"/>
          <w:szCs w:val="20"/>
          <w:lang w:eastAsia="fr-FR"/>
        </w:rPr>
        <w:fldChar w:fldCharType="end"/>
      </w:r>
      <w:r w:rsidR="00495F01">
        <w:rPr>
          <w:rStyle w:val="shorttext"/>
          <w:rFonts w:ascii="Calibri" w:eastAsia="Times New Roman" w:hAnsi="Calibri" w:cs="Times New Roman"/>
          <w:i w:val="0"/>
          <w:iCs w:val="0"/>
          <w:sz w:val="22"/>
          <w:szCs w:val="20"/>
          <w:lang w:eastAsia="fr-FR"/>
        </w:rPr>
        <w:noBreakHyphen/>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SEQ Figure \* ARABIC \s 2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w:t>
      </w:r>
      <w:r w:rsidR="00495F01">
        <w:rPr>
          <w:rStyle w:val="shorttext"/>
          <w:rFonts w:ascii="Calibri" w:eastAsia="Times New Roman" w:hAnsi="Calibri" w:cs="Times New Roman"/>
          <w:i w:val="0"/>
          <w:iCs w:val="0"/>
          <w:sz w:val="22"/>
          <w:szCs w:val="20"/>
          <w:lang w:eastAsia="fr-FR"/>
        </w:rPr>
        <w:fldChar w:fldCharType="end"/>
      </w:r>
      <w:bookmarkEnd w:id="37"/>
      <w:r w:rsidRPr="00186652">
        <w:rPr>
          <w:rStyle w:val="shorttext"/>
          <w:rFonts w:ascii="Calibri" w:eastAsia="Times New Roman" w:hAnsi="Calibri" w:cs="Times New Roman"/>
          <w:i w:val="0"/>
          <w:iCs w:val="0"/>
          <w:sz w:val="22"/>
          <w:szCs w:val="20"/>
          <w:lang w:eastAsia="fr-FR"/>
        </w:rPr>
        <w:t xml:space="preserve"> : Modélisation globale de l’effet Morton et son mécanisme </w:t>
      </w:r>
      <w:r w:rsidR="00813694">
        <w:rPr>
          <w:rStyle w:val="shorttext"/>
          <w:rFonts w:ascii="Calibri" w:eastAsia="Times New Roman" w:hAnsi="Calibri" w:cs="Times New Roman"/>
          <w:i w:val="0"/>
          <w:iCs w:val="0"/>
          <w:sz w:val="22"/>
          <w:szCs w:val="20"/>
          <w:lang w:eastAsia="fr-FR"/>
        </w:rPr>
        <w:t>retroactif</w:t>
      </w:r>
    </w:p>
    <w:p w14:paraId="78A67528" w14:textId="6D03EEF9" w:rsidR="0044278E" w:rsidRDefault="00204D67" w:rsidP="0044278E">
      <w:pPr>
        <w:spacing w:line="360" w:lineRule="auto"/>
      </w:pPr>
      <w:r>
        <w:t>D’une part, c</w:t>
      </w:r>
      <w:r w:rsidR="0044278E">
        <w:t xml:space="preserve">es trois aspects physiques </w:t>
      </w:r>
      <w:r w:rsidR="00E745A5">
        <w:t>pourraient être</w:t>
      </w:r>
      <w:r w:rsidR="0044278E">
        <w:t xml:space="preserve"> </w:t>
      </w:r>
      <w:r w:rsidR="007030AF">
        <w:t>représentés</w:t>
      </w:r>
      <w:r w:rsidR="0044278E">
        <w:t xml:space="preserve"> par les trois coefficients d’influences </w:t>
      </w:r>
      <w:r w:rsidR="00E745A5">
        <w:t>comme proposé par</w:t>
      </w:r>
      <w:r w:rsidR="0044278E">
        <w:t xml:space="preserve"> Lorenz et Murphy </w:t>
      </w:r>
      <w:r w:rsidR="00D03177" w:rsidRPr="00D03177">
        <w:rPr>
          <w:b/>
        </w:rPr>
        <w:fldChar w:fldCharType="begin"/>
      </w:r>
      <w:r w:rsidR="00D03177" w:rsidRPr="00D03177">
        <w:rPr>
          <w:b/>
        </w:rPr>
        <w:instrText xml:space="preserve"> REF _Ref533096184 \r \h </w:instrText>
      </w:r>
      <w:r w:rsidR="00D03177">
        <w:rPr>
          <w:b/>
        </w:rPr>
        <w:instrText xml:space="preserve"> \* MERGEFORMAT </w:instrText>
      </w:r>
      <w:r w:rsidR="00D03177" w:rsidRPr="00D03177">
        <w:rPr>
          <w:b/>
        </w:rPr>
      </w:r>
      <w:r w:rsidR="00D03177" w:rsidRPr="00D03177">
        <w:rPr>
          <w:b/>
        </w:rPr>
        <w:fldChar w:fldCharType="separate"/>
      </w:r>
      <w:r w:rsidR="001C03C4">
        <w:rPr>
          <w:b/>
        </w:rPr>
        <w:t>[14]</w:t>
      </w:r>
      <w:r w:rsidR="00D03177" w:rsidRPr="00D03177">
        <w:rPr>
          <w:b/>
        </w:rPr>
        <w:fldChar w:fldCharType="end"/>
      </w:r>
      <w:r w:rsidR="0044278E">
        <w:t xml:space="preserve"> afin d’analyser l’instabilité</w:t>
      </w:r>
      <w:r w:rsidR="00697AA6">
        <w:t xml:space="preserve"> de la vibration synchrone</w:t>
      </w:r>
      <w:r>
        <w:t>. D’autre part</w:t>
      </w:r>
      <w:r w:rsidR="0044278E">
        <w:t xml:space="preserve">, ces trois aspects physiques </w:t>
      </w:r>
      <w:r>
        <w:t xml:space="preserve">pourrait être </w:t>
      </w:r>
      <w:r w:rsidR="005132E0">
        <w:t>utilisé</w:t>
      </w:r>
      <w:r w:rsidR="0044278E">
        <w:t xml:space="preserve"> pour établir la </w:t>
      </w:r>
      <w:r w:rsidR="00D03177">
        <w:t xml:space="preserve">stratégie </w:t>
      </w:r>
      <w:r w:rsidR="0044278E">
        <w:t xml:space="preserve">de simulation </w:t>
      </w:r>
      <w:r w:rsidR="00D03177">
        <w:t xml:space="preserve">numérique </w:t>
      </w:r>
      <w:r w:rsidR="0044278E">
        <w:t>en transitoire</w:t>
      </w:r>
      <w:r>
        <w:t xml:space="preserve"> comme Suh et Palazzolo </w:t>
      </w:r>
      <w:r w:rsidR="00D03177" w:rsidRPr="00D03177">
        <w:rPr>
          <w:b/>
        </w:rPr>
        <w:fldChar w:fldCharType="begin"/>
      </w:r>
      <w:r w:rsidR="00D03177" w:rsidRPr="00D03177">
        <w:rPr>
          <w:b/>
        </w:rPr>
        <w:instrText xml:space="preserve"> REF _Ref533097655 \r \h </w:instrText>
      </w:r>
      <w:r w:rsidR="00D03177">
        <w:rPr>
          <w:b/>
        </w:rPr>
        <w:instrText xml:space="preserve"> \* MERGEFORMAT </w:instrText>
      </w:r>
      <w:r w:rsidR="00D03177" w:rsidRPr="00D03177">
        <w:rPr>
          <w:b/>
        </w:rPr>
      </w:r>
      <w:r w:rsidR="00D03177" w:rsidRPr="00D03177">
        <w:rPr>
          <w:b/>
        </w:rPr>
        <w:fldChar w:fldCharType="separate"/>
      </w:r>
      <w:r w:rsidR="001C03C4">
        <w:rPr>
          <w:b/>
        </w:rPr>
        <w:t>[24]</w:t>
      </w:r>
      <w:r w:rsidR="00D03177" w:rsidRPr="00D03177">
        <w:rPr>
          <w:b/>
        </w:rPr>
        <w:fldChar w:fldCharType="end"/>
      </w:r>
      <w:r>
        <w:t xml:space="preserve"> </w:t>
      </w:r>
      <w:r w:rsidR="0044278E">
        <w:t xml:space="preserve">. Dans la suite, </w:t>
      </w:r>
      <w:r w:rsidR="006C7370">
        <w:t>une</w:t>
      </w:r>
      <w:r w:rsidR="0044278E">
        <w:t xml:space="preserve"> synthèse se développe autour des méthodes numériques utilisées pour connecter les trois aspects physiques principaux, autrement dit pour déterminer les coefficients </w:t>
      </w:r>
      <w:r w:rsidR="002C72AE">
        <w:t>d’influence</w:t>
      </w:r>
      <m:oMath>
        <m:r>
          <w:rPr>
            <w:rFonts w:ascii="Cambria Math" w:hAnsi="Cambria Math"/>
          </w:rPr>
          <m:t xml:space="preserve"> </m:t>
        </m:r>
        <m:r>
          <m:rPr>
            <m:sty m:val="bi"/>
          </m:rPr>
          <w:rPr>
            <w:rFonts w:ascii="Cambria Math" w:hAnsi="Cambria Math"/>
          </w:rPr>
          <m:t>A,B,C</m:t>
        </m:r>
      </m:oMath>
      <w:r w:rsidR="0044278E">
        <w:t>.</w:t>
      </w:r>
    </w:p>
    <w:p w14:paraId="24E97971"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A</m:t>
        </m:r>
      </m:oMath>
    </w:p>
    <w:p w14:paraId="2BE4ABE9" w14:textId="5A1AD365" w:rsidR="0044278E" w:rsidRDefault="0044278E" w:rsidP="0044278E">
      <w:pPr>
        <w:spacing w:line="360" w:lineRule="auto"/>
      </w:pPr>
      <w:r>
        <w:t>La méthode</w:t>
      </w:r>
      <w:r w:rsidR="00F765F0">
        <w:t xml:space="preserve"> utilisée pour caractériser la vibration en fonction du balourd </w:t>
      </w:r>
      <w:r>
        <w:t xml:space="preserve">n’est pas </w:t>
      </w:r>
      <w:r w:rsidR="00F765F0">
        <w:t>un secret</w:t>
      </w:r>
      <w:r>
        <w:t xml:space="preserve">. Il fait </w:t>
      </w:r>
      <w:r w:rsidR="00EA1178">
        <w:t xml:space="preserve">juste </w:t>
      </w:r>
      <w:r>
        <w:t xml:space="preserve">réaliser un calcul de réponse au balourd. Pour rappel, le calcul de réponse au </w:t>
      </w:r>
      <w:r w:rsidR="00EA1178">
        <w:t xml:space="preserve">balourd nécessite de résoudre les </w:t>
      </w:r>
      <w:r>
        <w:t>équation</w:t>
      </w:r>
      <w:r w:rsidR="00EA1178">
        <w:t>s</w:t>
      </w:r>
      <w:r>
        <w:t xml:space="preserve"> de mouveme</w:t>
      </w:r>
      <w:r w:rsidR="00EA1178">
        <w:t>nt de</w:t>
      </w:r>
      <w:r>
        <w:t xml:space="preserve"> rotor</w:t>
      </w:r>
      <w:r w:rsidR="00D23A24">
        <w:t xml:space="preserve"> (</w:t>
      </w:r>
      <w:r w:rsidR="00BF74E7" w:rsidRPr="00F94B6B">
        <w:rPr>
          <w:b/>
        </w:rPr>
        <w:fldChar w:fldCharType="begin"/>
      </w:r>
      <w:r w:rsidR="00BF74E7" w:rsidRPr="00F94B6B">
        <w:rPr>
          <w:b/>
        </w:rPr>
        <w:instrText xml:space="preserve"> REF _Ref533164234 \r \h </w:instrText>
      </w:r>
      <w:r w:rsidR="00F94B6B" w:rsidRPr="00F94B6B">
        <w:rPr>
          <w:b/>
        </w:rPr>
        <w:instrText xml:space="preserve"> \* MERGEFORMAT </w:instrText>
      </w:r>
      <w:r w:rsidR="00BF74E7" w:rsidRPr="00F94B6B">
        <w:rPr>
          <w:b/>
        </w:rPr>
      </w:r>
      <w:r w:rsidR="00BF74E7" w:rsidRPr="00F94B6B">
        <w:rPr>
          <w:b/>
        </w:rPr>
        <w:fldChar w:fldCharType="separate"/>
      </w:r>
      <w:r w:rsidR="001C03C4">
        <w:rPr>
          <w:b/>
        </w:rPr>
        <w:t>Eq. 1.6</w:t>
      </w:r>
      <w:r w:rsidR="00BF74E7" w:rsidRPr="00F94B6B">
        <w:rPr>
          <w:b/>
        </w:rPr>
        <w:fldChar w:fldCharType="end"/>
      </w:r>
      <w:r w:rsidR="00D23A24">
        <w:t>)</w:t>
      </w:r>
      <w:r w:rsidR="00EA1178">
        <w:t>. Ses</w:t>
      </w:r>
      <w:r>
        <w:t xml:space="preserve"> solution</w:t>
      </w:r>
      <w:r w:rsidR="00EA1178">
        <w:t>s</w:t>
      </w:r>
      <w:r>
        <w:t xml:space="preserve"> donne</w:t>
      </w:r>
      <w:r w:rsidR="00EA1178">
        <w:t>nt</w:t>
      </w:r>
      <w:r>
        <w:t xml:space="preserve"> l’orbite</w:t>
      </w:r>
      <w:r w:rsidR="00EA1178">
        <w:t xml:space="preserve"> périodique</w:t>
      </w:r>
      <w:r>
        <w:t xml:space="preserve"> de la vibration synchrone.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15FE078" w14:textId="77777777" w:rsidTr="004906D4">
        <w:trPr>
          <w:trHeight w:val="635"/>
          <w:jc w:val="center"/>
        </w:trPr>
        <w:tc>
          <w:tcPr>
            <w:tcW w:w="7214" w:type="dxa"/>
            <w:vAlign w:val="center"/>
          </w:tcPr>
          <w:p w14:paraId="7EA3C489" w14:textId="58C752A0" w:rsidR="0044278E" w:rsidRPr="007C7D68" w:rsidRDefault="001D197E" w:rsidP="001D197E">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6BB7B321" w14:textId="6FA624C9" w:rsidR="0044278E" w:rsidRPr="005708CD" w:rsidRDefault="001C0E55"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8" w:name="_Ref533164234"/>
            <w:bookmarkStart w:id="39" w:name="_Ref533164205"/>
            <w:r>
              <w:rPr>
                <w:rFonts w:ascii="Times New Roman" w:eastAsia="Times New Roman" w:hAnsi="Times New Roman"/>
                <w:b/>
                <w:iCs w:val="0"/>
                <w:color w:val="auto"/>
                <w:sz w:val="22"/>
                <w:szCs w:val="22"/>
                <w:lang w:eastAsia="fr-FR"/>
              </w:rPr>
              <w:t xml:space="preserve"> </w:t>
            </w:r>
            <w:bookmarkEnd w:id="38"/>
          </w:p>
        </w:tc>
        <w:bookmarkEnd w:id="39"/>
      </w:tr>
    </w:tbl>
    <w:p w14:paraId="1D78878D" w14:textId="5BB5B637" w:rsidR="0044278E" w:rsidRDefault="00DF5761" w:rsidP="0044278E">
      <w:pPr>
        <w:spacing w:line="360" w:lineRule="auto"/>
      </w:pPr>
      <w:r>
        <w:t>La</w:t>
      </w:r>
      <w:r w:rsidR="0044278E">
        <w:t xml:space="preserve"> différence</w:t>
      </w:r>
      <w:r w:rsidR="003719F0">
        <w:t xml:space="preserve"> principale</w:t>
      </w:r>
      <w:r w:rsidR="00B46ECE">
        <w:t xml:space="preserve"> pour déterminer </w:t>
      </w:r>
      <m:oMath>
        <m:r>
          <m:rPr>
            <m:sty m:val="bi"/>
          </m:rPr>
          <w:rPr>
            <w:rFonts w:ascii="Cambria Math" w:hAnsi="Cambria Math"/>
          </w:rPr>
          <m:t>A</m:t>
        </m:r>
      </m:oMath>
      <w:r w:rsidR="0044278E">
        <w:t xml:space="preserve"> </w:t>
      </w:r>
      <w:r w:rsidR="00B46ECE">
        <w:t xml:space="preserve">entre tous les </w:t>
      </w:r>
      <w:r w:rsidR="0044278E">
        <w:t>modèle</w:t>
      </w:r>
      <w:r w:rsidR="00B46ECE">
        <w:t xml:space="preserve">s </w:t>
      </w:r>
      <w:r w:rsidR="0044278E">
        <w:t xml:space="preserve">se trouve </w:t>
      </w:r>
      <w:r>
        <w:t xml:space="preserve">sur la modélisation des </w:t>
      </w:r>
      <w:r w:rsidR="0044278E">
        <w:t>effort</w:t>
      </w:r>
      <w:r>
        <w:t>s</w:t>
      </w:r>
      <w:r w:rsidR="0044278E">
        <w:t xml:space="preserve"> du palier </w:t>
      </w:r>
      <w:r w:rsidR="00F21275">
        <w:t>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sidR="0044278E">
        <w:t xml:space="preserve">. La plupart des études telles que </w:t>
      </w:r>
      <w:r w:rsidR="008C04D6" w:rsidRPr="008C04D6">
        <w:rPr>
          <w:rFonts w:asciiTheme="minorHAnsi" w:hAnsiTheme="minorHAnsi"/>
        </w:rPr>
        <w:t>Gomiciaga</w:t>
      </w:r>
      <w:r w:rsidR="008C04D6">
        <w:t xml:space="preserve"> </w:t>
      </w:r>
      <w:r w:rsidR="008C04D6" w:rsidRPr="008C04D6">
        <w:rPr>
          <w:b/>
        </w:rPr>
        <w:fldChar w:fldCharType="begin"/>
      </w:r>
      <w:r w:rsidR="008C04D6" w:rsidRPr="008C04D6">
        <w:rPr>
          <w:b/>
        </w:rPr>
        <w:instrText xml:space="preserve"> REF _Ref533097470 \r \h </w:instrText>
      </w:r>
      <w:r w:rsidR="008C04D6">
        <w:rPr>
          <w:b/>
        </w:rPr>
        <w:instrText xml:space="preserve"> \* MERGEFORMAT </w:instrText>
      </w:r>
      <w:r w:rsidR="008C04D6" w:rsidRPr="008C04D6">
        <w:rPr>
          <w:b/>
        </w:rPr>
      </w:r>
      <w:r w:rsidR="008C04D6" w:rsidRPr="008C04D6">
        <w:rPr>
          <w:b/>
        </w:rPr>
        <w:fldChar w:fldCharType="separate"/>
      </w:r>
      <w:r w:rsidR="001C03C4">
        <w:rPr>
          <w:b/>
        </w:rPr>
        <w:t>[26]</w:t>
      </w:r>
      <w:r w:rsidR="008C04D6" w:rsidRPr="008C04D6">
        <w:rPr>
          <w:b/>
        </w:rPr>
        <w:fldChar w:fldCharType="end"/>
      </w:r>
      <w:r w:rsidR="008C04D6">
        <w:t xml:space="preserve">, Kirk </w:t>
      </w:r>
      <w:r w:rsidR="008C04D6" w:rsidRPr="008C04D6">
        <w:rPr>
          <w:b/>
        </w:rPr>
        <w:fldChar w:fldCharType="begin"/>
      </w:r>
      <w:r w:rsidR="008C04D6" w:rsidRPr="008C04D6">
        <w:rPr>
          <w:b/>
        </w:rPr>
        <w:instrText xml:space="preserve"> REF _Ref533096804 \r \h </w:instrText>
      </w:r>
      <w:r w:rsidR="008C04D6">
        <w:rPr>
          <w:b/>
        </w:rPr>
        <w:instrText xml:space="preserve"> \* MERGEFORMAT </w:instrText>
      </w:r>
      <w:r w:rsidR="008C04D6" w:rsidRPr="008C04D6">
        <w:rPr>
          <w:b/>
        </w:rPr>
      </w:r>
      <w:r w:rsidR="008C04D6" w:rsidRPr="008C04D6">
        <w:rPr>
          <w:b/>
        </w:rPr>
        <w:fldChar w:fldCharType="separate"/>
      </w:r>
      <w:r w:rsidR="001C03C4">
        <w:rPr>
          <w:b/>
        </w:rPr>
        <w:t>[19]</w:t>
      </w:r>
      <w:r w:rsidR="008C04D6" w:rsidRPr="008C04D6">
        <w:rPr>
          <w:b/>
        </w:rPr>
        <w:fldChar w:fldCharType="end"/>
      </w:r>
      <w:r w:rsidR="008C04D6">
        <w:t xml:space="preserve"> and Murphy </w:t>
      </w:r>
      <w:r w:rsidR="008C04D6" w:rsidRPr="008C04D6">
        <w:rPr>
          <w:b/>
        </w:rPr>
        <w:fldChar w:fldCharType="begin"/>
      </w:r>
      <w:r w:rsidR="008C04D6" w:rsidRPr="008C04D6">
        <w:rPr>
          <w:b/>
        </w:rPr>
        <w:instrText xml:space="preserve"> REF _Ref533096184 \r \h </w:instrText>
      </w:r>
      <w:r w:rsidR="008C04D6">
        <w:rPr>
          <w:b/>
        </w:rPr>
        <w:instrText xml:space="preserve"> \* MERGEFORMAT </w:instrText>
      </w:r>
      <w:r w:rsidR="008C04D6" w:rsidRPr="008C04D6">
        <w:rPr>
          <w:b/>
        </w:rPr>
      </w:r>
      <w:r w:rsidR="008C04D6" w:rsidRPr="008C04D6">
        <w:rPr>
          <w:b/>
        </w:rPr>
        <w:fldChar w:fldCharType="separate"/>
      </w:r>
      <w:r w:rsidR="001C03C4">
        <w:rPr>
          <w:b/>
        </w:rPr>
        <w:t>[14]</w:t>
      </w:r>
      <w:r w:rsidR="008C04D6" w:rsidRPr="008C04D6">
        <w:rPr>
          <w:b/>
        </w:rPr>
        <w:fldChar w:fldCharType="end"/>
      </w:r>
      <w:r w:rsidR="0044278E">
        <w:t xml:space="preserve"> </w:t>
      </w:r>
      <w:r w:rsidR="00CA0C7A">
        <w:t xml:space="preserve">utilisent </w:t>
      </w:r>
      <w:r w:rsidR="0044278E" w:rsidRPr="00DE326C">
        <w:t>l’approche linéaire</w:t>
      </w:r>
      <w:r w:rsidR="0044278E">
        <w:rPr>
          <w:b/>
        </w:rPr>
        <w:t xml:space="preserve"> </w:t>
      </w:r>
      <w:r w:rsidR="0044278E" w:rsidRPr="006B7573">
        <w:t>en se basant sur les co</w:t>
      </w:r>
      <w:r w:rsidR="0044278E">
        <w:t>efficients dynamiques de palier</w:t>
      </w:r>
      <w:r w:rsidR="0044278E" w:rsidRPr="006B7573">
        <w:t xml:space="preserve"> </w:t>
      </w:r>
      <w:r w:rsidR="0044278E">
        <w:t xml:space="preserve">pour </w:t>
      </w:r>
      <w:r w:rsidR="00CA0C7A">
        <w:t xml:space="preserve">les </w:t>
      </w:r>
      <w:r w:rsidR="0044278E">
        <w:t>calcule</w:t>
      </w:r>
      <w:r w:rsidR="00CA0C7A">
        <w:t>r</w:t>
      </w:r>
      <w:r w:rsidR="00606554">
        <w:t>. L’avantage de l’utilisation des</w:t>
      </w:r>
      <w:r w:rsidR="0044278E">
        <w:t xml:space="preserve"> coefficients dynamiques est l’effort de calcul peu important pour une solution de précision raisonnable. Il permet d’obtenir rapidement l’orbite de la vibration synchrone pour enchainer le</w:t>
      </w:r>
      <w:r w:rsidR="00C930AE">
        <w:t>s</w:t>
      </w:r>
      <w:r w:rsidR="0044278E">
        <w:t xml:space="preserve"> calcul</w:t>
      </w:r>
      <w:r w:rsidR="00C930AE">
        <w:t>s</w:t>
      </w:r>
      <w:r w:rsidR="00292C24">
        <w:t xml:space="preserve"> </w:t>
      </w:r>
      <w:r w:rsidR="003E723B">
        <w:t xml:space="preserve">dans les étapes </w:t>
      </w:r>
      <w:r w:rsidR="00292C24">
        <w:t>suivant</w:t>
      </w:r>
      <w:r w:rsidR="0084079A">
        <w:t>e</w:t>
      </w:r>
      <w:r w:rsidR="00292C24">
        <w:t>s</w:t>
      </w:r>
      <w:r w:rsidR="00837A52">
        <w:t xml:space="preserve">. </w:t>
      </w:r>
      <w:r w:rsidR="0044278E">
        <w:t xml:space="preserve">Cependant, quand </w:t>
      </w:r>
      <w:r w:rsidR="002D053D">
        <w:t>le grand déplacement du rotor a lieu dans les paliers,</w:t>
      </w:r>
      <w:r w:rsidR="0044278E">
        <w:t xml:space="preserve"> l’hypothèse de linéarisation </w:t>
      </w:r>
      <w:r w:rsidR="00904997">
        <w:t xml:space="preserve">des efforts du fluide </w:t>
      </w:r>
      <w:r w:rsidR="0044278E">
        <w:t>n’est plus valable</w:t>
      </w:r>
      <w:r w:rsidR="002D053D">
        <w:t xml:space="preserve">. </w:t>
      </w:r>
      <w:r w:rsidR="000D2CA3">
        <w:t>L’</w:t>
      </w:r>
      <w:r w:rsidR="00904997">
        <w:t>approche linéaire pourrait ainsi introduire d</w:t>
      </w:r>
      <w:r w:rsidR="001D2EBF">
        <w:t xml:space="preserve">es </w:t>
      </w:r>
      <w:r w:rsidR="0044278E">
        <w:t>erreur</w:t>
      </w:r>
      <w:r w:rsidR="001D2EBF">
        <w:t>s</w:t>
      </w:r>
      <w:r w:rsidR="0044278E">
        <w:t xml:space="preserve"> </w:t>
      </w:r>
      <w:r w:rsidR="00904997">
        <w:t xml:space="preserve">qui </w:t>
      </w:r>
      <w:r w:rsidR="001D2EBF">
        <w:t>ne sont</w:t>
      </w:r>
      <w:r w:rsidR="0044278E">
        <w:t xml:space="preserve"> pas négligeable</w:t>
      </w:r>
      <w:r w:rsidR="00660600">
        <w:t>s</w:t>
      </w:r>
      <w:r w:rsidR="0044278E">
        <w:t xml:space="preserve">. </w:t>
      </w:r>
      <w:r w:rsidR="0044278E" w:rsidRPr="00467307">
        <w:t>L’approche non linéaire</w:t>
      </w:r>
      <w:r w:rsidR="0044278E">
        <w:t xml:space="preserve"> utilisée par Palazzolo</w:t>
      </w:r>
      <w:r w:rsidR="00A823CE">
        <w:t xml:space="preserve"> et al.</w:t>
      </w:r>
      <w:r w:rsidR="0044278E">
        <w:t xml:space="preserve"> </w:t>
      </w:r>
      <w:r w:rsidR="00097D09" w:rsidRPr="00097D09">
        <w:rPr>
          <w:b/>
        </w:rPr>
        <w:fldChar w:fldCharType="begin"/>
      </w:r>
      <w:r w:rsidR="00097D09" w:rsidRPr="00097D09">
        <w:rPr>
          <w:b/>
        </w:rPr>
        <w:instrText xml:space="preserve"> REF _Ref533097655 \r \h </w:instrText>
      </w:r>
      <w:r w:rsidR="00097D09">
        <w:rPr>
          <w:b/>
        </w:rPr>
        <w:instrText xml:space="preserve"> \* MERGEFORMAT </w:instrText>
      </w:r>
      <w:r w:rsidR="00097D09" w:rsidRPr="00097D09">
        <w:rPr>
          <w:b/>
        </w:rPr>
      </w:r>
      <w:r w:rsidR="00097D09" w:rsidRPr="00097D09">
        <w:rPr>
          <w:b/>
        </w:rPr>
        <w:fldChar w:fldCharType="separate"/>
      </w:r>
      <w:r w:rsidR="001C03C4">
        <w:rPr>
          <w:b/>
        </w:rPr>
        <w:t>[24]</w:t>
      </w:r>
      <w:r w:rsidR="00097D09" w:rsidRPr="00097D09">
        <w:rPr>
          <w:b/>
        </w:rPr>
        <w:fldChar w:fldCharType="end"/>
      </w:r>
      <w:r w:rsidR="000D799D">
        <w:t xml:space="preserve"> et </w:t>
      </w:r>
      <w:r w:rsidR="000D799D" w:rsidRPr="000D799D">
        <w:rPr>
          <w:rFonts w:asciiTheme="minorHAnsi" w:hAnsiTheme="minorHAnsi"/>
        </w:rPr>
        <w:t>Grigor’ev</w:t>
      </w:r>
      <w:r w:rsidR="000D799D">
        <w:t xml:space="preserve"> et al. </w:t>
      </w:r>
      <w:r w:rsidR="000D799D" w:rsidRPr="000D799D">
        <w:rPr>
          <w:b/>
        </w:rPr>
        <w:fldChar w:fldCharType="begin"/>
      </w:r>
      <w:r w:rsidR="000D799D" w:rsidRPr="000D799D">
        <w:rPr>
          <w:b/>
        </w:rPr>
        <w:instrText xml:space="preserve"> REF _Ref533115138 \r \h </w:instrText>
      </w:r>
      <w:r w:rsidR="000D799D">
        <w:rPr>
          <w:b/>
        </w:rPr>
        <w:instrText xml:space="preserve"> \* MERGEFORMAT </w:instrText>
      </w:r>
      <w:r w:rsidR="000D799D" w:rsidRPr="000D799D">
        <w:rPr>
          <w:b/>
        </w:rPr>
      </w:r>
      <w:r w:rsidR="000D799D" w:rsidRPr="000D799D">
        <w:rPr>
          <w:b/>
        </w:rPr>
        <w:fldChar w:fldCharType="separate"/>
      </w:r>
      <w:r w:rsidR="001C03C4">
        <w:rPr>
          <w:b/>
        </w:rPr>
        <w:t>[29]</w:t>
      </w:r>
      <w:r w:rsidR="000D799D" w:rsidRPr="000D799D">
        <w:rPr>
          <w:b/>
        </w:rPr>
        <w:fldChar w:fldCharType="end"/>
      </w:r>
      <w:r w:rsidR="0044278E">
        <w:t xml:space="preserve">  </w:t>
      </w:r>
      <w:r w:rsidR="00933D68">
        <w:t>couple</w:t>
      </w:r>
      <w:r w:rsidR="00225112">
        <w:t xml:space="preserve"> le modèle complet du palier</w:t>
      </w:r>
      <w:r w:rsidR="00927038">
        <w:t xml:space="preserve"> hydrodynamique</w:t>
      </w:r>
      <w:r w:rsidR="00933D68">
        <w:t xml:space="preserve"> avec le modèle dynamique du rotor</w:t>
      </w:r>
      <w:r w:rsidR="00225112">
        <w:t xml:space="preserve">. </w:t>
      </w:r>
      <w:r w:rsidR="00933D68">
        <w:t>Cette approche non linéaire</w:t>
      </w:r>
      <w:r w:rsidR="0044278E">
        <w:t xml:space="preserve"> </w:t>
      </w:r>
      <w:r w:rsidR="00933D68">
        <w:t>impose</w:t>
      </w:r>
      <w:r w:rsidR="0044278E">
        <w:t xml:space="preserve"> la résolution de l’équation de Reynolds couplée avec l’équation de l’énergie pour obtenir l</w:t>
      </w:r>
      <w:r w:rsidR="00BF42E5">
        <w:t>es efforts</w:t>
      </w:r>
      <w:r w:rsidR="0044278E">
        <w:t xml:space="preserve"> du palier à chaque pas de temps d’intégra</w:t>
      </w:r>
      <w:r w:rsidR="007D03F7">
        <w:t>tion de l’équation de mouvement. Par conséquent,</w:t>
      </w:r>
      <w:r w:rsidR="0044278E">
        <w:t xml:space="preserve"> </w:t>
      </w:r>
      <w:r w:rsidR="007D03F7">
        <w:t>le calcul est précis mais très</w:t>
      </w:r>
      <w:r w:rsidR="0044278E">
        <w:t xml:space="preserve"> couteux en terme d</w:t>
      </w:r>
      <w:r w:rsidR="007D03F7">
        <w:t>u</w:t>
      </w:r>
      <w:r w:rsidR="0044278E">
        <w:t xml:space="preserve"> temps de calcul. </w:t>
      </w:r>
    </w:p>
    <w:p w14:paraId="3915C7EF" w14:textId="77777777" w:rsidR="00DA49CE" w:rsidRDefault="00DA49CE" w:rsidP="0044278E">
      <w:pPr>
        <w:spacing w:line="360" w:lineRule="auto"/>
      </w:pPr>
    </w:p>
    <w:p w14:paraId="33F4F8E0"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B</m:t>
        </m:r>
      </m:oMath>
    </w:p>
    <w:p w14:paraId="57FC7C3F" w14:textId="20936E62" w:rsidR="0044278E" w:rsidRDefault="0044278E" w:rsidP="0044278E">
      <w:pPr>
        <w:spacing w:line="360" w:lineRule="auto"/>
      </w:pPr>
      <w:r>
        <w:t xml:space="preserve">La détermination de B, autrement dit </w:t>
      </w:r>
      <w:r w:rsidR="00B0201B">
        <w:t>la détermination</w:t>
      </w:r>
      <w:r>
        <w:t xml:space="preserve"> de la différence de la température</w:t>
      </w:r>
      <w:r w:rsidR="00391ABE">
        <w:t xml:space="preserve"> au rotor</w:t>
      </w:r>
      <m:oMath>
        <m:r>
          <w:rPr>
            <w:rFonts w:ascii="Cambria Math" w:hAnsi="Cambria Math"/>
          </w:rPr>
          <m:t xml:space="preserve"> ∆T</m:t>
        </m:r>
      </m:oMath>
      <w:r>
        <w:t xml:space="preserve">, est primordiale </w:t>
      </w:r>
      <w:r w:rsidR="00B0201B">
        <w:t>lors de la</w:t>
      </w:r>
      <w:r>
        <w:t xml:space="preserve"> simulation de l’effet Morton. Il s’agit de résoudre un problème des transferts de chaleur conjugué à l’interface rotor-lubrifiant. D’une manière générale, le calcul de cette différence de la température est en transitoire et il nécessite de faire intervenir deux échelles du temps différents. La dissipation due au cisaillement visqueux de lubrifiant à l’échelle dynamique (milliseconde) contribue à l’échauffement et au transfert de chaleur du rotor à l’échelle du temps thermique (minute, voir heure).  Ainsi, le coût de la simulation de l’effet Morton en régime transitoire est très onéreux. Dans la pratique, en fonction de l’objectif de l’étude et les critères de la modélisation (simplicité, efficacité et fiabilité), plusieurs méthodes intéressantes étaient proposées pour </w:t>
      </w:r>
      <w:r w:rsidR="002C2038">
        <w:t xml:space="preserve">évaluer </w:t>
      </w:r>
      <w:r>
        <w:t>cette différence de la température.</w:t>
      </w:r>
    </w:p>
    <w:p w14:paraId="0C3752AF" w14:textId="0A710788" w:rsidR="0044278E" w:rsidRDefault="0044278E" w:rsidP="0044278E">
      <w:pPr>
        <w:spacing w:line="360" w:lineRule="auto"/>
      </w:pPr>
      <w:r w:rsidRPr="00DA2B66">
        <w:t>Koegh et Morton</w:t>
      </w:r>
      <w:r w:rsidRPr="00B25777">
        <w:rPr>
          <w:b/>
        </w:rPr>
        <w:t xml:space="preserve"> </w:t>
      </w:r>
      <w:r w:rsidR="002B5058">
        <w:rPr>
          <w:b/>
        </w:rPr>
        <w:fldChar w:fldCharType="begin"/>
      </w:r>
      <w:r w:rsidR="002B5058">
        <w:rPr>
          <w:b/>
        </w:rPr>
        <w:instrText xml:space="preserve"> REF _Ref533096262 \r \h </w:instrText>
      </w:r>
      <w:r w:rsidR="002B5058">
        <w:rPr>
          <w:b/>
        </w:rPr>
      </w:r>
      <w:r w:rsidR="002B5058">
        <w:rPr>
          <w:b/>
        </w:rPr>
        <w:fldChar w:fldCharType="separate"/>
      </w:r>
      <w:r w:rsidR="001C03C4">
        <w:rPr>
          <w:b/>
        </w:rPr>
        <w:t>[15]</w:t>
      </w:r>
      <w:r w:rsidR="002B5058">
        <w:rPr>
          <w:b/>
        </w:rPr>
        <w:fldChar w:fldCharType="end"/>
      </w:r>
      <w:r w:rsidRPr="00B25777">
        <w:t xml:space="preserve"> résolvait l’équation de l’équation en se basant sur l’hypothèse de palier court. Ils ont utilisé la méthode de perturbati</w:t>
      </w:r>
      <w:r w:rsidR="009054DC">
        <w:t>on pour calculer la température ;</w:t>
      </w:r>
      <w:r w:rsidRPr="00B25777">
        <w:t xml:space="preserve"> </w:t>
      </w:r>
      <w:r w:rsidRPr="00DA2B66">
        <w:t xml:space="preserve">Kirk et </w:t>
      </w:r>
      <w:r w:rsidR="00E8436D">
        <w:t>al.</w:t>
      </w:r>
      <w:r w:rsidRPr="00B25777">
        <w:rPr>
          <w:b/>
        </w:rPr>
        <w:t xml:space="preserve"> </w:t>
      </w:r>
      <w:r w:rsidR="00E8436D">
        <w:rPr>
          <w:b/>
        </w:rPr>
        <w:fldChar w:fldCharType="begin"/>
      </w:r>
      <w:r w:rsidR="00E8436D">
        <w:rPr>
          <w:b/>
        </w:rPr>
        <w:instrText xml:space="preserve"> REF _Ref533096804 \r \h </w:instrText>
      </w:r>
      <w:r w:rsidR="00E8436D">
        <w:rPr>
          <w:b/>
        </w:rPr>
      </w:r>
      <w:r w:rsidR="00E8436D">
        <w:rPr>
          <w:b/>
        </w:rPr>
        <w:fldChar w:fldCharType="separate"/>
      </w:r>
      <w:r w:rsidR="001C03C4">
        <w:rPr>
          <w:b/>
        </w:rPr>
        <w:t>[19]</w:t>
      </w:r>
      <w:r w:rsidR="00E8436D">
        <w:rPr>
          <w:b/>
        </w:rPr>
        <w:fldChar w:fldCharType="end"/>
      </w:r>
      <w:r w:rsidRPr="00B25777">
        <w:t xml:space="preserve"> ont résolu l’équation de l’énergie simplifié en 1D en se basant sur la relation géométrique pour approximer cette différence de la température</w:t>
      </w:r>
      <w:r w:rsidR="009054DC">
        <w:t> ;</w:t>
      </w:r>
      <w:r w:rsidRPr="00B25777">
        <w:t xml:space="preserve"> Murphy et Lorenz</w:t>
      </w:r>
      <w:r>
        <w:t xml:space="preserve"> </w:t>
      </w:r>
      <w:r w:rsidR="009054DC" w:rsidRPr="008C04D6">
        <w:rPr>
          <w:b/>
        </w:rPr>
        <w:fldChar w:fldCharType="begin"/>
      </w:r>
      <w:r w:rsidR="009054DC" w:rsidRPr="008C04D6">
        <w:rPr>
          <w:b/>
        </w:rPr>
        <w:instrText xml:space="preserve"> REF _Ref533096184 \r \h </w:instrText>
      </w:r>
      <w:r w:rsidR="009054DC">
        <w:rPr>
          <w:b/>
        </w:rPr>
        <w:instrText xml:space="preserve"> \* MERGEFORMAT </w:instrText>
      </w:r>
      <w:r w:rsidR="009054DC" w:rsidRPr="008C04D6">
        <w:rPr>
          <w:b/>
        </w:rPr>
      </w:r>
      <w:r w:rsidR="009054DC" w:rsidRPr="008C04D6">
        <w:rPr>
          <w:b/>
        </w:rPr>
        <w:fldChar w:fldCharType="separate"/>
      </w:r>
      <w:r w:rsidR="001C03C4">
        <w:rPr>
          <w:b/>
        </w:rPr>
        <w:t>[14]</w:t>
      </w:r>
      <w:r w:rsidR="009054DC" w:rsidRPr="008C04D6">
        <w:rPr>
          <w:b/>
        </w:rPr>
        <w:fldChar w:fldCharType="end"/>
      </w:r>
      <w:r w:rsidRPr="00B25777">
        <w:t xml:space="preserve"> ont utilisé </w:t>
      </w:r>
      <w:r w:rsidR="009054DC">
        <w:t>la</w:t>
      </w:r>
      <w:r w:rsidRPr="00B25777">
        <w:t xml:space="preserve"> température de fluide moyennée selon l’épaisseur du film</w:t>
      </w:r>
      <w:r w:rsidR="009054DC">
        <w:t> ;</w:t>
      </w:r>
      <w:r w:rsidRPr="00B25777">
        <w:t xml:space="preserve"> </w:t>
      </w:r>
      <w:r>
        <w:t xml:space="preserve"> </w:t>
      </w:r>
      <w:r w:rsidR="00857579">
        <w:t>Gigor’</w:t>
      </w:r>
      <w:r w:rsidRPr="00DA2B66">
        <w:t>ev et al.</w:t>
      </w:r>
      <w:r w:rsidRPr="00B25777">
        <w:rPr>
          <w:b/>
        </w:rPr>
        <w:t xml:space="preserve"> </w:t>
      </w:r>
      <w:r w:rsidR="004D5F89">
        <w:rPr>
          <w:b/>
        </w:rPr>
        <w:fldChar w:fldCharType="begin"/>
      </w:r>
      <w:r w:rsidR="004D5F89">
        <w:rPr>
          <w:b/>
        </w:rPr>
        <w:instrText xml:space="preserve"> REF _Ref533117135 \r \h </w:instrText>
      </w:r>
      <w:r w:rsidR="004D5F89">
        <w:rPr>
          <w:b/>
        </w:rPr>
      </w:r>
      <w:r w:rsidR="004D5F89">
        <w:rPr>
          <w:b/>
        </w:rPr>
        <w:fldChar w:fldCharType="separate"/>
      </w:r>
      <w:r w:rsidR="001C03C4">
        <w:rPr>
          <w:b/>
        </w:rPr>
        <w:t>[29]</w:t>
      </w:r>
      <w:r w:rsidR="004D5F89">
        <w:rPr>
          <w:b/>
        </w:rPr>
        <w:fldChar w:fldCharType="end"/>
      </w:r>
      <w:r w:rsidR="004D5F89">
        <w:rPr>
          <w:b/>
        </w:rPr>
        <w:t xml:space="preserve"> </w:t>
      </w:r>
      <w:r w:rsidRPr="00B25777">
        <w:t>ont utilisé la méthode de volume finis pour résoudre l’équation de l’énergie en 2D et la méthode des éléments finis pour résoudre l’équation de conduction thermique du rotor</w:t>
      </w:r>
      <w:r>
        <w:t xml:space="preserve"> afin de la déterminer</w:t>
      </w:r>
      <w:r w:rsidR="009054DC">
        <w:t> ;</w:t>
      </w:r>
      <w:r>
        <w:t xml:space="preserve"> </w:t>
      </w:r>
      <w:r w:rsidRPr="00DA2B66">
        <w:t xml:space="preserve">Palazzolo et </w:t>
      </w:r>
      <w:r>
        <w:t>Suh</w:t>
      </w:r>
      <w:r w:rsidRPr="00B25777">
        <w:rPr>
          <w:b/>
        </w:rPr>
        <w:t xml:space="preserve"> </w:t>
      </w:r>
      <w:r w:rsidR="0033693E">
        <w:rPr>
          <w:b/>
        </w:rPr>
        <w:fldChar w:fldCharType="begin"/>
      </w:r>
      <w:r w:rsidR="0033693E">
        <w:rPr>
          <w:b/>
        </w:rPr>
        <w:instrText xml:space="preserve"> REF _Ref533097655 \r \h </w:instrText>
      </w:r>
      <w:r w:rsidR="0033693E">
        <w:rPr>
          <w:b/>
        </w:rPr>
      </w:r>
      <w:r w:rsidR="0033693E">
        <w:rPr>
          <w:b/>
        </w:rPr>
        <w:fldChar w:fldCharType="separate"/>
      </w:r>
      <w:r w:rsidR="001C03C4">
        <w:rPr>
          <w:b/>
        </w:rPr>
        <w:t>[24]</w:t>
      </w:r>
      <w:r w:rsidR="0033693E">
        <w:rPr>
          <w:b/>
        </w:rPr>
        <w:fldChar w:fldCharType="end"/>
      </w:r>
      <w:r w:rsidR="0033693E">
        <w:rPr>
          <w:b/>
        </w:rPr>
        <w:t xml:space="preserve"> </w:t>
      </w:r>
      <w:r w:rsidRPr="00B25777">
        <w:t xml:space="preserve">ont </w:t>
      </w:r>
      <w:r w:rsidR="000934B2">
        <w:t>résolu l’équation de l’énergie du film couplé avec l’équation de conduction du rotor</w:t>
      </w:r>
      <w:r w:rsidRPr="00B25777">
        <w:t>. En considérant la particularité d</w:t>
      </w:r>
      <w:r w:rsidR="009054DC">
        <w:t>e la vibration synchrone, i.e. l</w:t>
      </w:r>
      <w:r w:rsidRPr="00B25777">
        <w:t xml:space="preserve">a trajectoire périodique reste quasiment même pour une durée assez courte, la chaleur reçue par le rotor pendant une période ne change guère. </w:t>
      </w:r>
      <w:r w:rsidR="009E40D2">
        <w:t>L’</w:t>
      </w:r>
      <w:r w:rsidRPr="00B25777">
        <w:t xml:space="preserve">approche de moyennage du flux thermique dans le temps </w:t>
      </w:r>
      <w:r>
        <w:t>et le schéma en quinconce</w:t>
      </w:r>
      <w:r w:rsidRPr="00B25777">
        <w:t xml:space="preserve"> </w:t>
      </w:r>
      <w:r>
        <w:t>ont été</w:t>
      </w:r>
      <w:r w:rsidRPr="00B25777">
        <w:t xml:space="preserve"> utilisé</w:t>
      </w:r>
      <w:r>
        <w:t>s pour réaliser l’intégration temporelle à l’échelle du temps thermique</w:t>
      </w:r>
      <w:r w:rsidRPr="00B25777">
        <w:t>.</w:t>
      </w:r>
      <w:r>
        <w:t xml:space="preserve"> La différence de la température </w:t>
      </w:r>
      <w:r w:rsidR="009054DC">
        <w:t>est ainsi</w:t>
      </w:r>
      <w:r>
        <w:t xml:space="preserve"> obtenue à la fin de chaque pas de temps de l’intégration thermique.</w:t>
      </w:r>
    </w:p>
    <w:p w14:paraId="416BB63A"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C</m:t>
        </m:r>
      </m:oMath>
    </w:p>
    <w:p w14:paraId="5C3AA0D1" w14:textId="1792E809" w:rsidR="0044278E" w:rsidRPr="00800CFD" w:rsidRDefault="0044278E" w:rsidP="006170C2">
      <w:pPr>
        <w:spacing w:line="360" w:lineRule="auto"/>
        <w:ind w:firstLine="708"/>
      </w:pPr>
      <w:r>
        <w:t xml:space="preserve">Cette partie du calcul nécessite de la modélisation de la source d’excitation synchrone à l’origine de la déformation thermique du rotor. Dans la littérature, </w:t>
      </w:r>
      <w:r w:rsidR="001468A5">
        <w:t>deux approches différentes</w:t>
      </w:r>
      <w:r>
        <w:t xml:space="preserve"> </w:t>
      </w:r>
      <w:r w:rsidR="001468A5">
        <w:t>sont utilisées pour la</w:t>
      </w:r>
      <w:r>
        <w:t xml:space="preserve"> modélisation</w:t>
      </w:r>
      <w:r w:rsidR="001468A5">
        <w:t xml:space="preserve"> du balourd thermique</w:t>
      </w:r>
      <w:r>
        <w:t xml:space="preserve"> : </w:t>
      </w:r>
      <w:r w:rsidRPr="00800CFD">
        <w:t xml:space="preserve">l’approche de masse concentrée et l’approche du défaut de la fibre neutre. </w:t>
      </w:r>
    </w:p>
    <w:p w14:paraId="23F31812" w14:textId="45D05BC7" w:rsidR="0044278E" w:rsidRDefault="0044278E" w:rsidP="006170C2">
      <w:pPr>
        <w:spacing w:line="360" w:lineRule="auto"/>
        <w:ind w:firstLine="708"/>
      </w:pPr>
      <w:r>
        <w:t xml:space="preserve">L’approche de masse concentrée modélise la contribution dynamique de la </w:t>
      </w:r>
      <w:r w:rsidR="006170C2">
        <w:t>déformation</w:t>
      </w:r>
      <w:r>
        <w:t xml:space="preserve"> thermique du rotor comme une addition au balourd mécanique. En considérant la masse de disque prépondérante située en porte à faux, la </w:t>
      </w:r>
      <w:r w:rsidR="0031116E">
        <w:t>déflection</w:t>
      </w:r>
      <w:r>
        <w:t xml:space="preserve"> du rotor</w:t>
      </w:r>
      <w:r w:rsidR="00F55F8D">
        <w:t xml:space="preserve"> après la déformation thermique</w:t>
      </w:r>
      <w:r>
        <w:t xml:space="preserve"> pourrait </w:t>
      </w:r>
      <w:r w:rsidR="00975C21">
        <w:t>générer</w:t>
      </w:r>
      <w:r>
        <w:t xml:space="preserve"> </w:t>
      </w:r>
      <w:r w:rsidR="00975C21">
        <w:t xml:space="preserve">balourd thermique </w:t>
      </w:r>
      <w:r>
        <w:t>au niveau du centre de masse d</w:t>
      </w:r>
      <w:r w:rsidR="00975C21">
        <w:t>u disque. Selon la définition d’un</w:t>
      </w:r>
      <w:r>
        <w:t xml:space="preserve"> balourd, le produit entre la </w:t>
      </w:r>
      <w:r w:rsidR="00975C21">
        <w:t xml:space="preserve">déflection </w:t>
      </w:r>
      <w:r>
        <w:t xml:space="preserve">du rotor de l’axe de rotation </w:t>
      </w:r>
      <m:oMath>
        <m:r>
          <w:rPr>
            <w:rFonts w:ascii="Cambria Math" w:hAnsi="Cambria Math"/>
          </w:rPr>
          <m:t>d</m:t>
        </m:r>
      </m:oMath>
      <w:r w:rsidR="00975C21">
        <w:t xml:space="preserve"> </w:t>
      </w:r>
      <w:r>
        <w:t>et la masse du disque</w:t>
      </w:r>
      <w:r w:rsidR="0031116E">
        <w:t xml:space="preserve"> </w:t>
      </w:r>
      <m:oMath>
        <m:r>
          <w:rPr>
            <w:rFonts w:ascii="Cambria Math" w:hAnsi="Cambria Math"/>
          </w:rPr>
          <m:t>m</m:t>
        </m:r>
      </m:oMath>
      <w:r>
        <w:t xml:space="preserve"> donne le balourd </w:t>
      </w:r>
      <w:r w:rsidR="00F55F8D">
        <w:lastRenderedPageBreak/>
        <w:t>thermique</w:t>
      </w:r>
      <w:r w:rsidR="0061532F">
        <w:t>. Cette</w:t>
      </w:r>
      <w:r>
        <w:t xml:space="preserve"> méthode est initialement mentionnée par Kirk </w:t>
      </w:r>
      <w:r w:rsidR="00C93583" w:rsidRPr="00C93583">
        <w:rPr>
          <w:b/>
        </w:rPr>
        <w:fldChar w:fldCharType="begin"/>
      </w:r>
      <w:r w:rsidR="00C93583" w:rsidRPr="00C93583">
        <w:rPr>
          <w:b/>
        </w:rPr>
        <w:instrText xml:space="preserve"> REF _Ref533096804 \r \h  \* MERGEFORMAT </w:instrText>
      </w:r>
      <w:r w:rsidR="00C93583" w:rsidRPr="00C93583">
        <w:rPr>
          <w:b/>
        </w:rPr>
      </w:r>
      <w:r w:rsidR="00C93583" w:rsidRPr="00C93583">
        <w:rPr>
          <w:b/>
        </w:rPr>
        <w:fldChar w:fldCharType="separate"/>
      </w:r>
      <w:r w:rsidR="001C03C4">
        <w:rPr>
          <w:b/>
        </w:rPr>
        <w:t>[19]</w:t>
      </w:r>
      <w:r w:rsidR="00C93583" w:rsidRPr="00C93583">
        <w:rPr>
          <w:b/>
        </w:rPr>
        <w:fldChar w:fldCharType="end"/>
      </w:r>
      <w:r>
        <w:t xml:space="preserve"> et utilisée ensuite par Murphy</w:t>
      </w:r>
      <w:r w:rsidR="00C93583">
        <w:rPr>
          <w:b/>
        </w:rPr>
        <w:t xml:space="preserve"> </w:t>
      </w:r>
      <w:r w:rsidR="00C93583">
        <w:rPr>
          <w:b/>
        </w:rPr>
        <w:fldChar w:fldCharType="begin"/>
      </w:r>
      <w:r w:rsidR="00C93583">
        <w:rPr>
          <w:b/>
        </w:rPr>
        <w:instrText xml:space="preserve"> REF _Ref533096184 \r \h </w:instrText>
      </w:r>
      <w:r w:rsidR="00C93583">
        <w:rPr>
          <w:b/>
        </w:rPr>
      </w:r>
      <w:r w:rsidR="00C93583">
        <w:rPr>
          <w:b/>
        </w:rPr>
        <w:fldChar w:fldCharType="separate"/>
      </w:r>
      <w:r w:rsidR="001C03C4">
        <w:rPr>
          <w:b/>
        </w:rPr>
        <w:t>[14]</w:t>
      </w:r>
      <w:r w:rsidR="00C93583">
        <w:rPr>
          <w:b/>
        </w:rPr>
        <w:fldChar w:fldCharType="end"/>
      </w:r>
      <w:r>
        <w:t xml:space="preserve">,  de Jongh </w:t>
      </w:r>
      <w:r w:rsidR="00C93583" w:rsidRPr="00C93583">
        <w:rPr>
          <w:b/>
        </w:rPr>
        <w:fldChar w:fldCharType="begin"/>
      </w:r>
      <w:r w:rsidR="00C93583" w:rsidRPr="00C93583">
        <w:rPr>
          <w:b/>
        </w:rPr>
        <w:instrText xml:space="preserve"> REF _Ref533094789 \r \h  \* MERGEFORMAT </w:instrText>
      </w:r>
      <w:r w:rsidR="00C93583" w:rsidRPr="00C93583">
        <w:rPr>
          <w:b/>
        </w:rPr>
      </w:r>
      <w:r w:rsidR="00C93583" w:rsidRPr="00C93583">
        <w:rPr>
          <w:b/>
        </w:rPr>
        <w:fldChar w:fldCharType="separate"/>
      </w:r>
      <w:r w:rsidR="001C03C4">
        <w:rPr>
          <w:b/>
        </w:rPr>
        <w:t>[11]</w:t>
      </w:r>
      <w:r w:rsidR="00C93583" w:rsidRPr="00C93583">
        <w:rPr>
          <w:b/>
        </w:rPr>
        <w:fldChar w:fldCharType="end"/>
      </w:r>
      <w:r>
        <w:t xml:space="preserve"> et Lee</w:t>
      </w:r>
      <w:r w:rsidR="00C93583">
        <w:rPr>
          <w:b/>
        </w:rPr>
        <w:t xml:space="preserve"> </w:t>
      </w:r>
      <w:r w:rsidR="00C93583">
        <w:rPr>
          <w:b/>
        </w:rPr>
        <w:fldChar w:fldCharType="begin"/>
      </w:r>
      <w:r w:rsidR="00C93583">
        <w:rPr>
          <w:b/>
        </w:rPr>
        <w:instrText xml:space="preserve"> REF _Ref533097388 \r \h </w:instrText>
      </w:r>
      <w:r w:rsidR="00C93583">
        <w:rPr>
          <w:b/>
        </w:rPr>
      </w:r>
      <w:r w:rsidR="00C93583">
        <w:rPr>
          <w:b/>
        </w:rPr>
        <w:fldChar w:fldCharType="separate"/>
      </w:r>
      <w:r w:rsidR="001C03C4">
        <w:rPr>
          <w:b/>
        </w:rPr>
        <w:t>[23]</w:t>
      </w:r>
      <w:r w:rsidR="00C93583">
        <w:rPr>
          <w:b/>
        </w:rPr>
        <w:fldChar w:fldCharType="end"/>
      </w:r>
      <w:r>
        <w:t xml:space="preserve">.  Palazzolo et Tong </w:t>
      </w:r>
      <w:r w:rsidR="005256A7" w:rsidRPr="005256A7">
        <w:rPr>
          <w:b/>
        </w:rPr>
        <w:fldChar w:fldCharType="begin"/>
      </w:r>
      <w:r w:rsidR="005256A7" w:rsidRPr="005256A7">
        <w:rPr>
          <w:b/>
        </w:rPr>
        <w:instrText xml:space="preserve"> REF _Ref533097808 \r \h  \* MERGEFORMAT </w:instrText>
      </w:r>
      <w:r w:rsidR="005256A7" w:rsidRPr="005256A7">
        <w:rPr>
          <w:b/>
        </w:rPr>
      </w:r>
      <w:r w:rsidR="005256A7" w:rsidRPr="005256A7">
        <w:rPr>
          <w:b/>
        </w:rPr>
        <w:fldChar w:fldCharType="separate"/>
      </w:r>
      <w:r w:rsidR="001C03C4">
        <w:rPr>
          <w:b/>
        </w:rPr>
        <w:t>[27]</w:t>
      </w:r>
      <w:r w:rsidR="005256A7" w:rsidRPr="005256A7">
        <w:rPr>
          <w:b/>
        </w:rPr>
        <w:fldChar w:fldCharType="end"/>
      </w:r>
      <w:r>
        <w:t xml:space="preserve"> ont amélioré cet</w:t>
      </w:r>
      <w:r w:rsidR="00D92F99">
        <w:t>te approche par l’application</w:t>
      </w:r>
      <w:r>
        <w:t xml:space="preserve"> sur tous les nœuds du rotor à la place de le seul nœud où se trouve la masse prépondérante en porte à faux. Les résultats obtenus seront </w:t>
      </w:r>
      <w:r w:rsidR="00D92F99">
        <w:t>ajoutés</w:t>
      </w:r>
      <w:r>
        <w:t xml:space="preserve"> au balourd mécanique initial qui va continuer à changer le niveau de vibration synchrone.</w:t>
      </w:r>
    </w:p>
    <w:p w14:paraId="1E78A9C4" w14:textId="3D335CE1" w:rsidR="0044278E" w:rsidRDefault="0044278E" w:rsidP="0044278E">
      <w:pPr>
        <w:spacing w:line="360" w:lineRule="auto"/>
        <w:ind w:firstLine="708"/>
      </w:pPr>
      <w:r>
        <w:t xml:space="preserve">L’approche du défaut de la fibre neutre </w:t>
      </w:r>
      <w:r w:rsidR="00D92F99">
        <w:t>sont</w:t>
      </w:r>
      <w:r>
        <w:t xml:space="preserve"> utilisé</w:t>
      </w:r>
      <w:r w:rsidR="00D92F99">
        <w:t>e</w:t>
      </w:r>
      <w:r>
        <w:t xml:space="preserve"> par Keogh et Morton </w:t>
      </w:r>
      <w:r w:rsidR="00D92F99">
        <w:t>(</w:t>
      </w:r>
      <w:r w:rsidR="00D92F99" w:rsidRPr="00D92F99">
        <w:rPr>
          <w:b/>
        </w:rPr>
        <w:fldChar w:fldCharType="begin"/>
      </w:r>
      <w:r w:rsidR="00D92F99" w:rsidRPr="00D92F99">
        <w:rPr>
          <w:b/>
        </w:rPr>
        <w:instrText xml:space="preserve"> REF _Ref533096262 \r \h </w:instrText>
      </w:r>
      <w:r w:rsidR="00D92F99">
        <w:rPr>
          <w:b/>
        </w:rPr>
        <w:instrText xml:space="preserve"> \* MERGEFORMAT </w:instrText>
      </w:r>
      <w:r w:rsidR="00D92F99" w:rsidRPr="00D92F99">
        <w:rPr>
          <w:b/>
        </w:rPr>
      </w:r>
      <w:r w:rsidR="00D92F99" w:rsidRPr="00D92F99">
        <w:rPr>
          <w:b/>
        </w:rPr>
        <w:fldChar w:fldCharType="separate"/>
      </w:r>
      <w:r w:rsidR="001C03C4">
        <w:rPr>
          <w:b/>
        </w:rPr>
        <w:t>[15]</w:t>
      </w:r>
      <w:r w:rsidR="00D92F99" w:rsidRPr="00D92F99">
        <w:rPr>
          <w:b/>
        </w:rPr>
        <w:fldChar w:fldCharType="end"/>
      </w:r>
      <w:r w:rsidR="00D92F99">
        <w:rPr>
          <w:b/>
        </w:rPr>
        <w:t>,</w:t>
      </w:r>
      <w:r w:rsidR="00D92F99" w:rsidRPr="00D92F99">
        <w:rPr>
          <w:b/>
        </w:rPr>
        <w:fldChar w:fldCharType="begin"/>
      </w:r>
      <w:r w:rsidR="00D92F99" w:rsidRPr="00D92F99">
        <w:rPr>
          <w:b/>
        </w:rPr>
        <w:instrText xml:space="preserve"> REF _Ref533096446 \r \h </w:instrText>
      </w:r>
      <w:r w:rsidR="00D92F99">
        <w:rPr>
          <w:b/>
        </w:rPr>
        <w:instrText xml:space="preserve"> \* MERGEFORMAT </w:instrText>
      </w:r>
      <w:r w:rsidR="00D92F99" w:rsidRPr="00D92F99">
        <w:rPr>
          <w:b/>
        </w:rPr>
      </w:r>
      <w:r w:rsidR="00D92F99" w:rsidRPr="00D92F99">
        <w:rPr>
          <w:b/>
        </w:rPr>
        <w:fldChar w:fldCharType="separate"/>
      </w:r>
      <w:r w:rsidR="001C03C4">
        <w:rPr>
          <w:b/>
        </w:rPr>
        <w:t>[16]</w:t>
      </w:r>
      <w:r w:rsidR="00D92F99" w:rsidRPr="00D92F99">
        <w:rPr>
          <w:b/>
        </w:rPr>
        <w:fldChar w:fldCharType="end"/>
      </w:r>
      <w:r w:rsidR="00D92F99" w:rsidRPr="00D92F99">
        <w:t>)</w:t>
      </w:r>
      <w:r>
        <w:t xml:space="preserve">, Schmied </w:t>
      </w:r>
      <w:r w:rsidR="00D92F99" w:rsidRPr="00D92F99">
        <w:rPr>
          <w:b/>
        </w:rPr>
        <w:fldChar w:fldCharType="begin"/>
      </w:r>
      <w:r w:rsidR="00D92F99" w:rsidRPr="00D92F99">
        <w:rPr>
          <w:b/>
        </w:rPr>
        <w:instrText xml:space="preserve"> REF _Ref533093642 \r \h  \* MERGEFORMAT </w:instrText>
      </w:r>
      <w:r w:rsidR="00D92F99" w:rsidRPr="00D92F99">
        <w:rPr>
          <w:b/>
        </w:rPr>
      </w:r>
      <w:r w:rsidR="00D92F99" w:rsidRPr="00D92F99">
        <w:rPr>
          <w:b/>
        </w:rPr>
        <w:fldChar w:fldCharType="separate"/>
      </w:r>
      <w:r w:rsidR="001C03C4">
        <w:rPr>
          <w:b/>
        </w:rPr>
        <w:t>[10]</w:t>
      </w:r>
      <w:r w:rsidR="00D92F99" w:rsidRPr="00D92F99">
        <w:rPr>
          <w:b/>
        </w:rPr>
        <w:fldChar w:fldCharType="end"/>
      </w:r>
      <w:r w:rsidR="00D92F99">
        <w:t>,</w:t>
      </w:r>
      <w:r>
        <w:t xml:space="preserve"> Grigor’ev et al. </w:t>
      </w:r>
      <w:r w:rsidR="00D92F99" w:rsidRPr="00D92F99">
        <w:rPr>
          <w:b/>
        </w:rPr>
        <w:fldChar w:fldCharType="begin"/>
      </w:r>
      <w:r w:rsidR="00D92F99" w:rsidRPr="00D92F99">
        <w:rPr>
          <w:b/>
        </w:rPr>
        <w:instrText xml:space="preserve"> REF _Ref533117135 \r \h  \* MERGEFORMAT </w:instrText>
      </w:r>
      <w:r w:rsidR="00D92F99" w:rsidRPr="00D92F99">
        <w:rPr>
          <w:b/>
        </w:rPr>
      </w:r>
      <w:r w:rsidR="00D92F99" w:rsidRPr="00D92F99">
        <w:rPr>
          <w:b/>
        </w:rPr>
        <w:fldChar w:fldCharType="separate"/>
      </w:r>
      <w:r w:rsidR="001C03C4">
        <w:rPr>
          <w:b/>
        </w:rPr>
        <w:t>[29]</w:t>
      </w:r>
      <w:r w:rsidR="00D92F99" w:rsidRPr="00D92F99">
        <w:rPr>
          <w:b/>
        </w:rPr>
        <w:fldChar w:fldCharType="end"/>
      </w:r>
      <w:r w:rsidR="00D92F99">
        <w:rPr>
          <w:b/>
        </w:rPr>
        <w:t xml:space="preserve"> </w:t>
      </w:r>
      <w:r w:rsidR="00D92F99" w:rsidRPr="00D92F99">
        <w:t xml:space="preserve"> et </w:t>
      </w:r>
      <w:r w:rsidR="00D92F99">
        <w:t xml:space="preserve">Palazzolo et al. </w:t>
      </w:r>
      <w:r w:rsidR="00D92F99" w:rsidRPr="005256A7">
        <w:rPr>
          <w:b/>
        </w:rPr>
        <w:fldChar w:fldCharType="begin"/>
      </w:r>
      <w:r w:rsidR="00D92F99" w:rsidRPr="005256A7">
        <w:rPr>
          <w:b/>
        </w:rPr>
        <w:instrText xml:space="preserve"> REF _Ref533097808 \r \h  \* MERGEFORMAT </w:instrText>
      </w:r>
      <w:r w:rsidR="00D92F99" w:rsidRPr="005256A7">
        <w:rPr>
          <w:b/>
        </w:rPr>
      </w:r>
      <w:r w:rsidR="00D92F99" w:rsidRPr="005256A7">
        <w:rPr>
          <w:b/>
        </w:rPr>
        <w:fldChar w:fldCharType="separate"/>
      </w:r>
      <w:r w:rsidR="001C03C4">
        <w:rPr>
          <w:b/>
        </w:rPr>
        <w:t>[27]</w:t>
      </w:r>
      <w:r w:rsidR="00D92F99" w:rsidRPr="005256A7">
        <w:rPr>
          <w:b/>
        </w:rPr>
        <w:fldChar w:fldCharType="end"/>
      </w:r>
      <w:r w:rsidR="00D92F99">
        <w:t xml:space="preserve"> pour modéliser la source d’excitation synchrone</w:t>
      </w:r>
      <w:r>
        <w:t xml:space="preserve">.  Contrairement à l’approche de masse concentrée qui n’ont considéré que la force centrifugée générée, cette approche a pris en compte le moment engendré dû à la flexion thermique de rotor. </w:t>
      </w:r>
      <w:r w:rsidR="00D92F99">
        <w:t xml:space="preserve">Dans l’article de </w:t>
      </w:r>
      <w:r>
        <w:t>Tong et Palazzolo</w:t>
      </w:r>
      <w:r w:rsidR="000F672C">
        <w:t xml:space="preserve"> </w:t>
      </w:r>
      <w:r w:rsidR="000F672C" w:rsidRPr="000F672C">
        <w:rPr>
          <w:b/>
        </w:rPr>
        <w:fldChar w:fldCharType="begin"/>
      </w:r>
      <w:r w:rsidR="000F672C" w:rsidRPr="000F672C">
        <w:rPr>
          <w:b/>
        </w:rPr>
        <w:instrText xml:space="preserve"> REF _Ref533097808 \r \h  \* MERGEFORMAT </w:instrText>
      </w:r>
      <w:r w:rsidR="000F672C" w:rsidRPr="000F672C">
        <w:rPr>
          <w:b/>
        </w:rPr>
      </w:r>
      <w:r w:rsidR="000F672C" w:rsidRPr="000F672C">
        <w:rPr>
          <w:b/>
        </w:rPr>
        <w:fldChar w:fldCharType="separate"/>
      </w:r>
      <w:r w:rsidR="001C03C4">
        <w:rPr>
          <w:b/>
        </w:rPr>
        <w:t>[27]</w:t>
      </w:r>
      <w:r w:rsidR="000F672C" w:rsidRPr="000F672C">
        <w:rPr>
          <w:b/>
        </w:rPr>
        <w:fldChar w:fldCharType="end"/>
      </w:r>
      <w:r w:rsidR="00D92F99">
        <w:rPr>
          <w:b/>
        </w:rPr>
        <w:t xml:space="preserve">, </w:t>
      </w:r>
      <w:r w:rsidR="00D92F99" w:rsidRPr="00D92F99">
        <w:t>ils</w:t>
      </w:r>
      <w:r>
        <w:t xml:space="preserve"> ont comparé ces deux approches de modélisation</w:t>
      </w:r>
      <w:r w:rsidR="00D92F99">
        <w:t xml:space="preserve"> du balourd thermique</w:t>
      </w:r>
      <w:r>
        <w:t xml:space="preserve"> et conclu que l’approche du défaut de la fibre neutre </w:t>
      </w:r>
      <w:r w:rsidR="00D92F99">
        <w:t xml:space="preserve">est recommandée par rapport à </w:t>
      </w:r>
      <w:r>
        <w:t xml:space="preserve">l’approche de masse concentrée, car le dernier a négligé les moments engendrés par la </w:t>
      </w:r>
      <w:r w:rsidR="00AE0388">
        <w:t>rotation hors l’axe de rotation. Cette négligence</w:t>
      </w:r>
      <w:r>
        <w:t xml:space="preserve"> pourrait surestimer le niveau de vibration et la différence de la température</w:t>
      </w:r>
      <m:oMath>
        <m:r>
          <w:rPr>
            <w:rFonts w:ascii="Cambria Math" w:hAnsi="Cambria Math"/>
          </w:rPr>
          <m:t xml:space="preserve"> ∆T</m:t>
        </m:r>
      </m:oMath>
      <w:r>
        <w:t>.</w:t>
      </w:r>
    </w:p>
    <w:p w14:paraId="16157549" w14:textId="02FA08B4" w:rsidR="0044278E" w:rsidRDefault="0044278E" w:rsidP="00523E9E">
      <w:pPr>
        <w:pStyle w:val="Titre2"/>
        <w:ind w:left="709"/>
      </w:pPr>
      <w:bookmarkStart w:id="40" w:name="_Toc533777549"/>
      <w:r>
        <w:t>Conclusion</w:t>
      </w:r>
      <w:bookmarkEnd w:id="40"/>
    </w:p>
    <w:p w14:paraId="50412405" w14:textId="77777777" w:rsidR="0044278E" w:rsidRDefault="0044278E" w:rsidP="0044278E">
      <w:pPr>
        <w:spacing w:line="360" w:lineRule="auto"/>
      </w:pPr>
    </w:p>
    <w:p w14:paraId="6E0FBDFD" w14:textId="7AE043F4" w:rsidR="0044278E" w:rsidRDefault="0044278E" w:rsidP="0060650A">
      <w:pPr>
        <w:spacing w:line="360" w:lineRule="auto"/>
        <w:ind w:firstLine="708"/>
      </w:pPr>
      <w:r>
        <w:t xml:space="preserve">Ce chapitre a introduit les problèmes de l’instabilité de la vibration synchrone due à l’effet thermique par les cas industriels. Deux possibilités de création de cette instabilité à l’origine de l’effet thermique, c’est à dire l’effet Newkirk et l’effet Morton, sont expliquées de manière qualitative. Les principales études expérimentales et numériques consacrée à la compréhension de l’effet Morton, à l’analyse de l’effet Morton ainsi qu’à </w:t>
      </w:r>
      <w:r w:rsidR="000F672C">
        <w:t>éviter</w:t>
      </w:r>
      <w:r>
        <w:t xml:space="preserve"> l’effet Morton instable sont regroupées. La synthèse de ces études permet d’apercevoir une stratégie générale de la modélisation numérique de l’effet Morton par trois aspects physiques. Ces derniers sont bien représentés à </w:t>
      </w:r>
      <w:r w:rsidR="00D4355F">
        <w:t>l’aide</w:t>
      </w:r>
      <w:r>
        <w:t xml:space="preserve"> des trois coefficients </w:t>
      </w:r>
      <w:r w:rsidR="00D4355F">
        <w:t>d’influence</w:t>
      </w:r>
      <m:oMath>
        <m:r>
          <w:rPr>
            <w:rFonts w:ascii="Cambria Math" w:hAnsi="Cambria Math"/>
          </w:rPr>
          <m:t xml:space="preserve"> </m:t>
        </m:r>
        <m:r>
          <m:rPr>
            <m:sty m:val="bi"/>
          </m:rPr>
          <w:rPr>
            <w:rFonts w:ascii="Cambria Math" w:hAnsi="Cambria Math"/>
          </w:rPr>
          <m:t>A,B,C</m:t>
        </m:r>
      </m:oMath>
      <w:r>
        <w:t xml:space="preserve">.  </w:t>
      </w:r>
    </w:p>
    <w:p w14:paraId="6CF87B82" w14:textId="75C30AA1" w:rsidR="0044278E" w:rsidRDefault="0044278E" w:rsidP="0060650A">
      <w:pPr>
        <w:spacing w:line="360" w:lineRule="auto"/>
        <w:ind w:firstLine="708"/>
      </w:pPr>
      <w:r>
        <w:t>En suivant cette stratégie de modélisation, trois sous-modèles numériques sont nécessaires afin de simuler et analyser l’effet Morton. Ces sous-modèles détaillés aux chapitres II et III sont dédiés respectivement aux problèmes de lubrification hydrodynamique et aux comportements dynamique et thermomécanique de rotor. Une fois que les outils de calcul sont mis aux points, les simulations et les analyses de l’effet Morton sont ensuite effectué</w:t>
      </w:r>
      <w:r w:rsidR="00CD74C2">
        <w:t>e</w:t>
      </w:r>
      <w:r>
        <w:t>s.</w:t>
      </w:r>
    </w:p>
    <w:p w14:paraId="68159D4B" w14:textId="77777777" w:rsidR="000F672C" w:rsidRDefault="000F672C" w:rsidP="0044278E">
      <w:pPr>
        <w:spacing w:line="360" w:lineRule="auto"/>
      </w:pPr>
    </w:p>
    <w:p w14:paraId="2CA09FF7" w14:textId="420BB777" w:rsidR="00C5003F" w:rsidRDefault="00C5003F">
      <w:pPr>
        <w:overflowPunct/>
        <w:autoSpaceDE/>
        <w:autoSpaceDN/>
        <w:adjustRightInd/>
        <w:spacing w:after="160" w:line="259" w:lineRule="auto"/>
        <w:jc w:val="left"/>
        <w:textAlignment w:val="auto"/>
      </w:pPr>
    </w:p>
    <w:p w14:paraId="568A1DB5" w14:textId="0BA27B8E" w:rsidR="00662464" w:rsidRDefault="00662464">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1" w:name="_Toc533777550"/>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1"/>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2" w:name="_Toc533165043"/>
      <w:bookmarkStart w:id="43" w:name="_Toc533165498"/>
      <w:bookmarkStart w:id="44" w:name="_Toc533165854"/>
      <w:bookmarkStart w:id="45" w:name="_Toc533165905"/>
      <w:bookmarkStart w:id="46" w:name="_Toc533166093"/>
      <w:bookmarkStart w:id="47" w:name="_Toc533166127"/>
      <w:bookmarkStart w:id="48" w:name="_Toc533167316"/>
      <w:bookmarkStart w:id="49" w:name="_Toc533168739"/>
      <w:bookmarkStart w:id="50" w:name="_Toc533168965"/>
      <w:bookmarkStart w:id="51" w:name="_Toc533169249"/>
      <w:bookmarkStart w:id="52" w:name="_Toc533169500"/>
      <w:bookmarkStart w:id="53" w:name="_Toc533170191"/>
      <w:bookmarkStart w:id="54" w:name="_Toc533170329"/>
      <w:bookmarkStart w:id="55" w:name="_Toc533171274"/>
      <w:bookmarkStart w:id="56" w:name="_Toc533172556"/>
      <w:bookmarkStart w:id="57" w:name="_Toc533172735"/>
      <w:bookmarkStart w:id="58" w:name="_Toc533173191"/>
      <w:bookmarkStart w:id="59" w:name="_Toc533173483"/>
      <w:bookmarkStart w:id="60" w:name="_Toc533173685"/>
      <w:bookmarkStart w:id="61" w:name="_Toc533173936"/>
      <w:bookmarkStart w:id="62" w:name="_Toc533173989"/>
      <w:bookmarkStart w:id="63" w:name="_Toc533174155"/>
      <w:bookmarkStart w:id="64" w:name="_Toc533768820"/>
      <w:bookmarkStart w:id="65" w:name="_Toc533769119"/>
      <w:bookmarkStart w:id="66" w:name="_Toc533769291"/>
      <w:bookmarkStart w:id="67" w:name="_Toc533769343"/>
      <w:bookmarkStart w:id="68" w:name="_Toc533769742"/>
      <w:bookmarkStart w:id="69" w:name="_Toc533771803"/>
      <w:bookmarkStart w:id="70" w:name="_Toc533772291"/>
      <w:bookmarkStart w:id="71" w:name="_Toc533774363"/>
      <w:bookmarkStart w:id="72" w:name="_Toc533775555"/>
      <w:bookmarkStart w:id="73" w:name="_Toc533776199"/>
      <w:bookmarkStart w:id="74" w:name="_Toc533776326"/>
      <w:bookmarkStart w:id="75" w:name="_Toc53377755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18F09B98"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76" w:name="_Toc533768821"/>
      <w:bookmarkStart w:id="77" w:name="_Toc533769120"/>
      <w:bookmarkStart w:id="78" w:name="_Toc533769292"/>
      <w:bookmarkStart w:id="79" w:name="_Toc533769344"/>
      <w:bookmarkStart w:id="80" w:name="_Toc533769743"/>
      <w:bookmarkStart w:id="81" w:name="_Toc533771804"/>
      <w:bookmarkStart w:id="82" w:name="_Toc533772292"/>
      <w:bookmarkStart w:id="83" w:name="_Toc533774364"/>
      <w:bookmarkStart w:id="84" w:name="_Toc533775556"/>
      <w:bookmarkStart w:id="85" w:name="_Toc533776200"/>
      <w:bookmarkStart w:id="86" w:name="_Toc533776327"/>
      <w:bookmarkStart w:id="87" w:name="_Toc533777552"/>
      <w:bookmarkEnd w:id="76"/>
      <w:bookmarkEnd w:id="77"/>
      <w:bookmarkEnd w:id="78"/>
      <w:bookmarkEnd w:id="79"/>
      <w:bookmarkEnd w:id="80"/>
      <w:bookmarkEnd w:id="81"/>
      <w:bookmarkEnd w:id="82"/>
      <w:bookmarkEnd w:id="83"/>
      <w:bookmarkEnd w:id="84"/>
      <w:bookmarkEnd w:id="85"/>
      <w:bookmarkEnd w:id="86"/>
      <w:bookmarkEnd w:id="87"/>
    </w:p>
    <w:p w14:paraId="1988AFD7" w14:textId="7455C196" w:rsidR="00166F02" w:rsidRDefault="00166F02" w:rsidP="00B74996">
      <w:pPr>
        <w:pStyle w:val="Titre2"/>
        <w:ind w:left="709"/>
      </w:pPr>
      <w:bookmarkStart w:id="88" w:name="_Toc533777553"/>
      <w:r>
        <w:t>Introduction</w:t>
      </w:r>
      <w:bookmarkEnd w:id="88"/>
    </w:p>
    <w:p w14:paraId="1087A80B" w14:textId="77777777" w:rsidR="0093422C" w:rsidRPr="0093422C" w:rsidRDefault="0093422C" w:rsidP="0093422C"/>
    <w:p w14:paraId="227CF0F7" w14:textId="63B98D6B" w:rsidR="00E27515" w:rsidRDefault="0093422C" w:rsidP="003C19CD">
      <w:pPr>
        <w:spacing w:line="360" w:lineRule="auto"/>
        <w:ind w:firstLine="708"/>
      </w:pPr>
      <w:r w:rsidRPr="005D4068">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1C03C4" w:rsidRPr="001C03C4">
        <w:rPr>
          <w:b/>
        </w:rPr>
        <w:t>Figure 2.1</w:t>
      </w:r>
      <w:r w:rsidR="001C03C4" w:rsidRPr="001C03C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situé entre le rotor et le stator. Il est caractérisé de « fil</w:t>
      </w:r>
      <w:r w:rsidR="009A3834">
        <w:t>m</w:t>
      </w:r>
      <w:r w:rsidRPr="005D4068">
        <w:t xml:space="preserve">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w:t>
      </w:r>
      <w:ins w:id="89" w:author="HASSINI Mohamed-amine" w:date="2018-12-31T11:05:00Z">
        <w:r w:rsidR="00951CA6">
          <w:t xml:space="preserve"> les autres efforts extérieurs</w:t>
        </w:r>
      </w:ins>
      <w:del w:id="90" w:author="HASSINI Mohamed-amine" w:date="2018-12-31T11:05:00Z">
        <w:r w:rsidRPr="005D4068" w:rsidDel="00951CA6">
          <w:delText xml:space="preserve"> l’effort dû à sa masse</w:delText>
        </w:r>
      </w:del>
      <w:r w:rsidRPr="005D4068">
        <w:t xml:space="preserve">. </w:t>
      </w:r>
      <w:r w:rsidR="00E27515">
        <w:t>En même temps que la génération de pression, le cisaillement visqueux du lubrifiant produit de la chaleur qui chauffe</w:t>
      </w:r>
      <w:ins w:id="91" w:author="HASSINI Mohamed-amine" w:date="2018-12-31T11:06:00Z">
        <w:r w:rsidR="00951CA6">
          <w:t xml:space="preserve"> le fluide ainsi que</w:t>
        </w:r>
      </w:ins>
      <w:r w:rsidR="00E27515">
        <w:t xml:space="preserve"> les </w:t>
      </w:r>
      <w:ins w:id="92" w:author="HASSINI Mohamed-amine" w:date="2018-12-31T11:06:00Z">
        <w:r w:rsidR="00951CA6">
          <w:t xml:space="preserve">parties </w:t>
        </w:r>
      </w:ins>
      <w:del w:id="93" w:author="HASSINI Mohamed-amine" w:date="2018-12-31T11:06:00Z">
        <w:r w:rsidR="00E27515" w:rsidDel="00951CA6">
          <w:delText xml:space="preserve">organes </w:delText>
        </w:r>
      </w:del>
      <w:r w:rsidR="00E27515">
        <w:t>solides en contact avec le lubrifiant</w:t>
      </w:r>
      <w:ins w:id="94" w:author="HASSINI Mohamed-amine" w:date="2018-12-31T11:06:00Z">
        <w:r w:rsidR="00951CA6">
          <w:t xml:space="preserve"> (rotor et coussinet)</w:t>
        </w:r>
      </w:ins>
      <w:r w:rsidR="00E27515">
        <w:t xml:space="preserve">. </w:t>
      </w:r>
      <w:ins w:id="95" w:author="HASSINI Mohamed-amine" w:date="2018-12-31T11:07:00Z">
        <w:r w:rsidR="00951CA6">
          <w:t xml:space="preserve">Ces derniers, sous l’effet de la chaleur, se déforment </w:t>
        </w:r>
      </w:ins>
      <w:del w:id="96" w:author="HASSINI Mohamed-amine" w:date="2018-12-31T11:07:00Z">
        <w:r w:rsidR="00E27515" w:rsidDel="00951CA6">
          <w:delText xml:space="preserve">L’échauffement des solides et leur dilatation peut </w:delText>
        </w:r>
      </w:del>
      <w:ins w:id="97" w:author="HASSINI Mohamed-amine" w:date="2018-12-31T11:07:00Z">
        <w:r w:rsidR="00951CA6">
          <w:t xml:space="preserve"> modifiant ainsi </w:t>
        </w:r>
      </w:ins>
      <w:del w:id="98" w:author="HASSINI Mohamed-amine" w:date="2018-12-31T11:08:00Z">
        <w:r w:rsidR="00E27515" w:rsidDel="00951CA6">
          <w:delText xml:space="preserve">changer </w:delText>
        </w:r>
      </w:del>
      <w:r w:rsidR="00E27515">
        <w:t xml:space="preserve">les conditions de fonctionnement du système tournant. </w:t>
      </w:r>
      <w:commentRangeStart w:id="99"/>
      <w:r w:rsidR="00E27515">
        <w:t xml:space="preserve">Quand le rotor se comporte avec la vibration synchrone, l’échauffement du rotor devient non homogène. Ce dernier est l’origine de l’effet Morton.  </w:t>
      </w:r>
      <w:commentRangeEnd w:id="99"/>
      <w:r w:rsidR="00951CA6">
        <w:rPr>
          <w:rStyle w:val="Marquedecommentaire"/>
        </w:rPr>
        <w:commentReference w:id="99"/>
      </w:r>
    </w:p>
    <w:p w14:paraId="216F147C" w14:textId="77777777" w:rsidR="0093422C" w:rsidRDefault="0093422C" w:rsidP="0093422C">
      <w:pPr>
        <w:keepNext/>
        <w:spacing w:line="360" w:lineRule="auto"/>
        <w:ind w:firstLine="567"/>
        <w:jc w:val="center"/>
      </w:pPr>
      <w:r>
        <w:rPr>
          <w:noProof/>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9600" cy="2239200"/>
                    </a:xfrm>
                    <a:prstGeom prst="rect">
                      <a:avLst/>
                    </a:prstGeom>
                  </pic:spPr>
                </pic:pic>
              </a:graphicData>
            </a:graphic>
          </wp:inline>
        </w:drawing>
      </w:r>
    </w:p>
    <w:p w14:paraId="3D7194C4" w14:textId="5F945539" w:rsidR="0093422C" w:rsidRPr="00657B2B" w:rsidRDefault="0093422C" w:rsidP="0034774B">
      <w:pPr>
        <w:pStyle w:val="Lgende"/>
        <w:spacing w:line="360" w:lineRule="auto"/>
        <w:jc w:val="center"/>
        <w:rPr>
          <w:i w:val="0"/>
          <w:sz w:val="22"/>
        </w:rPr>
      </w:pPr>
      <w:bookmarkStart w:id="100" w:name="_Ref525808327"/>
      <w:r w:rsidRPr="00657B2B">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100"/>
      <w:r>
        <w:rPr>
          <w:i w:val="0"/>
          <w:sz w:val="22"/>
        </w:rPr>
        <w:t> :</w:t>
      </w:r>
      <w:r w:rsidRPr="00FD3405">
        <w:t xml:space="preserve"> </w:t>
      </w:r>
      <w:r w:rsidRPr="00FD3405">
        <w:rPr>
          <w:i w:val="0"/>
          <w:sz w:val="22"/>
        </w:rPr>
        <w:t>forces hydrodynamiques et de la distribution de pression dans un palier</w:t>
      </w:r>
    </w:p>
    <w:p w14:paraId="446A2086" w14:textId="40B37FCB" w:rsidR="0093422C" w:rsidRPr="0082282C" w:rsidRDefault="0093422C" w:rsidP="004D57BA">
      <w:pPr>
        <w:spacing w:line="360" w:lineRule="auto"/>
        <w:ind w:firstLine="708"/>
      </w:pPr>
      <w:r>
        <w:lastRenderedPageBreak/>
        <w:t xml:space="preserve">Pour les paliers hydrodynamiques qui fonctionnent à basse vitesse de rotation et avec une charge faible, </w:t>
      </w:r>
      <w:r w:rsidRPr="00A329C6">
        <w:t xml:space="preserve">le champ de pression </w:t>
      </w:r>
      <w:r>
        <w:t>créé</w:t>
      </w:r>
      <w:del w:id="101" w:author="HASSINI Mohamed-amine" w:date="2018-12-31T11:09:00Z">
        <w:r w:rsidDel="00951CA6">
          <w:delText>e</w:delText>
        </w:r>
      </w:del>
      <w:r>
        <w:t xml:space="preserve"> </w:t>
      </w:r>
      <w:r w:rsidRPr="00A329C6">
        <w:t xml:space="preserve">dans le film </w:t>
      </w:r>
      <w:r>
        <w:t>mince</w:t>
      </w:r>
      <w:r w:rsidRPr="00A329C6">
        <w:t xml:space="preserve"> peut être </w:t>
      </w:r>
      <w:r>
        <w:t>décrit</w:t>
      </w:r>
      <w:ins w:id="102" w:author="HASSINI Mohamed-amine" w:date="2018-12-31T11:10:00Z">
        <w:r w:rsidR="00951CA6">
          <w:t xml:space="preserve"> à l’aide de</w:t>
        </w:r>
      </w:ins>
      <w:r w:rsidRPr="00A329C6">
        <w:t xml:space="preserve"> </w:t>
      </w:r>
      <w:del w:id="103" w:author="HASSINI Mohamed-amine" w:date="2018-12-31T11:10:00Z">
        <w:r w:rsidRPr="00A329C6" w:rsidDel="00951CA6">
          <w:delText>par</w:delText>
        </w:r>
      </w:del>
      <w:r w:rsidRPr="00A329C6">
        <w:t xml:space="preserve"> 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1C03C4">
        <w:rPr>
          <w:b/>
        </w:rPr>
        <w:t>[30]</w:t>
      </w:r>
      <w:r w:rsidRPr="005B2E1D">
        <w:rPr>
          <w:b/>
        </w:rP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 xml:space="preserve">qui décrit le champ </w:t>
      </w:r>
      <w:ins w:id="104" w:author="HASSINI Mohamed-amine" w:date="2018-12-31T11:15:00Z">
        <w:r w:rsidR="005D73E6">
          <w:t xml:space="preserve">tridimensionnel </w:t>
        </w:r>
      </w:ins>
      <w:r>
        <w:t>de température dans le film mince</w:t>
      </w:r>
      <w:r w:rsidRPr="00D37236">
        <w:t>.</w:t>
      </w:r>
      <w:r>
        <w:t xml:space="preserve"> </w:t>
      </w:r>
      <w:ins w:id="105" w:author="HASSINI Mohamed-amine" w:date="2018-12-31T11:14:00Z">
        <w:r w:rsidR="005D73E6">
          <w:t>La résolution</w:t>
        </w:r>
      </w:ins>
      <w:ins w:id="106" w:author="HASSINI Mohamed-amine" w:date="2018-12-31T11:15:00Z">
        <w:r w:rsidR="005D73E6">
          <w:t xml:space="preserve"> numérique</w:t>
        </w:r>
      </w:ins>
      <w:ins w:id="107" w:author="HASSINI Mohamed-amine" w:date="2018-12-31T11:14:00Z">
        <w:r w:rsidR="005D73E6">
          <w:t xml:space="preserve"> de cette dernière nécessite </w:t>
        </w:r>
      </w:ins>
      <w:ins w:id="108" w:author="HASSINI Mohamed-amine" w:date="2018-12-31T11:15:00Z">
        <w:r w:rsidR="005D73E6">
          <w:t>une discrétisation suffisamment fine pour capter les gradients de température suivant l</w:t>
        </w:r>
      </w:ins>
      <w:ins w:id="109" w:author="HASSINI Mohamed-amine" w:date="2018-12-31T11:16:00Z">
        <w:r w:rsidR="005D73E6">
          <w:t>’épaisseur du film.</w:t>
        </w:r>
      </w:ins>
      <w:ins w:id="110" w:author="HASSINI Mohamed-amine" w:date="2018-12-31T11:17:00Z">
        <w:r w:rsidR="005D73E6">
          <w:t xml:space="preserve"> </w:t>
        </w:r>
      </w:ins>
      <w:del w:id="111" w:author="HASSINI Mohamed-amine" w:date="2018-12-31T11:17:00Z">
        <w:r w:rsidDel="005D73E6">
          <w:delText>En outre</w:delText>
        </w:r>
        <w:r w:rsidRPr="00F44F45" w:rsidDel="005D73E6">
          <w:delText xml:space="preserve">, l'équation d'énergie </w:delText>
        </w:r>
        <w:r w:rsidDel="005D73E6">
          <w:delText xml:space="preserve">dans le film mince </w:delText>
        </w:r>
        <w:r w:rsidRPr="00F44F45" w:rsidDel="005D73E6">
          <w:delText xml:space="preserve">doit être discrétisée. Le nombre de points de discrétisation dans cette direction doit être suffisamment grand pour capter les gradients de température </w:delText>
        </w:r>
        <w:r w:rsidDel="005D73E6">
          <w:delText>aux parois</w:delText>
        </w:r>
        <w:r w:rsidRPr="00F44F45" w:rsidDel="005D73E6">
          <w:delText xml:space="preserve">. </w:delText>
        </w:r>
      </w:del>
      <w:ins w:id="112" w:author="HASSINI Mohamed-amine" w:date="2018-12-31T11:17:00Z">
        <w:r w:rsidR="005D73E6">
          <w:t xml:space="preserve"> Lorsque le régime d’écoulement est turbulent</w:t>
        </w:r>
      </w:ins>
      <w:ins w:id="113" w:author="HASSINI Mohamed-amine" w:date="2018-12-31T11:18:00Z">
        <w:r w:rsidR="005D73E6">
          <w:t>,</w:t>
        </w:r>
      </w:ins>
      <w:del w:id="114" w:author="HASSINI Mohamed-amine" w:date="2018-12-31T11:17:00Z">
        <w:r w:rsidRPr="00F44F45" w:rsidDel="005D73E6">
          <w:delText>Pour le régime turbulent</w:delText>
        </w:r>
        <w:r w:rsidDel="005D73E6">
          <w:delText xml:space="preserve"> de l’écoulement</w:delText>
        </w:r>
        <w:r w:rsidRPr="00F44F45" w:rsidDel="005D73E6">
          <w:delText>, où</w:delText>
        </w:r>
      </w:del>
      <w:r w:rsidRPr="00F44F45">
        <w:t xml:space="preserve"> </w:t>
      </w:r>
      <w:ins w:id="115" w:author="HASSINI Mohamed-amine" w:date="2018-12-31T11:18:00Z">
        <w:r w:rsidR="005D73E6">
          <w:t>l</w:t>
        </w:r>
      </w:ins>
      <w:del w:id="116" w:author="HASSINI Mohamed-amine" w:date="2018-12-31T11:18:00Z">
        <w:r w:rsidRPr="00F44F45" w:rsidDel="005D73E6">
          <w:delText>c</w:delText>
        </w:r>
      </w:del>
      <w:r w:rsidRPr="00F44F45">
        <w:t>es gradients</w:t>
      </w:r>
      <w:r>
        <w:t xml:space="preserve"> de température</w:t>
      </w:r>
      <w:r w:rsidRPr="00F44F45">
        <w:t xml:space="preserve"> </w:t>
      </w:r>
      <w:ins w:id="117" w:author="HASSINI Mohamed-amine" w:date="2018-12-31T11:18:00Z">
        <w:r w:rsidR="005D73E6">
          <w:t xml:space="preserve">deviennent </w:t>
        </w:r>
      </w:ins>
      <w:del w:id="118" w:author="HASSINI Mohamed-amine" w:date="2018-12-31T11:18:00Z">
        <w:r w:rsidRPr="00F44F45" w:rsidDel="005D73E6">
          <w:delText xml:space="preserve">sont </w:delText>
        </w:r>
      </w:del>
      <w:r w:rsidRPr="00F44F45">
        <w:t xml:space="preserve">beaucoup plus </w:t>
      </w:r>
      <w:r>
        <w:t>forts</w:t>
      </w:r>
      <w:ins w:id="119" w:author="HASSINI Mohamed-amine" w:date="2018-12-31T11:18:00Z">
        <w:r w:rsidR="005D73E6">
          <w:t xml:space="preserve"> </w:t>
        </w:r>
      </w:ins>
      <w:del w:id="120" w:author="HASSINI Mohamed-amine" w:date="2018-12-31T11:18:00Z">
        <w:r w:rsidRPr="00F44F45" w:rsidDel="005D73E6">
          <w:delText>,</w:delText>
        </w:r>
      </w:del>
      <w:ins w:id="121" w:author="HASSINI Mohamed-amine" w:date="2018-12-31T11:18:00Z">
        <w:r w:rsidR="005D73E6">
          <w:t>et</w:t>
        </w:r>
      </w:ins>
      <w:r w:rsidRPr="00F44F45">
        <w:t xml:space="preserve"> le nombre de points de discrétisation </w:t>
      </w:r>
      <w:ins w:id="122" w:author="HASSINI Mohamed-amine" w:date="2018-12-31T11:18:00Z">
        <w:r w:rsidR="005D73E6">
          <w:t xml:space="preserve">suivant l’épaisseur du </w:t>
        </w:r>
      </w:ins>
      <w:del w:id="123" w:author="HASSINI Mohamed-amine" w:date="2018-12-31T11:18:00Z">
        <w:r w:rsidRPr="00F44F45" w:rsidDel="005D73E6">
          <w:delText xml:space="preserve">à travers le </w:delText>
        </w:r>
      </w:del>
      <w:r w:rsidRPr="00F44F45">
        <w:t xml:space="preserve">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w:t>
      </w:r>
      <w:ins w:id="124" w:author="HASSINI Mohamed-amine" w:date="2018-12-31T11:19:00Z">
        <w:r w:rsidR="005D73E6">
          <w:t xml:space="preserve">le cas d’une </w:t>
        </w:r>
      </w:ins>
      <w:del w:id="125" w:author="HASSINI Mohamed-amine" w:date="2018-12-31T11:19:00Z">
        <w:r w:rsidRPr="00F44F45" w:rsidDel="005D73E6">
          <w:delText>l'</w:delText>
        </w:r>
      </w:del>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74F839F1" w:rsidR="0093422C" w:rsidRDefault="0093422C" w:rsidP="004D57BA">
      <w:pPr>
        <w:spacing w:line="360" w:lineRule="auto"/>
        <w:ind w:firstLine="708"/>
      </w:pPr>
      <w:r>
        <w:t>Afin de réduire l’effort de calcul lors de la résolution</w:t>
      </w:r>
      <w:ins w:id="126" w:author="HASSINI Mohamed-amine" w:date="2018-12-31T11:20:00Z">
        <w:r w:rsidR="005D73E6">
          <w:t xml:space="preserve"> numérique</w:t>
        </w:r>
      </w:ins>
      <w:r>
        <w:t xml:space="preserve">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rsidRPr="001D2D3F">
        <w:rPr>
          <w:b/>
        </w:rPr>
        <w:fldChar w:fldCharType="begin"/>
      </w:r>
      <w:r w:rsidRPr="001D2D3F">
        <w:rPr>
          <w:b/>
        </w:rPr>
        <w:instrText xml:space="preserve"> REF _Ref526263891 \r \h </w:instrText>
      </w:r>
      <w:r w:rsidR="001D2D3F">
        <w:rPr>
          <w:b/>
        </w:rPr>
        <w:instrText xml:space="preserve"> \* MERGEFORMAT </w:instrText>
      </w:r>
      <w:r w:rsidRPr="001D2D3F">
        <w:rPr>
          <w:b/>
        </w:rPr>
      </w:r>
      <w:r w:rsidRPr="001D2D3F">
        <w:rPr>
          <w:b/>
        </w:rPr>
        <w:fldChar w:fldCharType="separate"/>
      </w:r>
      <w:r w:rsidR="001C03C4">
        <w:rPr>
          <w:b/>
        </w:rPr>
        <w:t>[30]</w:t>
      </w:r>
      <w:r w:rsidRPr="001D2D3F">
        <w:rPr>
          <w:b/>
        </w:rPr>
        <w:fldChar w:fldCharType="end"/>
      </w:r>
      <w:r>
        <w:t xml:space="preserve"> est utilisée. </w:t>
      </w:r>
      <w:ins w:id="127" w:author="HASSINI Mohamed-amine" w:date="2018-12-31T11:20:00Z">
        <w:r w:rsidR="005D73E6">
          <w:t>Cette méthode d’ordre élevé permet de réduire le nombre de points nécéssaires pour décrire le champ de température suivant l</w:t>
        </w:r>
      </w:ins>
      <w:ins w:id="128" w:author="HASSINI Mohamed-amine" w:date="2018-12-31T11:21:00Z">
        <w:r w:rsidR="005D73E6">
          <w:t xml:space="preserve">’épaisseur du film et par conséquent, </w:t>
        </w:r>
      </w:ins>
      <w:del w:id="129" w:author="HASSINI Mohamed-amine" w:date="2018-12-31T11:21:00Z">
        <w:r w:rsidDel="005D73E6">
          <w:delText>Celle-ci permet d’économiser</w:delText>
        </w:r>
      </w:del>
      <w:ins w:id="130" w:author="HASSINI Mohamed-amine" w:date="2018-12-31T11:21:00Z">
        <w:r w:rsidR="005D73E6">
          <w:t xml:space="preserve"> réduit</w:t>
        </w:r>
      </w:ins>
      <w:ins w:id="131" w:author="HASSINI Mohamed-amine" w:date="2018-12-31T11:22:00Z">
        <w:r w:rsidR="005D73E6">
          <w:t xml:space="preserve"> substantiellement</w:t>
        </w:r>
      </w:ins>
      <w:r>
        <w:t xml:space="preserve"> le</w:t>
      </w:r>
      <w:ins w:id="132" w:author="HASSINI Mohamed-amine" w:date="2018-12-31T11:22:00Z">
        <w:r w:rsidR="005D73E6">
          <w:t>s</w:t>
        </w:r>
      </w:ins>
      <w:r>
        <w:t xml:space="preserve"> temps de calcul</w:t>
      </w:r>
      <w:ins w:id="133" w:author="HASSINI Mohamed-amine" w:date="2018-12-31T11:22:00Z">
        <w:r w:rsidR="005D73E6">
          <w:t>s</w:t>
        </w:r>
      </w:ins>
      <w:r>
        <w:t xml:space="preserve"> pour la simulation de l’effet Morton.  Cette méthode est également couplée avec un algorithme de cavitation </w:t>
      </w:r>
      <w:r>
        <w:fldChar w:fldCharType="begin"/>
      </w:r>
      <w:r>
        <w:instrText xml:space="preserve"> REF _Ref526263911 \r \h </w:instrText>
      </w:r>
      <w:r w:rsidR="001D2D3F">
        <w:instrText xml:space="preserve"> \* MERGEFORMAT </w:instrText>
      </w:r>
      <w:r>
        <w:fldChar w:fldCharType="separate"/>
      </w:r>
      <w:r w:rsidR="001C03C4" w:rsidRPr="001C03C4">
        <w:rPr>
          <w:b/>
        </w:rPr>
        <w:t>[32</w:t>
      </w:r>
      <w:r w:rsidR="001C03C4">
        <w:t>]</w:t>
      </w:r>
      <w:r>
        <w:fldChar w:fldCharType="end"/>
      </w:r>
      <w:r>
        <w:t xml:space="preserve"> qui permet de traiter la zone de rupture de film lors du fonctionnement de palier hydrodynamique. </w:t>
      </w:r>
    </w:p>
    <w:p w14:paraId="47B234C5" w14:textId="77777777" w:rsidR="0093422C" w:rsidRDefault="0093422C" w:rsidP="004D57BA">
      <w:pPr>
        <w:spacing w:line="360" w:lineRule="auto"/>
        <w:ind w:firstLine="708"/>
      </w:pPr>
      <w:r>
        <w:t>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lubrification thermo-hydrodynamique</w:t>
      </w:r>
      <w:del w:id="134" w:author="HASSINI Mohamed-amine" w:date="2018-12-31T11:26:00Z">
        <w:r w:rsidDel="00803F1E">
          <w:delText xml:space="preserve"> pour palier</w:delText>
        </w:r>
      </w:del>
      <w:r>
        <w:t xml:space="preserve">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1A9F3253" w14:textId="4BD4B835" w:rsidR="0093422C" w:rsidRDefault="0093422C" w:rsidP="00B74996">
      <w:pPr>
        <w:pStyle w:val="Titre2"/>
        <w:ind w:left="709"/>
      </w:pPr>
      <w:bookmarkStart w:id="135" w:name="_Toc533777554"/>
      <w:r>
        <w:t>Epaisseur du film mince en présence d’un désalignement</w:t>
      </w:r>
      <w:bookmarkEnd w:id="135"/>
    </w:p>
    <w:p w14:paraId="685A5BF0" w14:textId="77777777" w:rsidR="0093422C" w:rsidRDefault="0093422C" w:rsidP="0093422C"/>
    <w:p w14:paraId="46B35E67" w14:textId="4E6124C2" w:rsidR="0093422C" w:rsidRDefault="00174F79" w:rsidP="001A0E70">
      <w:pPr>
        <w:spacing w:line="360" w:lineRule="auto"/>
        <w:ind w:firstLine="708"/>
      </w:pPr>
      <w:r>
        <w:lastRenderedPageBreak/>
        <w:t>L</w:t>
      </w:r>
      <w:r w:rsidR="0093422C">
        <w:t xml:space="preserve">’épaisseur du film mince est un paramètre capital pour la modélisation de la lubrification hydrodynamique. Elle est essentiellement déterminée par la géométrie du palier et la position du centre du rotor dans le palier. </w:t>
      </w:r>
      <w:r w:rsidR="0093422C" w:rsidRPr="00090D56">
        <w:t xml:space="preserve">La plupart des </w:t>
      </w:r>
      <w:r w:rsidR="0093422C">
        <w:t xml:space="preserve">études </w:t>
      </w:r>
      <w:r w:rsidR="0093422C" w:rsidRPr="00090D56">
        <w:t xml:space="preserve">antérieures n'ont </w:t>
      </w:r>
      <w:r w:rsidR="0093422C">
        <w:t>considéré</w:t>
      </w:r>
      <w:r w:rsidR="0093422C" w:rsidRPr="00090D56">
        <w:t xml:space="preserve"> que le mouvement 2D </w:t>
      </w:r>
      <w:r w:rsidR="0093422C">
        <w:t>du rotor dans le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1C03C4" w:rsidRPr="001C03C4">
        <w:rPr>
          <w:b/>
        </w:rPr>
        <w:t xml:space="preserve">Figure </w:t>
      </w:r>
      <w:r w:rsidR="001C03C4" w:rsidRPr="001C03C4">
        <w:rPr>
          <w:b/>
          <w:noProof/>
        </w:rPr>
        <w:t>2.2</w:t>
      </w:r>
      <w:r w:rsidR="001C03C4" w:rsidRPr="001C03C4">
        <w:rPr>
          <w:b/>
          <w:noProof/>
        </w:rPr>
        <w:noBreakHyphen/>
        <w:t>1</w:t>
      </w:r>
      <w:r w:rsidR="0093422C" w:rsidRPr="001A0326">
        <w:rPr>
          <w:b/>
        </w:rPr>
        <w:fldChar w:fldCharType="end"/>
      </w:r>
      <w:r w:rsidR="0093422C">
        <w:t>). Cependant, sous effet thermique et en présence d’un désalignement du rotor, le jeu en dehors du plan médian du palier peut être modifié ce qui influence l’épaisseur du film. Dans le cas de la simulation de l’effet Morton, afin d’obtenir l’épaisseur du film de manière plus précise,  le désalignement de rotor a été pris en compte au niveau du palier.</w:t>
      </w:r>
    </w:p>
    <w:p w14:paraId="35EA259E" w14:textId="77777777" w:rsidR="0093422C" w:rsidRDefault="0093422C" w:rsidP="0093422C">
      <w:pPr>
        <w:keepNext/>
        <w:spacing w:line="360" w:lineRule="auto"/>
        <w:jc w:val="center"/>
      </w:pPr>
      <w:r w:rsidRPr="001613E9">
        <w:rPr>
          <w:noProof/>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6"/>
                    <a:stretch>
                      <a:fillRect/>
                    </a:stretch>
                  </pic:blipFill>
                  <pic:spPr>
                    <a:xfrm>
                      <a:off x="0" y="0"/>
                      <a:ext cx="2653200" cy="2700000"/>
                    </a:xfrm>
                    <a:prstGeom prst="rect">
                      <a:avLst/>
                    </a:prstGeom>
                  </pic:spPr>
                </pic:pic>
              </a:graphicData>
            </a:graphic>
          </wp:inline>
        </w:drawing>
      </w:r>
    </w:p>
    <w:p w14:paraId="72B1FA2F" w14:textId="2C935096" w:rsidR="0093422C" w:rsidRDefault="0093422C" w:rsidP="0093422C">
      <w:pPr>
        <w:pStyle w:val="Lgende"/>
        <w:jc w:val="center"/>
      </w:pPr>
      <w:bookmarkStart w:id="136" w:name="_Ref526328409"/>
      <w:r w:rsidRPr="001613E9">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2.2</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136"/>
      <w:r>
        <w:rPr>
          <w:i w:val="0"/>
          <w:sz w:val="22"/>
        </w:rPr>
        <w:t xml:space="preserve"> le mouvement du rotor au plan médian du palier</w:t>
      </w:r>
    </w:p>
    <w:p w14:paraId="30D7CA79" w14:textId="5947DE46"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L</m:t>
        </m:r>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1C03C4">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37" w:name="_Ref525744182"/>
          </w:p>
          <w:p w14:paraId="681DC67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38" w:name="_Ref533168788"/>
            <w:r w:rsidRPr="005600FC">
              <w:rPr>
                <w:rFonts w:ascii="Times New Roman" w:eastAsia="Times New Roman" w:hAnsi="Times New Roman"/>
                <w:b/>
                <w:iCs w:val="0"/>
                <w:color w:val="auto"/>
                <w:sz w:val="22"/>
                <w:szCs w:val="22"/>
                <w:lang w:eastAsia="fr-FR"/>
              </w:rPr>
              <w:t xml:space="preserve"> </w:t>
            </w:r>
            <w:bookmarkEnd w:id="137"/>
            <w:bookmarkEnd w:id="138"/>
          </w:p>
        </w:tc>
      </w:tr>
    </w:tbl>
    <w:p w14:paraId="0CB25A39" w14:textId="7ACF1E62" w:rsidR="0093422C" w:rsidRDefault="0093422C" w:rsidP="00937255">
      <w:pPr>
        <w:spacing w:line="360" w:lineRule="auto"/>
      </w:pPr>
      <w:r>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sidRPr="00FA4F26">
        <w:rPr>
          <w:b/>
        </w:rPr>
        <w:fldChar w:fldCharType="begin"/>
      </w:r>
      <w:r w:rsidRPr="00FA4F26">
        <w:rPr>
          <w:b/>
        </w:rPr>
        <w:instrText xml:space="preserve"> REF _Ref526342507 \h </w:instrText>
      </w:r>
      <w:r w:rsidR="00FA4F26" w:rsidRPr="00FA4F26">
        <w:rPr>
          <w:b/>
        </w:rPr>
        <w:instrText xml:space="preserve"> \* MERGEFORMAT </w:instrText>
      </w:r>
      <w:r w:rsidRPr="00FA4F26">
        <w:rPr>
          <w:b/>
        </w:rPr>
      </w:r>
      <w:r w:rsidRPr="00FA4F26">
        <w:rPr>
          <w:b/>
        </w:rPr>
        <w:fldChar w:fldCharType="separate"/>
      </w:r>
      <w:r w:rsidR="001C03C4" w:rsidRPr="001C03C4">
        <w:rPr>
          <w:b/>
        </w:rPr>
        <w:t xml:space="preserve">Figure </w:t>
      </w:r>
      <w:r w:rsidR="001C03C4" w:rsidRPr="001C03C4">
        <w:rPr>
          <w:b/>
          <w:noProof/>
        </w:rPr>
        <w:t>2.2</w:t>
      </w:r>
      <w:r w:rsidR="001C03C4" w:rsidRPr="001C03C4">
        <w:rPr>
          <w:b/>
          <w:noProof/>
        </w:rPr>
        <w:noBreakHyphen/>
        <w:t>2</w:t>
      </w:r>
      <w:r w:rsidRPr="00FA4F26">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313BED69" w14:textId="77777777" w:rsidR="0093422C" w:rsidRDefault="0093422C" w:rsidP="0093422C">
      <w:pPr>
        <w:keepNext/>
        <w:spacing w:line="360" w:lineRule="auto"/>
      </w:pPr>
      <w:r w:rsidRPr="00480E87">
        <w:rPr>
          <w:noProof/>
        </w:rPr>
        <w:lastRenderedPageBreak/>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7"/>
                    <a:stretch>
                      <a:fillRect/>
                    </a:stretch>
                  </pic:blipFill>
                  <pic:spPr>
                    <a:xfrm>
                      <a:off x="0" y="0"/>
                      <a:ext cx="5760720" cy="2056765"/>
                    </a:xfrm>
                    <a:prstGeom prst="rect">
                      <a:avLst/>
                    </a:prstGeom>
                  </pic:spPr>
                </pic:pic>
              </a:graphicData>
            </a:graphic>
          </wp:inline>
        </w:drawing>
      </w:r>
    </w:p>
    <w:p w14:paraId="630FB188" w14:textId="635B5B06" w:rsidR="0093422C" w:rsidRPr="003D7DC1" w:rsidRDefault="0093422C" w:rsidP="0093422C">
      <w:pPr>
        <w:pStyle w:val="Lgende"/>
        <w:jc w:val="center"/>
        <w:rPr>
          <w:i w:val="0"/>
          <w:sz w:val="22"/>
        </w:rPr>
      </w:pPr>
      <w:bookmarkStart w:id="139" w:name="_Ref526342507"/>
      <w:r w:rsidRPr="003D7DC1">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2.2</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2</w:t>
      </w:r>
      <w:r w:rsidR="00495F01">
        <w:rPr>
          <w:i w:val="0"/>
          <w:sz w:val="22"/>
        </w:rPr>
        <w:fldChar w:fldCharType="end"/>
      </w:r>
      <w:bookmarkEnd w:id="139"/>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1BF346AE" w:rsidR="0093422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z∈[-0.5L,0.5L]</m:t>
        </m:r>
      </m:oMath>
      <w:r>
        <w:t xml:space="preserve">), </w:t>
      </w:r>
      <w:r w:rsidR="00E93552" w:rsidRPr="001E6A32">
        <w:rPr>
          <w:b/>
        </w:rPr>
        <w:fldChar w:fldCharType="begin"/>
      </w:r>
      <w:r w:rsidR="00E93552" w:rsidRPr="001E6A32">
        <w:rPr>
          <w:b/>
        </w:rPr>
        <w:instrText xml:space="preserve"> REF _Ref533168788 \r \h </w:instrText>
      </w:r>
      <w:r w:rsidR="00E93552">
        <w:rPr>
          <w:b/>
        </w:rPr>
        <w:instrText xml:space="preserve"> \* MERGEFORMAT </w:instrText>
      </w:r>
      <w:r w:rsidR="00E93552" w:rsidRPr="001E6A32">
        <w:rPr>
          <w:b/>
        </w:rPr>
      </w:r>
      <w:r w:rsidR="00E93552" w:rsidRPr="001E6A32">
        <w:rPr>
          <w:b/>
        </w:rPr>
        <w:fldChar w:fldCharType="separate"/>
      </w:r>
      <w:r w:rsidR="001C03C4">
        <w:rPr>
          <w:b/>
        </w:rPr>
        <w:t>Eq.2-1</w:t>
      </w:r>
      <w:r w:rsidR="00E93552" w:rsidRPr="001E6A32">
        <w:rPr>
          <w:b/>
        </w:rPr>
        <w:fldChar w:fldCharType="end"/>
      </w:r>
      <w:r w:rsidR="00907984">
        <w:rPr>
          <w:b/>
        </w:rPr>
        <w:t xml:space="preserve"> </w:t>
      </w:r>
      <w:r>
        <w:t>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77777777" w:rsidR="0093422C" w:rsidRDefault="0093422C" w:rsidP="0093422C">
      <w:pPr>
        <w:spacing w:line="360" w:lineRule="auto"/>
      </w:pPr>
      <w:r>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951CA6"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77777777"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2105E07D" w14:textId="18FEA8C7" w:rsidR="0093422C" w:rsidRDefault="0093422C" w:rsidP="00B74996">
      <w:pPr>
        <w:pStyle w:val="Titre2"/>
        <w:ind w:left="709"/>
      </w:pPr>
      <w:bookmarkStart w:id="140" w:name="_Toc533777555"/>
      <w:r>
        <w:t>Equations de la lubrification thermohydrodynamique</w:t>
      </w:r>
      <w:bookmarkEnd w:id="140"/>
    </w:p>
    <w:p w14:paraId="7981D554" w14:textId="77777777" w:rsidR="0093422C" w:rsidRDefault="0093422C" w:rsidP="0093422C"/>
    <w:p w14:paraId="04E1E105" w14:textId="220793C7" w:rsidR="0093422C" w:rsidRDefault="0093422C" w:rsidP="00C95875">
      <w:pPr>
        <w:spacing w:line="360" w:lineRule="auto"/>
        <w:ind w:firstLine="567"/>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re et de  reformation d</w:t>
      </w:r>
      <w:ins w:id="141" w:author="HASSINI Mohamed-amine" w:date="2018-12-31T11:30:00Z">
        <w:r w:rsidR="00803F1E">
          <w:t>u</w:t>
        </w:r>
      </w:ins>
      <w:del w:id="142" w:author="HASSINI Mohamed-amine" w:date="2018-12-31T11:30:00Z">
        <w:r w:rsidDel="00803F1E">
          <w:delText>e</w:delText>
        </w:r>
      </w:del>
      <w:r>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143" w:name="_Toc533777556"/>
      <w:r>
        <w:t xml:space="preserve">Equation de Reynolds </w:t>
      </w:r>
      <w:r w:rsidRPr="0078195A">
        <w:t>généralisée</w:t>
      </w:r>
      <w:bookmarkEnd w:id="143"/>
    </w:p>
    <w:p w14:paraId="64138F78" w14:textId="77777777" w:rsidR="0093422C" w:rsidRDefault="0093422C" w:rsidP="0093422C"/>
    <w:p w14:paraId="5D73E4C1" w14:textId="77777777" w:rsidR="0093422C" w:rsidRDefault="0093422C" w:rsidP="0093422C">
      <w:pPr>
        <w:spacing w:line="360" w:lineRule="auto"/>
      </w:pPr>
      <w:r>
        <w:t xml:space="preserve">L’équation de Reynolds généralisée est une forme simplifiée des équations </w:t>
      </w:r>
      <w:r w:rsidRPr="0059608D">
        <w:t>de Navier-Stokes</w:t>
      </w:r>
      <w:r>
        <w:t xml:space="preserve"> pour décrire la pression d’un fluide dans des mécanismes lubrifiés. Elle est déduite des équations de Navier-Stokes en considérant les hypothèses </w:t>
      </w:r>
      <w:r w:rsidRPr="0077354D">
        <w:rPr>
          <w:b/>
        </w:rPr>
        <w:fldChar w:fldCharType="begin"/>
      </w:r>
      <w:r w:rsidRPr="0077354D">
        <w:rPr>
          <w:b/>
        </w:rPr>
        <w:instrText xml:space="preserve"> REF _Ref525750678 \r \h  \* MERGEFORMAT </w:instrText>
      </w:r>
      <w:r w:rsidRPr="0077354D">
        <w:rPr>
          <w:b/>
        </w:rPr>
      </w:r>
      <w:r w:rsidRPr="0077354D">
        <w:rPr>
          <w:b/>
        </w:rPr>
        <w:fldChar w:fldCharType="separate"/>
      </w:r>
      <w:r w:rsidR="001C03C4">
        <w:rPr>
          <w:b/>
        </w:rPr>
        <w:t>[33]</w:t>
      </w:r>
      <w:r w:rsidRPr="0077354D">
        <w:rPr>
          <w:b/>
        </w:rPr>
        <w:fldChar w:fldCharType="end"/>
      </w:r>
      <w:r>
        <w:t xml:space="preserve"> ci-dessous :</w:t>
      </w:r>
    </w:p>
    <w:p w14:paraId="421BAB1C" w14:textId="31F9893E" w:rsidR="0093422C" w:rsidRDefault="0093422C" w:rsidP="008F23B1">
      <w:pPr>
        <w:pStyle w:val="Paragraphedeliste"/>
        <w:numPr>
          <w:ilvl w:val="0"/>
          <w:numId w:val="9"/>
        </w:numPr>
        <w:spacing w:line="360" w:lineRule="auto"/>
      </w:pPr>
      <w:r>
        <w:t>L’épaisseur de film est très</w:t>
      </w:r>
      <w:ins w:id="144" w:author="HASSINI Mohamed-amine" w:date="2018-12-31T11:31:00Z">
        <w:r w:rsidR="00803F1E">
          <w:t xml:space="preserve"> faible devant</w:t>
        </w:r>
      </w:ins>
      <w:del w:id="145" w:author="HASSINI Mohamed-amine" w:date="2018-12-31T11:31:00Z">
        <w:r w:rsidDel="00803F1E">
          <w:delText xml:space="preserve"> inférieure à</w:delText>
        </w:r>
      </w:del>
      <w:r>
        <w:t xml:space="preserve"> la longueur et la largeur du domaine.</w:t>
      </w:r>
    </w:p>
    <w:p w14:paraId="3A8039B3" w14:textId="77777777" w:rsidR="0093422C" w:rsidRDefault="0093422C" w:rsidP="008F23B1">
      <w:pPr>
        <w:pStyle w:val="Paragraphedeliste"/>
        <w:numPr>
          <w:ilvl w:val="0"/>
          <w:numId w:val="9"/>
        </w:numPr>
        <w:spacing w:line="360" w:lineRule="auto"/>
      </w:pPr>
      <w:r>
        <w:t>Le milieu fluide est un milieu continu,</w:t>
      </w:r>
    </w:p>
    <w:p w14:paraId="64324A69" w14:textId="77777777" w:rsidR="0093422C" w:rsidRDefault="0093422C" w:rsidP="008F23B1">
      <w:pPr>
        <w:pStyle w:val="Paragraphedeliste"/>
        <w:numPr>
          <w:ilvl w:val="0"/>
          <w:numId w:val="9"/>
        </w:numPr>
        <w:spacing w:line="360" w:lineRule="auto"/>
      </w:pPr>
      <w:r>
        <w:t>L’écoulement est laminaire,</w:t>
      </w:r>
    </w:p>
    <w:p w14:paraId="785D9BCC" w14:textId="77777777" w:rsidR="0093422C" w:rsidRDefault="0093422C" w:rsidP="008F23B1">
      <w:pPr>
        <w:pStyle w:val="Paragraphedeliste"/>
        <w:numPr>
          <w:ilvl w:val="0"/>
          <w:numId w:val="9"/>
        </w:numPr>
        <w:spacing w:line="360" w:lineRule="auto"/>
      </w:pPr>
      <w:r>
        <w:t>Le fluide est newtonien,</w:t>
      </w:r>
    </w:p>
    <w:p w14:paraId="3A2ED267" w14:textId="77777777" w:rsidR="0093422C" w:rsidRDefault="0093422C" w:rsidP="008F23B1">
      <w:pPr>
        <w:pStyle w:val="Paragraphedeliste"/>
        <w:numPr>
          <w:ilvl w:val="0"/>
          <w:numId w:val="9"/>
        </w:numPr>
        <w:spacing w:line="360" w:lineRule="auto"/>
      </w:pPr>
      <w:r>
        <w:lastRenderedPageBreak/>
        <w:t>Les forces extérieures massiques dans le fluide sont négligeables,</w:t>
      </w:r>
    </w:p>
    <w:p w14:paraId="314A8579" w14:textId="77777777" w:rsidR="0093422C" w:rsidRDefault="0093422C" w:rsidP="008F23B1">
      <w:pPr>
        <w:pStyle w:val="Paragraphedeliste"/>
        <w:numPr>
          <w:ilvl w:val="0"/>
          <w:numId w:val="9"/>
        </w:numPr>
        <w:spacing w:line="360" w:lineRule="auto"/>
      </w:pPr>
      <w:r>
        <w:t>Les forces d’inertie sont négligeables devant les forces de viscosité et de pression,</w:t>
      </w:r>
    </w:p>
    <w:p w14:paraId="12EF3473" w14:textId="77777777" w:rsidR="0093422C" w:rsidRDefault="0093422C" w:rsidP="008F23B1">
      <w:pPr>
        <w:pStyle w:val="Paragraphedeliste"/>
        <w:numPr>
          <w:ilvl w:val="0"/>
          <w:numId w:val="9"/>
        </w:numPr>
        <w:spacing w:line="360" w:lineRule="auto"/>
      </w:pPr>
      <w:r>
        <w:t>Il n’existe pas de glissement entre le fluide et les parois de contact,</w:t>
      </w:r>
    </w:p>
    <w:p w14:paraId="7DBBC9CF" w14:textId="77777777" w:rsidR="0093422C" w:rsidRDefault="0093422C" w:rsidP="008F23B1">
      <w:pPr>
        <w:pStyle w:val="Paragraphedeliste"/>
        <w:numPr>
          <w:ilvl w:val="0"/>
          <w:numId w:val="9"/>
        </w:numPr>
        <w:spacing w:line="360" w:lineRule="auto"/>
      </w:pPr>
      <w:r>
        <w:t>La courbure générale du film est négligée (cas des paliers radiaux),</w:t>
      </w:r>
    </w:p>
    <w:p w14:paraId="283A0695" w14:textId="15DB4156" w:rsidR="0093422C" w:rsidRPr="002267F6" w:rsidRDefault="0093422C" w:rsidP="0093422C">
      <w:pPr>
        <w:spacing w:line="360" w:lineRule="auto"/>
        <w:rPr>
          <w:szCs w:val="23"/>
        </w:rPr>
      </w:pPr>
      <w:r w:rsidRPr="002267F6">
        <w:rPr>
          <w:szCs w:val="23"/>
        </w:rPr>
        <w:t>Avec ces hypothèses, les équations</w:t>
      </w:r>
      <w:ins w:id="146" w:author="HASSINI Mohamed-amine" w:date="2018-12-31T11:32:00Z">
        <w:r w:rsidR="00803F1E">
          <w:rPr>
            <w:szCs w:val="23"/>
          </w:rPr>
          <w:t xml:space="preserve"> de moments</w:t>
        </w:r>
      </w:ins>
      <w:r w:rsidRPr="002267F6">
        <w:rPr>
          <w:szCs w:val="23"/>
        </w:rPr>
        <w:t xml:space="preserve"> de Navier-Stokes se réduisent </w:t>
      </w:r>
      <w:ins w:id="147" w:author="HASSINI Mohamed-amine" w:date="2018-12-31T11:32:00Z">
        <w:r w:rsidR="00803F1E">
          <w:rPr>
            <w:szCs w:val="23"/>
          </w:rPr>
          <w:t>aux</w:t>
        </w:r>
      </w:ins>
      <w:del w:id="148" w:author="HASSINI Mohamed-amine" w:date="2018-12-31T11:32:00Z">
        <w:r w:rsidRPr="002267F6" w:rsidDel="00803F1E">
          <w:rPr>
            <w:szCs w:val="23"/>
          </w:rPr>
          <w:delText>à</w:delText>
        </w:r>
      </w:del>
      <w:r w:rsidRPr="002267F6">
        <w:rPr>
          <w:szCs w:val="23"/>
        </w:rPr>
        <w:t xml:space="preserve"> trois équations</w:t>
      </w:r>
      <w:ins w:id="149" w:author="HASSINI Mohamed-amine" w:date="2018-12-31T11:32:00Z">
        <w:r w:rsidR="00803F1E">
          <w:rPr>
            <w:szCs w:val="23"/>
          </w:rPr>
          <w:t xml:space="preserve"> suivnates</w:t>
        </w:r>
      </w:ins>
      <w:r w:rsidRPr="002267F6">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77777777" w:rsidR="0093422C" w:rsidRPr="00BD7BB7" w:rsidRDefault="00951CA6"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50" w:name="_Ref525751376"/>
            <w:r w:rsidRPr="005600FC">
              <w:rPr>
                <w:rFonts w:ascii="Times New Roman" w:eastAsia="Times New Roman" w:hAnsi="Times New Roman"/>
                <w:b/>
                <w:iCs w:val="0"/>
                <w:color w:val="auto"/>
                <w:sz w:val="22"/>
                <w:szCs w:val="22"/>
                <w:lang w:eastAsia="fr-FR"/>
              </w:rPr>
              <w:t xml:space="preserve"> </w:t>
            </w:r>
            <w:bookmarkEnd w:id="150"/>
          </w:p>
        </w:tc>
      </w:tr>
    </w:tbl>
    <w:p w14:paraId="17663E96" w14:textId="1561E227" w:rsidR="00803F1E" w:rsidRDefault="00803F1E" w:rsidP="0093422C">
      <w:pPr>
        <w:spacing w:line="360" w:lineRule="auto"/>
        <w:rPr>
          <w:ins w:id="151" w:author="HASSINI Mohamed-amine" w:date="2018-12-31T11:33:00Z"/>
          <w:szCs w:val="22"/>
        </w:rPr>
      </w:pPr>
      <w:ins w:id="152" w:author="HASSINI Mohamed-amine" w:date="2018-12-31T11:33:00Z">
        <w:r>
          <w:rPr>
            <w:szCs w:val="22"/>
          </w:rPr>
          <w:t>Le premier résultat fondamental que l’on peut déduire de ces équations est que le champ de pression reste constant suivant l</w:t>
        </w:r>
      </w:ins>
      <w:ins w:id="153" w:author="HASSINI Mohamed-amine" w:date="2018-12-31T11:34:00Z">
        <w:r>
          <w:rPr>
            <w:szCs w:val="22"/>
          </w:rPr>
          <w:t xml:space="preserve">’épaisseur du film. </w:t>
        </w:r>
      </w:ins>
    </w:p>
    <w:p w14:paraId="283B55F8" w14:textId="77777777" w:rsidR="0093422C" w:rsidRPr="002267F6" w:rsidRDefault="0093422C" w:rsidP="0093422C">
      <w:pPr>
        <w:spacing w:line="360" w:lineRule="auto"/>
        <w:rPr>
          <w:szCs w:val="22"/>
        </w:rPr>
      </w:pPr>
      <w:commentRangeStart w:id="154"/>
      <w:r w:rsidRPr="002267F6">
        <w:rPr>
          <w:szCs w:val="22"/>
        </w:rPr>
        <w:t>Ces équations sont écrites dans l’espace</w:t>
      </w:r>
      <w:r>
        <w:rPr>
          <w:szCs w:val="22"/>
        </w:rPr>
        <w:t xml:space="preserve"> 3D</w:t>
      </w:r>
      <w:r w:rsidRPr="002267F6">
        <w:rPr>
          <w:szCs w:val="22"/>
        </w:rPr>
        <w:t xml:space="preserve"> qui représente le domaine d’étude pour un palier hydrodynamique (</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r w:rsidR="001C03C4" w:rsidRPr="001C03C4">
        <w:rPr>
          <w:b/>
          <w:szCs w:val="22"/>
        </w:rPr>
        <w:t xml:space="preserve">Figure </w:t>
      </w:r>
      <w:r w:rsidR="001C03C4" w:rsidRPr="001C03C4">
        <w:rPr>
          <w:b/>
          <w:noProof/>
          <w:szCs w:val="22"/>
        </w:rPr>
        <w:t>2.3</w:t>
      </w:r>
      <w:r w:rsidR="001C03C4" w:rsidRPr="001C03C4">
        <w:rPr>
          <w:b/>
          <w:noProof/>
          <w:szCs w:val="22"/>
        </w:rPr>
        <w:noBreakHyphen/>
        <w:t>1</w:t>
      </w:r>
      <w:r w:rsidRPr="00F36A6E">
        <w:rPr>
          <w:b/>
          <w:szCs w:val="22"/>
        </w:rPr>
        <w:fldChar w:fldCharType="end"/>
      </w:r>
      <w:r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commentRangeEnd w:id="154"/>
      <w:r w:rsidR="00B565CE">
        <w:rPr>
          <w:rStyle w:val="Marquedecommentaire"/>
        </w:rPr>
        <w:commentReference w:id="154"/>
      </w:r>
    </w:p>
    <w:p w14:paraId="075DE623" w14:textId="77777777" w:rsidR="0093422C" w:rsidRDefault="0093422C" w:rsidP="0093422C">
      <w:pPr>
        <w:keepNext/>
        <w:spacing w:line="360" w:lineRule="auto"/>
        <w:jc w:val="center"/>
      </w:pPr>
      <w:r w:rsidRPr="0065305A">
        <w:rPr>
          <w:noProof/>
          <w:sz w:val="23"/>
          <w:szCs w:val="23"/>
        </w:rPr>
        <w:drawing>
          <wp:inline distT="0" distB="0" distL="0" distR="0" wp14:anchorId="52B54309" wp14:editId="0ED98E4F">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3852746D" w14:textId="310ACDC4" w:rsidR="0093422C" w:rsidRPr="00CA5952" w:rsidRDefault="0093422C" w:rsidP="000873FC">
      <w:pPr>
        <w:pStyle w:val="Lgende"/>
        <w:spacing w:line="360" w:lineRule="auto"/>
        <w:jc w:val="center"/>
        <w:rPr>
          <w:i w:val="0"/>
          <w:sz w:val="22"/>
        </w:rPr>
      </w:pPr>
      <w:bookmarkStart w:id="155" w:name="_Ref525808346"/>
      <w:r w:rsidRPr="0065305A">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2.3</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155"/>
      <w:r w:rsidRPr="0065305A">
        <w:rPr>
          <w:i w:val="0"/>
          <w:sz w:val="22"/>
        </w:rPr>
        <w:t xml:space="preserve"> : domaine d’étude </w:t>
      </w:r>
      <w:r>
        <w:rPr>
          <w:i w:val="0"/>
          <w:sz w:val="22"/>
        </w:rPr>
        <w:t>entre deux parois</w:t>
      </w:r>
    </w:p>
    <w:p w14:paraId="4E495DC7" w14:textId="77777777" w:rsidR="0093422C" w:rsidRPr="001B0A51" w:rsidRDefault="0093422C" w:rsidP="000873FC">
      <w:pPr>
        <w:spacing w:line="360" w:lineRule="auto"/>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1C03C4">
        <w:rPr>
          <w:b/>
          <w:szCs w:val="22"/>
        </w:rPr>
        <w:t>Eq.2-4</w:t>
      </w:r>
      <w:r w:rsidRPr="000873FC">
        <w:rPr>
          <w:b/>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951CA6"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56" w:name="_Ref525824932"/>
            <w:r w:rsidRPr="005600FC">
              <w:rPr>
                <w:rFonts w:ascii="Times New Roman" w:eastAsia="Times New Roman" w:hAnsi="Times New Roman"/>
                <w:b/>
                <w:iCs w:val="0"/>
                <w:color w:val="auto"/>
                <w:sz w:val="22"/>
                <w:szCs w:val="22"/>
                <w:lang w:eastAsia="fr-FR"/>
              </w:rPr>
              <w:t xml:space="preserve"> </w:t>
            </w:r>
            <w:bookmarkEnd w:id="156"/>
          </w:p>
        </w:tc>
      </w:tr>
    </w:tbl>
    <w:p w14:paraId="437A75ED" w14:textId="6EB43257" w:rsidR="0093422C" w:rsidRPr="001B0A51" w:rsidRDefault="0093422C" w:rsidP="0093422C">
      <w:pPr>
        <w:spacing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w:t>
      </w:r>
      <w:ins w:id="157" w:author="HASSINI Mohamed-amine" w:date="2018-12-31T11:36:00Z">
        <w:r w:rsidR="00B565CE">
          <w:rPr>
            <w:szCs w:val="22"/>
          </w:rPr>
          <w:t xml:space="preserve"> dite de Dowson</w:t>
        </w:r>
      </w:ins>
      <w:r w:rsidRPr="001B0A51">
        <w:rPr>
          <w:szCs w:val="22"/>
        </w:rPr>
        <w:t xml:space="preserve"> qui contiennent les informations de viscosité </w:t>
      </w:r>
      <m:oMath>
        <m:r>
          <w:rPr>
            <w:rFonts w:ascii="Cambria Math" w:hAnsi="Cambria Math"/>
            <w:szCs w:val="22"/>
          </w:rPr>
          <m:t>μ</m:t>
        </m:r>
      </m:oMath>
      <w:r w:rsidRPr="001B0A51">
        <w:rPr>
          <w:szCs w:val="22"/>
        </w:rPr>
        <w:t xml:space="preserve"> (</w:t>
      </w:r>
      <w:r w:rsidRPr="005257E7">
        <w:rPr>
          <w:b/>
          <w:szCs w:val="22"/>
        </w:rPr>
        <w:fldChar w:fldCharType="begin"/>
      </w:r>
      <w:r w:rsidRPr="005257E7">
        <w:rPr>
          <w:b/>
          <w:szCs w:val="22"/>
        </w:rPr>
        <w:instrText xml:space="preserve"> REF _Ref525772474 \r \h  \* MERGEFORMAT </w:instrText>
      </w:r>
      <w:r w:rsidRPr="005257E7">
        <w:rPr>
          <w:b/>
          <w:szCs w:val="22"/>
        </w:rPr>
      </w:r>
      <w:r w:rsidRPr="005257E7">
        <w:rPr>
          <w:b/>
          <w:szCs w:val="22"/>
        </w:rPr>
        <w:fldChar w:fldCharType="separate"/>
      </w:r>
      <w:r w:rsidR="001C03C4">
        <w:rPr>
          <w:b/>
          <w:szCs w:val="22"/>
        </w:rPr>
        <w:t>Eq.2-6</w:t>
      </w:r>
      <w:r w:rsidRPr="005257E7">
        <w:rPr>
          <w:b/>
          <w:szCs w:val="22"/>
        </w:rPr>
        <w:fldChar w:fldCharType="end"/>
      </w:r>
      <w:r w:rsidRPr="001B0A51">
        <w:rPr>
          <w:szCs w:val="22"/>
        </w:rPr>
        <w:t xml:space="preserve">). </w:t>
      </w:r>
      <w:commentRangeStart w:id="158"/>
      <w:r w:rsidRPr="001B0A51">
        <w:rPr>
          <w:szCs w:val="22"/>
        </w:rPr>
        <w:t xml:space="preserve">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commentRangeEnd w:id="158"/>
      <w:r w:rsidR="00B565CE">
        <w:rPr>
          <w:rStyle w:val="Marquedecommentaire"/>
        </w:rPr>
        <w:commentReference w:id="158"/>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77777777" w:rsidR="0093422C" w:rsidRPr="00D51381" w:rsidRDefault="00951CA6"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
              </m:oMath>
            </m:oMathPara>
          </w:p>
        </w:tc>
        <w:tc>
          <w:tcPr>
            <w:tcW w:w="1096" w:type="dxa"/>
            <w:vAlign w:val="center"/>
          </w:tcPr>
          <w:p w14:paraId="5A78D3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59" w:name="_Ref525772474"/>
            <w:r w:rsidRPr="005600FC">
              <w:rPr>
                <w:rFonts w:ascii="Times New Roman" w:eastAsia="Times New Roman" w:hAnsi="Times New Roman"/>
                <w:b/>
                <w:iCs w:val="0"/>
                <w:color w:val="auto"/>
                <w:sz w:val="22"/>
                <w:szCs w:val="22"/>
                <w:lang w:eastAsia="fr-FR"/>
              </w:rPr>
              <w:t xml:space="preserve"> </w:t>
            </w:r>
            <w:bookmarkEnd w:id="159"/>
          </w:p>
        </w:tc>
      </w:tr>
    </w:tbl>
    <w:p w14:paraId="0B918147" w14:textId="77777777" w:rsidR="0093422C" w:rsidRPr="001B0A51" w:rsidRDefault="0093422C" w:rsidP="001D65C1">
      <w:pPr>
        <w:spacing w:line="360" w:lineRule="auto"/>
        <w:ind w:firstLine="708"/>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1C03C4">
        <w:rPr>
          <w:b/>
          <w:szCs w:val="22"/>
        </w:rPr>
        <w:t>Eq.2-7</w:t>
      </w:r>
      <w:r w:rsidRPr="005257E7">
        <w:rPr>
          <w:b/>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951CA6"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60" w:name="_Ref525808447"/>
            <w:r w:rsidRPr="005600FC">
              <w:rPr>
                <w:rFonts w:ascii="Times New Roman" w:eastAsia="Times New Roman" w:hAnsi="Times New Roman"/>
                <w:b/>
                <w:iCs w:val="0"/>
                <w:color w:val="auto"/>
                <w:sz w:val="22"/>
                <w:szCs w:val="22"/>
                <w:lang w:eastAsia="fr-FR"/>
              </w:rPr>
              <w:t xml:space="preserve"> </w:t>
            </w:r>
            <w:bookmarkEnd w:id="160"/>
          </w:p>
        </w:tc>
      </w:tr>
    </w:tbl>
    <w:p w14:paraId="029BBACC" w14:textId="48DE7046" w:rsidR="0093422C" w:rsidRPr="00FE5119" w:rsidRDefault="0093422C" w:rsidP="0093422C">
      <w:pPr>
        <w:spacing w:line="360" w:lineRule="auto"/>
        <w:rPr>
          <w:szCs w:val="22"/>
        </w:rPr>
      </w:pPr>
      <w:r w:rsidRPr="00FE5119">
        <w:rPr>
          <w:szCs w:val="22"/>
        </w:rPr>
        <w:t>C’est ainsi qu’est obtenue l’équation de Reynolds généralisée</w:t>
      </w:r>
      <w:ins w:id="161" w:author="HASSINI Mohamed-amine" w:date="2018-12-31T20:37:00Z">
        <w:r w:rsidR="00D37E88">
          <w:rPr>
            <w:szCs w:val="22"/>
          </w:rPr>
          <w:t xml:space="preserve"> (</w:t>
        </w:r>
      </w:ins>
      <w:ins w:id="162" w:author="HASSINI Mohamed-amine" w:date="2019-01-02T11:06:00Z">
        <w:r w:rsidR="00D37E88">
          <w:rPr>
            <w:szCs w:val="22"/>
          </w:rPr>
          <w:t xml:space="preserve">ajouter </w:t>
        </w:r>
      </w:ins>
      <w:ins w:id="163" w:author="HASSINI Mohamed-amine" w:date="2018-12-31T20:37:00Z">
        <w:r w:rsidR="00D37E88">
          <w:rPr>
            <w:szCs w:val="22"/>
          </w:rPr>
          <w:t>ref)</w:t>
        </w:r>
      </w:ins>
      <w:r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951CA6"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77777777" w:rsidR="0093422C" w:rsidRPr="001F3A1F" w:rsidRDefault="00951CA6" w:rsidP="0093422C">
      <w:pPr>
        <w:spacing w:line="360" w:lineRule="auto"/>
        <w:jc w:val="left"/>
        <w:rPr>
          <w:szCs w:val="22"/>
        </w:rPr>
      </w:pPr>
      <m:oMath>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0</m:t>
            </m:r>
          </m:sub>
        </m:sSub>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 xml:space="preserve">tel </w:t>
      </w:r>
      <w:commentRangeStart w:id="164"/>
      <w:r w:rsidR="0093422C" w:rsidRPr="001F3A1F">
        <w:rPr>
          <w:szCs w:val="22"/>
        </w:rPr>
        <w:t>que</w:t>
      </w:r>
      <w:commentRangeEnd w:id="164"/>
      <w:r w:rsidR="00D37E88">
        <w:rPr>
          <w:rStyle w:val="Marquedecommentaire"/>
        </w:rPr>
        <w:commentReference w:id="164"/>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77777777" w:rsidR="0093422C" w:rsidRPr="00213FE4" w:rsidRDefault="00951CA6"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ctrlPr>
                        <w:rPr>
                          <w:rFonts w:ascii="Cambria Math" w:eastAsia="Cambria Math" w:hAnsi="Cambria Math" w:cs="Cambria Math"/>
                          <w:i/>
                        </w:rPr>
                      </m:ctrlPr>
                    </m:e>
                  </m:mr>
                  <m:mr>
                    <m:e>
                      <m:r>
                        <w:rPr>
                          <w:rFonts w:ascii="Cambria Math" w:hAnsi="Cambria Math"/>
                        </w:rPr>
                        <m:t>R(x,z,t)=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F(x,z,t)=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mr>
                </m:m>
              </m:oMath>
            </m:oMathPara>
          </w:p>
        </w:tc>
        <w:tc>
          <w:tcPr>
            <w:tcW w:w="1096" w:type="dxa"/>
            <w:vAlign w:val="center"/>
          </w:tcPr>
          <w:p w14:paraId="113F4A75"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B826085" w14:textId="747D1B9D" w:rsidR="0093422C" w:rsidRPr="0020509C" w:rsidRDefault="0093422C" w:rsidP="001D65C1">
      <w:pPr>
        <w:spacing w:line="360" w:lineRule="auto"/>
        <w:ind w:firstLine="708"/>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w:t>
      </w:r>
      <w:ins w:id="165" w:author="HASSINI Mohamed-amine" w:date="2019-01-02T11:08:00Z">
        <w:r w:rsidR="00D37E88">
          <w:rPr>
            <w:szCs w:val="23"/>
          </w:rPr>
          <w:t xml:space="preserve">En effet, </w:t>
        </w:r>
      </w:ins>
      <w:del w:id="166" w:author="HASSINI Mohamed-amine" w:date="2019-01-02T11:08:00Z">
        <w:r w:rsidRPr="0020509C" w:rsidDel="00D37E88">
          <w:rPr>
            <w:szCs w:val="23"/>
          </w:rPr>
          <w:delText>C</w:delText>
        </w:r>
      </w:del>
      <w:ins w:id="167" w:author="HASSINI Mohamed-amine" w:date="2019-01-02T11:08:00Z">
        <w:r w:rsidR="00D37E88">
          <w:rPr>
            <w:szCs w:val="23"/>
          </w:rPr>
          <w:t>c</w:t>
        </w:r>
      </w:ins>
      <w:r w:rsidRPr="0020509C">
        <w:rPr>
          <w:szCs w:val="23"/>
        </w:rPr>
        <w:t xml:space="preserve">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ins w:id="168" w:author="HASSINI Mohamed-amine" w:date="2019-01-02T11:08:00Z">
        <w:r w:rsidR="00D37E88">
          <w:rPr>
            <w:szCs w:val="23"/>
          </w:rPr>
          <w:t xml:space="preserve">en </w:t>
        </w:r>
      </w:ins>
      <w:del w:id="169" w:author="HASSINI Mohamed-amine" w:date="2019-01-02T11:08:00Z">
        <w:r w:rsidDel="00D37E88">
          <w:rPr>
            <w:szCs w:val="23"/>
          </w:rPr>
          <w:delText>sur</w:delText>
        </w:r>
      </w:del>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w:t>
      </w:r>
      <w:r w:rsidRPr="0020509C">
        <w:rPr>
          <w:szCs w:val="23"/>
        </w:rPr>
        <w:lastRenderedPageBreak/>
        <w:t>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xml:space="preserve">. </w:t>
      </w:r>
      <w:commentRangeStart w:id="170"/>
      <w:r w:rsidRPr="0020509C">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w:t>
      </w:r>
      <w:r w:rsidR="004A6390" w:rsidRPr="0020509C">
        <w:rPr>
          <w:szCs w:val="23"/>
        </w:rPr>
        <w:t>et</w:t>
      </w:r>
      <m:oMath>
        <m:r>
          <w:rPr>
            <w:rFonts w:ascii="Cambria Math" w:hAnsi="Cambria Math"/>
            <w:szCs w:val="23"/>
          </w:rPr>
          <m:t xml:space="preserve"> 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 </w:t>
      </w:r>
      <w:commentRangeEnd w:id="170"/>
      <w:r w:rsidR="00D37E88">
        <w:rPr>
          <w:rStyle w:val="Marquedecommentaire"/>
        </w:rPr>
        <w:commentReference w:id="170"/>
      </w:r>
      <w:r w:rsidRPr="0020509C">
        <w:rPr>
          <w:szCs w:val="23"/>
        </w:rPr>
        <w:t>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951CA6"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3175B6D" w14:textId="77777777" w:rsidR="0093422C" w:rsidRDefault="0093422C" w:rsidP="0093422C">
      <w:pPr>
        <w:spacing w:line="360" w:lineRule="auto"/>
        <w:rPr>
          <w:sz w:val="23"/>
          <w:szCs w:val="23"/>
        </w:rPr>
      </w:pPr>
    </w:p>
    <w:p w14:paraId="521B3BE3" w14:textId="77777777" w:rsidR="0093422C" w:rsidRDefault="0093422C" w:rsidP="0093422C">
      <w:pPr>
        <w:keepNext/>
        <w:spacing w:line="360" w:lineRule="auto"/>
        <w:jc w:val="center"/>
      </w:pPr>
      <w:r>
        <w:rPr>
          <w:noProof/>
          <w:sz w:val="23"/>
          <w:szCs w:val="23"/>
        </w:rPr>
        <w:drawing>
          <wp:inline distT="0" distB="0" distL="0" distR="0" wp14:anchorId="4B351E9A" wp14:editId="4FE3D2BC">
            <wp:extent cx="3600000" cy="2462400"/>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e d'étude du palier hydrodynamique 2 profile développé.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462400"/>
                    </a:xfrm>
                    <a:prstGeom prst="rect">
                      <a:avLst/>
                    </a:prstGeom>
                  </pic:spPr>
                </pic:pic>
              </a:graphicData>
            </a:graphic>
          </wp:inline>
        </w:drawing>
      </w:r>
    </w:p>
    <w:p w14:paraId="79D564C1" w14:textId="4D3D0A66" w:rsidR="0093422C" w:rsidRPr="008317A9" w:rsidRDefault="0093422C" w:rsidP="0093422C">
      <w:pPr>
        <w:pStyle w:val="Lgende"/>
        <w:spacing w:line="360" w:lineRule="auto"/>
        <w:jc w:val="center"/>
        <w:rPr>
          <w:i w:val="0"/>
          <w:noProof/>
          <w:sz w:val="22"/>
          <w:szCs w:val="22"/>
        </w:rPr>
      </w:pPr>
      <w:r w:rsidRPr="008317A9">
        <w:rPr>
          <w:i w:val="0"/>
          <w:noProof/>
          <w:sz w:val="22"/>
          <w:szCs w:val="22"/>
        </w:rPr>
        <w:t xml:space="preserve">Figure </w:t>
      </w:r>
      <w:r w:rsidR="00495F01">
        <w:rPr>
          <w:i w:val="0"/>
          <w:noProof/>
          <w:sz w:val="22"/>
          <w:szCs w:val="22"/>
        </w:rPr>
        <w:fldChar w:fldCharType="begin"/>
      </w:r>
      <w:r w:rsidR="00495F01">
        <w:rPr>
          <w:i w:val="0"/>
          <w:noProof/>
          <w:sz w:val="22"/>
          <w:szCs w:val="22"/>
        </w:rPr>
        <w:instrText xml:space="preserve"> STYLEREF 2 \s </w:instrText>
      </w:r>
      <w:r w:rsidR="00495F01">
        <w:rPr>
          <w:i w:val="0"/>
          <w:noProof/>
          <w:sz w:val="22"/>
          <w:szCs w:val="22"/>
        </w:rPr>
        <w:fldChar w:fldCharType="separate"/>
      </w:r>
      <w:r w:rsidR="001C03C4">
        <w:rPr>
          <w:i w:val="0"/>
          <w:noProof/>
          <w:sz w:val="22"/>
          <w:szCs w:val="22"/>
        </w:rPr>
        <w:t>2.3</w:t>
      </w:r>
      <w:r w:rsidR="00495F01">
        <w:rPr>
          <w:i w:val="0"/>
          <w:noProof/>
          <w:sz w:val="22"/>
          <w:szCs w:val="22"/>
        </w:rPr>
        <w:fldChar w:fldCharType="end"/>
      </w:r>
      <w:r w:rsidR="00495F01">
        <w:rPr>
          <w:i w:val="0"/>
          <w:noProof/>
          <w:sz w:val="22"/>
          <w:szCs w:val="22"/>
        </w:rPr>
        <w:noBreakHyphen/>
      </w:r>
      <w:r w:rsidR="00495F01">
        <w:rPr>
          <w:i w:val="0"/>
          <w:noProof/>
          <w:sz w:val="22"/>
          <w:szCs w:val="22"/>
        </w:rPr>
        <w:fldChar w:fldCharType="begin"/>
      </w:r>
      <w:r w:rsidR="00495F01">
        <w:rPr>
          <w:i w:val="0"/>
          <w:noProof/>
          <w:sz w:val="22"/>
          <w:szCs w:val="22"/>
        </w:rPr>
        <w:instrText xml:space="preserve"> SEQ Figure \* ARABIC \s 2 </w:instrText>
      </w:r>
      <w:r w:rsidR="00495F01">
        <w:rPr>
          <w:i w:val="0"/>
          <w:noProof/>
          <w:sz w:val="22"/>
          <w:szCs w:val="22"/>
        </w:rPr>
        <w:fldChar w:fldCharType="separate"/>
      </w:r>
      <w:r w:rsidR="001C03C4">
        <w:rPr>
          <w:i w:val="0"/>
          <w:noProof/>
          <w:sz w:val="22"/>
          <w:szCs w:val="22"/>
        </w:rPr>
        <w:t>2</w:t>
      </w:r>
      <w:r w:rsidR="00495F01">
        <w:rPr>
          <w:i w:val="0"/>
          <w:noProof/>
          <w:sz w:val="22"/>
          <w:szCs w:val="22"/>
        </w:rPr>
        <w:fldChar w:fldCharType="end"/>
      </w:r>
      <w:r w:rsidRPr="008317A9">
        <w:rPr>
          <w:i w:val="0"/>
          <w:noProof/>
          <w:sz w:val="22"/>
          <w:szCs w:val="22"/>
        </w:rPr>
        <w:t> : domaine d’étude dans le cadre d’un palier hydrodynamique</w:t>
      </w:r>
    </w:p>
    <w:p w14:paraId="0A873288" w14:textId="43E93325" w:rsidR="0093422C" w:rsidRPr="008317A9" w:rsidRDefault="0093422C" w:rsidP="0093422C">
      <w:pPr>
        <w:spacing w:line="360" w:lineRule="auto"/>
        <w:rPr>
          <w:szCs w:val="22"/>
        </w:rPr>
      </w:pPr>
      <w:r w:rsidRPr="008317A9">
        <w:rPr>
          <w:szCs w:val="22"/>
        </w:rPr>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w:t>
      </w:r>
      <w:ins w:id="171" w:author="HASSINI Mohamed-amine" w:date="2019-01-02T11:11:00Z">
        <w:r w:rsidR="00D37E88">
          <w:rPr>
            <w:szCs w:val="22"/>
          </w:rPr>
          <w:t xml:space="preserve"> suivant l’épaisseur du film</w:t>
        </w:r>
      </w:ins>
      <w:r w:rsidRPr="008317A9">
        <w:rPr>
          <w:szCs w:val="22"/>
        </w:rPr>
        <w:t>),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77777777" w:rsidR="0093422C" w:rsidRPr="00DD3440" w:rsidRDefault="00951CA6"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∂ρh</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72" w:name="_Ref528678284"/>
            <w:r w:rsidRPr="005600FC">
              <w:rPr>
                <w:rFonts w:ascii="Times New Roman" w:eastAsia="Times New Roman" w:hAnsi="Times New Roman"/>
                <w:b/>
                <w:iCs w:val="0"/>
                <w:color w:val="auto"/>
                <w:sz w:val="22"/>
                <w:szCs w:val="22"/>
                <w:lang w:eastAsia="fr-FR"/>
              </w:rPr>
              <w:t xml:space="preserve"> </w:t>
            </w:r>
            <w:bookmarkEnd w:id="172"/>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77777777" w:rsidR="0093422C" w:rsidRPr="00842FCA" w:rsidRDefault="00951CA6" w:rsidP="00FE1F2E">
            <w:pPr>
              <w:spacing w:line="360" w:lineRule="auto"/>
              <w:rPr>
                <w:iCs/>
              </w:rPr>
            </w:pPr>
            <m:oMathPara>
              <m:oMath>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8F23B1">
            <w:pPr>
              <w:pStyle w:val="Lgende"/>
              <w:numPr>
                <w:ilvl w:val="1"/>
                <w:numId w:val="8"/>
              </w:numPr>
              <w:spacing w:before="120" w:after="120" w:line="360" w:lineRule="auto"/>
              <w:ind w:left="34"/>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9E974D" w14:textId="51C842D0" w:rsidR="0093422C" w:rsidRDefault="0093422C" w:rsidP="00B74996">
      <w:pPr>
        <w:pStyle w:val="Titre3"/>
        <w:ind w:left="709"/>
      </w:pPr>
      <w:bookmarkStart w:id="173" w:name="_Toc533777557"/>
      <w:r>
        <w:t>Modèles de rupture et reformation du film (cavitation)</w:t>
      </w:r>
      <w:bookmarkEnd w:id="173"/>
    </w:p>
    <w:p w14:paraId="721F42DB" w14:textId="77777777" w:rsidR="0093422C" w:rsidRDefault="0093422C" w:rsidP="0093422C">
      <w:pPr>
        <w:rPr>
          <w:sz w:val="23"/>
          <w:szCs w:val="23"/>
        </w:rPr>
      </w:pPr>
    </w:p>
    <w:p w14:paraId="3454BC40" w14:textId="370EA2B9" w:rsidR="0093422C" w:rsidRPr="008317A9" w:rsidRDefault="0093422C" w:rsidP="009E69BE">
      <w:pPr>
        <w:spacing w:line="360" w:lineRule="auto"/>
        <w:ind w:firstLine="708"/>
        <w:rPr>
          <w:szCs w:val="23"/>
        </w:rPr>
      </w:pPr>
      <w:r>
        <w:rPr>
          <w:szCs w:val="23"/>
        </w:rPr>
        <w:t xml:space="preserve">Le phénomène de la rupture et </w:t>
      </w:r>
      <w:ins w:id="174" w:author="HASSINI Mohamed-amine" w:date="2019-01-02T11:12:00Z">
        <w:r w:rsidR="00D37E88">
          <w:rPr>
            <w:szCs w:val="23"/>
          </w:rPr>
          <w:t xml:space="preserve">de la </w:t>
        </w:r>
      </w:ins>
      <w:r>
        <w:rPr>
          <w:szCs w:val="23"/>
        </w:rPr>
        <w:t xml:space="preserve">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ins w:id="175" w:author="HASSINI Mohamed-amine" w:date="2019-01-02T11:12:00Z">
        <w:r w:rsidR="00D37E88">
          <w:rPr>
            <w:szCs w:val="23"/>
          </w:rPr>
          <w:t xml:space="preserve"> d’une zone</w:t>
        </w:r>
      </w:ins>
      <w:del w:id="176" w:author="HASSINI Mohamed-amine" w:date="2019-01-02T11:12:00Z">
        <w:r w:rsidRPr="008317A9" w:rsidDel="00D37E88">
          <w:rPr>
            <w:szCs w:val="23"/>
          </w:rPr>
          <w:delText xml:space="preserve"> de zones</w:delText>
        </w:r>
      </w:del>
      <w:r w:rsidRPr="008317A9">
        <w:rPr>
          <w:szCs w:val="23"/>
        </w:rPr>
        <w:t xml:space="preserve"> dîte</w:t>
      </w:r>
      <w:del w:id="177" w:author="HASSINI Mohamed-amine" w:date="2019-01-02T11:13:00Z">
        <w:r w:rsidRPr="008317A9" w:rsidDel="00D37E88">
          <w:rPr>
            <w:szCs w:val="23"/>
          </w:rPr>
          <w:delText>s</w:delText>
        </w:r>
      </w:del>
      <w:r w:rsidRPr="008317A9">
        <w:rPr>
          <w:szCs w:val="23"/>
        </w:rPr>
        <w:t xml:space="preserve"> convergente</w:t>
      </w:r>
      <w:del w:id="178" w:author="HASSINI Mohamed-amine" w:date="2019-01-02T11:13:00Z">
        <w:r w:rsidRPr="008317A9" w:rsidDel="00D37E88">
          <w:rPr>
            <w:szCs w:val="23"/>
          </w:rPr>
          <w:delText>s</w:delText>
        </w:r>
      </w:del>
      <w:r w:rsidRPr="008317A9">
        <w:rPr>
          <w:szCs w:val="23"/>
        </w:rPr>
        <w:t xml:space="preserve"> et</w:t>
      </w:r>
      <w:ins w:id="179" w:author="HASSINI Mohamed-amine" w:date="2019-01-02T11:13:00Z">
        <w:r w:rsidR="00D37E88">
          <w:rPr>
            <w:szCs w:val="23"/>
          </w:rPr>
          <w:t xml:space="preserve"> une autre </w:t>
        </w:r>
      </w:ins>
      <w:del w:id="180" w:author="HASSINI Mohamed-amine" w:date="2019-01-02T11:13:00Z">
        <w:r w:rsidRPr="008317A9" w:rsidDel="00D37E88">
          <w:rPr>
            <w:szCs w:val="23"/>
          </w:rPr>
          <w:delText xml:space="preserve"> </w:delText>
        </w:r>
      </w:del>
      <w:r w:rsidRPr="008317A9">
        <w:rPr>
          <w:szCs w:val="23"/>
        </w:rPr>
        <w:t>divergente</w:t>
      </w:r>
      <w:del w:id="181" w:author="HASSINI Mohamed-amine" w:date="2019-01-02T11:13:00Z">
        <w:r w:rsidRPr="008317A9" w:rsidDel="00D37E88">
          <w:rPr>
            <w:szCs w:val="23"/>
          </w:rPr>
          <w:delText>s</w:delText>
        </w:r>
      </w:del>
      <w:r w:rsidRPr="008317A9">
        <w:rPr>
          <w:szCs w:val="23"/>
        </w:rPr>
        <w:t>. L</w:t>
      </w:r>
      <w:ins w:id="182" w:author="HASSINI Mohamed-amine" w:date="2019-01-02T11:13:00Z">
        <w:r w:rsidR="00D37E88">
          <w:rPr>
            <w:szCs w:val="23"/>
          </w:rPr>
          <w:t>a</w:t>
        </w:r>
      </w:ins>
      <w:del w:id="183" w:author="HASSINI Mohamed-amine" w:date="2019-01-02T11:13:00Z">
        <w:r w:rsidRPr="008317A9" w:rsidDel="00D37E88">
          <w:rPr>
            <w:szCs w:val="23"/>
          </w:rPr>
          <w:delText>es</w:delText>
        </w:r>
      </w:del>
      <w:r w:rsidRPr="008317A9">
        <w:rPr>
          <w:szCs w:val="23"/>
        </w:rPr>
        <w:t xml:space="preserve"> zone</w:t>
      </w:r>
      <w:del w:id="184" w:author="HASSINI Mohamed-amine" w:date="2019-01-02T11:13:00Z">
        <w:r w:rsidRPr="008317A9" w:rsidDel="00D37E88">
          <w:rPr>
            <w:szCs w:val="23"/>
          </w:rPr>
          <w:delText>s</w:delText>
        </w:r>
      </w:del>
      <w:r w:rsidRPr="008317A9">
        <w:rPr>
          <w:szCs w:val="23"/>
        </w:rPr>
        <w:t xml:space="preserve"> </w:t>
      </w:r>
      <w:commentRangeStart w:id="185"/>
      <w:r w:rsidRPr="008317A9">
        <w:rPr>
          <w:szCs w:val="23"/>
        </w:rPr>
        <w:lastRenderedPageBreak/>
        <w:t>convergente</w:t>
      </w:r>
      <w:del w:id="186" w:author="HASSINI Mohamed-amine" w:date="2019-01-02T11:13:00Z">
        <w:r w:rsidRPr="008317A9" w:rsidDel="00D37E88">
          <w:rPr>
            <w:szCs w:val="23"/>
          </w:rPr>
          <w:delText>s</w:delText>
        </w:r>
      </w:del>
      <w:r w:rsidRPr="008317A9">
        <w:rPr>
          <w:szCs w:val="23"/>
        </w:rPr>
        <w:t xml:space="preserve"> correspond</w:t>
      </w:r>
      <w:del w:id="187" w:author="HASSINI Mohamed-amine" w:date="2019-01-02T11:13:00Z">
        <w:r w:rsidRPr="008317A9" w:rsidDel="00D37E88">
          <w:rPr>
            <w:szCs w:val="23"/>
          </w:rPr>
          <w:delText>ent</w:delText>
        </w:r>
      </w:del>
      <w:ins w:id="188" w:author="HASSINI Mohamed-amine" w:date="2019-01-02T11:14:00Z">
        <w:r w:rsidR="00D37E88">
          <w:rPr>
            <w:szCs w:val="23"/>
          </w:rPr>
          <w:t xml:space="preserve"> à l’amont du coin d’huile</w:t>
        </w:r>
      </w:ins>
      <w:del w:id="189" w:author="HASSINI Mohamed-amine" w:date="2019-01-02T11:14:00Z">
        <w:r w:rsidRPr="008317A9" w:rsidDel="00D37E88">
          <w:rPr>
            <w:szCs w:val="23"/>
          </w:rPr>
          <w:delText xml:space="preserve"> aux endroits</w:delText>
        </w:r>
      </w:del>
      <w:r w:rsidRPr="008317A9">
        <w:rPr>
          <w:szCs w:val="23"/>
        </w:rPr>
        <w:t xml:space="preserve"> où l’épaisseur de film</w:t>
      </w:r>
      <w:ins w:id="190" w:author="HASSINI Mohamed-amine" w:date="2019-01-02T11:14:00Z">
        <w:r w:rsidR="00D37E88">
          <w:rPr>
            <w:szCs w:val="23"/>
          </w:rPr>
          <w:t xml:space="preserve"> diminue suivant la direction circonférentielle.</w:t>
        </w:r>
      </w:ins>
      <w:r w:rsidRPr="008317A9">
        <w:rPr>
          <w:szCs w:val="23"/>
        </w:rPr>
        <w:t xml:space="preserve"> </w:t>
      </w:r>
      <w:ins w:id="191" w:author="HASSINI Mohamed-amine" w:date="2019-01-02T11:14:00Z">
        <w:r w:rsidR="00D37E88">
          <w:rPr>
            <w:szCs w:val="23"/>
          </w:rPr>
          <w:t xml:space="preserve">A la sortie du coin de </w:t>
        </w:r>
      </w:ins>
      <w:ins w:id="192" w:author="HASSINI Mohamed-amine" w:date="2019-01-02T11:15:00Z">
        <w:r w:rsidR="00D37E88">
          <w:rPr>
            <w:szCs w:val="23"/>
          </w:rPr>
          <w:t xml:space="preserve">d’huile, </w:t>
        </w:r>
      </w:ins>
      <w:del w:id="193" w:author="HASSINI Mohamed-amine" w:date="2019-01-02T11:14:00Z">
        <w:r w:rsidRPr="008317A9" w:rsidDel="00D37E88">
          <w:rPr>
            <w:szCs w:val="23"/>
          </w:rPr>
          <w:delText>est réduite entraînant la création de pression.</w:delText>
        </w:r>
      </w:del>
      <w:r w:rsidRPr="008317A9">
        <w:rPr>
          <w:szCs w:val="23"/>
        </w:rPr>
        <w:t xml:space="preserve"> </w:t>
      </w:r>
      <w:del w:id="194" w:author="HASSINI Mohamed-amine" w:date="2019-01-02T11:16:00Z">
        <w:r w:rsidRPr="008317A9" w:rsidDel="00D37E88">
          <w:rPr>
            <w:szCs w:val="23"/>
          </w:rPr>
          <w:delText xml:space="preserve">En opposition, il existe des zones divergentes où </w:delText>
        </w:r>
      </w:del>
      <w:r w:rsidRPr="008317A9">
        <w:rPr>
          <w:szCs w:val="23"/>
        </w:rPr>
        <w:t>l’épaisseur d</w:t>
      </w:r>
      <w:ins w:id="195" w:author="HASSINI Mohamed-amine" w:date="2019-01-02T11:16:00Z">
        <w:r w:rsidR="00D37E88">
          <w:rPr>
            <w:szCs w:val="23"/>
          </w:rPr>
          <w:t>u</w:t>
        </w:r>
      </w:ins>
      <w:del w:id="196" w:author="HASSINI Mohamed-amine" w:date="2019-01-02T11:16:00Z">
        <w:r w:rsidRPr="008317A9" w:rsidDel="00D37E88">
          <w:rPr>
            <w:szCs w:val="23"/>
          </w:rPr>
          <w:delText>e</w:delText>
        </w:r>
      </w:del>
      <w:r w:rsidRPr="008317A9">
        <w:rPr>
          <w:szCs w:val="23"/>
        </w:rPr>
        <w:t xml:space="preserve"> film augmente </w:t>
      </w:r>
      <w:ins w:id="197" w:author="HASSINI Mohamed-amine" w:date="2019-01-02T11:16:00Z">
        <w:r w:rsidR="00D37E88">
          <w:rPr>
            <w:szCs w:val="23"/>
          </w:rPr>
          <w:t>entrainant une dépre</w:t>
        </w:r>
        <w:r w:rsidR="00BF206B">
          <w:rPr>
            <w:szCs w:val="23"/>
          </w:rPr>
          <w:t xml:space="preserve">ssion. </w:t>
        </w:r>
      </w:ins>
      <w:ins w:id="198" w:author="HASSINI Mohamed-amine" w:date="2019-01-02T11:17:00Z">
        <w:r w:rsidR="00BF206B">
          <w:rPr>
            <w:szCs w:val="23"/>
          </w:rPr>
          <w:t xml:space="preserve">Lorsque la pression de l’huile est inférieure à la pression de vapeur saturante, </w:t>
        </w:r>
      </w:ins>
      <w:del w:id="199" w:author="HASSINI Mohamed-amine" w:date="2019-01-02T11:17:00Z">
        <w:r w:rsidRPr="008317A9" w:rsidDel="00BF206B">
          <w:rPr>
            <w:szCs w:val="23"/>
          </w:rPr>
          <w:delText xml:space="preserve">et où </w:delText>
        </w:r>
      </w:del>
      <w:r>
        <w:rPr>
          <w:szCs w:val="23"/>
        </w:rPr>
        <w:t>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commentRangeEnd w:id="185"/>
      <w:r w:rsidR="00D37E88">
        <w:rPr>
          <w:rStyle w:val="Marquedecommentaire"/>
        </w:rPr>
        <w:commentReference w:id="185"/>
      </w:r>
    </w:p>
    <w:p w14:paraId="31C6C449" w14:textId="478557FE" w:rsidR="0093422C" w:rsidRPr="008317A9" w:rsidRDefault="0093422C" w:rsidP="000B734D">
      <w:pPr>
        <w:spacing w:line="360" w:lineRule="auto"/>
        <w:ind w:firstLine="708"/>
        <w:rPr>
          <w:szCs w:val="23"/>
        </w:rPr>
      </w:pPr>
      <w:r w:rsidRPr="008317A9">
        <w:rPr>
          <w:szCs w:val="23"/>
        </w:rPr>
        <w:t xml:space="preserve">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1C03C4">
        <w:rPr>
          <w:b/>
          <w:szCs w:val="23"/>
        </w:rPr>
        <w:t>[34]</w:t>
      </w:r>
      <w:r w:rsidRPr="009E69BE">
        <w:rPr>
          <w:b/>
          <w:szCs w:val="23"/>
        </w:rPr>
        <w:fldChar w:fldCharType="end"/>
      </w:r>
      <w:r w:rsidRPr="008317A9">
        <w:rPr>
          <w:szCs w:val="23"/>
        </w:rPr>
        <w:t>. Il suppose que dans la zone cavitante</w:t>
      </w:r>
      <w:ins w:id="200" w:author="HASSINI Mohamed-amine" w:date="2019-01-02T11:18:00Z">
        <w:r w:rsidR="00BF206B">
          <w:rPr>
            <w:szCs w:val="23"/>
          </w:rPr>
          <w:t>,</w:t>
        </w:r>
      </w:ins>
      <w:r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951CA6"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01" w:name="_Ref525835347"/>
            <w:r w:rsidRPr="005600FC">
              <w:rPr>
                <w:rFonts w:ascii="Times New Roman" w:eastAsia="Times New Roman" w:hAnsi="Times New Roman"/>
                <w:b/>
                <w:iCs w:val="0"/>
                <w:color w:val="auto"/>
                <w:sz w:val="22"/>
                <w:szCs w:val="22"/>
                <w:lang w:eastAsia="fr-FR"/>
              </w:rPr>
              <w:t xml:space="preserve"> </w:t>
            </w:r>
            <w:bookmarkEnd w:id="201"/>
          </w:p>
        </w:tc>
      </w:tr>
    </w:tbl>
    <w:p w14:paraId="0C59B2E7" w14:textId="618D7B5F" w:rsidR="0093422C" w:rsidRPr="008317A9" w:rsidRDefault="0093422C" w:rsidP="0093422C">
      <w:pPr>
        <w:spacing w:line="360" w:lineRule="auto"/>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1C03C4">
        <w:rPr>
          <w:b/>
          <w:szCs w:val="23"/>
        </w:rPr>
        <w:t>[32]</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1C03C4">
        <w:rPr>
          <w:b/>
          <w:szCs w:val="23"/>
        </w:rPr>
        <w:t>Eq.2-14</w:t>
      </w:r>
      <w:r w:rsidRPr="00EB63B2">
        <w:rPr>
          <w:b/>
          <w:szCs w:val="23"/>
        </w:rPr>
        <w:fldChar w:fldCharType="end"/>
      </w:r>
      <w:r w:rsidRPr="00EB63B2">
        <w:rPr>
          <w:b/>
          <w:szCs w:val="23"/>
        </w:rPr>
        <w:t xml:space="preserve"> </w:t>
      </w:r>
      <w:r w:rsidRPr="008317A9">
        <w:rPr>
          <w:szCs w:val="23"/>
        </w:rPr>
        <w:t>en deux étape</w:t>
      </w:r>
      <w:ins w:id="202" w:author="HASSINI Mohamed-amine" w:date="2019-01-02T11:19:00Z">
        <w:r w:rsidR="00BF206B">
          <w:rPr>
            <w:szCs w:val="23"/>
          </w:rPr>
          <w:t>s</w:t>
        </w:r>
      </w:ins>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DBB0BB6" w:rsidR="0093422C" w:rsidRPr="00DD3440" w:rsidRDefault="00951CA6" w:rsidP="00FE1F2E">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ins w:id="203" w:author="HASSINI Mohamed-amine" w:date="2019-01-02T11:19:00Z">
                  <w:rPr>
                    <w:rFonts w:ascii="Cambria Math" w:hAnsi="Cambria Math"/>
                    <w:sz w:val="23"/>
                    <w:szCs w:val="23"/>
                  </w:rPr>
                  <m:t>≥0</m:t>
                </w:ins>
              </m:r>
              <m:r>
                <w:rPr>
                  <w:rFonts w:ascii="Cambria Math" w:hAnsi="Cambria Math"/>
                  <w:sz w:val="23"/>
                  <w:szCs w:val="23"/>
                </w:rPr>
                <m:t xml:space="preserve">,  </m:t>
              </m:r>
              <m:r>
                <w:rPr>
                  <w:rFonts w:ascii="Cambria Math" w:hAnsi="Cambria Math" w:cs="Cambria Math"/>
                  <w:sz w:val="23"/>
                  <w:szCs w:val="23"/>
                </w:rPr>
                <m:t>θ ≥0</m:t>
              </m:r>
            </m:oMath>
            <w:r w:rsidR="0093422C">
              <w:rPr>
                <w:sz w:val="23"/>
                <w:szCs w:val="23"/>
              </w:rPr>
              <w:t xml:space="preserve"> </w:t>
            </w:r>
          </w:p>
        </w:tc>
        <w:tc>
          <w:tcPr>
            <w:tcW w:w="1134" w:type="dxa"/>
            <w:vAlign w:val="center"/>
          </w:tcPr>
          <w:p w14:paraId="3A993E5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04" w:name="_Ref525840140"/>
            <w:r w:rsidRPr="005600FC">
              <w:rPr>
                <w:rFonts w:ascii="Times New Roman" w:eastAsia="Times New Roman" w:hAnsi="Times New Roman"/>
                <w:b/>
                <w:iCs w:val="0"/>
                <w:color w:val="auto"/>
                <w:sz w:val="22"/>
                <w:szCs w:val="22"/>
                <w:lang w:eastAsia="fr-FR"/>
              </w:rPr>
              <w:t xml:space="preserve"> </w:t>
            </w:r>
            <w:bookmarkEnd w:id="204"/>
          </w:p>
        </w:tc>
      </w:tr>
    </w:tbl>
    <w:p w14:paraId="1468447C" w14:textId="77777777" w:rsidR="0093422C" w:rsidRPr="008317A9" w:rsidRDefault="0093422C" w:rsidP="0093422C">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951CA6"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77777777" w:rsidR="0093422C" w:rsidRDefault="0093422C" w:rsidP="0093422C">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E8082F4" w14:textId="25F269EF"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EB63B2">
        <w:rPr>
          <w:b/>
          <w:szCs w:val="23"/>
        </w:rPr>
        <w:fldChar w:fldCharType="begin"/>
      </w:r>
      <w:r w:rsidRPr="00EB63B2">
        <w:rPr>
          <w:b/>
          <w:szCs w:val="23"/>
        </w:rPr>
        <w:instrText xml:space="preserve"> REF _Ref525842533 \r \h </w:instrText>
      </w:r>
      <w:r w:rsidR="00EB63B2">
        <w:rPr>
          <w:b/>
          <w:szCs w:val="23"/>
        </w:rPr>
        <w:instrText xml:space="preserve"> \* MERGEFORMAT </w:instrText>
      </w:r>
      <w:r w:rsidRPr="00EB63B2">
        <w:rPr>
          <w:b/>
          <w:szCs w:val="23"/>
        </w:rPr>
      </w:r>
      <w:r w:rsidRPr="00EB63B2">
        <w:rPr>
          <w:b/>
          <w:szCs w:val="23"/>
        </w:rPr>
        <w:fldChar w:fldCharType="separate"/>
      </w:r>
      <w:r w:rsidR="001C03C4">
        <w:rPr>
          <w:b/>
          <w:szCs w:val="23"/>
        </w:rPr>
        <w:t>Eq.2-16</w:t>
      </w:r>
      <w:r w:rsidRPr="00EB63B2">
        <w:rPr>
          <w:b/>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05" w:name="_Ref525842533"/>
            <w:r w:rsidRPr="005600FC">
              <w:rPr>
                <w:rFonts w:ascii="Times New Roman" w:eastAsia="Times New Roman" w:hAnsi="Times New Roman"/>
                <w:b/>
                <w:iCs w:val="0"/>
                <w:color w:val="auto"/>
                <w:sz w:val="22"/>
                <w:szCs w:val="22"/>
                <w:lang w:eastAsia="fr-FR"/>
              </w:rPr>
              <w:t xml:space="preserve"> </w:t>
            </w:r>
            <w:bookmarkEnd w:id="205"/>
          </w:p>
        </w:tc>
      </w:tr>
    </w:tbl>
    <w:p w14:paraId="2AAB8144" w14:textId="2A1EA73B" w:rsidR="0093422C" w:rsidRPr="008317A9" w:rsidRDefault="0093422C" w:rsidP="0083749B">
      <w:pPr>
        <w:spacing w:before="120"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Pr="008317A9">
        <w:rPr>
          <w:szCs w:val="23"/>
        </w:rPr>
        <w:t xml:space="preserve">qui permet </w:t>
      </w:r>
      <w:del w:id="206" w:author="HASSINI Mohamed-amine" w:date="2019-01-02T11:20:00Z">
        <w:r w:rsidRPr="008317A9" w:rsidDel="00BF206B">
          <w:rPr>
            <w:szCs w:val="23"/>
          </w:rPr>
          <w:delText>d’</w:delText>
        </w:r>
      </w:del>
      <w:r w:rsidRPr="008317A9">
        <w:rPr>
          <w:szCs w:val="23"/>
        </w:rPr>
        <w:t xml:space="preserve">à la fois </w:t>
      </w:r>
      <w:ins w:id="207" w:author="HASSINI Mohamed-amine" w:date="2019-01-02T11:20:00Z">
        <w:r w:rsidR="00BF206B">
          <w:rPr>
            <w:szCs w:val="23"/>
          </w:rPr>
          <w:t>d’</w:t>
        </w:r>
      </w:ins>
      <w:r w:rsidRPr="008317A9">
        <w:rPr>
          <w:szCs w:val="23"/>
        </w:rPr>
        <w:t xml:space="preserve">avoir la pression </w:t>
      </w:r>
      <w:del w:id="208" w:author="HASSINI Mohamed-amine" w:date="2019-01-02T11:20:00Z">
        <w:r w:rsidRPr="008317A9" w:rsidDel="00BF206B">
          <w:rPr>
            <w:szCs w:val="23"/>
          </w:rPr>
          <w:delText xml:space="preserve">et à la fois </w:delText>
        </w:r>
        <w:r w:rsidDel="00BF206B">
          <w:rPr>
            <w:szCs w:val="23"/>
          </w:rPr>
          <w:delText>d’</w:delText>
        </w:r>
        <w:r w:rsidRPr="008317A9" w:rsidDel="00BF206B">
          <w:rPr>
            <w:szCs w:val="23"/>
          </w:rPr>
          <w:delText xml:space="preserve">obtenir </w:delText>
        </w:r>
      </w:del>
      <w:ins w:id="209" w:author="HASSINI Mohamed-amine" w:date="2019-01-02T11:20:00Z">
        <w:r w:rsidR="00BF206B">
          <w:rPr>
            <w:szCs w:val="23"/>
          </w:rPr>
          <w:t xml:space="preserve">et </w:t>
        </w:r>
      </w:ins>
      <w:r w:rsidRPr="008317A9">
        <w:rPr>
          <w:szCs w:val="23"/>
        </w:rPr>
        <w:t>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1C03C4">
        <w:rPr>
          <w:b/>
          <w:szCs w:val="23"/>
        </w:rPr>
        <w:t>2.3.4.1</w:t>
      </w:r>
      <w:r w:rsidRPr="006F22D5">
        <w:rPr>
          <w:b/>
          <w:szCs w:val="23"/>
        </w:rPr>
        <w:fldChar w:fldCharType="end"/>
      </w:r>
      <w:r>
        <w:rPr>
          <w:szCs w:val="23"/>
        </w:rPr>
        <w:t>.</w:t>
      </w:r>
    </w:p>
    <w:p w14:paraId="108AD9C2" w14:textId="514DE38F"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1C03C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w:t>
      </w:r>
      <w:r w:rsidRPr="00613AE5">
        <w:rPr>
          <w:szCs w:val="23"/>
        </w:rPr>
        <w:lastRenderedPageBreak/>
        <w:t xml:space="preserve">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77777777"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10" w:name="_Ref526267109"/>
            <w:r w:rsidRPr="005600FC">
              <w:rPr>
                <w:rFonts w:ascii="Times New Roman" w:eastAsia="Times New Roman" w:hAnsi="Times New Roman"/>
                <w:b/>
                <w:iCs w:val="0"/>
                <w:color w:val="auto"/>
                <w:sz w:val="22"/>
                <w:szCs w:val="22"/>
                <w:lang w:eastAsia="fr-FR"/>
              </w:rPr>
              <w:t xml:space="preserve"> </w:t>
            </w:r>
            <w:bookmarkEnd w:id="210"/>
          </w:p>
        </w:tc>
      </w:tr>
    </w:tbl>
    <w:p w14:paraId="0029784A" w14:textId="4299E5FA"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1C03C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w:t>
      </w:r>
      <w:ins w:id="211" w:author="HASSINI Mohamed-amine" w:date="2019-01-02T11:21:00Z">
        <w:r w:rsidR="00BF206B">
          <w:rPr>
            <w:szCs w:val="23"/>
          </w:rPr>
          <w:t xml:space="preserve"> approché </w:t>
        </w:r>
      </w:ins>
      <w:del w:id="212" w:author="HASSINI Mohamed-amine" w:date="2019-01-02T11:21:00Z">
        <w:r w:rsidRPr="008E021D" w:rsidDel="00BF206B">
          <w:rPr>
            <w:szCs w:val="23"/>
          </w:rPr>
          <w:delText xml:space="preserve"> calculé </w:delText>
        </w:r>
      </w:del>
      <w:r w:rsidRPr="008E021D">
        <w:rPr>
          <w:szCs w:val="23"/>
        </w:rPr>
        <w:t xml:space="preserve">par une loi régularisée </w:t>
      </w:r>
      <w:ins w:id="213" w:author="HASSINI Mohamed-amine" w:date="2019-01-02T11:22:00Z">
        <w:r w:rsidR="00BF206B">
          <w:rPr>
            <w:szCs w:val="23"/>
          </w:rPr>
          <w:t>continue et dérivable</w:t>
        </w:r>
      </w:ins>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14" w:name="_Ref526267143"/>
            <w:r w:rsidRPr="005600FC">
              <w:rPr>
                <w:rFonts w:ascii="Times New Roman" w:eastAsia="Times New Roman" w:hAnsi="Times New Roman"/>
                <w:b/>
                <w:iCs w:val="0"/>
                <w:color w:val="auto"/>
                <w:sz w:val="22"/>
                <w:szCs w:val="22"/>
                <w:lang w:eastAsia="fr-FR"/>
              </w:rPr>
              <w:t xml:space="preserve"> </w:t>
            </w:r>
            <w:bookmarkEnd w:id="214"/>
          </w:p>
        </w:tc>
      </w:tr>
    </w:tbl>
    <w:p w14:paraId="5C796736" w14:textId="77777777" w:rsidR="0093422C" w:rsidRPr="00231FDF" w:rsidRDefault="0093422C" w:rsidP="0093422C">
      <w:pPr>
        <w:spacing w:line="360" w:lineRule="auto"/>
        <w:rPr>
          <w:szCs w:val="23"/>
        </w:rPr>
      </w:pPr>
      <w:r>
        <w:rPr>
          <w:szCs w:val="23"/>
        </w:rPr>
        <w:t xml:space="preserve">Où </w:t>
      </w:r>
      <m:oMath>
        <m:r>
          <w:rPr>
            <w:rFonts w:ascii="Cambria Math" w:hAnsi="Cambria Math"/>
            <w:szCs w:val="23"/>
          </w:rPr>
          <m:t xml:space="preserve">β </m:t>
        </m:r>
      </m:oMath>
      <w:r w:rsidRPr="00CE2507">
        <w:rPr>
          <w:szCs w:val="23"/>
        </w:rPr>
        <w:t>est un paramètre de régularisation</w:t>
      </w:r>
    </w:p>
    <w:p w14:paraId="38795F14" w14:textId="32394269" w:rsidR="0093422C" w:rsidRDefault="0093422C" w:rsidP="00B74996">
      <w:pPr>
        <w:pStyle w:val="Titre3"/>
        <w:ind w:left="709"/>
      </w:pPr>
      <w:bookmarkStart w:id="215" w:name="_Toc533777558"/>
      <w:r>
        <w:t>Equation de l’énergie</w:t>
      </w:r>
      <w:bookmarkEnd w:id="215"/>
    </w:p>
    <w:p w14:paraId="234161A7" w14:textId="77777777" w:rsidR="0093422C" w:rsidRDefault="0093422C" w:rsidP="0093422C">
      <w:pPr>
        <w:spacing w:line="360" w:lineRule="auto"/>
      </w:pPr>
    </w:p>
    <w:p w14:paraId="1E4BFFEA" w14:textId="5402FE4E" w:rsidR="0093422C" w:rsidRDefault="0093422C" w:rsidP="00EC552C">
      <w:pPr>
        <w:spacing w:line="360" w:lineRule="auto"/>
        <w:ind w:firstLine="708"/>
      </w:pPr>
      <w:r>
        <w:t>L’équation de l’énergie permet la détermination</w:t>
      </w:r>
      <w:ins w:id="216" w:author="HASSINI Mohamed-amine" w:date="2019-01-02T11:22:00Z">
        <w:r w:rsidR="00BF206B">
          <w:t xml:space="preserve"> du</w:t>
        </w:r>
      </w:ins>
      <w:r>
        <w:t xml:space="preserve"> </w:t>
      </w:r>
      <w:del w:id="217" w:author="HASSINI Mohamed-amine" w:date="2019-01-02T11:22:00Z">
        <w:r w:rsidDel="00BF206B">
          <w:delText>d’un</w:delText>
        </w:r>
      </w:del>
      <w:r>
        <w:t xml:space="preserve"> champ de température dans le film lubrifiant. Dans la mécanique des films minces visqueux, l’équation de l’énergie peut se simplifier, compte tenu</w:t>
      </w:r>
      <w:ins w:id="218" w:author="HASSINI Mohamed-amine" w:date="2019-01-02T11:22:00Z">
        <w:r w:rsidR="00BF206B">
          <w:t xml:space="preserve"> </w:t>
        </w:r>
      </w:ins>
      <w:del w:id="219" w:author="HASSINI Mohamed-amine" w:date="2019-01-02T11:22:00Z">
        <w:r w:rsidDel="00BF206B">
          <w:delText xml:space="preserve">    </w:delText>
        </w:r>
      </w:del>
      <w:r>
        <w:t xml:space="preserve">que l’épaisseur du film est très faible devant </w:t>
      </w:r>
      <w:ins w:id="220" w:author="HASSINI Mohamed-amine" w:date="2019-01-02T11:22:00Z">
        <w:r w:rsidR="00BF206B">
          <w:t>les autres dimensions caractéristiques du palier</w:t>
        </w:r>
      </w:ins>
      <w:del w:id="221" w:author="HASSINI Mohamed-amine" w:date="2019-01-02T11:23:00Z">
        <w:r w:rsidDel="00BF206B">
          <w:delText>son étendue</w:delText>
        </w:r>
      </w:del>
      <w:r>
        <w:t>.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1C03C4">
        <w:rPr>
          <w:b/>
        </w:rPr>
        <w:t>[35]</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e>
                </m:d>
              </m:oMath>
            </m:oMathPara>
          </w:p>
        </w:tc>
        <w:tc>
          <w:tcPr>
            <w:tcW w:w="1134" w:type="dxa"/>
            <w:vAlign w:val="center"/>
          </w:tcPr>
          <w:p w14:paraId="38B94F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22" w:name="_Ref525825321"/>
            <w:r w:rsidRPr="005600FC">
              <w:rPr>
                <w:rFonts w:ascii="Times New Roman" w:eastAsia="Times New Roman" w:hAnsi="Times New Roman"/>
                <w:b/>
                <w:iCs w:val="0"/>
                <w:color w:val="auto"/>
                <w:sz w:val="22"/>
                <w:szCs w:val="22"/>
                <w:lang w:eastAsia="fr-FR"/>
              </w:rPr>
              <w:t xml:space="preserve"> </w:t>
            </w:r>
            <w:bookmarkEnd w:id="222"/>
          </w:p>
        </w:tc>
      </w:tr>
    </w:tbl>
    <w:p w14:paraId="7CC10CED" w14:textId="77777777" w:rsidR="0093422C" w:rsidRDefault="0093422C" w:rsidP="00EC552C">
      <w:pPr>
        <w:spacing w:before="120" w:line="360" w:lineRule="auto"/>
      </w:pPr>
      <w:r>
        <w:t>Le premier membre de cette équation correspond au flux de chaleur évacué</w:t>
      </w:r>
      <w:bookmarkStart w:id="223" w:name="_GoBack"/>
      <w:bookmarkEnd w:id="223"/>
      <w:r>
        <w:t xml:space="preserve"> par convection, le premier terme du second membre représente le flux de chaleur évacué par conduction et le second terme du second membre correspond à la dissipation visqueuse. </w:t>
      </w:r>
    </w:p>
    <w:p w14:paraId="1519E672" w14:textId="5F074051" w:rsidR="0093422C" w:rsidRDefault="0093422C" w:rsidP="000706F0">
      <w:pPr>
        <w:spacing w:line="360" w:lineRule="auto"/>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1C03C4">
        <w:rPr>
          <w:b/>
        </w:rPr>
        <w:t>Eq.2-5</w:t>
      </w:r>
      <w:r w:rsidRPr="002D2F3F">
        <w:rPr>
          <w:b/>
        </w:rPr>
        <w:fldChar w:fldCharType="end"/>
      </w:r>
      <w:r>
        <w:t>. Pour un palier,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951CA6"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3925179A" w:rsidR="0093422C" w:rsidRDefault="0093422C" w:rsidP="0093422C">
      <w:pPr>
        <w:spacing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1C03C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C0B599" w14:textId="77777777" w:rsidR="0093422C" w:rsidRDefault="0093422C" w:rsidP="0093422C">
      <w:pPr>
        <w:spacing w:line="360" w:lineRule="auto"/>
      </w:pPr>
      <w:r>
        <w:lastRenderedPageBreak/>
        <w:t xml:space="preserve">Dans la zone cavitante, </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1C03C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1C03C4">
        <w:t>[35]</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77777777"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DBC2BE3" w14:textId="29403235" w:rsidR="0093422C" w:rsidRPr="00646D8F" w:rsidRDefault="0093422C" w:rsidP="00B74996">
      <w:pPr>
        <w:pStyle w:val="Titre3"/>
        <w:ind w:left="709"/>
      </w:pPr>
      <w:bookmarkStart w:id="224" w:name="_Ref528670063"/>
      <w:bookmarkStart w:id="225" w:name="_Toc533777559"/>
      <w:r>
        <w:t>Résolution des équations couplées</w:t>
      </w:r>
      <w:bookmarkEnd w:id="224"/>
      <w:bookmarkEnd w:id="225"/>
    </w:p>
    <w:p w14:paraId="76EC719D" w14:textId="77777777" w:rsidR="0093422C" w:rsidRDefault="0093422C" w:rsidP="0093422C"/>
    <w:p w14:paraId="67CF7F2E" w14:textId="5893D895" w:rsidR="0093422C" w:rsidRDefault="0093422C" w:rsidP="0093422C">
      <w:pPr>
        <w:spacing w:line="360" w:lineRule="auto"/>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1C03C4">
        <w:rPr>
          <w:b/>
        </w:rPr>
        <w:t>[36]</w:t>
      </w:r>
      <w:r w:rsidRPr="000706F0">
        <w:rPr>
          <w:b/>
        </w:rP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1E4EFE53" w14:textId="77777777" w:rsidR="0093422C" w:rsidRDefault="0093422C" w:rsidP="00B74996">
      <w:pPr>
        <w:pStyle w:val="Titre4"/>
        <w:ind w:left="709"/>
      </w:pPr>
      <w:bookmarkStart w:id="226" w:name="_Ref528671596"/>
      <w:r>
        <w:t>Discrétisation de l’équation de Reynolds avec cavitation</w:t>
      </w:r>
      <w:bookmarkEnd w:id="226"/>
    </w:p>
    <w:p w14:paraId="577F7E3B" w14:textId="77777777" w:rsidR="0093422C" w:rsidRDefault="0093422C" w:rsidP="0093422C"/>
    <w:p w14:paraId="511A9398" w14:textId="77777777" w:rsidR="0093422C" w:rsidRDefault="0093422C" w:rsidP="0093422C">
      <w:pPr>
        <w:spacing w:line="360" w:lineRule="auto"/>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1C03C4" w:rsidRPr="001C03C4">
        <w:rPr>
          <w:b/>
          <w:noProof/>
        </w:rPr>
        <w:t>Figure 2.3</w:t>
      </w:r>
      <w:r w:rsidR="001C03C4" w:rsidRPr="001C03C4">
        <w:rPr>
          <w:b/>
          <w:noProof/>
        </w:rPr>
        <w:noBreakHyphen/>
        <w:t>3</w:t>
      </w:r>
      <w:r w:rsidRPr="004854D1">
        <w:rPr>
          <w:b/>
        </w:rPr>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0"/>
                    <a:stretch>
                      <a:fillRect/>
                    </a:stretch>
                  </pic:blipFill>
                  <pic:spPr>
                    <a:xfrm>
                      <a:off x="0" y="0"/>
                      <a:ext cx="3430800" cy="2037600"/>
                    </a:xfrm>
                    <a:prstGeom prst="rect">
                      <a:avLst/>
                    </a:prstGeom>
                  </pic:spPr>
                </pic:pic>
              </a:graphicData>
            </a:graphic>
          </wp:inline>
        </w:drawing>
      </w:r>
    </w:p>
    <w:p w14:paraId="3CDD3B82" w14:textId="7C45E20D" w:rsidR="0093422C" w:rsidRPr="00DF06F6" w:rsidRDefault="0093422C" w:rsidP="0093422C">
      <w:pPr>
        <w:pStyle w:val="Lgende"/>
        <w:spacing w:line="360" w:lineRule="auto"/>
        <w:jc w:val="center"/>
        <w:rPr>
          <w:i w:val="0"/>
          <w:noProof/>
          <w:sz w:val="22"/>
        </w:rPr>
      </w:pPr>
      <w:bookmarkStart w:id="227" w:name="_Ref525899785"/>
      <w:r w:rsidRPr="00DF06F6">
        <w:rPr>
          <w:i w:val="0"/>
          <w:noProof/>
          <w:sz w:val="22"/>
        </w:rPr>
        <w:t xml:space="preserve">Figure </w:t>
      </w:r>
      <w:r w:rsidR="00495F01">
        <w:rPr>
          <w:i w:val="0"/>
          <w:noProof/>
          <w:sz w:val="22"/>
        </w:rPr>
        <w:fldChar w:fldCharType="begin"/>
      </w:r>
      <w:r w:rsidR="00495F01">
        <w:rPr>
          <w:i w:val="0"/>
          <w:noProof/>
          <w:sz w:val="22"/>
        </w:rPr>
        <w:instrText xml:space="preserve"> STYLEREF 2 \s </w:instrText>
      </w:r>
      <w:r w:rsidR="00495F01">
        <w:rPr>
          <w:i w:val="0"/>
          <w:noProof/>
          <w:sz w:val="22"/>
        </w:rPr>
        <w:fldChar w:fldCharType="separate"/>
      </w:r>
      <w:r w:rsidR="001C03C4">
        <w:rPr>
          <w:i w:val="0"/>
          <w:noProof/>
          <w:sz w:val="22"/>
        </w:rPr>
        <w:t>2.3</w:t>
      </w:r>
      <w:r w:rsidR="00495F01">
        <w:rPr>
          <w:i w:val="0"/>
          <w:noProof/>
          <w:sz w:val="22"/>
        </w:rPr>
        <w:fldChar w:fldCharType="end"/>
      </w:r>
      <w:r w:rsidR="00495F01">
        <w:rPr>
          <w:i w:val="0"/>
          <w:noProof/>
          <w:sz w:val="22"/>
        </w:rPr>
        <w:noBreakHyphen/>
      </w:r>
      <w:r w:rsidR="00495F01">
        <w:rPr>
          <w:i w:val="0"/>
          <w:noProof/>
          <w:sz w:val="22"/>
        </w:rPr>
        <w:fldChar w:fldCharType="begin"/>
      </w:r>
      <w:r w:rsidR="00495F01">
        <w:rPr>
          <w:i w:val="0"/>
          <w:noProof/>
          <w:sz w:val="22"/>
        </w:rPr>
        <w:instrText xml:space="preserve"> SEQ Figure \* ARABIC \s 2 </w:instrText>
      </w:r>
      <w:r w:rsidR="00495F01">
        <w:rPr>
          <w:i w:val="0"/>
          <w:noProof/>
          <w:sz w:val="22"/>
        </w:rPr>
        <w:fldChar w:fldCharType="separate"/>
      </w:r>
      <w:r w:rsidR="001C03C4">
        <w:rPr>
          <w:i w:val="0"/>
          <w:noProof/>
          <w:sz w:val="22"/>
        </w:rPr>
        <w:t>3</w:t>
      </w:r>
      <w:r w:rsidR="00495F01">
        <w:rPr>
          <w:i w:val="0"/>
          <w:noProof/>
          <w:sz w:val="22"/>
        </w:rPr>
        <w:fldChar w:fldCharType="end"/>
      </w:r>
      <w:bookmarkEnd w:id="227"/>
      <w:r>
        <w:rPr>
          <w:i w:val="0"/>
          <w:noProof/>
          <w:sz w:val="22"/>
        </w:rPr>
        <w:t> : le maillge 2D utilisé pour l’équation de Reynolds</w:t>
      </w:r>
    </w:p>
    <w:p w14:paraId="0E40AC9E" w14:textId="77777777" w:rsidR="0093422C" w:rsidRDefault="0093422C" w:rsidP="0093422C">
      <w:pPr>
        <w:spacing w:line="360" w:lineRule="auto"/>
      </w:pPr>
      <w:r>
        <w:t xml:space="preserve">L’équation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1C03C4">
        <w:rPr>
          <w:b/>
        </w:rPr>
        <w:t>Eq.2-13</w:t>
      </w:r>
      <w:r w:rsidRPr="00451C54">
        <w:rPr>
          <w:b/>
        </w:rPr>
        <w:fldChar w:fldCharType="end"/>
      </w:r>
      <w:r>
        <w:t xml:space="preserve"> 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951CA6"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71B5F563" w:rsidR="0093422C" w:rsidRDefault="0093422C" w:rsidP="0093422C">
      <w:pPr>
        <w:spacing w:line="360" w:lineRule="auto"/>
      </w:pPr>
      <w:r w:rsidRPr="0071791A">
        <w:t xml:space="preserve">Une fois la discrétisation réalisée pour tous les termes de l’équation, on obtient </w:t>
      </w:r>
      <w:r>
        <w:t>la forme discrétisée de l’</w:t>
      </w:r>
      <w:r w:rsidRPr="0071791A">
        <w:t>équation qui s’exprime en fonction de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951CA6"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951CA6"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951CA6"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951CA6"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77777777" w:rsidR="0093422C" w:rsidRPr="005D4068" w:rsidRDefault="0093422C" w:rsidP="0093422C">
      <w:pPr>
        <w:spacing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951CA6"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951CA6"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28" w:name="_Ref525844214"/>
            <w:r w:rsidRPr="00134F70">
              <w:rPr>
                <w:rFonts w:ascii="Times New Roman" w:eastAsia="Times New Roman" w:hAnsi="Times New Roman"/>
                <w:b/>
                <w:iCs w:val="0"/>
                <w:color w:val="auto"/>
                <w:sz w:val="22"/>
                <w:szCs w:val="22"/>
                <w:lang w:eastAsia="fr-FR"/>
              </w:rPr>
              <w:t xml:space="preserve"> </w:t>
            </w:r>
            <w:bookmarkEnd w:id="228"/>
          </w:p>
        </w:tc>
      </w:tr>
    </w:tbl>
    <w:p w14:paraId="044D14F2" w14:textId="7777777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C2944FC" w14:textId="77777777" w:rsidR="0093422C" w:rsidRDefault="0093422C" w:rsidP="0093422C">
      <w:pPr>
        <w:spacing w:line="360" w:lineRule="auto"/>
      </w:pPr>
      <w:r>
        <w:t xml:space="preserve">Une fois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1C03C4">
        <w:rPr>
          <w:b/>
        </w:rPr>
        <w:t>Eq.2-26</w:t>
      </w:r>
      <w:r w:rsidRPr="00F94B6B">
        <w:rPr>
          <w:b/>
        </w:rP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3D19672" w14:textId="77777777" w:rsidR="0093422C" w:rsidRDefault="0093422C" w:rsidP="0093422C">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29" w:name="_Ref525898126"/>
            <w:r w:rsidRPr="00134F70">
              <w:rPr>
                <w:rFonts w:ascii="Times New Roman" w:eastAsia="Times New Roman" w:hAnsi="Times New Roman"/>
                <w:b/>
                <w:iCs w:val="0"/>
                <w:color w:val="auto"/>
                <w:sz w:val="22"/>
                <w:szCs w:val="22"/>
                <w:lang w:eastAsia="fr-FR"/>
              </w:rPr>
              <w:t xml:space="preserve"> </w:t>
            </w:r>
            <w:bookmarkEnd w:id="229"/>
          </w:p>
        </w:tc>
      </w:tr>
    </w:tbl>
    <w:p w14:paraId="26B2A758" w14:textId="77777777" w:rsidR="0093422C" w:rsidRDefault="0093422C" w:rsidP="0093422C">
      <w:pPr>
        <w:spacing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1C03C4">
        <w:rPr>
          <w:b/>
        </w:rPr>
        <w:t>Eq.2-16</w:t>
      </w:r>
      <w:r w:rsidRPr="00314374">
        <w:rPr>
          <w:b/>
        </w:rP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 </w:t>
      </w:r>
      <m:oMath>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w:lastRenderedPageBreak/>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951CA6"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77777777" w:rsidR="0093422C" w:rsidRDefault="0093422C" w:rsidP="00B74996">
      <w:pPr>
        <w:pStyle w:val="Titre4"/>
        <w:ind w:left="709"/>
      </w:pPr>
      <w:r>
        <w:t xml:space="preserve">Discrétisation classique de l’équation de l’énergie </w:t>
      </w:r>
    </w:p>
    <w:p w14:paraId="2FD160D5" w14:textId="77777777" w:rsidR="0093422C" w:rsidRDefault="0093422C" w:rsidP="0093422C"/>
    <w:p w14:paraId="0E7CA479" w14:textId="77777777" w:rsidR="0093422C" w:rsidRDefault="0093422C" w:rsidP="0093422C">
      <w:pPr>
        <w:spacing w:line="360" w:lineRule="auto"/>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1C03C4">
        <w:rPr>
          <w:b/>
        </w:rPr>
        <w:t>Eq.2-19</w:t>
      </w:r>
      <w:r w:rsidRPr="00F355AE">
        <w:rPr>
          <w:b/>
        </w:rPr>
        <w:fldChar w:fldCharType="end"/>
      </w:r>
      <w:r>
        <w:t xml:space="preserve"> est discrétisée de la même manière que l’équation de Reynolds. Cependant, cette cellule 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30" w:name="_Ref526268159"/>
            <w:r w:rsidRPr="00134F70">
              <w:rPr>
                <w:rFonts w:ascii="Times New Roman" w:eastAsia="Times New Roman" w:hAnsi="Times New Roman"/>
                <w:b/>
                <w:iCs w:val="0"/>
                <w:color w:val="auto"/>
                <w:sz w:val="22"/>
                <w:szCs w:val="22"/>
                <w:lang w:eastAsia="fr-FR"/>
              </w:rPr>
              <w:t xml:space="preserve"> </w:t>
            </w:r>
            <w:bookmarkEnd w:id="230"/>
          </w:p>
        </w:tc>
      </w:tr>
    </w:tbl>
    <w:p w14:paraId="5B484FBA" w14:textId="77777777" w:rsidR="0093422C" w:rsidRDefault="0093422C" w:rsidP="0093422C">
      <w:pPr>
        <w:spacing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77777777" w:rsidR="0093422C" w:rsidRPr="008E09D9" w:rsidRDefault="00951CA6" w:rsidP="00FE1F2E">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oMath>
            </m:oMathPara>
          </w:p>
        </w:tc>
        <w:tc>
          <w:tcPr>
            <w:tcW w:w="1134" w:type="dxa"/>
            <w:vAlign w:val="center"/>
          </w:tcPr>
          <w:p w14:paraId="0385292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77777777" w:rsidR="0093422C" w:rsidRPr="008E09D9" w:rsidRDefault="00951CA6" w:rsidP="00FE1F2E">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951CA6"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4268C37F"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1C03C4">
        <w:rPr>
          <w:rFonts w:ascii="Calibri" w:hAnsi="Calibri"/>
          <w:b/>
          <w:snapToGrid/>
          <w:color w:val="auto"/>
          <w:sz w:val="22"/>
          <w:szCs w:val="20"/>
          <w:lang w:val="fr-FR" w:eastAsia="fr-FR" w:bidi="ar-SA"/>
        </w:rPr>
        <w:t>[36]</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Pr="00483BA9">
        <w:rPr>
          <w:rFonts w:ascii="Calibri" w:hAnsi="Calibri"/>
          <w:snapToGrid/>
          <w:color w:val="auto"/>
          <w:sz w:val="22"/>
          <w:szCs w:val="20"/>
          <w:lang w:val="fr-FR" w:eastAsia="fr-FR" w:bidi="ar-SA"/>
        </w:rPr>
        <w:t xml:space="preserve"> en fonction du sens 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951CA6"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77777777" w:rsidR="0093422C" w:rsidRPr="008E09D9" w:rsidRDefault="00951CA6"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eastAsia="SimSun" w:hAnsi="Cambria Math"/>
                        </w:rPr>
                        <m:t xml:space="preserve"> ∆x∆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951CA6"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951CA6"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1CB2D1" w14:textId="77777777" w:rsidR="0093422C" w:rsidRDefault="0093422C" w:rsidP="0093422C"/>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0BA3A12D" w:rsidR="0093422C" w:rsidRDefault="0093422C" w:rsidP="0093422C">
      <w:pPr>
        <w:spacing w:line="360" w:lineRule="auto"/>
      </w:pPr>
      <w:r>
        <w:t xml:space="preserve">La résolution de l’équation de Reynolds couplée avec l’équation de l’énergie suit l’algorithme du calcul thermo-hydrodynamique (THD)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1C03C4" w:rsidRPr="001C03C4">
        <w:rPr>
          <w:b/>
          <w:noProof/>
        </w:rPr>
        <w:t>Figure 2.3</w:t>
      </w:r>
      <w:r w:rsidR="001C03C4" w:rsidRPr="001C03C4">
        <w:rPr>
          <w:b/>
          <w:noProof/>
        </w:rPr>
        <w:noBreakHyphen/>
        <w:t>4</w:t>
      </w:r>
      <w:r w:rsidRPr="00102744">
        <w:rPr>
          <w:b/>
        </w:rPr>
        <w:fldChar w:fldCharType="end"/>
      </w:r>
      <w:r>
        <w:t>. Cet algor</w:t>
      </w:r>
      <w:r w:rsidR="009A04FC">
        <w:t>ithme suit 4 étapes successives :</w:t>
      </w:r>
      <w:r>
        <w:t xml:space="preserve"> </w:t>
      </w:r>
    </w:p>
    <w:p w14:paraId="06E5AA2D" w14:textId="77777777" w:rsidR="003519E6" w:rsidRDefault="003519E6" w:rsidP="003519E6">
      <w:pPr>
        <w:keepNext/>
        <w:spacing w:line="360" w:lineRule="auto"/>
        <w:jc w:val="center"/>
      </w:pPr>
      <w:r>
        <w:rPr>
          <w:noProof/>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3600" cy="3106800"/>
                    </a:xfrm>
                    <a:prstGeom prst="rect">
                      <a:avLst/>
                    </a:prstGeom>
                  </pic:spPr>
                </pic:pic>
              </a:graphicData>
            </a:graphic>
          </wp:inline>
        </w:drawing>
      </w:r>
    </w:p>
    <w:p w14:paraId="33BE36F9" w14:textId="26A839F0" w:rsidR="003519E6" w:rsidRPr="005841B5" w:rsidRDefault="003519E6" w:rsidP="003519E6">
      <w:pPr>
        <w:pStyle w:val="Lgende"/>
        <w:spacing w:line="360" w:lineRule="auto"/>
        <w:jc w:val="center"/>
        <w:rPr>
          <w:i w:val="0"/>
          <w:noProof/>
          <w:sz w:val="22"/>
        </w:rPr>
      </w:pPr>
      <w:bookmarkStart w:id="231" w:name="_Ref525914764"/>
      <w:r w:rsidRPr="005841B5">
        <w:rPr>
          <w:i w:val="0"/>
          <w:noProof/>
          <w:sz w:val="22"/>
        </w:rPr>
        <w:t xml:space="preserve">Figure </w:t>
      </w:r>
      <w:r w:rsidR="00495F01">
        <w:rPr>
          <w:i w:val="0"/>
          <w:noProof/>
          <w:sz w:val="22"/>
        </w:rPr>
        <w:fldChar w:fldCharType="begin"/>
      </w:r>
      <w:r w:rsidR="00495F01">
        <w:rPr>
          <w:i w:val="0"/>
          <w:noProof/>
          <w:sz w:val="22"/>
        </w:rPr>
        <w:instrText xml:space="preserve"> STYLEREF 2 \s </w:instrText>
      </w:r>
      <w:r w:rsidR="00495F01">
        <w:rPr>
          <w:i w:val="0"/>
          <w:noProof/>
          <w:sz w:val="22"/>
        </w:rPr>
        <w:fldChar w:fldCharType="separate"/>
      </w:r>
      <w:r w:rsidR="001C03C4">
        <w:rPr>
          <w:i w:val="0"/>
          <w:noProof/>
          <w:sz w:val="22"/>
        </w:rPr>
        <w:t>2.3</w:t>
      </w:r>
      <w:r w:rsidR="00495F01">
        <w:rPr>
          <w:i w:val="0"/>
          <w:noProof/>
          <w:sz w:val="22"/>
        </w:rPr>
        <w:fldChar w:fldCharType="end"/>
      </w:r>
      <w:r w:rsidR="00495F01">
        <w:rPr>
          <w:i w:val="0"/>
          <w:noProof/>
          <w:sz w:val="22"/>
        </w:rPr>
        <w:noBreakHyphen/>
      </w:r>
      <w:r w:rsidR="00495F01">
        <w:rPr>
          <w:i w:val="0"/>
          <w:noProof/>
          <w:sz w:val="22"/>
        </w:rPr>
        <w:fldChar w:fldCharType="begin"/>
      </w:r>
      <w:r w:rsidR="00495F01">
        <w:rPr>
          <w:i w:val="0"/>
          <w:noProof/>
          <w:sz w:val="22"/>
        </w:rPr>
        <w:instrText xml:space="preserve"> SEQ Figure \* ARABIC \s 2 </w:instrText>
      </w:r>
      <w:r w:rsidR="00495F01">
        <w:rPr>
          <w:i w:val="0"/>
          <w:noProof/>
          <w:sz w:val="22"/>
        </w:rPr>
        <w:fldChar w:fldCharType="separate"/>
      </w:r>
      <w:r w:rsidR="001C03C4">
        <w:rPr>
          <w:i w:val="0"/>
          <w:noProof/>
          <w:sz w:val="22"/>
        </w:rPr>
        <w:t>4</w:t>
      </w:r>
      <w:r w:rsidR="00495F01">
        <w:rPr>
          <w:i w:val="0"/>
          <w:noProof/>
          <w:sz w:val="22"/>
        </w:rPr>
        <w:fldChar w:fldCharType="end"/>
      </w:r>
      <w:bookmarkEnd w:id="231"/>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77777777" w:rsidR="0093422C" w:rsidRDefault="0093422C" w:rsidP="006919F1">
      <w:pPr>
        <w:spacing w:line="360" w:lineRule="auto"/>
        <w:ind w:firstLine="708"/>
      </w:pPr>
      <w:r>
        <w:t>Etape 3 : Les composantes du champ de vitesse sont calculées sur les résultats des champs de pression et de viscosité.</w:t>
      </w:r>
    </w:p>
    <w:p w14:paraId="1502C188" w14:textId="77777777" w:rsidR="0093422C" w:rsidRDefault="0093422C" w:rsidP="006919F1">
      <w:pPr>
        <w:spacing w:line="360" w:lineRule="auto"/>
        <w:ind w:firstLine="708"/>
      </w:pPr>
      <w:r>
        <w:t>Etape 4 :L’équation de l’énergie 3D est résolue à partir du champ de vitesse.</w:t>
      </w:r>
    </w:p>
    <w:p w14:paraId="25C736CB" w14:textId="77777777" w:rsidR="0093422C" w:rsidRDefault="0093422C" w:rsidP="0093422C">
      <w:pPr>
        <w:spacing w:line="360" w:lineRule="auto"/>
      </w:pPr>
      <w:r>
        <w:lastRenderedPageBreak/>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77777777" w:rsidR="0093422C" w:rsidRDefault="0093422C" w:rsidP="0093422C">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67B0A928" w14:textId="77777777" w:rsidR="0093422C" w:rsidRDefault="0093422C" w:rsidP="00C5391E">
      <w:pPr>
        <w:spacing w:line="360" w:lineRule="auto"/>
      </w:pPr>
    </w:p>
    <w:p w14:paraId="6441BCB9" w14:textId="77777777" w:rsidR="00C5391E" w:rsidRDefault="00C5391E" w:rsidP="00C5391E">
      <w:pPr>
        <w:spacing w:line="360" w:lineRule="auto"/>
      </w:pPr>
    </w:p>
    <w:p w14:paraId="7F564A54" w14:textId="697E0595" w:rsidR="0093422C" w:rsidRDefault="0093422C" w:rsidP="00B74996">
      <w:pPr>
        <w:pStyle w:val="Titre3"/>
        <w:ind w:left="709"/>
      </w:pPr>
      <w:bookmarkStart w:id="232" w:name="_Toc533777560"/>
      <w:r>
        <w:t>Méthode de colocation des points de Lobatto</w:t>
      </w:r>
      <w:bookmarkEnd w:id="232"/>
    </w:p>
    <w:p w14:paraId="2C6E80D0" w14:textId="77777777" w:rsidR="0093422C" w:rsidRDefault="0093422C" w:rsidP="0093422C"/>
    <w:p w14:paraId="26506EA0" w14:textId="02204E2A" w:rsidR="0093422C" w:rsidRDefault="0093422C" w:rsidP="00B16C1B">
      <w:pPr>
        <w:spacing w:line="360" w:lineRule="auto"/>
        <w:ind w:firstLine="708"/>
      </w:pPr>
      <w:r>
        <w:t xml:space="preserve">La méthode des points de Lobatto a été premièrement proposée par </w:t>
      </w:r>
      <w:r w:rsidRPr="00275C6D">
        <w:t>Elrod et Brewe</w:t>
      </w:r>
      <w:r>
        <w:t xml:space="preserve"> </w:t>
      </w:r>
      <w:r w:rsidRPr="00C5391E">
        <w:rPr>
          <w:b/>
        </w:rPr>
        <w:fldChar w:fldCharType="begin"/>
      </w:r>
      <w:r w:rsidRPr="00C5391E">
        <w:rPr>
          <w:b/>
        </w:rPr>
        <w:instrText xml:space="preserve"> REF _Ref526269669 \r \h </w:instrText>
      </w:r>
      <w:r w:rsidR="00C5391E">
        <w:rPr>
          <w:b/>
        </w:rPr>
        <w:instrText xml:space="preserve"> \* MERGEFORMAT </w:instrText>
      </w:r>
      <w:r w:rsidRPr="00C5391E">
        <w:rPr>
          <w:b/>
        </w:rPr>
      </w:r>
      <w:r w:rsidRPr="00C5391E">
        <w:rPr>
          <w:b/>
        </w:rPr>
        <w:fldChar w:fldCharType="separate"/>
      </w:r>
      <w:r w:rsidR="001C03C4">
        <w:rPr>
          <w:b/>
        </w:rPr>
        <w:t>[37]</w:t>
      </w:r>
      <w:r w:rsidRPr="00C5391E">
        <w:rPr>
          <w:b/>
        </w:rP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sidR="00B16C1B">
        <w:rPr>
          <w:b/>
        </w:rPr>
        <w:instrText xml:space="preserve"> \* MERGEFORMAT </w:instrText>
      </w:r>
      <w:r w:rsidRPr="00B16C1B">
        <w:rPr>
          <w:b/>
        </w:rPr>
      </w:r>
      <w:r w:rsidRPr="00B16C1B">
        <w:rPr>
          <w:b/>
        </w:rPr>
        <w:fldChar w:fldCharType="separate"/>
      </w:r>
      <w:r w:rsidR="001C03C4">
        <w:rPr>
          <w:b/>
        </w:rPr>
        <w:t>Eq.2-6</w:t>
      </w:r>
      <w:r w:rsidRPr="00B16C1B">
        <w:rPr>
          <w:b/>
        </w:rPr>
        <w:fldChar w:fldCharType="end"/>
      </w:r>
      <w:r>
        <w:t>) suivant</w:t>
      </w:r>
      <w:r w:rsidRPr="00643917">
        <w:t xml:space="preserve"> l'épaisseur du film</w:t>
      </w:r>
      <w:r>
        <w:t xml:space="preserve"> ont été discrétisés et calculés par ces polynômes</w:t>
      </w:r>
      <w:r w:rsidRPr="00643917">
        <w:t>.</w:t>
      </w:r>
      <w:r w:rsidRPr="0008089E">
        <w:t xml:space="preserve"> La 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sidR="00917E4F">
        <w:rPr>
          <w:b/>
        </w:rPr>
        <w:instrText xml:space="preserve"> \* MERGEFORMAT </w:instrText>
      </w:r>
      <w:r w:rsidRPr="00917E4F">
        <w:rPr>
          <w:b/>
        </w:rPr>
      </w:r>
      <w:r w:rsidRPr="00917E4F">
        <w:rPr>
          <w:b/>
        </w:rPr>
        <w:fldChar w:fldCharType="separate"/>
      </w:r>
      <w:r w:rsidR="001C03C4">
        <w:rPr>
          <w:b/>
        </w:rPr>
        <w:t>[38]</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76B0B967" w14:textId="132F236F" w:rsidR="0093422C" w:rsidRDefault="0093422C" w:rsidP="00B16C1B">
      <w:pPr>
        <w:spacing w:line="360" w:lineRule="auto"/>
        <w:ind w:firstLine="708"/>
      </w:pPr>
      <w:r>
        <w:t xml:space="preserve">En 2005, Moraru </w:t>
      </w:r>
      <w:r w:rsidRPr="00B16C1B">
        <w:rPr>
          <w:b/>
        </w:rPr>
        <w:fldChar w:fldCharType="begin"/>
      </w:r>
      <w:r w:rsidRPr="00B16C1B">
        <w:rPr>
          <w:b/>
        </w:rPr>
        <w:instrText xml:space="preserve"> REF _Ref526269762 \r \h </w:instrText>
      </w:r>
      <w:r w:rsidR="00B16C1B">
        <w:rPr>
          <w:b/>
        </w:rPr>
        <w:instrText xml:space="preserve"> \* MERGEFORMAT </w:instrText>
      </w:r>
      <w:r w:rsidRPr="00B16C1B">
        <w:rPr>
          <w:b/>
        </w:rPr>
      </w:r>
      <w:r w:rsidRPr="00B16C1B">
        <w:rPr>
          <w:b/>
        </w:rPr>
        <w:fldChar w:fldCharType="separate"/>
      </w:r>
      <w:r w:rsidR="001C03C4">
        <w:rPr>
          <w:b/>
        </w:rPr>
        <w:t>[39]</w:t>
      </w:r>
      <w:r w:rsidRPr="00B16C1B">
        <w:rPr>
          <w:b/>
        </w:rP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rsidRPr="00AA4FF8">
        <w:rPr>
          <w:b/>
        </w:rPr>
        <w:fldChar w:fldCharType="begin"/>
      </w:r>
      <w:r w:rsidRPr="00AA4FF8">
        <w:rPr>
          <w:b/>
        </w:rPr>
        <w:instrText xml:space="preserve"> REF _Ref526269669 \r \h </w:instrText>
      </w:r>
      <w:r w:rsidR="00AA4FF8">
        <w:rPr>
          <w:b/>
        </w:rPr>
        <w:instrText xml:space="preserve"> \* MERGEFORMAT </w:instrText>
      </w:r>
      <w:r w:rsidRPr="00AA4FF8">
        <w:rPr>
          <w:b/>
        </w:rPr>
      </w:r>
      <w:r w:rsidRPr="00AA4FF8">
        <w:rPr>
          <w:b/>
        </w:rPr>
        <w:fldChar w:fldCharType="separate"/>
      </w:r>
      <w:r w:rsidR="001C03C4">
        <w:rPr>
          <w:b/>
        </w:rPr>
        <w:t>[37]</w:t>
      </w:r>
      <w:r w:rsidRPr="00AA4FF8">
        <w:rPr>
          <w:b/>
        </w:rPr>
        <w:fldChar w:fldCharType="end"/>
      </w:r>
      <w:r w:rsidRPr="0082282C">
        <w:t xml:space="preserve"> et</w:t>
      </w:r>
      <w:r>
        <w:t xml:space="preserve"> </w:t>
      </w:r>
      <w:r w:rsidRPr="00AA4FF8">
        <w:rPr>
          <w:b/>
        </w:rPr>
        <w:fldChar w:fldCharType="begin"/>
      </w:r>
      <w:r w:rsidRPr="00AA4FF8">
        <w:rPr>
          <w:b/>
        </w:rPr>
        <w:instrText xml:space="preserve"> REF _Ref526269748 \r \h </w:instrText>
      </w:r>
      <w:r w:rsidR="00AA4FF8">
        <w:rPr>
          <w:b/>
        </w:rPr>
        <w:instrText xml:space="preserve"> \* MERGEFORMAT </w:instrText>
      </w:r>
      <w:r w:rsidRPr="00AA4FF8">
        <w:rPr>
          <w:b/>
        </w:rPr>
      </w:r>
      <w:r w:rsidRPr="00AA4FF8">
        <w:rPr>
          <w:b/>
        </w:rPr>
        <w:fldChar w:fldCharType="separate"/>
      </w:r>
      <w:r w:rsidR="001C03C4">
        <w:rPr>
          <w:b/>
        </w:rPr>
        <w:t>[38]</w:t>
      </w:r>
      <w:r w:rsidRPr="00AA4FF8">
        <w:rPr>
          <w:b/>
        </w:rP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74C596FB" w14:textId="126F187E" w:rsidR="0093422C" w:rsidRDefault="0093422C" w:rsidP="00373637">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sidR="00AA4FF8">
        <w:rPr>
          <w:b/>
        </w:rPr>
        <w:instrText xml:space="preserve"> \* MERGEFORMAT </w:instrText>
      </w:r>
      <w:r w:rsidRPr="00AA4FF8">
        <w:rPr>
          <w:b/>
        </w:rPr>
      </w:r>
      <w:r w:rsidRPr="00AA4FF8">
        <w:rPr>
          <w:b/>
        </w:rPr>
        <w:fldChar w:fldCharType="separate"/>
      </w:r>
      <w:r w:rsidR="001C03C4">
        <w:rPr>
          <w:b/>
        </w:rPr>
        <w:t>[30]</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5B3E110B" w14:textId="578FD1CF" w:rsidR="0093422C" w:rsidRDefault="0093422C" w:rsidP="00373637">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sidR="00373637">
        <w:rPr>
          <w:b/>
        </w:rPr>
        <w:instrText xml:space="preserve"> \* MERGEFORMAT </w:instrText>
      </w:r>
      <w:r w:rsidRPr="00373637">
        <w:rPr>
          <w:b/>
        </w:rPr>
      </w:r>
      <w:r w:rsidRPr="00373637">
        <w:rPr>
          <w:b/>
        </w:rPr>
        <w:fldChar w:fldCharType="separate"/>
      </w:r>
      <w:r w:rsidR="001C03C4">
        <w:rPr>
          <w:b/>
        </w:rPr>
        <w:t>[40]</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rsidRPr="00373637">
        <w:rPr>
          <w:b/>
        </w:rPr>
        <w:fldChar w:fldCharType="begin"/>
      </w:r>
      <w:r w:rsidRPr="00373637">
        <w:rPr>
          <w:b/>
        </w:rPr>
        <w:instrText xml:space="preserve"> REF _Ref525772474 \r \h </w:instrText>
      </w:r>
      <w:r w:rsidR="00373637">
        <w:rPr>
          <w:b/>
        </w:rPr>
        <w:instrText xml:space="preserve"> \* MERGEFORMAT </w:instrText>
      </w:r>
      <w:r w:rsidRPr="00373637">
        <w:rPr>
          <w:b/>
        </w:rPr>
      </w:r>
      <w:r w:rsidRPr="00373637">
        <w:rPr>
          <w:b/>
        </w:rPr>
        <w:fldChar w:fldCharType="separate"/>
      </w:r>
      <w:r w:rsidR="001C03C4">
        <w:rPr>
          <w:b/>
        </w:rPr>
        <w:t>Eq.2-6</w:t>
      </w:r>
      <w:r w:rsidRPr="00373637">
        <w:rPr>
          <w:b/>
        </w:rPr>
        <w:fldChar w:fldCharType="end"/>
      </w:r>
      <w:r>
        <w:t xml:space="preserve">) et d’évaluer la densité et la </w:t>
      </w:r>
      <w:r>
        <w:lastRenderedPageBreak/>
        <w:t>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7720C88E" w14:textId="77777777" w:rsidR="0093422C" w:rsidRDefault="0093422C" w:rsidP="005062D3">
      <w:pPr>
        <w:spacing w:line="360" w:lineRule="auto"/>
        <w:ind w:firstLine="708"/>
      </w:pPr>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avec des polynômes de Legendre sur l'épaisseur du film. 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7185B6CD" w14:textId="77777777" w:rsidTr="00CC2A23">
        <w:trPr>
          <w:trHeight w:val="635"/>
          <w:tblHeader/>
          <w:jc w:val="center"/>
        </w:trPr>
        <w:tc>
          <w:tcPr>
            <w:tcW w:w="7938" w:type="dxa"/>
            <w:vAlign w:val="center"/>
          </w:tcPr>
          <w:p w14:paraId="3FBAEF90" w14:textId="77777777" w:rsidR="0093422C" w:rsidRPr="008E09D9" w:rsidRDefault="0093422C" w:rsidP="00FE1F2E">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01854A72"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C2C9F1" w14:textId="77777777" w:rsidR="0093422C" w:rsidRPr="007678E2" w:rsidRDefault="0093422C" w:rsidP="0093422C">
      <w:pPr>
        <w:spacing w:line="360" w:lineRule="auto"/>
      </w:pPr>
      <w:r w:rsidRPr="007678E2">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dans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14AB7A3" w14:textId="77777777" w:rsidTr="00CC2A23">
        <w:trPr>
          <w:trHeight w:val="635"/>
          <w:tblHeader/>
          <w:jc w:val="center"/>
        </w:trPr>
        <w:tc>
          <w:tcPr>
            <w:tcW w:w="7938" w:type="dxa"/>
            <w:vAlign w:val="center"/>
          </w:tcPr>
          <w:p w14:paraId="18C9DE1F" w14:textId="77777777" w:rsidR="0093422C" w:rsidRPr="00042F4D" w:rsidRDefault="0093422C" w:rsidP="00FE1F2E">
            <m:oMathPara>
              <m:oMath>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p w14:paraId="135B0E40" w14:textId="77777777" w:rsidR="0093422C" w:rsidRPr="008E09D9" w:rsidRDefault="00951CA6" w:rsidP="00FE1F2E">
            <m:oMathPara>
              <m:oMath>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tc>
        <w:tc>
          <w:tcPr>
            <w:tcW w:w="1134" w:type="dxa"/>
            <w:vAlign w:val="center"/>
          </w:tcPr>
          <w:p w14:paraId="273E6F90"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233" w:name="_Ref526242254"/>
            <w:r w:rsidRPr="00134F70">
              <w:rPr>
                <w:rFonts w:ascii="Times New Roman" w:eastAsia="Times New Roman" w:hAnsi="Times New Roman"/>
                <w:b/>
                <w:iCs w:val="0"/>
                <w:color w:val="auto"/>
                <w:sz w:val="22"/>
                <w:szCs w:val="22"/>
                <w:lang w:eastAsia="fr-FR"/>
              </w:rPr>
              <w:t xml:space="preserve"> </w:t>
            </w:r>
            <w:bookmarkEnd w:id="233"/>
          </w:p>
        </w:tc>
      </w:tr>
    </w:tbl>
    <w:p w14:paraId="4A73B744" w14:textId="4F00412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 </w:t>
      </w:r>
    </w:p>
    <w:p w14:paraId="544A7761" w14:textId="57F82451" w:rsidR="0093422C" w:rsidRDefault="0093422C" w:rsidP="00EE3EEE">
      <w:pPr>
        <w:spacing w:line="360" w:lineRule="auto"/>
        <w:ind w:firstLine="708"/>
      </w:pPr>
      <w:r>
        <w:t xml:space="preserve">Suite à la décomposition polynomiale de la fluidité et le changement de variable, l’équation de Reynolds </w:t>
      </w:r>
      <w:r w:rsidRPr="002D547C">
        <w:rPr>
          <w:b/>
        </w:rPr>
        <w:fldChar w:fldCharType="begin"/>
      </w:r>
      <w:r w:rsidRPr="002D547C">
        <w:rPr>
          <w:b/>
        </w:rPr>
        <w:instrText xml:space="preserve"> REF _Ref528678284 \r \h </w:instrText>
      </w:r>
      <w:r w:rsidR="002D547C">
        <w:rPr>
          <w:b/>
        </w:rPr>
        <w:instrText xml:space="preserve"> \* MERGEFORMAT </w:instrText>
      </w:r>
      <w:r w:rsidRPr="002D547C">
        <w:rPr>
          <w:b/>
        </w:rPr>
      </w:r>
      <w:r w:rsidRPr="002D547C">
        <w:rPr>
          <w:b/>
        </w:rPr>
        <w:fldChar w:fldCharType="separate"/>
      </w:r>
      <w:r w:rsidR="001C03C4">
        <w:rPr>
          <w:b/>
        </w:rPr>
        <w:t>Eq.2-11</w:t>
      </w:r>
      <w:r w:rsidRPr="002D547C">
        <w:rPr>
          <w:b/>
        </w:rPr>
        <w:fldChar w:fldCharType="end"/>
      </w:r>
      <w:r>
        <w:t xml:space="preserve"> peuvent être évalués avec les polynômes de Legendre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7074184" w14:textId="77777777" w:rsidTr="00FE1F2E">
        <w:trPr>
          <w:trHeight w:val="635"/>
          <w:tblHeader/>
          <w:jc w:val="center"/>
        </w:trPr>
        <w:tc>
          <w:tcPr>
            <w:tcW w:w="7943" w:type="dxa"/>
            <w:vAlign w:val="center"/>
          </w:tcPr>
          <w:p w14:paraId="47D2AF9C" w14:textId="77777777" w:rsidR="0093422C" w:rsidRPr="001C390D" w:rsidRDefault="00951CA6"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p w14:paraId="78A7D8AC" w14:textId="77777777" w:rsidR="0093422C" w:rsidRPr="00D51381" w:rsidRDefault="00951CA6"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tc>
        <w:tc>
          <w:tcPr>
            <w:tcW w:w="1096" w:type="dxa"/>
            <w:vAlign w:val="center"/>
          </w:tcPr>
          <w:p w14:paraId="5A3038FE"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C69253E" w14:textId="77777777" w:rsidR="0093422C" w:rsidRDefault="0093422C" w:rsidP="0093422C">
      <w:pPr>
        <w:spacing w:line="360" w:lineRule="auto"/>
      </w:pPr>
      <w:r>
        <w:t xml:space="preserve">L’équation de Reynolds généralisée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1DF4386D" w14:textId="77777777" w:rsidTr="00FE1F2E">
        <w:trPr>
          <w:trHeight w:val="635"/>
          <w:tblHeader/>
          <w:jc w:val="center"/>
        </w:trPr>
        <w:tc>
          <w:tcPr>
            <w:tcW w:w="7943" w:type="dxa"/>
            <w:vAlign w:val="center"/>
          </w:tcPr>
          <w:p w14:paraId="28C68F85" w14:textId="77777777" w:rsidR="0093422C" w:rsidRPr="00D51381" w:rsidRDefault="00951CA6" w:rsidP="00FE1F2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647CAC8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D255E9A" w14:textId="77777777" w:rsidR="0093422C" w:rsidRDefault="0093422C" w:rsidP="0093422C">
      <w:pPr>
        <w:spacing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2F0B7109" w14:textId="77777777" w:rsidTr="00FE1F2E">
        <w:trPr>
          <w:trHeight w:val="635"/>
          <w:tblHeader/>
          <w:jc w:val="center"/>
        </w:trPr>
        <w:tc>
          <w:tcPr>
            <w:tcW w:w="7943" w:type="dxa"/>
            <w:vAlign w:val="center"/>
          </w:tcPr>
          <w:p w14:paraId="5DAB0BD7" w14:textId="77777777" w:rsidR="0093422C" w:rsidRPr="0030479A" w:rsidRDefault="0093422C" w:rsidP="00FE1F2E">
            <w:pPr>
              <w:spacing w:line="360" w:lineRule="auto"/>
            </w:pPr>
            <m:oMathPara>
              <m:oMath>
                <m:r>
                  <w:rPr>
                    <w:rFonts w:ascii="Cambria Math" w:hAnsi="Cambria Math"/>
                  </w:rPr>
                  <w:lastRenderedPageBreak/>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oMath>
            </m:oMathPara>
          </w:p>
          <w:p w14:paraId="05F22567" w14:textId="77777777" w:rsidR="0093422C" w:rsidRPr="00D51381" w:rsidRDefault="0093422C" w:rsidP="00FE1F2E">
            <w:pPr>
              <w:spacing w:line="360" w:lineRule="auto"/>
            </w:pPr>
            <m:oMathPara>
              <m:oMath>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oMath>
            </m:oMathPara>
          </w:p>
        </w:tc>
        <w:tc>
          <w:tcPr>
            <w:tcW w:w="1096" w:type="dxa"/>
            <w:vAlign w:val="center"/>
          </w:tcPr>
          <w:p w14:paraId="3591A2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4FC27AE"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50BDA744" w14:textId="77777777" w:rsidTr="00FE1F2E">
        <w:trPr>
          <w:trHeight w:val="635"/>
          <w:tblHeader/>
          <w:jc w:val="center"/>
        </w:trPr>
        <w:tc>
          <w:tcPr>
            <w:tcW w:w="7943" w:type="dxa"/>
            <w:vAlign w:val="center"/>
          </w:tcPr>
          <w:p w14:paraId="388B2E01" w14:textId="77777777" w:rsidR="0093422C" w:rsidRPr="0030479A" w:rsidRDefault="00951CA6"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oMath>
            </m:oMathPara>
          </w:p>
          <w:p w14:paraId="4E70B680" w14:textId="77777777" w:rsidR="0093422C" w:rsidRPr="00D51381" w:rsidRDefault="00951CA6"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oMath>
            </m:oMathPara>
          </w:p>
        </w:tc>
        <w:tc>
          <w:tcPr>
            <w:tcW w:w="1096" w:type="dxa"/>
            <w:vAlign w:val="center"/>
          </w:tcPr>
          <w:p w14:paraId="55163A0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6C6AB6E" w14:textId="009948CC" w:rsidR="0093422C" w:rsidRDefault="0093422C" w:rsidP="0093422C">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sidR="00900A47">
        <w:rPr>
          <w:b/>
        </w:rPr>
        <w:instrText xml:space="preserve"> \* MERGEFORMAT </w:instrText>
      </w:r>
      <w:r w:rsidRPr="00900A47">
        <w:rPr>
          <w:b/>
        </w:rPr>
      </w:r>
      <w:r w:rsidRPr="00900A47">
        <w:rPr>
          <w:b/>
        </w:rPr>
        <w:fldChar w:fldCharType="separate"/>
      </w:r>
      <w:r w:rsidR="001C03C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6E3613F0" w14:textId="77777777" w:rsidTr="00FE1F2E">
        <w:trPr>
          <w:trHeight w:val="635"/>
          <w:tblHeader/>
          <w:jc w:val="center"/>
        </w:trPr>
        <w:tc>
          <w:tcPr>
            <w:tcW w:w="7943" w:type="dxa"/>
            <w:vAlign w:val="center"/>
          </w:tcPr>
          <w:p w14:paraId="5EAB58A0" w14:textId="77777777" w:rsidR="0093422C" w:rsidRPr="00D51381" w:rsidRDefault="0093422C" w:rsidP="00FE1F2E">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6E73DEC5"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BA7DF71" w14:textId="77777777" w:rsidR="0093422C" w:rsidRDefault="0093422C" w:rsidP="00A61859">
      <w:pPr>
        <w:spacing w:line="360" w:lineRule="auto"/>
        <w:ind w:firstLine="708"/>
      </w:pPr>
      <w:r>
        <w:t xml:space="preserve">Grâce à l’orthogonalité des polynômes de Legendre, les termes avec un ordre plus élevé que 2 dans l’approximation de la fluidité </w:t>
      </w:r>
      <m:oMath>
        <m:sSub>
          <m:sSubPr>
            <m:ctrlPr>
              <w:rPr>
                <w:rFonts w:ascii="Cambria Math" w:hAnsi="Cambria Math"/>
              </w:rPr>
            </m:ctrlPr>
          </m:sSubPr>
          <m:e>
            <m:r>
              <w:rPr>
                <w:rFonts w:ascii="Cambria Math" w:hAnsi="Cambria Math"/>
              </w:rPr>
              <m:t>ξ</m:t>
            </m:r>
          </m:e>
          <m:sub>
            <m:r>
              <w:rPr>
                <w:rFonts w:ascii="Cambria Math" w:hAnsi="Cambria Math"/>
              </w:rPr>
              <m:t>F</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N</m:t>
            </m:r>
          </m:sup>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ζ</m:t>
                    </m:r>
                  </m:e>
                  <m:sub>
                    <m:r>
                      <w:rPr>
                        <w:rFonts w:ascii="Cambria Math" w:hAnsi="Cambria Math"/>
                      </w:rPr>
                      <m:t>i</m:t>
                    </m:r>
                  </m:sub>
                </m:sSub>
              </m:e>
            </m:d>
          </m:e>
        </m:nary>
      </m:oMath>
      <w:r>
        <w:t xml:space="preserve">  vont disparaitre pendant l’intégration. Les intégrales sont ainsi calculées de manière précise et avec peu d’effort de calcul.</w:t>
      </w:r>
    </w:p>
    <w:p w14:paraId="6233B243" w14:textId="2B784A76" w:rsidR="0093422C" w:rsidRDefault="0093422C" w:rsidP="0093422C">
      <w:pPr>
        <w:spacing w:line="360" w:lineRule="auto"/>
      </w:pPr>
      <w:r>
        <w:t>En outre, à la suite du changement de variable, l’équation de l’énergie (</w:t>
      </w:r>
      <w:r w:rsidRPr="006D338D">
        <w:rPr>
          <w:b/>
        </w:rPr>
        <w:fldChar w:fldCharType="begin"/>
      </w:r>
      <w:r w:rsidRPr="006D338D">
        <w:rPr>
          <w:b/>
        </w:rPr>
        <w:instrText xml:space="preserve"> REF _Ref525825321 \r \h </w:instrText>
      </w:r>
      <w:r w:rsidR="006D338D">
        <w:rPr>
          <w:b/>
        </w:rPr>
        <w:instrText xml:space="preserve"> \* MERGEFORMAT </w:instrText>
      </w:r>
      <w:r w:rsidRPr="006D338D">
        <w:rPr>
          <w:b/>
        </w:rPr>
      </w:r>
      <w:r w:rsidRPr="006D338D">
        <w:rPr>
          <w:b/>
        </w:rPr>
        <w:fldChar w:fldCharType="separate"/>
      </w:r>
      <w:r w:rsidR="001C03C4">
        <w:rPr>
          <w:b/>
        </w:rPr>
        <w:t>Eq.2-19</w:t>
      </w:r>
      <w:r w:rsidRPr="006D338D">
        <w:rPr>
          <w:b/>
        </w:rPr>
        <w:fldChar w:fldCharType="end"/>
      </w:r>
      <w:r>
        <w:t>)  peut être 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D7331C9" w14:textId="77777777" w:rsidTr="00FE1F2E">
        <w:trPr>
          <w:trHeight w:val="635"/>
          <w:tblHeader/>
          <w:jc w:val="center"/>
        </w:trPr>
        <w:tc>
          <w:tcPr>
            <w:tcW w:w="7943" w:type="dxa"/>
            <w:vAlign w:val="center"/>
          </w:tcPr>
          <w:p w14:paraId="744AA7BA" w14:textId="77777777" w:rsidR="0093422C" w:rsidRPr="00D51381" w:rsidRDefault="0093422C" w:rsidP="00FE1F2E">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 </m:t>
                </m:r>
                <m:sSub>
                  <m:sSubPr>
                    <m:ctrlPr>
                      <w:rPr>
                        <w:rFonts w:ascii="Cambria Math" w:hAnsi="Cambria Math"/>
                      </w:rPr>
                    </m:ctrlPr>
                  </m:sSubPr>
                  <m:e>
                    <m:r>
                      <w:rPr>
                        <w:rFonts w:ascii="Cambria Math" w:hAnsi="Cambria Math"/>
                      </w:rPr>
                      <m:t>η</m:t>
                    </m:r>
                  </m:e>
                  <m:sub>
                    <m:r>
                      <m:rPr>
                        <m:sty m:val="p"/>
                      </m:rPr>
                      <w:rPr>
                        <w:rFonts w:ascii="Cambria Math" w:hAnsi="Cambria Math"/>
                      </w:rPr>
                      <m:t>0</m:t>
                    </m:r>
                  </m:sub>
                </m:sSub>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u</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r>
                      <m:rPr>
                        <m:sty m:val="p"/>
                      </m:rPr>
                      <w:rPr>
                        <w:rFonts w:ascii="Cambria Math" w:hAnsi="Cambria Math" w:cs="Cambria Math"/>
                      </w:rPr>
                      <m:t>+</m:t>
                    </m:r>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w</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e>
                </m:d>
              </m:oMath>
            </m:oMathPara>
          </w:p>
        </w:tc>
        <w:tc>
          <w:tcPr>
            <w:tcW w:w="1096" w:type="dxa"/>
            <w:vAlign w:val="center"/>
          </w:tcPr>
          <w:p w14:paraId="6F1180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34" w:name="_Ref528678596"/>
            <w:r w:rsidRPr="001C390D">
              <w:rPr>
                <w:rFonts w:ascii="Calibri" w:eastAsia="Times New Roman" w:hAnsi="Calibri" w:cs="Times New Roman"/>
                <w:i w:val="0"/>
                <w:iCs w:val="0"/>
                <w:color w:val="auto"/>
                <w:sz w:val="22"/>
                <w:szCs w:val="20"/>
                <w:lang w:eastAsia="fr-FR"/>
              </w:rPr>
              <w:t xml:space="preserve"> </w:t>
            </w:r>
            <w:bookmarkEnd w:id="234"/>
          </w:p>
        </w:tc>
      </w:tr>
    </w:tbl>
    <w:p w14:paraId="1749A797" w14:textId="3A4D3000" w:rsidR="0093422C" w:rsidRDefault="0093422C" w:rsidP="00A61859">
      <w:pPr>
        <w:spacing w:line="360" w:lineRule="auto"/>
        <w:ind w:firstLine="708"/>
      </w:pPr>
      <w:r>
        <w:t xml:space="preserve">La température dans </w:t>
      </w:r>
      <w:r w:rsidRPr="00A61859">
        <w:rPr>
          <w:b/>
        </w:rPr>
        <w:fldChar w:fldCharType="begin"/>
      </w:r>
      <w:r w:rsidRPr="00A61859">
        <w:rPr>
          <w:b/>
        </w:rPr>
        <w:instrText xml:space="preserve"> REF _Ref528678596 \r \h </w:instrText>
      </w:r>
      <w:r w:rsidR="00A61859">
        <w:rPr>
          <w:b/>
        </w:rPr>
        <w:instrText xml:space="preserve"> \* MERGEFORMAT </w:instrText>
      </w:r>
      <w:r w:rsidRPr="00A61859">
        <w:rPr>
          <w:b/>
        </w:rPr>
      </w:r>
      <w:r w:rsidRPr="00A61859">
        <w:rPr>
          <w:b/>
        </w:rPr>
        <w:fldChar w:fldCharType="separate"/>
      </w:r>
      <w:r w:rsidR="001C03C4">
        <w:rPr>
          <w:b/>
        </w:rPr>
        <w:t>Eq.2-45</w:t>
      </w:r>
      <w:r w:rsidRPr="00A61859">
        <w:rPr>
          <w:b/>
        </w:rPr>
        <w:fldChar w:fldCharType="end"/>
      </w:r>
      <w:r>
        <w:t xml:space="preserve"> sera remplacée par  </w:t>
      </w:r>
      <w:r w:rsidRPr="00A61859">
        <w:rPr>
          <w:b/>
        </w:rPr>
        <w:fldChar w:fldCharType="begin"/>
      </w:r>
      <w:r w:rsidRPr="00A61859">
        <w:rPr>
          <w:b/>
        </w:rPr>
        <w:instrText xml:space="preserve"> REF _Ref526242254 \r \h  \* MERGEFORMAT </w:instrText>
      </w:r>
      <w:r w:rsidRPr="00A61859">
        <w:rPr>
          <w:b/>
        </w:rPr>
      </w:r>
      <w:r w:rsidRPr="00A61859">
        <w:rPr>
          <w:b/>
        </w:rPr>
        <w:fldChar w:fldCharType="separate"/>
      </w:r>
      <w:r w:rsidR="001C03C4">
        <w:rPr>
          <w:b/>
        </w:rPr>
        <w:t>Eq.2-39</w:t>
      </w:r>
      <w:r w:rsidRPr="00A61859">
        <w:rPr>
          <w:b/>
        </w:rP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p>
    <w:p w14:paraId="7FAF0ED6" w14:textId="4B1F0D68" w:rsidR="0093422C" w:rsidRDefault="0093422C" w:rsidP="00A61859">
      <w:pPr>
        <w:spacing w:line="360" w:lineRule="auto"/>
        <w:ind w:firstLine="708"/>
      </w:pPr>
      <w:r w:rsidRPr="004D208A">
        <w:t>Pour une position donnée</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oMath>
      <w:r w:rsidRPr="004D208A">
        <w:t xml:space="preserve"> dans </w:t>
      </w:r>
      <w:r>
        <w:t>le plan x-z</w:t>
      </w:r>
      <w:r w:rsidRPr="004D208A">
        <w:t>, la température</w:t>
      </w:r>
      <w:r>
        <w:t xml:space="preserve"> à travers le film mince</w:t>
      </w:r>
      <w:r w:rsidRPr="004D208A">
        <w:t xml:space="preserve"> est remplacée par son approximati</w:t>
      </w:r>
      <w:r>
        <w:t xml:space="preserve">on </w:t>
      </w:r>
      <w:r w:rsidR="00A61859" w:rsidRPr="00A61859">
        <w:rPr>
          <w:b/>
        </w:rPr>
        <w:fldChar w:fldCharType="begin"/>
      </w:r>
      <w:r w:rsidR="00A61859" w:rsidRPr="00A61859">
        <w:rPr>
          <w:b/>
        </w:rPr>
        <w:instrText xml:space="preserve"> REF _Ref526242254 \r \h </w:instrText>
      </w:r>
      <w:r w:rsidR="00A61859">
        <w:rPr>
          <w:b/>
        </w:rPr>
        <w:instrText xml:space="preserve"> \* MERGEFORMAT </w:instrText>
      </w:r>
      <w:r w:rsidR="00A61859" w:rsidRPr="00A61859">
        <w:rPr>
          <w:b/>
        </w:rPr>
      </w:r>
      <w:r w:rsidR="00A61859" w:rsidRPr="00A61859">
        <w:rPr>
          <w:b/>
        </w:rPr>
        <w:fldChar w:fldCharType="separate"/>
      </w:r>
      <w:r w:rsidR="001C03C4">
        <w:rPr>
          <w:b/>
        </w:rPr>
        <w:t>Eq.2-39</w:t>
      </w:r>
      <w:r w:rsidR="00A61859" w:rsidRPr="00A61859">
        <w:rPr>
          <w:b/>
        </w:rPr>
        <w:fldChar w:fldCharType="end"/>
      </w:r>
      <w:r>
        <w:t xml:space="preserve"> </w:t>
      </w:r>
      <w:r w:rsidR="006D338D">
        <w:t>. La résolution de l’équation de l’énergie (</w:t>
      </w:r>
      <w:r w:rsidR="006D338D" w:rsidRPr="006D338D">
        <w:rPr>
          <w:b/>
        </w:rPr>
        <w:fldChar w:fldCharType="begin"/>
      </w:r>
      <w:r w:rsidR="006D338D" w:rsidRPr="006D338D">
        <w:rPr>
          <w:b/>
        </w:rPr>
        <w:instrText xml:space="preserve"> REF _Ref528678596 \r \h </w:instrText>
      </w:r>
      <w:r w:rsidR="006D338D">
        <w:rPr>
          <w:b/>
        </w:rPr>
        <w:instrText xml:space="preserve"> \* MERGEFORMAT </w:instrText>
      </w:r>
      <w:r w:rsidR="006D338D" w:rsidRPr="006D338D">
        <w:rPr>
          <w:b/>
        </w:rPr>
      </w:r>
      <w:r w:rsidR="006D338D" w:rsidRPr="006D338D">
        <w:rPr>
          <w:b/>
        </w:rPr>
        <w:fldChar w:fldCharType="separate"/>
      </w:r>
      <w:r w:rsidR="001C03C4">
        <w:rPr>
          <w:b/>
        </w:rPr>
        <w:t>Eq.2-45</w:t>
      </w:r>
      <w:r w:rsidR="006D338D" w:rsidRPr="006D338D">
        <w:rPr>
          <w:b/>
        </w:rPr>
        <w:fldChar w:fldCharType="end"/>
      </w:r>
      <w:r w:rsidR="006D338D">
        <w:rPr>
          <w:b/>
        </w:rPr>
        <w:t>)</w:t>
      </w:r>
      <w:r w:rsidR="006D338D">
        <w:t xml:space="preserve"> </w:t>
      </w:r>
      <w:r w:rsidRPr="004D208A">
        <w:t xml:space="preserve">est appliquée </w:t>
      </w:r>
      <w:r>
        <w:t>à</w:t>
      </w:r>
      <w:r w:rsidRPr="004D208A">
        <w:t xml:space="preserve"> chaque point</w:t>
      </w:r>
      <w:r w:rsidR="00905BBE">
        <w:t xml:space="preserve"> intérieur</w:t>
      </w:r>
      <w:r w:rsidRPr="004D208A">
        <w:t xml:space="preserve"> de Lobatto</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xml:space="preserve">. Cela conduit </w:t>
      </w:r>
      <w:r w:rsidRPr="001C390D">
        <w:t>à</w:t>
      </w:r>
      <w:r w:rsidRPr="004D208A">
        <w:t xml:space="preserve"> N-1 équations aux dérivées partielles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 Les conditions</w:t>
      </w:r>
      <w:r>
        <w:t xml:space="preserve"> aux</w:t>
      </w:r>
      <w:r w:rsidRPr="004D208A">
        <w:t xml:space="preserve"> limit</w:t>
      </w:r>
      <w:r>
        <w:t xml:space="preserve">es sont appliquées aux deux </w:t>
      </w:r>
      <w:r>
        <w:lastRenderedPageBreak/>
        <w:t>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xml:space="preserve">, ce qui conduit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t xml:space="preserve"> </w:t>
      </w:r>
    </w:p>
    <w:p w14:paraId="1D17670F" w14:textId="34ACDCFE" w:rsidR="0093422C" w:rsidRDefault="0093422C" w:rsidP="00B74996">
      <w:pPr>
        <w:pStyle w:val="Titre2"/>
        <w:ind w:left="709"/>
      </w:pPr>
      <w:bookmarkStart w:id="235" w:name="_Toc533777561"/>
      <w:r>
        <w:t>Efforts générés dans paliers hydrodynamiques</w:t>
      </w:r>
      <w:bookmarkEnd w:id="235"/>
    </w:p>
    <w:p w14:paraId="66D40BD0" w14:textId="77777777" w:rsidR="000B533E" w:rsidRPr="000B533E" w:rsidRDefault="000B533E" w:rsidP="000B533E"/>
    <w:p w14:paraId="25D95A2E" w14:textId="77777777" w:rsidR="0093422C" w:rsidRDefault="0093422C" w:rsidP="0093422C">
      <w:pPr>
        <w:spacing w:line="360" w:lineRule="auto"/>
        <w:rPr>
          <w:sz w:val="23"/>
          <w:szCs w:val="23"/>
        </w:rPr>
      </w:pPr>
      <w:r>
        <w:rPr>
          <w:sz w:val="23"/>
          <w:szCs w:val="23"/>
        </w:rPr>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w:rPr>
            <w:rFonts w:ascii="Cambria Math" w:hAnsi="Cambria Math"/>
            <w:sz w:val="23"/>
            <w:szCs w:val="23"/>
          </w:rPr>
          <m:t xml:space="preserve"> </m:t>
        </m:r>
        <m:r>
          <w:rPr>
            <w:rFonts w:ascii="Cambria Math" w:hAnsi="Cambria Math"/>
          </w:rPr>
          <m:t>R&lt;X,Y&gt;</m:t>
        </m:r>
      </m:oMath>
      <w:r>
        <w:t xml:space="preserve"> (</w:t>
      </w:r>
      <w:r w:rsidRPr="001F3781">
        <w:rPr>
          <w:b/>
        </w:rPr>
        <w:fldChar w:fldCharType="begin"/>
      </w:r>
      <w:r w:rsidRPr="001F3781">
        <w:rPr>
          <w:b/>
        </w:rPr>
        <w:instrText xml:space="preserve"> REF _Ref526328409 \h </w:instrText>
      </w:r>
      <w:r>
        <w:rPr>
          <w:b/>
        </w:rPr>
        <w:instrText xml:space="preserve"> \* MERGEFORMAT </w:instrText>
      </w:r>
      <w:r w:rsidRPr="001F3781">
        <w:rPr>
          <w:b/>
        </w:rPr>
      </w:r>
      <w:r w:rsidRPr="001F3781">
        <w:rPr>
          <w:b/>
        </w:rPr>
        <w:fldChar w:fldCharType="separate"/>
      </w:r>
      <w:r w:rsidR="001C03C4" w:rsidRPr="001C03C4">
        <w:rPr>
          <w:b/>
          <w:i/>
        </w:rPr>
        <w:t xml:space="preserve">Figure </w:t>
      </w:r>
      <w:r w:rsidR="001C03C4" w:rsidRPr="001C03C4">
        <w:rPr>
          <w:b/>
          <w:i/>
          <w:noProof/>
        </w:rPr>
        <w:t>2.2</w:t>
      </w:r>
      <w:r w:rsidR="001C03C4" w:rsidRPr="001C03C4">
        <w:rPr>
          <w:b/>
          <w:i/>
          <w:noProof/>
        </w:rPr>
        <w:noBreakHyphen/>
        <w:t>1</w:t>
      </w:r>
      <w:r w:rsidRPr="001F3781">
        <w:rPr>
          <w:b/>
        </w:rPr>
        <w:fldChar w:fldCharType="end"/>
      </w:r>
      <w:r w:rsidRPr="00317C9E">
        <w:t>)</w:t>
      </w:r>
      <w:r>
        <w:rPr>
          <w:sz w:val="23"/>
          <w:szCs w:val="23"/>
        </w:rPr>
        <w:t xml:space="preserve">, après l’intégration sur le domaine de calcul </w:t>
      </w:r>
      <w:r w:rsidRPr="007B34F0">
        <w:rPr>
          <w:sz w:val="23"/>
          <w:szCs w:val="23"/>
        </w:rPr>
        <w:t>de</w:t>
      </w:r>
      <w:r>
        <w:rPr>
          <w:sz w:val="23"/>
          <w:szCs w:val="23"/>
        </w:rPr>
        <w:t xml:space="preserve"> la</w:t>
      </w:r>
      <w:r w:rsidRPr="007B34F0">
        <w:rPr>
          <w:sz w:val="23"/>
          <w:szCs w:val="23"/>
        </w:rPr>
        <w:t xml:space="preserve"> pression</w:t>
      </w:r>
      <m:oMath>
        <m:r>
          <w:rPr>
            <w:rFonts w:ascii="Cambria Math" w:hAnsi="Cambria Math"/>
            <w:sz w:val="23"/>
            <w:szCs w:val="23"/>
          </w:rPr>
          <m:t xml:space="preserve"> S(x,z)</m:t>
        </m:r>
      </m:oMath>
      <w:r>
        <w:rPr>
          <w:sz w:val="23"/>
          <w:szCs w:val="23"/>
        </w:rPr>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7777777" w:rsidR="0093422C" w:rsidRPr="00D51381" w:rsidRDefault="00951CA6"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C4A47BD" w14:textId="77777777" w:rsidR="0093422C" w:rsidRDefault="0093422C" w:rsidP="0093422C">
      <w:pPr>
        <w:spacing w:line="360" w:lineRule="auto"/>
        <w:rPr>
          <w:sz w:val="23"/>
          <w:szCs w:val="23"/>
        </w:rPr>
      </w:pPr>
      <w:r>
        <w:rPr>
          <w:sz w:val="23"/>
          <w:szCs w:val="23"/>
        </w:rPr>
        <w:t xml:space="preserve">avec </w:t>
      </w:r>
      <m:oMath>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sup>
        </m:sSup>
        <m:r>
          <w:rPr>
            <w:rFonts w:ascii="Cambria Math" w:hAnsi="Cambria Math"/>
            <w:sz w:val="23"/>
            <w:szCs w:val="23"/>
          </w:rPr>
          <m:t xml:space="preserve">(x)=x/Rc </m:t>
        </m:r>
      </m:oMath>
      <w:r>
        <w:rPr>
          <w:sz w:val="23"/>
          <w:szCs w:val="23"/>
        </w:rPr>
        <w:t xml:space="preserve"> où </w:t>
      </w:r>
      <m:oMath>
        <m:r>
          <w:rPr>
            <w:rFonts w:ascii="Cambria Math" w:hAnsi="Cambria Math"/>
            <w:sz w:val="23"/>
            <w:szCs w:val="23"/>
          </w:rPr>
          <m:t>Rc</m:t>
        </m:r>
      </m:oMath>
      <w:r>
        <w:rPr>
          <w:sz w:val="23"/>
          <w:szCs w:val="23"/>
        </w:rPr>
        <w:t xml:space="preserve"> est la rayon intérieure du coussinet. </w:t>
      </w:r>
    </w:p>
    <w:p w14:paraId="68AEE417" w14:textId="77777777" w:rsidR="0093422C" w:rsidRDefault="0093422C" w:rsidP="0093422C">
      <w:pPr>
        <w:spacing w:line="360" w:lineRule="auto"/>
        <w:rPr>
          <w:sz w:val="23"/>
          <w:szCs w:val="23"/>
        </w:rPr>
      </w:pPr>
      <w:r>
        <w:rPr>
          <w:sz w:val="23"/>
          <w:szCs w:val="23"/>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3B3EEC96" w14:textId="77777777" w:rsidTr="00FE1F2E">
        <w:trPr>
          <w:trHeight w:val="635"/>
          <w:tblHeader/>
          <w:jc w:val="center"/>
        </w:trPr>
        <w:tc>
          <w:tcPr>
            <w:tcW w:w="7943" w:type="dxa"/>
            <w:vAlign w:val="center"/>
          </w:tcPr>
          <w:p w14:paraId="18713CAC" w14:textId="77777777" w:rsidR="0093422C" w:rsidRPr="00D51381" w:rsidRDefault="0093422C" w:rsidP="00FE1F2E">
            <w:pPr>
              <w:spacing w:line="360" w:lineRule="auto"/>
              <w:jc w:val="center"/>
            </w:pPr>
            <m:oMathPara>
              <m:oMath>
                <m:r>
                  <m:rPr>
                    <m:scr m:val="script"/>
                    <m:sty m:val="bi"/>
                  </m:rPr>
                  <w:rPr>
                    <w:rFonts w:ascii="Cambria Math" w:hAnsi="Cambria Math"/>
                  </w:rPr>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4B313EB1"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77777777" w:rsidR="0093422C" w:rsidRDefault="0093422C" w:rsidP="00B50692">
      <w:pPr>
        <w:spacing w:line="360" w:lineRule="auto"/>
        <w:ind w:firstLine="708"/>
        <w:rPr>
          <w:sz w:val="23"/>
          <w:szCs w:val="23"/>
        </w:rPr>
      </w:pPr>
      <w:r>
        <w:rPr>
          <w:sz w:val="23"/>
          <w:szCs w:val="23"/>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3EA365BD" w14:textId="77777777" w:rsidR="0093422C" w:rsidRDefault="0093422C" w:rsidP="00B50692">
      <w:pPr>
        <w:spacing w:line="360" w:lineRule="auto"/>
        <w:ind w:firstLine="567"/>
        <w:rPr>
          <w:sz w:val="23"/>
          <w:szCs w:val="23"/>
        </w:rPr>
      </w:pPr>
      <w:r>
        <w:rPr>
          <w:sz w:val="23"/>
          <w:szCs w:val="23"/>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1D82CBD2" w14:textId="7CF4DFA2" w:rsidR="0093422C" w:rsidRDefault="0093422C" w:rsidP="00B74996">
      <w:pPr>
        <w:pStyle w:val="Titre2"/>
        <w:ind w:left="709"/>
      </w:pPr>
      <w:bookmarkStart w:id="236" w:name="_Toc533777562"/>
      <w:r>
        <w:t>Études de cas d’un palier avec deux lobes</w:t>
      </w:r>
      <w:bookmarkEnd w:id="236"/>
    </w:p>
    <w:p w14:paraId="3DD1E7B1" w14:textId="77777777" w:rsidR="0093422C" w:rsidRDefault="0093422C" w:rsidP="0093422C">
      <w:pPr>
        <w:spacing w:line="360" w:lineRule="auto"/>
      </w:pPr>
    </w:p>
    <w:p w14:paraId="38B2582E" w14:textId="3CC2CC14" w:rsidR="0093422C" w:rsidRDefault="0093422C" w:rsidP="0093422C">
      <w:pPr>
        <w:spacing w:line="360" w:lineRule="auto"/>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1C03C4">
        <w:rPr>
          <w:b/>
        </w:rPr>
        <w:t>[41]</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1C03C4" w:rsidRPr="001C03C4">
        <w:rPr>
          <w:b/>
          <w:szCs w:val="22"/>
        </w:rPr>
        <w:t xml:space="preserve">Figure </w:t>
      </w:r>
      <w:r w:rsidR="001C03C4" w:rsidRPr="001C03C4">
        <w:rPr>
          <w:b/>
          <w:i/>
          <w:iCs/>
          <w:noProof/>
          <w:szCs w:val="22"/>
        </w:rPr>
        <w:t>2.5</w:t>
      </w:r>
      <w:r w:rsidR="001C03C4" w:rsidRPr="001C03C4">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1C03C4" w:rsidRPr="001C03C4">
        <w:rPr>
          <w:b/>
          <w:szCs w:val="22"/>
        </w:rPr>
        <w:t xml:space="preserve">Tableau </w:t>
      </w:r>
      <w:r w:rsidR="001C03C4" w:rsidRPr="001C03C4">
        <w:rPr>
          <w:b/>
          <w:i/>
          <w:iCs/>
          <w:noProof/>
          <w:szCs w:val="22"/>
        </w:rPr>
        <w:t>2.5</w:t>
      </w:r>
      <w:r w:rsidR="001C03C4" w:rsidRPr="001C03C4">
        <w:rPr>
          <w:b/>
          <w:i/>
          <w:iCs/>
          <w:noProof/>
          <w:szCs w:val="22"/>
        </w:rPr>
        <w:noBreakHyphen/>
        <w:t>1</w:t>
      </w:r>
      <w:r w:rsidRPr="003F2FCB">
        <w:rPr>
          <w:b/>
        </w:rPr>
        <w:fldChar w:fldCharType="end"/>
      </w:r>
      <w:r>
        <w:t xml:space="preserve">. </w:t>
      </w:r>
    </w:p>
    <w:p w14:paraId="015F7347" w14:textId="77777777" w:rsidR="00B74996" w:rsidRDefault="00B74996" w:rsidP="00B74996">
      <w:pPr>
        <w:keepNext/>
        <w:spacing w:line="360" w:lineRule="auto"/>
        <w:jc w:val="center"/>
      </w:pPr>
      <w:r>
        <w:rPr>
          <w:noProof/>
        </w:rPr>
        <w:lastRenderedPageBreak/>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0556" cy="2480807"/>
                    </a:xfrm>
                    <a:prstGeom prst="rect">
                      <a:avLst/>
                    </a:prstGeom>
                  </pic:spPr>
                </pic:pic>
              </a:graphicData>
            </a:graphic>
          </wp:inline>
        </w:drawing>
      </w:r>
    </w:p>
    <w:p w14:paraId="45D61C2C" w14:textId="77777777" w:rsidR="00B74996" w:rsidRPr="004447C8" w:rsidRDefault="00B74996" w:rsidP="00B74996">
      <w:pPr>
        <w:pStyle w:val="Lgende"/>
        <w:spacing w:line="360" w:lineRule="auto"/>
        <w:jc w:val="center"/>
        <w:rPr>
          <w:i w:val="0"/>
          <w:iCs w:val="0"/>
          <w:color w:val="auto"/>
          <w:sz w:val="22"/>
          <w:szCs w:val="22"/>
        </w:rPr>
      </w:pPr>
      <w:bookmarkStart w:id="237" w:name="_Ref476837092"/>
      <w:r w:rsidRPr="004447C8">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1C03C4">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Figure \* ARABIC \s 2 </w:instrText>
      </w:r>
      <w:r>
        <w:rPr>
          <w:i w:val="0"/>
          <w:iCs w:val="0"/>
          <w:color w:val="auto"/>
          <w:sz w:val="22"/>
          <w:szCs w:val="22"/>
        </w:rPr>
        <w:fldChar w:fldCharType="separate"/>
      </w:r>
      <w:r w:rsidR="001C03C4">
        <w:rPr>
          <w:i w:val="0"/>
          <w:iCs w:val="0"/>
          <w:noProof/>
          <w:color w:val="auto"/>
          <w:sz w:val="22"/>
          <w:szCs w:val="22"/>
        </w:rPr>
        <w:t>1</w:t>
      </w:r>
      <w:r>
        <w:rPr>
          <w:i w:val="0"/>
          <w:iCs w:val="0"/>
          <w:color w:val="auto"/>
          <w:sz w:val="22"/>
          <w:szCs w:val="22"/>
        </w:rPr>
        <w:fldChar w:fldCharType="end"/>
      </w:r>
      <w:bookmarkEnd w:id="237"/>
      <w:r>
        <w:rPr>
          <w:i w:val="0"/>
          <w:iCs w:val="0"/>
          <w:color w:val="auto"/>
          <w:sz w:val="22"/>
          <w:szCs w:val="22"/>
        </w:rPr>
        <w:t xml:space="preserve"> la géométrie du palier</w:t>
      </w:r>
    </w:p>
    <w:p w14:paraId="2CED9F40" w14:textId="77777777" w:rsidR="0093422C" w:rsidRDefault="0093422C" w:rsidP="0093422C">
      <w:pPr>
        <w:adjustRightInd/>
        <w:jc w:val="center"/>
      </w:pPr>
      <w:r>
        <w:rPr>
          <w:noProof/>
        </w:rPr>
        <w:drawing>
          <wp:inline distT="0" distB="0" distL="0" distR="0" wp14:anchorId="171B634A" wp14:editId="10BCD4EB">
            <wp:extent cx="4548146" cy="3135437"/>
            <wp:effectExtent l="0" t="0" r="508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743" cy="3139985"/>
                    </a:xfrm>
                    <a:prstGeom prst="rect">
                      <a:avLst/>
                    </a:prstGeom>
                    <a:noFill/>
                  </pic:spPr>
                </pic:pic>
              </a:graphicData>
            </a:graphic>
          </wp:inline>
        </w:drawing>
      </w:r>
    </w:p>
    <w:p w14:paraId="3303191E" w14:textId="34A943D8" w:rsidR="0093422C" w:rsidRPr="004447C8" w:rsidRDefault="0093422C" w:rsidP="0093422C">
      <w:pPr>
        <w:pStyle w:val="Lgende"/>
        <w:jc w:val="center"/>
        <w:rPr>
          <w:i w:val="0"/>
          <w:iCs w:val="0"/>
          <w:color w:val="auto"/>
          <w:sz w:val="22"/>
          <w:szCs w:val="22"/>
        </w:rPr>
      </w:pPr>
      <w:bookmarkStart w:id="238" w:name="_Ref476837107"/>
      <w:r w:rsidRPr="004447C8">
        <w:rPr>
          <w:i w:val="0"/>
          <w:iCs w:val="0"/>
          <w:color w:val="auto"/>
          <w:sz w:val="22"/>
          <w:szCs w:val="22"/>
        </w:rPr>
        <w:t xml:space="preserve">Tableau </w:t>
      </w:r>
      <w:r w:rsidR="000839AA">
        <w:rPr>
          <w:i w:val="0"/>
          <w:iCs w:val="0"/>
          <w:color w:val="auto"/>
          <w:sz w:val="22"/>
          <w:szCs w:val="22"/>
        </w:rPr>
        <w:fldChar w:fldCharType="begin"/>
      </w:r>
      <w:r w:rsidR="000839AA">
        <w:rPr>
          <w:i w:val="0"/>
          <w:iCs w:val="0"/>
          <w:color w:val="auto"/>
          <w:sz w:val="22"/>
          <w:szCs w:val="22"/>
        </w:rPr>
        <w:instrText xml:space="preserve"> STYLEREF 2 \s </w:instrText>
      </w:r>
      <w:r w:rsidR="000839AA">
        <w:rPr>
          <w:i w:val="0"/>
          <w:iCs w:val="0"/>
          <w:color w:val="auto"/>
          <w:sz w:val="22"/>
          <w:szCs w:val="22"/>
        </w:rPr>
        <w:fldChar w:fldCharType="separate"/>
      </w:r>
      <w:r w:rsidR="001C03C4">
        <w:rPr>
          <w:i w:val="0"/>
          <w:iCs w:val="0"/>
          <w:noProof/>
          <w:color w:val="auto"/>
          <w:sz w:val="22"/>
          <w:szCs w:val="22"/>
        </w:rPr>
        <w:t>2.5</w:t>
      </w:r>
      <w:r w:rsidR="000839AA">
        <w:rPr>
          <w:i w:val="0"/>
          <w:iCs w:val="0"/>
          <w:color w:val="auto"/>
          <w:sz w:val="22"/>
          <w:szCs w:val="22"/>
        </w:rPr>
        <w:fldChar w:fldCharType="end"/>
      </w:r>
      <w:r w:rsidR="000839AA">
        <w:rPr>
          <w:i w:val="0"/>
          <w:iCs w:val="0"/>
          <w:color w:val="auto"/>
          <w:sz w:val="22"/>
          <w:szCs w:val="22"/>
        </w:rPr>
        <w:noBreakHyphen/>
      </w:r>
      <w:r w:rsidR="000839AA">
        <w:rPr>
          <w:i w:val="0"/>
          <w:iCs w:val="0"/>
          <w:color w:val="auto"/>
          <w:sz w:val="22"/>
          <w:szCs w:val="22"/>
        </w:rPr>
        <w:fldChar w:fldCharType="begin"/>
      </w:r>
      <w:r w:rsidR="000839AA">
        <w:rPr>
          <w:i w:val="0"/>
          <w:iCs w:val="0"/>
          <w:color w:val="auto"/>
          <w:sz w:val="22"/>
          <w:szCs w:val="22"/>
        </w:rPr>
        <w:instrText xml:space="preserve"> SEQ Tableau \* ARABIC \s 2 </w:instrText>
      </w:r>
      <w:r w:rsidR="000839AA">
        <w:rPr>
          <w:i w:val="0"/>
          <w:iCs w:val="0"/>
          <w:color w:val="auto"/>
          <w:sz w:val="22"/>
          <w:szCs w:val="22"/>
        </w:rPr>
        <w:fldChar w:fldCharType="separate"/>
      </w:r>
      <w:r w:rsidR="001C03C4">
        <w:rPr>
          <w:i w:val="0"/>
          <w:iCs w:val="0"/>
          <w:noProof/>
          <w:color w:val="auto"/>
          <w:sz w:val="22"/>
          <w:szCs w:val="22"/>
        </w:rPr>
        <w:t>1</w:t>
      </w:r>
      <w:r w:rsidR="000839AA">
        <w:rPr>
          <w:i w:val="0"/>
          <w:iCs w:val="0"/>
          <w:color w:val="auto"/>
          <w:sz w:val="22"/>
          <w:szCs w:val="22"/>
        </w:rPr>
        <w:fldChar w:fldCharType="end"/>
      </w:r>
      <w:bookmarkEnd w:id="238"/>
      <w:r w:rsidR="003F2FCB">
        <w:rPr>
          <w:i w:val="0"/>
          <w:iCs w:val="0"/>
          <w:color w:val="auto"/>
          <w:sz w:val="22"/>
          <w:szCs w:val="22"/>
        </w:rPr>
        <w:t xml:space="preserve"> : </w:t>
      </w:r>
      <w:r w:rsidR="00004A26">
        <w:rPr>
          <w:i w:val="0"/>
          <w:iCs w:val="0"/>
          <w:color w:val="auto"/>
          <w:sz w:val="22"/>
          <w:szCs w:val="22"/>
        </w:rPr>
        <w:t>C</w:t>
      </w:r>
      <w:r>
        <w:rPr>
          <w:i w:val="0"/>
          <w:iCs w:val="0"/>
          <w:color w:val="auto"/>
          <w:sz w:val="22"/>
          <w:szCs w:val="22"/>
        </w:rPr>
        <w:t>aractéristiques géométriques et du lubrifiant</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7777777"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1C03C4" w:rsidRPr="001C03C4">
        <w:rPr>
          <w:b/>
          <w:bCs/>
          <w:iCs/>
        </w:rPr>
        <w:t xml:space="preserve">Tableau </w:t>
      </w:r>
      <w:r w:rsidR="001C03C4" w:rsidRPr="001C03C4">
        <w:rPr>
          <w:b/>
          <w:bCs/>
          <w:iCs/>
          <w:noProof/>
        </w:rPr>
        <w:t>2.5</w:t>
      </w:r>
      <w:r w:rsidR="001C03C4" w:rsidRPr="001C03C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lastRenderedPageBreak/>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6B35D86" w14:textId="436B4CE8" w:rsidR="0093422C" w:rsidRPr="00E65649" w:rsidRDefault="0093422C" w:rsidP="0093422C">
      <w:pPr>
        <w:pStyle w:val="Lgende"/>
        <w:spacing w:line="360" w:lineRule="auto"/>
        <w:jc w:val="center"/>
        <w:rPr>
          <w:rFonts w:ascii="Calibri" w:eastAsia="Times New Roman" w:hAnsi="Calibri" w:cs="Times New Roman"/>
          <w:bCs/>
          <w:i w:val="0"/>
          <w:iCs w:val="0"/>
          <w:color w:val="auto"/>
          <w:sz w:val="22"/>
          <w:szCs w:val="20"/>
          <w:lang w:eastAsia="fr-FR"/>
        </w:rPr>
      </w:pPr>
      <w:bookmarkStart w:id="239" w:name="_Ref528707371"/>
      <w:r w:rsidRPr="00E65649">
        <w:rPr>
          <w:rFonts w:ascii="Calibri" w:eastAsia="Times New Roman" w:hAnsi="Calibri" w:cs="Times New Roman"/>
          <w:bCs/>
          <w:i w:val="0"/>
          <w:iCs w:val="0"/>
          <w:color w:val="auto"/>
          <w:sz w:val="22"/>
          <w:szCs w:val="20"/>
          <w:lang w:eastAsia="fr-FR"/>
        </w:rPr>
        <w:t xml:space="preserve">Tableau </w:t>
      </w:r>
      <w:r w:rsidR="000839AA">
        <w:rPr>
          <w:rFonts w:ascii="Calibri" w:eastAsia="Times New Roman" w:hAnsi="Calibri" w:cs="Times New Roman"/>
          <w:bCs/>
          <w:i w:val="0"/>
          <w:iCs w:val="0"/>
          <w:color w:val="auto"/>
          <w:sz w:val="22"/>
          <w:szCs w:val="20"/>
          <w:lang w:eastAsia="fr-FR"/>
        </w:rPr>
        <w:fldChar w:fldCharType="begin"/>
      </w:r>
      <w:r w:rsidR="000839AA">
        <w:rPr>
          <w:rFonts w:ascii="Calibri" w:eastAsia="Times New Roman" w:hAnsi="Calibri" w:cs="Times New Roman"/>
          <w:bCs/>
          <w:i w:val="0"/>
          <w:iCs w:val="0"/>
          <w:color w:val="auto"/>
          <w:sz w:val="22"/>
          <w:szCs w:val="20"/>
          <w:lang w:eastAsia="fr-FR"/>
        </w:rPr>
        <w:instrText xml:space="preserve"> STYLEREF 2 \s </w:instrText>
      </w:r>
      <w:r w:rsidR="000839AA">
        <w:rPr>
          <w:rFonts w:ascii="Calibri" w:eastAsia="Times New Roman" w:hAnsi="Calibri" w:cs="Times New Roman"/>
          <w:bCs/>
          <w:i w:val="0"/>
          <w:iCs w:val="0"/>
          <w:color w:val="auto"/>
          <w:sz w:val="22"/>
          <w:szCs w:val="20"/>
          <w:lang w:eastAsia="fr-FR"/>
        </w:rPr>
        <w:fldChar w:fldCharType="separate"/>
      </w:r>
      <w:r w:rsidR="001C03C4">
        <w:rPr>
          <w:rFonts w:ascii="Calibri" w:eastAsia="Times New Roman" w:hAnsi="Calibri" w:cs="Times New Roman"/>
          <w:bCs/>
          <w:i w:val="0"/>
          <w:iCs w:val="0"/>
          <w:noProof/>
          <w:color w:val="auto"/>
          <w:sz w:val="22"/>
          <w:szCs w:val="20"/>
          <w:lang w:eastAsia="fr-FR"/>
        </w:rPr>
        <w:t>2.5</w:t>
      </w:r>
      <w:r w:rsidR="000839AA">
        <w:rPr>
          <w:rFonts w:ascii="Calibri" w:eastAsia="Times New Roman" w:hAnsi="Calibri" w:cs="Times New Roman"/>
          <w:bCs/>
          <w:i w:val="0"/>
          <w:iCs w:val="0"/>
          <w:color w:val="auto"/>
          <w:sz w:val="22"/>
          <w:szCs w:val="20"/>
          <w:lang w:eastAsia="fr-FR"/>
        </w:rPr>
        <w:fldChar w:fldCharType="end"/>
      </w:r>
      <w:r w:rsidR="000839AA">
        <w:rPr>
          <w:rFonts w:ascii="Calibri" w:eastAsia="Times New Roman" w:hAnsi="Calibri" w:cs="Times New Roman"/>
          <w:bCs/>
          <w:i w:val="0"/>
          <w:iCs w:val="0"/>
          <w:color w:val="auto"/>
          <w:sz w:val="22"/>
          <w:szCs w:val="20"/>
          <w:lang w:eastAsia="fr-FR"/>
        </w:rPr>
        <w:noBreakHyphen/>
      </w:r>
      <w:r w:rsidR="000839AA">
        <w:rPr>
          <w:rFonts w:ascii="Calibri" w:eastAsia="Times New Roman" w:hAnsi="Calibri" w:cs="Times New Roman"/>
          <w:bCs/>
          <w:i w:val="0"/>
          <w:iCs w:val="0"/>
          <w:color w:val="auto"/>
          <w:sz w:val="22"/>
          <w:szCs w:val="20"/>
          <w:lang w:eastAsia="fr-FR"/>
        </w:rPr>
        <w:fldChar w:fldCharType="begin"/>
      </w:r>
      <w:r w:rsidR="000839AA">
        <w:rPr>
          <w:rFonts w:ascii="Calibri" w:eastAsia="Times New Roman" w:hAnsi="Calibri" w:cs="Times New Roman"/>
          <w:bCs/>
          <w:i w:val="0"/>
          <w:iCs w:val="0"/>
          <w:color w:val="auto"/>
          <w:sz w:val="22"/>
          <w:szCs w:val="20"/>
          <w:lang w:eastAsia="fr-FR"/>
        </w:rPr>
        <w:instrText xml:space="preserve"> SEQ Tableau \* ARABIC \s 2 </w:instrText>
      </w:r>
      <w:r w:rsidR="000839AA">
        <w:rPr>
          <w:rFonts w:ascii="Calibri" w:eastAsia="Times New Roman" w:hAnsi="Calibri" w:cs="Times New Roman"/>
          <w:bCs/>
          <w:i w:val="0"/>
          <w:iCs w:val="0"/>
          <w:color w:val="auto"/>
          <w:sz w:val="22"/>
          <w:szCs w:val="20"/>
          <w:lang w:eastAsia="fr-FR"/>
        </w:rPr>
        <w:fldChar w:fldCharType="separate"/>
      </w:r>
      <w:r w:rsidR="001C03C4">
        <w:rPr>
          <w:rFonts w:ascii="Calibri" w:eastAsia="Times New Roman" w:hAnsi="Calibri" w:cs="Times New Roman"/>
          <w:bCs/>
          <w:i w:val="0"/>
          <w:iCs w:val="0"/>
          <w:noProof/>
          <w:color w:val="auto"/>
          <w:sz w:val="22"/>
          <w:szCs w:val="20"/>
          <w:lang w:eastAsia="fr-FR"/>
        </w:rPr>
        <w:t>2</w:t>
      </w:r>
      <w:r w:rsidR="000839AA">
        <w:rPr>
          <w:rFonts w:ascii="Calibri" w:eastAsia="Times New Roman" w:hAnsi="Calibri" w:cs="Times New Roman"/>
          <w:bCs/>
          <w:i w:val="0"/>
          <w:iCs w:val="0"/>
          <w:color w:val="auto"/>
          <w:sz w:val="22"/>
          <w:szCs w:val="20"/>
          <w:lang w:eastAsia="fr-FR"/>
        </w:rPr>
        <w:fldChar w:fldCharType="end"/>
      </w:r>
      <w:bookmarkEnd w:id="239"/>
      <w:r>
        <w:rPr>
          <w:rFonts w:ascii="Calibri" w:eastAsia="Times New Roman" w:hAnsi="Calibri" w:cs="Times New Roman"/>
          <w:bCs/>
          <w:i w:val="0"/>
          <w:iCs w:val="0"/>
          <w:color w:val="auto"/>
          <w:sz w:val="22"/>
          <w:szCs w:val="20"/>
          <w:lang w:eastAsia="fr-FR"/>
        </w:rPr>
        <w:t> : Trois configurations de calcul avec les conditions aux limites</w:t>
      </w:r>
    </w:p>
    <w:p w14:paraId="4A17ABD4" w14:textId="77777777"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7EA4816E"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1C03C4" w:rsidRPr="001C03C4">
        <w:rPr>
          <w:b/>
        </w:rPr>
        <w:t xml:space="preserve">Figure </w:t>
      </w:r>
      <w:r w:rsidR="001C03C4" w:rsidRPr="001C03C4">
        <w:rPr>
          <w:b/>
          <w:noProof/>
        </w:rPr>
        <w:t>2.5</w:t>
      </w:r>
      <w:r w:rsidR="001C03C4" w:rsidRPr="001C03C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1C03C4" w:rsidRPr="001C03C4">
        <w:rPr>
          <w:b/>
        </w:rPr>
        <w:t>Figure</w:t>
      </w:r>
      <w:r w:rsidR="001C03C4" w:rsidRPr="001C03C4">
        <w:rPr>
          <w:b/>
          <w:noProof/>
        </w:rPr>
        <w:t xml:space="preserve"> 2.5</w:t>
      </w:r>
      <w:r w:rsidR="001C03C4" w:rsidRPr="001C03C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lastRenderedPageBreak/>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5"/>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3F0E5659" w:rsidR="0093422C" w:rsidRDefault="0093422C" w:rsidP="00E75151">
      <w:pPr>
        <w:jc w:val="center"/>
      </w:pPr>
      <w:bookmarkStart w:id="240" w:name="_Ref524006364"/>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2</w:t>
      </w:r>
      <w:r w:rsidR="001C03C4">
        <w:rPr>
          <w:noProof/>
        </w:rPr>
        <w:fldChar w:fldCharType="end"/>
      </w:r>
      <w:bookmarkEnd w:id="240"/>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7"/>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1B2CC437" w:rsidR="00E75151" w:rsidRPr="003B2745" w:rsidRDefault="0093422C" w:rsidP="00AE5210">
      <w:pPr>
        <w:jc w:val="center"/>
      </w:pPr>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3</w:t>
      </w:r>
      <w:r w:rsidR="001C03C4">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lastRenderedPageBreak/>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8"/>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8170725" w:rsidR="0093422C" w:rsidRDefault="0093422C" w:rsidP="00E75151">
      <w:pPr>
        <w:jc w:val="center"/>
      </w:pPr>
      <w:bookmarkStart w:id="241" w:name="_Ref526272542"/>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4</w:t>
      </w:r>
      <w:r w:rsidR="001C03C4">
        <w:rPr>
          <w:noProof/>
        </w:rPr>
        <w:fldChar w:fldCharType="end"/>
      </w:r>
      <w:bookmarkEnd w:id="241"/>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242" w:name="_Toc533777563"/>
      <w:r w:rsidRPr="00CC16EF">
        <w:t>Conclusion</w:t>
      </w:r>
      <w:bookmarkEnd w:id="242"/>
    </w:p>
    <w:p w14:paraId="40A8C02B" w14:textId="77777777" w:rsidR="0093422C" w:rsidRDefault="0093422C" w:rsidP="0093422C"/>
    <w:p w14:paraId="24E116A0" w14:textId="77777777"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6A2DCC44" w14:textId="77777777" w:rsidR="0093422C" w:rsidRDefault="0093422C" w:rsidP="0093422C">
      <w:pPr>
        <w:spacing w:line="360" w:lineRule="auto"/>
        <w:rPr>
          <w:sz w:val="23"/>
          <w:szCs w:val="23"/>
        </w:rPr>
      </w:pPr>
    </w:p>
    <w:p w14:paraId="7A024C3A" w14:textId="351441E4" w:rsidR="004C2DD0" w:rsidRDefault="0093422C" w:rsidP="0093422C">
      <w:pPr>
        <w:spacing w:line="360" w:lineRule="auto"/>
      </w:pPr>
      <w:r>
        <w:lastRenderedPageBreak/>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243" w:name="_Toc533777564"/>
      <w:r>
        <w:lastRenderedPageBreak/>
        <w:t xml:space="preserve">Chapitre 3 : </w:t>
      </w:r>
      <w:r w:rsidR="00FE05DA">
        <w:br/>
      </w:r>
      <w:r>
        <w:t>Modélisation des rotors</w:t>
      </w:r>
      <w:bookmarkEnd w:id="243"/>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FE1458">
      <w:pPr>
        <w:pStyle w:val="Paragraphedeliste"/>
        <w:keepNext/>
        <w:keepLines/>
        <w:numPr>
          <w:ilvl w:val="0"/>
          <w:numId w:val="20"/>
        </w:numPr>
        <w:tabs>
          <w:tab w:val="left" w:pos="567"/>
        </w:tabs>
        <w:spacing w:before="240"/>
        <w:contextualSpacing w:val="0"/>
        <w:jc w:val="both"/>
        <w:outlineLvl w:val="0"/>
        <w:rPr>
          <w:b/>
          <w:caps/>
          <w:vanish/>
          <w:sz w:val="40"/>
          <w:szCs w:val="24"/>
        </w:rPr>
      </w:pPr>
      <w:bookmarkStart w:id="244" w:name="_Toc533768834"/>
      <w:bookmarkStart w:id="245" w:name="_Toc533769133"/>
      <w:bookmarkStart w:id="246" w:name="_Toc533769305"/>
      <w:bookmarkStart w:id="247" w:name="_Toc533769357"/>
      <w:bookmarkStart w:id="248" w:name="_Toc533769756"/>
      <w:bookmarkStart w:id="249" w:name="_Toc533771817"/>
      <w:bookmarkStart w:id="250" w:name="_Toc533772305"/>
      <w:bookmarkStart w:id="251" w:name="_Toc533774377"/>
      <w:bookmarkStart w:id="252" w:name="_Toc533775569"/>
      <w:bookmarkStart w:id="253" w:name="_Toc533776213"/>
      <w:bookmarkStart w:id="254" w:name="_Toc533776340"/>
      <w:bookmarkStart w:id="255" w:name="_Toc533777565"/>
      <w:bookmarkEnd w:id="244"/>
      <w:bookmarkEnd w:id="245"/>
      <w:bookmarkEnd w:id="246"/>
      <w:bookmarkEnd w:id="247"/>
      <w:bookmarkEnd w:id="248"/>
      <w:bookmarkEnd w:id="249"/>
      <w:bookmarkEnd w:id="250"/>
      <w:bookmarkEnd w:id="251"/>
      <w:bookmarkEnd w:id="252"/>
      <w:bookmarkEnd w:id="253"/>
      <w:bookmarkEnd w:id="254"/>
      <w:bookmarkEnd w:id="255"/>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256" w:name="_Toc533768835"/>
      <w:bookmarkStart w:id="257" w:name="_Toc533769134"/>
      <w:bookmarkStart w:id="258" w:name="_Toc533769306"/>
      <w:bookmarkStart w:id="259" w:name="_Toc533769358"/>
      <w:bookmarkStart w:id="260" w:name="_Toc533769757"/>
      <w:bookmarkStart w:id="261" w:name="_Toc533771818"/>
      <w:bookmarkStart w:id="262" w:name="_Toc533772306"/>
      <w:bookmarkStart w:id="263" w:name="_Toc533774378"/>
      <w:bookmarkStart w:id="264" w:name="_Toc533775570"/>
      <w:bookmarkStart w:id="265" w:name="_Toc533776214"/>
      <w:bookmarkStart w:id="266" w:name="_Toc533776341"/>
      <w:bookmarkStart w:id="267" w:name="_Toc533777566"/>
      <w:bookmarkEnd w:id="256"/>
      <w:bookmarkEnd w:id="257"/>
      <w:bookmarkEnd w:id="258"/>
      <w:bookmarkEnd w:id="259"/>
      <w:bookmarkEnd w:id="260"/>
      <w:bookmarkEnd w:id="261"/>
      <w:bookmarkEnd w:id="262"/>
      <w:bookmarkEnd w:id="263"/>
      <w:bookmarkEnd w:id="264"/>
      <w:bookmarkEnd w:id="265"/>
      <w:bookmarkEnd w:id="266"/>
      <w:bookmarkEnd w:id="267"/>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268" w:name="_Toc533768836"/>
      <w:bookmarkStart w:id="269" w:name="_Toc533769135"/>
      <w:bookmarkStart w:id="270" w:name="_Toc533769307"/>
      <w:bookmarkStart w:id="271" w:name="_Toc533769359"/>
      <w:bookmarkStart w:id="272" w:name="_Toc533769758"/>
      <w:bookmarkStart w:id="273" w:name="_Toc533771819"/>
      <w:bookmarkStart w:id="274" w:name="_Toc533772307"/>
      <w:bookmarkStart w:id="275" w:name="_Toc533774379"/>
      <w:bookmarkStart w:id="276" w:name="_Toc533775571"/>
      <w:bookmarkStart w:id="277" w:name="_Toc533776215"/>
      <w:bookmarkStart w:id="278" w:name="_Toc533776342"/>
      <w:bookmarkStart w:id="279" w:name="_Toc533777567"/>
      <w:bookmarkEnd w:id="268"/>
      <w:bookmarkEnd w:id="269"/>
      <w:bookmarkEnd w:id="270"/>
      <w:bookmarkEnd w:id="271"/>
      <w:bookmarkEnd w:id="272"/>
      <w:bookmarkEnd w:id="273"/>
      <w:bookmarkEnd w:id="274"/>
      <w:bookmarkEnd w:id="275"/>
      <w:bookmarkEnd w:id="276"/>
      <w:bookmarkEnd w:id="277"/>
      <w:bookmarkEnd w:id="278"/>
      <w:bookmarkEnd w:id="279"/>
    </w:p>
    <w:p w14:paraId="0FB09421"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280" w:name="_Toc533768837"/>
      <w:bookmarkStart w:id="281" w:name="_Toc533769136"/>
      <w:bookmarkStart w:id="282" w:name="_Toc533769308"/>
      <w:bookmarkStart w:id="283" w:name="_Toc533769360"/>
      <w:bookmarkStart w:id="284" w:name="_Toc533769759"/>
      <w:bookmarkStart w:id="285" w:name="_Toc533771820"/>
      <w:bookmarkStart w:id="286" w:name="_Toc533772308"/>
      <w:bookmarkStart w:id="287" w:name="_Toc533774380"/>
      <w:bookmarkStart w:id="288" w:name="_Toc533775572"/>
      <w:bookmarkStart w:id="289" w:name="_Toc533776216"/>
      <w:bookmarkStart w:id="290" w:name="_Toc533776343"/>
      <w:bookmarkStart w:id="291" w:name="_Toc533777568"/>
      <w:bookmarkEnd w:id="280"/>
      <w:bookmarkEnd w:id="281"/>
      <w:bookmarkEnd w:id="282"/>
      <w:bookmarkEnd w:id="283"/>
      <w:bookmarkEnd w:id="284"/>
      <w:bookmarkEnd w:id="285"/>
      <w:bookmarkEnd w:id="286"/>
      <w:bookmarkEnd w:id="287"/>
      <w:bookmarkEnd w:id="288"/>
      <w:bookmarkEnd w:id="289"/>
      <w:bookmarkEnd w:id="290"/>
      <w:bookmarkEnd w:id="291"/>
    </w:p>
    <w:p w14:paraId="1706BCAC" w14:textId="49C7C3D5" w:rsidR="008F23B1" w:rsidRDefault="006C2BAC" w:rsidP="0008634E">
      <w:pPr>
        <w:pStyle w:val="Titre2"/>
        <w:tabs>
          <w:tab w:val="clear" w:pos="0"/>
          <w:tab w:val="num" w:pos="-709"/>
        </w:tabs>
        <w:ind w:left="709"/>
      </w:pPr>
      <w:bookmarkStart w:id="292" w:name="_Toc533777569"/>
      <w:r>
        <w:t>M</w:t>
      </w:r>
      <w:r w:rsidR="008F23B1" w:rsidRPr="00170752">
        <w:t>odèle thermomécanique des rotors</w:t>
      </w:r>
      <w:bookmarkEnd w:id="292"/>
    </w:p>
    <w:p w14:paraId="53D78A33" w14:textId="77777777" w:rsidR="005124A7" w:rsidRDefault="005124A7" w:rsidP="005124A7">
      <w:pPr>
        <w:spacing w:line="360" w:lineRule="auto"/>
        <w:ind w:firstLine="708"/>
      </w:pPr>
    </w:p>
    <w:p w14:paraId="7880D70A" w14:textId="35DCC31D"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48CEAEB7"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93" w:name="_Ref533769151"/>
      <w:r w:rsidRPr="00BD0C3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293"/>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1C03C4">
        <w:rPr>
          <w:b/>
          <w:i w:val="0"/>
          <w:sz w:val="22"/>
        </w:rPr>
        <w:t>[42]</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8F23B1">
      <w:pPr>
        <w:numPr>
          <w:ilvl w:val="0"/>
          <w:numId w:val="11"/>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8F23B1">
      <w:pPr>
        <w:numPr>
          <w:ilvl w:val="0"/>
          <w:numId w:val="11"/>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294" w:name="_Toc533777570"/>
      <w:r>
        <w:t>M</w:t>
      </w:r>
      <w:r w:rsidR="008F23B1">
        <w:t>odèle thermique linéaire</w:t>
      </w:r>
      <w:bookmarkEnd w:id="294"/>
    </w:p>
    <w:p w14:paraId="0B499C84" w14:textId="77777777" w:rsidR="0067206F" w:rsidRPr="0067206F" w:rsidRDefault="0067206F" w:rsidP="0067206F"/>
    <w:p w14:paraId="165D44A2" w14:textId="7A445AC8"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1C03C4">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951CA6"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B85110">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B85110">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95"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95"/>
          </w:p>
        </w:tc>
      </w:tr>
    </w:tbl>
    <w:p w14:paraId="64BF73E7" w14:textId="10BB4CB4"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1C03C4" w:rsidRPr="001C03C4">
        <w:rPr>
          <w:b/>
          <w:szCs w:val="22"/>
        </w:rPr>
        <w:t xml:space="preserve">Tableau </w:t>
      </w:r>
      <w:r w:rsidR="001C03C4" w:rsidRPr="001C03C4">
        <w:rPr>
          <w:b/>
          <w:noProof/>
          <w:szCs w:val="22"/>
        </w:rPr>
        <w:t>3.1</w:t>
      </w:r>
      <w:r w:rsidR="001C03C4" w:rsidRPr="001C03C4">
        <w:rPr>
          <w:b/>
          <w:noProof/>
          <w:szCs w:val="22"/>
        </w:rPr>
        <w:noBreakHyphen/>
        <w:t>1</w:t>
      </w:r>
      <w:r w:rsidR="00232237" w:rsidRPr="00232237">
        <w:rPr>
          <w:b/>
        </w:rPr>
        <w:fldChar w:fldCharType="end"/>
      </w:r>
      <w:r>
        <w:t>.</w:t>
      </w:r>
    </w:p>
    <w:p w14:paraId="01750727" w14:textId="22B1884E" w:rsidR="0040562F" w:rsidRPr="0040562F" w:rsidRDefault="0040562F" w:rsidP="0040562F">
      <w:pPr>
        <w:jc w:val="center"/>
      </w:pPr>
      <w:bookmarkStart w:id="296" w:name="_Ref533769891"/>
      <w:r w:rsidRPr="004447C8">
        <w:rPr>
          <w:szCs w:val="22"/>
        </w:rPr>
        <w:t xml:space="preserve">Tableau </w:t>
      </w:r>
      <w:r w:rsidR="000839AA">
        <w:rPr>
          <w:szCs w:val="22"/>
        </w:rPr>
        <w:fldChar w:fldCharType="begin"/>
      </w:r>
      <w:r w:rsidR="000839AA">
        <w:rPr>
          <w:szCs w:val="22"/>
        </w:rPr>
        <w:instrText xml:space="preserve"> STYLEREF 2 \s </w:instrText>
      </w:r>
      <w:r w:rsidR="000839AA">
        <w:rPr>
          <w:szCs w:val="22"/>
        </w:rPr>
        <w:fldChar w:fldCharType="separate"/>
      </w:r>
      <w:r w:rsidR="001C03C4">
        <w:rPr>
          <w:noProof/>
          <w:szCs w:val="22"/>
        </w:rPr>
        <w:t>3.1</w:t>
      </w:r>
      <w:r w:rsidR="000839AA">
        <w:rPr>
          <w:szCs w:val="22"/>
        </w:rPr>
        <w:fldChar w:fldCharType="end"/>
      </w:r>
      <w:r w:rsidR="000839AA">
        <w:rPr>
          <w:szCs w:val="22"/>
        </w:rPr>
        <w:noBreakHyphen/>
      </w:r>
      <w:r w:rsidR="000839AA">
        <w:rPr>
          <w:szCs w:val="22"/>
        </w:rPr>
        <w:fldChar w:fldCharType="begin"/>
      </w:r>
      <w:r w:rsidR="000839AA">
        <w:rPr>
          <w:szCs w:val="22"/>
        </w:rPr>
        <w:instrText xml:space="preserve"> SEQ Tableau \* ARABIC \s 2 </w:instrText>
      </w:r>
      <w:r w:rsidR="000839AA">
        <w:rPr>
          <w:szCs w:val="22"/>
        </w:rPr>
        <w:fldChar w:fldCharType="separate"/>
      </w:r>
      <w:r w:rsidR="001C03C4">
        <w:rPr>
          <w:noProof/>
          <w:szCs w:val="22"/>
        </w:rPr>
        <w:t>1</w:t>
      </w:r>
      <w:r w:rsidR="000839AA">
        <w:rPr>
          <w:szCs w:val="22"/>
        </w:rPr>
        <w:fldChar w:fldCharType="end"/>
      </w:r>
      <w:bookmarkEnd w:id="296"/>
      <w:r>
        <w:rPr>
          <w:szCs w:val="22"/>
        </w:rPr>
        <w:t> : C</w:t>
      </w:r>
      <w:r>
        <w:t>aractéristiques thermiques de l’acier utilisé</w:t>
      </w:r>
    </w:p>
    <w:p w14:paraId="49BFC251" w14:textId="77777777" w:rsidR="008F23B1" w:rsidRDefault="008F23B1" w:rsidP="008F23B1">
      <w:pPr>
        <w:spacing w:line="360" w:lineRule="auto"/>
        <w:jc w:val="center"/>
      </w:pPr>
      <w:r>
        <w:rPr>
          <w:noProof/>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77777777"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2</w:t>
      </w:r>
      <w:r w:rsidRPr="00342581">
        <w:rPr>
          <w:b/>
        </w:rPr>
        <w:fldChar w:fldCharType="end"/>
      </w:r>
      <w:r w:rsidRPr="007C25E0">
        <w:t xml:space="preserve">.  </w:t>
      </w:r>
    </w:p>
    <w:p w14:paraId="4A4705CA" w14:textId="77777777" w:rsidR="008F23B1" w:rsidRDefault="008F23B1" w:rsidP="00FD1ED7">
      <w:pPr>
        <w:pStyle w:val="Paragraphedeliste"/>
        <w:numPr>
          <w:ilvl w:val="0"/>
          <w:numId w:val="18"/>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951CA6"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1E390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7343855"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1C03C4">
        <w:rPr>
          <w:b/>
        </w:rPr>
        <w:t>[51]</w:t>
      </w:r>
      <w:r w:rsidRPr="00FD1ED7">
        <w:rPr>
          <w:b/>
        </w:rPr>
        <w:fldChar w:fldCharType="end"/>
      </w:r>
      <w:r>
        <w:t xml:space="preserve"> donne quelques ordres de grandeur de ce coefficient. </w:t>
      </w:r>
    </w:p>
    <w:p w14:paraId="0398D42A" w14:textId="367A962A"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0839AA">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2"/>
                    <a:stretch>
                      <a:fillRect/>
                    </a:stretch>
                  </pic:blipFill>
                  <pic:spPr>
                    <a:xfrm>
                      <a:off x="0" y="0"/>
                      <a:ext cx="2617200" cy="943200"/>
                    </a:xfrm>
                    <a:prstGeom prst="rect">
                      <a:avLst/>
                    </a:prstGeom>
                  </pic:spPr>
                </pic:pic>
              </a:graphicData>
            </a:graphic>
          </wp:inline>
        </w:drawing>
      </w:r>
    </w:p>
    <w:p w14:paraId="18621FA8" w14:textId="77777777" w:rsidR="008F23B1" w:rsidRDefault="008F23B1" w:rsidP="008F23B1">
      <w:pPr>
        <w:pStyle w:val="Paragraphedeliste"/>
        <w:numPr>
          <w:ilvl w:val="0"/>
          <w:numId w:val="3"/>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8F23B1">
      <w:pPr>
        <w:pStyle w:val="Paragraphedeliste"/>
        <w:numPr>
          <w:ilvl w:val="0"/>
          <w:numId w:val="3"/>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050EAA6B"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97" w:name="_Ref529545990"/>
      <w:r w:rsidRPr="0043430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297"/>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298" w:name="_Ref533776278"/>
      <w:r>
        <w:t>Intégration numérique</w:t>
      </w:r>
      <w:bookmarkEnd w:id="298"/>
    </w:p>
    <w:p w14:paraId="4EFFDEA6" w14:textId="77777777" w:rsidR="008F23B1" w:rsidRPr="00C40A7A" w:rsidRDefault="008F23B1" w:rsidP="008F23B1">
      <w:pPr>
        <w:pStyle w:val="Default"/>
      </w:pPr>
    </w:p>
    <w:p w14:paraId="490D73ED" w14:textId="40A58734"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1C03C4">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951CA6"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0A3CA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99" w:name="_Ref529547194"/>
            <w:r w:rsidRPr="005600FC">
              <w:rPr>
                <w:rFonts w:ascii="Times New Roman" w:eastAsia="Times New Roman" w:hAnsi="Times New Roman"/>
                <w:b/>
                <w:iCs w:val="0"/>
                <w:color w:val="auto"/>
                <w:sz w:val="22"/>
                <w:szCs w:val="22"/>
                <w:lang w:eastAsia="fr-FR"/>
              </w:rPr>
              <w:t xml:space="preserve"> </w:t>
            </w:r>
            <w:bookmarkEnd w:id="299"/>
          </w:p>
        </w:tc>
      </w:tr>
    </w:tbl>
    <w:p w14:paraId="0AECC953" w14:textId="77777777"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1C03C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951CA6"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0A3CA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0A3CAA">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300" w:name="_Ref529548381"/>
            <w:r w:rsidRPr="005600FC">
              <w:rPr>
                <w:rFonts w:ascii="Times New Roman" w:eastAsia="Times New Roman" w:hAnsi="Times New Roman"/>
                <w:b/>
                <w:iCs w:val="0"/>
                <w:color w:val="auto"/>
                <w:sz w:val="22"/>
                <w:szCs w:val="22"/>
                <w:lang w:eastAsia="fr-FR"/>
              </w:rPr>
              <w:t xml:space="preserve"> </w:t>
            </w:r>
            <w:bookmarkEnd w:id="300"/>
          </w:p>
        </w:tc>
      </w:tr>
    </w:tbl>
    <w:p w14:paraId="380B7AD8" w14:textId="77777777"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1C03C4">
        <w:rPr>
          <w:b/>
        </w:rPr>
        <w:t>[52]</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1C03C4">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951CA6"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77777777"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1C03C4">
        <w:rPr>
          <w:b/>
        </w:rPr>
        <w:t>[52]</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301" w:name="_Toc533777571"/>
      <w:r>
        <w:t>M</w:t>
      </w:r>
      <w:r w:rsidR="008F23B1">
        <w:t>odèle de déformation thermique</w:t>
      </w:r>
      <w:bookmarkEnd w:id="301"/>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8811EB">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lastRenderedPageBreak/>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C50FB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951CA6"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951CA6"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36E985DB"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1C03C4" w:rsidRPr="001C03C4">
        <w:rPr>
          <w:b/>
          <w:iCs/>
        </w:rPr>
        <w:t xml:space="preserve">Tableau </w:t>
      </w:r>
      <w:r w:rsidR="001C03C4" w:rsidRPr="001C03C4">
        <w:rPr>
          <w:b/>
          <w:iCs/>
          <w:noProof/>
        </w:rPr>
        <w:t>3.1</w:t>
      </w:r>
      <w:r w:rsidR="001C03C4" w:rsidRPr="001C03C4">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1C03C4">
        <w:rPr>
          <w:b/>
        </w:rPr>
        <w:t>[51]</w:t>
      </w:r>
      <w:r w:rsidRPr="00470072">
        <w:rPr>
          <w:b/>
        </w:rPr>
        <w:fldChar w:fldCharType="end"/>
      </w:r>
      <w:r>
        <w:t xml:space="preserve"> présente ses valeurs pour quelques matériaux usuels.</w:t>
      </w:r>
    </w:p>
    <w:p w14:paraId="4CB3F896" w14:textId="36B089E1"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302" w:name="_Ref530004758"/>
      <w:r w:rsidRPr="00AE331A">
        <w:rPr>
          <w:rFonts w:ascii="Calibri" w:eastAsia="Times New Roman" w:hAnsi="Calibri" w:cs="Times New Roman"/>
          <w:i w:val="0"/>
          <w:iCs w:val="0"/>
          <w:color w:val="auto"/>
          <w:sz w:val="22"/>
          <w:szCs w:val="20"/>
          <w:lang w:eastAsia="fr-FR"/>
        </w:rPr>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sidR="000839AA">
        <w:rPr>
          <w:rFonts w:ascii="Calibri" w:eastAsia="Times New Roman" w:hAnsi="Calibri" w:cs="Times New Roman"/>
          <w:i w:val="0"/>
          <w:iCs w:val="0"/>
          <w:color w:val="auto"/>
          <w:sz w:val="22"/>
          <w:szCs w:val="20"/>
          <w:lang w:eastAsia="fr-FR"/>
        </w:rPr>
        <w:fldChar w:fldCharType="end"/>
      </w:r>
      <w:bookmarkEnd w:id="302"/>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951CA6"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8753E3">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77777777"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1C03C4">
        <w:rPr>
          <w:b/>
        </w:rPr>
        <w:t>[53]</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5"/>
                    <a:stretch>
                      <a:fillRect/>
                    </a:stretch>
                  </pic:blipFill>
                  <pic:spPr>
                    <a:xfrm>
                      <a:off x="0" y="0"/>
                      <a:ext cx="5760720" cy="1802130"/>
                    </a:xfrm>
                    <a:prstGeom prst="rect">
                      <a:avLst/>
                    </a:prstGeom>
                  </pic:spPr>
                </pic:pic>
              </a:graphicData>
            </a:graphic>
          </wp:inline>
        </w:drawing>
      </w:r>
    </w:p>
    <w:p w14:paraId="73D6233E" w14:textId="64987294"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sidR="00495F01">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D506158"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354555A6"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303" w:name="_Ref530004549"/>
      <w:r w:rsidRPr="001217F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303"/>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5A275656"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8000" cy="1339200"/>
                    </a:xfrm>
                    <a:prstGeom prst="rect">
                      <a:avLst/>
                    </a:prstGeom>
                  </pic:spPr>
                </pic:pic>
              </a:graphicData>
            </a:graphic>
          </wp:inline>
        </w:drawing>
      </w:r>
    </w:p>
    <w:p w14:paraId="269CFD0E" w14:textId="393DA4AD"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304" w:name="_Ref530003394"/>
      <w:r w:rsidRPr="00DF0E3B">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5</w:t>
      </w:r>
      <w:r w:rsidR="00495F01">
        <w:rPr>
          <w:rFonts w:ascii="Calibri" w:eastAsia="Times New Roman" w:hAnsi="Calibri" w:cs="Times New Roman"/>
          <w:i w:val="0"/>
          <w:iCs w:val="0"/>
          <w:color w:val="auto"/>
          <w:sz w:val="22"/>
          <w:szCs w:val="20"/>
          <w:lang w:eastAsia="fr-FR"/>
        </w:rPr>
        <w:fldChar w:fldCharType="end"/>
      </w:r>
      <w:bookmarkEnd w:id="304"/>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951CA6"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5FB97E68"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1C03C4">
        <w:rPr>
          <w:b/>
        </w:rPr>
        <w:t>3.3</w:t>
      </w:r>
      <w:r w:rsidR="0085283A" w:rsidRPr="0085283A">
        <w:rPr>
          <w:b/>
        </w:rPr>
        <w:fldChar w:fldCharType="end"/>
      </w:r>
      <w:r>
        <w:t>.</w:t>
      </w:r>
    </w:p>
    <w:p w14:paraId="233DAF58" w14:textId="191B1C43" w:rsidR="008F23B1" w:rsidRDefault="00504245" w:rsidP="00504245">
      <w:pPr>
        <w:pStyle w:val="Titre2"/>
        <w:ind w:left="709"/>
      </w:pPr>
      <w:bookmarkStart w:id="305" w:name="_Toc533777572"/>
      <w:r>
        <w:t>M</w:t>
      </w:r>
      <w:r w:rsidR="008F23B1">
        <w:t>odèles dynamiques des rotors</w:t>
      </w:r>
      <w:bookmarkEnd w:id="305"/>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306" w:name="_Toc533777573"/>
      <w:r w:rsidRPr="00FE7BC5">
        <w:t xml:space="preserve">Rotor rigide à </w:t>
      </w:r>
      <w:r>
        <w:t>quatres degrés deliberté</w:t>
      </w:r>
      <w:bookmarkEnd w:id="306"/>
    </w:p>
    <w:p w14:paraId="39849EF5" w14:textId="77777777"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1C03C4" w:rsidRPr="001C03C4">
        <w:rPr>
          <w:b/>
        </w:rPr>
        <w:t xml:space="preserve">Figure </w:t>
      </w:r>
      <w:r w:rsidR="001C03C4" w:rsidRPr="001C03C4">
        <w:rPr>
          <w:b/>
          <w:iCs/>
          <w:noProof/>
        </w:rPr>
        <w:t>3.2</w:t>
      </w:r>
      <w:r w:rsidR="001C03C4" w:rsidRPr="001C03C4">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951CA6"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951CA6"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951CA6"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951CA6"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07" w:name="_Ref527451513"/>
            <w:r w:rsidRPr="001C390D">
              <w:rPr>
                <w:rFonts w:ascii="Calibri" w:eastAsia="Times New Roman" w:hAnsi="Calibri" w:cs="Times New Roman"/>
                <w:i w:val="0"/>
                <w:iCs w:val="0"/>
                <w:color w:val="auto"/>
                <w:sz w:val="22"/>
                <w:szCs w:val="20"/>
                <w:lang w:eastAsia="fr-FR"/>
              </w:rPr>
              <w:t xml:space="preserve"> </w:t>
            </w:r>
            <w:bookmarkEnd w:id="307"/>
          </w:p>
        </w:tc>
      </w:tr>
    </w:tbl>
    <w:p w14:paraId="7B20CC52" w14:textId="77777777" w:rsidR="008F23B1" w:rsidRDefault="008F23B1" w:rsidP="008F23B1">
      <w:pPr>
        <w:keepNext/>
        <w:spacing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8"/>
                    <a:stretch>
                      <a:fillRect/>
                    </a:stretch>
                  </pic:blipFill>
                  <pic:spPr>
                    <a:xfrm>
                      <a:off x="0" y="0"/>
                      <a:ext cx="5760720" cy="2159635"/>
                    </a:xfrm>
                    <a:prstGeom prst="rect">
                      <a:avLst/>
                    </a:prstGeom>
                  </pic:spPr>
                </pic:pic>
              </a:graphicData>
            </a:graphic>
          </wp:inline>
        </w:drawing>
      </w:r>
    </w:p>
    <w:p w14:paraId="344B6F95" w14:textId="31706007"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308" w:name="_Ref527447015"/>
      <w:r w:rsidRPr="001C51A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308"/>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951CA6"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951CA6"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1"/>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951CA6"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951CA6"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09" w:name="_Ref529996805"/>
            <w:r w:rsidRPr="001C390D">
              <w:rPr>
                <w:rFonts w:ascii="Calibri" w:eastAsia="Times New Roman" w:hAnsi="Calibri" w:cs="Times New Roman"/>
                <w:i w:val="0"/>
                <w:iCs w:val="0"/>
                <w:color w:val="auto"/>
                <w:sz w:val="22"/>
                <w:szCs w:val="20"/>
                <w:lang w:eastAsia="fr-FR"/>
              </w:rPr>
              <w:t xml:space="preserve"> </w:t>
            </w:r>
            <w:bookmarkEnd w:id="309"/>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951CA6"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951CA6"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10" w:name="_Ref527450146"/>
            <w:r w:rsidRPr="001C390D">
              <w:rPr>
                <w:rFonts w:ascii="Calibri" w:eastAsia="Times New Roman" w:hAnsi="Calibri" w:cs="Times New Roman"/>
                <w:i w:val="0"/>
                <w:iCs w:val="0"/>
                <w:color w:val="auto"/>
                <w:sz w:val="22"/>
                <w:szCs w:val="20"/>
                <w:lang w:eastAsia="fr-FR"/>
              </w:rPr>
              <w:t xml:space="preserve"> </w:t>
            </w:r>
            <w:bookmarkEnd w:id="310"/>
          </w:p>
        </w:tc>
      </w:tr>
    </w:tbl>
    <w:p w14:paraId="46D477A2" w14:textId="77777777"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1C03C4">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951CA6"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951CA6"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11" w:name="_Ref527451487"/>
            <w:r w:rsidRPr="001C390D">
              <w:rPr>
                <w:rFonts w:ascii="Calibri" w:eastAsia="Times New Roman" w:hAnsi="Calibri" w:cs="Times New Roman"/>
                <w:i w:val="0"/>
                <w:iCs w:val="0"/>
                <w:color w:val="auto"/>
                <w:sz w:val="22"/>
                <w:szCs w:val="20"/>
                <w:lang w:eastAsia="fr-FR"/>
              </w:rPr>
              <w:t xml:space="preserve"> </w:t>
            </w:r>
            <w:bookmarkEnd w:id="311"/>
          </w:p>
        </w:tc>
      </w:tr>
    </w:tbl>
    <w:p w14:paraId="474240A0" w14:textId="54A91F4F"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1C03C4">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1C03C4">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D001B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12" w:name="_Ref532491934"/>
            <w:r w:rsidRPr="001C390D">
              <w:rPr>
                <w:rFonts w:ascii="Calibri" w:eastAsia="Times New Roman" w:hAnsi="Calibri" w:cs="Times New Roman"/>
                <w:i w:val="0"/>
                <w:iCs w:val="0"/>
                <w:color w:val="auto"/>
                <w:sz w:val="22"/>
                <w:szCs w:val="20"/>
                <w:lang w:eastAsia="fr-FR"/>
              </w:rPr>
              <w:t xml:space="preserve"> </w:t>
            </w:r>
            <w:bookmarkEnd w:id="312"/>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313" w:name="_Toc533777574"/>
      <w:r w:rsidRPr="005C43B6">
        <w:t xml:space="preserve">Rotor flexible à </w:t>
      </w:r>
      <m:oMath>
        <m:r>
          <m:rPr>
            <m:sty m:val="bi"/>
          </m:rPr>
          <w:rPr>
            <w:rFonts w:ascii="Cambria Math" w:hAnsi="Cambria Math"/>
          </w:rPr>
          <m:t>n</m:t>
        </m:r>
      </m:oMath>
      <w:r w:rsidRPr="005C43B6">
        <w:t xml:space="preserve"> degrés de liberté</w:t>
      </w:r>
      <w:bookmarkEnd w:id="313"/>
    </w:p>
    <w:p w14:paraId="7D17528C" w14:textId="77777777" w:rsidR="00946052" w:rsidRPr="00946052" w:rsidRDefault="00946052" w:rsidP="00946052"/>
    <w:p w14:paraId="006CD31F" w14:textId="3A3F1937"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1C03C4">
        <w:rPr>
          <w:b/>
        </w:rPr>
        <w:t>[44]</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1C03C4">
        <w:rPr>
          <w:b/>
        </w:rPr>
        <w:t>[46]</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14" w:name="_Ref532491926"/>
            <w:r w:rsidRPr="001C390D">
              <w:rPr>
                <w:rFonts w:ascii="Calibri" w:eastAsia="Times New Roman" w:hAnsi="Calibri" w:cs="Times New Roman"/>
                <w:i w:val="0"/>
                <w:iCs w:val="0"/>
                <w:color w:val="auto"/>
                <w:sz w:val="22"/>
                <w:szCs w:val="20"/>
                <w:lang w:eastAsia="fr-FR"/>
              </w:rPr>
              <w:t xml:space="preserve"> </w:t>
            </w:r>
            <w:bookmarkEnd w:id="314"/>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315" w:name="_Toc533777575"/>
      <w:r>
        <w:t>Méthode numérique d’intégration temporelles</w:t>
      </w:r>
      <w:bookmarkEnd w:id="315"/>
    </w:p>
    <w:p w14:paraId="34C0DD9D" w14:textId="77777777" w:rsidR="008F23B1" w:rsidRDefault="008F23B1" w:rsidP="008F23B1"/>
    <w:p w14:paraId="6602ACDF" w14:textId="30662FC3"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1C03C4">
        <w:rPr>
          <w:b/>
        </w:rPr>
        <w:t>[48]</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2351B1CC"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1C03C4">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1C03C4">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16" w:name="_Ref527642609"/>
            <w:r w:rsidRPr="001C390D">
              <w:rPr>
                <w:rFonts w:ascii="Calibri" w:eastAsia="Times New Roman" w:hAnsi="Calibri" w:cs="Times New Roman"/>
                <w:i w:val="0"/>
                <w:iCs w:val="0"/>
                <w:color w:val="auto"/>
                <w:sz w:val="22"/>
                <w:szCs w:val="20"/>
                <w:lang w:eastAsia="fr-FR"/>
              </w:rPr>
              <w:t xml:space="preserve"> </w:t>
            </w:r>
            <w:bookmarkEnd w:id="316"/>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951CA6"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951CA6"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0E682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17" w:name="_Ref527644224"/>
            <w:r w:rsidRPr="001C390D">
              <w:rPr>
                <w:rFonts w:ascii="Calibri" w:eastAsia="Times New Roman" w:hAnsi="Calibri" w:cs="Times New Roman"/>
                <w:i w:val="0"/>
                <w:iCs w:val="0"/>
                <w:color w:val="auto"/>
                <w:sz w:val="22"/>
                <w:szCs w:val="20"/>
                <w:lang w:eastAsia="fr-FR"/>
              </w:rPr>
              <w:t xml:space="preserve"> </w:t>
            </w:r>
            <w:bookmarkEnd w:id="317"/>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F29917F"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1C03C4">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B82AE5">
            <w:pPr>
              <w:numPr>
                <w:ilvl w:val="1"/>
                <w:numId w:val="8"/>
              </w:numPr>
              <w:overflowPunct/>
              <w:autoSpaceDE/>
              <w:autoSpaceDN/>
              <w:adjustRightInd/>
              <w:spacing w:before="120" w:after="120" w:line="360" w:lineRule="auto"/>
              <w:jc w:val="left"/>
              <w:textAlignment w:val="auto"/>
              <w:rPr>
                <w:rFonts w:eastAsiaTheme="minorEastAsia"/>
              </w:rPr>
            </w:pPr>
            <w:bookmarkStart w:id="318" w:name="_Ref527647596"/>
            <w:r w:rsidRPr="00F37648">
              <w:rPr>
                <w:rFonts w:eastAsiaTheme="minorEastAsia"/>
              </w:rPr>
              <w:t xml:space="preserve"> </w:t>
            </w:r>
            <w:bookmarkEnd w:id="318"/>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951CA6"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951CA6"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77777777"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1C03C4">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951CA6"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bookmarkStart w:id="319" w:name="_Ref532560710"/>
            <w:r w:rsidRPr="00F37648">
              <w:rPr>
                <w:rFonts w:eastAsiaTheme="minorEastAsia"/>
              </w:rPr>
              <w:t xml:space="preserve"> </w:t>
            </w:r>
            <w:bookmarkEnd w:id="319"/>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951CA6"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951CA6"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77777777"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1C03C4">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951CA6"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B82AE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951CA6"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9CFAFB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320" w:name="_Ref528070494"/>
      <w:r w:rsidRPr="00CE3A86">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320"/>
      <w:r>
        <w:rPr>
          <w:rFonts w:ascii="Calibri" w:eastAsia="Times New Roman" w:hAnsi="Calibri" w:cs="Times New Roman"/>
          <w:i w:val="0"/>
          <w:iCs w:val="0"/>
          <w:color w:val="auto"/>
          <w:sz w:val="22"/>
          <w:szCs w:val="20"/>
          <w:lang w:eastAsia="fr-FR"/>
        </w:rPr>
        <w:t> : algorithme utilisé pour l’analyse transitoire non linéaire</w:t>
      </w:r>
    </w:p>
    <w:p w14:paraId="5DEA9905" w14:textId="77777777"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1C03C4" w:rsidRPr="001C03C4">
        <w:rPr>
          <w:b/>
          <w:iCs/>
        </w:rPr>
        <w:t>Figure 3.2</w:t>
      </w:r>
      <w:r w:rsidR="001C03C4" w:rsidRPr="001C03C4">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321" w:name="_Ref533776247"/>
      <w:bookmarkStart w:id="322" w:name="_Toc533777576"/>
      <w:r>
        <w:t>Vibration synchrone et sa solution périodique</w:t>
      </w:r>
      <w:bookmarkEnd w:id="321"/>
      <w:bookmarkEnd w:id="322"/>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77777777"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1C03C4">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951CA6"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23" w:name="_Ref478549772"/>
            <w:bookmarkStart w:id="324" w:name="_Ref478549690"/>
            <w:r w:rsidRPr="00737867">
              <w:rPr>
                <w:rFonts w:ascii="Times New Roman" w:eastAsia="Times New Roman" w:hAnsi="Times New Roman"/>
                <w:b/>
                <w:iCs w:val="0"/>
                <w:color w:val="auto"/>
                <w:sz w:val="22"/>
                <w:szCs w:val="22"/>
                <w:lang w:eastAsia="fr-FR"/>
              </w:rPr>
              <w:t xml:space="preserve"> </w:t>
            </w:r>
            <w:bookmarkEnd w:id="323"/>
          </w:p>
        </w:tc>
        <w:bookmarkEnd w:id="324"/>
      </w:tr>
    </w:tbl>
    <w:p w14:paraId="4CC618A6" w14:textId="77777777"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1C03C4">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951CA6"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325" w:name="_Ref532562776"/>
            <w:r>
              <w:rPr>
                <w:rFonts w:ascii="Times New Roman" w:eastAsia="Times New Roman" w:hAnsi="Times New Roman"/>
                <w:b/>
                <w:iCs w:val="0"/>
                <w:color w:val="auto"/>
                <w:sz w:val="22"/>
                <w:szCs w:val="22"/>
                <w:lang w:val="en-US" w:eastAsia="fr-FR"/>
              </w:rPr>
              <w:t xml:space="preserve"> </w:t>
            </w:r>
            <w:bookmarkEnd w:id="325"/>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951CA6"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26" w:name="_Ref507252382"/>
            <w:r w:rsidRPr="00BC5E15">
              <w:rPr>
                <w:rFonts w:ascii="Times New Roman" w:eastAsia="Times New Roman" w:hAnsi="Times New Roman"/>
                <w:b/>
                <w:iCs w:val="0"/>
                <w:color w:val="auto"/>
                <w:sz w:val="22"/>
                <w:szCs w:val="22"/>
                <w:lang w:eastAsia="fr-FR"/>
              </w:rPr>
              <w:t xml:space="preserve"> </w:t>
            </w:r>
            <w:bookmarkEnd w:id="326"/>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951CA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77777777"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1C03C4">
        <w:rPr>
          <w:b/>
          <w:noProof/>
        </w:rPr>
        <w:t>[49]</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77777777"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1C03C4">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951CA6"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327" w:name="_Ref528576979"/>
            <w:r w:rsidRPr="00CE7924">
              <w:rPr>
                <w:rFonts w:ascii="Times New Roman" w:eastAsia="Times New Roman" w:hAnsi="Times New Roman"/>
                <w:b/>
                <w:iCs w:val="0"/>
                <w:color w:val="auto"/>
                <w:sz w:val="22"/>
                <w:szCs w:val="22"/>
                <w:lang w:eastAsia="fr-FR"/>
              </w:rPr>
              <w:t xml:space="preserve"> </w:t>
            </w:r>
            <w:bookmarkEnd w:id="327"/>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951CA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328" w:name="_Ref528576952"/>
            <w:r>
              <w:rPr>
                <w:rFonts w:ascii="Times New Roman" w:eastAsia="Times New Roman" w:hAnsi="Times New Roman"/>
                <w:b/>
                <w:iCs w:val="0"/>
                <w:color w:val="auto"/>
                <w:sz w:val="22"/>
                <w:szCs w:val="22"/>
                <w:lang w:val="en-US" w:eastAsia="fr-FR"/>
              </w:rPr>
              <w:t xml:space="preserve"> </w:t>
            </w:r>
            <w:bookmarkEnd w:id="328"/>
          </w:p>
        </w:tc>
      </w:tr>
    </w:tbl>
    <w:p w14:paraId="03487758" w14:textId="77777777"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1C03C4">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951CA6"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77777777"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1C03C4" w:rsidRPr="001C03C4">
        <w:rPr>
          <w:b/>
          <w:i/>
          <w:iCs/>
        </w:rPr>
        <w:t xml:space="preserve">Figure </w:t>
      </w:r>
      <w:r w:rsidR="001C03C4" w:rsidRPr="001C03C4">
        <w:rPr>
          <w:b/>
          <w:i/>
          <w:iCs/>
          <w:noProof/>
        </w:rPr>
        <w:t>3.2</w:t>
      </w:r>
      <w:r w:rsidR="001C03C4" w:rsidRPr="001C03C4">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1C03C4">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1C03C4">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77777777"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77777777"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1C03C4">
        <w:rPr>
          <w:b/>
          <w:noProof/>
        </w:rPr>
        <w:t>[49]</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195496CC"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329" w:name="_Ref528059593"/>
      <w:r w:rsidRPr="00823BF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329"/>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951CA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3E00E8">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77777777"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1C03C4" w:rsidRPr="001C03C4">
        <w:rPr>
          <w:b/>
        </w:rPr>
        <w:t xml:space="preserve">Figure </w:t>
      </w:r>
      <w:r w:rsidR="001C03C4" w:rsidRPr="001C03C4">
        <w:rPr>
          <w:b/>
          <w:noProof/>
        </w:rPr>
        <w:t>3.2</w:t>
      </w:r>
      <w:r w:rsidR="001C03C4" w:rsidRPr="001C03C4">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2">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3336B6DF" w:rsidR="008F23B1" w:rsidRDefault="008F23B1" w:rsidP="008F23B1">
      <w:pPr>
        <w:jc w:val="center"/>
      </w:pPr>
      <w:bookmarkStart w:id="330" w:name="_Ref528618353"/>
      <w:r>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3.2</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5</w:t>
      </w:r>
      <w:r w:rsidR="001C03C4">
        <w:rPr>
          <w:noProof/>
        </w:rPr>
        <w:fldChar w:fldCharType="end"/>
      </w:r>
      <w:bookmarkEnd w:id="330"/>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331" w:name="_Ref533770770"/>
      <w:bookmarkStart w:id="332" w:name="_Toc533777577"/>
      <w:r>
        <w:lastRenderedPageBreak/>
        <w:t>Modélisation du balourd thermique</w:t>
      </w:r>
      <w:bookmarkEnd w:id="331"/>
      <w:bookmarkEnd w:id="332"/>
    </w:p>
    <w:p w14:paraId="78C454BE" w14:textId="77777777" w:rsidR="008F23B1" w:rsidRDefault="008F23B1" w:rsidP="008F23B1">
      <w:pPr>
        <w:spacing w:line="360" w:lineRule="auto"/>
      </w:pPr>
    </w:p>
    <w:p w14:paraId="1EF40791" w14:textId="77777777"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1C03C4">
        <w:rPr>
          <w:b/>
        </w:rPr>
        <w:t>[54]</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1C03C4">
        <w:rPr>
          <w:b/>
        </w:rPr>
        <w:t>[55]</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333" w:name="_Toc533777578"/>
      <w:r>
        <w:t>Approche des masses conconcentrées</w:t>
      </w:r>
      <w:bookmarkEnd w:id="333"/>
    </w:p>
    <w:p w14:paraId="195DFBCA" w14:textId="77777777" w:rsidR="00377126" w:rsidRPr="00377126" w:rsidRDefault="00377126" w:rsidP="00377126"/>
    <w:p w14:paraId="47982632" w14:textId="7283904C"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1C03C4" w:rsidRPr="001C03C4">
        <w:rPr>
          <w:b/>
        </w:rPr>
        <w:t>Figure 3.3</w:t>
      </w:r>
      <w:r w:rsidR="001C03C4" w:rsidRPr="001C03C4">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951CA6"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951CA6"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lang w:eastAsia="fr-FR"/>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3"/>
                    <a:stretch>
                      <a:fillRect/>
                    </a:stretch>
                  </pic:blipFill>
                  <pic:spPr>
                    <a:xfrm>
                      <a:off x="0" y="0"/>
                      <a:ext cx="4662356" cy="1434887"/>
                    </a:xfrm>
                    <a:prstGeom prst="rect">
                      <a:avLst/>
                    </a:prstGeom>
                  </pic:spPr>
                </pic:pic>
              </a:graphicData>
            </a:graphic>
          </wp:inline>
        </w:drawing>
      </w:r>
    </w:p>
    <w:p w14:paraId="4D728966" w14:textId="6D9584D5"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334" w:name="_Ref503981360"/>
      <w:r w:rsidRPr="00BD0636">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334"/>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951CA6"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951CA6"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335"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36" w:name="_Ref528586408"/>
            <w:r w:rsidRPr="00222B71">
              <w:rPr>
                <w:rFonts w:ascii="Calibri" w:eastAsia="Times New Roman" w:hAnsi="Calibri" w:cs="Times New Roman"/>
                <w:i w:val="0"/>
                <w:iCs w:val="0"/>
                <w:color w:val="auto"/>
                <w:sz w:val="22"/>
                <w:szCs w:val="20"/>
                <w:lang w:eastAsia="fr-FR"/>
              </w:rPr>
              <w:t xml:space="preserve"> </w:t>
            </w:r>
            <w:bookmarkEnd w:id="336"/>
          </w:p>
        </w:tc>
      </w:tr>
    </w:tbl>
    <w:p w14:paraId="1BC20D96" w14:textId="77777777" w:rsidR="008F23B1" w:rsidRPr="00291150" w:rsidRDefault="008F23B1" w:rsidP="00377126">
      <w:pPr>
        <w:pStyle w:val="Titre3"/>
        <w:ind w:left="709"/>
      </w:pPr>
      <w:bookmarkStart w:id="337" w:name="_Toc533777579"/>
      <w:r>
        <w:t>Approche de défauts de la fibre neutre</w:t>
      </w:r>
      <w:bookmarkEnd w:id="335"/>
      <w:bookmarkEnd w:id="337"/>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951CA6"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951CA6"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951CA6"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951CA6"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951CA6"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951CA6"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38" w:name="_Ref528591501"/>
            <w:r w:rsidRPr="00222B71">
              <w:rPr>
                <w:rFonts w:ascii="Calibri" w:eastAsia="Times New Roman" w:hAnsi="Calibri" w:cs="Times New Roman"/>
                <w:i w:val="0"/>
                <w:iCs w:val="0"/>
                <w:color w:val="auto"/>
                <w:sz w:val="22"/>
                <w:szCs w:val="20"/>
                <w:lang w:eastAsia="fr-FR"/>
              </w:rPr>
              <w:t xml:space="preserve"> </w:t>
            </w:r>
            <w:bookmarkEnd w:id="338"/>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951CA6"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951CA6"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951CA6"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339" w:name="_Ref532583633"/>
            <w:r w:rsidRPr="00222B71">
              <w:rPr>
                <w:rFonts w:ascii="Calibri" w:eastAsia="Times New Roman" w:hAnsi="Calibri" w:cs="Times New Roman"/>
                <w:i w:val="0"/>
                <w:iCs w:val="0"/>
                <w:color w:val="auto"/>
                <w:sz w:val="22"/>
                <w:szCs w:val="20"/>
                <w:lang w:eastAsia="fr-FR"/>
              </w:rPr>
              <w:t xml:space="preserve"> </w:t>
            </w:r>
            <w:bookmarkEnd w:id="339"/>
          </w:p>
        </w:tc>
      </w:tr>
    </w:tbl>
    <w:p w14:paraId="78B03BAA" w14:textId="1D9BA014"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1C03C4">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951CA6"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863AE2">
            <w:pPr>
              <w:pStyle w:val="Lgende"/>
              <w:numPr>
                <w:ilvl w:val="1"/>
                <w:numId w:val="1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340" w:name="_Toc533777580"/>
      <w:r>
        <w:t>Conclusion</w:t>
      </w:r>
      <w:bookmarkEnd w:id="340"/>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341" w:name="_Toc533777581"/>
      <w:r>
        <w:lastRenderedPageBreak/>
        <w:t>Chapitre 4</w:t>
      </w:r>
      <w:r w:rsidR="00B431E6">
        <w:t xml:space="preserve"> : </w:t>
      </w:r>
      <w:r>
        <w:br/>
      </w:r>
      <w:r w:rsidR="00B431E6">
        <w:t>Simulations numériques</w:t>
      </w:r>
      <w:bookmarkEnd w:id="341"/>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3537C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342" w:name="_Toc533772322"/>
      <w:bookmarkStart w:id="343" w:name="_Toc533774394"/>
      <w:bookmarkStart w:id="344" w:name="_Toc533775586"/>
      <w:bookmarkStart w:id="345" w:name="_Toc533776230"/>
      <w:bookmarkStart w:id="346" w:name="_Toc533776357"/>
      <w:bookmarkStart w:id="347" w:name="_Toc533777582"/>
      <w:bookmarkEnd w:id="342"/>
      <w:bookmarkEnd w:id="343"/>
      <w:bookmarkEnd w:id="344"/>
      <w:bookmarkEnd w:id="345"/>
      <w:bookmarkEnd w:id="346"/>
      <w:bookmarkEnd w:id="347"/>
    </w:p>
    <w:p w14:paraId="14BE9E13" w14:textId="7FCB6477" w:rsidR="00B431E6" w:rsidRDefault="00B431E6" w:rsidP="003537CB">
      <w:pPr>
        <w:pStyle w:val="Titre2"/>
        <w:ind w:left="709"/>
      </w:pPr>
      <w:bookmarkStart w:id="348" w:name="_Toc533777583"/>
      <w:r>
        <w:t>Modèle complet et non linéaire de l’effet Morton</w:t>
      </w:r>
      <w:bookmarkEnd w:id="348"/>
    </w:p>
    <w:p w14:paraId="6FC30016" w14:textId="77777777" w:rsidR="00B431E6" w:rsidRDefault="00B431E6" w:rsidP="003537CB">
      <w:pPr>
        <w:pStyle w:val="Titre3"/>
        <w:ind w:left="709"/>
      </w:pPr>
      <w:bookmarkStart w:id="349" w:name="_Toc533777584"/>
      <w:r>
        <w:t>Approche du moyennage du flux thermique dans le temps</w:t>
      </w:r>
      <w:bookmarkEnd w:id="349"/>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09460CD2"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1C03C4" w:rsidRPr="001C03C4">
        <w:rPr>
          <w:b/>
          <w:color w:val="000000" w:themeColor="text1"/>
        </w:rPr>
        <w:t xml:space="preserve">Figure </w:t>
      </w:r>
      <w:r w:rsidR="001C03C4" w:rsidRPr="001C03C4">
        <w:rPr>
          <w:b/>
          <w:i/>
          <w:noProof/>
        </w:rPr>
        <w:t>4.1</w:t>
      </w:r>
      <w:r w:rsidR="001C03C4" w:rsidRPr="001C03C4">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6150" cy="3021996"/>
                    </a:xfrm>
                    <a:prstGeom prst="rect">
                      <a:avLst/>
                    </a:prstGeom>
                  </pic:spPr>
                </pic:pic>
              </a:graphicData>
            </a:graphic>
          </wp:inline>
        </w:drawing>
      </w:r>
    </w:p>
    <w:p w14:paraId="35A99739" w14:textId="6E64FFA0" w:rsidR="00B431E6" w:rsidRPr="00935A0C" w:rsidRDefault="00B431E6" w:rsidP="00B431E6">
      <w:pPr>
        <w:pStyle w:val="Lgende"/>
        <w:spacing w:line="360" w:lineRule="auto"/>
        <w:jc w:val="center"/>
        <w:rPr>
          <w:i w:val="0"/>
          <w:sz w:val="22"/>
        </w:rPr>
      </w:pPr>
      <w:bookmarkStart w:id="350" w:name="_Ref525135958"/>
      <w:r w:rsidRPr="00D21CE4">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4.1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350"/>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77777777"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1C03C4">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951CA6"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951CA6"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495F01">
            <w:pPr>
              <w:pStyle w:val="Paragraphedeliste"/>
              <w:numPr>
                <w:ilvl w:val="0"/>
                <w:numId w:val="16"/>
              </w:numPr>
              <w:overflowPunct/>
              <w:autoSpaceDE/>
              <w:autoSpaceDN/>
              <w:adjustRightInd/>
              <w:spacing w:before="120" w:after="120" w:line="360" w:lineRule="auto"/>
              <w:jc w:val="both"/>
              <w:textAlignment w:val="auto"/>
              <w:rPr>
                <w:rFonts w:eastAsiaTheme="minorHAnsi"/>
                <w:vanish/>
                <w:lang w:val="en-US"/>
              </w:rPr>
            </w:pPr>
            <w:bookmarkStart w:id="351" w:name="_Ref525134360"/>
            <w:bookmarkStart w:id="352" w:name="_Ref525134341"/>
          </w:p>
          <w:p w14:paraId="66BA9073" w14:textId="0CBF2D90"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351"/>
          </w:p>
        </w:tc>
        <w:bookmarkEnd w:id="352"/>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951CA6"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353" w:name="_Toc533777585"/>
      <w:r>
        <w:t>Algorithme de l’effet Morton</w:t>
      </w:r>
      <w:bookmarkEnd w:id="353"/>
      <w:r>
        <w:t xml:space="preserve"> </w:t>
      </w:r>
    </w:p>
    <w:p w14:paraId="2ABF8127" w14:textId="77777777"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1C03C4" w:rsidRPr="0058347B">
        <w:t xml:space="preserve">Figure </w:t>
      </w:r>
      <w:r w:rsidR="001C03C4" w:rsidRPr="001C03C4">
        <w:t>4.1</w:t>
      </w:r>
      <w:r w:rsidR="001C03C4">
        <w:noBreakHyphen/>
      </w:r>
      <w:r w:rsidR="001C03C4" w:rsidRPr="001C03C4">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B431E6">
      <w:pPr>
        <w:pStyle w:val="Paragraphedeliste"/>
        <w:numPr>
          <w:ilvl w:val="0"/>
          <w:numId w:val="23"/>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B431E6">
      <w:pPr>
        <w:pStyle w:val="Paragraphedeliste"/>
        <w:numPr>
          <w:ilvl w:val="0"/>
          <w:numId w:val="23"/>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B431E6">
      <w:pPr>
        <w:pStyle w:val="Paragraphedeliste"/>
        <w:numPr>
          <w:ilvl w:val="0"/>
          <w:numId w:val="23"/>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5"/>
                    <a:stretch>
                      <a:fillRect/>
                    </a:stretch>
                  </pic:blipFill>
                  <pic:spPr>
                    <a:xfrm>
                      <a:off x="0" y="0"/>
                      <a:ext cx="5760720" cy="3007360"/>
                    </a:xfrm>
                    <a:prstGeom prst="rect">
                      <a:avLst/>
                    </a:prstGeom>
                  </pic:spPr>
                </pic:pic>
              </a:graphicData>
            </a:graphic>
          </wp:inline>
        </w:drawing>
      </w:r>
    </w:p>
    <w:p w14:paraId="333EABFB" w14:textId="63B5DE51" w:rsidR="00B431E6" w:rsidRPr="00733813" w:rsidRDefault="00B431E6" w:rsidP="00B431E6">
      <w:pPr>
        <w:pStyle w:val="Lgende"/>
        <w:jc w:val="center"/>
        <w:rPr>
          <w:i w:val="0"/>
          <w:sz w:val="22"/>
        </w:rPr>
      </w:pPr>
      <w:bookmarkStart w:id="354" w:name="_Ref533260304"/>
      <w:r w:rsidRPr="0058347B">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4.1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2</w:t>
      </w:r>
      <w:r w:rsidR="00495F01">
        <w:rPr>
          <w:i w:val="0"/>
          <w:sz w:val="22"/>
        </w:rPr>
        <w:fldChar w:fldCharType="end"/>
      </w:r>
      <w:bookmarkEnd w:id="354"/>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26AB036D"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1C03C4">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6"/>
                    <a:stretch>
                      <a:fillRect/>
                    </a:stretch>
                  </pic:blipFill>
                  <pic:spPr>
                    <a:xfrm>
                      <a:off x="0" y="0"/>
                      <a:ext cx="5694952" cy="5243599"/>
                    </a:xfrm>
                    <a:prstGeom prst="rect">
                      <a:avLst/>
                    </a:prstGeom>
                  </pic:spPr>
                </pic:pic>
              </a:graphicData>
            </a:graphic>
          </wp:inline>
        </w:drawing>
      </w:r>
    </w:p>
    <w:p w14:paraId="4BA3C802" w14:textId="77777777" w:rsidR="00643557" w:rsidRDefault="00643557" w:rsidP="00643557">
      <w:pPr>
        <w:pStyle w:val="Lgende"/>
        <w:jc w:val="center"/>
      </w:pPr>
      <w:bookmarkStart w:id="355" w:name="_Ref533777748"/>
      <w:r w:rsidRPr="00CE45D8">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1C03C4">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1C03C4">
        <w:rPr>
          <w:i w:val="0"/>
          <w:noProof/>
          <w:sz w:val="22"/>
        </w:rPr>
        <w:t>3</w:t>
      </w:r>
      <w:r>
        <w:rPr>
          <w:i w:val="0"/>
          <w:sz w:val="22"/>
        </w:rPr>
        <w:fldChar w:fldCharType="end"/>
      </w:r>
      <w:bookmarkEnd w:id="355"/>
      <w:r w:rsidRPr="00CE45D8">
        <w:rPr>
          <w:i w:val="0"/>
          <w:sz w:val="22"/>
        </w:rPr>
        <w:t> :</w:t>
      </w:r>
      <w:r>
        <w:rPr>
          <w:i w:val="0"/>
          <w:sz w:val="22"/>
        </w:rPr>
        <w:t xml:space="preserve"> Algorithme de l’effet Morton</w:t>
      </w:r>
    </w:p>
    <w:p w14:paraId="6DC69DFE" w14:textId="1CAB6947"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1C03C4" w:rsidRPr="001C03C4">
        <w:rPr>
          <w:b/>
        </w:rPr>
        <w:t xml:space="preserve">Figure </w:t>
      </w:r>
      <w:r w:rsidR="001C03C4" w:rsidRPr="001C03C4">
        <w:rPr>
          <w:b/>
          <w:noProof/>
        </w:rPr>
        <w:t>4.1</w:t>
      </w:r>
      <w:r w:rsidR="001C03C4" w:rsidRPr="001C03C4">
        <w:rPr>
          <w:b/>
          <w:noProof/>
        </w:rPr>
        <w:noBreakHyphen/>
        <w:t>3</w:t>
      </w:r>
      <w:r w:rsidR="00C60449" w:rsidRPr="00C60449">
        <w:rPr>
          <w:b/>
        </w:rPr>
        <w:fldChar w:fldCharType="end"/>
      </w:r>
      <w:r>
        <w:t>.</w:t>
      </w:r>
    </w:p>
    <w:p w14:paraId="43FCB475" w14:textId="05D2B747"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1C03C4">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356" w:name="_Toc533777586"/>
      <w:r>
        <w:t>Description du Banc de l’Effet Morton (BEM)</w:t>
      </w:r>
      <w:bookmarkEnd w:id="356"/>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357" w:name="_Toc533777587"/>
      <w:r>
        <w:t>Caractéristiques du palier testé et lubrifiant</w:t>
      </w:r>
      <w:bookmarkEnd w:id="357"/>
    </w:p>
    <w:p w14:paraId="2D28D9DA" w14:textId="77777777" w:rsidR="00B431E6" w:rsidRPr="008C5415" w:rsidRDefault="00B431E6" w:rsidP="00B431E6"/>
    <w:p w14:paraId="133A40A3" w14:textId="77777777" w:rsidR="00B431E6" w:rsidRDefault="00B431E6" w:rsidP="00B431E6">
      <w:pPr>
        <w:keepNext/>
        <w:jc w:val="center"/>
      </w:pPr>
      <w:r>
        <w:rPr>
          <w:noProof/>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7"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0998C750"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358" w:name="_Ref496169139"/>
      <w:r w:rsidRPr="00D842A2">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358"/>
      <w:r w:rsidRPr="00D842A2">
        <w:rPr>
          <w:rFonts w:ascii="Calibri" w:eastAsia="Times New Roman" w:hAnsi="Calibri" w:cs="Times New Roman"/>
          <w:i w:val="0"/>
          <w:iCs w:val="0"/>
          <w:color w:val="auto"/>
          <w:sz w:val="22"/>
          <w:szCs w:val="20"/>
          <w:lang w:eastAsia="fr-FR"/>
        </w:rPr>
        <w:t xml:space="preserve"> : Palier testé</w:t>
      </w:r>
    </w:p>
    <w:p w14:paraId="5596AA01" w14:textId="77777777"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1C03C4" w:rsidRPr="001C03C4">
        <w:rPr>
          <w:b/>
        </w:rPr>
        <w:t xml:space="preserve">Figure </w:t>
      </w:r>
      <w:r w:rsidR="001C03C4" w:rsidRPr="001C03C4">
        <w:rPr>
          <w:b/>
          <w:noProof/>
        </w:rPr>
        <w:t>4.2</w:t>
      </w:r>
      <w:r w:rsidR="001C03C4" w:rsidRPr="001C03C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7777777"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1C03C4" w:rsidRPr="001C03C4">
        <w:rPr>
          <w:b/>
        </w:rPr>
        <w:t xml:space="preserve">Tableau </w:t>
      </w:r>
      <w:r w:rsidR="001C03C4" w:rsidRPr="001C03C4">
        <w:rPr>
          <w:b/>
          <w:noProof/>
        </w:rPr>
        <w:t>4.2</w:t>
      </w:r>
      <w:r w:rsidR="001C03C4" w:rsidRPr="001C03C4">
        <w:rPr>
          <w:b/>
          <w:noProof/>
        </w:rPr>
        <w:noBreakHyphen/>
        <w:t>1</w:t>
      </w:r>
      <w:r w:rsidRPr="0057433F">
        <w:rPr>
          <w:b/>
        </w:rPr>
        <w:fldChar w:fldCharType="end"/>
      </w:r>
      <w:r>
        <w:t>.</w:t>
      </w:r>
    </w:p>
    <w:p w14:paraId="23D43CF5" w14:textId="397A46FB"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359" w:name="_Ref498706171"/>
      <w:r w:rsidRPr="00446927">
        <w:rPr>
          <w:rFonts w:ascii="Calibri" w:eastAsia="Times New Roman" w:hAnsi="Calibri" w:cs="Times New Roman"/>
          <w:i w:val="0"/>
          <w:iCs w:val="0"/>
          <w:color w:val="auto"/>
          <w:sz w:val="22"/>
          <w:szCs w:val="20"/>
          <w:lang w:eastAsia="fr-FR"/>
        </w:rPr>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0839AA">
        <w:rPr>
          <w:rFonts w:ascii="Calibri" w:eastAsia="Times New Roman" w:hAnsi="Calibri" w:cs="Times New Roman"/>
          <w:i w:val="0"/>
          <w:iCs w:val="0"/>
          <w:color w:val="auto"/>
          <w:sz w:val="22"/>
          <w:szCs w:val="20"/>
          <w:lang w:eastAsia="fr-FR"/>
        </w:rPr>
        <w:fldChar w:fldCharType="end"/>
      </w:r>
      <w:bookmarkEnd w:id="359"/>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8"/>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360" w:name="_Toc533777588"/>
      <w:r>
        <w:t>Configuration du rotor 430mm</w:t>
      </w:r>
      <w:bookmarkEnd w:id="360"/>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4772362" cy="2078439"/>
                    </a:xfrm>
                    <a:prstGeom prst="rect">
                      <a:avLst/>
                    </a:prstGeom>
                  </pic:spPr>
                </pic:pic>
              </a:graphicData>
            </a:graphic>
          </wp:inline>
        </w:drawing>
      </w:r>
    </w:p>
    <w:p w14:paraId="2127BDDB" w14:textId="467C4FDC"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361" w:name="_Ref530413322"/>
      <w:r w:rsidRPr="00484DD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361"/>
      <w:r>
        <w:rPr>
          <w:rFonts w:ascii="Calibri" w:eastAsia="Times New Roman" w:hAnsi="Calibri" w:cs="Times New Roman"/>
          <w:i w:val="0"/>
          <w:iCs w:val="0"/>
          <w:color w:val="auto"/>
          <w:sz w:val="22"/>
          <w:szCs w:val="20"/>
          <w:lang w:eastAsia="fr-FR"/>
        </w:rPr>
        <w:t> : La configuration du rotor 430mm</w:t>
      </w:r>
    </w:p>
    <w:p w14:paraId="0CAB3036" w14:textId="77777777"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1C03C4" w:rsidRPr="001C03C4">
        <w:rPr>
          <w:b/>
          <w:iCs/>
        </w:rPr>
        <w:t>Figure</w:t>
      </w:r>
      <w:r w:rsidR="001C03C4" w:rsidRPr="001C03C4">
        <w:rPr>
          <w:iCs/>
        </w:rPr>
        <w:t xml:space="preserve"> </w:t>
      </w:r>
      <w:r w:rsidR="001C03C4" w:rsidRPr="001C03C4">
        <w:rPr>
          <w:b/>
          <w:i/>
          <w:iCs/>
        </w:rPr>
        <w:t>4.2</w:t>
      </w:r>
      <w:r w:rsidR="001C03C4" w:rsidRPr="001C03C4">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1C03C4" w:rsidRPr="001C03C4">
        <w:rPr>
          <w:b/>
        </w:rPr>
        <w:t xml:space="preserve">Tableau </w:t>
      </w:r>
      <w:r w:rsidR="001C03C4" w:rsidRPr="001C03C4">
        <w:rPr>
          <w:b/>
          <w:iCs/>
          <w:noProof/>
        </w:rPr>
        <w:t>4.2</w:t>
      </w:r>
      <w:r w:rsidR="001C03C4" w:rsidRPr="001C03C4">
        <w:rPr>
          <w:b/>
          <w:iCs/>
          <w:noProof/>
        </w:rPr>
        <w:noBreakHyphen/>
        <w:t>2</w:t>
      </w:r>
      <w:r w:rsidRPr="00255AF6">
        <w:rPr>
          <w:b/>
        </w:rPr>
        <w:fldChar w:fldCharType="end"/>
      </w:r>
      <w:r>
        <w:t xml:space="preserve">. </w:t>
      </w:r>
    </w:p>
    <w:p w14:paraId="1E653D31" w14:textId="635EC7DD"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362" w:name="_Ref531165681"/>
      <w:r w:rsidRPr="00901BDC">
        <w:rPr>
          <w:rFonts w:ascii="Calibri" w:eastAsia="Times New Roman" w:hAnsi="Calibri" w:cs="Times New Roman"/>
          <w:i w:val="0"/>
          <w:iCs w:val="0"/>
          <w:color w:val="auto"/>
          <w:sz w:val="22"/>
          <w:szCs w:val="20"/>
          <w:lang w:eastAsia="fr-FR"/>
        </w:rPr>
        <w:lastRenderedPageBreak/>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0839AA">
        <w:rPr>
          <w:rFonts w:ascii="Calibri" w:eastAsia="Times New Roman" w:hAnsi="Calibri" w:cs="Times New Roman"/>
          <w:i w:val="0"/>
          <w:iCs w:val="0"/>
          <w:color w:val="auto"/>
          <w:sz w:val="22"/>
          <w:szCs w:val="20"/>
          <w:lang w:eastAsia="fr-FR"/>
        </w:rPr>
        <w:fldChar w:fldCharType="end"/>
      </w:r>
      <w:bookmarkEnd w:id="362"/>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0"/>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77777777"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lang w:eastAsia="fr-FR"/>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6F20241" w:rsidR="00B431E6" w:rsidRPr="00134C82" w:rsidRDefault="00B431E6" w:rsidP="00B431E6">
      <w:pPr>
        <w:pStyle w:val="Lgende"/>
        <w:jc w:val="center"/>
        <w:rPr>
          <w:rFonts w:ascii="Calibri" w:hAnsi="Calibri" w:cs="Calibri"/>
          <w:i w:val="0"/>
          <w:iCs w:val="0"/>
          <w:color w:val="000000"/>
          <w:sz w:val="22"/>
          <w:szCs w:val="24"/>
        </w:rPr>
      </w:pPr>
      <w:bookmarkStart w:id="363" w:name="_Ref530417381"/>
      <w:r w:rsidRPr="00134C82">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3</w:t>
      </w:r>
      <w:r w:rsidR="00495F01">
        <w:rPr>
          <w:rFonts w:ascii="Calibri" w:hAnsi="Calibri" w:cs="Calibri"/>
          <w:i w:val="0"/>
          <w:iCs w:val="0"/>
          <w:color w:val="000000"/>
          <w:sz w:val="22"/>
          <w:szCs w:val="24"/>
        </w:rPr>
        <w:fldChar w:fldCharType="end"/>
      </w:r>
      <w:bookmarkEnd w:id="363"/>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1A9E0F73" w:rsidR="00B431E6" w:rsidRPr="00134C82" w:rsidRDefault="00B431E6" w:rsidP="00B431E6">
      <w:pPr>
        <w:pStyle w:val="Lgende"/>
        <w:jc w:val="center"/>
        <w:rPr>
          <w:rFonts w:ascii="Calibri" w:hAnsi="Calibri" w:cs="Calibri"/>
          <w:i w:val="0"/>
          <w:iCs w:val="0"/>
          <w:color w:val="000000"/>
          <w:sz w:val="22"/>
          <w:szCs w:val="24"/>
        </w:rPr>
      </w:pPr>
      <w:bookmarkStart w:id="364" w:name="_Ref530417384"/>
      <w:r w:rsidRPr="00134C82">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w:t>
      </w:r>
      <w:r w:rsidR="00495F01">
        <w:rPr>
          <w:rFonts w:ascii="Calibri" w:hAnsi="Calibri" w:cs="Calibri"/>
          <w:i w:val="0"/>
          <w:iCs w:val="0"/>
          <w:color w:val="000000"/>
          <w:sz w:val="22"/>
          <w:szCs w:val="24"/>
        </w:rPr>
        <w:fldChar w:fldCharType="end"/>
      </w:r>
      <w:bookmarkEnd w:id="364"/>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lang w:eastAsia="fr-FR"/>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12B440F1" w:rsidR="00B431E6" w:rsidRPr="00EC09BF" w:rsidRDefault="00B431E6" w:rsidP="00B431E6">
      <w:pPr>
        <w:pStyle w:val="Lgende"/>
        <w:jc w:val="center"/>
        <w:rPr>
          <w:rFonts w:ascii="Calibri" w:hAnsi="Calibri" w:cs="Calibri"/>
          <w:i w:val="0"/>
          <w:iCs w:val="0"/>
          <w:color w:val="000000"/>
          <w:sz w:val="22"/>
          <w:szCs w:val="24"/>
        </w:rPr>
      </w:pPr>
      <w:bookmarkStart w:id="365" w:name="_Ref530417410"/>
      <w:r w:rsidRPr="00EC09BF">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5</w:t>
      </w:r>
      <w:r w:rsidR="00495F01">
        <w:rPr>
          <w:rFonts w:ascii="Calibri" w:hAnsi="Calibri" w:cs="Calibri"/>
          <w:i w:val="0"/>
          <w:iCs w:val="0"/>
          <w:color w:val="000000"/>
          <w:sz w:val="22"/>
          <w:szCs w:val="24"/>
        </w:rPr>
        <w:fldChar w:fldCharType="end"/>
      </w:r>
      <w:bookmarkEnd w:id="365"/>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lang w:eastAsia="fr-FR"/>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4"/>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5"/>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26B7D50E" w:rsidR="00B431E6" w:rsidRDefault="00B431E6" w:rsidP="00B431E6">
      <w:pPr>
        <w:pStyle w:val="Lgende"/>
        <w:spacing w:after="0"/>
        <w:jc w:val="center"/>
        <w:rPr>
          <w:rFonts w:ascii="Calibri" w:hAnsi="Calibri" w:cs="Calibri"/>
          <w:i w:val="0"/>
          <w:iCs w:val="0"/>
          <w:color w:val="000000"/>
          <w:sz w:val="22"/>
          <w:szCs w:val="24"/>
        </w:rPr>
      </w:pPr>
      <w:bookmarkStart w:id="366" w:name="_Ref530417483"/>
      <w:r w:rsidRPr="00EC09BF">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6</w:t>
      </w:r>
      <w:r w:rsidR="00495F01">
        <w:rPr>
          <w:rFonts w:ascii="Calibri" w:hAnsi="Calibri" w:cs="Calibri"/>
          <w:i w:val="0"/>
          <w:iCs w:val="0"/>
          <w:color w:val="000000"/>
          <w:sz w:val="22"/>
          <w:szCs w:val="24"/>
        </w:rPr>
        <w:fldChar w:fldCharType="end"/>
      </w:r>
      <w:bookmarkEnd w:id="366"/>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77777777"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367" w:name="_Toc533777589"/>
      <w:r>
        <w:lastRenderedPageBreak/>
        <w:t>Configuration du rotor 700mm</w:t>
      </w:r>
      <w:bookmarkEnd w:id="36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6"/>
                    <a:stretch>
                      <a:fillRect/>
                    </a:stretch>
                  </pic:blipFill>
                  <pic:spPr>
                    <a:xfrm>
                      <a:off x="0" y="0"/>
                      <a:ext cx="5375612" cy="2342942"/>
                    </a:xfrm>
                    <a:prstGeom prst="rect">
                      <a:avLst/>
                    </a:prstGeom>
                  </pic:spPr>
                </pic:pic>
              </a:graphicData>
            </a:graphic>
          </wp:inline>
        </w:drawing>
      </w:r>
    </w:p>
    <w:p w14:paraId="074877AA" w14:textId="0A91A4A2" w:rsidR="00B431E6" w:rsidRPr="00693D56" w:rsidRDefault="00B431E6" w:rsidP="00B431E6">
      <w:pPr>
        <w:pStyle w:val="Lgende"/>
        <w:jc w:val="center"/>
        <w:rPr>
          <w:rFonts w:ascii="Calibri" w:hAnsi="Calibri" w:cs="Calibri"/>
          <w:i w:val="0"/>
          <w:iCs w:val="0"/>
          <w:color w:val="000000"/>
          <w:sz w:val="22"/>
          <w:szCs w:val="24"/>
        </w:rPr>
      </w:pPr>
      <w:bookmarkStart w:id="368" w:name="_Ref531180650"/>
      <w:r w:rsidRPr="00FC14C6">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7</w:t>
      </w:r>
      <w:r w:rsidR="00495F01">
        <w:rPr>
          <w:rFonts w:ascii="Calibri" w:hAnsi="Calibri" w:cs="Calibri"/>
          <w:i w:val="0"/>
          <w:iCs w:val="0"/>
          <w:color w:val="000000"/>
          <w:sz w:val="22"/>
          <w:szCs w:val="24"/>
        </w:rPr>
        <w:fldChar w:fldCharType="end"/>
      </w:r>
      <w:bookmarkEnd w:id="368"/>
      <w:r w:rsidRPr="00FC14C6">
        <w:rPr>
          <w:rFonts w:ascii="Calibri" w:hAnsi="Calibri" w:cs="Calibri"/>
          <w:i w:val="0"/>
          <w:iCs w:val="0"/>
          <w:color w:val="000000"/>
          <w:sz w:val="22"/>
          <w:szCs w:val="24"/>
        </w:rPr>
        <w:t> : La configuration du rotor 700mm</w:t>
      </w:r>
    </w:p>
    <w:p w14:paraId="02235EA6" w14:textId="77777777" w:rsidR="00B431E6" w:rsidRPr="005C7E23" w:rsidRDefault="00B431E6" w:rsidP="00B431E6">
      <w:pPr>
        <w:spacing w:line="360" w:lineRule="auto"/>
        <w:ind w:firstLine="708"/>
      </w:pPr>
      <w:r>
        <w:t xml:space="preserve">Les origines de concevoir cette configuration longue du rotor 700mm sont d’augmenter la masse du disque en porte à faux et de rapprocher la vitesse de fonctionnement à sa vitesse critique du mode de flexion. En fait, suite à l’analyse de stabilité de l’effet Morton sur le rotor 430mm,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1C03C4" w:rsidRPr="001C03C4">
        <w:rPr>
          <w:rFonts w:cs="Calibri"/>
          <w:b/>
          <w:color w:val="000000"/>
          <w:szCs w:val="24"/>
        </w:rPr>
        <w:t xml:space="preserve">Figure </w:t>
      </w:r>
      <w:r w:rsidR="001C03C4" w:rsidRPr="001C03C4">
        <w:rPr>
          <w:rFonts w:cs="Calibri"/>
          <w:b/>
          <w:iCs/>
          <w:noProof/>
          <w:color w:val="000000"/>
          <w:szCs w:val="24"/>
        </w:rPr>
        <w:t>4.2</w:t>
      </w:r>
      <w:r w:rsidR="001C03C4" w:rsidRPr="001C03C4">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fldChar w:fldCharType="begin"/>
      </w:r>
      <w:r>
        <w:instrText xml:space="preserve"> REF _Ref531166670 \h </w:instrText>
      </w:r>
      <w:r>
        <w:fldChar w:fldCharType="separate"/>
      </w:r>
      <w:r w:rsidR="001C03C4" w:rsidRPr="00FC14C6">
        <w:rPr>
          <w:rFonts w:cs="Calibri"/>
          <w:color w:val="000000"/>
          <w:szCs w:val="24"/>
        </w:rPr>
        <w:t xml:space="preserve">Tableau </w:t>
      </w:r>
      <w:r w:rsidR="001C03C4">
        <w:rPr>
          <w:rFonts w:cs="Calibri"/>
          <w:i/>
          <w:iCs/>
          <w:noProof/>
          <w:color w:val="000000"/>
          <w:szCs w:val="24"/>
        </w:rPr>
        <w:t>4.2</w:t>
      </w:r>
      <w:r w:rsidR="001C03C4">
        <w:rPr>
          <w:rFonts w:cs="Calibri"/>
          <w:color w:val="000000"/>
          <w:szCs w:val="24"/>
        </w:rPr>
        <w:noBreakHyphen/>
      </w:r>
      <w:r w:rsidR="001C03C4">
        <w:rPr>
          <w:rFonts w:cs="Calibri"/>
          <w:i/>
          <w:iCs/>
          <w:noProof/>
          <w:color w:val="000000"/>
          <w:szCs w:val="24"/>
        </w:rPr>
        <w:t>3</w:t>
      </w:r>
      <w:r>
        <w:fldChar w:fldCharType="end"/>
      </w:r>
    </w:p>
    <w:p w14:paraId="21F2A806" w14:textId="07043E32" w:rsidR="00B431E6" w:rsidRPr="00FC14C6" w:rsidRDefault="00B431E6" w:rsidP="00B431E6">
      <w:pPr>
        <w:pStyle w:val="Lgende"/>
        <w:spacing w:after="0"/>
        <w:jc w:val="center"/>
        <w:rPr>
          <w:rFonts w:ascii="Calibri" w:hAnsi="Calibri" w:cs="Calibri"/>
          <w:i w:val="0"/>
          <w:iCs w:val="0"/>
          <w:color w:val="000000"/>
          <w:sz w:val="22"/>
          <w:szCs w:val="24"/>
        </w:rPr>
      </w:pPr>
      <w:bookmarkStart w:id="369" w:name="_Ref531166670"/>
      <w:r w:rsidRPr="00FC14C6">
        <w:rPr>
          <w:rFonts w:ascii="Calibri" w:hAnsi="Calibri" w:cs="Calibri"/>
          <w:i w:val="0"/>
          <w:iCs w:val="0"/>
          <w:color w:val="000000"/>
          <w:sz w:val="22"/>
          <w:szCs w:val="24"/>
        </w:rPr>
        <w:t xml:space="preserve">Tableau </w:t>
      </w:r>
      <w:r w:rsidR="000839AA">
        <w:rPr>
          <w:rFonts w:ascii="Calibri" w:hAnsi="Calibri" w:cs="Calibri"/>
          <w:i w:val="0"/>
          <w:iCs w:val="0"/>
          <w:color w:val="000000"/>
          <w:sz w:val="22"/>
          <w:szCs w:val="24"/>
        </w:rPr>
        <w:fldChar w:fldCharType="begin"/>
      </w:r>
      <w:r w:rsidR="000839AA">
        <w:rPr>
          <w:rFonts w:ascii="Calibri" w:hAnsi="Calibri" w:cs="Calibri"/>
          <w:i w:val="0"/>
          <w:iCs w:val="0"/>
          <w:color w:val="000000"/>
          <w:sz w:val="22"/>
          <w:szCs w:val="24"/>
        </w:rPr>
        <w:instrText xml:space="preserve"> STYLEREF 2 \s </w:instrText>
      </w:r>
      <w:r w:rsidR="000839AA">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0839AA">
        <w:rPr>
          <w:rFonts w:ascii="Calibri" w:hAnsi="Calibri" w:cs="Calibri"/>
          <w:i w:val="0"/>
          <w:iCs w:val="0"/>
          <w:color w:val="000000"/>
          <w:sz w:val="22"/>
          <w:szCs w:val="24"/>
        </w:rPr>
        <w:fldChar w:fldCharType="end"/>
      </w:r>
      <w:r w:rsidR="000839AA">
        <w:rPr>
          <w:rFonts w:ascii="Calibri" w:hAnsi="Calibri" w:cs="Calibri"/>
          <w:i w:val="0"/>
          <w:iCs w:val="0"/>
          <w:color w:val="000000"/>
          <w:sz w:val="22"/>
          <w:szCs w:val="24"/>
        </w:rPr>
        <w:noBreakHyphen/>
      </w:r>
      <w:r w:rsidR="000839AA">
        <w:rPr>
          <w:rFonts w:ascii="Calibri" w:hAnsi="Calibri" w:cs="Calibri"/>
          <w:i w:val="0"/>
          <w:iCs w:val="0"/>
          <w:color w:val="000000"/>
          <w:sz w:val="22"/>
          <w:szCs w:val="24"/>
        </w:rPr>
        <w:fldChar w:fldCharType="begin"/>
      </w:r>
      <w:r w:rsidR="000839AA">
        <w:rPr>
          <w:rFonts w:ascii="Calibri" w:hAnsi="Calibri" w:cs="Calibri"/>
          <w:i w:val="0"/>
          <w:iCs w:val="0"/>
          <w:color w:val="000000"/>
          <w:sz w:val="22"/>
          <w:szCs w:val="24"/>
        </w:rPr>
        <w:instrText xml:space="preserve"> SEQ Tableau \* ARABIC \s 2 </w:instrText>
      </w:r>
      <w:r w:rsidR="000839AA">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3</w:t>
      </w:r>
      <w:r w:rsidR="000839AA">
        <w:rPr>
          <w:rFonts w:ascii="Calibri" w:hAnsi="Calibri" w:cs="Calibri"/>
          <w:i w:val="0"/>
          <w:iCs w:val="0"/>
          <w:color w:val="000000"/>
          <w:sz w:val="22"/>
          <w:szCs w:val="24"/>
        </w:rPr>
        <w:fldChar w:fldCharType="end"/>
      </w:r>
      <w:bookmarkEnd w:id="369"/>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708150"/>
                    </a:xfrm>
                    <a:prstGeom prst="rect">
                      <a:avLst/>
                    </a:prstGeom>
                  </pic:spPr>
                </pic:pic>
              </a:graphicData>
            </a:graphic>
          </wp:inline>
        </w:drawing>
      </w:r>
    </w:p>
    <w:p w14:paraId="1D9921D3" w14:textId="77777777"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dans le palier. La température de 55 °C est imposée à la surface du rotor et le flux thermique nul est </w:t>
      </w:r>
      <w:r w:rsidRPr="008A59A9">
        <w:rPr>
          <w:sz w:val="22"/>
        </w:rPr>
        <w:lastRenderedPageBreak/>
        <w:t xml:space="preserve">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lang w:eastAsia="fr-FR"/>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8"/>
                    <a:stretch>
                      <a:fillRect/>
                    </a:stretch>
                  </pic:blipFill>
                  <pic:spPr>
                    <a:xfrm>
                      <a:off x="0" y="0"/>
                      <a:ext cx="4557954" cy="3041533"/>
                    </a:xfrm>
                    <a:prstGeom prst="rect">
                      <a:avLst/>
                    </a:prstGeom>
                  </pic:spPr>
                </pic:pic>
              </a:graphicData>
            </a:graphic>
          </wp:inline>
        </w:drawing>
      </w:r>
    </w:p>
    <w:p w14:paraId="78C9ECD4" w14:textId="61925EB5"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8</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4600201" cy="3069725"/>
                    </a:xfrm>
                    <a:prstGeom prst="rect">
                      <a:avLst/>
                    </a:prstGeom>
                  </pic:spPr>
                </pic:pic>
              </a:graphicData>
            </a:graphic>
          </wp:inline>
        </w:drawing>
      </w:r>
    </w:p>
    <w:p w14:paraId="1C5A5EBB" w14:textId="58A878FA"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9</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0"/>
                    <a:stretch>
                      <a:fillRect/>
                    </a:stretch>
                  </pic:blipFill>
                  <pic:spPr>
                    <a:xfrm>
                      <a:off x="0" y="0"/>
                      <a:ext cx="4480498" cy="2548053"/>
                    </a:xfrm>
                    <a:prstGeom prst="rect">
                      <a:avLst/>
                    </a:prstGeom>
                  </pic:spPr>
                </pic:pic>
              </a:graphicData>
            </a:graphic>
          </wp:inline>
        </w:drawing>
      </w:r>
    </w:p>
    <w:p w14:paraId="258B9935" w14:textId="7E609A2C"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10</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1"/>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2"/>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8A7EF6B" w:rsidR="00B431E6" w:rsidRDefault="00B431E6" w:rsidP="00B431E6">
      <w:pPr>
        <w:pStyle w:val="Lgende"/>
        <w:spacing w:after="0"/>
        <w:jc w:val="center"/>
        <w:rPr>
          <w:rFonts w:ascii="Calibri" w:hAnsi="Calibri" w:cs="Calibri"/>
          <w:i w:val="0"/>
          <w:iCs w:val="0"/>
          <w:color w:val="000000"/>
          <w:sz w:val="22"/>
          <w:szCs w:val="24"/>
        </w:rPr>
      </w:pPr>
      <w:bookmarkStart w:id="370" w:name="_Ref531190495"/>
      <w:r w:rsidRPr="00A56003">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11</w:t>
      </w:r>
      <w:r w:rsidR="00495F01">
        <w:rPr>
          <w:rFonts w:ascii="Calibri" w:hAnsi="Calibri" w:cs="Calibri"/>
          <w:i w:val="0"/>
          <w:iCs w:val="0"/>
          <w:color w:val="000000"/>
          <w:sz w:val="22"/>
          <w:szCs w:val="24"/>
        </w:rPr>
        <w:fldChar w:fldCharType="end"/>
      </w:r>
      <w:bookmarkEnd w:id="370"/>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371" w:name="_Toc533777590"/>
      <w:r>
        <w:t>Simulation du rotor 430mm</w:t>
      </w:r>
      <w:bookmarkEnd w:id="371"/>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77777777"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1C03C4" w:rsidRPr="001C03C4">
        <w:rPr>
          <w:rFonts w:cs="Calibri"/>
          <w:b/>
          <w:iCs/>
          <w:color w:val="000000"/>
          <w:szCs w:val="24"/>
        </w:rPr>
        <w:t>Figure 4.3</w:t>
      </w:r>
      <w:r w:rsidR="001C03C4" w:rsidRPr="001C03C4">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3"/>
                    <a:stretch>
                      <a:fillRect/>
                    </a:stretch>
                  </pic:blipFill>
                  <pic:spPr>
                    <a:xfrm>
                      <a:off x="0" y="0"/>
                      <a:ext cx="5760720" cy="1487805"/>
                    </a:xfrm>
                    <a:prstGeom prst="rect">
                      <a:avLst/>
                    </a:prstGeom>
                  </pic:spPr>
                </pic:pic>
              </a:graphicData>
            </a:graphic>
          </wp:inline>
        </w:drawing>
      </w:r>
    </w:p>
    <w:p w14:paraId="4AB556FA" w14:textId="52839306" w:rsidR="00B431E6" w:rsidRPr="00FA69FB" w:rsidRDefault="00B431E6" w:rsidP="00B431E6">
      <w:pPr>
        <w:pStyle w:val="Lgende"/>
        <w:jc w:val="center"/>
        <w:rPr>
          <w:rFonts w:ascii="Calibri" w:hAnsi="Calibri" w:cs="Calibri"/>
          <w:i w:val="0"/>
          <w:iCs w:val="0"/>
          <w:color w:val="000000"/>
          <w:sz w:val="22"/>
          <w:szCs w:val="24"/>
        </w:rPr>
      </w:pPr>
      <w:bookmarkStart w:id="372" w:name="_Ref533608481"/>
      <w:r w:rsidRPr="00FA69F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4.3</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w:t>
      </w:r>
      <w:r w:rsidR="00495F01">
        <w:rPr>
          <w:rFonts w:ascii="Calibri" w:hAnsi="Calibri" w:cs="Calibri"/>
          <w:i w:val="0"/>
          <w:iCs w:val="0"/>
          <w:color w:val="000000"/>
          <w:sz w:val="22"/>
          <w:szCs w:val="24"/>
        </w:rPr>
        <w:fldChar w:fldCharType="end"/>
      </w:r>
      <w:bookmarkEnd w:id="372"/>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373" w:name="_Toc533777591"/>
      <w:r>
        <w:t>Vibrations synchrones</w:t>
      </w:r>
      <w:bookmarkEnd w:id="373"/>
      <w:r>
        <w:t xml:space="preserve"> </w:t>
      </w:r>
    </w:p>
    <w:p w14:paraId="420B60B6" w14:textId="77777777"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1C03C4" w:rsidRPr="001C03C4">
        <w:rPr>
          <w:b/>
          <w:iCs/>
        </w:rPr>
        <w:t xml:space="preserve">Figure </w:t>
      </w:r>
      <w:r w:rsidR="001C03C4" w:rsidRPr="001C03C4">
        <w:rPr>
          <w:b/>
          <w:iCs/>
          <w:noProof/>
        </w:rPr>
        <w:t>4.3</w:t>
      </w:r>
      <w:r w:rsidR="001C03C4" w:rsidRPr="001C03C4">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1C03C4" w:rsidRPr="001C03C4">
        <w:rPr>
          <w:b/>
          <w:iCs/>
        </w:rPr>
        <w:t xml:space="preserve">Figure </w:t>
      </w:r>
      <w:r w:rsidR="001C03C4" w:rsidRPr="001C03C4">
        <w:rPr>
          <w:b/>
          <w:iCs/>
          <w:noProof/>
        </w:rPr>
        <w:t>4.3</w:t>
      </w:r>
      <w:r w:rsidR="001C03C4" w:rsidRPr="001C03C4">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042D2971"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374" w:name="_Ref533687109"/>
      <w:r w:rsidRPr="00C2228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374"/>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62A2E906"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375" w:name="_Ref533687112"/>
      <w:r w:rsidRPr="00C2228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sidR="00495F01">
        <w:rPr>
          <w:rFonts w:ascii="Calibri" w:eastAsia="Times New Roman" w:hAnsi="Calibri" w:cs="Times New Roman"/>
          <w:i w:val="0"/>
          <w:iCs w:val="0"/>
          <w:color w:val="auto"/>
          <w:sz w:val="22"/>
          <w:szCs w:val="20"/>
          <w:lang w:eastAsia="fr-FR"/>
        </w:rPr>
        <w:fldChar w:fldCharType="end"/>
      </w:r>
      <w:bookmarkEnd w:id="375"/>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376" w:name="_Toc533777592"/>
      <w:r>
        <w:lastRenderedPageBreak/>
        <w:t>Température du rotor</w:t>
      </w:r>
      <w:bookmarkEnd w:id="376"/>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77777777"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1C03C4" w:rsidRPr="001C03C4">
        <w:rPr>
          <w:b/>
          <w:iCs/>
        </w:rPr>
        <w:t>Figure 4.3</w:t>
      </w:r>
      <w:r w:rsidR="001C03C4" w:rsidRPr="001C03C4">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238EF28E"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377" w:name="_Ref533694038"/>
      <w:r w:rsidRPr="0016749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377"/>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77777777"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1C03C4" w:rsidRPr="001C03C4">
        <w:rPr>
          <w:b/>
          <w:iCs/>
        </w:rPr>
        <w:t>Figure 4.3</w:t>
      </w:r>
      <w:r w:rsidR="001C03C4" w:rsidRPr="001C03C4">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1C03C4" w:rsidRPr="001C03C4">
        <w:rPr>
          <w:b/>
          <w:iCs/>
        </w:rPr>
        <w:t xml:space="preserve">Figure </w:t>
      </w:r>
      <w:r w:rsidR="001C03C4" w:rsidRPr="001C03C4">
        <w:rPr>
          <w:b/>
          <w:iCs/>
          <w:noProof/>
        </w:rPr>
        <w:t>4.3</w:t>
      </w:r>
      <w:r w:rsidR="001C03C4" w:rsidRPr="001C03C4">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4962" cy="3463095"/>
                    </a:xfrm>
                    <a:prstGeom prst="rect">
                      <a:avLst/>
                    </a:prstGeom>
                  </pic:spPr>
                </pic:pic>
              </a:graphicData>
            </a:graphic>
          </wp:inline>
        </w:drawing>
      </w:r>
    </w:p>
    <w:p w14:paraId="12170609" w14:textId="49A61E76"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378" w:name="_Ref533692432"/>
      <w:r w:rsidRPr="008728CE">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5</w:t>
      </w:r>
      <w:r w:rsidR="00495F01">
        <w:rPr>
          <w:rFonts w:ascii="Calibri" w:eastAsia="Times New Roman" w:hAnsi="Calibri" w:cs="Times New Roman"/>
          <w:i w:val="0"/>
          <w:iCs w:val="0"/>
          <w:color w:val="auto"/>
          <w:sz w:val="22"/>
          <w:szCs w:val="20"/>
          <w:lang w:eastAsia="fr-FR"/>
        </w:rPr>
        <w:fldChar w:fldCharType="end"/>
      </w:r>
      <w:bookmarkEnd w:id="378"/>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379" w:name="_Toc533777593"/>
      <w:r>
        <w:t>Phases du balourd, point haut et point chaud</w:t>
      </w:r>
      <w:bookmarkEnd w:id="379"/>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B7D0AA8"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1C03C4" w:rsidRPr="001C03C4">
        <w:rPr>
          <w:b/>
        </w:rPr>
        <w:t xml:space="preserve">Figure </w:t>
      </w:r>
      <w:r w:rsidR="001C03C4" w:rsidRPr="001C03C4">
        <w:rPr>
          <w:b/>
          <w:iCs/>
          <w:noProof/>
        </w:rPr>
        <w:t>4.3</w:t>
      </w:r>
      <w:r w:rsidR="001C03C4" w:rsidRPr="001C03C4">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1C03C4">
        <w:rPr>
          <w:b/>
        </w:rPr>
        <w:t>[55]</w:t>
      </w:r>
      <w:r w:rsidR="00D77A9B">
        <w:rPr>
          <w:b/>
        </w:rPr>
        <w:fldChar w:fldCharType="end"/>
      </w:r>
      <w:r>
        <w:t xml:space="preserve">.   </w:t>
      </w:r>
    </w:p>
    <w:p w14:paraId="459E9B44" w14:textId="77777777" w:rsidR="00B431E6" w:rsidRDefault="00B431E6" w:rsidP="00B431E6">
      <w:pPr>
        <w:keepNext/>
      </w:pPr>
      <w:r>
        <w:rPr>
          <w:noProof/>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793EC34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380" w:name="_Ref533714904"/>
      <w:r w:rsidRPr="00EC3F4A">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6</w:t>
      </w:r>
      <w:r w:rsidR="00495F01">
        <w:rPr>
          <w:rFonts w:ascii="Calibri" w:eastAsia="Times New Roman" w:hAnsi="Calibri" w:cs="Times New Roman"/>
          <w:i w:val="0"/>
          <w:iCs w:val="0"/>
          <w:color w:val="auto"/>
          <w:sz w:val="22"/>
          <w:szCs w:val="20"/>
          <w:lang w:eastAsia="fr-FR"/>
        </w:rPr>
        <w:fldChar w:fldCharType="end"/>
      </w:r>
      <w:bookmarkEnd w:id="380"/>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381" w:name="_Toc533777594"/>
      <w:r>
        <w:t>Critiques des résultats</w:t>
      </w:r>
      <w:bookmarkEnd w:id="381"/>
    </w:p>
    <w:p w14:paraId="0E9CF1E1" w14:textId="44964F15" w:rsidR="00B431E6" w:rsidRPr="003E5F16" w:rsidRDefault="00B431E6" w:rsidP="008606ED">
      <w:pPr>
        <w:spacing w:before="120" w:line="360" w:lineRule="auto"/>
        <w:ind w:firstLine="709"/>
        <w:rPr>
          <w:u w:val="single"/>
        </w:rPr>
      </w:pPr>
      <w:r>
        <w:t xml:space="preserve">La comparaison entre les résultats numériques et expérimentaux montre un bon accord sur les valeurs physiques et la tendance d’évolution dans le temps. </w:t>
      </w:r>
      <w:r w:rsidRPr="00FA6706">
        <w:rPr>
          <w:highlight w:val="yellow"/>
        </w:rPr>
        <w:t>Les différences de comparaison se trouvent principalement sur le début de la simulation où l’évolution est rapide.</w:t>
      </w:r>
      <w:r w:rsidR="00D079C9" w:rsidRPr="00FA6706">
        <w:rPr>
          <w:highlight w:val="yellow"/>
        </w:rPr>
        <w:t xml:space="preserve"> </w:t>
      </w:r>
      <w:r w:rsidRPr="00FA6706">
        <w:rPr>
          <w:highlight w:val="yellow"/>
        </w:rPr>
        <w:t xml:space="preserve"> </w:t>
      </w:r>
      <w:r w:rsidR="00D079C9" w:rsidRPr="00FA6706">
        <w:rPr>
          <w:highlight w:val="yellow"/>
        </w:rPr>
        <w:t>Cette différence est à cause de l’état d’équilibre thermique du système non stabilisé. En fa</w:t>
      </w:r>
      <w:r w:rsidR="007908A2" w:rsidRPr="00FA6706">
        <w:rPr>
          <w:highlight w:val="yellow"/>
        </w:rPr>
        <w:t>i</w:t>
      </w:r>
      <w:r w:rsidR="00D079C9" w:rsidRPr="00FA6706">
        <w:rPr>
          <w:highlight w:val="yellow"/>
        </w:rPr>
        <w:t xml:space="preserve">t, </w:t>
      </w:r>
      <w:r w:rsidR="00642C5C" w:rsidRPr="00FA6706">
        <w:rPr>
          <w:highlight w:val="yellow"/>
        </w:rPr>
        <w:t xml:space="preserve">étant donné que le démarrage du rotor n’a pas pris en compte dans la simulation, le flux thermique et la température évolue rapidement. Cette évolution n’est pas physique. </w:t>
      </w:r>
      <w:r w:rsidR="00D079C9" w:rsidRPr="00FA6706">
        <w:rPr>
          <w:highlight w:val="yellow"/>
        </w:rPr>
        <w:t xml:space="preserve"> </w:t>
      </w:r>
      <w:r w:rsidRPr="00FA6706">
        <w:rPr>
          <w:highlight w:val="yellow"/>
          <w:u w:val="single"/>
        </w:rPr>
        <w:t>(j’ai eu mal à formuler les phrases pour expliquer la différence au début de la simulation et critiquer les résultats)</w:t>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382" w:name="_Toc533777595"/>
      <w:r>
        <w:t>Simulation du rotor 700mm</w:t>
      </w:r>
      <w:bookmarkEnd w:id="382"/>
    </w:p>
    <w:p w14:paraId="58379CEE" w14:textId="77777777" w:rsidR="00B431E6" w:rsidRDefault="00B431E6" w:rsidP="00B431E6"/>
    <w:p w14:paraId="688C4E6B" w14:textId="77777777" w:rsidR="00B431E6" w:rsidRDefault="00B431E6" w:rsidP="00B431E6">
      <w:pPr>
        <w:spacing w:line="360" w:lineRule="auto"/>
        <w:ind w:firstLine="708"/>
      </w:pPr>
      <w:r>
        <w:t>L’objectif de la simulation de l’effet Morton avec le rotor 700mm est de mettre en évidence le déclenchement de l’effet Morton instable. En se basant sur le résultat de l’analyse de stabilité de l’effet Morton présenté au chapitre 5, les deux grands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w:t>
      </w:r>
      <w:r w:rsidRPr="00CD6CF7">
        <w:lastRenderedPageBreak/>
        <w:t>champ de température à l’interface du lubrifiant-coussinet</w:t>
      </w:r>
      <w:r>
        <w:t>.</w:t>
      </w:r>
      <w:r w:rsidRPr="00CD6CF7">
        <w:t xml:space="preserve"> </w:t>
      </w:r>
      <w:r>
        <w:t xml:space="preserve">La résolution de l’équation de Reynolds couplée avec 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77777777"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6</w:t>
      </w:r>
      <w:r w:rsidRPr="00A00C96">
        <w:rPr>
          <w:b/>
        </w:rPr>
        <w:fldChar w:fldCharType="end"/>
      </w:r>
      <w:r>
        <w:t>.</w:t>
      </w:r>
    </w:p>
    <w:p w14:paraId="7AA80871" w14:textId="77777777"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0B0784C8" w:rsidR="00B431E6" w:rsidRPr="00022C61" w:rsidRDefault="00B431E6" w:rsidP="00B431E6">
      <w:pPr>
        <w:pStyle w:val="Lgende"/>
        <w:jc w:val="center"/>
        <w:rPr>
          <w:rFonts w:ascii="Calibri" w:hAnsi="Calibri" w:cs="Calibri"/>
          <w:i w:val="0"/>
          <w:iCs w:val="0"/>
          <w:color w:val="000000"/>
          <w:sz w:val="22"/>
          <w:szCs w:val="24"/>
        </w:rPr>
      </w:pPr>
      <w:bookmarkStart w:id="383" w:name="_Ref533629031"/>
      <w:r w:rsidRPr="00022C61">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w:t>
      </w:r>
      <w:r w:rsidR="00495F01">
        <w:rPr>
          <w:rFonts w:ascii="Calibri" w:hAnsi="Calibri" w:cs="Calibri"/>
          <w:i w:val="0"/>
          <w:iCs w:val="0"/>
          <w:color w:val="000000"/>
          <w:sz w:val="22"/>
          <w:szCs w:val="24"/>
        </w:rPr>
        <w:fldChar w:fldCharType="end"/>
      </w:r>
      <w:bookmarkEnd w:id="383"/>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23B7ABA5" w:rsidR="00B431E6" w:rsidRPr="007E69FD" w:rsidRDefault="00B431E6" w:rsidP="00B431E6">
      <w:pPr>
        <w:pStyle w:val="Lgende"/>
        <w:jc w:val="center"/>
        <w:rPr>
          <w:rFonts w:ascii="Calibri" w:hAnsi="Calibri" w:cs="Calibri"/>
          <w:i w:val="0"/>
          <w:iCs w:val="0"/>
          <w:color w:val="000000"/>
          <w:sz w:val="22"/>
          <w:szCs w:val="24"/>
        </w:rPr>
      </w:pPr>
      <w:bookmarkStart w:id="384" w:name="_Ref533629033"/>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2</w:t>
      </w:r>
      <w:r w:rsidR="00495F01">
        <w:rPr>
          <w:rFonts w:ascii="Calibri" w:hAnsi="Calibri" w:cs="Calibri"/>
          <w:i w:val="0"/>
          <w:iCs w:val="0"/>
          <w:color w:val="000000"/>
          <w:sz w:val="22"/>
          <w:szCs w:val="24"/>
        </w:rPr>
        <w:fldChar w:fldCharType="end"/>
      </w:r>
      <w:bookmarkEnd w:id="384"/>
      <w:r>
        <w:rPr>
          <w:rFonts w:ascii="Calibri" w:hAnsi="Calibri" w:cs="Calibri"/>
          <w:i w:val="0"/>
          <w:iCs w:val="0"/>
          <w:color w:val="000000"/>
          <w:sz w:val="22"/>
          <w:szCs w:val="24"/>
        </w:rPr>
        <w:t> : Phases des vibrations synchrones au niveau du palier</w:t>
      </w:r>
    </w:p>
    <w:p w14:paraId="59E847C7" w14:textId="44F7B4BA"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0D7A7612" w:rsidR="00B431E6" w:rsidRDefault="00B431E6" w:rsidP="00B431E6">
      <w:pPr>
        <w:pStyle w:val="Lgende"/>
        <w:jc w:val="center"/>
        <w:rPr>
          <w:rFonts w:ascii="Calibri" w:hAnsi="Calibri" w:cs="Calibri"/>
          <w:i w:val="0"/>
          <w:iCs w:val="0"/>
          <w:color w:val="000000"/>
          <w:sz w:val="22"/>
          <w:szCs w:val="24"/>
        </w:rPr>
      </w:pPr>
      <w:bookmarkStart w:id="385" w:name="_Ref533631693"/>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3</w:t>
      </w:r>
      <w:r w:rsidR="00495F01">
        <w:rPr>
          <w:rFonts w:ascii="Calibri" w:hAnsi="Calibri" w:cs="Calibri"/>
          <w:i w:val="0"/>
          <w:iCs w:val="0"/>
          <w:color w:val="000000"/>
          <w:sz w:val="22"/>
          <w:szCs w:val="24"/>
        </w:rPr>
        <w:fldChar w:fldCharType="end"/>
      </w:r>
      <w:bookmarkEnd w:id="385"/>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35547459" w:rsidR="00B431E6" w:rsidRDefault="00B431E6" w:rsidP="00B431E6">
      <w:pPr>
        <w:pStyle w:val="Lgende"/>
        <w:jc w:val="center"/>
        <w:rPr>
          <w:rFonts w:ascii="Calibri" w:hAnsi="Calibri" w:cs="Calibri"/>
          <w:i w:val="0"/>
          <w:iCs w:val="0"/>
          <w:color w:val="000000"/>
          <w:sz w:val="22"/>
          <w:szCs w:val="24"/>
        </w:rPr>
      </w:pPr>
      <w:bookmarkStart w:id="386" w:name="_Ref533631685"/>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w:t>
      </w:r>
      <w:r w:rsidR="00495F01">
        <w:rPr>
          <w:rFonts w:ascii="Calibri" w:hAnsi="Calibri" w:cs="Calibri"/>
          <w:i w:val="0"/>
          <w:iCs w:val="0"/>
          <w:color w:val="000000"/>
          <w:sz w:val="22"/>
          <w:szCs w:val="24"/>
        </w:rPr>
        <w:fldChar w:fldCharType="end"/>
      </w:r>
      <w:bookmarkEnd w:id="386"/>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23EB471D" w:rsidR="00B431E6" w:rsidRDefault="00B431E6" w:rsidP="00B431E6">
      <w:pPr>
        <w:pStyle w:val="Lgende"/>
        <w:jc w:val="center"/>
        <w:rPr>
          <w:rFonts w:ascii="Calibri" w:hAnsi="Calibri" w:cs="Calibri"/>
          <w:i w:val="0"/>
          <w:iCs w:val="0"/>
          <w:color w:val="000000"/>
          <w:sz w:val="22"/>
          <w:szCs w:val="24"/>
        </w:rPr>
      </w:pPr>
      <w:bookmarkStart w:id="387" w:name="_Ref533631691"/>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5</w:t>
      </w:r>
      <w:r w:rsidR="00495F01">
        <w:rPr>
          <w:rFonts w:ascii="Calibri" w:hAnsi="Calibri" w:cs="Calibri"/>
          <w:i w:val="0"/>
          <w:iCs w:val="0"/>
          <w:color w:val="000000"/>
          <w:sz w:val="22"/>
          <w:szCs w:val="24"/>
        </w:rPr>
        <w:fldChar w:fldCharType="end"/>
      </w:r>
      <w:bookmarkEnd w:id="387"/>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2F41A86F" w:rsidR="00B431E6" w:rsidRDefault="00B431E6" w:rsidP="00B431E6">
      <w:pPr>
        <w:pStyle w:val="Lgende"/>
        <w:jc w:val="center"/>
        <w:rPr>
          <w:rFonts w:ascii="Calibri" w:hAnsi="Calibri" w:cs="Calibri"/>
          <w:i w:val="0"/>
          <w:iCs w:val="0"/>
          <w:color w:val="000000"/>
          <w:sz w:val="22"/>
          <w:szCs w:val="24"/>
        </w:rPr>
      </w:pPr>
      <w:bookmarkStart w:id="388" w:name="_Ref533631144"/>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6</w:t>
      </w:r>
      <w:r w:rsidR="00495F01">
        <w:rPr>
          <w:rFonts w:ascii="Calibri" w:hAnsi="Calibri" w:cs="Calibri"/>
          <w:i w:val="0"/>
          <w:iCs w:val="0"/>
          <w:color w:val="000000"/>
          <w:sz w:val="22"/>
          <w:szCs w:val="24"/>
        </w:rPr>
        <w:fldChar w:fldCharType="end"/>
      </w:r>
      <w:bookmarkEnd w:id="388"/>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389" w:name="_Toc533777596"/>
      <w:r>
        <w:t>Conclusion</w:t>
      </w:r>
      <w:bookmarkEnd w:id="389"/>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3E8DCA65" w14:textId="77777777" w:rsidR="007C4DEA" w:rsidRDefault="007C4DEA">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390" w:name="_Toc533777597"/>
      <w:r w:rsidRPr="005B6FDA">
        <w:lastRenderedPageBreak/>
        <w:t>Conclusion</w:t>
      </w:r>
      <w:r w:rsidR="005C2433" w:rsidRPr="005B6FDA">
        <w:t xml:space="preserve"> générale</w:t>
      </w:r>
      <w:bookmarkEnd w:id="390"/>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Pr="005B6FDA" w:rsidRDefault="0039716A" w:rsidP="0039716A">
      <w:pPr>
        <w:overflowPunct/>
        <w:autoSpaceDE/>
        <w:autoSpaceDN/>
        <w:adjustRightInd/>
        <w:spacing w:after="160" w:line="360" w:lineRule="auto"/>
        <w:textAlignment w:val="auto"/>
        <w:rPr>
          <w:rFonts w:asciiTheme="minorHAnsi" w:hAnsiTheme="minorHAnsi"/>
        </w:rPr>
      </w:pPr>
    </w:p>
    <w:p w14:paraId="2BC400B0" w14:textId="77777777" w:rsidR="00743BE7" w:rsidRPr="005B6FDA" w:rsidRDefault="00743BE7">
      <w:pPr>
        <w:overflowPunct/>
        <w:autoSpaceDE/>
        <w:autoSpaceDN/>
        <w:adjustRightInd/>
        <w:spacing w:after="160" w:line="259" w:lineRule="auto"/>
        <w:jc w:val="left"/>
        <w:textAlignment w:val="auto"/>
      </w:pPr>
    </w:p>
    <w:p w14:paraId="195B1C68" w14:textId="77777777" w:rsidR="00743BE7" w:rsidRPr="005B6FDA" w:rsidRDefault="00743BE7">
      <w:pPr>
        <w:overflowPunct/>
        <w:autoSpaceDE/>
        <w:autoSpaceDN/>
        <w:adjustRightInd/>
        <w:spacing w:after="160" w:line="259" w:lineRule="auto"/>
        <w:jc w:val="left"/>
        <w:textAlignment w:val="auto"/>
      </w:pPr>
    </w:p>
    <w:p w14:paraId="575D8BA9" w14:textId="77777777" w:rsidR="00743BE7" w:rsidRPr="005B6FDA" w:rsidRDefault="00743BE7">
      <w:pPr>
        <w:overflowPunct/>
        <w:autoSpaceDE/>
        <w:autoSpaceDN/>
        <w:adjustRightInd/>
        <w:spacing w:after="160" w:line="259" w:lineRule="auto"/>
        <w:jc w:val="left"/>
        <w:textAlignment w:val="auto"/>
      </w:pPr>
    </w:p>
    <w:p w14:paraId="4A7A1559" w14:textId="47662177" w:rsidR="003C581B" w:rsidRDefault="003C581B" w:rsidP="004E7EEC">
      <w:pPr>
        <w:pStyle w:val="Titre1"/>
        <w:numPr>
          <w:ilvl w:val="0"/>
          <w:numId w:val="0"/>
        </w:numPr>
        <w:ind w:left="567" w:hanging="567"/>
      </w:pPr>
      <w:r w:rsidRPr="005B6FDA">
        <w:br w:type="page"/>
      </w:r>
      <w:bookmarkStart w:id="391" w:name="_Toc533777598"/>
      <w:r w:rsidR="00FC46F1">
        <w:lastRenderedPageBreak/>
        <w:t>Références</w:t>
      </w:r>
      <w:bookmarkEnd w:id="391"/>
    </w:p>
    <w:p w14:paraId="346F08DE" w14:textId="77777777" w:rsidR="00B20501" w:rsidRDefault="00B20501" w:rsidP="00B20501"/>
    <w:p w14:paraId="73698188" w14:textId="77777777" w:rsidR="00B20501" w:rsidRDefault="00B20501" w:rsidP="008F23B1">
      <w:pPr>
        <w:pStyle w:val="Paragraphedeliste"/>
        <w:numPr>
          <w:ilvl w:val="0"/>
          <w:numId w:val="14"/>
        </w:numPr>
        <w:spacing w:line="360" w:lineRule="auto"/>
        <w:jc w:val="both"/>
        <w:rPr>
          <w:lang w:val="en-US"/>
        </w:rPr>
      </w:pPr>
      <w:bookmarkStart w:id="392" w:name="_Ref533090097"/>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392"/>
    </w:p>
    <w:p w14:paraId="1A368962" w14:textId="77777777" w:rsidR="00093862" w:rsidRDefault="00093862" w:rsidP="008F23B1">
      <w:pPr>
        <w:pStyle w:val="Paragraphedeliste"/>
        <w:numPr>
          <w:ilvl w:val="0"/>
          <w:numId w:val="14"/>
        </w:numPr>
        <w:spacing w:line="360" w:lineRule="auto"/>
        <w:jc w:val="both"/>
        <w:rPr>
          <w:lang w:val="en-US"/>
        </w:rPr>
      </w:pPr>
      <w:bookmarkStart w:id="393"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393"/>
    </w:p>
    <w:p w14:paraId="730DC5F8" w14:textId="77777777" w:rsidR="00112251" w:rsidRDefault="00112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94"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394"/>
    </w:p>
    <w:p w14:paraId="65B624EB" w14:textId="77777777" w:rsidR="00210DA4" w:rsidRDefault="00210DA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95"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395"/>
    </w:p>
    <w:p w14:paraId="0F9CC413" w14:textId="77777777" w:rsidR="00723A88" w:rsidRPr="00214DA2" w:rsidRDefault="00723A88" w:rsidP="008F23B1">
      <w:pPr>
        <w:pStyle w:val="Paragraphedeliste"/>
        <w:numPr>
          <w:ilvl w:val="0"/>
          <w:numId w:val="14"/>
        </w:numPr>
        <w:spacing w:line="360" w:lineRule="auto"/>
        <w:jc w:val="both"/>
        <w:rPr>
          <w:lang w:val="en-US" w:eastAsia="en-US"/>
        </w:rPr>
      </w:pPr>
      <w:bookmarkStart w:id="396"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396"/>
    </w:p>
    <w:p w14:paraId="163C8E21" w14:textId="77777777" w:rsidR="004156A8" w:rsidRDefault="004156A8"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97" w:name="_Ref533092212"/>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397"/>
    </w:p>
    <w:p w14:paraId="4D272F95" w14:textId="72AC1619" w:rsidR="004D0240" w:rsidRPr="00186667" w:rsidRDefault="004D0240"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98" w:name="_Ref533092881"/>
      <w:r w:rsidRPr="00A22718">
        <w:rPr>
          <w:rFonts w:asciiTheme="minorHAnsi" w:hAnsiTheme="minorHAnsi"/>
          <w:lang w:val="en-US"/>
        </w:rPr>
        <w:t>A.</w:t>
      </w:r>
      <w:r w:rsidR="00C16871" w:rsidRPr="00595A8C">
        <w:rPr>
          <w:rFonts w:asciiTheme="minorHAnsi" w:hAnsiTheme="minorHAnsi"/>
          <w:lang w:val="en-US"/>
        </w:rPr>
        <w:t>D.</w:t>
      </w:r>
      <w:r w:rsidR="00C16871">
        <w:rPr>
          <w:rFonts w:asciiTheme="minorHAnsi" w:hAnsiTheme="minorHAnsi"/>
          <w:lang w:val="en-US"/>
        </w:rPr>
        <w:t xml:space="preserve"> </w:t>
      </w:r>
      <w:r w:rsidR="008C537F"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398"/>
    </w:p>
    <w:p w14:paraId="6E03F773" w14:textId="40289C0F" w:rsidR="0083268D" w:rsidRPr="00595A8C" w:rsidRDefault="0083268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99" w:name="_Ref533092883"/>
      <w:r w:rsidRPr="00595A8C">
        <w:rPr>
          <w:rFonts w:asciiTheme="minorHAnsi" w:hAnsiTheme="minorHAnsi"/>
          <w:lang w:val="en-US"/>
        </w:rPr>
        <w:t>A</w:t>
      </w:r>
      <w:r w:rsidR="008C537F">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r w:rsidRPr="00595A8C">
        <w:rPr>
          <w:rFonts w:asciiTheme="minorHAnsi" w:hAnsiTheme="minorHAnsi"/>
          <w:lang w:val="en-US"/>
        </w:rPr>
        <w:t>https://doi.org/10.1016/0043-1648(74)90193-8.</w:t>
      </w:r>
      <w:bookmarkEnd w:id="399"/>
    </w:p>
    <w:p w14:paraId="2D4AC90B" w14:textId="77777777" w:rsidR="00FB4CDE" w:rsidRDefault="00FB4CDE"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0"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400"/>
    </w:p>
    <w:p w14:paraId="0F306D42" w14:textId="0BC97DE3" w:rsidR="00DA2BAE" w:rsidRPr="00061411" w:rsidRDefault="00DC528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1" w:name="_Ref533093642"/>
      <w:r w:rsidR="00BF4B19" w:rsidRPr="00BA2AB0">
        <w:rPr>
          <w:rFonts w:asciiTheme="minorHAnsi" w:hAnsiTheme="minorHAnsi"/>
          <w:lang w:val="en-US"/>
        </w:rPr>
        <w:t>J.</w:t>
      </w:r>
      <w:r w:rsidR="00BF4B19">
        <w:rPr>
          <w:rFonts w:asciiTheme="minorHAnsi" w:hAnsiTheme="minorHAnsi"/>
          <w:lang w:val="en-US"/>
        </w:rPr>
        <w:t xml:space="preserve"> </w:t>
      </w:r>
      <w:r w:rsidR="00BF4B19" w:rsidRPr="00BA2AB0">
        <w:rPr>
          <w:rFonts w:asciiTheme="minorHAnsi" w:hAnsiTheme="minorHAnsi"/>
          <w:lang w:val="en-US"/>
        </w:rPr>
        <w:t>Schmied, "Spiral Vibrations of Rotors," Proceedings of the AS</w:t>
      </w:r>
      <w:r w:rsidR="00BF4B19">
        <w:rPr>
          <w:rFonts w:asciiTheme="minorHAnsi" w:hAnsiTheme="minorHAnsi"/>
          <w:lang w:val="en-US"/>
        </w:rPr>
        <w:t>ME Design Technology Conference,</w:t>
      </w:r>
      <w:r w:rsidR="00BF4B19" w:rsidRPr="00BA2AB0">
        <w:rPr>
          <w:rFonts w:asciiTheme="minorHAnsi" w:hAnsiTheme="minorHAnsi"/>
          <w:lang w:val="en-US"/>
        </w:rPr>
        <w:t xml:space="preserve"> </w:t>
      </w:r>
      <w:r w:rsidR="00BF4B19">
        <w:rPr>
          <w:rFonts w:asciiTheme="minorHAnsi" w:hAnsiTheme="minorHAnsi"/>
          <w:lang w:val="en-US"/>
        </w:rPr>
        <w:t>1987.</w:t>
      </w:r>
      <w:bookmarkEnd w:id="401"/>
    </w:p>
    <w:p w14:paraId="14EC6496" w14:textId="4BDB9A05" w:rsidR="00922F73" w:rsidRPr="00A22718" w:rsidRDefault="00922F7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2" w:name="_Ref533094789"/>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402"/>
    </w:p>
    <w:p w14:paraId="1EEB194A" w14:textId="77777777" w:rsidR="00321C5D" w:rsidRPr="00793550" w:rsidRDefault="001101C2"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03" w:name="_Ref533096085"/>
      <w:r w:rsidR="00321C5D"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403"/>
    </w:p>
    <w:p w14:paraId="1EBAA8BB" w14:textId="4525EDF2" w:rsidR="00BD1F8A" w:rsidRPr="008A1AD8" w:rsidRDefault="00B109EE"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404" w:name="_Ref533096146"/>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404"/>
    </w:p>
    <w:p w14:paraId="26F3A384" w14:textId="6BD4BE6A" w:rsidR="008A1AD8" w:rsidRPr="00214DA2" w:rsidRDefault="008A1AD8" w:rsidP="008F23B1">
      <w:pPr>
        <w:pStyle w:val="Paragraphedeliste"/>
        <w:numPr>
          <w:ilvl w:val="0"/>
          <w:numId w:val="14"/>
        </w:numPr>
        <w:spacing w:line="360" w:lineRule="auto"/>
        <w:jc w:val="both"/>
        <w:rPr>
          <w:lang w:val="en-US" w:eastAsia="en-US"/>
        </w:rPr>
      </w:pPr>
      <w:r>
        <w:rPr>
          <w:lang w:val="en-US" w:eastAsia="en-US"/>
        </w:rPr>
        <w:lastRenderedPageBreak/>
        <w:t xml:space="preserve"> </w:t>
      </w:r>
      <w:bookmarkStart w:id="405"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405"/>
    </w:p>
    <w:p w14:paraId="614F4BB7" w14:textId="77777777" w:rsidR="005A417B" w:rsidRDefault="005A417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06"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406"/>
    </w:p>
    <w:p w14:paraId="57E91B42" w14:textId="5B0C5B59" w:rsidR="00D40424" w:rsidRDefault="00D4042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7"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07"/>
    </w:p>
    <w:p w14:paraId="394FFF6A" w14:textId="7ACC6010" w:rsidR="00575251" w:rsidRPr="00575251" w:rsidRDefault="00575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6AF529B1" w14:textId="5A4D686E" w:rsidR="00C622AA"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8" w:name="_Ref533096550"/>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408"/>
    </w:p>
    <w:p w14:paraId="6CDAF688" w14:textId="77777777" w:rsidR="00E36A14" w:rsidRPr="00A22718"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09" w:name="_Ref533096804"/>
      <w:r w:rsidR="00E36A14">
        <w:rPr>
          <w:rFonts w:asciiTheme="minorHAnsi" w:hAnsiTheme="minorHAnsi"/>
          <w:lang w:val="en-US"/>
        </w:rPr>
        <w:t>A.C. Balbahadur and G</w:t>
      </w:r>
      <w:r w:rsidR="00E36A14" w:rsidRPr="00A22718">
        <w:rPr>
          <w:rFonts w:asciiTheme="minorHAnsi" w:hAnsiTheme="minorHAnsi"/>
          <w:lang w:val="en-US"/>
        </w:rPr>
        <w:t>.Kirk, “Part I-theoretical model for a synchronous thermal instability operating in overhung rotors”, International Journal of Rotating Machinery, vol. 10, pp.447-487, 2004.</w:t>
      </w:r>
      <w:bookmarkEnd w:id="409"/>
    </w:p>
    <w:p w14:paraId="27309E45" w14:textId="327A6596"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10" w:name="_Ref533096918"/>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410"/>
    </w:p>
    <w:p w14:paraId="0F347A70" w14:textId="77777777"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1736A8BA" w14:textId="0D0C8B10" w:rsidR="008A1AD8" w:rsidRPr="00735C1D" w:rsidRDefault="00735C1D"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411" w:name="_Ref533096880"/>
      <w:r w:rsidR="00927F19" w:rsidRPr="001E02B9">
        <w:rPr>
          <w:rFonts w:asciiTheme="minorHAnsi" w:hAnsiTheme="minorHAnsi"/>
          <w:lang w:val="en-US"/>
        </w:rPr>
        <w:t>G.</w:t>
      </w:r>
      <w:r w:rsidR="00927F19">
        <w:rPr>
          <w:rFonts w:asciiTheme="minorHAnsi" w:hAnsiTheme="minorHAnsi"/>
          <w:lang w:val="en-US"/>
        </w:rPr>
        <w:t xml:space="preserve"> </w:t>
      </w:r>
      <w:r w:rsidR="00927F19" w:rsidRPr="001E02B9">
        <w:rPr>
          <w:rFonts w:asciiTheme="minorHAnsi" w:hAnsiTheme="minorHAnsi"/>
          <w:lang w:val="en-US"/>
        </w:rPr>
        <w:t>Kirk</w:t>
      </w:r>
      <w:r w:rsidR="00927F19">
        <w:rPr>
          <w:rFonts w:asciiTheme="minorHAnsi" w:hAnsiTheme="minorHAnsi"/>
          <w:lang w:val="en-US"/>
        </w:rPr>
        <w:t xml:space="preserve"> </w:t>
      </w:r>
      <w:r w:rsidR="00927F19" w:rsidRPr="001E02B9">
        <w:rPr>
          <w:rFonts w:asciiTheme="minorHAnsi" w:hAnsiTheme="minorHAnsi"/>
          <w:lang w:val="en-US"/>
        </w:rPr>
        <w:t>and Z.</w:t>
      </w:r>
      <w:r w:rsidR="00927F19">
        <w:rPr>
          <w:rFonts w:asciiTheme="minorHAnsi" w:hAnsiTheme="minorHAnsi"/>
          <w:lang w:val="en-US"/>
        </w:rPr>
        <w:t xml:space="preserve"> </w:t>
      </w:r>
      <w:r w:rsidR="00927F19"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sidR="00927F19">
        <w:rPr>
          <w:rFonts w:asciiTheme="minorHAnsi" w:hAnsiTheme="minorHAnsi"/>
          <w:lang w:val="en-US"/>
        </w:rPr>
        <w:t>nference, Portland, Oregon, USA, 2013.</w:t>
      </w:r>
      <w:bookmarkEnd w:id="411"/>
    </w:p>
    <w:p w14:paraId="112D0B25" w14:textId="56AA9DBB"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2" w:name="_Ref533097388"/>
      <w:r w:rsidRPr="00A22718">
        <w:rPr>
          <w:rFonts w:asciiTheme="minorHAnsi" w:hAnsiTheme="minorHAnsi"/>
          <w:lang w:val="en-US"/>
        </w:rPr>
        <w:t>J.G.</w:t>
      </w:r>
      <w:r>
        <w:rPr>
          <w:rFonts w:asciiTheme="minorHAnsi" w:hAnsiTheme="minorHAnsi"/>
          <w:lang w:val="en-US"/>
        </w:rPr>
        <w:t xml:space="preserve"> </w:t>
      </w:r>
      <w:r w:rsidRPr="00A22718">
        <w:rPr>
          <w:rFonts w:asciiTheme="minorHAnsi" w:hAnsiTheme="minorHAnsi"/>
          <w:lang w:val="en-US"/>
        </w:rPr>
        <w:t>Lee and A.</w:t>
      </w:r>
      <w:r>
        <w:rPr>
          <w:rFonts w:asciiTheme="minorHAnsi" w:hAnsiTheme="minorHAnsi"/>
          <w:lang w:val="en-US"/>
        </w:rPr>
        <w:t xml:space="preserve"> </w:t>
      </w:r>
      <w:r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412"/>
    </w:p>
    <w:p w14:paraId="0811432A" w14:textId="77777777"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3"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413"/>
    </w:p>
    <w:p w14:paraId="194A68FE" w14:textId="77777777" w:rsidR="00022F93"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5D968D53" w14:textId="73B88935" w:rsidR="00507EBB" w:rsidRDefault="00507EB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414" w:name="_Ref533097470"/>
      <w:r w:rsidRPr="00A22718">
        <w:rPr>
          <w:rFonts w:asciiTheme="minorHAnsi" w:hAnsiTheme="minorHAnsi"/>
          <w:lang w:val="en-US"/>
        </w:rPr>
        <w:t>R.Gomiciaga and P.S.Koegh, “ Orbit Inducced Journal Temperature Variation in Hydrodynamic Bearings,” ASME Journal of Tribology , 121, pp.77-84, 1999</w:t>
      </w:r>
      <w:bookmarkEnd w:id="414"/>
    </w:p>
    <w:p w14:paraId="4FA164C3" w14:textId="77777777" w:rsidR="004B1DDA" w:rsidRDefault="004B1DD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15" w:name="_Ref53309780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415"/>
    </w:p>
    <w:p w14:paraId="52803E01" w14:textId="1CD7903F" w:rsidR="000B512B" w:rsidRDefault="000B512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6" w:name="_Ref533097860"/>
      <w:r w:rsidRPr="00A06579">
        <w:rPr>
          <w:rFonts w:asciiTheme="minorHAnsi" w:hAnsiTheme="minorHAnsi"/>
          <w:lang w:val="en-US"/>
        </w:rPr>
        <w:t>Z. Guo, et G. Kirk, "Morton Effect Induced Synchronous Instability in Mid-Span Rotor–Bearing</w:t>
      </w:r>
      <w:r>
        <w:rPr>
          <w:rFonts w:asciiTheme="minorHAnsi" w:hAnsiTheme="minorHAnsi"/>
          <w:lang w:val="en-US"/>
        </w:rPr>
        <w:t xml:space="preserve"> </w:t>
      </w:r>
      <w:r w:rsidRPr="00A06579">
        <w:rPr>
          <w:rFonts w:asciiTheme="minorHAnsi" w:hAnsiTheme="minorHAnsi"/>
          <w:lang w:val="en-US"/>
        </w:rPr>
        <w:t>Systems—Part I: Mechanism Study," J. Vib. Acoust., 133(6), p. 061004</w:t>
      </w:r>
      <w:r>
        <w:rPr>
          <w:rFonts w:asciiTheme="minorHAnsi" w:hAnsiTheme="minorHAnsi"/>
          <w:lang w:val="en-US"/>
        </w:rPr>
        <w:t>,</w:t>
      </w:r>
      <w:r w:rsidRPr="00A06579">
        <w:rPr>
          <w:rFonts w:asciiTheme="minorHAnsi" w:hAnsiTheme="minorHAnsi"/>
          <w:lang w:val="en-US"/>
        </w:rPr>
        <w:t xml:space="preserve"> 2011</w:t>
      </w:r>
      <w:r>
        <w:rPr>
          <w:rFonts w:asciiTheme="minorHAnsi" w:hAnsiTheme="minorHAnsi"/>
          <w:lang w:val="en-US"/>
        </w:rPr>
        <w:t>.</w:t>
      </w:r>
      <w:bookmarkEnd w:id="416"/>
    </w:p>
    <w:p w14:paraId="6B750D57" w14:textId="7F395DD5" w:rsidR="00097D09" w:rsidRDefault="000D799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17" w:name="_Ref533115138"/>
      <w:r>
        <w:rPr>
          <w:rFonts w:asciiTheme="minorHAnsi" w:hAnsiTheme="minorHAnsi"/>
          <w:lang w:val="en-US"/>
        </w:rPr>
        <w:t xml:space="preserve"> </w:t>
      </w:r>
      <w:bookmarkStart w:id="418" w:name="_Ref533117135"/>
      <w:r w:rsidR="00097D09" w:rsidRPr="0015161B">
        <w:rPr>
          <w:rFonts w:asciiTheme="minorHAnsi" w:hAnsiTheme="minorHAnsi"/>
          <w:lang w:val="en-US"/>
        </w:rPr>
        <w:t>B.S.</w:t>
      </w:r>
      <w:r w:rsidR="00097D09">
        <w:rPr>
          <w:rFonts w:asciiTheme="minorHAnsi" w:hAnsiTheme="minorHAnsi"/>
          <w:lang w:val="en-US"/>
        </w:rPr>
        <w:t xml:space="preserve"> Grigor’ev </w:t>
      </w:r>
      <w:r w:rsidR="00097D09" w:rsidRPr="0015161B">
        <w:rPr>
          <w:rFonts w:asciiTheme="minorHAnsi" w:hAnsiTheme="minorHAnsi"/>
          <w:lang w:val="en-US"/>
        </w:rPr>
        <w:t>, A.E.</w:t>
      </w:r>
      <w:r w:rsidR="00097D09">
        <w:rPr>
          <w:rFonts w:asciiTheme="minorHAnsi" w:hAnsiTheme="minorHAnsi"/>
          <w:lang w:val="en-US"/>
        </w:rPr>
        <w:t xml:space="preserve"> </w:t>
      </w:r>
      <w:r w:rsidR="00097D09" w:rsidRPr="0015161B">
        <w:rPr>
          <w:rFonts w:asciiTheme="minorHAnsi" w:hAnsiTheme="minorHAnsi"/>
          <w:lang w:val="en-US"/>
        </w:rPr>
        <w:t>Fedorov, and J.</w:t>
      </w:r>
      <w:r w:rsidR="00097D09">
        <w:rPr>
          <w:rFonts w:asciiTheme="minorHAnsi" w:hAnsiTheme="minorHAnsi"/>
          <w:lang w:val="en-US"/>
        </w:rPr>
        <w:t xml:space="preserve"> </w:t>
      </w:r>
      <w:r w:rsidR="00097D09" w:rsidRPr="0015161B">
        <w:rPr>
          <w:rFonts w:asciiTheme="minorHAnsi" w:hAnsiTheme="minorHAnsi"/>
          <w:lang w:val="en-US"/>
        </w:rPr>
        <w:t>Schmied, "New Mathematical Model for the Morton Effect Based on the THD Analysis," Proc. 9th IFToMM Int. Conf. on Rotor Dynami</w:t>
      </w:r>
      <w:r w:rsidR="00097D09">
        <w:rPr>
          <w:rFonts w:asciiTheme="minorHAnsi" w:hAnsiTheme="minorHAnsi"/>
          <w:lang w:val="en-US"/>
        </w:rPr>
        <w:t>cs, Milan, Italy, pp. 2243-2253, 2015.</w:t>
      </w:r>
      <w:bookmarkEnd w:id="417"/>
      <w:bookmarkEnd w:id="418"/>
    </w:p>
    <w:p w14:paraId="586C4FC4" w14:textId="54EB9383" w:rsidR="00593B31" w:rsidRPr="0045623E" w:rsidRDefault="0045623E" w:rsidP="008F23B1">
      <w:pPr>
        <w:pStyle w:val="Paragraphedeliste"/>
        <w:numPr>
          <w:ilvl w:val="0"/>
          <w:numId w:val="14"/>
        </w:numPr>
        <w:spacing w:line="360" w:lineRule="auto"/>
        <w:jc w:val="both"/>
        <w:rPr>
          <w:lang w:val="en-US"/>
        </w:rPr>
      </w:pPr>
      <w:bookmarkStart w:id="419" w:name="_Ref528660528"/>
      <w:bookmarkStart w:id="420" w:name="_Ref526263891"/>
      <w:r>
        <w:rPr>
          <w:lang w:val="en-US"/>
        </w:rPr>
        <w:t xml:space="preserve"> </w:t>
      </w:r>
      <w:r w:rsidR="00593B31" w:rsidRPr="0045623E">
        <w:rPr>
          <w:lang w:val="en-US"/>
        </w:rPr>
        <w:t>Zhang, S.; Hassini, M.-A.; Arghir, M. Accuracy and Grid Convergence of the Numerical Solution of the Energy Equation in Fluid Film Lubrication: Application to the 1D Slider. Lubricants 2018, 6, 95.</w:t>
      </w:r>
      <w:bookmarkEnd w:id="419"/>
      <w:r w:rsidR="00593B31" w:rsidRPr="0045623E">
        <w:rPr>
          <w:lang w:val="en-US"/>
        </w:rPr>
        <w:t xml:space="preserve"> </w:t>
      </w:r>
    </w:p>
    <w:p w14:paraId="4E3CFFE6" w14:textId="77777777" w:rsidR="00593B31" w:rsidRDefault="00593B31" w:rsidP="008F23B1">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420"/>
    </w:p>
    <w:p w14:paraId="1531FCDD" w14:textId="77777777" w:rsidR="00593B31" w:rsidRDefault="00593B31" w:rsidP="008F23B1">
      <w:pPr>
        <w:pStyle w:val="Paragraphedeliste"/>
        <w:numPr>
          <w:ilvl w:val="0"/>
          <w:numId w:val="14"/>
        </w:numPr>
        <w:spacing w:line="360" w:lineRule="auto"/>
        <w:jc w:val="both"/>
        <w:rPr>
          <w:lang w:val="en-US"/>
        </w:rPr>
      </w:pPr>
      <w:bookmarkStart w:id="421" w:name="_Ref526263911"/>
      <w:r w:rsidRPr="002222AB">
        <w:rPr>
          <w:lang w:val="en-US"/>
        </w:rPr>
        <w:t>Woloszynski T, Podsiadlo P, Stachowiak GW, “Efficient Solution to the Cavitation Problem in Hydrodynamic”, Tribology Letters, Springer, 2015</w:t>
      </w:r>
      <w:bookmarkEnd w:id="421"/>
    </w:p>
    <w:p w14:paraId="39BE69C0" w14:textId="77777777" w:rsidR="00593B31" w:rsidRDefault="00593B31" w:rsidP="008F23B1">
      <w:pPr>
        <w:pStyle w:val="Paragraphedeliste"/>
        <w:numPr>
          <w:ilvl w:val="0"/>
          <w:numId w:val="14"/>
        </w:numPr>
        <w:spacing w:line="360" w:lineRule="auto"/>
        <w:jc w:val="both"/>
      </w:pPr>
      <w:bookmarkStart w:id="422" w:name="_Ref525750678"/>
      <w:r w:rsidRPr="001845D8">
        <w:t>J. Frêne, D. Nicolas, B. Degueurce, D. Berthe et M. Godet, Lubrification hydrodynamique- paliers et butées, Paris: Eyrolle, 1990.</w:t>
      </w:r>
      <w:bookmarkEnd w:id="422"/>
      <w:r w:rsidRPr="001845D8">
        <w:t xml:space="preserve"> </w:t>
      </w:r>
    </w:p>
    <w:p w14:paraId="58EBBED1" w14:textId="77777777" w:rsidR="00593B31" w:rsidRDefault="00593B31" w:rsidP="008F23B1">
      <w:pPr>
        <w:pStyle w:val="Paragraphedeliste"/>
        <w:numPr>
          <w:ilvl w:val="0"/>
          <w:numId w:val="14"/>
        </w:numPr>
        <w:spacing w:line="360" w:lineRule="auto"/>
        <w:jc w:val="both"/>
        <w:rPr>
          <w:lang w:val="en-US"/>
        </w:rPr>
      </w:pPr>
      <w:bookmarkStart w:id="423" w:name="_Ref526266405"/>
      <w:r w:rsidRPr="002222AB">
        <w:rPr>
          <w:lang w:val="en-US"/>
        </w:rPr>
        <w:t>Elrod HG, “A cavitation algorithm”, ASME Journal of Lubrication Technology, 1981, Vol. 103, pp.350-354</w:t>
      </w:r>
      <w:bookmarkEnd w:id="423"/>
    </w:p>
    <w:p w14:paraId="6704507C" w14:textId="77777777" w:rsidR="00593B31" w:rsidRDefault="00593B31" w:rsidP="008F23B1">
      <w:pPr>
        <w:pStyle w:val="Paragraphedeliste"/>
        <w:numPr>
          <w:ilvl w:val="0"/>
          <w:numId w:val="14"/>
        </w:numPr>
        <w:spacing w:line="360" w:lineRule="auto"/>
        <w:jc w:val="both"/>
      </w:pPr>
      <w:bookmarkStart w:id="424" w:name="_Ref526330394"/>
      <w:r w:rsidRPr="00CD63D5">
        <w:t>Bonneau, D. ; Fatu, A. ; Souchet, D. “Paliers hydrodynamiques1 and 2, équations, modèles numériques isothermes et lubrification mixte”, Lavoisier, Paris, 2011, ISBN 978-2-7462-32990</w:t>
      </w:r>
      <w:bookmarkEnd w:id="424"/>
    </w:p>
    <w:p w14:paraId="2B9088DA" w14:textId="77777777" w:rsidR="00593B31" w:rsidRDefault="00593B31" w:rsidP="008F23B1">
      <w:pPr>
        <w:pStyle w:val="Paragraphedeliste"/>
        <w:numPr>
          <w:ilvl w:val="0"/>
          <w:numId w:val="14"/>
        </w:numPr>
        <w:spacing w:line="360" w:lineRule="auto"/>
        <w:rPr>
          <w:lang w:val="en-US"/>
        </w:rPr>
      </w:pPr>
      <w:bookmarkStart w:id="425" w:name="_Ref526267673"/>
      <w:r w:rsidRPr="00A92A5D">
        <w:rPr>
          <w:lang w:val="en-US"/>
        </w:rPr>
        <w:t>Ferziger, J.H.; Peric, M. “Computational Methods for Fluid Dynamics”, third, rev. edition, Springer, 2002, ISBN: 978-3-319-99693-6</w:t>
      </w:r>
      <w:bookmarkEnd w:id="425"/>
    </w:p>
    <w:p w14:paraId="62DEEAEF" w14:textId="77777777" w:rsidR="00593B31" w:rsidRPr="002222AB" w:rsidRDefault="00593B31" w:rsidP="008F23B1">
      <w:pPr>
        <w:pStyle w:val="Paragraphedeliste"/>
        <w:numPr>
          <w:ilvl w:val="0"/>
          <w:numId w:val="14"/>
        </w:numPr>
        <w:spacing w:line="360" w:lineRule="auto"/>
        <w:jc w:val="both"/>
        <w:rPr>
          <w:lang w:val="en-US"/>
        </w:rPr>
      </w:pPr>
      <w:bookmarkStart w:id="426" w:name="_Ref526269669"/>
      <w:r w:rsidRPr="002222AB">
        <w:rPr>
          <w:lang w:val="en-US"/>
        </w:rPr>
        <w:t>Elrod HG, Brewe DE. “Thermo hydrodynamic analysis for laminar lubricating films”, Technical report, NASA technical memorandum 88845, 1986</w:t>
      </w:r>
      <w:bookmarkEnd w:id="426"/>
    </w:p>
    <w:p w14:paraId="1CE7C791" w14:textId="77777777" w:rsidR="00593B31" w:rsidRPr="002222AB" w:rsidRDefault="00593B31" w:rsidP="008F23B1">
      <w:pPr>
        <w:pStyle w:val="Paragraphedeliste"/>
        <w:numPr>
          <w:ilvl w:val="0"/>
          <w:numId w:val="14"/>
        </w:numPr>
        <w:spacing w:line="360" w:lineRule="auto"/>
        <w:jc w:val="both"/>
        <w:rPr>
          <w:lang w:val="en-US"/>
        </w:rPr>
      </w:pPr>
      <w:bookmarkStart w:id="427" w:name="_Ref526269748"/>
      <w:r w:rsidRPr="002222AB">
        <w:rPr>
          <w:lang w:val="en-US"/>
        </w:rPr>
        <w:t>Elrod HG. “Efficient numerical method for computation of thermo hydrodynamics of laminar lubricating films”, Technical report, NASA Lewis Research Center, 1989.</w:t>
      </w:r>
      <w:bookmarkEnd w:id="427"/>
    </w:p>
    <w:p w14:paraId="02DFB901" w14:textId="77777777" w:rsidR="00593B31" w:rsidRDefault="00593B31" w:rsidP="008F23B1">
      <w:pPr>
        <w:pStyle w:val="Paragraphedeliste"/>
        <w:numPr>
          <w:ilvl w:val="0"/>
          <w:numId w:val="14"/>
        </w:numPr>
        <w:spacing w:line="360" w:lineRule="auto"/>
        <w:jc w:val="both"/>
      </w:pPr>
      <w:bookmarkStart w:id="428"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428"/>
    </w:p>
    <w:p w14:paraId="5BC91F19" w14:textId="77777777" w:rsidR="00593B31" w:rsidRPr="009C5941" w:rsidRDefault="00593B31" w:rsidP="008F23B1">
      <w:pPr>
        <w:pStyle w:val="Paragraphedeliste"/>
        <w:numPr>
          <w:ilvl w:val="0"/>
          <w:numId w:val="14"/>
        </w:numPr>
        <w:spacing w:line="360" w:lineRule="auto"/>
        <w:jc w:val="both"/>
        <w:rPr>
          <w:lang w:val="en-US"/>
        </w:rPr>
      </w:pPr>
      <w:bookmarkStart w:id="429"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429"/>
    </w:p>
    <w:p w14:paraId="4DBAE3B7" w14:textId="77777777" w:rsidR="00593B31" w:rsidRPr="00ED1BE5" w:rsidRDefault="00593B31" w:rsidP="008F23B1">
      <w:pPr>
        <w:pStyle w:val="Paragraphedeliste"/>
        <w:numPr>
          <w:ilvl w:val="0"/>
          <w:numId w:val="14"/>
        </w:numPr>
        <w:spacing w:line="360" w:lineRule="auto"/>
        <w:jc w:val="both"/>
        <w:rPr>
          <w:lang w:val="en-US"/>
        </w:rPr>
      </w:pPr>
      <w:bookmarkStart w:id="430" w:name="_Ref526270536"/>
      <w:r w:rsidRPr="00ED1BE5">
        <w:rPr>
          <w:lang w:val="en-US"/>
        </w:rPr>
        <w:lastRenderedPageBreak/>
        <w:t>Giraudeau, C.; Bouyer, J.; Fillon, M.; Hélène, M. and Beaurain, J. “Experimental Study of the Influence of Scratches on the Performance of a Two-Lobe Journal Bearing”, Tribology Transactions, 2016, DOI: 10.1080/10402004.2016.1238528</w:t>
      </w:r>
      <w:bookmarkEnd w:id="430"/>
    </w:p>
    <w:p w14:paraId="51D81C59" w14:textId="77777777" w:rsidR="00A95CBF" w:rsidRPr="00B012C3" w:rsidRDefault="00A95CBF" w:rsidP="00A95CBF">
      <w:pPr>
        <w:rPr>
          <w:lang w:val="en-US"/>
        </w:rPr>
      </w:pPr>
    </w:p>
    <w:p w14:paraId="6AC474BF" w14:textId="77777777" w:rsidR="00A95CBF" w:rsidRDefault="00A95CBF" w:rsidP="00A95CBF">
      <w:pPr>
        <w:pStyle w:val="Paragraphedeliste"/>
        <w:numPr>
          <w:ilvl w:val="0"/>
          <w:numId w:val="14"/>
        </w:numPr>
        <w:spacing w:line="360" w:lineRule="auto"/>
        <w:jc w:val="both"/>
        <w:rPr>
          <w:lang w:val="en-US"/>
        </w:rPr>
      </w:pPr>
      <w:bookmarkStart w:id="431"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431"/>
    </w:p>
    <w:p w14:paraId="0DBFAB3E" w14:textId="77777777" w:rsidR="00A95CBF" w:rsidRDefault="00A95CBF" w:rsidP="00A95CBF">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A95CBF">
      <w:pPr>
        <w:pStyle w:val="Paragraphedeliste"/>
        <w:numPr>
          <w:ilvl w:val="0"/>
          <w:numId w:val="14"/>
        </w:numPr>
        <w:spacing w:line="360" w:lineRule="auto"/>
        <w:jc w:val="both"/>
        <w:rPr>
          <w:lang w:val="en-US"/>
        </w:rPr>
      </w:pPr>
      <w:bookmarkStart w:id="432"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432"/>
    </w:p>
    <w:p w14:paraId="16102AF8" w14:textId="77777777" w:rsidR="00A95CBF" w:rsidRDefault="00A95CBF" w:rsidP="00A95CBF">
      <w:pPr>
        <w:pStyle w:val="Paragraphedeliste"/>
        <w:numPr>
          <w:ilvl w:val="0"/>
          <w:numId w:val="14"/>
        </w:numPr>
        <w:spacing w:line="360" w:lineRule="auto"/>
        <w:jc w:val="both"/>
        <w:rPr>
          <w:lang w:val="en-US"/>
        </w:rPr>
      </w:pPr>
      <w:bookmarkStart w:id="433" w:name="_Ref526346265"/>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433"/>
    </w:p>
    <w:p w14:paraId="054D33A7" w14:textId="77777777" w:rsidR="00A95CBF" w:rsidRDefault="00A95CBF" w:rsidP="00A95CBF">
      <w:pPr>
        <w:pStyle w:val="Paragraphedeliste"/>
        <w:numPr>
          <w:ilvl w:val="0"/>
          <w:numId w:val="14"/>
        </w:numPr>
        <w:spacing w:line="360" w:lineRule="auto"/>
        <w:jc w:val="both"/>
        <w:rPr>
          <w:lang w:val="en-US"/>
        </w:rPr>
      </w:pPr>
      <w:bookmarkStart w:id="434"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434"/>
    </w:p>
    <w:p w14:paraId="7DC3530C" w14:textId="77777777" w:rsidR="00A95CBF" w:rsidRDefault="00A95CBF" w:rsidP="00A95CBF">
      <w:pPr>
        <w:pStyle w:val="Paragraphedeliste"/>
        <w:numPr>
          <w:ilvl w:val="0"/>
          <w:numId w:val="14"/>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A95CBF">
      <w:pPr>
        <w:pStyle w:val="Paragraphedeliste"/>
        <w:numPr>
          <w:ilvl w:val="0"/>
          <w:numId w:val="14"/>
        </w:numPr>
        <w:spacing w:line="360" w:lineRule="auto"/>
        <w:jc w:val="both"/>
        <w:rPr>
          <w:lang w:val="en-US"/>
        </w:rPr>
      </w:pPr>
      <w:bookmarkStart w:id="435" w:name="_Ref528057257"/>
      <w:r w:rsidRPr="007270B6">
        <w:rPr>
          <w:lang w:val="en-US"/>
        </w:rPr>
        <w:t>DAKEL M., BAGUET S., DUFOUR R. Nonlinear dynamics of a support-excited flexible rotor with hydrodynamic journal bearings. Journal of Sound and Vibration, 2014, vol. 333, n° 10, pp. 2774-2799.</w:t>
      </w:r>
      <w:bookmarkEnd w:id="435"/>
    </w:p>
    <w:p w14:paraId="0292DFDF" w14:textId="77777777" w:rsidR="00A95CBF" w:rsidRDefault="00A95CBF" w:rsidP="00A95CBF">
      <w:pPr>
        <w:pStyle w:val="Paragraphedeliste"/>
        <w:numPr>
          <w:ilvl w:val="0"/>
          <w:numId w:val="14"/>
        </w:numPr>
        <w:spacing w:line="360" w:lineRule="auto"/>
        <w:jc w:val="both"/>
      </w:pPr>
      <w:bookmarkStart w:id="436" w:name="_Ref528001806"/>
      <w:r w:rsidRPr="00BF3126">
        <w:t>DAKEL M.</w:t>
      </w:r>
      <w:r>
        <w:t>, 2014, "Stabilité et dynamique non linéaire de rotors embarqués</w:t>
      </w:r>
      <w:r w:rsidRPr="00226388">
        <w:t>"</w:t>
      </w:r>
      <w:r>
        <w:t>, thèse de INSA de Lyon</w:t>
      </w:r>
      <w:bookmarkEnd w:id="436"/>
    </w:p>
    <w:p w14:paraId="57A329A7" w14:textId="77777777" w:rsidR="00A95CBF" w:rsidRPr="00CF44C6" w:rsidRDefault="00A95CBF" w:rsidP="00A95CBF">
      <w:pPr>
        <w:pStyle w:val="Paragraphedeliste"/>
        <w:numPr>
          <w:ilvl w:val="0"/>
          <w:numId w:val="14"/>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A95CBF">
      <w:pPr>
        <w:pStyle w:val="Paragraphedeliste"/>
        <w:numPr>
          <w:ilvl w:val="0"/>
          <w:numId w:val="14"/>
        </w:numPr>
        <w:spacing w:line="360" w:lineRule="auto"/>
        <w:jc w:val="both"/>
        <w:rPr>
          <w:lang w:val="en-US"/>
        </w:rPr>
      </w:pPr>
      <w:bookmarkStart w:id="437" w:name="_Ref528171614"/>
      <w:r w:rsidRPr="00295C43">
        <w:rPr>
          <w:lang w:val="en-US"/>
        </w:rPr>
        <w:t>Levenspiel, O., Engineering Flow and Heat Exchange, Revised Edition, Plenum Press, 1998, pp. 173-78, 182-84.</w:t>
      </w:r>
      <w:bookmarkEnd w:id="437"/>
    </w:p>
    <w:p w14:paraId="75E14E1A" w14:textId="77777777" w:rsidR="00A95CBF" w:rsidRDefault="00A95CBF" w:rsidP="00A95CBF">
      <w:pPr>
        <w:pStyle w:val="Paragraphedeliste"/>
        <w:numPr>
          <w:ilvl w:val="0"/>
          <w:numId w:val="14"/>
        </w:numPr>
        <w:spacing w:line="360" w:lineRule="auto"/>
        <w:jc w:val="both"/>
      </w:pPr>
      <w:r w:rsidRPr="00284540">
        <w:rPr>
          <w:lang w:val="en-US"/>
        </w:rPr>
        <w:t xml:space="preserve"> </w:t>
      </w:r>
      <w:bookmarkStart w:id="438" w:name="_Ref528232242"/>
      <w:r w:rsidRPr="00034058">
        <w:t>CodeAster</w:t>
      </w:r>
      <w:r>
        <w:t xml:space="preserve">© Référence </w:t>
      </w:r>
      <w:r w:rsidRPr="00034058">
        <w:t>R5.02.01</w:t>
      </w:r>
      <w:r>
        <w:t xml:space="preserve">, </w:t>
      </w:r>
      <w:r w:rsidRPr="00034058">
        <w:t>“Algorithme de thermique linéaire transitoire”</w:t>
      </w:r>
      <w:bookmarkEnd w:id="438"/>
    </w:p>
    <w:p w14:paraId="5F7E2970" w14:textId="77777777" w:rsidR="00A95CBF" w:rsidRDefault="00A95CBF" w:rsidP="00A95CBF">
      <w:pPr>
        <w:pStyle w:val="Paragraphedeliste"/>
        <w:numPr>
          <w:ilvl w:val="0"/>
          <w:numId w:val="14"/>
        </w:numPr>
        <w:spacing w:line="360" w:lineRule="auto"/>
        <w:jc w:val="both"/>
      </w:pPr>
      <w:r>
        <w:t xml:space="preserve"> </w:t>
      </w:r>
      <w:bookmarkStart w:id="439" w:name="_Ref528255279"/>
      <w:r>
        <w:t>CodeAster© Référence R</w:t>
      </w:r>
      <w:r w:rsidRPr="00866FE3">
        <w:t>3.03.08</w:t>
      </w:r>
      <w:r>
        <w:t>, "</w:t>
      </w:r>
      <w:r w:rsidRPr="00866FE3">
        <w:t>Relations cinématiques linéaires de type RBE3</w:t>
      </w:r>
      <w:r>
        <w:t>"</w:t>
      </w:r>
      <w:bookmarkEnd w:id="439"/>
    </w:p>
    <w:p w14:paraId="0608A068" w14:textId="77777777" w:rsidR="00A95CBF" w:rsidRDefault="00A95CBF" w:rsidP="00A95CB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40" w:name="_Ref523227901"/>
      <w:r w:rsidRPr="00D77EFD">
        <w:rPr>
          <w:rFonts w:asciiTheme="minorHAnsi" w:hAnsiTheme="minorHAnsi"/>
        </w:rPr>
        <w:t xml:space="preserve"> </w:t>
      </w:r>
      <w:bookmarkStart w:id="441"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440"/>
      <w:bookmarkEnd w:id="441"/>
    </w:p>
    <w:p w14:paraId="13FE6CC8" w14:textId="77777777" w:rsidR="00A95CBF" w:rsidRPr="004D0EFA" w:rsidRDefault="00A95CBF" w:rsidP="00A95CBF">
      <w:pPr>
        <w:pStyle w:val="Paragraphedeliste"/>
        <w:numPr>
          <w:ilvl w:val="0"/>
          <w:numId w:val="14"/>
        </w:numPr>
        <w:spacing w:line="360" w:lineRule="auto"/>
        <w:jc w:val="both"/>
        <w:rPr>
          <w:lang w:val="en-US"/>
        </w:rPr>
      </w:pPr>
      <w:r>
        <w:rPr>
          <w:rFonts w:asciiTheme="minorHAnsi" w:hAnsiTheme="minorHAnsi"/>
          <w:lang w:val="en-US"/>
        </w:rPr>
        <w:t xml:space="preserve"> </w:t>
      </w:r>
      <w:bookmarkStart w:id="442"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442"/>
    </w:p>
    <w:p w14:paraId="49A3246F" w14:textId="2F2C171E" w:rsidR="00E213C6" w:rsidRDefault="00E213C6" w:rsidP="008F23B1">
      <w:pPr>
        <w:pStyle w:val="Paragraphedeliste"/>
        <w:numPr>
          <w:ilvl w:val="0"/>
          <w:numId w:val="14"/>
        </w:numPr>
        <w:spacing w:line="360" w:lineRule="auto"/>
        <w:jc w:val="both"/>
        <w:rPr>
          <w:lang w:val="en-US"/>
        </w:rPr>
      </w:pPr>
      <w:r>
        <w:rPr>
          <w:lang w:val="en-US"/>
        </w:rPr>
        <w:t xml:space="preserve">  </w:t>
      </w:r>
    </w:p>
    <w:p w14:paraId="742449B2" w14:textId="497FB1A4" w:rsidR="00E213C6" w:rsidRDefault="00E213C6" w:rsidP="008F23B1">
      <w:pPr>
        <w:pStyle w:val="Paragraphedeliste"/>
        <w:numPr>
          <w:ilvl w:val="0"/>
          <w:numId w:val="14"/>
        </w:numPr>
        <w:spacing w:line="360" w:lineRule="auto"/>
        <w:jc w:val="both"/>
        <w:rPr>
          <w:lang w:val="en-US"/>
        </w:rPr>
      </w:pPr>
      <w:r>
        <w:rPr>
          <w:lang w:val="en-US"/>
        </w:rPr>
        <w:t xml:space="preserve"> </w:t>
      </w:r>
    </w:p>
    <w:p w14:paraId="093C8FE9" w14:textId="77777777" w:rsidR="00B20501" w:rsidRPr="00B20501" w:rsidRDefault="00B20501" w:rsidP="00B20501">
      <w:pPr>
        <w:rPr>
          <w:lang w:val="en-US"/>
        </w:rPr>
      </w:pPr>
    </w:p>
    <w:sectPr w:rsidR="00B20501" w:rsidRPr="00B20501" w:rsidSect="00485968">
      <w:headerReference w:type="even" r:id="rId97"/>
      <w:headerReference w:type="default" r:id="rId98"/>
      <w:footerReference w:type="default" r:id="rId99"/>
      <w:headerReference w:type="first" r:id="rId100"/>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9" w:author="HASSINI Mohamed-amine" w:date="2018-12-31T11:09:00Z" w:initials="HM">
    <w:p w14:paraId="1BB820E7" w14:textId="3D99A541" w:rsidR="00951CA6" w:rsidRDefault="00951CA6">
      <w:pPr>
        <w:pStyle w:val="Commentaire"/>
      </w:pPr>
      <w:r>
        <w:rPr>
          <w:rStyle w:val="Marquedecommentaire"/>
        </w:rPr>
        <w:annotationRef/>
      </w:r>
      <w:r>
        <w:t>Pas clair. Trop tôt</w:t>
      </w:r>
    </w:p>
  </w:comment>
  <w:comment w:id="154" w:author="HASSINI Mohamed-amine" w:date="2018-12-31T11:35:00Z" w:initials="HM">
    <w:p w14:paraId="4B156B58" w14:textId="7D51FBBD" w:rsidR="00B565CE" w:rsidRDefault="00B565CE">
      <w:pPr>
        <w:pStyle w:val="Commentaire"/>
      </w:pPr>
      <w:r>
        <w:rPr>
          <w:rStyle w:val="Marquedecommentaire"/>
        </w:rPr>
        <w:annotationRef/>
      </w:r>
      <w:r>
        <w:t>Il faut mettre cette partie en premier</w:t>
      </w:r>
    </w:p>
  </w:comment>
  <w:comment w:id="158" w:author="HASSINI Mohamed-amine" w:date="2018-12-31T11:38:00Z" w:initials="HM">
    <w:p w14:paraId="11FC34B6" w14:textId="360B22F8" w:rsidR="00B565CE" w:rsidRDefault="00B565CE">
      <w:pPr>
        <w:pStyle w:val="Commentaire"/>
      </w:pPr>
      <w:r>
        <w:rPr>
          <w:rStyle w:val="Marquedecommentaire"/>
        </w:rPr>
        <w:annotationRef/>
      </w:r>
      <w:r>
        <w:t>FAUX !</w:t>
      </w:r>
    </w:p>
  </w:comment>
  <w:comment w:id="164" w:author="HASSINI Mohamed-amine" w:date="2019-01-02T11:07:00Z" w:initials="HM">
    <w:p w14:paraId="1885F643" w14:textId="16446AED" w:rsidR="00D37E88" w:rsidRDefault="00D37E88">
      <w:pPr>
        <w:pStyle w:val="Commentaire"/>
      </w:pPr>
      <w:r>
        <w:rPr>
          <w:rStyle w:val="Marquedecommentaire"/>
        </w:rPr>
        <w:annotationRef/>
      </w:r>
      <w:r>
        <w:t>Je ne vois pas de A0 et A1 !</w:t>
      </w:r>
    </w:p>
  </w:comment>
  <w:comment w:id="170" w:author="HASSINI Mohamed-amine" w:date="2019-01-02T11:09:00Z" w:initials="HM">
    <w:p w14:paraId="7E995376" w14:textId="23AA7549" w:rsidR="00D37E88" w:rsidRDefault="00D37E88">
      <w:pPr>
        <w:pStyle w:val="Commentaire"/>
      </w:pPr>
      <w:r>
        <w:rPr>
          <w:rStyle w:val="Marquedecommentaire"/>
        </w:rPr>
        <w:annotationRef/>
      </w:r>
      <w:r>
        <w:t>C’est l’inverse. La U1=W1=0</w:t>
      </w:r>
    </w:p>
  </w:comment>
  <w:comment w:id="185" w:author="HASSINI Mohamed-amine" w:date="2019-01-02T11:13:00Z" w:initials="HM">
    <w:p w14:paraId="53FBE3A9" w14:textId="1A0AAB6E" w:rsidR="00D37E88" w:rsidRDefault="00D37E88">
      <w:pPr>
        <w:pStyle w:val="Commentaire"/>
      </w:pPr>
      <w:r>
        <w:rPr>
          <w:rStyle w:val="Marquedecommentaire"/>
        </w:rPr>
        <w:annotationRef/>
      </w:r>
      <w:r>
        <w:t>Utiliser un schéma pour expliquer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B820E7" w15:done="0"/>
  <w15:commentEx w15:paraId="4B156B58" w15:done="0"/>
  <w15:commentEx w15:paraId="11FC34B6" w15:done="0"/>
  <w15:commentEx w15:paraId="1885F643" w15:done="0"/>
  <w15:commentEx w15:paraId="7E995376" w15:done="0"/>
  <w15:commentEx w15:paraId="53FBE3A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0F48B0" w14:textId="77777777" w:rsidR="00581385" w:rsidRDefault="00581385" w:rsidP="00263793">
      <w:r>
        <w:separator/>
      </w:r>
    </w:p>
  </w:endnote>
  <w:endnote w:type="continuationSeparator" w:id="0">
    <w:p w14:paraId="2ACB2CAA" w14:textId="77777777" w:rsidR="00581385" w:rsidRDefault="00581385"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6D79A742" w:rsidR="00951CA6" w:rsidRDefault="00951CA6">
        <w:pPr>
          <w:pStyle w:val="Pieddepage"/>
          <w:jc w:val="right"/>
        </w:pPr>
        <w:r>
          <w:fldChar w:fldCharType="begin"/>
        </w:r>
        <w:r>
          <w:instrText>PAGE   \* MERGEFORMAT</w:instrText>
        </w:r>
        <w:r>
          <w:fldChar w:fldCharType="separate"/>
        </w:r>
        <w:r w:rsidR="00BF206B">
          <w:rPr>
            <w:noProof/>
          </w:rPr>
          <w:t>48</w:t>
        </w:r>
        <w:r>
          <w:fldChar w:fldCharType="end"/>
        </w:r>
      </w:p>
    </w:sdtContent>
  </w:sdt>
  <w:p w14:paraId="6F7FB6C7" w14:textId="77777777" w:rsidR="00951CA6" w:rsidRDefault="00951CA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871DA8" w14:textId="77777777" w:rsidR="00581385" w:rsidRDefault="00581385" w:rsidP="00263793">
      <w:r>
        <w:separator/>
      </w:r>
    </w:p>
  </w:footnote>
  <w:footnote w:type="continuationSeparator" w:id="0">
    <w:p w14:paraId="495AED69" w14:textId="77777777" w:rsidR="00581385" w:rsidRDefault="00581385" w:rsidP="00263793">
      <w:r>
        <w:continuationSeparator/>
      </w:r>
    </w:p>
  </w:footnote>
  <w:footnote w:id="1">
    <w:p w14:paraId="305EA22A" w14:textId="77777777" w:rsidR="00951CA6" w:rsidRDefault="00951CA6"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951CA6" w:rsidRDefault="00951CA6">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951CA6" w:rsidRDefault="00951CA6">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951CA6" w:rsidRDefault="00951CA6">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4A79B1"/>
    <w:multiLevelType w:val="hybridMultilevel"/>
    <w:tmpl w:val="4FC8391E"/>
    <w:lvl w:ilvl="0" w:tplc="0972B0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174644"/>
    <w:multiLevelType w:val="multilevel"/>
    <w:tmpl w:val="89C4CF56"/>
    <w:lvl w:ilvl="0">
      <w:start w:val="1"/>
      <w:numFmt w:val="decimal"/>
      <w:pStyle w:val="Titre1"/>
      <w:lvlText w:val="%1."/>
      <w:lvlJc w:val="left"/>
      <w:pPr>
        <w:tabs>
          <w:tab w:val="num" w:pos="0"/>
        </w:tabs>
        <w:ind w:left="567" w:hanging="566"/>
      </w:pPr>
      <w:rPr>
        <w:rFonts w:hint="default"/>
      </w:rPr>
    </w:lvl>
    <w:lvl w:ilvl="1">
      <w:start w:val="1"/>
      <w:numFmt w:val="decimal"/>
      <w:pStyle w:val="Titre2"/>
      <w:lvlText w:val="%1.%2."/>
      <w:lvlJc w:val="left"/>
      <w:pPr>
        <w:tabs>
          <w:tab w:val="num" w:pos="0"/>
        </w:tabs>
        <w:ind w:left="1418" w:hanging="708"/>
      </w:pPr>
      <w:rPr>
        <w:rFonts w:hint="default"/>
      </w:rPr>
    </w:lvl>
    <w:lvl w:ilvl="2">
      <w:start w:val="1"/>
      <w:numFmt w:val="decimal"/>
      <w:pStyle w:val="Titre3"/>
      <w:lvlText w:val="%1.%2.%3."/>
      <w:lvlJc w:val="left"/>
      <w:pPr>
        <w:tabs>
          <w:tab w:val="num" w:pos="0"/>
        </w:tabs>
        <w:ind w:left="2410" w:hanging="708"/>
      </w:pPr>
      <w:rPr>
        <w:rFonts w:hint="default"/>
      </w:rPr>
    </w:lvl>
    <w:lvl w:ilvl="3">
      <w:start w:val="1"/>
      <w:numFmt w:val="decimal"/>
      <w:pStyle w:val="Titre4"/>
      <w:lvlText w:val="%1.%2.%3.%4."/>
      <w:lvlJc w:val="left"/>
      <w:pPr>
        <w:tabs>
          <w:tab w:val="num" w:pos="0"/>
        </w:tabs>
        <w:ind w:left="3261" w:hanging="708"/>
      </w:pPr>
      <w:rPr>
        <w:rFonts w:hint="default"/>
      </w:rPr>
    </w:lvl>
    <w:lvl w:ilvl="4">
      <w:start w:val="1"/>
      <w:numFmt w:val="decimal"/>
      <w:pStyle w:val="Titre5"/>
      <w:lvlText w:val="%1.%2.%3.%4.%5."/>
      <w:lvlJc w:val="left"/>
      <w:pPr>
        <w:tabs>
          <w:tab w:val="num" w:pos="0"/>
        </w:tabs>
        <w:ind w:left="3540" w:hanging="708"/>
      </w:pPr>
      <w:rPr>
        <w:rFonts w:hint="default"/>
      </w:rPr>
    </w:lvl>
    <w:lvl w:ilvl="5">
      <w:start w:val="1"/>
      <w:numFmt w:val="decimal"/>
      <w:pStyle w:val="Titre6"/>
      <w:lvlText w:val="%1.%2.%3.%4.%5.%6."/>
      <w:lvlJc w:val="left"/>
      <w:pPr>
        <w:tabs>
          <w:tab w:val="num" w:pos="0"/>
        </w:tabs>
        <w:ind w:left="4248" w:hanging="708"/>
      </w:pPr>
      <w:rPr>
        <w:rFonts w:hint="default"/>
      </w:rPr>
    </w:lvl>
    <w:lvl w:ilvl="6">
      <w:start w:val="1"/>
      <w:numFmt w:val="decimal"/>
      <w:pStyle w:val="Titre7"/>
      <w:lvlText w:val="%1.%2.%3.%4.%5.%6.%7."/>
      <w:lvlJc w:val="left"/>
      <w:pPr>
        <w:tabs>
          <w:tab w:val="num" w:pos="0"/>
        </w:tabs>
        <w:ind w:left="4956" w:hanging="708"/>
      </w:pPr>
      <w:rPr>
        <w:rFonts w:hint="default"/>
      </w:rPr>
    </w:lvl>
    <w:lvl w:ilvl="7">
      <w:start w:val="1"/>
      <w:numFmt w:val="decimal"/>
      <w:pStyle w:val="Titre8"/>
      <w:lvlText w:val="%1.%2.%3.%4.%5.%6.%7.%8."/>
      <w:lvlJc w:val="left"/>
      <w:pPr>
        <w:tabs>
          <w:tab w:val="num" w:pos="0"/>
        </w:tabs>
        <w:ind w:left="5664" w:hanging="708"/>
      </w:pPr>
      <w:rPr>
        <w:rFonts w:hint="default"/>
      </w:rPr>
    </w:lvl>
    <w:lvl w:ilvl="8">
      <w:start w:val="1"/>
      <w:numFmt w:val="decimal"/>
      <w:pStyle w:val="Titre9"/>
      <w:lvlText w:val="%1.%2.%3.%4.%5.%6.%7.%8.%9."/>
      <w:lvlJc w:val="left"/>
      <w:pPr>
        <w:tabs>
          <w:tab w:val="num" w:pos="0"/>
        </w:tabs>
        <w:ind w:left="6372" w:hanging="708"/>
      </w:pPr>
      <w:rPr>
        <w:rFonts w:hint="default"/>
      </w:rPr>
    </w:lvl>
  </w:abstractNum>
  <w:abstractNum w:abstractNumId="7" w15:restartNumberingAfterBreak="0">
    <w:nsid w:val="29C11B40"/>
    <w:multiLevelType w:val="hybridMultilevel"/>
    <w:tmpl w:val="480EC60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3BE411A"/>
    <w:multiLevelType w:val="multilevel"/>
    <w:tmpl w:val="3F9E1E4E"/>
    <w:numStyleLink w:val="Style1"/>
  </w:abstractNum>
  <w:abstractNum w:abstractNumId="11"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8450F90"/>
    <w:multiLevelType w:val="multilevel"/>
    <w:tmpl w:val="3F9E1E4E"/>
    <w:numStyleLink w:val="Style1"/>
  </w:abstractNum>
  <w:abstractNum w:abstractNumId="13"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6BF31F04"/>
    <w:multiLevelType w:val="hybridMultilevel"/>
    <w:tmpl w:val="4B706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2"/>
  </w:num>
  <w:num w:numId="3">
    <w:abstractNumId w:val="18"/>
  </w:num>
  <w:num w:numId="4">
    <w:abstractNumId w:val="8"/>
  </w:num>
  <w:num w:numId="5">
    <w:abstractNumId w:val="13"/>
  </w:num>
  <w:num w:numId="6">
    <w:abstractNumId w:val="7"/>
  </w:num>
  <w:num w:numId="7">
    <w:abstractNumId w:val="4"/>
  </w:num>
  <w:num w:numId="8">
    <w:abstractNumId w:val="10"/>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
  </w:num>
  <w:num w:numId="10">
    <w:abstractNumId w:val="5"/>
  </w:num>
  <w:num w:numId="11">
    <w:abstractNumId w:val="11"/>
  </w:num>
  <w:num w:numId="12">
    <w:abstractNumId w:val="17"/>
  </w:num>
  <w:num w:numId="13">
    <w:abstractNumId w:val="16"/>
  </w:num>
  <w:num w:numId="14">
    <w:abstractNumId w:val="9"/>
  </w:num>
  <w:num w:numId="15">
    <w:abstractNumId w:val="15"/>
  </w:num>
  <w:num w:numId="16">
    <w:abstractNumId w:val="10"/>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6"/>
  </w:num>
  <w:num w:numId="18">
    <w:abstractNumId w:val="1"/>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2"/>
  </w:num>
  <w:num w:numId="23">
    <w:abstractNumId w:val="14"/>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trackRevisions/>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1706"/>
    <w:rsid w:val="00001A8B"/>
    <w:rsid w:val="00001D4F"/>
    <w:rsid w:val="00002274"/>
    <w:rsid w:val="00004A26"/>
    <w:rsid w:val="00004B4E"/>
    <w:rsid w:val="00004BC1"/>
    <w:rsid w:val="00005127"/>
    <w:rsid w:val="00005D64"/>
    <w:rsid w:val="0000607D"/>
    <w:rsid w:val="00007748"/>
    <w:rsid w:val="00010A7F"/>
    <w:rsid w:val="000112A3"/>
    <w:rsid w:val="00011971"/>
    <w:rsid w:val="00011DFF"/>
    <w:rsid w:val="0001341A"/>
    <w:rsid w:val="00014644"/>
    <w:rsid w:val="00015340"/>
    <w:rsid w:val="0001562B"/>
    <w:rsid w:val="00016C6B"/>
    <w:rsid w:val="00016F99"/>
    <w:rsid w:val="000209EE"/>
    <w:rsid w:val="00021A17"/>
    <w:rsid w:val="00021CBE"/>
    <w:rsid w:val="00021E4F"/>
    <w:rsid w:val="0002241C"/>
    <w:rsid w:val="00022F87"/>
    <w:rsid w:val="00022F93"/>
    <w:rsid w:val="000232FA"/>
    <w:rsid w:val="000236E0"/>
    <w:rsid w:val="000240EC"/>
    <w:rsid w:val="00024307"/>
    <w:rsid w:val="00025998"/>
    <w:rsid w:val="00025A52"/>
    <w:rsid w:val="00025BB0"/>
    <w:rsid w:val="00026D7C"/>
    <w:rsid w:val="00027818"/>
    <w:rsid w:val="00030C90"/>
    <w:rsid w:val="000363C5"/>
    <w:rsid w:val="00037082"/>
    <w:rsid w:val="00042399"/>
    <w:rsid w:val="00043012"/>
    <w:rsid w:val="00043857"/>
    <w:rsid w:val="000441BB"/>
    <w:rsid w:val="000444BC"/>
    <w:rsid w:val="00044848"/>
    <w:rsid w:val="00044F6A"/>
    <w:rsid w:val="00045AD6"/>
    <w:rsid w:val="00045D12"/>
    <w:rsid w:val="000460F2"/>
    <w:rsid w:val="00047550"/>
    <w:rsid w:val="00047A61"/>
    <w:rsid w:val="00051604"/>
    <w:rsid w:val="00051B69"/>
    <w:rsid w:val="00051BC0"/>
    <w:rsid w:val="00053680"/>
    <w:rsid w:val="00056548"/>
    <w:rsid w:val="00056DC7"/>
    <w:rsid w:val="00056E21"/>
    <w:rsid w:val="00060628"/>
    <w:rsid w:val="00061411"/>
    <w:rsid w:val="00063453"/>
    <w:rsid w:val="00063979"/>
    <w:rsid w:val="00063BCB"/>
    <w:rsid w:val="00063EEF"/>
    <w:rsid w:val="0006495F"/>
    <w:rsid w:val="00067A77"/>
    <w:rsid w:val="000706F0"/>
    <w:rsid w:val="00071319"/>
    <w:rsid w:val="00071F36"/>
    <w:rsid w:val="000725B2"/>
    <w:rsid w:val="00072971"/>
    <w:rsid w:val="000732E6"/>
    <w:rsid w:val="000756EB"/>
    <w:rsid w:val="00075D6B"/>
    <w:rsid w:val="00075E8F"/>
    <w:rsid w:val="000764FD"/>
    <w:rsid w:val="00076810"/>
    <w:rsid w:val="00076AC6"/>
    <w:rsid w:val="000770F0"/>
    <w:rsid w:val="00077FDA"/>
    <w:rsid w:val="00080993"/>
    <w:rsid w:val="0008198A"/>
    <w:rsid w:val="00083335"/>
    <w:rsid w:val="000839AA"/>
    <w:rsid w:val="000845F6"/>
    <w:rsid w:val="00084C42"/>
    <w:rsid w:val="00085603"/>
    <w:rsid w:val="0008634E"/>
    <w:rsid w:val="00086A49"/>
    <w:rsid w:val="000873FC"/>
    <w:rsid w:val="000877C4"/>
    <w:rsid w:val="00092390"/>
    <w:rsid w:val="0009269B"/>
    <w:rsid w:val="00092C65"/>
    <w:rsid w:val="000934B2"/>
    <w:rsid w:val="00093862"/>
    <w:rsid w:val="00093E1F"/>
    <w:rsid w:val="00094CE2"/>
    <w:rsid w:val="00096FDF"/>
    <w:rsid w:val="00097998"/>
    <w:rsid w:val="00097D09"/>
    <w:rsid w:val="000A0F91"/>
    <w:rsid w:val="000A2B83"/>
    <w:rsid w:val="000A3CAA"/>
    <w:rsid w:val="000A3FFA"/>
    <w:rsid w:val="000A41C7"/>
    <w:rsid w:val="000A4D59"/>
    <w:rsid w:val="000A5154"/>
    <w:rsid w:val="000A5613"/>
    <w:rsid w:val="000A5D54"/>
    <w:rsid w:val="000A61EC"/>
    <w:rsid w:val="000A62C2"/>
    <w:rsid w:val="000B0C46"/>
    <w:rsid w:val="000B35C6"/>
    <w:rsid w:val="000B373D"/>
    <w:rsid w:val="000B3A4A"/>
    <w:rsid w:val="000B3C26"/>
    <w:rsid w:val="000B40CA"/>
    <w:rsid w:val="000B512B"/>
    <w:rsid w:val="000B533E"/>
    <w:rsid w:val="000B5E95"/>
    <w:rsid w:val="000B6164"/>
    <w:rsid w:val="000B71F8"/>
    <w:rsid w:val="000B734D"/>
    <w:rsid w:val="000C09A9"/>
    <w:rsid w:val="000C1371"/>
    <w:rsid w:val="000C1695"/>
    <w:rsid w:val="000C18AE"/>
    <w:rsid w:val="000C3798"/>
    <w:rsid w:val="000C413A"/>
    <w:rsid w:val="000C51FD"/>
    <w:rsid w:val="000C5B12"/>
    <w:rsid w:val="000C72EA"/>
    <w:rsid w:val="000D0D13"/>
    <w:rsid w:val="000D2218"/>
    <w:rsid w:val="000D2CA3"/>
    <w:rsid w:val="000D30F6"/>
    <w:rsid w:val="000D3BE1"/>
    <w:rsid w:val="000D3CA8"/>
    <w:rsid w:val="000D411C"/>
    <w:rsid w:val="000D45C4"/>
    <w:rsid w:val="000D48E4"/>
    <w:rsid w:val="000D4BD1"/>
    <w:rsid w:val="000D65A9"/>
    <w:rsid w:val="000D73C7"/>
    <w:rsid w:val="000D799D"/>
    <w:rsid w:val="000E0427"/>
    <w:rsid w:val="000E07F5"/>
    <w:rsid w:val="000E36BC"/>
    <w:rsid w:val="000E391A"/>
    <w:rsid w:val="000E3C32"/>
    <w:rsid w:val="000E414B"/>
    <w:rsid w:val="000E4B46"/>
    <w:rsid w:val="000E682A"/>
    <w:rsid w:val="000E6D74"/>
    <w:rsid w:val="000E7C11"/>
    <w:rsid w:val="000F0E16"/>
    <w:rsid w:val="000F198D"/>
    <w:rsid w:val="000F5306"/>
    <w:rsid w:val="000F5787"/>
    <w:rsid w:val="000F672C"/>
    <w:rsid w:val="001003AE"/>
    <w:rsid w:val="001004DF"/>
    <w:rsid w:val="00100655"/>
    <w:rsid w:val="00100935"/>
    <w:rsid w:val="00102744"/>
    <w:rsid w:val="00103E95"/>
    <w:rsid w:val="00104CAA"/>
    <w:rsid w:val="001051DE"/>
    <w:rsid w:val="00105ABB"/>
    <w:rsid w:val="00105EF2"/>
    <w:rsid w:val="00106034"/>
    <w:rsid w:val="00106985"/>
    <w:rsid w:val="00107542"/>
    <w:rsid w:val="001101C2"/>
    <w:rsid w:val="00110463"/>
    <w:rsid w:val="001109DC"/>
    <w:rsid w:val="00111293"/>
    <w:rsid w:val="001117C4"/>
    <w:rsid w:val="00112251"/>
    <w:rsid w:val="0011251C"/>
    <w:rsid w:val="001129FA"/>
    <w:rsid w:val="001133D2"/>
    <w:rsid w:val="00113E7B"/>
    <w:rsid w:val="001140D4"/>
    <w:rsid w:val="0011420D"/>
    <w:rsid w:val="00114C40"/>
    <w:rsid w:val="001153E6"/>
    <w:rsid w:val="00115D80"/>
    <w:rsid w:val="00115F20"/>
    <w:rsid w:val="00116F81"/>
    <w:rsid w:val="001170E8"/>
    <w:rsid w:val="00122A90"/>
    <w:rsid w:val="00122B6A"/>
    <w:rsid w:val="00122C82"/>
    <w:rsid w:val="001239A1"/>
    <w:rsid w:val="001248CA"/>
    <w:rsid w:val="00124FD8"/>
    <w:rsid w:val="00125CFC"/>
    <w:rsid w:val="0012682C"/>
    <w:rsid w:val="00126CF9"/>
    <w:rsid w:val="00126E07"/>
    <w:rsid w:val="00126E54"/>
    <w:rsid w:val="00127EAE"/>
    <w:rsid w:val="0013030D"/>
    <w:rsid w:val="00132F53"/>
    <w:rsid w:val="001338D0"/>
    <w:rsid w:val="0013392F"/>
    <w:rsid w:val="001368CF"/>
    <w:rsid w:val="00136A5B"/>
    <w:rsid w:val="0013716D"/>
    <w:rsid w:val="0014013B"/>
    <w:rsid w:val="00140A51"/>
    <w:rsid w:val="00140E21"/>
    <w:rsid w:val="00140F06"/>
    <w:rsid w:val="001411D5"/>
    <w:rsid w:val="001429A9"/>
    <w:rsid w:val="001468A5"/>
    <w:rsid w:val="001475A8"/>
    <w:rsid w:val="001509A4"/>
    <w:rsid w:val="00150BEE"/>
    <w:rsid w:val="0015161B"/>
    <w:rsid w:val="00152564"/>
    <w:rsid w:val="00152A80"/>
    <w:rsid w:val="001530A1"/>
    <w:rsid w:val="001535F9"/>
    <w:rsid w:val="001554A6"/>
    <w:rsid w:val="0015590D"/>
    <w:rsid w:val="00155D60"/>
    <w:rsid w:val="00156D89"/>
    <w:rsid w:val="00156D8F"/>
    <w:rsid w:val="001608FD"/>
    <w:rsid w:val="00160AC9"/>
    <w:rsid w:val="00161440"/>
    <w:rsid w:val="0016253D"/>
    <w:rsid w:val="00162B5B"/>
    <w:rsid w:val="00162E03"/>
    <w:rsid w:val="00163110"/>
    <w:rsid w:val="0016319B"/>
    <w:rsid w:val="00163FE2"/>
    <w:rsid w:val="00164E68"/>
    <w:rsid w:val="00166AD7"/>
    <w:rsid w:val="00166F02"/>
    <w:rsid w:val="00167E15"/>
    <w:rsid w:val="00170E5B"/>
    <w:rsid w:val="00171F92"/>
    <w:rsid w:val="001749B0"/>
    <w:rsid w:val="00174F79"/>
    <w:rsid w:val="00176CBA"/>
    <w:rsid w:val="0017744A"/>
    <w:rsid w:val="00177B4E"/>
    <w:rsid w:val="00181790"/>
    <w:rsid w:val="001817EF"/>
    <w:rsid w:val="0018205F"/>
    <w:rsid w:val="00182064"/>
    <w:rsid w:val="00183093"/>
    <w:rsid w:val="00183DA8"/>
    <w:rsid w:val="001856FA"/>
    <w:rsid w:val="00186652"/>
    <w:rsid w:val="00186E96"/>
    <w:rsid w:val="00187063"/>
    <w:rsid w:val="0018780F"/>
    <w:rsid w:val="001912B5"/>
    <w:rsid w:val="00192C39"/>
    <w:rsid w:val="00195837"/>
    <w:rsid w:val="00195FD5"/>
    <w:rsid w:val="001961C6"/>
    <w:rsid w:val="001A0326"/>
    <w:rsid w:val="001A0DF1"/>
    <w:rsid w:val="001A0E70"/>
    <w:rsid w:val="001A1234"/>
    <w:rsid w:val="001A25E6"/>
    <w:rsid w:val="001A3342"/>
    <w:rsid w:val="001A47BF"/>
    <w:rsid w:val="001A76E1"/>
    <w:rsid w:val="001B15D4"/>
    <w:rsid w:val="001B1E34"/>
    <w:rsid w:val="001B21DB"/>
    <w:rsid w:val="001B291C"/>
    <w:rsid w:val="001B37F5"/>
    <w:rsid w:val="001B49F4"/>
    <w:rsid w:val="001B6837"/>
    <w:rsid w:val="001B7373"/>
    <w:rsid w:val="001B7A24"/>
    <w:rsid w:val="001B7FB7"/>
    <w:rsid w:val="001C03C4"/>
    <w:rsid w:val="001C0C98"/>
    <w:rsid w:val="001C0E55"/>
    <w:rsid w:val="001C1045"/>
    <w:rsid w:val="001C18D7"/>
    <w:rsid w:val="001C1A5E"/>
    <w:rsid w:val="001C2057"/>
    <w:rsid w:val="001C2EA3"/>
    <w:rsid w:val="001C3DAA"/>
    <w:rsid w:val="001C547C"/>
    <w:rsid w:val="001C5DD8"/>
    <w:rsid w:val="001C74FB"/>
    <w:rsid w:val="001D05F3"/>
    <w:rsid w:val="001D06C9"/>
    <w:rsid w:val="001D17E1"/>
    <w:rsid w:val="001D182C"/>
    <w:rsid w:val="001D197E"/>
    <w:rsid w:val="001D1C28"/>
    <w:rsid w:val="001D2D3F"/>
    <w:rsid w:val="001D2EBF"/>
    <w:rsid w:val="001D3514"/>
    <w:rsid w:val="001D52AF"/>
    <w:rsid w:val="001D5711"/>
    <w:rsid w:val="001D5AF5"/>
    <w:rsid w:val="001D65C1"/>
    <w:rsid w:val="001D75BA"/>
    <w:rsid w:val="001E0808"/>
    <w:rsid w:val="001E090B"/>
    <w:rsid w:val="001E18D0"/>
    <w:rsid w:val="001E270F"/>
    <w:rsid w:val="001E32DB"/>
    <w:rsid w:val="001E390A"/>
    <w:rsid w:val="001E3A00"/>
    <w:rsid w:val="001E51D1"/>
    <w:rsid w:val="001E6292"/>
    <w:rsid w:val="001E63D8"/>
    <w:rsid w:val="001E6A32"/>
    <w:rsid w:val="001E7E76"/>
    <w:rsid w:val="001F2E20"/>
    <w:rsid w:val="001F302A"/>
    <w:rsid w:val="001F3431"/>
    <w:rsid w:val="001F4410"/>
    <w:rsid w:val="001F6C7B"/>
    <w:rsid w:val="002011DA"/>
    <w:rsid w:val="0020334B"/>
    <w:rsid w:val="0020358F"/>
    <w:rsid w:val="00203A83"/>
    <w:rsid w:val="00203C33"/>
    <w:rsid w:val="0020408A"/>
    <w:rsid w:val="002042C0"/>
    <w:rsid w:val="00204740"/>
    <w:rsid w:val="00204D67"/>
    <w:rsid w:val="00205987"/>
    <w:rsid w:val="00205E1F"/>
    <w:rsid w:val="00207980"/>
    <w:rsid w:val="00210784"/>
    <w:rsid w:val="002109C6"/>
    <w:rsid w:val="00210DA4"/>
    <w:rsid w:val="002118E1"/>
    <w:rsid w:val="00212686"/>
    <w:rsid w:val="00212CCF"/>
    <w:rsid w:val="00212EBA"/>
    <w:rsid w:val="002157D8"/>
    <w:rsid w:val="00216BBD"/>
    <w:rsid w:val="00220BF6"/>
    <w:rsid w:val="00221247"/>
    <w:rsid w:val="00221723"/>
    <w:rsid w:val="00221AF7"/>
    <w:rsid w:val="00221D10"/>
    <w:rsid w:val="002221AF"/>
    <w:rsid w:val="00222857"/>
    <w:rsid w:val="00222868"/>
    <w:rsid w:val="00222C08"/>
    <w:rsid w:val="00224492"/>
    <w:rsid w:val="00224ACC"/>
    <w:rsid w:val="00224AD5"/>
    <w:rsid w:val="00225112"/>
    <w:rsid w:val="00230739"/>
    <w:rsid w:val="00230906"/>
    <w:rsid w:val="00230E61"/>
    <w:rsid w:val="00232237"/>
    <w:rsid w:val="002326C3"/>
    <w:rsid w:val="00232B06"/>
    <w:rsid w:val="00234530"/>
    <w:rsid w:val="002351E9"/>
    <w:rsid w:val="00235F7C"/>
    <w:rsid w:val="00236F07"/>
    <w:rsid w:val="002373E6"/>
    <w:rsid w:val="00237782"/>
    <w:rsid w:val="00237AA3"/>
    <w:rsid w:val="00237D2A"/>
    <w:rsid w:val="00240CD4"/>
    <w:rsid w:val="002421DE"/>
    <w:rsid w:val="00242C6F"/>
    <w:rsid w:val="002437B8"/>
    <w:rsid w:val="002440F2"/>
    <w:rsid w:val="0024485A"/>
    <w:rsid w:val="0024544C"/>
    <w:rsid w:val="002458EC"/>
    <w:rsid w:val="00245BA3"/>
    <w:rsid w:val="0024651B"/>
    <w:rsid w:val="00247013"/>
    <w:rsid w:val="0024741A"/>
    <w:rsid w:val="00247A20"/>
    <w:rsid w:val="00250544"/>
    <w:rsid w:val="00250A58"/>
    <w:rsid w:val="00251124"/>
    <w:rsid w:val="0025189C"/>
    <w:rsid w:val="00251B1C"/>
    <w:rsid w:val="00253A1E"/>
    <w:rsid w:val="002548B6"/>
    <w:rsid w:val="002552F2"/>
    <w:rsid w:val="002568DF"/>
    <w:rsid w:val="002572DD"/>
    <w:rsid w:val="00257B86"/>
    <w:rsid w:val="00257DC9"/>
    <w:rsid w:val="00262990"/>
    <w:rsid w:val="00262C9C"/>
    <w:rsid w:val="00263749"/>
    <w:rsid w:val="00263793"/>
    <w:rsid w:val="002650A5"/>
    <w:rsid w:val="00265991"/>
    <w:rsid w:val="002669D3"/>
    <w:rsid w:val="00267D2F"/>
    <w:rsid w:val="00270A38"/>
    <w:rsid w:val="0027222C"/>
    <w:rsid w:val="0027231B"/>
    <w:rsid w:val="002730F2"/>
    <w:rsid w:val="00273348"/>
    <w:rsid w:val="0027486A"/>
    <w:rsid w:val="002755C3"/>
    <w:rsid w:val="002759DF"/>
    <w:rsid w:val="00276C82"/>
    <w:rsid w:val="00277923"/>
    <w:rsid w:val="00280087"/>
    <w:rsid w:val="00280E70"/>
    <w:rsid w:val="00281325"/>
    <w:rsid w:val="00281540"/>
    <w:rsid w:val="002817AD"/>
    <w:rsid w:val="00281F7E"/>
    <w:rsid w:val="00281F90"/>
    <w:rsid w:val="00282E1F"/>
    <w:rsid w:val="00283067"/>
    <w:rsid w:val="0028318C"/>
    <w:rsid w:val="0028373A"/>
    <w:rsid w:val="00284BAF"/>
    <w:rsid w:val="00284E44"/>
    <w:rsid w:val="0028533A"/>
    <w:rsid w:val="00285FD4"/>
    <w:rsid w:val="0028650B"/>
    <w:rsid w:val="00286719"/>
    <w:rsid w:val="00286BBF"/>
    <w:rsid w:val="00290429"/>
    <w:rsid w:val="00291325"/>
    <w:rsid w:val="00291F46"/>
    <w:rsid w:val="00292C24"/>
    <w:rsid w:val="00292F38"/>
    <w:rsid w:val="0029381E"/>
    <w:rsid w:val="002948DB"/>
    <w:rsid w:val="00295604"/>
    <w:rsid w:val="00295ADD"/>
    <w:rsid w:val="00295B79"/>
    <w:rsid w:val="00296476"/>
    <w:rsid w:val="002964DC"/>
    <w:rsid w:val="00296675"/>
    <w:rsid w:val="002A0852"/>
    <w:rsid w:val="002A0BF5"/>
    <w:rsid w:val="002A160D"/>
    <w:rsid w:val="002A3965"/>
    <w:rsid w:val="002A462B"/>
    <w:rsid w:val="002A604F"/>
    <w:rsid w:val="002A6F58"/>
    <w:rsid w:val="002B0546"/>
    <w:rsid w:val="002B220A"/>
    <w:rsid w:val="002B248F"/>
    <w:rsid w:val="002B2D13"/>
    <w:rsid w:val="002B3524"/>
    <w:rsid w:val="002B4429"/>
    <w:rsid w:val="002B5058"/>
    <w:rsid w:val="002B7210"/>
    <w:rsid w:val="002B7229"/>
    <w:rsid w:val="002C06AD"/>
    <w:rsid w:val="002C0E9A"/>
    <w:rsid w:val="002C117C"/>
    <w:rsid w:val="002C1212"/>
    <w:rsid w:val="002C12D1"/>
    <w:rsid w:val="002C2038"/>
    <w:rsid w:val="002C2650"/>
    <w:rsid w:val="002C289E"/>
    <w:rsid w:val="002C2E88"/>
    <w:rsid w:val="002C6241"/>
    <w:rsid w:val="002C72AE"/>
    <w:rsid w:val="002D053D"/>
    <w:rsid w:val="002D0FC0"/>
    <w:rsid w:val="002D2F3F"/>
    <w:rsid w:val="002D3458"/>
    <w:rsid w:val="002D547C"/>
    <w:rsid w:val="002D5902"/>
    <w:rsid w:val="002D5E42"/>
    <w:rsid w:val="002D7974"/>
    <w:rsid w:val="002D79F0"/>
    <w:rsid w:val="002D7D5D"/>
    <w:rsid w:val="002E2100"/>
    <w:rsid w:val="002E28DE"/>
    <w:rsid w:val="002E3BDB"/>
    <w:rsid w:val="002E5D38"/>
    <w:rsid w:val="002E66BA"/>
    <w:rsid w:val="002E7996"/>
    <w:rsid w:val="002F056D"/>
    <w:rsid w:val="002F05C2"/>
    <w:rsid w:val="002F0CE0"/>
    <w:rsid w:val="002F178D"/>
    <w:rsid w:val="002F1BC5"/>
    <w:rsid w:val="002F1F6E"/>
    <w:rsid w:val="002F2E52"/>
    <w:rsid w:val="002F38EC"/>
    <w:rsid w:val="002F3E89"/>
    <w:rsid w:val="002F5A8C"/>
    <w:rsid w:val="002F5B7F"/>
    <w:rsid w:val="00300153"/>
    <w:rsid w:val="00300839"/>
    <w:rsid w:val="00303231"/>
    <w:rsid w:val="00303AE3"/>
    <w:rsid w:val="00303CA5"/>
    <w:rsid w:val="0030442B"/>
    <w:rsid w:val="0030501E"/>
    <w:rsid w:val="003054CB"/>
    <w:rsid w:val="003065CA"/>
    <w:rsid w:val="00306B7A"/>
    <w:rsid w:val="00307890"/>
    <w:rsid w:val="00307C4F"/>
    <w:rsid w:val="00307EF2"/>
    <w:rsid w:val="00310248"/>
    <w:rsid w:val="0031116E"/>
    <w:rsid w:val="00311D39"/>
    <w:rsid w:val="003121C4"/>
    <w:rsid w:val="00312D30"/>
    <w:rsid w:val="00312E77"/>
    <w:rsid w:val="00313993"/>
    <w:rsid w:val="00313F2D"/>
    <w:rsid w:val="00313FDF"/>
    <w:rsid w:val="00314374"/>
    <w:rsid w:val="00314BD0"/>
    <w:rsid w:val="00314E91"/>
    <w:rsid w:val="0031531D"/>
    <w:rsid w:val="003162EC"/>
    <w:rsid w:val="0031724D"/>
    <w:rsid w:val="003211B9"/>
    <w:rsid w:val="00321C59"/>
    <w:rsid w:val="00321C5D"/>
    <w:rsid w:val="00322FC9"/>
    <w:rsid w:val="00323D69"/>
    <w:rsid w:val="003240A0"/>
    <w:rsid w:val="003240FE"/>
    <w:rsid w:val="003244A1"/>
    <w:rsid w:val="00326918"/>
    <w:rsid w:val="00330577"/>
    <w:rsid w:val="003324A0"/>
    <w:rsid w:val="00332B7D"/>
    <w:rsid w:val="00332C9B"/>
    <w:rsid w:val="00332F0A"/>
    <w:rsid w:val="003344EF"/>
    <w:rsid w:val="00335447"/>
    <w:rsid w:val="0033693E"/>
    <w:rsid w:val="003372DD"/>
    <w:rsid w:val="00337F79"/>
    <w:rsid w:val="00340E0E"/>
    <w:rsid w:val="00341882"/>
    <w:rsid w:val="00341D16"/>
    <w:rsid w:val="003427F0"/>
    <w:rsid w:val="00343837"/>
    <w:rsid w:val="003446BC"/>
    <w:rsid w:val="00345252"/>
    <w:rsid w:val="00347334"/>
    <w:rsid w:val="0034774B"/>
    <w:rsid w:val="00347998"/>
    <w:rsid w:val="00347C74"/>
    <w:rsid w:val="00350947"/>
    <w:rsid w:val="003517AF"/>
    <w:rsid w:val="003519E6"/>
    <w:rsid w:val="00351ECF"/>
    <w:rsid w:val="003529A9"/>
    <w:rsid w:val="003531F5"/>
    <w:rsid w:val="003537CB"/>
    <w:rsid w:val="003543C0"/>
    <w:rsid w:val="00355A0F"/>
    <w:rsid w:val="00356E74"/>
    <w:rsid w:val="00361ACC"/>
    <w:rsid w:val="00362205"/>
    <w:rsid w:val="00365D33"/>
    <w:rsid w:val="0036702F"/>
    <w:rsid w:val="00367CD6"/>
    <w:rsid w:val="003719F0"/>
    <w:rsid w:val="0037234E"/>
    <w:rsid w:val="003724EB"/>
    <w:rsid w:val="0037252A"/>
    <w:rsid w:val="00373637"/>
    <w:rsid w:val="003737BF"/>
    <w:rsid w:val="00374B06"/>
    <w:rsid w:val="0037590A"/>
    <w:rsid w:val="0037590F"/>
    <w:rsid w:val="0037682F"/>
    <w:rsid w:val="00376882"/>
    <w:rsid w:val="00376C9C"/>
    <w:rsid w:val="00377126"/>
    <w:rsid w:val="003778A2"/>
    <w:rsid w:val="00377BFE"/>
    <w:rsid w:val="003807C7"/>
    <w:rsid w:val="003811C2"/>
    <w:rsid w:val="003812E6"/>
    <w:rsid w:val="00381E74"/>
    <w:rsid w:val="003828C7"/>
    <w:rsid w:val="00382ADB"/>
    <w:rsid w:val="003830E1"/>
    <w:rsid w:val="00383422"/>
    <w:rsid w:val="00383DD3"/>
    <w:rsid w:val="00383E18"/>
    <w:rsid w:val="00391ABE"/>
    <w:rsid w:val="0039232D"/>
    <w:rsid w:val="00392FD3"/>
    <w:rsid w:val="00393C05"/>
    <w:rsid w:val="00395F2C"/>
    <w:rsid w:val="003961D6"/>
    <w:rsid w:val="00396359"/>
    <w:rsid w:val="0039716A"/>
    <w:rsid w:val="003A0138"/>
    <w:rsid w:val="003A22A6"/>
    <w:rsid w:val="003A2311"/>
    <w:rsid w:val="003A2742"/>
    <w:rsid w:val="003A2CE1"/>
    <w:rsid w:val="003A3390"/>
    <w:rsid w:val="003A3B25"/>
    <w:rsid w:val="003A4020"/>
    <w:rsid w:val="003A4ADC"/>
    <w:rsid w:val="003A534F"/>
    <w:rsid w:val="003A6D7A"/>
    <w:rsid w:val="003A6DF7"/>
    <w:rsid w:val="003A7568"/>
    <w:rsid w:val="003A7CF6"/>
    <w:rsid w:val="003A7D15"/>
    <w:rsid w:val="003B06A8"/>
    <w:rsid w:val="003B0A1B"/>
    <w:rsid w:val="003B16AF"/>
    <w:rsid w:val="003B190B"/>
    <w:rsid w:val="003B22C5"/>
    <w:rsid w:val="003B248D"/>
    <w:rsid w:val="003B2FCD"/>
    <w:rsid w:val="003B3D17"/>
    <w:rsid w:val="003B4EC1"/>
    <w:rsid w:val="003B5483"/>
    <w:rsid w:val="003B5884"/>
    <w:rsid w:val="003B6740"/>
    <w:rsid w:val="003B7093"/>
    <w:rsid w:val="003B7B5B"/>
    <w:rsid w:val="003C19CD"/>
    <w:rsid w:val="003C1FD1"/>
    <w:rsid w:val="003C2B1E"/>
    <w:rsid w:val="003C49D3"/>
    <w:rsid w:val="003C581B"/>
    <w:rsid w:val="003C5D6B"/>
    <w:rsid w:val="003C6938"/>
    <w:rsid w:val="003C74C6"/>
    <w:rsid w:val="003C7E22"/>
    <w:rsid w:val="003D0074"/>
    <w:rsid w:val="003D0892"/>
    <w:rsid w:val="003D2707"/>
    <w:rsid w:val="003D281F"/>
    <w:rsid w:val="003D2880"/>
    <w:rsid w:val="003D3369"/>
    <w:rsid w:val="003D3714"/>
    <w:rsid w:val="003D60A8"/>
    <w:rsid w:val="003D657A"/>
    <w:rsid w:val="003D78E0"/>
    <w:rsid w:val="003D795A"/>
    <w:rsid w:val="003E00E8"/>
    <w:rsid w:val="003E030B"/>
    <w:rsid w:val="003E0374"/>
    <w:rsid w:val="003E03DA"/>
    <w:rsid w:val="003E06CE"/>
    <w:rsid w:val="003E10CF"/>
    <w:rsid w:val="003E12C3"/>
    <w:rsid w:val="003E13A6"/>
    <w:rsid w:val="003E1835"/>
    <w:rsid w:val="003E1A49"/>
    <w:rsid w:val="003E323A"/>
    <w:rsid w:val="003E37EA"/>
    <w:rsid w:val="003E3821"/>
    <w:rsid w:val="003E39F6"/>
    <w:rsid w:val="003E5709"/>
    <w:rsid w:val="003E5A6E"/>
    <w:rsid w:val="003E5D75"/>
    <w:rsid w:val="003E5EEF"/>
    <w:rsid w:val="003E60DD"/>
    <w:rsid w:val="003E616C"/>
    <w:rsid w:val="003E721A"/>
    <w:rsid w:val="003E723B"/>
    <w:rsid w:val="003E74EF"/>
    <w:rsid w:val="003E7A61"/>
    <w:rsid w:val="003F1420"/>
    <w:rsid w:val="003F14A3"/>
    <w:rsid w:val="003F1719"/>
    <w:rsid w:val="003F1AEF"/>
    <w:rsid w:val="003F239E"/>
    <w:rsid w:val="003F2978"/>
    <w:rsid w:val="003F2BD5"/>
    <w:rsid w:val="003F2FCB"/>
    <w:rsid w:val="003F3656"/>
    <w:rsid w:val="003F3BCF"/>
    <w:rsid w:val="003F5C5E"/>
    <w:rsid w:val="003F64DF"/>
    <w:rsid w:val="003F7060"/>
    <w:rsid w:val="003F7C56"/>
    <w:rsid w:val="0040000A"/>
    <w:rsid w:val="00400579"/>
    <w:rsid w:val="00402A68"/>
    <w:rsid w:val="004033C2"/>
    <w:rsid w:val="00404F4D"/>
    <w:rsid w:val="0040562F"/>
    <w:rsid w:val="00406CF1"/>
    <w:rsid w:val="004075BB"/>
    <w:rsid w:val="004106D7"/>
    <w:rsid w:val="004110EC"/>
    <w:rsid w:val="00411F22"/>
    <w:rsid w:val="00412A4C"/>
    <w:rsid w:val="00412F06"/>
    <w:rsid w:val="004130B7"/>
    <w:rsid w:val="00413573"/>
    <w:rsid w:val="004156A8"/>
    <w:rsid w:val="00416CD1"/>
    <w:rsid w:val="00420910"/>
    <w:rsid w:val="00422139"/>
    <w:rsid w:val="00423F34"/>
    <w:rsid w:val="00424209"/>
    <w:rsid w:val="004245B5"/>
    <w:rsid w:val="00424705"/>
    <w:rsid w:val="00424F4A"/>
    <w:rsid w:val="004252F9"/>
    <w:rsid w:val="004254B5"/>
    <w:rsid w:val="004310A2"/>
    <w:rsid w:val="00431D48"/>
    <w:rsid w:val="004321BA"/>
    <w:rsid w:val="004323C6"/>
    <w:rsid w:val="00435257"/>
    <w:rsid w:val="00435309"/>
    <w:rsid w:val="00435952"/>
    <w:rsid w:val="00436D0B"/>
    <w:rsid w:val="00436ED1"/>
    <w:rsid w:val="004377DD"/>
    <w:rsid w:val="004404FB"/>
    <w:rsid w:val="0044278E"/>
    <w:rsid w:val="00444A64"/>
    <w:rsid w:val="0044575F"/>
    <w:rsid w:val="00446795"/>
    <w:rsid w:val="00447183"/>
    <w:rsid w:val="00450BB1"/>
    <w:rsid w:val="00450FB1"/>
    <w:rsid w:val="00451C54"/>
    <w:rsid w:val="004522DA"/>
    <w:rsid w:val="004527EA"/>
    <w:rsid w:val="004539F6"/>
    <w:rsid w:val="0045623E"/>
    <w:rsid w:val="0045633D"/>
    <w:rsid w:val="00456909"/>
    <w:rsid w:val="0045724E"/>
    <w:rsid w:val="0045783B"/>
    <w:rsid w:val="004602B8"/>
    <w:rsid w:val="004602BC"/>
    <w:rsid w:val="004606CB"/>
    <w:rsid w:val="004629B4"/>
    <w:rsid w:val="004630B6"/>
    <w:rsid w:val="00463345"/>
    <w:rsid w:val="004638B8"/>
    <w:rsid w:val="00465866"/>
    <w:rsid w:val="00465D9B"/>
    <w:rsid w:val="00467307"/>
    <w:rsid w:val="00467E1C"/>
    <w:rsid w:val="00470531"/>
    <w:rsid w:val="00470BF3"/>
    <w:rsid w:val="00470C91"/>
    <w:rsid w:val="00471312"/>
    <w:rsid w:val="004722D4"/>
    <w:rsid w:val="00473781"/>
    <w:rsid w:val="004740BF"/>
    <w:rsid w:val="00474403"/>
    <w:rsid w:val="004749E1"/>
    <w:rsid w:val="0047502C"/>
    <w:rsid w:val="00475D95"/>
    <w:rsid w:val="004767D2"/>
    <w:rsid w:val="00480248"/>
    <w:rsid w:val="00485237"/>
    <w:rsid w:val="004854A8"/>
    <w:rsid w:val="004854D1"/>
    <w:rsid w:val="00485968"/>
    <w:rsid w:val="00485AD4"/>
    <w:rsid w:val="0048772B"/>
    <w:rsid w:val="00487E80"/>
    <w:rsid w:val="004906D4"/>
    <w:rsid w:val="00492077"/>
    <w:rsid w:val="00493454"/>
    <w:rsid w:val="00493B1F"/>
    <w:rsid w:val="00493CF8"/>
    <w:rsid w:val="00495F01"/>
    <w:rsid w:val="004966AB"/>
    <w:rsid w:val="00497543"/>
    <w:rsid w:val="00497A4D"/>
    <w:rsid w:val="004A0405"/>
    <w:rsid w:val="004A0D9F"/>
    <w:rsid w:val="004A151E"/>
    <w:rsid w:val="004A1C31"/>
    <w:rsid w:val="004A21B9"/>
    <w:rsid w:val="004A2FCF"/>
    <w:rsid w:val="004A32CA"/>
    <w:rsid w:val="004A387D"/>
    <w:rsid w:val="004A3F09"/>
    <w:rsid w:val="004A4AAD"/>
    <w:rsid w:val="004A532D"/>
    <w:rsid w:val="004A5DAF"/>
    <w:rsid w:val="004A6390"/>
    <w:rsid w:val="004A7E92"/>
    <w:rsid w:val="004B0AD9"/>
    <w:rsid w:val="004B1B0E"/>
    <w:rsid w:val="004B1DDA"/>
    <w:rsid w:val="004B2D9E"/>
    <w:rsid w:val="004B36C1"/>
    <w:rsid w:val="004B3F31"/>
    <w:rsid w:val="004B42E2"/>
    <w:rsid w:val="004B49DA"/>
    <w:rsid w:val="004B538D"/>
    <w:rsid w:val="004B5953"/>
    <w:rsid w:val="004B5B12"/>
    <w:rsid w:val="004B6801"/>
    <w:rsid w:val="004B7C4A"/>
    <w:rsid w:val="004C006F"/>
    <w:rsid w:val="004C2336"/>
    <w:rsid w:val="004C2A32"/>
    <w:rsid w:val="004C2DD0"/>
    <w:rsid w:val="004C40F9"/>
    <w:rsid w:val="004C7113"/>
    <w:rsid w:val="004D0240"/>
    <w:rsid w:val="004D0A11"/>
    <w:rsid w:val="004D13A5"/>
    <w:rsid w:val="004D15B3"/>
    <w:rsid w:val="004D1E08"/>
    <w:rsid w:val="004D279D"/>
    <w:rsid w:val="004D2AB6"/>
    <w:rsid w:val="004D3B28"/>
    <w:rsid w:val="004D3B50"/>
    <w:rsid w:val="004D4DDD"/>
    <w:rsid w:val="004D57BA"/>
    <w:rsid w:val="004D5F89"/>
    <w:rsid w:val="004D6FD7"/>
    <w:rsid w:val="004E16A2"/>
    <w:rsid w:val="004E2186"/>
    <w:rsid w:val="004E23C1"/>
    <w:rsid w:val="004E2683"/>
    <w:rsid w:val="004E5A7C"/>
    <w:rsid w:val="004E5D97"/>
    <w:rsid w:val="004E632C"/>
    <w:rsid w:val="004E7EEC"/>
    <w:rsid w:val="004E7F21"/>
    <w:rsid w:val="004F04F9"/>
    <w:rsid w:val="004F2E29"/>
    <w:rsid w:val="004F3F9F"/>
    <w:rsid w:val="004F4312"/>
    <w:rsid w:val="004F4F5C"/>
    <w:rsid w:val="004F50EE"/>
    <w:rsid w:val="004F564D"/>
    <w:rsid w:val="004F763C"/>
    <w:rsid w:val="00501C74"/>
    <w:rsid w:val="0050255D"/>
    <w:rsid w:val="00503999"/>
    <w:rsid w:val="00504245"/>
    <w:rsid w:val="0050576D"/>
    <w:rsid w:val="0050581F"/>
    <w:rsid w:val="005062D3"/>
    <w:rsid w:val="0050638E"/>
    <w:rsid w:val="00506BEE"/>
    <w:rsid w:val="00507436"/>
    <w:rsid w:val="00507EBB"/>
    <w:rsid w:val="005106C4"/>
    <w:rsid w:val="00510B8D"/>
    <w:rsid w:val="005111E5"/>
    <w:rsid w:val="005114D7"/>
    <w:rsid w:val="00511AC5"/>
    <w:rsid w:val="005124A7"/>
    <w:rsid w:val="005129C9"/>
    <w:rsid w:val="005132E0"/>
    <w:rsid w:val="00513842"/>
    <w:rsid w:val="005142B2"/>
    <w:rsid w:val="005148FE"/>
    <w:rsid w:val="005149FA"/>
    <w:rsid w:val="00516028"/>
    <w:rsid w:val="0051796B"/>
    <w:rsid w:val="00520C57"/>
    <w:rsid w:val="0052183F"/>
    <w:rsid w:val="00521DD6"/>
    <w:rsid w:val="00522791"/>
    <w:rsid w:val="005235AC"/>
    <w:rsid w:val="00523E9E"/>
    <w:rsid w:val="005256A7"/>
    <w:rsid w:val="0052571B"/>
    <w:rsid w:val="00525752"/>
    <w:rsid w:val="005257E7"/>
    <w:rsid w:val="005267C4"/>
    <w:rsid w:val="005268E8"/>
    <w:rsid w:val="00530C41"/>
    <w:rsid w:val="00530EAB"/>
    <w:rsid w:val="00531384"/>
    <w:rsid w:val="00531A29"/>
    <w:rsid w:val="0053236E"/>
    <w:rsid w:val="005323B7"/>
    <w:rsid w:val="00532FE0"/>
    <w:rsid w:val="00533D6F"/>
    <w:rsid w:val="00534EFE"/>
    <w:rsid w:val="00536D5E"/>
    <w:rsid w:val="00536EBB"/>
    <w:rsid w:val="00540088"/>
    <w:rsid w:val="0054008C"/>
    <w:rsid w:val="005409FD"/>
    <w:rsid w:val="00541B97"/>
    <w:rsid w:val="00541E89"/>
    <w:rsid w:val="00541F5E"/>
    <w:rsid w:val="005446FA"/>
    <w:rsid w:val="005451ED"/>
    <w:rsid w:val="005458D2"/>
    <w:rsid w:val="005467D3"/>
    <w:rsid w:val="00547C51"/>
    <w:rsid w:val="00551B2F"/>
    <w:rsid w:val="00551B46"/>
    <w:rsid w:val="00551F8F"/>
    <w:rsid w:val="00552B5D"/>
    <w:rsid w:val="00552EEE"/>
    <w:rsid w:val="005535CF"/>
    <w:rsid w:val="00553726"/>
    <w:rsid w:val="005539C8"/>
    <w:rsid w:val="005545AB"/>
    <w:rsid w:val="005556DC"/>
    <w:rsid w:val="00555FBF"/>
    <w:rsid w:val="00556BC5"/>
    <w:rsid w:val="00556F88"/>
    <w:rsid w:val="00557557"/>
    <w:rsid w:val="0056111F"/>
    <w:rsid w:val="005619C9"/>
    <w:rsid w:val="00561DB5"/>
    <w:rsid w:val="00562112"/>
    <w:rsid w:val="00562B43"/>
    <w:rsid w:val="00562E46"/>
    <w:rsid w:val="00563C48"/>
    <w:rsid w:val="00564988"/>
    <w:rsid w:val="00565403"/>
    <w:rsid w:val="0056575D"/>
    <w:rsid w:val="00565DF1"/>
    <w:rsid w:val="005665FB"/>
    <w:rsid w:val="00567EFB"/>
    <w:rsid w:val="00571E13"/>
    <w:rsid w:val="00573497"/>
    <w:rsid w:val="00574058"/>
    <w:rsid w:val="005749BF"/>
    <w:rsid w:val="00575251"/>
    <w:rsid w:val="00575655"/>
    <w:rsid w:val="00575D84"/>
    <w:rsid w:val="0057601A"/>
    <w:rsid w:val="00576AFB"/>
    <w:rsid w:val="00581385"/>
    <w:rsid w:val="00581861"/>
    <w:rsid w:val="00582B37"/>
    <w:rsid w:val="00584357"/>
    <w:rsid w:val="00584F17"/>
    <w:rsid w:val="0058555A"/>
    <w:rsid w:val="00585A69"/>
    <w:rsid w:val="00585B46"/>
    <w:rsid w:val="00586371"/>
    <w:rsid w:val="0058690E"/>
    <w:rsid w:val="0058775A"/>
    <w:rsid w:val="005912C9"/>
    <w:rsid w:val="00592C4F"/>
    <w:rsid w:val="00593845"/>
    <w:rsid w:val="00593B31"/>
    <w:rsid w:val="00594483"/>
    <w:rsid w:val="005965A5"/>
    <w:rsid w:val="00596963"/>
    <w:rsid w:val="005977C3"/>
    <w:rsid w:val="005A1DEF"/>
    <w:rsid w:val="005A26B2"/>
    <w:rsid w:val="005A34FE"/>
    <w:rsid w:val="005A3819"/>
    <w:rsid w:val="005A3820"/>
    <w:rsid w:val="005A417B"/>
    <w:rsid w:val="005A56F1"/>
    <w:rsid w:val="005A7615"/>
    <w:rsid w:val="005A76E4"/>
    <w:rsid w:val="005B115D"/>
    <w:rsid w:val="005B1985"/>
    <w:rsid w:val="005B1D55"/>
    <w:rsid w:val="005B23C6"/>
    <w:rsid w:val="005B2E1D"/>
    <w:rsid w:val="005B2F4D"/>
    <w:rsid w:val="005B4965"/>
    <w:rsid w:val="005B4DF5"/>
    <w:rsid w:val="005B62DD"/>
    <w:rsid w:val="005B672F"/>
    <w:rsid w:val="005B6FDA"/>
    <w:rsid w:val="005C1F1B"/>
    <w:rsid w:val="005C2433"/>
    <w:rsid w:val="005C261A"/>
    <w:rsid w:val="005C2F8F"/>
    <w:rsid w:val="005C3724"/>
    <w:rsid w:val="005C5E5F"/>
    <w:rsid w:val="005D1491"/>
    <w:rsid w:val="005D212B"/>
    <w:rsid w:val="005D32D6"/>
    <w:rsid w:val="005D362A"/>
    <w:rsid w:val="005D3C2C"/>
    <w:rsid w:val="005D41CC"/>
    <w:rsid w:val="005D4F8A"/>
    <w:rsid w:val="005D73E6"/>
    <w:rsid w:val="005E06DA"/>
    <w:rsid w:val="005E0804"/>
    <w:rsid w:val="005E12B0"/>
    <w:rsid w:val="005E1BEF"/>
    <w:rsid w:val="005E2792"/>
    <w:rsid w:val="005E31C8"/>
    <w:rsid w:val="005E3E6D"/>
    <w:rsid w:val="005E5CB2"/>
    <w:rsid w:val="005E7081"/>
    <w:rsid w:val="005E7900"/>
    <w:rsid w:val="005F218F"/>
    <w:rsid w:val="005F34B5"/>
    <w:rsid w:val="005F4204"/>
    <w:rsid w:val="005F47AC"/>
    <w:rsid w:val="005F4E93"/>
    <w:rsid w:val="005F508B"/>
    <w:rsid w:val="005F50A4"/>
    <w:rsid w:val="005F5E12"/>
    <w:rsid w:val="005F62AA"/>
    <w:rsid w:val="005F632D"/>
    <w:rsid w:val="005F7E01"/>
    <w:rsid w:val="006008DF"/>
    <w:rsid w:val="00600DB9"/>
    <w:rsid w:val="00603B65"/>
    <w:rsid w:val="006049B4"/>
    <w:rsid w:val="00604B68"/>
    <w:rsid w:val="00604E07"/>
    <w:rsid w:val="0060650A"/>
    <w:rsid w:val="00606554"/>
    <w:rsid w:val="006067EF"/>
    <w:rsid w:val="00607008"/>
    <w:rsid w:val="00607EA3"/>
    <w:rsid w:val="006104FB"/>
    <w:rsid w:val="006107D0"/>
    <w:rsid w:val="00611B59"/>
    <w:rsid w:val="00612996"/>
    <w:rsid w:val="00612C9F"/>
    <w:rsid w:val="006134C7"/>
    <w:rsid w:val="00613F0F"/>
    <w:rsid w:val="0061532F"/>
    <w:rsid w:val="00615922"/>
    <w:rsid w:val="00616081"/>
    <w:rsid w:val="0061666A"/>
    <w:rsid w:val="006170C2"/>
    <w:rsid w:val="006171B6"/>
    <w:rsid w:val="006177A6"/>
    <w:rsid w:val="006206DF"/>
    <w:rsid w:val="00620A32"/>
    <w:rsid w:val="00620A4B"/>
    <w:rsid w:val="006244EA"/>
    <w:rsid w:val="00625443"/>
    <w:rsid w:val="00625501"/>
    <w:rsid w:val="00625D2F"/>
    <w:rsid w:val="00626FF5"/>
    <w:rsid w:val="0063071A"/>
    <w:rsid w:val="00630876"/>
    <w:rsid w:val="00633438"/>
    <w:rsid w:val="00633737"/>
    <w:rsid w:val="00633AC9"/>
    <w:rsid w:val="00635C38"/>
    <w:rsid w:val="0063636A"/>
    <w:rsid w:val="00636EC0"/>
    <w:rsid w:val="00637C97"/>
    <w:rsid w:val="00637D9C"/>
    <w:rsid w:val="00637F13"/>
    <w:rsid w:val="006402AD"/>
    <w:rsid w:val="00640473"/>
    <w:rsid w:val="00641AB4"/>
    <w:rsid w:val="00641C7D"/>
    <w:rsid w:val="00642018"/>
    <w:rsid w:val="006428D1"/>
    <w:rsid w:val="00642C5C"/>
    <w:rsid w:val="00643557"/>
    <w:rsid w:val="00644523"/>
    <w:rsid w:val="00644910"/>
    <w:rsid w:val="00644C2B"/>
    <w:rsid w:val="00644F5F"/>
    <w:rsid w:val="0064589C"/>
    <w:rsid w:val="00646D50"/>
    <w:rsid w:val="00650390"/>
    <w:rsid w:val="0065054C"/>
    <w:rsid w:val="006521F3"/>
    <w:rsid w:val="00652BD4"/>
    <w:rsid w:val="0065522A"/>
    <w:rsid w:val="006556FB"/>
    <w:rsid w:val="0065598E"/>
    <w:rsid w:val="00660600"/>
    <w:rsid w:val="00662464"/>
    <w:rsid w:val="006631AC"/>
    <w:rsid w:val="00663BD1"/>
    <w:rsid w:val="00664FC5"/>
    <w:rsid w:val="006651ED"/>
    <w:rsid w:val="00665DA5"/>
    <w:rsid w:val="00665FE7"/>
    <w:rsid w:val="00666D1C"/>
    <w:rsid w:val="006673B0"/>
    <w:rsid w:val="00670535"/>
    <w:rsid w:val="00670C09"/>
    <w:rsid w:val="0067206F"/>
    <w:rsid w:val="006726AB"/>
    <w:rsid w:val="00672DF8"/>
    <w:rsid w:val="0067333B"/>
    <w:rsid w:val="00674296"/>
    <w:rsid w:val="0067496C"/>
    <w:rsid w:val="00674DBC"/>
    <w:rsid w:val="00675D30"/>
    <w:rsid w:val="00676FDE"/>
    <w:rsid w:val="00677295"/>
    <w:rsid w:val="00677373"/>
    <w:rsid w:val="00680EBD"/>
    <w:rsid w:val="006818E7"/>
    <w:rsid w:val="0068342D"/>
    <w:rsid w:val="00683539"/>
    <w:rsid w:val="00683F3B"/>
    <w:rsid w:val="0068717D"/>
    <w:rsid w:val="006906E9"/>
    <w:rsid w:val="0069072B"/>
    <w:rsid w:val="00690736"/>
    <w:rsid w:val="00690CED"/>
    <w:rsid w:val="00691153"/>
    <w:rsid w:val="006919F1"/>
    <w:rsid w:val="00693614"/>
    <w:rsid w:val="00693826"/>
    <w:rsid w:val="00693E1A"/>
    <w:rsid w:val="00694478"/>
    <w:rsid w:val="006950FD"/>
    <w:rsid w:val="00696A53"/>
    <w:rsid w:val="00697AA6"/>
    <w:rsid w:val="00697CA5"/>
    <w:rsid w:val="006A0B1A"/>
    <w:rsid w:val="006A0BEF"/>
    <w:rsid w:val="006A1673"/>
    <w:rsid w:val="006A1933"/>
    <w:rsid w:val="006A234B"/>
    <w:rsid w:val="006A3610"/>
    <w:rsid w:val="006A3E53"/>
    <w:rsid w:val="006A442B"/>
    <w:rsid w:val="006A568F"/>
    <w:rsid w:val="006A6CA4"/>
    <w:rsid w:val="006A7A20"/>
    <w:rsid w:val="006B0B4F"/>
    <w:rsid w:val="006B1664"/>
    <w:rsid w:val="006B2378"/>
    <w:rsid w:val="006B2C0D"/>
    <w:rsid w:val="006B41B6"/>
    <w:rsid w:val="006B477F"/>
    <w:rsid w:val="006B47FC"/>
    <w:rsid w:val="006B4BDB"/>
    <w:rsid w:val="006B585B"/>
    <w:rsid w:val="006B5A91"/>
    <w:rsid w:val="006B6118"/>
    <w:rsid w:val="006B6DD8"/>
    <w:rsid w:val="006B7573"/>
    <w:rsid w:val="006C11D9"/>
    <w:rsid w:val="006C2BAC"/>
    <w:rsid w:val="006C2D2B"/>
    <w:rsid w:val="006C388A"/>
    <w:rsid w:val="006C7370"/>
    <w:rsid w:val="006C7638"/>
    <w:rsid w:val="006C7D47"/>
    <w:rsid w:val="006D063A"/>
    <w:rsid w:val="006D119C"/>
    <w:rsid w:val="006D338D"/>
    <w:rsid w:val="006D429F"/>
    <w:rsid w:val="006D5A8F"/>
    <w:rsid w:val="006D69AF"/>
    <w:rsid w:val="006E0AF4"/>
    <w:rsid w:val="006E0DE3"/>
    <w:rsid w:val="006E3722"/>
    <w:rsid w:val="006E45DD"/>
    <w:rsid w:val="006E521B"/>
    <w:rsid w:val="006E6031"/>
    <w:rsid w:val="006E7A05"/>
    <w:rsid w:val="006F00BD"/>
    <w:rsid w:val="006F0FF5"/>
    <w:rsid w:val="006F22D5"/>
    <w:rsid w:val="006F2430"/>
    <w:rsid w:val="006F2951"/>
    <w:rsid w:val="006F29E4"/>
    <w:rsid w:val="006F37A3"/>
    <w:rsid w:val="006F3BA3"/>
    <w:rsid w:val="006F4AC6"/>
    <w:rsid w:val="006F4D86"/>
    <w:rsid w:val="006F5F39"/>
    <w:rsid w:val="006F61F9"/>
    <w:rsid w:val="006F7A11"/>
    <w:rsid w:val="00700171"/>
    <w:rsid w:val="007003F9"/>
    <w:rsid w:val="00701CE2"/>
    <w:rsid w:val="0070273C"/>
    <w:rsid w:val="007030AF"/>
    <w:rsid w:val="00703F7B"/>
    <w:rsid w:val="007100EE"/>
    <w:rsid w:val="00710105"/>
    <w:rsid w:val="00711BF4"/>
    <w:rsid w:val="007127CF"/>
    <w:rsid w:val="00712980"/>
    <w:rsid w:val="007147C8"/>
    <w:rsid w:val="00714812"/>
    <w:rsid w:val="00715421"/>
    <w:rsid w:val="007174EC"/>
    <w:rsid w:val="00720F73"/>
    <w:rsid w:val="00721547"/>
    <w:rsid w:val="00721CEF"/>
    <w:rsid w:val="00722BDF"/>
    <w:rsid w:val="00722D38"/>
    <w:rsid w:val="00723482"/>
    <w:rsid w:val="00723A88"/>
    <w:rsid w:val="00723E18"/>
    <w:rsid w:val="00726439"/>
    <w:rsid w:val="00726714"/>
    <w:rsid w:val="00727431"/>
    <w:rsid w:val="00727D14"/>
    <w:rsid w:val="0073181D"/>
    <w:rsid w:val="00731D50"/>
    <w:rsid w:val="00731F7A"/>
    <w:rsid w:val="007324BF"/>
    <w:rsid w:val="007324DC"/>
    <w:rsid w:val="007331AE"/>
    <w:rsid w:val="00733409"/>
    <w:rsid w:val="00735AFD"/>
    <w:rsid w:val="00735B7A"/>
    <w:rsid w:val="00735C1D"/>
    <w:rsid w:val="007367A9"/>
    <w:rsid w:val="007403F1"/>
    <w:rsid w:val="00741244"/>
    <w:rsid w:val="007416F8"/>
    <w:rsid w:val="00741852"/>
    <w:rsid w:val="00741C40"/>
    <w:rsid w:val="00742505"/>
    <w:rsid w:val="00743BE7"/>
    <w:rsid w:val="007449B1"/>
    <w:rsid w:val="007472E3"/>
    <w:rsid w:val="0074744B"/>
    <w:rsid w:val="00750098"/>
    <w:rsid w:val="0075195A"/>
    <w:rsid w:val="007541AA"/>
    <w:rsid w:val="00755B30"/>
    <w:rsid w:val="00756C12"/>
    <w:rsid w:val="00757478"/>
    <w:rsid w:val="00762875"/>
    <w:rsid w:val="00762AEE"/>
    <w:rsid w:val="00763131"/>
    <w:rsid w:val="00763E1E"/>
    <w:rsid w:val="0076406C"/>
    <w:rsid w:val="0076600D"/>
    <w:rsid w:val="007667BF"/>
    <w:rsid w:val="00770E75"/>
    <w:rsid w:val="0077173E"/>
    <w:rsid w:val="00773113"/>
    <w:rsid w:val="0077354D"/>
    <w:rsid w:val="007735A8"/>
    <w:rsid w:val="007738AB"/>
    <w:rsid w:val="00773DBF"/>
    <w:rsid w:val="00774796"/>
    <w:rsid w:val="00775445"/>
    <w:rsid w:val="00775DBB"/>
    <w:rsid w:val="007769E7"/>
    <w:rsid w:val="00776C85"/>
    <w:rsid w:val="00777995"/>
    <w:rsid w:val="00777CA9"/>
    <w:rsid w:val="00777D37"/>
    <w:rsid w:val="00780885"/>
    <w:rsid w:val="007815D8"/>
    <w:rsid w:val="00781B3F"/>
    <w:rsid w:val="00782971"/>
    <w:rsid w:val="00784816"/>
    <w:rsid w:val="00784A9B"/>
    <w:rsid w:val="00786559"/>
    <w:rsid w:val="00786B2A"/>
    <w:rsid w:val="00790131"/>
    <w:rsid w:val="007908A2"/>
    <w:rsid w:val="0079234E"/>
    <w:rsid w:val="00793550"/>
    <w:rsid w:val="0079373C"/>
    <w:rsid w:val="00794826"/>
    <w:rsid w:val="007956D6"/>
    <w:rsid w:val="007973C0"/>
    <w:rsid w:val="007A00BB"/>
    <w:rsid w:val="007A017B"/>
    <w:rsid w:val="007A14F9"/>
    <w:rsid w:val="007A7036"/>
    <w:rsid w:val="007A73E8"/>
    <w:rsid w:val="007B067C"/>
    <w:rsid w:val="007B179A"/>
    <w:rsid w:val="007B2560"/>
    <w:rsid w:val="007B3A06"/>
    <w:rsid w:val="007B51E3"/>
    <w:rsid w:val="007B5E96"/>
    <w:rsid w:val="007B683E"/>
    <w:rsid w:val="007B76C4"/>
    <w:rsid w:val="007B7E42"/>
    <w:rsid w:val="007C0371"/>
    <w:rsid w:val="007C07AF"/>
    <w:rsid w:val="007C32C9"/>
    <w:rsid w:val="007C38A9"/>
    <w:rsid w:val="007C421E"/>
    <w:rsid w:val="007C4DEA"/>
    <w:rsid w:val="007C7241"/>
    <w:rsid w:val="007C768C"/>
    <w:rsid w:val="007D03F7"/>
    <w:rsid w:val="007D0F68"/>
    <w:rsid w:val="007D296C"/>
    <w:rsid w:val="007D2AD5"/>
    <w:rsid w:val="007D35FC"/>
    <w:rsid w:val="007D3FB3"/>
    <w:rsid w:val="007D51ED"/>
    <w:rsid w:val="007D655A"/>
    <w:rsid w:val="007D6DF4"/>
    <w:rsid w:val="007D6FEF"/>
    <w:rsid w:val="007D7622"/>
    <w:rsid w:val="007E1429"/>
    <w:rsid w:val="007E36B5"/>
    <w:rsid w:val="007E3CA0"/>
    <w:rsid w:val="007E4839"/>
    <w:rsid w:val="007E66EB"/>
    <w:rsid w:val="007E756F"/>
    <w:rsid w:val="007F067D"/>
    <w:rsid w:val="007F0C25"/>
    <w:rsid w:val="007F17CC"/>
    <w:rsid w:val="007F3145"/>
    <w:rsid w:val="007F4DC9"/>
    <w:rsid w:val="007F5E26"/>
    <w:rsid w:val="00800332"/>
    <w:rsid w:val="00800CFD"/>
    <w:rsid w:val="008012EE"/>
    <w:rsid w:val="00803206"/>
    <w:rsid w:val="00803985"/>
    <w:rsid w:val="00803B95"/>
    <w:rsid w:val="00803F1E"/>
    <w:rsid w:val="00804F18"/>
    <w:rsid w:val="00805F7C"/>
    <w:rsid w:val="0080644C"/>
    <w:rsid w:val="0080654B"/>
    <w:rsid w:val="00806E0D"/>
    <w:rsid w:val="008076F6"/>
    <w:rsid w:val="00810AD6"/>
    <w:rsid w:val="008113D2"/>
    <w:rsid w:val="00813694"/>
    <w:rsid w:val="00814672"/>
    <w:rsid w:val="00814CB6"/>
    <w:rsid w:val="008151DA"/>
    <w:rsid w:val="0081570D"/>
    <w:rsid w:val="00820D82"/>
    <w:rsid w:val="00820FB3"/>
    <w:rsid w:val="00821DF8"/>
    <w:rsid w:val="00822593"/>
    <w:rsid w:val="00824459"/>
    <w:rsid w:val="008261D9"/>
    <w:rsid w:val="00826603"/>
    <w:rsid w:val="00827508"/>
    <w:rsid w:val="008310AD"/>
    <w:rsid w:val="008316A3"/>
    <w:rsid w:val="00832378"/>
    <w:rsid w:val="0083268D"/>
    <w:rsid w:val="00832A50"/>
    <w:rsid w:val="00832AF7"/>
    <w:rsid w:val="00833386"/>
    <w:rsid w:val="008335FA"/>
    <w:rsid w:val="0083383E"/>
    <w:rsid w:val="00833958"/>
    <w:rsid w:val="00836267"/>
    <w:rsid w:val="0083749B"/>
    <w:rsid w:val="00837A52"/>
    <w:rsid w:val="0084079A"/>
    <w:rsid w:val="00840CA3"/>
    <w:rsid w:val="00841851"/>
    <w:rsid w:val="00841FED"/>
    <w:rsid w:val="008428A9"/>
    <w:rsid w:val="00842BCD"/>
    <w:rsid w:val="0084358E"/>
    <w:rsid w:val="008442BA"/>
    <w:rsid w:val="0084496B"/>
    <w:rsid w:val="0084548F"/>
    <w:rsid w:val="0084589A"/>
    <w:rsid w:val="00845A79"/>
    <w:rsid w:val="00846881"/>
    <w:rsid w:val="0084776C"/>
    <w:rsid w:val="00847FA7"/>
    <w:rsid w:val="008503C8"/>
    <w:rsid w:val="00852267"/>
    <w:rsid w:val="0085283A"/>
    <w:rsid w:val="00853149"/>
    <w:rsid w:val="00853262"/>
    <w:rsid w:val="008535F3"/>
    <w:rsid w:val="00853901"/>
    <w:rsid w:val="0085402C"/>
    <w:rsid w:val="0085508E"/>
    <w:rsid w:val="008557EF"/>
    <w:rsid w:val="00855DA5"/>
    <w:rsid w:val="0085669D"/>
    <w:rsid w:val="00857579"/>
    <w:rsid w:val="008601BC"/>
    <w:rsid w:val="008606ED"/>
    <w:rsid w:val="00860DBF"/>
    <w:rsid w:val="00861772"/>
    <w:rsid w:val="00861DD3"/>
    <w:rsid w:val="00861FB5"/>
    <w:rsid w:val="00862039"/>
    <w:rsid w:val="00862D2F"/>
    <w:rsid w:val="00863074"/>
    <w:rsid w:val="00863AE2"/>
    <w:rsid w:val="00863B0F"/>
    <w:rsid w:val="00863B1E"/>
    <w:rsid w:val="0086415B"/>
    <w:rsid w:val="0086431B"/>
    <w:rsid w:val="008647CD"/>
    <w:rsid w:val="00864CFE"/>
    <w:rsid w:val="0086527C"/>
    <w:rsid w:val="00865564"/>
    <w:rsid w:val="00865606"/>
    <w:rsid w:val="00865632"/>
    <w:rsid w:val="00865B12"/>
    <w:rsid w:val="00867B0B"/>
    <w:rsid w:val="008710B9"/>
    <w:rsid w:val="00871A0D"/>
    <w:rsid w:val="00874A8F"/>
    <w:rsid w:val="00874BA8"/>
    <w:rsid w:val="00874BB7"/>
    <w:rsid w:val="00874DDB"/>
    <w:rsid w:val="008753E3"/>
    <w:rsid w:val="0087736C"/>
    <w:rsid w:val="008776C7"/>
    <w:rsid w:val="00880E76"/>
    <w:rsid w:val="008811EB"/>
    <w:rsid w:val="00881A20"/>
    <w:rsid w:val="00882B4B"/>
    <w:rsid w:val="0088427B"/>
    <w:rsid w:val="008843CF"/>
    <w:rsid w:val="008870E7"/>
    <w:rsid w:val="00887573"/>
    <w:rsid w:val="00887FE5"/>
    <w:rsid w:val="00890B3B"/>
    <w:rsid w:val="00890C92"/>
    <w:rsid w:val="008918C2"/>
    <w:rsid w:val="008925E6"/>
    <w:rsid w:val="00892860"/>
    <w:rsid w:val="00893194"/>
    <w:rsid w:val="00893590"/>
    <w:rsid w:val="00893B32"/>
    <w:rsid w:val="00893FFB"/>
    <w:rsid w:val="00894945"/>
    <w:rsid w:val="008950DA"/>
    <w:rsid w:val="00896E92"/>
    <w:rsid w:val="008A0585"/>
    <w:rsid w:val="008A0BB5"/>
    <w:rsid w:val="008A167E"/>
    <w:rsid w:val="008A19A9"/>
    <w:rsid w:val="008A1AD8"/>
    <w:rsid w:val="008A1F4D"/>
    <w:rsid w:val="008A2498"/>
    <w:rsid w:val="008A2C6C"/>
    <w:rsid w:val="008A385C"/>
    <w:rsid w:val="008A461C"/>
    <w:rsid w:val="008A49D7"/>
    <w:rsid w:val="008A5566"/>
    <w:rsid w:val="008A6EE3"/>
    <w:rsid w:val="008B1429"/>
    <w:rsid w:val="008B257B"/>
    <w:rsid w:val="008B4EEF"/>
    <w:rsid w:val="008B5D36"/>
    <w:rsid w:val="008B6688"/>
    <w:rsid w:val="008B67D7"/>
    <w:rsid w:val="008C04D6"/>
    <w:rsid w:val="008C05C8"/>
    <w:rsid w:val="008C0C56"/>
    <w:rsid w:val="008C0F0F"/>
    <w:rsid w:val="008C1714"/>
    <w:rsid w:val="008C1856"/>
    <w:rsid w:val="008C207F"/>
    <w:rsid w:val="008C2085"/>
    <w:rsid w:val="008C34CB"/>
    <w:rsid w:val="008C537F"/>
    <w:rsid w:val="008C562B"/>
    <w:rsid w:val="008C60D6"/>
    <w:rsid w:val="008C7E5C"/>
    <w:rsid w:val="008C7E75"/>
    <w:rsid w:val="008C7ED7"/>
    <w:rsid w:val="008D0FD1"/>
    <w:rsid w:val="008D14ED"/>
    <w:rsid w:val="008D1588"/>
    <w:rsid w:val="008D1794"/>
    <w:rsid w:val="008D2102"/>
    <w:rsid w:val="008D3ACE"/>
    <w:rsid w:val="008D7673"/>
    <w:rsid w:val="008E0250"/>
    <w:rsid w:val="008E1473"/>
    <w:rsid w:val="008E2057"/>
    <w:rsid w:val="008E2656"/>
    <w:rsid w:val="008E34F3"/>
    <w:rsid w:val="008E408A"/>
    <w:rsid w:val="008E41E7"/>
    <w:rsid w:val="008E4C05"/>
    <w:rsid w:val="008E4C8F"/>
    <w:rsid w:val="008E5916"/>
    <w:rsid w:val="008E59B9"/>
    <w:rsid w:val="008E6DEB"/>
    <w:rsid w:val="008F00F8"/>
    <w:rsid w:val="008F12ED"/>
    <w:rsid w:val="008F1788"/>
    <w:rsid w:val="008F23B1"/>
    <w:rsid w:val="008F24D4"/>
    <w:rsid w:val="008F454A"/>
    <w:rsid w:val="008F54A1"/>
    <w:rsid w:val="008F60E9"/>
    <w:rsid w:val="008F6270"/>
    <w:rsid w:val="008F629B"/>
    <w:rsid w:val="008F6DE0"/>
    <w:rsid w:val="00900A47"/>
    <w:rsid w:val="009016B2"/>
    <w:rsid w:val="00904279"/>
    <w:rsid w:val="00904997"/>
    <w:rsid w:val="00904DC9"/>
    <w:rsid w:val="009054DC"/>
    <w:rsid w:val="00905BBE"/>
    <w:rsid w:val="00905DDC"/>
    <w:rsid w:val="00905F6B"/>
    <w:rsid w:val="00906B4B"/>
    <w:rsid w:val="009070DA"/>
    <w:rsid w:val="009070DB"/>
    <w:rsid w:val="00907984"/>
    <w:rsid w:val="00910631"/>
    <w:rsid w:val="00910663"/>
    <w:rsid w:val="00913D77"/>
    <w:rsid w:val="00913FDA"/>
    <w:rsid w:val="00914308"/>
    <w:rsid w:val="00915EEF"/>
    <w:rsid w:val="0091641E"/>
    <w:rsid w:val="00917E4F"/>
    <w:rsid w:val="0092110D"/>
    <w:rsid w:val="00921170"/>
    <w:rsid w:val="00921FDC"/>
    <w:rsid w:val="00922F73"/>
    <w:rsid w:val="00923650"/>
    <w:rsid w:val="009237AD"/>
    <w:rsid w:val="00923CE3"/>
    <w:rsid w:val="00923E32"/>
    <w:rsid w:val="009261BB"/>
    <w:rsid w:val="00927038"/>
    <w:rsid w:val="009274AD"/>
    <w:rsid w:val="00927F19"/>
    <w:rsid w:val="0093000C"/>
    <w:rsid w:val="009306CD"/>
    <w:rsid w:val="00930847"/>
    <w:rsid w:val="00932512"/>
    <w:rsid w:val="0093265D"/>
    <w:rsid w:val="00932663"/>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614"/>
    <w:rsid w:val="0094708A"/>
    <w:rsid w:val="0094734B"/>
    <w:rsid w:val="009511DF"/>
    <w:rsid w:val="00951946"/>
    <w:rsid w:val="00951CA6"/>
    <w:rsid w:val="009533F4"/>
    <w:rsid w:val="00953A9F"/>
    <w:rsid w:val="00954230"/>
    <w:rsid w:val="00955642"/>
    <w:rsid w:val="00955653"/>
    <w:rsid w:val="0095582A"/>
    <w:rsid w:val="00955C5F"/>
    <w:rsid w:val="00955D0C"/>
    <w:rsid w:val="009569C0"/>
    <w:rsid w:val="00956D42"/>
    <w:rsid w:val="00960F8F"/>
    <w:rsid w:val="00961B82"/>
    <w:rsid w:val="0096336F"/>
    <w:rsid w:val="00965050"/>
    <w:rsid w:val="0096605E"/>
    <w:rsid w:val="009663E1"/>
    <w:rsid w:val="00966D25"/>
    <w:rsid w:val="00967304"/>
    <w:rsid w:val="0096766E"/>
    <w:rsid w:val="009704D0"/>
    <w:rsid w:val="009716E4"/>
    <w:rsid w:val="00971A19"/>
    <w:rsid w:val="0097211E"/>
    <w:rsid w:val="00972C96"/>
    <w:rsid w:val="009739F2"/>
    <w:rsid w:val="009746D7"/>
    <w:rsid w:val="00975C21"/>
    <w:rsid w:val="0097660E"/>
    <w:rsid w:val="009767C1"/>
    <w:rsid w:val="00980206"/>
    <w:rsid w:val="00981367"/>
    <w:rsid w:val="009851C5"/>
    <w:rsid w:val="00985C3E"/>
    <w:rsid w:val="00986177"/>
    <w:rsid w:val="0098646B"/>
    <w:rsid w:val="00987944"/>
    <w:rsid w:val="009903B5"/>
    <w:rsid w:val="00990FE4"/>
    <w:rsid w:val="009911BD"/>
    <w:rsid w:val="00991F75"/>
    <w:rsid w:val="009921BA"/>
    <w:rsid w:val="009960F3"/>
    <w:rsid w:val="009969B9"/>
    <w:rsid w:val="00996E9F"/>
    <w:rsid w:val="00997CA7"/>
    <w:rsid w:val="009A0336"/>
    <w:rsid w:val="009A04FC"/>
    <w:rsid w:val="009A1906"/>
    <w:rsid w:val="009A242E"/>
    <w:rsid w:val="009A26EF"/>
    <w:rsid w:val="009A2F92"/>
    <w:rsid w:val="009A3834"/>
    <w:rsid w:val="009A3E03"/>
    <w:rsid w:val="009A4645"/>
    <w:rsid w:val="009A4D1B"/>
    <w:rsid w:val="009A745D"/>
    <w:rsid w:val="009A7A60"/>
    <w:rsid w:val="009B0726"/>
    <w:rsid w:val="009B0D0D"/>
    <w:rsid w:val="009B0DC4"/>
    <w:rsid w:val="009B1416"/>
    <w:rsid w:val="009B14EC"/>
    <w:rsid w:val="009B23F2"/>
    <w:rsid w:val="009B3030"/>
    <w:rsid w:val="009B310A"/>
    <w:rsid w:val="009B3422"/>
    <w:rsid w:val="009B602A"/>
    <w:rsid w:val="009B6C10"/>
    <w:rsid w:val="009B7754"/>
    <w:rsid w:val="009C199C"/>
    <w:rsid w:val="009C2CE1"/>
    <w:rsid w:val="009C4968"/>
    <w:rsid w:val="009C733E"/>
    <w:rsid w:val="009D00DB"/>
    <w:rsid w:val="009D1F30"/>
    <w:rsid w:val="009D40A1"/>
    <w:rsid w:val="009D47A3"/>
    <w:rsid w:val="009D7832"/>
    <w:rsid w:val="009E050C"/>
    <w:rsid w:val="009E0B7A"/>
    <w:rsid w:val="009E0BDF"/>
    <w:rsid w:val="009E1F60"/>
    <w:rsid w:val="009E26F8"/>
    <w:rsid w:val="009E301D"/>
    <w:rsid w:val="009E3623"/>
    <w:rsid w:val="009E40D2"/>
    <w:rsid w:val="009E4E5B"/>
    <w:rsid w:val="009E67FF"/>
    <w:rsid w:val="009E69BE"/>
    <w:rsid w:val="009E75A7"/>
    <w:rsid w:val="009E7B31"/>
    <w:rsid w:val="009F060C"/>
    <w:rsid w:val="009F086F"/>
    <w:rsid w:val="009F091C"/>
    <w:rsid w:val="009F1588"/>
    <w:rsid w:val="009F1BC4"/>
    <w:rsid w:val="009F1C17"/>
    <w:rsid w:val="009F2CF5"/>
    <w:rsid w:val="009F419B"/>
    <w:rsid w:val="009F5CB8"/>
    <w:rsid w:val="009F6B9F"/>
    <w:rsid w:val="009F7605"/>
    <w:rsid w:val="00A00BE9"/>
    <w:rsid w:val="00A01133"/>
    <w:rsid w:val="00A032ED"/>
    <w:rsid w:val="00A05EAE"/>
    <w:rsid w:val="00A066C4"/>
    <w:rsid w:val="00A079DB"/>
    <w:rsid w:val="00A07FD0"/>
    <w:rsid w:val="00A11731"/>
    <w:rsid w:val="00A11F75"/>
    <w:rsid w:val="00A12202"/>
    <w:rsid w:val="00A1373D"/>
    <w:rsid w:val="00A14B67"/>
    <w:rsid w:val="00A16167"/>
    <w:rsid w:val="00A177A2"/>
    <w:rsid w:val="00A200CC"/>
    <w:rsid w:val="00A207B9"/>
    <w:rsid w:val="00A215E0"/>
    <w:rsid w:val="00A2193A"/>
    <w:rsid w:val="00A21D0C"/>
    <w:rsid w:val="00A22761"/>
    <w:rsid w:val="00A24412"/>
    <w:rsid w:val="00A24545"/>
    <w:rsid w:val="00A2508B"/>
    <w:rsid w:val="00A268C9"/>
    <w:rsid w:val="00A270CC"/>
    <w:rsid w:val="00A2771A"/>
    <w:rsid w:val="00A30DFF"/>
    <w:rsid w:val="00A31E7B"/>
    <w:rsid w:val="00A32445"/>
    <w:rsid w:val="00A34746"/>
    <w:rsid w:val="00A34C9A"/>
    <w:rsid w:val="00A34ED7"/>
    <w:rsid w:val="00A35E05"/>
    <w:rsid w:val="00A35EFD"/>
    <w:rsid w:val="00A36BF5"/>
    <w:rsid w:val="00A37EBD"/>
    <w:rsid w:val="00A40103"/>
    <w:rsid w:val="00A4398E"/>
    <w:rsid w:val="00A451A4"/>
    <w:rsid w:val="00A50069"/>
    <w:rsid w:val="00A508A2"/>
    <w:rsid w:val="00A50EB6"/>
    <w:rsid w:val="00A5135A"/>
    <w:rsid w:val="00A52209"/>
    <w:rsid w:val="00A52681"/>
    <w:rsid w:val="00A52F32"/>
    <w:rsid w:val="00A532E1"/>
    <w:rsid w:val="00A53D72"/>
    <w:rsid w:val="00A540FA"/>
    <w:rsid w:val="00A54895"/>
    <w:rsid w:val="00A555EE"/>
    <w:rsid w:val="00A559B2"/>
    <w:rsid w:val="00A55C95"/>
    <w:rsid w:val="00A56379"/>
    <w:rsid w:val="00A56B5D"/>
    <w:rsid w:val="00A57DDC"/>
    <w:rsid w:val="00A57DF9"/>
    <w:rsid w:val="00A6138E"/>
    <w:rsid w:val="00A61731"/>
    <w:rsid w:val="00A61859"/>
    <w:rsid w:val="00A61E77"/>
    <w:rsid w:val="00A62F76"/>
    <w:rsid w:val="00A62FC9"/>
    <w:rsid w:val="00A63022"/>
    <w:rsid w:val="00A6319E"/>
    <w:rsid w:val="00A6537A"/>
    <w:rsid w:val="00A65AED"/>
    <w:rsid w:val="00A667CE"/>
    <w:rsid w:val="00A66E6C"/>
    <w:rsid w:val="00A67080"/>
    <w:rsid w:val="00A6711A"/>
    <w:rsid w:val="00A7014E"/>
    <w:rsid w:val="00A71117"/>
    <w:rsid w:val="00A711DD"/>
    <w:rsid w:val="00A722AB"/>
    <w:rsid w:val="00A72C2E"/>
    <w:rsid w:val="00A743DB"/>
    <w:rsid w:val="00A74921"/>
    <w:rsid w:val="00A74CFB"/>
    <w:rsid w:val="00A75768"/>
    <w:rsid w:val="00A763A5"/>
    <w:rsid w:val="00A76DF8"/>
    <w:rsid w:val="00A771B2"/>
    <w:rsid w:val="00A80897"/>
    <w:rsid w:val="00A81942"/>
    <w:rsid w:val="00A81CDC"/>
    <w:rsid w:val="00A823CE"/>
    <w:rsid w:val="00A833DF"/>
    <w:rsid w:val="00A84A0E"/>
    <w:rsid w:val="00A85804"/>
    <w:rsid w:val="00A85C3F"/>
    <w:rsid w:val="00A86E8C"/>
    <w:rsid w:val="00A875DD"/>
    <w:rsid w:val="00A90D7C"/>
    <w:rsid w:val="00A9100F"/>
    <w:rsid w:val="00A9105F"/>
    <w:rsid w:val="00A91872"/>
    <w:rsid w:val="00A92FFB"/>
    <w:rsid w:val="00A945B1"/>
    <w:rsid w:val="00A94B11"/>
    <w:rsid w:val="00A94B74"/>
    <w:rsid w:val="00A94F76"/>
    <w:rsid w:val="00A95721"/>
    <w:rsid w:val="00A9593E"/>
    <w:rsid w:val="00A95CBF"/>
    <w:rsid w:val="00A95FB3"/>
    <w:rsid w:val="00AA0F7F"/>
    <w:rsid w:val="00AA2EDA"/>
    <w:rsid w:val="00AA3CF1"/>
    <w:rsid w:val="00AA4FF8"/>
    <w:rsid w:val="00AA650C"/>
    <w:rsid w:val="00AA7631"/>
    <w:rsid w:val="00AA78A3"/>
    <w:rsid w:val="00AA7D8F"/>
    <w:rsid w:val="00AB1753"/>
    <w:rsid w:val="00AB18AD"/>
    <w:rsid w:val="00AB1FAC"/>
    <w:rsid w:val="00AB33BE"/>
    <w:rsid w:val="00AB4ED9"/>
    <w:rsid w:val="00AB5B34"/>
    <w:rsid w:val="00AB77D0"/>
    <w:rsid w:val="00AB7C46"/>
    <w:rsid w:val="00AC0092"/>
    <w:rsid w:val="00AC0CEB"/>
    <w:rsid w:val="00AC0EAB"/>
    <w:rsid w:val="00AC2B5B"/>
    <w:rsid w:val="00AC385B"/>
    <w:rsid w:val="00AC3960"/>
    <w:rsid w:val="00AC6043"/>
    <w:rsid w:val="00AC6E64"/>
    <w:rsid w:val="00AD1181"/>
    <w:rsid w:val="00AD1CDC"/>
    <w:rsid w:val="00AD2F9E"/>
    <w:rsid w:val="00AD304A"/>
    <w:rsid w:val="00AD3204"/>
    <w:rsid w:val="00AD3AD1"/>
    <w:rsid w:val="00AD3C09"/>
    <w:rsid w:val="00AD3FE8"/>
    <w:rsid w:val="00AD4399"/>
    <w:rsid w:val="00AD5A4A"/>
    <w:rsid w:val="00AD5F0B"/>
    <w:rsid w:val="00AD7049"/>
    <w:rsid w:val="00AD74C6"/>
    <w:rsid w:val="00AD798C"/>
    <w:rsid w:val="00AE00E7"/>
    <w:rsid w:val="00AE00E8"/>
    <w:rsid w:val="00AE0388"/>
    <w:rsid w:val="00AE098E"/>
    <w:rsid w:val="00AE1AEF"/>
    <w:rsid w:val="00AE2BFB"/>
    <w:rsid w:val="00AE4ED8"/>
    <w:rsid w:val="00AE4F2B"/>
    <w:rsid w:val="00AE5210"/>
    <w:rsid w:val="00AE5A7C"/>
    <w:rsid w:val="00AE5F1C"/>
    <w:rsid w:val="00AE5F8C"/>
    <w:rsid w:val="00AE6A7E"/>
    <w:rsid w:val="00AF0F5A"/>
    <w:rsid w:val="00AF1178"/>
    <w:rsid w:val="00AF12A3"/>
    <w:rsid w:val="00AF1B7D"/>
    <w:rsid w:val="00AF40C1"/>
    <w:rsid w:val="00AF6740"/>
    <w:rsid w:val="00AF6886"/>
    <w:rsid w:val="00AF7677"/>
    <w:rsid w:val="00AF7F65"/>
    <w:rsid w:val="00B012C3"/>
    <w:rsid w:val="00B0201B"/>
    <w:rsid w:val="00B047AB"/>
    <w:rsid w:val="00B05FAF"/>
    <w:rsid w:val="00B06158"/>
    <w:rsid w:val="00B0679C"/>
    <w:rsid w:val="00B07867"/>
    <w:rsid w:val="00B109EE"/>
    <w:rsid w:val="00B12143"/>
    <w:rsid w:val="00B12463"/>
    <w:rsid w:val="00B142A5"/>
    <w:rsid w:val="00B14A82"/>
    <w:rsid w:val="00B15507"/>
    <w:rsid w:val="00B16C1B"/>
    <w:rsid w:val="00B16DE1"/>
    <w:rsid w:val="00B17F30"/>
    <w:rsid w:val="00B20501"/>
    <w:rsid w:val="00B21A37"/>
    <w:rsid w:val="00B21DF0"/>
    <w:rsid w:val="00B2343A"/>
    <w:rsid w:val="00B25777"/>
    <w:rsid w:val="00B25DF4"/>
    <w:rsid w:val="00B26B37"/>
    <w:rsid w:val="00B26C47"/>
    <w:rsid w:val="00B26F86"/>
    <w:rsid w:val="00B271B7"/>
    <w:rsid w:val="00B27490"/>
    <w:rsid w:val="00B30497"/>
    <w:rsid w:val="00B321A0"/>
    <w:rsid w:val="00B323A6"/>
    <w:rsid w:val="00B33ACF"/>
    <w:rsid w:val="00B346F8"/>
    <w:rsid w:val="00B3472A"/>
    <w:rsid w:val="00B35391"/>
    <w:rsid w:val="00B36297"/>
    <w:rsid w:val="00B362CF"/>
    <w:rsid w:val="00B3671F"/>
    <w:rsid w:val="00B37995"/>
    <w:rsid w:val="00B40580"/>
    <w:rsid w:val="00B4113B"/>
    <w:rsid w:val="00B41569"/>
    <w:rsid w:val="00B4241A"/>
    <w:rsid w:val="00B425A3"/>
    <w:rsid w:val="00B42C73"/>
    <w:rsid w:val="00B431E6"/>
    <w:rsid w:val="00B433EF"/>
    <w:rsid w:val="00B4477D"/>
    <w:rsid w:val="00B45F4D"/>
    <w:rsid w:val="00B46ECE"/>
    <w:rsid w:val="00B50692"/>
    <w:rsid w:val="00B50F44"/>
    <w:rsid w:val="00B512EF"/>
    <w:rsid w:val="00B51A10"/>
    <w:rsid w:val="00B5230E"/>
    <w:rsid w:val="00B535A7"/>
    <w:rsid w:val="00B53822"/>
    <w:rsid w:val="00B5419B"/>
    <w:rsid w:val="00B553FC"/>
    <w:rsid w:val="00B565CE"/>
    <w:rsid w:val="00B56811"/>
    <w:rsid w:val="00B60592"/>
    <w:rsid w:val="00B609B2"/>
    <w:rsid w:val="00B60A36"/>
    <w:rsid w:val="00B62B65"/>
    <w:rsid w:val="00B62E9B"/>
    <w:rsid w:val="00B632B5"/>
    <w:rsid w:val="00B64AD9"/>
    <w:rsid w:val="00B64B7F"/>
    <w:rsid w:val="00B64C8D"/>
    <w:rsid w:val="00B652B9"/>
    <w:rsid w:val="00B65ED1"/>
    <w:rsid w:val="00B67572"/>
    <w:rsid w:val="00B67B2D"/>
    <w:rsid w:val="00B70314"/>
    <w:rsid w:val="00B71120"/>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811DF"/>
    <w:rsid w:val="00B81C73"/>
    <w:rsid w:val="00B81DAD"/>
    <w:rsid w:val="00B826B0"/>
    <w:rsid w:val="00B8286A"/>
    <w:rsid w:val="00B82AE5"/>
    <w:rsid w:val="00B82C6E"/>
    <w:rsid w:val="00B83960"/>
    <w:rsid w:val="00B84652"/>
    <w:rsid w:val="00B85110"/>
    <w:rsid w:val="00B852C3"/>
    <w:rsid w:val="00B85B83"/>
    <w:rsid w:val="00B86BB7"/>
    <w:rsid w:val="00B87C41"/>
    <w:rsid w:val="00B90B39"/>
    <w:rsid w:val="00B90BD8"/>
    <w:rsid w:val="00B92812"/>
    <w:rsid w:val="00B94278"/>
    <w:rsid w:val="00B96A7B"/>
    <w:rsid w:val="00B97A61"/>
    <w:rsid w:val="00BA105A"/>
    <w:rsid w:val="00BA235A"/>
    <w:rsid w:val="00BA2A89"/>
    <w:rsid w:val="00BA2AC0"/>
    <w:rsid w:val="00BA34A7"/>
    <w:rsid w:val="00BA4FFF"/>
    <w:rsid w:val="00BA5FB9"/>
    <w:rsid w:val="00BA6317"/>
    <w:rsid w:val="00BA653B"/>
    <w:rsid w:val="00BB068C"/>
    <w:rsid w:val="00BB0974"/>
    <w:rsid w:val="00BB0B41"/>
    <w:rsid w:val="00BB16D5"/>
    <w:rsid w:val="00BB48E8"/>
    <w:rsid w:val="00BB4F26"/>
    <w:rsid w:val="00BB6DBC"/>
    <w:rsid w:val="00BB73FF"/>
    <w:rsid w:val="00BB7A46"/>
    <w:rsid w:val="00BC0745"/>
    <w:rsid w:val="00BC416E"/>
    <w:rsid w:val="00BC45C9"/>
    <w:rsid w:val="00BC6B06"/>
    <w:rsid w:val="00BC7597"/>
    <w:rsid w:val="00BD0C35"/>
    <w:rsid w:val="00BD151B"/>
    <w:rsid w:val="00BD1F8A"/>
    <w:rsid w:val="00BD2B69"/>
    <w:rsid w:val="00BD30D2"/>
    <w:rsid w:val="00BD31DA"/>
    <w:rsid w:val="00BD5B05"/>
    <w:rsid w:val="00BD60C5"/>
    <w:rsid w:val="00BD67CF"/>
    <w:rsid w:val="00BD747B"/>
    <w:rsid w:val="00BD7C81"/>
    <w:rsid w:val="00BE0022"/>
    <w:rsid w:val="00BE04F9"/>
    <w:rsid w:val="00BE053D"/>
    <w:rsid w:val="00BE20B3"/>
    <w:rsid w:val="00BE251B"/>
    <w:rsid w:val="00BE2A1A"/>
    <w:rsid w:val="00BE2E65"/>
    <w:rsid w:val="00BE3EC5"/>
    <w:rsid w:val="00BE4815"/>
    <w:rsid w:val="00BE51C6"/>
    <w:rsid w:val="00BE592E"/>
    <w:rsid w:val="00BE7221"/>
    <w:rsid w:val="00BE7C1B"/>
    <w:rsid w:val="00BF090A"/>
    <w:rsid w:val="00BF206B"/>
    <w:rsid w:val="00BF3674"/>
    <w:rsid w:val="00BF387D"/>
    <w:rsid w:val="00BF42E5"/>
    <w:rsid w:val="00BF432C"/>
    <w:rsid w:val="00BF49A7"/>
    <w:rsid w:val="00BF4B19"/>
    <w:rsid w:val="00BF4B46"/>
    <w:rsid w:val="00BF541F"/>
    <w:rsid w:val="00BF747F"/>
    <w:rsid w:val="00BF74E7"/>
    <w:rsid w:val="00BF7DC1"/>
    <w:rsid w:val="00C00B78"/>
    <w:rsid w:val="00C01443"/>
    <w:rsid w:val="00C01F39"/>
    <w:rsid w:val="00C0203E"/>
    <w:rsid w:val="00C027A8"/>
    <w:rsid w:val="00C04CAE"/>
    <w:rsid w:val="00C04E43"/>
    <w:rsid w:val="00C0720E"/>
    <w:rsid w:val="00C103C9"/>
    <w:rsid w:val="00C10B31"/>
    <w:rsid w:val="00C10DB8"/>
    <w:rsid w:val="00C10F01"/>
    <w:rsid w:val="00C11BE7"/>
    <w:rsid w:val="00C1225E"/>
    <w:rsid w:val="00C13203"/>
    <w:rsid w:val="00C1477A"/>
    <w:rsid w:val="00C150F6"/>
    <w:rsid w:val="00C15280"/>
    <w:rsid w:val="00C164D2"/>
    <w:rsid w:val="00C16871"/>
    <w:rsid w:val="00C16A16"/>
    <w:rsid w:val="00C20B53"/>
    <w:rsid w:val="00C21CF6"/>
    <w:rsid w:val="00C2203C"/>
    <w:rsid w:val="00C22970"/>
    <w:rsid w:val="00C22DF7"/>
    <w:rsid w:val="00C23084"/>
    <w:rsid w:val="00C233F3"/>
    <w:rsid w:val="00C238CE"/>
    <w:rsid w:val="00C23E3B"/>
    <w:rsid w:val="00C246FF"/>
    <w:rsid w:val="00C250CF"/>
    <w:rsid w:val="00C2510F"/>
    <w:rsid w:val="00C27941"/>
    <w:rsid w:val="00C301DA"/>
    <w:rsid w:val="00C30E90"/>
    <w:rsid w:val="00C31667"/>
    <w:rsid w:val="00C32D6F"/>
    <w:rsid w:val="00C32E1E"/>
    <w:rsid w:val="00C358D6"/>
    <w:rsid w:val="00C35C68"/>
    <w:rsid w:val="00C36D2F"/>
    <w:rsid w:val="00C37FC2"/>
    <w:rsid w:val="00C4091E"/>
    <w:rsid w:val="00C417E6"/>
    <w:rsid w:val="00C41D45"/>
    <w:rsid w:val="00C421EE"/>
    <w:rsid w:val="00C42BEC"/>
    <w:rsid w:val="00C440BB"/>
    <w:rsid w:val="00C44647"/>
    <w:rsid w:val="00C44743"/>
    <w:rsid w:val="00C447C8"/>
    <w:rsid w:val="00C45F62"/>
    <w:rsid w:val="00C5003F"/>
    <w:rsid w:val="00C50BB4"/>
    <w:rsid w:val="00C50FB8"/>
    <w:rsid w:val="00C53737"/>
    <w:rsid w:val="00C5391E"/>
    <w:rsid w:val="00C55B35"/>
    <w:rsid w:val="00C5602F"/>
    <w:rsid w:val="00C5742C"/>
    <w:rsid w:val="00C60449"/>
    <w:rsid w:val="00C60A7C"/>
    <w:rsid w:val="00C622AA"/>
    <w:rsid w:val="00C62477"/>
    <w:rsid w:val="00C6377B"/>
    <w:rsid w:val="00C65243"/>
    <w:rsid w:val="00C6599F"/>
    <w:rsid w:val="00C661D6"/>
    <w:rsid w:val="00C66F97"/>
    <w:rsid w:val="00C70534"/>
    <w:rsid w:val="00C720B3"/>
    <w:rsid w:val="00C722A1"/>
    <w:rsid w:val="00C74328"/>
    <w:rsid w:val="00C74B54"/>
    <w:rsid w:val="00C74C69"/>
    <w:rsid w:val="00C7534A"/>
    <w:rsid w:val="00C756EC"/>
    <w:rsid w:val="00C76680"/>
    <w:rsid w:val="00C77822"/>
    <w:rsid w:val="00C812AE"/>
    <w:rsid w:val="00C817A9"/>
    <w:rsid w:val="00C82BF6"/>
    <w:rsid w:val="00C84BC4"/>
    <w:rsid w:val="00C85570"/>
    <w:rsid w:val="00C86CA0"/>
    <w:rsid w:val="00C87425"/>
    <w:rsid w:val="00C9118D"/>
    <w:rsid w:val="00C91573"/>
    <w:rsid w:val="00C92803"/>
    <w:rsid w:val="00C930AE"/>
    <w:rsid w:val="00C93583"/>
    <w:rsid w:val="00C94D56"/>
    <w:rsid w:val="00C95875"/>
    <w:rsid w:val="00C967D0"/>
    <w:rsid w:val="00C96C07"/>
    <w:rsid w:val="00C96CFC"/>
    <w:rsid w:val="00C97060"/>
    <w:rsid w:val="00C9724F"/>
    <w:rsid w:val="00CA04CB"/>
    <w:rsid w:val="00CA09B9"/>
    <w:rsid w:val="00CA0C7A"/>
    <w:rsid w:val="00CA1058"/>
    <w:rsid w:val="00CA1B26"/>
    <w:rsid w:val="00CA1CC5"/>
    <w:rsid w:val="00CA30B1"/>
    <w:rsid w:val="00CA43E9"/>
    <w:rsid w:val="00CA464E"/>
    <w:rsid w:val="00CA557D"/>
    <w:rsid w:val="00CA5AF9"/>
    <w:rsid w:val="00CA6F4E"/>
    <w:rsid w:val="00CA7176"/>
    <w:rsid w:val="00CB036C"/>
    <w:rsid w:val="00CB05E6"/>
    <w:rsid w:val="00CB0FA4"/>
    <w:rsid w:val="00CB2195"/>
    <w:rsid w:val="00CB2DF5"/>
    <w:rsid w:val="00CB719B"/>
    <w:rsid w:val="00CC0D30"/>
    <w:rsid w:val="00CC128A"/>
    <w:rsid w:val="00CC1D10"/>
    <w:rsid w:val="00CC2371"/>
    <w:rsid w:val="00CC2A23"/>
    <w:rsid w:val="00CC486B"/>
    <w:rsid w:val="00CC50A5"/>
    <w:rsid w:val="00CC5522"/>
    <w:rsid w:val="00CC5642"/>
    <w:rsid w:val="00CC78B8"/>
    <w:rsid w:val="00CD3DF9"/>
    <w:rsid w:val="00CD496E"/>
    <w:rsid w:val="00CD4A45"/>
    <w:rsid w:val="00CD4A65"/>
    <w:rsid w:val="00CD4FC4"/>
    <w:rsid w:val="00CD5E41"/>
    <w:rsid w:val="00CD6382"/>
    <w:rsid w:val="00CD63A5"/>
    <w:rsid w:val="00CD6FCD"/>
    <w:rsid w:val="00CD74C2"/>
    <w:rsid w:val="00CD7792"/>
    <w:rsid w:val="00CE0836"/>
    <w:rsid w:val="00CE0969"/>
    <w:rsid w:val="00CE0E7C"/>
    <w:rsid w:val="00CE2466"/>
    <w:rsid w:val="00CE32CA"/>
    <w:rsid w:val="00CE53A9"/>
    <w:rsid w:val="00CE7140"/>
    <w:rsid w:val="00CF03B5"/>
    <w:rsid w:val="00CF0E40"/>
    <w:rsid w:val="00CF142D"/>
    <w:rsid w:val="00CF53B1"/>
    <w:rsid w:val="00CF5B78"/>
    <w:rsid w:val="00CF75F8"/>
    <w:rsid w:val="00D001B5"/>
    <w:rsid w:val="00D00A1D"/>
    <w:rsid w:val="00D00F10"/>
    <w:rsid w:val="00D012CB"/>
    <w:rsid w:val="00D01C27"/>
    <w:rsid w:val="00D01D52"/>
    <w:rsid w:val="00D02A6F"/>
    <w:rsid w:val="00D03177"/>
    <w:rsid w:val="00D03515"/>
    <w:rsid w:val="00D03A49"/>
    <w:rsid w:val="00D03F3D"/>
    <w:rsid w:val="00D05085"/>
    <w:rsid w:val="00D061B7"/>
    <w:rsid w:val="00D0685B"/>
    <w:rsid w:val="00D079C9"/>
    <w:rsid w:val="00D118E7"/>
    <w:rsid w:val="00D120B0"/>
    <w:rsid w:val="00D12E08"/>
    <w:rsid w:val="00D13A5D"/>
    <w:rsid w:val="00D1425D"/>
    <w:rsid w:val="00D14A90"/>
    <w:rsid w:val="00D14FB6"/>
    <w:rsid w:val="00D167C1"/>
    <w:rsid w:val="00D20F6B"/>
    <w:rsid w:val="00D2213D"/>
    <w:rsid w:val="00D223AC"/>
    <w:rsid w:val="00D23A24"/>
    <w:rsid w:val="00D2424B"/>
    <w:rsid w:val="00D25FB9"/>
    <w:rsid w:val="00D26553"/>
    <w:rsid w:val="00D27342"/>
    <w:rsid w:val="00D32EF5"/>
    <w:rsid w:val="00D33229"/>
    <w:rsid w:val="00D3389E"/>
    <w:rsid w:val="00D35768"/>
    <w:rsid w:val="00D374A1"/>
    <w:rsid w:val="00D374B7"/>
    <w:rsid w:val="00D37E88"/>
    <w:rsid w:val="00D40424"/>
    <w:rsid w:val="00D40731"/>
    <w:rsid w:val="00D41AD1"/>
    <w:rsid w:val="00D41EAF"/>
    <w:rsid w:val="00D42DD2"/>
    <w:rsid w:val="00D433CB"/>
    <w:rsid w:val="00D4346B"/>
    <w:rsid w:val="00D4355F"/>
    <w:rsid w:val="00D43CA7"/>
    <w:rsid w:val="00D43E2F"/>
    <w:rsid w:val="00D44625"/>
    <w:rsid w:val="00D4561A"/>
    <w:rsid w:val="00D45774"/>
    <w:rsid w:val="00D45CEB"/>
    <w:rsid w:val="00D5070F"/>
    <w:rsid w:val="00D52AA9"/>
    <w:rsid w:val="00D53D08"/>
    <w:rsid w:val="00D57DAA"/>
    <w:rsid w:val="00D61248"/>
    <w:rsid w:val="00D628FC"/>
    <w:rsid w:val="00D6553C"/>
    <w:rsid w:val="00D6587C"/>
    <w:rsid w:val="00D65C35"/>
    <w:rsid w:val="00D666DB"/>
    <w:rsid w:val="00D6757C"/>
    <w:rsid w:val="00D67C6E"/>
    <w:rsid w:val="00D708FD"/>
    <w:rsid w:val="00D712DC"/>
    <w:rsid w:val="00D72C62"/>
    <w:rsid w:val="00D7333C"/>
    <w:rsid w:val="00D733DE"/>
    <w:rsid w:val="00D75C12"/>
    <w:rsid w:val="00D763C9"/>
    <w:rsid w:val="00D77A9B"/>
    <w:rsid w:val="00D77CA4"/>
    <w:rsid w:val="00D80464"/>
    <w:rsid w:val="00D80AE7"/>
    <w:rsid w:val="00D8108D"/>
    <w:rsid w:val="00D82BE9"/>
    <w:rsid w:val="00D84615"/>
    <w:rsid w:val="00D86544"/>
    <w:rsid w:val="00D8728A"/>
    <w:rsid w:val="00D87A33"/>
    <w:rsid w:val="00D902F7"/>
    <w:rsid w:val="00D90A96"/>
    <w:rsid w:val="00D9104A"/>
    <w:rsid w:val="00D91C2F"/>
    <w:rsid w:val="00D92285"/>
    <w:rsid w:val="00D927C8"/>
    <w:rsid w:val="00D929FF"/>
    <w:rsid w:val="00D92F99"/>
    <w:rsid w:val="00D93706"/>
    <w:rsid w:val="00D942CF"/>
    <w:rsid w:val="00D94458"/>
    <w:rsid w:val="00D9446F"/>
    <w:rsid w:val="00D947BF"/>
    <w:rsid w:val="00D95557"/>
    <w:rsid w:val="00D9561D"/>
    <w:rsid w:val="00D97430"/>
    <w:rsid w:val="00D979DE"/>
    <w:rsid w:val="00DA0871"/>
    <w:rsid w:val="00DA243E"/>
    <w:rsid w:val="00DA2B66"/>
    <w:rsid w:val="00DA2BAE"/>
    <w:rsid w:val="00DA42C8"/>
    <w:rsid w:val="00DA49CE"/>
    <w:rsid w:val="00DA7DAA"/>
    <w:rsid w:val="00DB1BE7"/>
    <w:rsid w:val="00DB1EF3"/>
    <w:rsid w:val="00DB329C"/>
    <w:rsid w:val="00DB395B"/>
    <w:rsid w:val="00DB3AB0"/>
    <w:rsid w:val="00DB3E7B"/>
    <w:rsid w:val="00DB3FAC"/>
    <w:rsid w:val="00DB413E"/>
    <w:rsid w:val="00DB65E4"/>
    <w:rsid w:val="00DB74AA"/>
    <w:rsid w:val="00DB76A7"/>
    <w:rsid w:val="00DB7CBF"/>
    <w:rsid w:val="00DC0DE6"/>
    <w:rsid w:val="00DC2A5F"/>
    <w:rsid w:val="00DC36B0"/>
    <w:rsid w:val="00DC51B2"/>
    <w:rsid w:val="00DC528A"/>
    <w:rsid w:val="00DC5355"/>
    <w:rsid w:val="00DC55A9"/>
    <w:rsid w:val="00DC5E01"/>
    <w:rsid w:val="00DC75F0"/>
    <w:rsid w:val="00DD0321"/>
    <w:rsid w:val="00DD0408"/>
    <w:rsid w:val="00DD13A4"/>
    <w:rsid w:val="00DD22AB"/>
    <w:rsid w:val="00DD2B0C"/>
    <w:rsid w:val="00DD3A1E"/>
    <w:rsid w:val="00DD46E7"/>
    <w:rsid w:val="00DD683B"/>
    <w:rsid w:val="00DE2BCD"/>
    <w:rsid w:val="00DE456D"/>
    <w:rsid w:val="00DE562E"/>
    <w:rsid w:val="00DE5879"/>
    <w:rsid w:val="00DE6226"/>
    <w:rsid w:val="00DE692D"/>
    <w:rsid w:val="00DE70AB"/>
    <w:rsid w:val="00DE7318"/>
    <w:rsid w:val="00DF10DF"/>
    <w:rsid w:val="00DF1D24"/>
    <w:rsid w:val="00DF3A15"/>
    <w:rsid w:val="00DF460B"/>
    <w:rsid w:val="00DF5761"/>
    <w:rsid w:val="00DF67BC"/>
    <w:rsid w:val="00E02A52"/>
    <w:rsid w:val="00E03F28"/>
    <w:rsid w:val="00E043FD"/>
    <w:rsid w:val="00E0500F"/>
    <w:rsid w:val="00E072FF"/>
    <w:rsid w:val="00E10900"/>
    <w:rsid w:val="00E1111E"/>
    <w:rsid w:val="00E114FF"/>
    <w:rsid w:val="00E1315B"/>
    <w:rsid w:val="00E13546"/>
    <w:rsid w:val="00E14A58"/>
    <w:rsid w:val="00E15605"/>
    <w:rsid w:val="00E159C8"/>
    <w:rsid w:val="00E1606C"/>
    <w:rsid w:val="00E160FB"/>
    <w:rsid w:val="00E16DD9"/>
    <w:rsid w:val="00E202A1"/>
    <w:rsid w:val="00E20CC9"/>
    <w:rsid w:val="00E213C6"/>
    <w:rsid w:val="00E21881"/>
    <w:rsid w:val="00E234AB"/>
    <w:rsid w:val="00E23FEE"/>
    <w:rsid w:val="00E248A5"/>
    <w:rsid w:val="00E24AD3"/>
    <w:rsid w:val="00E25213"/>
    <w:rsid w:val="00E25783"/>
    <w:rsid w:val="00E26096"/>
    <w:rsid w:val="00E27515"/>
    <w:rsid w:val="00E27DF3"/>
    <w:rsid w:val="00E27E6B"/>
    <w:rsid w:val="00E30000"/>
    <w:rsid w:val="00E32310"/>
    <w:rsid w:val="00E331EC"/>
    <w:rsid w:val="00E354B4"/>
    <w:rsid w:val="00E35ACA"/>
    <w:rsid w:val="00E35AD6"/>
    <w:rsid w:val="00E35BD0"/>
    <w:rsid w:val="00E35EE3"/>
    <w:rsid w:val="00E36123"/>
    <w:rsid w:val="00E36A14"/>
    <w:rsid w:val="00E37EB1"/>
    <w:rsid w:val="00E407B8"/>
    <w:rsid w:val="00E40C7E"/>
    <w:rsid w:val="00E447B4"/>
    <w:rsid w:val="00E448D1"/>
    <w:rsid w:val="00E463D3"/>
    <w:rsid w:val="00E46775"/>
    <w:rsid w:val="00E50AA5"/>
    <w:rsid w:val="00E52C97"/>
    <w:rsid w:val="00E53C5C"/>
    <w:rsid w:val="00E540F2"/>
    <w:rsid w:val="00E54749"/>
    <w:rsid w:val="00E60259"/>
    <w:rsid w:val="00E605F3"/>
    <w:rsid w:val="00E607AB"/>
    <w:rsid w:val="00E6115F"/>
    <w:rsid w:val="00E617EB"/>
    <w:rsid w:val="00E61EA7"/>
    <w:rsid w:val="00E632E8"/>
    <w:rsid w:val="00E634AC"/>
    <w:rsid w:val="00E64D3A"/>
    <w:rsid w:val="00E669A8"/>
    <w:rsid w:val="00E66D22"/>
    <w:rsid w:val="00E671B8"/>
    <w:rsid w:val="00E6772A"/>
    <w:rsid w:val="00E6779F"/>
    <w:rsid w:val="00E708BE"/>
    <w:rsid w:val="00E71760"/>
    <w:rsid w:val="00E730E4"/>
    <w:rsid w:val="00E73D21"/>
    <w:rsid w:val="00E742A6"/>
    <w:rsid w:val="00E745A5"/>
    <w:rsid w:val="00E75151"/>
    <w:rsid w:val="00E7537F"/>
    <w:rsid w:val="00E77E47"/>
    <w:rsid w:val="00E80F78"/>
    <w:rsid w:val="00E81C93"/>
    <w:rsid w:val="00E81D84"/>
    <w:rsid w:val="00E81F6C"/>
    <w:rsid w:val="00E82254"/>
    <w:rsid w:val="00E830D6"/>
    <w:rsid w:val="00E83835"/>
    <w:rsid w:val="00E8436D"/>
    <w:rsid w:val="00E84ACA"/>
    <w:rsid w:val="00E84EB0"/>
    <w:rsid w:val="00E85AC4"/>
    <w:rsid w:val="00E85C7B"/>
    <w:rsid w:val="00E866AB"/>
    <w:rsid w:val="00E87446"/>
    <w:rsid w:val="00E90487"/>
    <w:rsid w:val="00E90614"/>
    <w:rsid w:val="00E91586"/>
    <w:rsid w:val="00E92234"/>
    <w:rsid w:val="00E927F8"/>
    <w:rsid w:val="00E929C9"/>
    <w:rsid w:val="00E92C33"/>
    <w:rsid w:val="00E92CB6"/>
    <w:rsid w:val="00E93552"/>
    <w:rsid w:val="00E93CF2"/>
    <w:rsid w:val="00E96988"/>
    <w:rsid w:val="00E96F1C"/>
    <w:rsid w:val="00EA0000"/>
    <w:rsid w:val="00EA1064"/>
    <w:rsid w:val="00EA1178"/>
    <w:rsid w:val="00EA152F"/>
    <w:rsid w:val="00EA1EE7"/>
    <w:rsid w:val="00EA25D1"/>
    <w:rsid w:val="00EA2A08"/>
    <w:rsid w:val="00EA3624"/>
    <w:rsid w:val="00EA384A"/>
    <w:rsid w:val="00EA44F6"/>
    <w:rsid w:val="00EA44F7"/>
    <w:rsid w:val="00EA564F"/>
    <w:rsid w:val="00EA6876"/>
    <w:rsid w:val="00EA6DC6"/>
    <w:rsid w:val="00EB02E7"/>
    <w:rsid w:val="00EB0406"/>
    <w:rsid w:val="00EB14FE"/>
    <w:rsid w:val="00EB1806"/>
    <w:rsid w:val="00EB1F94"/>
    <w:rsid w:val="00EB27AA"/>
    <w:rsid w:val="00EB2910"/>
    <w:rsid w:val="00EB422E"/>
    <w:rsid w:val="00EB5159"/>
    <w:rsid w:val="00EB5F73"/>
    <w:rsid w:val="00EB63B2"/>
    <w:rsid w:val="00EB7584"/>
    <w:rsid w:val="00EB7594"/>
    <w:rsid w:val="00EC1C88"/>
    <w:rsid w:val="00EC2D20"/>
    <w:rsid w:val="00EC50D2"/>
    <w:rsid w:val="00EC5250"/>
    <w:rsid w:val="00EC552C"/>
    <w:rsid w:val="00EC5BEA"/>
    <w:rsid w:val="00EC5F4B"/>
    <w:rsid w:val="00EC6239"/>
    <w:rsid w:val="00EC6E16"/>
    <w:rsid w:val="00EC7939"/>
    <w:rsid w:val="00EC79FF"/>
    <w:rsid w:val="00ED0DA0"/>
    <w:rsid w:val="00ED29C8"/>
    <w:rsid w:val="00ED32B1"/>
    <w:rsid w:val="00ED4A7F"/>
    <w:rsid w:val="00ED53DD"/>
    <w:rsid w:val="00ED5FFC"/>
    <w:rsid w:val="00ED6171"/>
    <w:rsid w:val="00ED708B"/>
    <w:rsid w:val="00ED7852"/>
    <w:rsid w:val="00ED7A5F"/>
    <w:rsid w:val="00EE0152"/>
    <w:rsid w:val="00EE3A6E"/>
    <w:rsid w:val="00EE3EEE"/>
    <w:rsid w:val="00EE4502"/>
    <w:rsid w:val="00EE582F"/>
    <w:rsid w:val="00EE666C"/>
    <w:rsid w:val="00EE7AD4"/>
    <w:rsid w:val="00EF0445"/>
    <w:rsid w:val="00EF1DB9"/>
    <w:rsid w:val="00EF2B2B"/>
    <w:rsid w:val="00EF4A58"/>
    <w:rsid w:val="00EF4C22"/>
    <w:rsid w:val="00EF7172"/>
    <w:rsid w:val="00EF71EB"/>
    <w:rsid w:val="00EF7622"/>
    <w:rsid w:val="00F005A2"/>
    <w:rsid w:val="00F015B9"/>
    <w:rsid w:val="00F024FD"/>
    <w:rsid w:val="00F026D8"/>
    <w:rsid w:val="00F03EF0"/>
    <w:rsid w:val="00F04CDB"/>
    <w:rsid w:val="00F06579"/>
    <w:rsid w:val="00F12E03"/>
    <w:rsid w:val="00F12F99"/>
    <w:rsid w:val="00F13FC8"/>
    <w:rsid w:val="00F1500D"/>
    <w:rsid w:val="00F15308"/>
    <w:rsid w:val="00F15889"/>
    <w:rsid w:val="00F15EE2"/>
    <w:rsid w:val="00F17244"/>
    <w:rsid w:val="00F17FDE"/>
    <w:rsid w:val="00F204E7"/>
    <w:rsid w:val="00F21275"/>
    <w:rsid w:val="00F216A3"/>
    <w:rsid w:val="00F21A38"/>
    <w:rsid w:val="00F23715"/>
    <w:rsid w:val="00F253EA"/>
    <w:rsid w:val="00F25AAC"/>
    <w:rsid w:val="00F25FCB"/>
    <w:rsid w:val="00F26581"/>
    <w:rsid w:val="00F2779C"/>
    <w:rsid w:val="00F3161D"/>
    <w:rsid w:val="00F32156"/>
    <w:rsid w:val="00F3287A"/>
    <w:rsid w:val="00F3364B"/>
    <w:rsid w:val="00F34B5E"/>
    <w:rsid w:val="00F34C48"/>
    <w:rsid w:val="00F355AE"/>
    <w:rsid w:val="00F36134"/>
    <w:rsid w:val="00F3697B"/>
    <w:rsid w:val="00F36A6E"/>
    <w:rsid w:val="00F371F9"/>
    <w:rsid w:val="00F40B15"/>
    <w:rsid w:val="00F40C32"/>
    <w:rsid w:val="00F411A9"/>
    <w:rsid w:val="00F42B67"/>
    <w:rsid w:val="00F4308B"/>
    <w:rsid w:val="00F435E2"/>
    <w:rsid w:val="00F4365D"/>
    <w:rsid w:val="00F448A5"/>
    <w:rsid w:val="00F45E5C"/>
    <w:rsid w:val="00F46E2A"/>
    <w:rsid w:val="00F47823"/>
    <w:rsid w:val="00F50564"/>
    <w:rsid w:val="00F50C47"/>
    <w:rsid w:val="00F50E1F"/>
    <w:rsid w:val="00F51873"/>
    <w:rsid w:val="00F52200"/>
    <w:rsid w:val="00F53B77"/>
    <w:rsid w:val="00F54C44"/>
    <w:rsid w:val="00F55561"/>
    <w:rsid w:val="00F55F8D"/>
    <w:rsid w:val="00F56766"/>
    <w:rsid w:val="00F57BB3"/>
    <w:rsid w:val="00F60934"/>
    <w:rsid w:val="00F62583"/>
    <w:rsid w:val="00F62826"/>
    <w:rsid w:val="00F62DCE"/>
    <w:rsid w:val="00F63027"/>
    <w:rsid w:val="00F63652"/>
    <w:rsid w:val="00F6370B"/>
    <w:rsid w:val="00F63E3E"/>
    <w:rsid w:val="00F64BB6"/>
    <w:rsid w:val="00F64E0B"/>
    <w:rsid w:val="00F658A5"/>
    <w:rsid w:val="00F661CD"/>
    <w:rsid w:val="00F67C6F"/>
    <w:rsid w:val="00F72566"/>
    <w:rsid w:val="00F72B48"/>
    <w:rsid w:val="00F72D24"/>
    <w:rsid w:val="00F73F7A"/>
    <w:rsid w:val="00F75355"/>
    <w:rsid w:val="00F7557A"/>
    <w:rsid w:val="00F75630"/>
    <w:rsid w:val="00F765F0"/>
    <w:rsid w:val="00F76D0A"/>
    <w:rsid w:val="00F77B17"/>
    <w:rsid w:val="00F81721"/>
    <w:rsid w:val="00F81F39"/>
    <w:rsid w:val="00F833CE"/>
    <w:rsid w:val="00F8385F"/>
    <w:rsid w:val="00F84198"/>
    <w:rsid w:val="00F84B50"/>
    <w:rsid w:val="00F8579F"/>
    <w:rsid w:val="00F85828"/>
    <w:rsid w:val="00F87C2A"/>
    <w:rsid w:val="00F92332"/>
    <w:rsid w:val="00F9282E"/>
    <w:rsid w:val="00F93FF3"/>
    <w:rsid w:val="00F94B6B"/>
    <w:rsid w:val="00F9594C"/>
    <w:rsid w:val="00F97553"/>
    <w:rsid w:val="00FA0CE5"/>
    <w:rsid w:val="00FA28F4"/>
    <w:rsid w:val="00FA2FA3"/>
    <w:rsid w:val="00FA4F26"/>
    <w:rsid w:val="00FA5941"/>
    <w:rsid w:val="00FA63D9"/>
    <w:rsid w:val="00FA6706"/>
    <w:rsid w:val="00FA6A58"/>
    <w:rsid w:val="00FA7EF1"/>
    <w:rsid w:val="00FB3102"/>
    <w:rsid w:val="00FB3243"/>
    <w:rsid w:val="00FB3A1C"/>
    <w:rsid w:val="00FB4453"/>
    <w:rsid w:val="00FB4A6B"/>
    <w:rsid w:val="00FB4CDE"/>
    <w:rsid w:val="00FB72C3"/>
    <w:rsid w:val="00FB7A52"/>
    <w:rsid w:val="00FB7D8A"/>
    <w:rsid w:val="00FC07BF"/>
    <w:rsid w:val="00FC1D20"/>
    <w:rsid w:val="00FC2D7F"/>
    <w:rsid w:val="00FC2FA0"/>
    <w:rsid w:val="00FC38BB"/>
    <w:rsid w:val="00FC46F1"/>
    <w:rsid w:val="00FC486C"/>
    <w:rsid w:val="00FC5053"/>
    <w:rsid w:val="00FC5654"/>
    <w:rsid w:val="00FC6824"/>
    <w:rsid w:val="00FC6D1B"/>
    <w:rsid w:val="00FD1622"/>
    <w:rsid w:val="00FD16B7"/>
    <w:rsid w:val="00FD1ED7"/>
    <w:rsid w:val="00FD208F"/>
    <w:rsid w:val="00FD2D47"/>
    <w:rsid w:val="00FD31C9"/>
    <w:rsid w:val="00FD44C7"/>
    <w:rsid w:val="00FD6006"/>
    <w:rsid w:val="00FD7771"/>
    <w:rsid w:val="00FE05DA"/>
    <w:rsid w:val="00FE0F30"/>
    <w:rsid w:val="00FE1458"/>
    <w:rsid w:val="00FE1F2E"/>
    <w:rsid w:val="00FE474A"/>
    <w:rsid w:val="00FE4B03"/>
    <w:rsid w:val="00FE6A37"/>
    <w:rsid w:val="00FF0973"/>
    <w:rsid w:val="00FF4CC1"/>
    <w:rsid w:val="00FF4F52"/>
    <w:rsid w:val="00FF593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17"/>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17"/>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17"/>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17"/>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17"/>
      </w:numPr>
      <w:spacing w:after="60"/>
      <w:outlineLvl w:val="4"/>
    </w:pPr>
    <w:rPr>
      <w:b/>
      <w:i/>
      <w:sz w:val="26"/>
    </w:rPr>
  </w:style>
  <w:style w:type="paragraph" w:styleId="Titre6">
    <w:name w:val="heading 6"/>
    <w:basedOn w:val="Normal"/>
    <w:next w:val="Normal"/>
    <w:link w:val="Titre6Car"/>
    <w:qFormat/>
    <w:rsid w:val="00A2193A"/>
    <w:pPr>
      <w:numPr>
        <w:ilvl w:val="5"/>
        <w:numId w:val="17"/>
      </w:numPr>
      <w:spacing w:after="60"/>
      <w:outlineLvl w:val="5"/>
    </w:pPr>
    <w:rPr>
      <w:b/>
    </w:rPr>
  </w:style>
  <w:style w:type="paragraph" w:styleId="Titre7">
    <w:name w:val="heading 7"/>
    <w:basedOn w:val="Normal"/>
    <w:next w:val="Normal"/>
    <w:link w:val="Titre7Car"/>
    <w:qFormat/>
    <w:rsid w:val="00A2193A"/>
    <w:pPr>
      <w:numPr>
        <w:ilvl w:val="6"/>
        <w:numId w:val="17"/>
      </w:numPr>
      <w:spacing w:after="60"/>
      <w:outlineLvl w:val="6"/>
    </w:pPr>
  </w:style>
  <w:style w:type="paragraph" w:styleId="Titre8">
    <w:name w:val="heading 8"/>
    <w:basedOn w:val="Normal"/>
    <w:next w:val="Normal"/>
    <w:link w:val="Titre8Car"/>
    <w:qFormat/>
    <w:rsid w:val="00A2193A"/>
    <w:pPr>
      <w:numPr>
        <w:ilvl w:val="7"/>
        <w:numId w:val="17"/>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17"/>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4"/>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2"/>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emf"/><Relationship Id="rId39" Type="http://schemas.openxmlformats.org/officeDocument/2006/relationships/image" Target="media/image29.PNG"/><Relationship Id="rId34"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4415A-577E-455A-990C-A3B934A6F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98</Pages>
  <Words>29083</Words>
  <Characters>159962</Characters>
  <Application>Microsoft Office Word</Application>
  <DocSecurity>0</DocSecurity>
  <Lines>1333</Lines>
  <Paragraphs>377</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188668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HASSINI Mohamed-amine</cp:lastModifiedBy>
  <cp:revision>2</cp:revision>
  <cp:lastPrinted>2018-12-28T15:28:00Z</cp:lastPrinted>
  <dcterms:created xsi:type="dcterms:W3CDTF">2019-01-02T10:24:00Z</dcterms:created>
  <dcterms:modified xsi:type="dcterms:W3CDTF">2019-01-02T10:24:00Z</dcterms:modified>
</cp:coreProperties>
</file>