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650348"/>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650349"/>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650350"/>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650351"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6FAD13B2" w14:textId="77777777" w:rsidR="006469A9"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650348" w:history="1">
            <w:r w:rsidR="006469A9" w:rsidRPr="00146950">
              <w:rPr>
                <w:rStyle w:val="Lienhypertexte"/>
              </w:rPr>
              <w:t>Résumé</w:t>
            </w:r>
            <w:r w:rsidR="006469A9">
              <w:rPr>
                <w:webHidden/>
              </w:rPr>
              <w:tab/>
            </w:r>
            <w:r w:rsidR="006469A9">
              <w:rPr>
                <w:webHidden/>
              </w:rPr>
              <w:fldChar w:fldCharType="begin"/>
            </w:r>
            <w:r w:rsidR="006469A9">
              <w:rPr>
                <w:webHidden/>
              </w:rPr>
              <w:instrText xml:space="preserve"> PAGEREF _Toc534650348 \h </w:instrText>
            </w:r>
            <w:r w:rsidR="006469A9">
              <w:rPr>
                <w:webHidden/>
              </w:rPr>
            </w:r>
            <w:r w:rsidR="006469A9">
              <w:rPr>
                <w:webHidden/>
              </w:rPr>
              <w:fldChar w:fldCharType="separate"/>
            </w:r>
            <w:r w:rsidR="006469A9">
              <w:rPr>
                <w:webHidden/>
              </w:rPr>
              <w:t>2</w:t>
            </w:r>
            <w:r w:rsidR="006469A9">
              <w:rPr>
                <w:webHidden/>
              </w:rPr>
              <w:fldChar w:fldCharType="end"/>
            </w:r>
          </w:hyperlink>
        </w:p>
        <w:p w14:paraId="5DD98D6C" w14:textId="77777777" w:rsidR="006469A9" w:rsidRDefault="006469A9">
          <w:pPr>
            <w:pStyle w:val="TM1"/>
            <w:rPr>
              <w:rFonts w:asciiTheme="minorHAnsi" w:eastAsiaTheme="minorEastAsia" w:hAnsiTheme="minorHAnsi" w:cstheme="minorBidi"/>
              <w:sz w:val="22"/>
              <w:szCs w:val="22"/>
              <w:lang w:eastAsia="zh-CN"/>
            </w:rPr>
          </w:pPr>
          <w:hyperlink w:anchor="_Toc534650349" w:history="1">
            <w:r w:rsidRPr="00146950">
              <w:rPr>
                <w:rStyle w:val="Lienhypertexte"/>
                <w:rFonts w:eastAsiaTheme="majorEastAsia"/>
              </w:rPr>
              <w:t>Abstract</w:t>
            </w:r>
            <w:r>
              <w:rPr>
                <w:webHidden/>
              </w:rPr>
              <w:tab/>
            </w:r>
            <w:r>
              <w:rPr>
                <w:webHidden/>
              </w:rPr>
              <w:fldChar w:fldCharType="begin"/>
            </w:r>
            <w:r>
              <w:rPr>
                <w:webHidden/>
              </w:rPr>
              <w:instrText xml:space="preserve"> PAGEREF _Toc534650349 \h </w:instrText>
            </w:r>
            <w:r>
              <w:rPr>
                <w:webHidden/>
              </w:rPr>
            </w:r>
            <w:r>
              <w:rPr>
                <w:webHidden/>
              </w:rPr>
              <w:fldChar w:fldCharType="separate"/>
            </w:r>
            <w:r>
              <w:rPr>
                <w:webHidden/>
              </w:rPr>
              <w:t>3</w:t>
            </w:r>
            <w:r>
              <w:rPr>
                <w:webHidden/>
              </w:rPr>
              <w:fldChar w:fldCharType="end"/>
            </w:r>
          </w:hyperlink>
        </w:p>
        <w:p w14:paraId="7E134884" w14:textId="77777777" w:rsidR="006469A9" w:rsidRDefault="006469A9">
          <w:pPr>
            <w:pStyle w:val="TM1"/>
            <w:rPr>
              <w:rFonts w:asciiTheme="minorHAnsi" w:eastAsiaTheme="minorEastAsia" w:hAnsiTheme="minorHAnsi" w:cstheme="minorBidi"/>
              <w:sz w:val="22"/>
              <w:szCs w:val="22"/>
              <w:lang w:eastAsia="zh-CN"/>
            </w:rPr>
          </w:pPr>
          <w:hyperlink w:anchor="_Toc534650350" w:history="1">
            <w:r w:rsidRPr="00146950">
              <w:rPr>
                <w:rStyle w:val="Lienhypertexte"/>
              </w:rPr>
              <w:t>Remerciements</w:t>
            </w:r>
            <w:r>
              <w:rPr>
                <w:webHidden/>
              </w:rPr>
              <w:tab/>
            </w:r>
            <w:r>
              <w:rPr>
                <w:webHidden/>
              </w:rPr>
              <w:fldChar w:fldCharType="begin"/>
            </w:r>
            <w:r>
              <w:rPr>
                <w:webHidden/>
              </w:rPr>
              <w:instrText xml:space="preserve"> PAGEREF _Toc534650350 \h </w:instrText>
            </w:r>
            <w:r>
              <w:rPr>
                <w:webHidden/>
              </w:rPr>
            </w:r>
            <w:r>
              <w:rPr>
                <w:webHidden/>
              </w:rPr>
              <w:fldChar w:fldCharType="separate"/>
            </w:r>
            <w:r>
              <w:rPr>
                <w:webHidden/>
              </w:rPr>
              <w:t>4</w:t>
            </w:r>
            <w:r>
              <w:rPr>
                <w:webHidden/>
              </w:rPr>
              <w:fldChar w:fldCharType="end"/>
            </w:r>
          </w:hyperlink>
        </w:p>
        <w:p w14:paraId="44D1D974" w14:textId="77777777" w:rsidR="006469A9" w:rsidRDefault="006469A9">
          <w:pPr>
            <w:pStyle w:val="TM1"/>
            <w:rPr>
              <w:rFonts w:asciiTheme="minorHAnsi" w:eastAsiaTheme="minorEastAsia" w:hAnsiTheme="minorHAnsi" w:cstheme="minorBidi"/>
              <w:sz w:val="22"/>
              <w:szCs w:val="22"/>
              <w:lang w:eastAsia="zh-CN"/>
            </w:rPr>
          </w:pPr>
          <w:hyperlink w:anchor="_Toc534650351" w:history="1">
            <w:r w:rsidRPr="00146950">
              <w:rPr>
                <w:rStyle w:val="Lienhypertexte"/>
              </w:rPr>
              <w:t>Sommaire</w:t>
            </w:r>
            <w:r>
              <w:rPr>
                <w:webHidden/>
              </w:rPr>
              <w:tab/>
            </w:r>
            <w:r>
              <w:rPr>
                <w:webHidden/>
              </w:rPr>
              <w:fldChar w:fldCharType="begin"/>
            </w:r>
            <w:r>
              <w:rPr>
                <w:webHidden/>
              </w:rPr>
              <w:instrText xml:space="preserve"> PAGEREF _Toc534650351 \h </w:instrText>
            </w:r>
            <w:r>
              <w:rPr>
                <w:webHidden/>
              </w:rPr>
            </w:r>
            <w:r>
              <w:rPr>
                <w:webHidden/>
              </w:rPr>
              <w:fldChar w:fldCharType="separate"/>
            </w:r>
            <w:r>
              <w:rPr>
                <w:webHidden/>
              </w:rPr>
              <w:t>5</w:t>
            </w:r>
            <w:r>
              <w:rPr>
                <w:webHidden/>
              </w:rPr>
              <w:fldChar w:fldCharType="end"/>
            </w:r>
          </w:hyperlink>
        </w:p>
        <w:p w14:paraId="41900764" w14:textId="77777777" w:rsidR="006469A9" w:rsidRDefault="006469A9">
          <w:pPr>
            <w:pStyle w:val="TM1"/>
            <w:rPr>
              <w:rFonts w:asciiTheme="minorHAnsi" w:eastAsiaTheme="minorEastAsia" w:hAnsiTheme="minorHAnsi" w:cstheme="minorBidi"/>
              <w:sz w:val="22"/>
              <w:szCs w:val="22"/>
              <w:lang w:eastAsia="zh-CN"/>
            </w:rPr>
          </w:pPr>
          <w:hyperlink w:anchor="_Toc534650352" w:history="1">
            <w:r w:rsidRPr="00146950">
              <w:rPr>
                <w:rStyle w:val="Lienhypertexte"/>
              </w:rPr>
              <w:t>Nomenclature</w:t>
            </w:r>
            <w:r>
              <w:rPr>
                <w:webHidden/>
              </w:rPr>
              <w:tab/>
            </w:r>
            <w:r>
              <w:rPr>
                <w:webHidden/>
              </w:rPr>
              <w:fldChar w:fldCharType="begin"/>
            </w:r>
            <w:r>
              <w:rPr>
                <w:webHidden/>
              </w:rPr>
              <w:instrText xml:space="preserve"> PAGEREF _Toc534650352 \h </w:instrText>
            </w:r>
            <w:r>
              <w:rPr>
                <w:webHidden/>
              </w:rPr>
            </w:r>
            <w:r>
              <w:rPr>
                <w:webHidden/>
              </w:rPr>
              <w:fldChar w:fldCharType="separate"/>
            </w:r>
            <w:r>
              <w:rPr>
                <w:webHidden/>
              </w:rPr>
              <w:t>8</w:t>
            </w:r>
            <w:r>
              <w:rPr>
                <w:webHidden/>
              </w:rPr>
              <w:fldChar w:fldCharType="end"/>
            </w:r>
          </w:hyperlink>
        </w:p>
        <w:p w14:paraId="4D784F69" w14:textId="77777777" w:rsidR="006469A9" w:rsidRDefault="006469A9">
          <w:pPr>
            <w:pStyle w:val="TM1"/>
            <w:rPr>
              <w:rFonts w:asciiTheme="minorHAnsi" w:eastAsiaTheme="minorEastAsia" w:hAnsiTheme="minorHAnsi" w:cstheme="minorBidi"/>
              <w:sz w:val="22"/>
              <w:szCs w:val="22"/>
              <w:lang w:eastAsia="zh-CN"/>
            </w:rPr>
          </w:pPr>
          <w:hyperlink w:anchor="_Toc534650353" w:history="1">
            <w:r w:rsidRPr="00146950">
              <w:rPr>
                <w:rStyle w:val="Lienhypertexte"/>
              </w:rPr>
              <w:t>Introduction générale</w:t>
            </w:r>
            <w:r>
              <w:rPr>
                <w:webHidden/>
              </w:rPr>
              <w:tab/>
            </w:r>
            <w:r>
              <w:rPr>
                <w:webHidden/>
              </w:rPr>
              <w:fldChar w:fldCharType="begin"/>
            </w:r>
            <w:r>
              <w:rPr>
                <w:webHidden/>
              </w:rPr>
              <w:instrText xml:space="preserve"> PAGEREF _Toc534650353 \h </w:instrText>
            </w:r>
            <w:r>
              <w:rPr>
                <w:webHidden/>
              </w:rPr>
            </w:r>
            <w:r>
              <w:rPr>
                <w:webHidden/>
              </w:rPr>
              <w:fldChar w:fldCharType="separate"/>
            </w:r>
            <w:r>
              <w:rPr>
                <w:webHidden/>
              </w:rPr>
              <w:t>13</w:t>
            </w:r>
            <w:r>
              <w:rPr>
                <w:webHidden/>
              </w:rPr>
              <w:fldChar w:fldCharType="end"/>
            </w:r>
          </w:hyperlink>
        </w:p>
        <w:p w14:paraId="1B8B3EF2" w14:textId="77777777" w:rsidR="006469A9" w:rsidRDefault="006469A9">
          <w:pPr>
            <w:pStyle w:val="TM1"/>
            <w:rPr>
              <w:rFonts w:asciiTheme="minorHAnsi" w:eastAsiaTheme="minorEastAsia" w:hAnsiTheme="minorHAnsi" w:cstheme="minorBidi"/>
              <w:sz w:val="22"/>
              <w:szCs w:val="22"/>
              <w:lang w:eastAsia="zh-CN"/>
            </w:rPr>
          </w:pPr>
          <w:hyperlink w:anchor="_Toc534650354" w:history="1">
            <w:r w:rsidRPr="00146950">
              <w:rPr>
                <w:rStyle w:val="Lienhypertexte"/>
              </w:rPr>
              <w:t>Chapitre 1 :  Etude bibliographique</w:t>
            </w:r>
            <w:r>
              <w:rPr>
                <w:webHidden/>
              </w:rPr>
              <w:tab/>
            </w:r>
            <w:r>
              <w:rPr>
                <w:webHidden/>
              </w:rPr>
              <w:fldChar w:fldCharType="begin"/>
            </w:r>
            <w:r>
              <w:rPr>
                <w:webHidden/>
              </w:rPr>
              <w:instrText xml:space="preserve"> PAGEREF _Toc534650354 \h </w:instrText>
            </w:r>
            <w:r>
              <w:rPr>
                <w:webHidden/>
              </w:rPr>
            </w:r>
            <w:r>
              <w:rPr>
                <w:webHidden/>
              </w:rPr>
              <w:fldChar w:fldCharType="separate"/>
            </w:r>
            <w:r>
              <w:rPr>
                <w:webHidden/>
              </w:rPr>
              <w:t>14</w:t>
            </w:r>
            <w:r>
              <w:rPr>
                <w:webHidden/>
              </w:rPr>
              <w:fldChar w:fldCharType="end"/>
            </w:r>
          </w:hyperlink>
        </w:p>
        <w:p w14:paraId="47FA8E8C"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55" w:history="1">
            <w:r w:rsidRPr="00146950">
              <w:rPr>
                <w:rStyle w:val="Lienhypertexte"/>
                <w:noProof/>
              </w:rPr>
              <w:t>1.1.</w:t>
            </w:r>
            <w:r>
              <w:rPr>
                <w:rFonts w:asciiTheme="minorHAnsi" w:eastAsiaTheme="minorEastAsia" w:hAnsiTheme="minorHAnsi" w:cstheme="minorBidi"/>
                <w:noProof/>
                <w:szCs w:val="22"/>
                <w:lang w:eastAsia="zh-CN"/>
              </w:rPr>
              <w:tab/>
            </w:r>
            <w:r w:rsidRPr="00146950">
              <w:rPr>
                <w:rStyle w:val="Lienhypertexte"/>
                <w:noProof/>
              </w:rPr>
              <w:t>Instabilités (thermiques) liées A la vibration synchrone</w:t>
            </w:r>
            <w:r>
              <w:rPr>
                <w:noProof/>
                <w:webHidden/>
              </w:rPr>
              <w:tab/>
            </w:r>
            <w:r>
              <w:rPr>
                <w:noProof/>
                <w:webHidden/>
              </w:rPr>
              <w:fldChar w:fldCharType="begin"/>
            </w:r>
            <w:r>
              <w:rPr>
                <w:noProof/>
                <w:webHidden/>
              </w:rPr>
              <w:instrText xml:space="preserve"> PAGEREF _Toc534650355 \h </w:instrText>
            </w:r>
            <w:r>
              <w:rPr>
                <w:noProof/>
                <w:webHidden/>
              </w:rPr>
            </w:r>
            <w:r>
              <w:rPr>
                <w:noProof/>
                <w:webHidden/>
              </w:rPr>
              <w:fldChar w:fldCharType="separate"/>
            </w:r>
            <w:r>
              <w:rPr>
                <w:noProof/>
                <w:webHidden/>
              </w:rPr>
              <w:t>15</w:t>
            </w:r>
            <w:r>
              <w:rPr>
                <w:noProof/>
                <w:webHidden/>
              </w:rPr>
              <w:fldChar w:fldCharType="end"/>
            </w:r>
          </w:hyperlink>
        </w:p>
        <w:p w14:paraId="723B7962"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56" w:history="1">
            <w:r w:rsidRPr="00146950">
              <w:rPr>
                <w:rStyle w:val="Lienhypertexte"/>
                <w:noProof/>
              </w:rPr>
              <w:t>1.1.1.</w:t>
            </w:r>
            <w:r>
              <w:rPr>
                <w:rFonts w:asciiTheme="minorHAnsi" w:eastAsiaTheme="minorEastAsia" w:hAnsiTheme="minorHAnsi" w:cstheme="minorBidi"/>
                <w:noProof/>
                <w:szCs w:val="22"/>
                <w:lang w:eastAsia="zh-CN"/>
              </w:rPr>
              <w:tab/>
            </w:r>
            <w:r w:rsidRPr="00146950">
              <w:rPr>
                <w:rStyle w:val="Lienhypertexte"/>
                <w:noProof/>
              </w:rPr>
              <w:t>Effet Newkirk</w:t>
            </w:r>
            <w:r>
              <w:rPr>
                <w:noProof/>
                <w:webHidden/>
              </w:rPr>
              <w:tab/>
            </w:r>
            <w:r>
              <w:rPr>
                <w:noProof/>
                <w:webHidden/>
              </w:rPr>
              <w:fldChar w:fldCharType="begin"/>
            </w:r>
            <w:r>
              <w:rPr>
                <w:noProof/>
                <w:webHidden/>
              </w:rPr>
              <w:instrText xml:space="preserve"> PAGEREF _Toc534650356 \h </w:instrText>
            </w:r>
            <w:r>
              <w:rPr>
                <w:noProof/>
                <w:webHidden/>
              </w:rPr>
            </w:r>
            <w:r>
              <w:rPr>
                <w:noProof/>
                <w:webHidden/>
              </w:rPr>
              <w:fldChar w:fldCharType="separate"/>
            </w:r>
            <w:r>
              <w:rPr>
                <w:noProof/>
                <w:webHidden/>
              </w:rPr>
              <w:t>15</w:t>
            </w:r>
            <w:r>
              <w:rPr>
                <w:noProof/>
                <w:webHidden/>
              </w:rPr>
              <w:fldChar w:fldCharType="end"/>
            </w:r>
          </w:hyperlink>
        </w:p>
        <w:p w14:paraId="6EAC8D59"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57" w:history="1">
            <w:r w:rsidRPr="00146950">
              <w:rPr>
                <w:rStyle w:val="Lienhypertexte"/>
                <w:noProof/>
              </w:rPr>
              <w:t>1.1.2.</w:t>
            </w:r>
            <w:r>
              <w:rPr>
                <w:rFonts w:asciiTheme="minorHAnsi" w:eastAsiaTheme="minorEastAsia" w:hAnsiTheme="minorHAnsi" w:cstheme="minorBidi"/>
                <w:noProof/>
                <w:szCs w:val="22"/>
                <w:lang w:eastAsia="zh-CN"/>
              </w:rPr>
              <w:tab/>
            </w:r>
            <w:r w:rsidRPr="00146950">
              <w:rPr>
                <w:rStyle w:val="Lienhypertexte"/>
                <w:noProof/>
              </w:rPr>
              <w:t>Effet Morton</w:t>
            </w:r>
            <w:r>
              <w:rPr>
                <w:noProof/>
                <w:webHidden/>
              </w:rPr>
              <w:tab/>
            </w:r>
            <w:r>
              <w:rPr>
                <w:noProof/>
                <w:webHidden/>
              </w:rPr>
              <w:fldChar w:fldCharType="begin"/>
            </w:r>
            <w:r>
              <w:rPr>
                <w:noProof/>
                <w:webHidden/>
              </w:rPr>
              <w:instrText xml:space="preserve"> PAGEREF _Toc534650357 \h </w:instrText>
            </w:r>
            <w:r>
              <w:rPr>
                <w:noProof/>
                <w:webHidden/>
              </w:rPr>
            </w:r>
            <w:r>
              <w:rPr>
                <w:noProof/>
                <w:webHidden/>
              </w:rPr>
              <w:fldChar w:fldCharType="separate"/>
            </w:r>
            <w:r>
              <w:rPr>
                <w:noProof/>
                <w:webHidden/>
              </w:rPr>
              <w:t>17</w:t>
            </w:r>
            <w:r>
              <w:rPr>
                <w:noProof/>
                <w:webHidden/>
              </w:rPr>
              <w:fldChar w:fldCharType="end"/>
            </w:r>
          </w:hyperlink>
        </w:p>
        <w:p w14:paraId="6CB78D22"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58" w:history="1">
            <w:r w:rsidRPr="00146950">
              <w:rPr>
                <w:rStyle w:val="Lienhypertexte"/>
                <w:noProof/>
              </w:rPr>
              <w:t>1.2.</w:t>
            </w:r>
            <w:r>
              <w:rPr>
                <w:rFonts w:asciiTheme="minorHAnsi" w:eastAsiaTheme="minorEastAsia" w:hAnsiTheme="minorHAnsi" w:cstheme="minorBidi"/>
                <w:noProof/>
                <w:szCs w:val="22"/>
                <w:lang w:eastAsia="zh-CN"/>
              </w:rPr>
              <w:tab/>
            </w:r>
            <w:r w:rsidRPr="00146950">
              <w:rPr>
                <w:rStyle w:val="Lienhypertexte"/>
                <w:noProof/>
              </w:rPr>
              <w:t>Etudes expérimentales et cas industriels</w:t>
            </w:r>
            <w:r>
              <w:rPr>
                <w:noProof/>
                <w:webHidden/>
              </w:rPr>
              <w:tab/>
            </w:r>
            <w:r>
              <w:rPr>
                <w:noProof/>
                <w:webHidden/>
              </w:rPr>
              <w:fldChar w:fldCharType="begin"/>
            </w:r>
            <w:r>
              <w:rPr>
                <w:noProof/>
                <w:webHidden/>
              </w:rPr>
              <w:instrText xml:space="preserve"> PAGEREF _Toc534650358 \h </w:instrText>
            </w:r>
            <w:r>
              <w:rPr>
                <w:noProof/>
                <w:webHidden/>
              </w:rPr>
            </w:r>
            <w:r>
              <w:rPr>
                <w:noProof/>
                <w:webHidden/>
              </w:rPr>
              <w:fldChar w:fldCharType="separate"/>
            </w:r>
            <w:r>
              <w:rPr>
                <w:noProof/>
                <w:webHidden/>
              </w:rPr>
              <w:t>19</w:t>
            </w:r>
            <w:r>
              <w:rPr>
                <w:noProof/>
                <w:webHidden/>
              </w:rPr>
              <w:fldChar w:fldCharType="end"/>
            </w:r>
          </w:hyperlink>
        </w:p>
        <w:p w14:paraId="58AE50A7"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59" w:history="1">
            <w:r w:rsidRPr="00146950">
              <w:rPr>
                <w:rStyle w:val="Lienhypertexte"/>
                <w:noProof/>
              </w:rPr>
              <w:t>1.3.</w:t>
            </w:r>
            <w:r>
              <w:rPr>
                <w:rFonts w:asciiTheme="minorHAnsi" w:eastAsiaTheme="minorEastAsia" w:hAnsiTheme="minorHAnsi" w:cstheme="minorBidi"/>
                <w:noProof/>
                <w:szCs w:val="22"/>
                <w:lang w:eastAsia="zh-CN"/>
              </w:rPr>
              <w:tab/>
            </w:r>
            <w:r w:rsidRPr="00146950">
              <w:rPr>
                <w:rStyle w:val="Lienhypertexte"/>
                <w:noProof/>
              </w:rPr>
              <w:t>Modeles theoriques</w:t>
            </w:r>
            <w:r>
              <w:rPr>
                <w:noProof/>
                <w:webHidden/>
              </w:rPr>
              <w:tab/>
            </w:r>
            <w:r>
              <w:rPr>
                <w:noProof/>
                <w:webHidden/>
              </w:rPr>
              <w:fldChar w:fldCharType="begin"/>
            </w:r>
            <w:r>
              <w:rPr>
                <w:noProof/>
                <w:webHidden/>
              </w:rPr>
              <w:instrText xml:space="preserve"> PAGEREF _Toc534650359 \h </w:instrText>
            </w:r>
            <w:r>
              <w:rPr>
                <w:noProof/>
                <w:webHidden/>
              </w:rPr>
            </w:r>
            <w:r>
              <w:rPr>
                <w:noProof/>
                <w:webHidden/>
              </w:rPr>
              <w:fldChar w:fldCharType="separate"/>
            </w:r>
            <w:r>
              <w:rPr>
                <w:noProof/>
                <w:webHidden/>
              </w:rPr>
              <w:t>23</w:t>
            </w:r>
            <w:r>
              <w:rPr>
                <w:noProof/>
                <w:webHidden/>
              </w:rPr>
              <w:fldChar w:fldCharType="end"/>
            </w:r>
          </w:hyperlink>
        </w:p>
        <w:p w14:paraId="325907E3"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60" w:history="1">
            <w:r w:rsidRPr="00146950">
              <w:rPr>
                <w:rStyle w:val="Lienhypertexte"/>
                <w:noProof/>
              </w:rPr>
              <w:t>1.3.1.</w:t>
            </w:r>
            <w:r>
              <w:rPr>
                <w:rFonts w:asciiTheme="minorHAnsi" w:eastAsiaTheme="minorEastAsia" w:hAnsiTheme="minorHAnsi" w:cstheme="minorBidi"/>
                <w:noProof/>
                <w:szCs w:val="22"/>
                <w:lang w:eastAsia="zh-CN"/>
              </w:rPr>
              <w:tab/>
            </w:r>
            <w:r w:rsidRPr="00146950">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_Toc534650360 \h </w:instrText>
            </w:r>
            <w:r>
              <w:rPr>
                <w:noProof/>
                <w:webHidden/>
              </w:rPr>
            </w:r>
            <w:r>
              <w:rPr>
                <w:noProof/>
                <w:webHidden/>
              </w:rPr>
              <w:fldChar w:fldCharType="separate"/>
            </w:r>
            <w:r>
              <w:rPr>
                <w:noProof/>
                <w:webHidden/>
              </w:rPr>
              <w:t>23</w:t>
            </w:r>
            <w:r>
              <w:rPr>
                <w:noProof/>
                <w:webHidden/>
              </w:rPr>
              <w:fldChar w:fldCharType="end"/>
            </w:r>
          </w:hyperlink>
        </w:p>
        <w:p w14:paraId="1C90548D"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61" w:history="1">
            <w:r w:rsidRPr="00146950">
              <w:rPr>
                <w:rStyle w:val="Lienhypertexte"/>
                <w:noProof/>
              </w:rPr>
              <w:t>1.3.2.</w:t>
            </w:r>
            <w:r>
              <w:rPr>
                <w:rFonts w:asciiTheme="minorHAnsi" w:eastAsiaTheme="minorEastAsia" w:hAnsiTheme="minorHAnsi" w:cstheme="minorBidi"/>
                <w:noProof/>
                <w:szCs w:val="22"/>
                <w:lang w:eastAsia="zh-CN"/>
              </w:rPr>
              <w:tab/>
            </w:r>
            <w:r w:rsidRPr="00146950">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_Toc534650361 \h </w:instrText>
            </w:r>
            <w:r>
              <w:rPr>
                <w:noProof/>
                <w:webHidden/>
              </w:rPr>
            </w:r>
            <w:r>
              <w:rPr>
                <w:noProof/>
                <w:webHidden/>
              </w:rPr>
              <w:fldChar w:fldCharType="separate"/>
            </w:r>
            <w:r>
              <w:rPr>
                <w:noProof/>
                <w:webHidden/>
              </w:rPr>
              <w:t>25</w:t>
            </w:r>
            <w:r>
              <w:rPr>
                <w:noProof/>
                <w:webHidden/>
              </w:rPr>
              <w:fldChar w:fldCharType="end"/>
            </w:r>
          </w:hyperlink>
        </w:p>
        <w:p w14:paraId="68086AD4"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62" w:history="1">
            <w:r w:rsidRPr="00146950">
              <w:rPr>
                <w:rStyle w:val="Lienhypertexte"/>
                <w:noProof/>
              </w:rPr>
              <w:t>1.3.3.</w:t>
            </w:r>
            <w:r>
              <w:rPr>
                <w:rFonts w:asciiTheme="minorHAnsi" w:eastAsiaTheme="minorEastAsia" w:hAnsiTheme="minorHAnsi" w:cstheme="minorBidi"/>
                <w:noProof/>
                <w:szCs w:val="22"/>
                <w:lang w:eastAsia="zh-CN"/>
              </w:rPr>
              <w:tab/>
            </w:r>
            <w:r w:rsidRPr="00146950">
              <w:rPr>
                <w:rStyle w:val="Lienhypertexte"/>
                <w:noProof/>
              </w:rPr>
              <w:t>Méthodes du rapport thermique</w:t>
            </w:r>
            <w:r>
              <w:rPr>
                <w:noProof/>
                <w:webHidden/>
              </w:rPr>
              <w:tab/>
            </w:r>
            <w:r>
              <w:rPr>
                <w:noProof/>
                <w:webHidden/>
              </w:rPr>
              <w:fldChar w:fldCharType="begin"/>
            </w:r>
            <w:r>
              <w:rPr>
                <w:noProof/>
                <w:webHidden/>
              </w:rPr>
              <w:instrText xml:space="preserve"> PAGEREF _Toc534650362 \h </w:instrText>
            </w:r>
            <w:r>
              <w:rPr>
                <w:noProof/>
                <w:webHidden/>
              </w:rPr>
            </w:r>
            <w:r>
              <w:rPr>
                <w:noProof/>
                <w:webHidden/>
              </w:rPr>
              <w:fldChar w:fldCharType="separate"/>
            </w:r>
            <w:r>
              <w:rPr>
                <w:noProof/>
                <w:webHidden/>
              </w:rPr>
              <w:t>25</w:t>
            </w:r>
            <w:r>
              <w:rPr>
                <w:noProof/>
                <w:webHidden/>
              </w:rPr>
              <w:fldChar w:fldCharType="end"/>
            </w:r>
          </w:hyperlink>
        </w:p>
        <w:p w14:paraId="25F73D67"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63" w:history="1">
            <w:r w:rsidRPr="00146950">
              <w:rPr>
                <w:rStyle w:val="Lienhypertexte"/>
                <w:noProof/>
              </w:rPr>
              <w:t>1.3.4.</w:t>
            </w:r>
            <w:r>
              <w:rPr>
                <w:rFonts w:asciiTheme="minorHAnsi" w:eastAsiaTheme="minorEastAsia" w:hAnsiTheme="minorHAnsi" w:cstheme="minorBidi"/>
                <w:noProof/>
                <w:szCs w:val="22"/>
                <w:lang w:eastAsia="zh-CN"/>
              </w:rPr>
              <w:tab/>
            </w:r>
            <w:r w:rsidRPr="00146950">
              <w:rPr>
                <w:rStyle w:val="Lienhypertexte"/>
                <w:noProof/>
              </w:rPr>
              <w:t>Modeles non-linéaires en régime transitoire</w:t>
            </w:r>
            <w:r>
              <w:rPr>
                <w:noProof/>
                <w:webHidden/>
              </w:rPr>
              <w:tab/>
            </w:r>
            <w:r>
              <w:rPr>
                <w:noProof/>
                <w:webHidden/>
              </w:rPr>
              <w:fldChar w:fldCharType="begin"/>
            </w:r>
            <w:r>
              <w:rPr>
                <w:noProof/>
                <w:webHidden/>
              </w:rPr>
              <w:instrText xml:space="preserve"> PAGEREF _Toc534650363 \h </w:instrText>
            </w:r>
            <w:r>
              <w:rPr>
                <w:noProof/>
                <w:webHidden/>
              </w:rPr>
            </w:r>
            <w:r>
              <w:rPr>
                <w:noProof/>
                <w:webHidden/>
              </w:rPr>
              <w:fldChar w:fldCharType="separate"/>
            </w:r>
            <w:r>
              <w:rPr>
                <w:noProof/>
                <w:webHidden/>
              </w:rPr>
              <w:t>26</w:t>
            </w:r>
            <w:r>
              <w:rPr>
                <w:noProof/>
                <w:webHidden/>
              </w:rPr>
              <w:fldChar w:fldCharType="end"/>
            </w:r>
          </w:hyperlink>
        </w:p>
        <w:p w14:paraId="18FB71F6"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64" w:history="1">
            <w:r w:rsidRPr="00146950">
              <w:rPr>
                <w:rStyle w:val="Lienhypertexte"/>
                <w:noProof/>
              </w:rPr>
              <w:t>1.4.</w:t>
            </w:r>
            <w:r>
              <w:rPr>
                <w:rFonts w:asciiTheme="minorHAnsi" w:eastAsiaTheme="minorEastAsia" w:hAnsiTheme="minorHAnsi" w:cstheme="minorBidi"/>
                <w:noProof/>
                <w:szCs w:val="22"/>
                <w:lang w:eastAsia="zh-CN"/>
              </w:rPr>
              <w:tab/>
            </w:r>
            <w:r w:rsidRPr="00146950">
              <w:rPr>
                <w:rStyle w:val="Lienhypertexte"/>
                <w:noProof/>
              </w:rPr>
              <w:t>Stratégie de la modélisation : synthèse</w:t>
            </w:r>
            <w:r>
              <w:rPr>
                <w:noProof/>
                <w:webHidden/>
              </w:rPr>
              <w:tab/>
            </w:r>
            <w:r>
              <w:rPr>
                <w:noProof/>
                <w:webHidden/>
              </w:rPr>
              <w:fldChar w:fldCharType="begin"/>
            </w:r>
            <w:r>
              <w:rPr>
                <w:noProof/>
                <w:webHidden/>
              </w:rPr>
              <w:instrText xml:space="preserve"> PAGEREF _Toc534650364 \h </w:instrText>
            </w:r>
            <w:r>
              <w:rPr>
                <w:noProof/>
                <w:webHidden/>
              </w:rPr>
            </w:r>
            <w:r>
              <w:rPr>
                <w:noProof/>
                <w:webHidden/>
              </w:rPr>
              <w:fldChar w:fldCharType="separate"/>
            </w:r>
            <w:r>
              <w:rPr>
                <w:noProof/>
                <w:webHidden/>
              </w:rPr>
              <w:t>27</w:t>
            </w:r>
            <w:r>
              <w:rPr>
                <w:noProof/>
                <w:webHidden/>
              </w:rPr>
              <w:fldChar w:fldCharType="end"/>
            </w:r>
          </w:hyperlink>
        </w:p>
        <w:p w14:paraId="014FA02B"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65" w:history="1">
            <w:r w:rsidRPr="00146950">
              <w:rPr>
                <w:rStyle w:val="Lienhypertexte"/>
                <w:noProof/>
              </w:rPr>
              <w:t>1.5.</w:t>
            </w:r>
            <w:r>
              <w:rPr>
                <w:rFonts w:asciiTheme="minorHAnsi" w:eastAsiaTheme="minorEastAsia" w:hAnsiTheme="minorHAnsi" w:cstheme="minorBidi"/>
                <w:noProof/>
                <w:szCs w:val="22"/>
                <w:lang w:eastAsia="zh-CN"/>
              </w:rPr>
              <w:tab/>
            </w:r>
            <w:r w:rsidRPr="00146950">
              <w:rPr>
                <w:rStyle w:val="Lienhypertexte"/>
                <w:noProof/>
              </w:rPr>
              <w:t>Conclusion</w:t>
            </w:r>
            <w:r>
              <w:rPr>
                <w:noProof/>
                <w:webHidden/>
              </w:rPr>
              <w:tab/>
            </w:r>
            <w:r>
              <w:rPr>
                <w:noProof/>
                <w:webHidden/>
              </w:rPr>
              <w:fldChar w:fldCharType="begin"/>
            </w:r>
            <w:r>
              <w:rPr>
                <w:noProof/>
                <w:webHidden/>
              </w:rPr>
              <w:instrText xml:space="preserve"> PAGEREF _Toc534650365 \h </w:instrText>
            </w:r>
            <w:r>
              <w:rPr>
                <w:noProof/>
                <w:webHidden/>
              </w:rPr>
            </w:r>
            <w:r>
              <w:rPr>
                <w:noProof/>
                <w:webHidden/>
              </w:rPr>
              <w:fldChar w:fldCharType="separate"/>
            </w:r>
            <w:r>
              <w:rPr>
                <w:noProof/>
                <w:webHidden/>
              </w:rPr>
              <w:t>30</w:t>
            </w:r>
            <w:r>
              <w:rPr>
                <w:noProof/>
                <w:webHidden/>
              </w:rPr>
              <w:fldChar w:fldCharType="end"/>
            </w:r>
          </w:hyperlink>
        </w:p>
        <w:p w14:paraId="66C05521" w14:textId="77777777" w:rsidR="006469A9" w:rsidRDefault="006469A9">
          <w:pPr>
            <w:pStyle w:val="TM1"/>
            <w:rPr>
              <w:rFonts w:asciiTheme="minorHAnsi" w:eastAsiaTheme="minorEastAsia" w:hAnsiTheme="minorHAnsi" w:cstheme="minorBidi"/>
              <w:sz w:val="22"/>
              <w:szCs w:val="22"/>
              <w:lang w:eastAsia="zh-CN"/>
            </w:rPr>
          </w:pPr>
          <w:hyperlink w:anchor="_Toc534650366" w:history="1">
            <w:r w:rsidRPr="00146950">
              <w:rPr>
                <w:rStyle w:val="Lienhypertexte"/>
              </w:rPr>
              <w:t>Chapitre 2 :  Modélisation des paliers hydrodynamiques</w:t>
            </w:r>
            <w:r>
              <w:rPr>
                <w:webHidden/>
              </w:rPr>
              <w:tab/>
            </w:r>
            <w:r>
              <w:rPr>
                <w:webHidden/>
              </w:rPr>
              <w:fldChar w:fldCharType="begin"/>
            </w:r>
            <w:r>
              <w:rPr>
                <w:webHidden/>
              </w:rPr>
              <w:instrText xml:space="preserve"> PAGEREF _Toc534650366 \h </w:instrText>
            </w:r>
            <w:r>
              <w:rPr>
                <w:webHidden/>
              </w:rPr>
            </w:r>
            <w:r>
              <w:rPr>
                <w:webHidden/>
              </w:rPr>
              <w:fldChar w:fldCharType="separate"/>
            </w:r>
            <w:r>
              <w:rPr>
                <w:webHidden/>
              </w:rPr>
              <w:t>31</w:t>
            </w:r>
            <w:r>
              <w:rPr>
                <w:webHidden/>
              </w:rPr>
              <w:fldChar w:fldCharType="end"/>
            </w:r>
          </w:hyperlink>
        </w:p>
        <w:p w14:paraId="7B8EC613"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69" w:history="1">
            <w:r w:rsidRPr="00146950">
              <w:rPr>
                <w:rStyle w:val="Lienhypertexte"/>
                <w:noProof/>
              </w:rPr>
              <w:t>2.1.</w:t>
            </w:r>
            <w:r>
              <w:rPr>
                <w:rFonts w:asciiTheme="minorHAnsi" w:eastAsiaTheme="minorEastAsia" w:hAnsiTheme="minorHAnsi" w:cstheme="minorBidi"/>
                <w:noProof/>
                <w:szCs w:val="22"/>
                <w:lang w:eastAsia="zh-CN"/>
              </w:rPr>
              <w:tab/>
            </w:r>
            <w:r w:rsidRPr="00146950">
              <w:rPr>
                <w:rStyle w:val="Lienhypertexte"/>
                <w:noProof/>
              </w:rPr>
              <w:t>Introduction</w:t>
            </w:r>
            <w:r>
              <w:rPr>
                <w:noProof/>
                <w:webHidden/>
              </w:rPr>
              <w:tab/>
            </w:r>
            <w:r>
              <w:rPr>
                <w:noProof/>
                <w:webHidden/>
              </w:rPr>
              <w:fldChar w:fldCharType="begin"/>
            </w:r>
            <w:r>
              <w:rPr>
                <w:noProof/>
                <w:webHidden/>
              </w:rPr>
              <w:instrText xml:space="preserve"> PAGEREF _Toc534650369 \h </w:instrText>
            </w:r>
            <w:r>
              <w:rPr>
                <w:noProof/>
                <w:webHidden/>
              </w:rPr>
            </w:r>
            <w:r>
              <w:rPr>
                <w:noProof/>
                <w:webHidden/>
              </w:rPr>
              <w:fldChar w:fldCharType="separate"/>
            </w:r>
            <w:r>
              <w:rPr>
                <w:noProof/>
                <w:webHidden/>
              </w:rPr>
              <w:t>31</w:t>
            </w:r>
            <w:r>
              <w:rPr>
                <w:noProof/>
                <w:webHidden/>
              </w:rPr>
              <w:fldChar w:fldCharType="end"/>
            </w:r>
          </w:hyperlink>
        </w:p>
        <w:p w14:paraId="2F51D292"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70" w:history="1">
            <w:r w:rsidRPr="00146950">
              <w:rPr>
                <w:rStyle w:val="Lienhypertexte"/>
                <w:noProof/>
              </w:rPr>
              <w:t>2.2.</w:t>
            </w:r>
            <w:r>
              <w:rPr>
                <w:rFonts w:asciiTheme="minorHAnsi" w:eastAsiaTheme="minorEastAsia" w:hAnsiTheme="minorHAnsi" w:cstheme="minorBidi"/>
                <w:noProof/>
                <w:szCs w:val="22"/>
                <w:lang w:eastAsia="zh-CN"/>
              </w:rPr>
              <w:tab/>
            </w:r>
            <w:r w:rsidRPr="00146950">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_Toc534650370 \h </w:instrText>
            </w:r>
            <w:r>
              <w:rPr>
                <w:noProof/>
                <w:webHidden/>
              </w:rPr>
            </w:r>
            <w:r>
              <w:rPr>
                <w:noProof/>
                <w:webHidden/>
              </w:rPr>
              <w:fldChar w:fldCharType="separate"/>
            </w:r>
            <w:r>
              <w:rPr>
                <w:noProof/>
                <w:webHidden/>
              </w:rPr>
              <w:t>32</w:t>
            </w:r>
            <w:r>
              <w:rPr>
                <w:noProof/>
                <w:webHidden/>
              </w:rPr>
              <w:fldChar w:fldCharType="end"/>
            </w:r>
          </w:hyperlink>
        </w:p>
        <w:p w14:paraId="7107F4B1"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71" w:history="1">
            <w:r w:rsidRPr="00146950">
              <w:rPr>
                <w:rStyle w:val="Lienhypertexte"/>
                <w:noProof/>
              </w:rPr>
              <w:t>2.3.</w:t>
            </w:r>
            <w:r>
              <w:rPr>
                <w:rFonts w:asciiTheme="minorHAnsi" w:eastAsiaTheme="minorEastAsia" w:hAnsiTheme="minorHAnsi" w:cstheme="minorBidi"/>
                <w:noProof/>
                <w:szCs w:val="22"/>
                <w:lang w:eastAsia="zh-CN"/>
              </w:rPr>
              <w:tab/>
            </w:r>
            <w:r w:rsidRPr="00146950">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_Toc534650371 \h </w:instrText>
            </w:r>
            <w:r>
              <w:rPr>
                <w:noProof/>
                <w:webHidden/>
              </w:rPr>
            </w:r>
            <w:r>
              <w:rPr>
                <w:noProof/>
                <w:webHidden/>
              </w:rPr>
              <w:fldChar w:fldCharType="separate"/>
            </w:r>
            <w:r>
              <w:rPr>
                <w:noProof/>
                <w:webHidden/>
              </w:rPr>
              <w:t>34</w:t>
            </w:r>
            <w:r>
              <w:rPr>
                <w:noProof/>
                <w:webHidden/>
              </w:rPr>
              <w:fldChar w:fldCharType="end"/>
            </w:r>
          </w:hyperlink>
        </w:p>
        <w:p w14:paraId="59431958"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72" w:history="1">
            <w:r w:rsidRPr="00146950">
              <w:rPr>
                <w:rStyle w:val="Lienhypertexte"/>
                <w:noProof/>
              </w:rPr>
              <w:t>2.3.1.</w:t>
            </w:r>
            <w:r>
              <w:rPr>
                <w:rFonts w:asciiTheme="minorHAnsi" w:eastAsiaTheme="minorEastAsia" w:hAnsiTheme="minorHAnsi" w:cstheme="minorBidi"/>
                <w:noProof/>
                <w:szCs w:val="22"/>
                <w:lang w:eastAsia="zh-CN"/>
              </w:rPr>
              <w:tab/>
            </w:r>
            <w:r w:rsidRPr="00146950">
              <w:rPr>
                <w:rStyle w:val="Lienhypertexte"/>
                <w:noProof/>
              </w:rPr>
              <w:t>Equation de Reynolds généralisée</w:t>
            </w:r>
            <w:r>
              <w:rPr>
                <w:noProof/>
                <w:webHidden/>
              </w:rPr>
              <w:tab/>
            </w:r>
            <w:r>
              <w:rPr>
                <w:noProof/>
                <w:webHidden/>
              </w:rPr>
              <w:fldChar w:fldCharType="begin"/>
            </w:r>
            <w:r>
              <w:rPr>
                <w:noProof/>
                <w:webHidden/>
              </w:rPr>
              <w:instrText xml:space="preserve"> PAGEREF _Toc534650372 \h </w:instrText>
            </w:r>
            <w:r>
              <w:rPr>
                <w:noProof/>
                <w:webHidden/>
              </w:rPr>
            </w:r>
            <w:r>
              <w:rPr>
                <w:noProof/>
                <w:webHidden/>
              </w:rPr>
              <w:fldChar w:fldCharType="separate"/>
            </w:r>
            <w:r>
              <w:rPr>
                <w:noProof/>
                <w:webHidden/>
              </w:rPr>
              <w:t>34</w:t>
            </w:r>
            <w:r>
              <w:rPr>
                <w:noProof/>
                <w:webHidden/>
              </w:rPr>
              <w:fldChar w:fldCharType="end"/>
            </w:r>
          </w:hyperlink>
        </w:p>
        <w:p w14:paraId="7E30264C"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73" w:history="1">
            <w:r w:rsidRPr="00146950">
              <w:rPr>
                <w:rStyle w:val="Lienhypertexte"/>
                <w:noProof/>
              </w:rPr>
              <w:t>2.3.2.</w:t>
            </w:r>
            <w:r>
              <w:rPr>
                <w:rFonts w:asciiTheme="minorHAnsi" w:eastAsiaTheme="minorEastAsia" w:hAnsiTheme="minorHAnsi" w:cstheme="minorBidi"/>
                <w:noProof/>
                <w:szCs w:val="22"/>
                <w:lang w:eastAsia="zh-CN"/>
              </w:rPr>
              <w:tab/>
            </w:r>
            <w:r w:rsidRPr="00146950">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_Toc534650373 \h </w:instrText>
            </w:r>
            <w:r>
              <w:rPr>
                <w:noProof/>
                <w:webHidden/>
              </w:rPr>
            </w:r>
            <w:r>
              <w:rPr>
                <w:noProof/>
                <w:webHidden/>
              </w:rPr>
              <w:fldChar w:fldCharType="separate"/>
            </w:r>
            <w:r>
              <w:rPr>
                <w:noProof/>
                <w:webHidden/>
              </w:rPr>
              <w:t>37</w:t>
            </w:r>
            <w:r>
              <w:rPr>
                <w:noProof/>
                <w:webHidden/>
              </w:rPr>
              <w:fldChar w:fldCharType="end"/>
            </w:r>
          </w:hyperlink>
        </w:p>
        <w:p w14:paraId="183A2FF1"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74" w:history="1">
            <w:r w:rsidRPr="00146950">
              <w:rPr>
                <w:rStyle w:val="Lienhypertexte"/>
                <w:noProof/>
              </w:rPr>
              <w:t>2.3.3.</w:t>
            </w:r>
            <w:r>
              <w:rPr>
                <w:rFonts w:asciiTheme="minorHAnsi" w:eastAsiaTheme="minorEastAsia" w:hAnsiTheme="minorHAnsi" w:cstheme="minorBidi"/>
                <w:noProof/>
                <w:szCs w:val="22"/>
                <w:lang w:eastAsia="zh-CN"/>
              </w:rPr>
              <w:tab/>
            </w:r>
            <w:r w:rsidRPr="00146950">
              <w:rPr>
                <w:rStyle w:val="Lienhypertexte"/>
                <w:noProof/>
              </w:rPr>
              <w:t>Equation de l’énergie</w:t>
            </w:r>
            <w:r>
              <w:rPr>
                <w:noProof/>
                <w:webHidden/>
              </w:rPr>
              <w:tab/>
            </w:r>
            <w:r>
              <w:rPr>
                <w:noProof/>
                <w:webHidden/>
              </w:rPr>
              <w:fldChar w:fldCharType="begin"/>
            </w:r>
            <w:r>
              <w:rPr>
                <w:noProof/>
                <w:webHidden/>
              </w:rPr>
              <w:instrText xml:space="preserve"> PAGEREF _Toc534650374 \h </w:instrText>
            </w:r>
            <w:r>
              <w:rPr>
                <w:noProof/>
                <w:webHidden/>
              </w:rPr>
            </w:r>
            <w:r>
              <w:rPr>
                <w:noProof/>
                <w:webHidden/>
              </w:rPr>
              <w:fldChar w:fldCharType="separate"/>
            </w:r>
            <w:r>
              <w:rPr>
                <w:noProof/>
                <w:webHidden/>
              </w:rPr>
              <w:t>39</w:t>
            </w:r>
            <w:r>
              <w:rPr>
                <w:noProof/>
                <w:webHidden/>
              </w:rPr>
              <w:fldChar w:fldCharType="end"/>
            </w:r>
          </w:hyperlink>
        </w:p>
        <w:p w14:paraId="0B4DED9F"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75" w:history="1">
            <w:r w:rsidRPr="00146950">
              <w:rPr>
                <w:rStyle w:val="Lienhypertexte"/>
                <w:noProof/>
              </w:rPr>
              <w:t>2.3.4.</w:t>
            </w:r>
            <w:r>
              <w:rPr>
                <w:rFonts w:asciiTheme="minorHAnsi" w:eastAsiaTheme="minorEastAsia" w:hAnsiTheme="minorHAnsi" w:cstheme="minorBidi"/>
                <w:noProof/>
                <w:szCs w:val="22"/>
                <w:lang w:eastAsia="zh-CN"/>
              </w:rPr>
              <w:tab/>
            </w:r>
            <w:r w:rsidRPr="00146950">
              <w:rPr>
                <w:rStyle w:val="Lienhypertexte"/>
                <w:noProof/>
              </w:rPr>
              <w:t>Résolution des équations couplées</w:t>
            </w:r>
            <w:r>
              <w:rPr>
                <w:noProof/>
                <w:webHidden/>
              </w:rPr>
              <w:tab/>
            </w:r>
            <w:r>
              <w:rPr>
                <w:noProof/>
                <w:webHidden/>
              </w:rPr>
              <w:fldChar w:fldCharType="begin"/>
            </w:r>
            <w:r>
              <w:rPr>
                <w:noProof/>
                <w:webHidden/>
              </w:rPr>
              <w:instrText xml:space="preserve"> PAGEREF _Toc534650375 \h </w:instrText>
            </w:r>
            <w:r>
              <w:rPr>
                <w:noProof/>
                <w:webHidden/>
              </w:rPr>
            </w:r>
            <w:r>
              <w:rPr>
                <w:noProof/>
                <w:webHidden/>
              </w:rPr>
              <w:fldChar w:fldCharType="separate"/>
            </w:r>
            <w:r>
              <w:rPr>
                <w:noProof/>
                <w:webHidden/>
              </w:rPr>
              <w:t>40</w:t>
            </w:r>
            <w:r>
              <w:rPr>
                <w:noProof/>
                <w:webHidden/>
              </w:rPr>
              <w:fldChar w:fldCharType="end"/>
            </w:r>
          </w:hyperlink>
        </w:p>
        <w:p w14:paraId="47A1A1A9"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76" w:history="1">
            <w:r w:rsidRPr="00146950">
              <w:rPr>
                <w:rStyle w:val="Lienhypertexte"/>
                <w:noProof/>
              </w:rPr>
              <w:t>2.3.5.</w:t>
            </w:r>
            <w:r>
              <w:rPr>
                <w:rFonts w:asciiTheme="minorHAnsi" w:eastAsiaTheme="minorEastAsia" w:hAnsiTheme="minorHAnsi" w:cstheme="minorBidi"/>
                <w:noProof/>
                <w:szCs w:val="22"/>
                <w:lang w:eastAsia="zh-CN"/>
              </w:rPr>
              <w:tab/>
            </w:r>
            <w:r w:rsidRPr="00146950">
              <w:rPr>
                <w:rStyle w:val="Lienhypertexte"/>
                <w:noProof/>
              </w:rPr>
              <w:t>Méthode de colocation aux points de Lobatto</w:t>
            </w:r>
            <w:r>
              <w:rPr>
                <w:noProof/>
                <w:webHidden/>
              </w:rPr>
              <w:tab/>
            </w:r>
            <w:r>
              <w:rPr>
                <w:noProof/>
                <w:webHidden/>
              </w:rPr>
              <w:fldChar w:fldCharType="begin"/>
            </w:r>
            <w:r>
              <w:rPr>
                <w:noProof/>
                <w:webHidden/>
              </w:rPr>
              <w:instrText xml:space="preserve"> PAGEREF _Toc534650376 \h </w:instrText>
            </w:r>
            <w:r>
              <w:rPr>
                <w:noProof/>
                <w:webHidden/>
              </w:rPr>
            </w:r>
            <w:r>
              <w:rPr>
                <w:noProof/>
                <w:webHidden/>
              </w:rPr>
              <w:fldChar w:fldCharType="separate"/>
            </w:r>
            <w:r>
              <w:rPr>
                <w:noProof/>
                <w:webHidden/>
              </w:rPr>
              <w:t>44</w:t>
            </w:r>
            <w:r>
              <w:rPr>
                <w:noProof/>
                <w:webHidden/>
              </w:rPr>
              <w:fldChar w:fldCharType="end"/>
            </w:r>
          </w:hyperlink>
        </w:p>
        <w:p w14:paraId="1EC3B361"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77" w:history="1">
            <w:r w:rsidRPr="00146950">
              <w:rPr>
                <w:rStyle w:val="Lienhypertexte"/>
                <w:noProof/>
              </w:rPr>
              <w:t>2.4.</w:t>
            </w:r>
            <w:r>
              <w:rPr>
                <w:rFonts w:asciiTheme="minorHAnsi" w:eastAsiaTheme="minorEastAsia" w:hAnsiTheme="minorHAnsi" w:cstheme="minorBidi"/>
                <w:noProof/>
                <w:szCs w:val="22"/>
                <w:lang w:eastAsia="zh-CN"/>
              </w:rPr>
              <w:tab/>
            </w:r>
            <w:r w:rsidRPr="00146950">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_Toc534650377 \h </w:instrText>
            </w:r>
            <w:r>
              <w:rPr>
                <w:noProof/>
                <w:webHidden/>
              </w:rPr>
            </w:r>
            <w:r>
              <w:rPr>
                <w:noProof/>
                <w:webHidden/>
              </w:rPr>
              <w:fldChar w:fldCharType="separate"/>
            </w:r>
            <w:r>
              <w:rPr>
                <w:noProof/>
                <w:webHidden/>
              </w:rPr>
              <w:t>47</w:t>
            </w:r>
            <w:r>
              <w:rPr>
                <w:noProof/>
                <w:webHidden/>
              </w:rPr>
              <w:fldChar w:fldCharType="end"/>
            </w:r>
          </w:hyperlink>
        </w:p>
        <w:p w14:paraId="54C541B1"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78" w:history="1">
            <w:r w:rsidRPr="00146950">
              <w:rPr>
                <w:rStyle w:val="Lienhypertexte"/>
                <w:noProof/>
              </w:rPr>
              <w:t>2.5.</w:t>
            </w:r>
            <w:r>
              <w:rPr>
                <w:rFonts w:asciiTheme="minorHAnsi" w:eastAsiaTheme="minorEastAsia" w:hAnsiTheme="minorHAnsi" w:cstheme="minorBidi"/>
                <w:noProof/>
                <w:szCs w:val="22"/>
                <w:lang w:eastAsia="zh-CN"/>
              </w:rPr>
              <w:tab/>
            </w:r>
            <w:r w:rsidRPr="00146950">
              <w:rPr>
                <w:rStyle w:val="Lienhypertexte"/>
                <w:noProof/>
              </w:rPr>
              <w:t>Études de cas d’un palier avec deux lobes</w:t>
            </w:r>
            <w:r>
              <w:rPr>
                <w:noProof/>
                <w:webHidden/>
              </w:rPr>
              <w:tab/>
            </w:r>
            <w:r>
              <w:rPr>
                <w:noProof/>
                <w:webHidden/>
              </w:rPr>
              <w:fldChar w:fldCharType="begin"/>
            </w:r>
            <w:r>
              <w:rPr>
                <w:noProof/>
                <w:webHidden/>
              </w:rPr>
              <w:instrText xml:space="preserve"> PAGEREF _Toc534650378 \h </w:instrText>
            </w:r>
            <w:r>
              <w:rPr>
                <w:noProof/>
                <w:webHidden/>
              </w:rPr>
            </w:r>
            <w:r>
              <w:rPr>
                <w:noProof/>
                <w:webHidden/>
              </w:rPr>
              <w:fldChar w:fldCharType="separate"/>
            </w:r>
            <w:r>
              <w:rPr>
                <w:noProof/>
                <w:webHidden/>
              </w:rPr>
              <w:t>47</w:t>
            </w:r>
            <w:r>
              <w:rPr>
                <w:noProof/>
                <w:webHidden/>
              </w:rPr>
              <w:fldChar w:fldCharType="end"/>
            </w:r>
          </w:hyperlink>
        </w:p>
        <w:p w14:paraId="2E75F8A5"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79" w:history="1">
            <w:r w:rsidRPr="00146950">
              <w:rPr>
                <w:rStyle w:val="Lienhypertexte"/>
                <w:noProof/>
              </w:rPr>
              <w:t>2.6.</w:t>
            </w:r>
            <w:r>
              <w:rPr>
                <w:rFonts w:asciiTheme="minorHAnsi" w:eastAsiaTheme="minorEastAsia" w:hAnsiTheme="minorHAnsi" w:cstheme="minorBidi"/>
                <w:noProof/>
                <w:szCs w:val="22"/>
                <w:lang w:eastAsia="zh-CN"/>
              </w:rPr>
              <w:tab/>
            </w:r>
            <w:r w:rsidRPr="00146950">
              <w:rPr>
                <w:rStyle w:val="Lienhypertexte"/>
                <w:noProof/>
              </w:rPr>
              <w:t>Conclusion</w:t>
            </w:r>
            <w:r>
              <w:rPr>
                <w:noProof/>
                <w:webHidden/>
              </w:rPr>
              <w:tab/>
            </w:r>
            <w:r>
              <w:rPr>
                <w:noProof/>
                <w:webHidden/>
              </w:rPr>
              <w:fldChar w:fldCharType="begin"/>
            </w:r>
            <w:r>
              <w:rPr>
                <w:noProof/>
                <w:webHidden/>
              </w:rPr>
              <w:instrText xml:space="preserve"> PAGEREF _Toc534650379 \h </w:instrText>
            </w:r>
            <w:r>
              <w:rPr>
                <w:noProof/>
                <w:webHidden/>
              </w:rPr>
            </w:r>
            <w:r>
              <w:rPr>
                <w:noProof/>
                <w:webHidden/>
              </w:rPr>
              <w:fldChar w:fldCharType="separate"/>
            </w:r>
            <w:r>
              <w:rPr>
                <w:noProof/>
                <w:webHidden/>
              </w:rPr>
              <w:t>51</w:t>
            </w:r>
            <w:r>
              <w:rPr>
                <w:noProof/>
                <w:webHidden/>
              </w:rPr>
              <w:fldChar w:fldCharType="end"/>
            </w:r>
          </w:hyperlink>
        </w:p>
        <w:p w14:paraId="7ED0A782" w14:textId="77777777" w:rsidR="006469A9" w:rsidRDefault="006469A9">
          <w:pPr>
            <w:pStyle w:val="TM1"/>
            <w:rPr>
              <w:rFonts w:asciiTheme="minorHAnsi" w:eastAsiaTheme="minorEastAsia" w:hAnsiTheme="minorHAnsi" w:cstheme="minorBidi"/>
              <w:sz w:val="22"/>
              <w:szCs w:val="22"/>
              <w:lang w:eastAsia="zh-CN"/>
            </w:rPr>
          </w:pPr>
          <w:hyperlink w:anchor="_Toc534650380" w:history="1">
            <w:r w:rsidRPr="00146950">
              <w:rPr>
                <w:rStyle w:val="Lienhypertexte"/>
              </w:rPr>
              <w:t>Chapitre 3 :  Modélisation des rotors</w:t>
            </w:r>
            <w:r>
              <w:rPr>
                <w:webHidden/>
              </w:rPr>
              <w:tab/>
            </w:r>
            <w:r>
              <w:rPr>
                <w:webHidden/>
              </w:rPr>
              <w:fldChar w:fldCharType="begin"/>
            </w:r>
            <w:r>
              <w:rPr>
                <w:webHidden/>
              </w:rPr>
              <w:instrText xml:space="preserve"> PAGEREF _Toc534650380 \h </w:instrText>
            </w:r>
            <w:r>
              <w:rPr>
                <w:webHidden/>
              </w:rPr>
            </w:r>
            <w:r>
              <w:rPr>
                <w:webHidden/>
              </w:rPr>
              <w:fldChar w:fldCharType="separate"/>
            </w:r>
            <w:r>
              <w:rPr>
                <w:webHidden/>
              </w:rPr>
              <w:t>53</w:t>
            </w:r>
            <w:r>
              <w:rPr>
                <w:webHidden/>
              </w:rPr>
              <w:fldChar w:fldCharType="end"/>
            </w:r>
          </w:hyperlink>
        </w:p>
        <w:p w14:paraId="25B710B4"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85" w:history="1">
            <w:r w:rsidRPr="00146950">
              <w:rPr>
                <w:rStyle w:val="Lienhypertexte"/>
                <w:noProof/>
              </w:rPr>
              <w:t>3.1.</w:t>
            </w:r>
            <w:r>
              <w:rPr>
                <w:rFonts w:asciiTheme="minorHAnsi" w:eastAsiaTheme="minorEastAsia" w:hAnsiTheme="minorHAnsi" w:cstheme="minorBidi"/>
                <w:noProof/>
                <w:szCs w:val="22"/>
                <w:lang w:eastAsia="zh-CN"/>
              </w:rPr>
              <w:tab/>
            </w:r>
            <w:r w:rsidRPr="00146950">
              <w:rPr>
                <w:rStyle w:val="Lienhypertexte"/>
                <w:noProof/>
              </w:rPr>
              <w:t>Modèle thermomécanique des rotors</w:t>
            </w:r>
            <w:r>
              <w:rPr>
                <w:noProof/>
                <w:webHidden/>
              </w:rPr>
              <w:tab/>
            </w:r>
            <w:r>
              <w:rPr>
                <w:noProof/>
                <w:webHidden/>
              </w:rPr>
              <w:fldChar w:fldCharType="begin"/>
            </w:r>
            <w:r>
              <w:rPr>
                <w:noProof/>
                <w:webHidden/>
              </w:rPr>
              <w:instrText xml:space="preserve"> PAGEREF _Toc534650385 \h </w:instrText>
            </w:r>
            <w:r>
              <w:rPr>
                <w:noProof/>
                <w:webHidden/>
              </w:rPr>
            </w:r>
            <w:r>
              <w:rPr>
                <w:noProof/>
                <w:webHidden/>
              </w:rPr>
              <w:fldChar w:fldCharType="separate"/>
            </w:r>
            <w:r>
              <w:rPr>
                <w:noProof/>
                <w:webHidden/>
              </w:rPr>
              <w:t>53</w:t>
            </w:r>
            <w:r>
              <w:rPr>
                <w:noProof/>
                <w:webHidden/>
              </w:rPr>
              <w:fldChar w:fldCharType="end"/>
            </w:r>
          </w:hyperlink>
        </w:p>
        <w:p w14:paraId="7B088135"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86" w:history="1">
            <w:r w:rsidRPr="00146950">
              <w:rPr>
                <w:rStyle w:val="Lienhypertexte"/>
                <w:noProof/>
              </w:rPr>
              <w:t>3.1.1.</w:t>
            </w:r>
            <w:r>
              <w:rPr>
                <w:rFonts w:asciiTheme="minorHAnsi" w:eastAsiaTheme="minorEastAsia" w:hAnsiTheme="minorHAnsi" w:cstheme="minorBidi"/>
                <w:noProof/>
                <w:szCs w:val="22"/>
                <w:lang w:eastAsia="zh-CN"/>
              </w:rPr>
              <w:tab/>
            </w:r>
            <w:r w:rsidRPr="00146950">
              <w:rPr>
                <w:rStyle w:val="Lienhypertexte"/>
                <w:noProof/>
              </w:rPr>
              <w:t>Modèle thermique linéaire</w:t>
            </w:r>
            <w:r>
              <w:rPr>
                <w:noProof/>
                <w:webHidden/>
              </w:rPr>
              <w:tab/>
            </w:r>
            <w:r>
              <w:rPr>
                <w:noProof/>
                <w:webHidden/>
              </w:rPr>
              <w:fldChar w:fldCharType="begin"/>
            </w:r>
            <w:r>
              <w:rPr>
                <w:noProof/>
                <w:webHidden/>
              </w:rPr>
              <w:instrText xml:space="preserve"> PAGEREF _Toc534650386 \h </w:instrText>
            </w:r>
            <w:r>
              <w:rPr>
                <w:noProof/>
                <w:webHidden/>
              </w:rPr>
            </w:r>
            <w:r>
              <w:rPr>
                <w:noProof/>
                <w:webHidden/>
              </w:rPr>
              <w:fldChar w:fldCharType="separate"/>
            </w:r>
            <w:r>
              <w:rPr>
                <w:noProof/>
                <w:webHidden/>
              </w:rPr>
              <w:t>54</w:t>
            </w:r>
            <w:r>
              <w:rPr>
                <w:noProof/>
                <w:webHidden/>
              </w:rPr>
              <w:fldChar w:fldCharType="end"/>
            </w:r>
          </w:hyperlink>
        </w:p>
        <w:p w14:paraId="1051DAD3"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87" w:history="1">
            <w:r w:rsidRPr="00146950">
              <w:rPr>
                <w:rStyle w:val="Lienhypertexte"/>
                <w:noProof/>
              </w:rPr>
              <w:t>3.1.2.</w:t>
            </w:r>
            <w:r>
              <w:rPr>
                <w:rFonts w:asciiTheme="minorHAnsi" w:eastAsiaTheme="minorEastAsia" w:hAnsiTheme="minorHAnsi" w:cstheme="minorBidi"/>
                <w:noProof/>
                <w:szCs w:val="22"/>
                <w:lang w:eastAsia="zh-CN"/>
              </w:rPr>
              <w:tab/>
            </w:r>
            <w:r w:rsidRPr="00146950">
              <w:rPr>
                <w:rStyle w:val="Lienhypertexte"/>
                <w:noProof/>
              </w:rPr>
              <w:t>Modèle de déformation thermique</w:t>
            </w:r>
            <w:r>
              <w:rPr>
                <w:noProof/>
                <w:webHidden/>
              </w:rPr>
              <w:tab/>
            </w:r>
            <w:r>
              <w:rPr>
                <w:noProof/>
                <w:webHidden/>
              </w:rPr>
              <w:fldChar w:fldCharType="begin"/>
            </w:r>
            <w:r>
              <w:rPr>
                <w:noProof/>
                <w:webHidden/>
              </w:rPr>
              <w:instrText xml:space="preserve"> PAGEREF _Toc534650387 \h </w:instrText>
            </w:r>
            <w:r>
              <w:rPr>
                <w:noProof/>
                <w:webHidden/>
              </w:rPr>
            </w:r>
            <w:r>
              <w:rPr>
                <w:noProof/>
                <w:webHidden/>
              </w:rPr>
              <w:fldChar w:fldCharType="separate"/>
            </w:r>
            <w:r>
              <w:rPr>
                <w:noProof/>
                <w:webHidden/>
              </w:rPr>
              <w:t>56</w:t>
            </w:r>
            <w:r>
              <w:rPr>
                <w:noProof/>
                <w:webHidden/>
              </w:rPr>
              <w:fldChar w:fldCharType="end"/>
            </w:r>
          </w:hyperlink>
        </w:p>
        <w:p w14:paraId="2F447AD7"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88" w:history="1">
            <w:r w:rsidRPr="00146950">
              <w:rPr>
                <w:rStyle w:val="Lienhypertexte"/>
                <w:noProof/>
              </w:rPr>
              <w:t>3.2.</w:t>
            </w:r>
            <w:r>
              <w:rPr>
                <w:rFonts w:asciiTheme="minorHAnsi" w:eastAsiaTheme="minorEastAsia" w:hAnsiTheme="minorHAnsi" w:cstheme="minorBidi"/>
                <w:noProof/>
                <w:szCs w:val="22"/>
                <w:lang w:eastAsia="zh-CN"/>
              </w:rPr>
              <w:tab/>
            </w:r>
            <w:r w:rsidRPr="00146950">
              <w:rPr>
                <w:rStyle w:val="Lienhypertexte"/>
                <w:noProof/>
              </w:rPr>
              <w:t>Modèles dynamiques des rotors</w:t>
            </w:r>
            <w:r>
              <w:rPr>
                <w:noProof/>
                <w:webHidden/>
              </w:rPr>
              <w:tab/>
            </w:r>
            <w:r>
              <w:rPr>
                <w:noProof/>
                <w:webHidden/>
              </w:rPr>
              <w:fldChar w:fldCharType="begin"/>
            </w:r>
            <w:r>
              <w:rPr>
                <w:noProof/>
                <w:webHidden/>
              </w:rPr>
              <w:instrText xml:space="preserve"> PAGEREF _Toc534650388 \h </w:instrText>
            </w:r>
            <w:r>
              <w:rPr>
                <w:noProof/>
                <w:webHidden/>
              </w:rPr>
            </w:r>
            <w:r>
              <w:rPr>
                <w:noProof/>
                <w:webHidden/>
              </w:rPr>
              <w:fldChar w:fldCharType="separate"/>
            </w:r>
            <w:r>
              <w:rPr>
                <w:noProof/>
                <w:webHidden/>
              </w:rPr>
              <w:t>59</w:t>
            </w:r>
            <w:r>
              <w:rPr>
                <w:noProof/>
                <w:webHidden/>
              </w:rPr>
              <w:fldChar w:fldCharType="end"/>
            </w:r>
          </w:hyperlink>
        </w:p>
        <w:p w14:paraId="712947B2"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89" w:history="1">
            <w:r w:rsidRPr="00146950">
              <w:rPr>
                <w:rStyle w:val="Lienhypertexte"/>
                <w:noProof/>
              </w:rPr>
              <w:t>3.2.1.</w:t>
            </w:r>
            <w:r>
              <w:rPr>
                <w:rFonts w:asciiTheme="minorHAnsi" w:eastAsiaTheme="minorEastAsia" w:hAnsiTheme="minorHAnsi" w:cstheme="minorBidi"/>
                <w:noProof/>
                <w:szCs w:val="22"/>
                <w:lang w:eastAsia="zh-CN"/>
              </w:rPr>
              <w:tab/>
            </w:r>
            <w:r w:rsidRPr="00146950">
              <w:rPr>
                <w:rStyle w:val="Lienhypertexte"/>
                <w:noProof/>
              </w:rPr>
              <w:t>Rotor rigide à quatres degrés deliberté</w:t>
            </w:r>
            <w:r>
              <w:rPr>
                <w:noProof/>
                <w:webHidden/>
              </w:rPr>
              <w:tab/>
            </w:r>
            <w:r>
              <w:rPr>
                <w:noProof/>
                <w:webHidden/>
              </w:rPr>
              <w:fldChar w:fldCharType="begin"/>
            </w:r>
            <w:r>
              <w:rPr>
                <w:noProof/>
                <w:webHidden/>
              </w:rPr>
              <w:instrText xml:space="preserve"> PAGEREF _Toc534650389 \h </w:instrText>
            </w:r>
            <w:r>
              <w:rPr>
                <w:noProof/>
                <w:webHidden/>
              </w:rPr>
            </w:r>
            <w:r>
              <w:rPr>
                <w:noProof/>
                <w:webHidden/>
              </w:rPr>
              <w:fldChar w:fldCharType="separate"/>
            </w:r>
            <w:r>
              <w:rPr>
                <w:noProof/>
                <w:webHidden/>
              </w:rPr>
              <w:t>59</w:t>
            </w:r>
            <w:r>
              <w:rPr>
                <w:noProof/>
                <w:webHidden/>
              </w:rPr>
              <w:fldChar w:fldCharType="end"/>
            </w:r>
          </w:hyperlink>
        </w:p>
        <w:p w14:paraId="57B05D57"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90" w:history="1">
            <w:r w:rsidRPr="00146950">
              <w:rPr>
                <w:rStyle w:val="Lienhypertexte"/>
                <w:noProof/>
              </w:rPr>
              <w:t>3.2.2.</w:t>
            </w:r>
            <w:r>
              <w:rPr>
                <w:rFonts w:asciiTheme="minorHAnsi" w:eastAsiaTheme="minorEastAsia" w:hAnsiTheme="minorHAnsi" w:cstheme="minorBidi"/>
                <w:noProof/>
                <w:szCs w:val="22"/>
                <w:lang w:eastAsia="zh-CN"/>
              </w:rPr>
              <w:tab/>
            </w:r>
            <w:r w:rsidRPr="00146950">
              <w:rPr>
                <w:rStyle w:val="Lienhypertexte"/>
                <w:noProof/>
              </w:rPr>
              <w:t xml:space="preserve">Rotor flexible à </w:t>
            </w:r>
            <m:oMath>
              <m:r>
                <m:rPr>
                  <m:sty m:val="bi"/>
                </m:rPr>
                <w:rPr>
                  <w:rStyle w:val="Lienhypertexte"/>
                  <w:rFonts w:ascii="Cambria Math" w:hAnsi="Cambria Math"/>
                  <w:noProof/>
                </w:rPr>
                <m:t>n</m:t>
              </m:r>
            </m:oMath>
            <w:r w:rsidRPr="00146950">
              <w:rPr>
                <w:rStyle w:val="Lienhypertexte"/>
                <w:noProof/>
              </w:rPr>
              <w:t xml:space="preserve"> degrés de liberté</w:t>
            </w:r>
            <w:r>
              <w:rPr>
                <w:noProof/>
                <w:webHidden/>
              </w:rPr>
              <w:tab/>
            </w:r>
            <w:r>
              <w:rPr>
                <w:noProof/>
                <w:webHidden/>
              </w:rPr>
              <w:fldChar w:fldCharType="begin"/>
            </w:r>
            <w:r>
              <w:rPr>
                <w:noProof/>
                <w:webHidden/>
              </w:rPr>
              <w:instrText xml:space="preserve"> PAGEREF _Toc534650390 \h </w:instrText>
            </w:r>
            <w:r>
              <w:rPr>
                <w:noProof/>
                <w:webHidden/>
              </w:rPr>
            </w:r>
            <w:r>
              <w:rPr>
                <w:noProof/>
                <w:webHidden/>
              </w:rPr>
              <w:fldChar w:fldCharType="separate"/>
            </w:r>
            <w:r>
              <w:rPr>
                <w:noProof/>
                <w:webHidden/>
              </w:rPr>
              <w:t>61</w:t>
            </w:r>
            <w:r>
              <w:rPr>
                <w:noProof/>
                <w:webHidden/>
              </w:rPr>
              <w:fldChar w:fldCharType="end"/>
            </w:r>
          </w:hyperlink>
        </w:p>
        <w:p w14:paraId="23F9BF2E"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91" w:history="1">
            <w:r w:rsidRPr="00146950">
              <w:rPr>
                <w:rStyle w:val="Lienhypertexte"/>
                <w:noProof/>
              </w:rPr>
              <w:t>3.2.3.</w:t>
            </w:r>
            <w:r>
              <w:rPr>
                <w:rFonts w:asciiTheme="minorHAnsi" w:eastAsiaTheme="minorEastAsia" w:hAnsiTheme="minorHAnsi" w:cstheme="minorBidi"/>
                <w:noProof/>
                <w:szCs w:val="22"/>
                <w:lang w:eastAsia="zh-CN"/>
              </w:rPr>
              <w:tab/>
            </w:r>
            <w:r w:rsidRPr="00146950">
              <w:rPr>
                <w:rStyle w:val="Lienhypertexte"/>
                <w:noProof/>
              </w:rPr>
              <w:t>Méthode numérique d’intégration temporelles</w:t>
            </w:r>
            <w:r>
              <w:rPr>
                <w:noProof/>
                <w:webHidden/>
              </w:rPr>
              <w:tab/>
            </w:r>
            <w:r>
              <w:rPr>
                <w:noProof/>
                <w:webHidden/>
              </w:rPr>
              <w:fldChar w:fldCharType="begin"/>
            </w:r>
            <w:r>
              <w:rPr>
                <w:noProof/>
                <w:webHidden/>
              </w:rPr>
              <w:instrText xml:space="preserve"> PAGEREF _Toc534650391 \h </w:instrText>
            </w:r>
            <w:r>
              <w:rPr>
                <w:noProof/>
                <w:webHidden/>
              </w:rPr>
            </w:r>
            <w:r>
              <w:rPr>
                <w:noProof/>
                <w:webHidden/>
              </w:rPr>
              <w:fldChar w:fldCharType="separate"/>
            </w:r>
            <w:r>
              <w:rPr>
                <w:noProof/>
                <w:webHidden/>
              </w:rPr>
              <w:t>62</w:t>
            </w:r>
            <w:r>
              <w:rPr>
                <w:noProof/>
                <w:webHidden/>
              </w:rPr>
              <w:fldChar w:fldCharType="end"/>
            </w:r>
          </w:hyperlink>
        </w:p>
        <w:p w14:paraId="3F2802C1"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92" w:history="1">
            <w:r w:rsidRPr="00146950">
              <w:rPr>
                <w:rStyle w:val="Lienhypertexte"/>
                <w:noProof/>
              </w:rPr>
              <w:t>3.2.4.</w:t>
            </w:r>
            <w:r>
              <w:rPr>
                <w:rFonts w:asciiTheme="minorHAnsi" w:eastAsiaTheme="minorEastAsia" w:hAnsiTheme="minorHAnsi" w:cstheme="minorBidi"/>
                <w:noProof/>
                <w:szCs w:val="22"/>
                <w:lang w:eastAsia="zh-CN"/>
              </w:rPr>
              <w:tab/>
            </w:r>
            <w:r w:rsidRPr="00146950">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_Toc534650392 \h </w:instrText>
            </w:r>
            <w:r>
              <w:rPr>
                <w:noProof/>
                <w:webHidden/>
              </w:rPr>
            </w:r>
            <w:r>
              <w:rPr>
                <w:noProof/>
                <w:webHidden/>
              </w:rPr>
              <w:fldChar w:fldCharType="separate"/>
            </w:r>
            <w:r>
              <w:rPr>
                <w:noProof/>
                <w:webHidden/>
              </w:rPr>
              <w:t>65</w:t>
            </w:r>
            <w:r>
              <w:rPr>
                <w:noProof/>
                <w:webHidden/>
              </w:rPr>
              <w:fldChar w:fldCharType="end"/>
            </w:r>
          </w:hyperlink>
        </w:p>
        <w:p w14:paraId="7CFE850B"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93" w:history="1">
            <w:r w:rsidRPr="00146950">
              <w:rPr>
                <w:rStyle w:val="Lienhypertexte"/>
                <w:noProof/>
              </w:rPr>
              <w:t>3.3.</w:t>
            </w:r>
            <w:r>
              <w:rPr>
                <w:rFonts w:asciiTheme="minorHAnsi" w:eastAsiaTheme="minorEastAsia" w:hAnsiTheme="minorHAnsi" w:cstheme="minorBidi"/>
                <w:noProof/>
                <w:szCs w:val="22"/>
                <w:lang w:eastAsia="zh-CN"/>
              </w:rPr>
              <w:tab/>
            </w:r>
            <w:r w:rsidRPr="00146950">
              <w:rPr>
                <w:rStyle w:val="Lienhypertexte"/>
                <w:noProof/>
              </w:rPr>
              <w:t>Modélisation du balourd thermique</w:t>
            </w:r>
            <w:r>
              <w:rPr>
                <w:noProof/>
                <w:webHidden/>
              </w:rPr>
              <w:tab/>
            </w:r>
            <w:r>
              <w:rPr>
                <w:noProof/>
                <w:webHidden/>
              </w:rPr>
              <w:fldChar w:fldCharType="begin"/>
            </w:r>
            <w:r>
              <w:rPr>
                <w:noProof/>
                <w:webHidden/>
              </w:rPr>
              <w:instrText xml:space="preserve"> PAGEREF _Toc534650393 \h </w:instrText>
            </w:r>
            <w:r>
              <w:rPr>
                <w:noProof/>
                <w:webHidden/>
              </w:rPr>
            </w:r>
            <w:r>
              <w:rPr>
                <w:noProof/>
                <w:webHidden/>
              </w:rPr>
              <w:fldChar w:fldCharType="separate"/>
            </w:r>
            <w:r>
              <w:rPr>
                <w:noProof/>
                <w:webHidden/>
              </w:rPr>
              <w:t>69</w:t>
            </w:r>
            <w:r>
              <w:rPr>
                <w:noProof/>
                <w:webHidden/>
              </w:rPr>
              <w:fldChar w:fldCharType="end"/>
            </w:r>
          </w:hyperlink>
        </w:p>
        <w:p w14:paraId="4B42FC85"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94" w:history="1">
            <w:r w:rsidRPr="00146950">
              <w:rPr>
                <w:rStyle w:val="Lienhypertexte"/>
                <w:noProof/>
              </w:rPr>
              <w:t>3.3.1.</w:t>
            </w:r>
            <w:r>
              <w:rPr>
                <w:rFonts w:asciiTheme="minorHAnsi" w:eastAsiaTheme="minorEastAsia" w:hAnsiTheme="minorHAnsi" w:cstheme="minorBidi"/>
                <w:noProof/>
                <w:szCs w:val="22"/>
                <w:lang w:eastAsia="zh-CN"/>
              </w:rPr>
              <w:tab/>
            </w:r>
            <w:r w:rsidRPr="00146950">
              <w:rPr>
                <w:rStyle w:val="Lienhypertexte"/>
                <w:noProof/>
              </w:rPr>
              <w:t>Approche des masses conconcentrées</w:t>
            </w:r>
            <w:r>
              <w:rPr>
                <w:noProof/>
                <w:webHidden/>
              </w:rPr>
              <w:tab/>
            </w:r>
            <w:r>
              <w:rPr>
                <w:noProof/>
                <w:webHidden/>
              </w:rPr>
              <w:fldChar w:fldCharType="begin"/>
            </w:r>
            <w:r>
              <w:rPr>
                <w:noProof/>
                <w:webHidden/>
              </w:rPr>
              <w:instrText xml:space="preserve"> PAGEREF _Toc534650394 \h </w:instrText>
            </w:r>
            <w:r>
              <w:rPr>
                <w:noProof/>
                <w:webHidden/>
              </w:rPr>
            </w:r>
            <w:r>
              <w:rPr>
                <w:noProof/>
                <w:webHidden/>
              </w:rPr>
              <w:fldChar w:fldCharType="separate"/>
            </w:r>
            <w:r>
              <w:rPr>
                <w:noProof/>
                <w:webHidden/>
              </w:rPr>
              <w:t>69</w:t>
            </w:r>
            <w:r>
              <w:rPr>
                <w:noProof/>
                <w:webHidden/>
              </w:rPr>
              <w:fldChar w:fldCharType="end"/>
            </w:r>
          </w:hyperlink>
        </w:p>
        <w:p w14:paraId="63DE482A"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395" w:history="1">
            <w:r w:rsidRPr="00146950">
              <w:rPr>
                <w:rStyle w:val="Lienhypertexte"/>
                <w:noProof/>
              </w:rPr>
              <w:t>3.3.2.</w:t>
            </w:r>
            <w:r>
              <w:rPr>
                <w:rFonts w:asciiTheme="minorHAnsi" w:eastAsiaTheme="minorEastAsia" w:hAnsiTheme="minorHAnsi" w:cstheme="minorBidi"/>
                <w:noProof/>
                <w:szCs w:val="22"/>
                <w:lang w:eastAsia="zh-CN"/>
              </w:rPr>
              <w:tab/>
            </w:r>
            <w:r w:rsidRPr="00146950">
              <w:rPr>
                <w:rStyle w:val="Lienhypertexte"/>
                <w:noProof/>
              </w:rPr>
              <w:t>Approche de défauts de la fibre neutre</w:t>
            </w:r>
            <w:r>
              <w:rPr>
                <w:noProof/>
                <w:webHidden/>
              </w:rPr>
              <w:tab/>
            </w:r>
            <w:r>
              <w:rPr>
                <w:noProof/>
                <w:webHidden/>
              </w:rPr>
              <w:fldChar w:fldCharType="begin"/>
            </w:r>
            <w:r>
              <w:rPr>
                <w:noProof/>
                <w:webHidden/>
              </w:rPr>
              <w:instrText xml:space="preserve"> PAGEREF _Toc534650395 \h </w:instrText>
            </w:r>
            <w:r>
              <w:rPr>
                <w:noProof/>
                <w:webHidden/>
              </w:rPr>
            </w:r>
            <w:r>
              <w:rPr>
                <w:noProof/>
                <w:webHidden/>
              </w:rPr>
              <w:fldChar w:fldCharType="separate"/>
            </w:r>
            <w:r>
              <w:rPr>
                <w:noProof/>
                <w:webHidden/>
              </w:rPr>
              <w:t>70</w:t>
            </w:r>
            <w:r>
              <w:rPr>
                <w:noProof/>
                <w:webHidden/>
              </w:rPr>
              <w:fldChar w:fldCharType="end"/>
            </w:r>
          </w:hyperlink>
        </w:p>
        <w:p w14:paraId="618368E5"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96" w:history="1">
            <w:r w:rsidRPr="00146950">
              <w:rPr>
                <w:rStyle w:val="Lienhypertexte"/>
                <w:noProof/>
              </w:rPr>
              <w:t>3.4.</w:t>
            </w:r>
            <w:r>
              <w:rPr>
                <w:rFonts w:asciiTheme="minorHAnsi" w:eastAsiaTheme="minorEastAsia" w:hAnsiTheme="minorHAnsi" w:cstheme="minorBidi"/>
                <w:noProof/>
                <w:szCs w:val="22"/>
                <w:lang w:eastAsia="zh-CN"/>
              </w:rPr>
              <w:tab/>
            </w:r>
            <w:r w:rsidRPr="00146950">
              <w:rPr>
                <w:rStyle w:val="Lienhypertexte"/>
                <w:noProof/>
              </w:rPr>
              <w:t>Conclusion</w:t>
            </w:r>
            <w:r>
              <w:rPr>
                <w:noProof/>
                <w:webHidden/>
              </w:rPr>
              <w:tab/>
            </w:r>
            <w:r>
              <w:rPr>
                <w:noProof/>
                <w:webHidden/>
              </w:rPr>
              <w:fldChar w:fldCharType="begin"/>
            </w:r>
            <w:r>
              <w:rPr>
                <w:noProof/>
                <w:webHidden/>
              </w:rPr>
              <w:instrText xml:space="preserve"> PAGEREF _Toc534650396 \h </w:instrText>
            </w:r>
            <w:r>
              <w:rPr>
                <w:noProof/>
                <w:webHidden/>
              </w:rPr>
            </w:r>
            <w:r>
              <w:rPr>
                <w:noProof/>
                <w:webHidden/>
              </w:rPr>
              <w:fldChar w:fldCharType="separate"/>
            </w:r>
            <w:r>
              <w:rPr>
                <w:noProof/>
                <w:webHidden/>
              </w:rPr>
              <w:t>71</w:t>
            </w:r>
            <w:r>
              <w:rPr>
                <w:noProof/>
                <w:webHidden/>
              </w:rPr>
              <w:fldChar w:fldCharType="end"/>
            </w:r>
          </w:hyperlink>
        </w:p>
        <w:p w14:paraId="095BF9C7" w14:textId="77777777" w:rsidR="006469A9" w:rsidRDefault="006469A9">
          <w:pPr>
            <w:pStyle w:val="TM1"/>
            <w:rPr>
              <w:rFonts w:asciiTheme="minorHAnsi" w:eastAsiaTheme="minorEastAsia" w:hAnsiTheme="minorHAnsi" w:cstheme="minorBidi"/>
              <w:sz w:val="22"/>
              <w:szCs w:val="22"/>
              <w:lang w:eastAsia="zh-CN"/>
            </w:rPr>
          </w:pPr>
          <w:hyperlink w:anchor="_Toc534650397" w:history="1">
            <w:r w:rsidRPr="00146950">
              <w:rPr>
                <w:rStyle w:val="Lienhypertexte"/>
              </w:rPr>
              <w:t>Chapitre 4 :  Simulations numériques</w:t>
            </w:r>
            <w:r>
              <w:rPr>
                <w:webHidden/>
              </w:rPr>
              <w:tab/>
            </w:r>
            <w:r>
              <w:rPr>
                <w:webHidden/>
              </w:rPr>
              <w:fldChar w:fldCharType="begin"/>
            </w:r>
            <w:r>
              <w:rPr>
                <w:webHidden/>
              </w:rPr>
              <w:instrText xml:space="preserve"> PAGEREF _Toc534650397 \h </w:instrText>
            </w:r>
            <w:r>
              <w:rPr>
                <w:webHidden/>
              </w:rPr>
            </w:r>
            <w:r>
              <w:rPr>
                <w:webHidden/>
              </w:rPr>
              <w:fldChar w:fldCharType="separate"/>
            </w:r>
            <w:r>
              <w:rPr>
                <w:webHidden/>
              </w:rPr>
              <w:t>72</w:t>
            </w:r>
            <w:r>
              <w:rPr>
                <w:webHidden/>
              </w:rPr>
              <w:fldChar w:fldCharType="end"/>
            </w:r>
          </w:hyperlink>
        </w:p>
        <w:p w14:paraId="2889FFF1"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399" w:history="1">
            <w:r w:rsidRPr="00146950">
              <w:rPr>
                <w:rStyle w:val="Lienhypertexte"/>
                <w:noProof/>
              </w:rPr>
              <w:t>4.1.</w:t>
            </w:r>
            <w:r>
              <w:rPr>
                <w:rFonts w:asciiTheme="minorHAnsi" w:eastAsiaTheme="minorEastAsia" w:hAnsiTheme="minorHAnsi" w:cstheme="minorBidi"/>
                <w:noProof/>
                <w:szCs w:val="22"/>
                <w:lang w:eastAsia="zh-CN"/>
              </w:rPr>
              <w:tab/>
            </w:r>
            <w:r w:rsidRPr="00146950">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_Toc534650399 \h </w:instrText>
            </w:r>
            <w:r>
              <w:rPr>
                <w:noProof/>
                <w:webHidden/>
              </w:rPr>
            </w:r>
            <w:r>
              <w:rPr>
                <w:noProof/>
                <w:webHidden/>
              </w:rPr>
              <w:fldChar w:fldCharType="separate"/>
            </w:r>
            <w:r>
              <w:rPr>
                <w:noProof/>
                <w:webHidden/>
              </w:rPr>
              <w:t>72</w:t>
            </w:r>
            <w:r>
              <w:rPr>
                <w:noProof/>
                <w:webHidden/>
              </w:rPr>
              <w:fldChar w:fldCharType="end"/>
            </w:r>
          </w:hyperlink>
        </w:p>
        <w:p w14:paraId="512C8050"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0" w:history="1">
            <w:r w:rsidRPr="00146950">
              <w:rPr>
                <w:rStyle w:val="Lienhypertexte"/>
                <w:noProof/>
              </w:rPr>
              <w:t>4.1.1.</w:t>
            </w:r>
            <w:r>
              <w:rPr>
                <w:rFonts w:asciiTheme="minorHAnsi" w:eastAsiaTheme="minorEastAsia" w:hAnsiTheme="minorHAnsi" w:cstheme="minorBidi"/>
                <w:noProof/>
                <w:szCs w:val="22"/>
                <w:lang w:eastAsia="zh-CN"/>
              </w:rPr>
              <w:tab/>
            </w:r>
            <w:r w:rsidRPr="00146950">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_Toc534650400 \h </w:instrText>
            </w:r>
            <w:r>
              <w:rPr>
                <w:noProof/>
                <w:webHidden/>
              </w:rPr>
            </w:r>
            <w:r>
              <w:rPr>
                <w:noProof/>
                <w:webHidden/>
              </w:rPr>
              <w:fldChar w:fldCharType="separate"/>
            </w:r>
            <w:r>
              <w:rPr>
                <w:noProof/>
                <w:webHidden/>
              </w:rPr>
              <w:t>72</w:t>
            </w:r>
            <w:r>
              <w:rPr>
                <w:noProof/>
                <w:webHidden/>
              </w:rPr>
              <w:fldChar w:fldCharType="end"/>
            </w:r>
          </w:hyperlink>
        </w:p>
        <w:p w14:paraId="33436D02"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1" w:history="1">
            <w:r w:rsidRPr="00146950">
              <w:rPr>
                <w:rStyle w:val="Lienhypertexte"/>
                <w:noProof/>
              </w:rPr>
              <w:t>4.1.2.</w:t>
            </w:r>
            <w:r>
              <w:rPr>
                <w:rFonts w:asciiTheme="minorHAnsi" w:eastAsiaTheme="minorEastAsia" w:hAnsiTheme="minorHAnsi" w:cstheme="minorBidi"/>
                <w:noProof/>
                <w:szCs w:val="22"/>
                <w:lang w:eastAsia="zh-CN"/>
              </w:rPr>
              <w:tab/>
            </w:r>
            <w:r w:rsidRPr="00146950">
              <w:rPr>
                <w:rStyle w:val="Lienhypertexte"/>
                <w:noProof/>
              </w:rPr>
              <w:t>Algorithme de l’effet Morton</w:t>
            </w:r>
            <w:r>
              <w:rPr>
                <w:noProof/>
                <w:webHidden/>
              </w:rPr>
              <w:tab/>
            </w:r>
            <w:r>
              <w:rPr>
                <w:noProof/>
                <w:webHidden/>
              </w:rPr>
              <w:fldChar w:fldCharType="begin"/>
            </w:r>
            <w:r>
              <w:rPr>
                <w:noProof/>
                <w:webHidden/>
              </w:rPr>
              <w:instrText xml:space="preserve"> PAGEREF _Toc534650401 \h </w:instrText>
            </w:r>
            <w:r>
              <w:rPr>
                <w:noProof/>
                <w:webHidden/>
              </w:rPr>
            </w:r>
            <w:r>
              <w:rPr>
                <w:noProof/>
                <w:webHidden/>
              </w:rPr>
              <w:fldChar w:fldCharType="separate"/>
            </w:r>
            <w:r>
              <w:rPr>
                <w:noProof/>
                <w:webHidden/>
              </w:rPr>
              <w:t>74</w:t>
            </w:r>
            <w:r>
              <w:rPr>
                <w:noProof/>
                <w:webHidden/>
              </w:rPr>
              <w:fldChar w:fldCharType="end"/>
            </w:r>
          </w:hyperlink>
        </w:p>
        <w:p w14:paraId="3CB9A770"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02" w:history="1">
            <w:r w:rsidRPr="00146950">
              <w:rPr>
                <w:rStyle w:val="Lienhypertexte"/>
                <w:noProof/>
              </w:rPr>
              <w:t>4.2.</w:t>
            </w:r>
            <w:r>
              <w:rPr>
                <w:rFonts w:asciiTheme="minorHAnsi" w:eastAsiaTheme="minorEastAsia" w:hAnsiTheme="minorHAnsi" w:cstheme="minorBidi"/>
                <w:noProof/>
                <w:szCs w:val="22"/>
                <w:lang w:eastAsia="zh-CN"/>
              </w:rPr>
              <w:tab/>
            </w:r>
            <w:r w:rsidRPr="00146950">
              <w:rPr>
                <w:rStyle w:val="Lienhypertexte"/>
                <w:noProof/>
              </w:rPr>
              <w:t>Description du Banc de l’Effet Morton (BEM)</w:t>
            </w:r>
            <w:r>
              <w:rPr>
                <w:noProof/>
                <w:webHidden/>
              </w:rPr>
              <w:tab/>
            </w:r>
            <w:r>
              <w:rPr>
                <w:noProof/>
                <w:webHidden/>
              </w:rPr>
              <w:fldChar w:fldCharType="begin"/>
            </w:r>
            <w:r>
              <w:rPr>
                <w:noProof/>
                <w:webHidden/>
              </w:rPr>
              <w:instrText xml:space="preserve"> PAGEREF _Toc534650402 \h </w:instrText>
            </w:r>
            <w:r>
              <w:rPr>
                <w:noProof/>
                <w:webHidden/>
              </w:rPr>
            </w:r>
            <w:r>
              <w:rPr>
                <w:noProof/>
                <w:webHidden/>
              </w:rPr>
              <w:fldChar w:fldCharType="separate"/>
            </w:r>
            <w:r>
              <w:rPr>
                <w:noProof/>
                <w:webHidden/>
              </w:rPr>
              <w:t>76</w:t>
            </w:r>
            <w:r>
              <w:rPr>
                <w:noProof/>
                <w:webHidden/>
              </w:rPr>
              <w:fldChar w:fldCharType="end"/>
            </w:r>
          </w:hyperlink>
        </w:p>
        <w:p w14:paraId="395958FE"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3" w:history="1">
            <w:r w:rsidRPr="00146950">
              <w:rPr>
                <w:rStyle w:val="Lienhypertexte"/>
                <w:noProof/>
              </w:rPr>
              <w:t>4.2.1.</w:t>
            </w:r>
            <w:r>
              <w:rPr>
                <w:rFonts w:asciiTheme="minorHAnsi" w:eastAsiaTheme="minorEastAsia" w:hAnsiTheme="minorHAnsi" w:cstheme="minorBidi"/>
                <w:noProof/>
                <w:szCs w:val="22"/>
                <w:lang w:eastAsia="zh-CN"/>
              </w:rPr>
              <w:tab/>
            </w:r>
            <w:r w:rsidRPr="00146950">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_Toc534650403 \h </w:instrText>
            </w:r>
            <w:r>
              <w:rPr>
                <w:noProof/>
                <w:webHidden/>
              </w:rPr>
            </w:r>
            <w:r>
              <w:rPr>
                <w:noProof/>
                <w:webHidden/>
              </w:rPr>
              <w:fldChar w:fldCharType="separate"/>
            </w:r>
            <w:r>
              <w:rPr>
                <w:noProof/>
                <w:webHidden/>
              </w:rPr>
              <w:t>76</w:t>
            </w:r>
            <w:r>
              <w:rPr>
                <w:noProof/>
                <w:webHidden/>
              </w:rPr>
              <w:fldChar w:fldCharType="end"/>
            </w:r>
          </w:hyperlink>
        </w:p>
        <w:p w14:paraId="33B7D1EE"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4" w:history="1">
            <w:r w:rsidRPr="00146950">
              <w:rPr>
                <w:rStyle w:val="Lienhypertexte"/>
                <w:noProof/>
              </w:rPr>
              <w:t>4.2.2.</w:t>
            </w:r>
            <w:r>
              <w:rPr>
                <w:rFonts w:asciiTheme="minorHAnsi" w:eastAsiaTheme="minorEastAsia" w:hAnsiTheme="minorHAnsi" w:cstheme="minorBidi"/>
                <w:noProof/>
                <w:szCs w:val="22"/>
                <w:lang w:eastAsia="zh-CN"/>
              </w:rPr>
              <w:tab/>
            </w:r>
            <w:r w:rsidRPr="00146950">
              <w:rPr>
                <w:rStyle w:val="Lienhypertexte"/>
                <w:noProof/>
              </w:rPr>
              <w:t>Configuration du rotor 430mm</w:t>
            </w:r>
            <w:r>
              <w:rPr>
                <w:noProof/>
                <w:webHidden/>
              </w:rPr>
              <w:tab/>
            </w:r>
            <w:r>
              <w:rPr>
                <w:noProof/>
                <w:webHidden/>
              </w:rPr>
              <w:fldChar w:fldCharType="begin"/>
            </w:r>
            <w:r>
              <w:rPr>
                <w:noProof/>
                <w:webHidden/>
              </w:rPr>
              <w:instrText xml:space="preserve"> PAGEREF _Toc534650404 \h </w:instrText>
            </w:r>
            <w:r>
              <w:rPr>
                <w:noProof/>
                <w:webHidden/>
              </w:rPr>
            </w:r>
            <w:r>
              <w:rPr>
                <w:noProof/>
                <w:webHidden/>
              </w:rPr>
              <w:fldChar w:fldCharType="separate"/>
            </w:r>
            <w:r>
              <w:rPr>
                <w:noProof/>
                <w:webHidden/>
              </w:rPr>
              <w:t>77</w:t>
            </w:r>
            <w:r>
              <w:rPr>
                <w:noProof/>
                <w:webHidden/>
              </w:rPr>
              <w:fldChar w:fldCharType="end"/>
            </w:r>
          </w:hyperlink>
        </w:p>
        <w:p w14:paraId="2DFD6025"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5" w:history="1">
            <w:r w:rsidRPr="00146950">
              <w:rPr>
                <w:rStyle w:val="Lienhypertexte"/>
                <w:noProof/>
              </w:rPr>
              <w:t>4.2.3.</w:t>
            </w:r>
            <w:r>
              <w:rPr>
                <w:rFonts w:asciiTheme="minorHAnsi" w:eastAsiaTheme="minorEastAsia" w:hAnsiTheme="minorHAnsi" w:cstheme="minorBidi"/>
                <w:noProof/>
                <w:szCs w:val="22"/>
                <w:lang w:eastAsia="zh-CN"/>
              </w:rPr>
              <w:tab/>
            </w:r>
            <w:r w:rsidRPr="00146950">
              <w:rPr>
                <w:rStyle w:val="Lienhypertexte"/>
                <w:noProof/>
              </w:rPr>
              <w:t>Configuration du rotor 700mm</w:t>
            </w:r>
            <w:r>
              <w:rPr>
                <w:noProof/>
                <w:webHidden/>
              </w:rPr>
              <w:tab/>
            </w:r>
            <w:r>
              <w:rPr>
                <w:noProof/>
                <w:webHidden/>
              </w:rPr>
              <w:fldChar w:fldCharType="begin"/>
            </w:r>
            <w:r>
              <w:rPr>
                <w:noProof/>
                <w:webHidden/>
              </w:rPr>
              <w:instrText xml:space="preserve"> PAGEREF _Toc534650405 \h </w:instrText>
            </w:r>
            <w:r>
              <w:rPr>
                <w:noProof/>
                <w:webHidden/>
              </w:rPr>
            </w:r>
            <w:r>
              <w:rPr>
                <w:noProof/>
                <w:webHidden/>
              </w:rPr>
              <w:fldChar w:fldCharType="separate"/>
            </w:r>
            <w:r>
              <w:rPr>
                <w:noProof/>
                <w:webHidden/>
              </w:rPr>
              <w:t>81</w:t>
            </w:r>
            <w:r>
              <w:rPr>
                <w:noProof/>
                <w:webHidden/>
              </w:rPr>
              <w:fldChar w:fldCharType="end"/>
            </w:r>
          </w:hyperlink>
        </w:p>
        <w:p w14:paraId="6C5E2642"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06" w:history="1">
            <w:r w:rsidRPr="00146950">
              <w:rPr>
                <w:rStyle w:val="Lienhypertexte"/>
                <w:noProof/>
              </w:rPr>
              <w:t>4.3.</w:t>
            </w:r>
            <w:r>
              <w:rPr>
                <w:rFonts w:asciiTheme="minorHAnsi" w:eastAsiaTheme="minorEastAsia" w:hAnsiTheme="minorHAnsi" w:cstheme="minorBidi"/>
                <w:noProof/>
                <w:szCs w:val="22"/>
                <w:lang w:eastAsia="zh-CN"/>
              </w:rPr>
              <w:tab/>
            </w:r>
            <w:r w:rsidRPr="00146950">
              <w:rPr>
                <w:rStyle w:val="Lienhypertexte"/>
                <w:noProof/>
              </w:rPr>
              <w:t>Simulation du rotor 430mm</w:t>
            </w:r>
            <w:r>
              <w:rPr>
                <w:noProof/>
                <w:webHidden/>
              </w:rPr>
              <w:tab/>
            </w:r>
            <w:r>
              <w:rPr>
                <w:noProof/>
                <w:webHidden/>
              </w:rPr>
              <w:fldChar w:fldCharType="begin"/>
            </w:r>
            <w:r>
              <w:rPr>
                <w:noProof/>
                <w:webHidden/>
              </w:rPr>
              <w:instrText xml:space="preserve"> PAGEREF _Toc534650406 \h </w:instrText>
            </w:r>
            <w:r>
              <w:rPr>
                <w:noProof/>
                <w:webHidden/>
              </w:rPr>
            </w:r>
            <w:r>
              <w:rPr>
                <w:noProof/>
                <w:webHidden/>
              </w:rPr>
              <w:fldChar w:fldCharType="separate"/>
            </w:r>
            <w:r>
              <w:rPr>
                <w:noProof/>
                <w:webHidden/>
              </w:rPr>
              <w:t>84</w:t>
            </w:r>
            <w:r>
              <w:rPr>
                <w:noProof/>
                <w:webHidden/>
              </w:rPr>
              <w:fldChar w:fldCharType="end"/>
            </w:r>
          </w:hyperlink>
        </w:p>
        <w:p w14:paraId="72EEA25E"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7" w:history="1">
            <w:r w:rsidRPr="00146950">
              <w:rPr>
                <w:rStyle w:val="Lienhypertexte"/>
                <w:noProof/>
              </w:rPr>
              <w:t>4.3.1.</w:t>
            </w:r>
            <w:r>
              <w:rPr>
                <w:rFonts w:asciiTheme="minorHAnsi" w:eastAsiaTheme="minorEastAsia" w:hAnsiTheme="minorHAnsi" w:cstheme="minorBidi"/>
                <w:noProof/>
                <w:szCs w:val="22"/>
                <w:lang w:eastAsia="zh-CN"/>
              </w:rPr>
              <w:tab/>
            </w:r>
            <w:r w:rsidRPr="00146950">
              <w:rPr>
                <w:rStyle w:val="Lienhypertexte"/>
                <w:noProof/>
              </w:rPr>
              <w:t>Vibrations synchrones</w:t>
            </w:r>
            <w:r>
              <w:rPr>
                <w:noProof/>
                <w:webHidden/>
              </w:rPr>
              <w:tab/>
            </w:r>
            <w:r>
              <w:rPr>
                <w:noProof/>
                <w:webHidden/>
              </w:rPr>
              <w:fldChar w:fldCharType="begin"/>
            </w:r>
            <w:r>
              <w:rPr>
                <w:noProof/>
                <w:webHidden/>
              </w:rPr>
              <w:instrText xml:space="preserve"> PAGEREF _Toc534650407 \h </w:instrText>
            </w:r>
            <w:r>
              <w:rPr>
                <w:noProof/>
                <w:webHidden/>
              </w:rPr>
            </w:r>
            <w:r>
              <w:rPr>
                <w:noProof/>
                <w:webHidden/>
              </w:rPr>
              <w:fldChar w:fldCharType="separate"/>
            </w:r>
            <w:r>
              <w:rPr>
                <w:noProof/>
                <w:webHidden/>
              </w:rPr>
              <w:t>85</w:t>
            </w:r>
            <w:r>
              <w:rPr>
                <w:noProof/>
                <w:webHidden/>
              </w:rPr>
              <w:fldChar w:fldCharType="end"/>
            </w:r>
          </w:hyperlink>
        </w:p>
        <w:p w14:paraId="47D7DBAC"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8" w:history="1">
            <w:r w:rsidRPr="00146950">
              <w:rPr>
                <w:rStyle w:val="Lienhypertexte"/>
                <w:noProof/>
              </w:rPr>
              <w:t>4.3.2.</w:t>
            </w:r>
            <w:r>
              <w:rPr>
                <w:rFonts w:asciiTheme="minorHAnsi" w:eastAsiaTheme="minorEastAsia" w:hAnsiTheme="minorHAnsi" w:cstheme="minorBidi"/>
                <w:noProof/>
                <w:szCs w:val="22"/>
                <w:lang w:eastAsia="zh-CN"/>
              </w:rPr>
              <w:tab/>
            </w:r>
            <w:r w:rsidRPr="00146950">
              <w:rPr>
                <w:rStyle w:val="Lienhypertexte"/>
                <w:noProof/>
              </w:rPr>
              <w:t>Température du rotor</w:t>
            </w:r>
            <w:r>
              <w:rPr>
                <w:noProof/>
                <w:webHidden/>
              </w:rPr>
              <w:tab/>
            </w:r>
            <w:r>
              <w:rPr>
                <w:noProof/>
                <w:webHidden/>
              </w:rPr>
              <w:fldChar w:fldCharType="begin"/>
            </w:r>
            <w:r>
              <w:rPr>
                <w:noProof/>
                <w:webHidden/>
              </w:rPr>
              <w:instrText xml:space="preserve"> PAGEREF _Toc534650408 \h </w:instrText>
            </w:r>
            <w:r>
              <w:rPr>
                <w:noProof/>
                <w:webHidden/>
              </w:rPr>
            </w:r>
            <w:r>
              <w:rPr>
                <w:noProof/>
                <w:webHidden/>
              </w:rPr>
              <w:fldChar w:fldCharType="separate"/>
            </w:r>
            <w:r>
              <w:rPr>
                <w:noProof/>
                <w:webHidden/>
              </w:rPr>
              <w:t>88</w:t>
            </w:r>
            <w:r>
              <w:rPr>
                <w:noProof/>
                <w:webHidden/>
              </w:rPr>
              <w:fldChar w:fldCharType="end"/>
            </w:r>
          </w:hyperlink>
        </w:p>
        <w:p w14:paraId="3F132223"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09" w:history="1">
            <w:r w:rsidRPr="00146950">
              <w:rPr>
                <w:rStyle w:val="Lienhypertexte"/>
                <w:noProof/>
              </w:rPr>
              <w:t>4.3.3.</w:t>
            </w:r>
            <w:r>
              <w:rPr>
                <w:rFonts w:asciiTheme="minorHAnsi" w:eastAsiaTheme="minorEastAsia" w:hAnsiTheme="minorHAnsi" w:cstheme="minorBidi"/>
                <w:noProof/>
                <w:szCs w:val="22"/>
                <w:lang w:eastAsia="zh-CN"/>
              </w:rPr>
              <w:tab/>
            </w:r>
            <w:r w:rsidRPr="00146950">
              <w:rPr>
                <w:rStyle w:val="Lienhypertexte"/>
                <w:noProof/>
              </w:rPr>
              <w:t>Phases du balourd, point haut et point chaud</w:t>
            </w:r>
            <w:r>
              <w:rPr>
                <w:noProof/>
                <w:webHidden/>
              </w:rPr>
              <w:tab/>
            </w:r>
            <w:r>
              <w:rPr>
                <w:noProof/>
                <w:webHidden/>
              </w:rPr>
              <w:fldChar w:fldCharType="begin"/>
            </w:r>
            <w:r>
              <w:rPr>
                <w:noProof/>
                <w:webHidden/>
              </w:rPr>
              <w:instrText xml:space="preserve"> PAGEREF _Toc534650409 \h </w:instrText>
            </w:r>
            <w:r>
              <w:rPr>
                <w:noProof/>
                <w:webHidden/>
              </w:rPr>
            </w:r>
            <w:r>
              <w:rPr>
                <w:noProof/>
                <w:webHidden/>
              </w:rPr>
              <w:fldChar w:fldCharType="separate"/>
            </w:r>
            <w:r>
              <w:rPr>
                <w:noProof/>
                <w:webHidden/>
              </w:rPr>
              <w:t>89</w:t>
            </w:r>
            <w:r>
              <w:rPr>
                <w:noProof/>
                <w:webHidden/>
              </w:rPr>
              <w:fldChar w:fldCharType="end"/>
            </w:r>
          </w:hyperlink>
        </w:p>
        <w:p w14:paraId="5C116B96"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10" w:history="1">
            <w:r w:rsidRPr="00146950">
              <w:rPr>
                <w:rStyle w:val="Lienhypertexte"/>
                <w:noProof/>
              </w:rPr>
              <w:t>4.3.4.</w:t>
            </w:r>
            <w:r>
              <w:rPr>
                <w:rFonts w:asciiTheme="minorHAnsi" w:eastAsiaTheme="minorEastAsia" w:hAnsiTheme="minorHAnsi" w:cstheme="minorBidi"/>
                <w:noProof/>
                <w:szCs w:val="22"/>
                <w:lang w:eastAsia="zh-CN"/>
              </w:rPr>
              <w:tab/>
            </w:r>
            <w:r w:rsidRPr="00146950">
              <w:rPr>
                <w:rStyle w:val="Lienhypertexte"/>
                <w:noProof/>
              </w:rPr>
              <w:t>Critiques des résultats</w:t>
            </w:r>
            <w:r>
              <w:rPr>
                <w:noProof/>
                <w:webHidden/>
              </w:rPr>
              <w:tab/>
            </w:r>
            <w:r>
              <w:rPr>
                <w:noProof/>
                <w:webHidden/>
              </w:rPr>
              <w:fldChar w:fldCharType="begin"/>
            </w:r>
            <w:r>
              <w:rPr>
                <w:noProof/>
                <w:webHidden/>
              </w:rPr>
              <w:instrText xml:space="preserve"> PAGEREF _Toc534650410 \h </w:instrText>
            </w:r>
            <w:r>
              <w:rPr>
                <w:noProof/>
                <w:webHidden/>
              </w:rPr>
            </w:r>
            <w:r>
              <w:rPr>
                <w:noProof/>
                <w:webHidden/>
              </w:rPr>
              <w:fldChar w:fldCharType="separate"/>
            </w:r>
            <w:r>
              <w:rPr>
                <w:noProof/>
                <w:webHidden/>
              </w:rPr>
              <w:t>90</w:t>
            </w:r>
            <w:r>
              <w:rPr>
                <w:noProof/>
                <w:webHidden/>
              </w:rPr>
              <w:fldChar w:fldCharType="end"/>
            </w:r>
          </w:hyperlink>
        </w:p>
        <w:p w14:paraId="23592F4A"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11" w:history="1">
            <w:r w:rsidRPr="00146950">
              <w:rPr>
                <w:rStyle w:val="Lienhypertexte"/>
                <w:noProof/>
              </w:rPr>
              <w:t>4.4.</w:t>
            </w:r>
            <w:r>
              <w:rPr>
                <w:rFonts w:asciiTheme="minorHAnsi" w:eastAsiaTheme="minorEastAsia" w:hAnsiTheme="minorHAnsi" w:cstheme="minorBidi"/>
                <w:noProof/>
                <w:szCs w:val="22"/>
                <w:lang w:eastAsia="zh-CN"/>
              </w:rPr>
              <w:tab/>
            </w:r>
            <w:r w:rsidRPr="00146950">
              <w:rPr>
                <w:rStyle w:val="Lienhypertexte"/>
                <w:noProof/>
              </w:rPr>
              <w:t>Simulation du rotor 700mm</w:t>
            </w:r>
            <w:r>
              <w:rPr>
                <w:noProof/>
                <w:webHidden/>
              </w:rPr>
              <w:tab/>
            </w:r>
            <w:r>
              <w:rPr>
                <w:noProof/>
                <w:webHidden/>
              </w:rPr>
              <w:fldChar w:fldCharType="begin"/>
            </w:r>
            <w:r>
              <w:rPr>
                <w:noProof/>
                <w:webHidden/>
              </w:rPr>
              <w:instrText xml:space="preserve"> PAGEREF _Toc534650411 \h </w:instrText>
            </w:r>
            <w:r>
              <w:rPr>
                <w:noProof/>
                <w:webHidden/>
              </w:rPr>
            </w:r>
            <w:r>
              <w:rPr>
                <w:noProof/>
                <w:webHidden/>
              </w:rPr>
              <w:fldChar w:fldCharType="separate"/>
            </w:r>
            <w:r>
              <w:rPr>
                <w:noProof/>
                <w:webHidden/>
              </w:rPr>
              <w:t>90</w:t>
            </w:r>
            <w:r>
              <w:rPr>
                <w:noProof/>
                <w:webHidden/>
              </w:rPr>
              <w:fldChar w:fldCharType="end"/>
            </w:r>
          </w:hyperlink>
        </w:p>
        <w:p w14:paraId="2F77DC89"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12" w:history="1">
            <w:r w:rsidRPr="00146950">
              <w:rPr>
                <w:rStyle w:val="Lienhypertexte"/>
                <w:noProof/>
              </w:rPr>
              <w:t>4.5.</w:t>
            </w:r>
            <w:r>
              <w:rPr>
                <w:rFonts w:asciiTheme="minorHAnsi" w:eastAsiaTheme="minorEastAsia" w:hAnsiTheme="minorHAnsi" w:cstheme="minorBidi"/>
                <w:noProof/>
                <w:szCs w:val="22"/>
                <w:lang w:eastAsia="zh-CN"/>
              </w:rPr>
              <w:tab/>
            </w:r>
            <w:r w:rsidRPr="00146950">
              <w:rPr>
                <w:rStyle w:val="Lienhypertexte"/>
                <w:noProof/>
              </w:rPr>
              <w:t>Conclusion</w:t>
            </w:r>
            <w:r>
              <w:rPr>
                <w:noProof/>
                <w:webHidden/>
              </w:rPr>
              <w:tab/>
            </w:r>
            <w:r>
              <w:rPr>
                <w:noProof/>
                <w:webHidden/>
              </w:rPr>
              <w:fldChar w:fldCharType="begin"/>
            </w:r>
            <w:r>
              <w:rPr>
                <w:noProof/>
                <w:webHidden/>
              </w:rPr>
              <w:instrText xml:space="preserve"> PAGEREF _Toc534650412 \h </w:instrText>
            </w:r>
            <w:r>
              <w:rPr>
                <w:noProof/>
                <w:webHidden/>
              </w:rPr>
            </w:r>
            <w:r>
              <w:rPr>
                <w:noProof/>
                <w:webHidden/>
              </w:rPr>
              <w:fldChar w:fldCharType="separate"/>
            </w:r>
            <w:r>
              <w:rPr>
                <w:noProof/>
                <w:webHidden/>
              </w:rPr>
              <w:t>94</w:t>
            </w:r>
            <w:r>
              <w:rPr>
                <w:noProof/>
                <w:webHidden/>
              </w:rPr>
              <w:fldChar w:fldCharType="end"/>
            </w:r>
          </w:hyperlink>
        </w:p>
        <w:p w14:paraId="24544585" w14:textId="77777777" w:rsidR="006469A9" w:rsidRDefault="006469A9">
          <w:pPr>
            <w:pStyle w:val="TM1"/>
            <w:rPr>
              <w:rFonts w:asciiTheme="minorHAnsi" w:eastAsiaTheme="minorEastAsia" w:hAnsiTheme="minorHAnsi" w:cstheme="minorBidi"/>
              <w:sz w:val="22"/>
              <w:szCs w:val="22"/>
              <w:lang w:eastAsia="zh-CN"/>
            </w:rPr>
          </w:pPr>
          <w:hyperlink w:anchor="_Toc534650413" w:history="1">
            <w:r w:rsidRPr="00146950">
              <w:rPr>
                <w:rStyle w:val="Lienhypertexte"/>
              </w:rPr>
              <w:t>Chapitre 5 :  Analyses de la stabilité</w:t>
            </w:r>
            <w:r>
              <w:rPr>
                <w:webHidden/>
              </w:rPr>
              <w:tab/>
            </w:r>
            <w:r>
              <w:rPr>
                <w:webHidden/>
              </w:rPr>
              <w:fldChar w:fldCharType="begin"/>
            </w:r>
            <w:r>
              <w:rPr>
                <w:webHidden/>
              </w:rPr>
              <w:instrText xml:space="preserve"> PAGEREF _Toc534650413 \h </w:instrText>
            </w:r>
            <w:r>
              <w:rPr>
                <w:webHidden/>
              </w:rPr>
            </w:r>
            <w:r>
              <w:rPr>
                <w:webHidden/>
              </w:rPr>
              <w:fldChar w:fldCharType="separate"/>
            </w:r>
            <w:r>
              <w:rPr>
                <w:webHidden/>
              </w:rPr>
              <w:t>95</w:t>
            </w:r>
            <w:r>
              <w:rPr>
                <w:webHidden/>
              </w:rPr>
              <w:fldChar w:fldCharType="end"/>
            </w:r>
          </w:hyperlink>
        </w:p>
        <w:p w14:paraId="4FFBB94F"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15" w:history="1">
            <w:r w:rsidRPr="00146950">
              <w:rPr>
                <w:rStyle w:val="Lienhypertexte"/>
                <w:noProof/>
              </w:rPr>
              <w:t>5.1.</w:t>
            </w:r>
            <w:r>
              <w:rPr>
                <w:rFonts w:asciiTheme="minorHAnsi" w:eastAsiaTheme="minorEastAsia" w:hAnsiTheme="minorHAnsi" w:cstheme="minorBidi"/>
                <w:noProof/>
                <w:szCs w:val="22"/>
                <w:lang w:eastAsia="zh-CN"/>
              </w:rPr>
              <w:tab/>
            </w:r>
            <w:r w:rsidRPr="00146950">
              <w:rPr>
                <w:rStyle w:val="Lienhypertexte"/>
                <w:noProof/>
              </w:rPr>
              <w:t>Méthode d’analyse de la stabilité</w:t>
            </w:r>
            <w:r>
              <w:rPr>
                <w:noProof/>
                <w:webHidden/>
              </w:rPr>
              <w:tab/>
            </w:r>
            <w:r>
              <w:rPr>
                <w:noProof/>
                <w:webHidden/>
              </w:rPr>
              <w:fldChar w:fldCharType="begin"/>
            </w:r>
            <w:r>
              <w:rPr>
                <w:noProof/>
                <w:webHidden/>
              </w:rPr>
              <w:instrText xml:space="preserve"> PAGEREF _Toc534650415 \h </w:instrText>
            </w:r>
            <w:r>
              <w:rPr>
                <w:noProof/>
                <w:webHidden/>
              </w:rPr>
            </w:r>
            <w:r>
              <w:rPr>
                <w:noProof/>
                <w:webHidden/>
              </w:rPr>
              <w:fldChar w:fldCharType="separate"/>
            </w:r>
            <w:r>
              <w:rPr>
                <w:noProof/>
                <w:webHidden/>
              </w:rPr>
              <w:t>95</w:t>
            </w:r>
            <w:r>
              <w:rPr>
                <w:noProof/>
                <w:webHidden/>
              </w:rPr>
              <w:fldChar w:fldCharType="end"/>
            </w:r>
          </w:hyperlink>
        </w:p>
        <w:p w14:paraId="0700FC2C"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16" w:history="1">
            <w:r w:rsidRPr="00146950">
              <w:rPr>
                <w:rStyle w:val="Lienhypertexte"/>
                <w:noProof/>
              </w:rPr>
              <w:t>5.1.1.</w:t>
            </w:r>
            <w:r>
              <w:rPr>
                <w:rFonts w:asciiTheme="minorHAnsi" w:eastAsiaTheme="minorEastAsia" w:hAnsiTheme="minorHAnsi" w:cstheme="minorBidi"/>
                <w:noProof/>
                <w:szCs w:val="22"/>
                <w:lang w:eastAsia="zh-CN"/>
              </w:rPr>
              <w:tab/>
            </w:r>
            <w:r w:rsidRPr="00146950">
              <w:rPr>
                <w:rStyle w:val="Lienhypertexte"/>
                <w:noProof/>
              </w:rPr>
              <w:t>Coefficients d’influence de l’effet Morton</w:t>
            </w:r>
            <w:r>
              <w:rPr>
                <w:noProof/>
                <w:webHidden/>
              </w:rPr>
              <w:tab/>
            </w:r>
            <w:r>
              <w:rPr>
                <w:noProof/>
                <w:webHidden/>
              </w:rPr>
              <w:fldChar w:fldCharType="begin"/>
            </w:r>
            <w:r>
              <w:rPr>
                <w:noProof/>
                <w:webHidden/>
              </w:rPr>
              <w:instrText xml:space="preserve"> PAGEREF _Toc534650416 \h </w:instrText>
            </w:r>
            <w:r>
              <w:rPr>
                <w:noProof/>
                <w:webHidden/>
              </w:rPr>
            </w:r>
            <w:r>
              <w:rPr>
                <w:noProof/>
                <w:webHidden/>
              </w:rPr>
              <w:fldChar w:fldCharType="separate"/>
            </w:r>
            <w:r>
              <w:rPr>
                <w:noProof/>
                <w:webHidden/>
              </w:rPr>
              <w:t>95</w:t>
            </w:r>
            <w:r>
              <w:rPr>
                <w:noProof/>
                <w:webHidden/>
              </w:rPr>
              <w:fldChar w:fldCharType="end"/>
            </w:r>
          </w:hyperlink>
        </w:p>
        <w:p w14:paraId="4BD6C9BF"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17" w:history="1">
            <w:r w:rsidRPr="00146950">
              <w:rPr>
                <w:rStyle w:val="Lienhypertexte"/>
                <w:noProof/>
              </w:rPr>
              <w:t>5.1.2.</w:t>
            </w:r>
            <w:r>
              <w:rPr>
                <w:rFonts w:asciiTheme="minorHAnsi" w:eastAsiaTheme="minorEastAsia" w:hAnsiTheme="minorHAnsi" w:cstheme="minorBidi"/>
                <w:noProof/>
                <w:szCs w:val="22"/>
                <w:lang w:eastAsia="zh-CN"/>
              </w:rPr>
              <w:tab/>
            </w:r>
            <w:r w:rsidRPr="00146950">
              <w:rPr>
                <w:rStyle w:val="Lienhypertexte"/>
                <w:noProof/>
              </w:rPr>
              <w:t>Critère de stabilité</w:t>
            </w:r>
            <w:r>
              <w:rPr>
                <w:noProof/>
                <w:webHidden/>
              </w:rPr>
              <w:tab/>
            </w:r>
            <w:r>
              <w:rPr>
                <w:noProof/>
                <w:webHidden/>
              </w:rPr>
              <w:fldChar w:fldCharType="begin"/>
            </w:r>
            <w:r>
              <w:rPr>
                <w:noProof/>
                <w:webHidden/>
              </w:rPr>
              <w:instrText xml:space="preserve"> PAGEREF _Toc534650417 \h </w:instrText>
            </w:r>
            <w:r>
              <w:rPr>
                <w:noProof/>
                <w:webHidden/>
              </w:rPr>
            </w:r>
            <w:r>
              <w:rPr>
                <w:noProof/>
                <w:webHidden/>
              </w:rPr>
              <w:fldChar w:fldCharType="separate"/>
            </w:r>
            <w:r>
              <w:rPr>
                <w:noProof/>
                <w:webHidden/>
              </w:rPr>
              <w:t>96</w:t>
            </w:r>
            <w:r>
              <w:rPr>
                <w:noProof/>
                <w:webHidden/>
              </w:rPr>
              <w:fldChar w:fldCharType="end"/>
            </w:r>
          </w:hyperlink>
        </w:p>
        <w:p w14:paraId="0A069336"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18" w:history="1">
            <w:r w:rsidRPr="00146950">
              <w:rPr>
                <w:rStyle w:val="Lienhypertexte"/>
                <w:noProof/>
              </w:rPr>
              <w:t>5.1.3.</w:t>
            </w:r>
            <w:r>
              <w:rPr>
                <w:rFonts w:asciiTheme="minorHAnsi" w:eastAsiaTheme="minorEastAsia" w:hAnsiTheme="minorHAnsi" w:cstheme="minorBidi"/>
                <w:noProof/>
                <w:szCs w:val="22"/>
                <w:lang w:eastAsia="zh-CN"/>
              </w:rPr>
              <w:tab/>
            </w:r>
            <w:r w:rsidRPr="00146950">
              <w:rPr>
                <w:rStyle w:val="Lienhypertexte"/>
                <w:noProof/>
              </w:rPr>
              <w:t>Approche Lorenz et Murphy</w:t>
            </w:r>
            <w:r>
              <w:rPr>
                <w:noProof/>
                <w:webHidden/>
              </w:rPr>
              <w:tab/>
            </w:r>
            <w:r>
              <w:rPr>
                <w:noProof/>
                <w:webHidden/>
              </w:rPr>
              <w:fldChar w:fldCharType="begin"/>
            </w:r>
            <w:r>
              <w:rPr>
                <w:noProof/>
                <w:webHidden/>
              </w:rPr>
              <w:instrText xml:space="preserve"> PAGEREF _Toc534650418 \h </w:instrText>
            </w:r>
            <w:r>
              <w:rPr>
                <w:noProof/>
                <w:webHidden/>
              </w:rPr>
            </w:r>
            <w:r>
              <w:rPr>
                <w:noProof/>
                <w:webHidden/>
              </w:rPr>
              <w:fldChar w:fldCharType="separate"/>
            </w:r>
            <w:r>
              <w:rPr>
                <w:noProof/>
                <w:webHidden/>
              </w:rPr>
              <w:t>98</w:t>
            </w:r>
            <w:r>
              <w:rPr>
                <w:noProof/>
                <w:webHidden/>
              </w:rPr>
              <w:fldChar w:fldCharType="end"/>
            </w:r>
          </w:hyperlink>
        </w:p>
        <w:p w14:paraId="394A2488"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19" w:history="1">
            <w:r w:rsidRPr="00146950">
              <w:rPr>
                <w:rStyle w:val="Lienhypertexte"/>
                <w:noProof/>
              </w:rPr>
              <w:t>5.1.4.</w:t>
            </w:r>
            <w:r>
              <w:rPr>
                <w:rFonts w:asciiTheme="minorHAnsi" w:eastAsiaTheme="minorEastAsia" w:hAnsiTheme="minorHAnsi" w:cstheme="minorBidi"/>
                <w:noProof/>
                <w:szCs w:val="22"/>
                <w:lang w:eastAsia="zh-CN"/>
              </w:rPr>
              <w:tab/>
            </w:r>
            <w:r w:rsidRPr="00146950">
              <w:rPr>
                <w:rStyle w:val="Lienhypertexte"/>
                <w:noProof/>
              </w:rPr>
              <w:t>Approche analytique améliorée</w:t>
            </w:r>
            <w:r>
              <w:rPr>
                <w:noProof/>
                <w:webHidden/>
              </w:rPr>
              <w:tab/>
            </w:r>
            <w:r>
              <w:rPr>
                <w:noProof/>
                <w:webHidden/>
              </w:rPr>
              <w:fldChar w:fldCharType="begin"/>
            </w:r>
            <w:r>
              <w:rPr>
                <w:noProof/>
                <w:webHidden/>
              </w:rPr>
              <w:instrText xml:space="preserve"> PAGEREF _Toc534650419 \h </w:instrText>
            </w:r>
            <w:r>
              <w:rPr>
                <w:noProof/>
                <w:webHidden/>
              </w:rPr>
            </w:r>
            <w:r>
              <w:rPr>
                <w:noProof/>
                <w:webHidden/>
              </w:rPr>
              <w:fldChar w:fldCharType="separate"/>
            </w:r>
            <w:r>
              <w:rPr>
                <w:noProof/>
                <w:webHidden/>
              </w:rPr>
              <w:t>99</w:t>
            </w:r>
            <w:r>
              <w:rPr>
                <w:noProof/>
                <w:webHidden/>
              </w:rPr>
              <w:fldChar w:fldCharType="end"/>
            </w:r>
          </w:hyperlink>
        </w:p>
        <w:p w14:paraId="6C684BCC"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20" w:history="1">
            <w:r w:rsidRPr="00146950">
              <w:rPr>
                <w:rStyle w:val="Lienhypertexte"/>
                <w:noProof/>
              </w:rPr>
              <w:t>5.2.</w:t>
            </w:r>
            <w:r>
              <w:rPr>
                <w:rFonts w:asciiTheme="minorHAnsi" w:eastAsiaTheme="minorEastAsia" w:hAnsiTheme="minorHAnsi" w:cstheme="minorBidi"/>
                <w:noProof/>
                <w:szCs w:val="22"/>
                <w:lang w:eastAsia="zh-CN"/>
              </w:rPr>
              <w:tab/>
            </w:r>
            <w:r w:rsidRPr="00146950">
              <w:rPr>
                <w:rStyle w:val="Lienhypertexte"/>
                <w:noProof/>
              </w:rPr>
              <w:t>Application au Banc de l’effet Morton (BEM)</w:t>
            </w:r>
            <w:r>
              <w:rPr>
                <w:noProof/>
                <w:webHidden/>
              </w:rPr>
              <w:tab/>
            </w:r>
            <w:r>
              <w:rPr>
                <w:noProof/>
                <w:webHidden/>
              </w:rPr>
              <w:fldChar w:fldCharType="begin"/>
            </w:r>
            <w:r>
              <w:rPr>
                <w:noProof/>
                <w:webHidden/>
              </w:rPr>
              <w:instrText xml:space="preserve"> PAGEREF _Toc534650420 \h </w:instrText>
            </w:r>
            <w:r>
              <w:rPr>
                <w:noProof/>
                <w:webHidden/>
              </w:rPr>
            </w:r>
            <w:r>
              <w:rPr>
                <w:noProof/>
                <w:webHidden/>
              </w:rPr>
              <w:fldChar w:fldCharType="separate"/>
            </w:r>
            <w:r>
              <w:rPr>
                <w:noProof/>
                <w:webHidden/>
              </w:rPr>
              <w:t>100</w:t>
            </w:r>
            <w:r>
              <w:rPr>
                <w:noProof/>
                <w:webHidden/>
              </w:rPr>
              <w:fldChar w:fldCharType="end"/>
            </w:r>
          </w:hyperlink>
        </w:p>
        <w:p w14:paraId="7830BB81"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1" w:history="1">
            <w:r w:rsidRPr="00146950">
              <w:rPr>
                <w:rStyle w:val="Lienhypertexte"/>
                <w:noProof/>
              </w:rPr>
              <w:t>5.2.1.</w:t>
            </w:r>
            <w:r>
              <w:rPr>
                <w:rFonts w:asciiTheme="minorHAnsi" w:eastAsiaTheme="minorEastAsia" w:hAnsiTheme="minorHAnsi" w:cstheme="minorBidi"/>
                <w:noProof/>
                <w:szCs w:val="22"/>
                <w:lang w:eastAsia="zh-CN"/>
              </w:rPr>
              <w:tab/>
            </w:r>
            <w:r w:rsidRPr="00146950">
              <w:rPr>
                <w:rStyle w:val="Lienhypertexte"/>
                <w:noProof/>
              </w:rPr>
              <w:t>Configuration du rotor court 430mm</w:t>
            </w:r>
            <w:r>
              <w:rPr>
                <w:noProof/>
                <w:webHidden/>
              </w:rPr>
              <w:tab/>
            </w:r>
            <w:r>
              <w:rPr>
                <w:noProof/>
                <w:webHidden/>
              </w:rPr>
              <w:fldChar w:fldCharType="begin"/>
            </w:r>
            <w:r>
              <w:rPr>
                <w:noProof/>
                <w:webHidden/>
              </w:rPr>
              <w:instrText xml:space="preserve"> PAGEREF _Toc534650421 \h </w:instrText>
            </w:r>
            <w:r>
              <w:rPr>
                <w:noProof/>
                <w:webHidden/>
              </w:rPr>
            </w:r>
            <w:r>
              <w:rPr>
                <w:noProof/>
                <w:webHidden/>
              </w:rPr>
              <w:fldChar w:fldCharType="separate"/>
            </w:r>
            <w:r>
              <w:rPr>
                <w:noProof/>
                <w:webHidden/>
              </w:rPr>
              <w:t>101</w:t>
            </w:r>
            <w:r>
              <w:rPr>
                <w:noProof/>
                <w:webHidden/>
              </w:rPr>
              <w:fldChar w:fldCharType="end"/>
            </w:r>
          </w:hyperlink>
        </w:p>
        <w:p w14:paraId="0096415F"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2" w:history="1">
            <w:r w:rsidRPr="00146950">
              <w:rPr>
                <w:rStyle w:val="Lienhypertexte"/>
                <w:noProof/>
              </w:rPr>
              <w:t>5.2.2.</w:t>
            </w:r>
            <w:r>
              <w:rPr>
                <w:rFonts w:asciiTheme="minorHAnsi" w:eastAsiaTheme="minorEastAsia" w:hAnsiTheme="minorHAnsi" w:cstheme="minorBidi"/>
                <w:noProof/>
                <w:szCs w:val="22"/>
                <w:lang w:eastAsia="zh-CN"/>
              </w:rPr>
              <w:tab/>
            </w:r>
            <w:r w:rsidRPr="00146950">
              <w:rPr>
                <w:rStyle w:val="Lienhypertexte"/>
                <w:noProof/>
              </w:rPr>
              <w:t>Configuration du rotor long 700mm</w:t>
            </w:r>
            <w:r>
              <w:rPr>
                <w:noProof/>
                <w:webHidden/>
              </w:rPr>
              <w:tab/>
            </w:r>
            <w:r>
              <w:rPr>
                <w:noProof/>
                <w:webHidden/>
              </w:rPr>
              <w:fldChar w:fldCharType="begin"/>
            </w:r>
            <w:r>
              <w:rPr>
                <w:noProof/>
                <w:webHidden/>
              </w:rPr>
              <w:instrText xml:space="preserve"> PAGEREF _Toc534650422 \h </w:instrText>
            </w:r>
            <w:r>
              <w:rPr>
                <w:noProof/>
                <w:webHidden/>
              </w:rPr>
            </w:r>
            <w:r>
              <w:rPr>
                <w:noProof/>
                <w:webHidden/>
              </w:rPr>
              <w:fldChar w:fldCharType="separate"/>
            </w:r>
            <w:r>
              <w:rPr>
                <w:noProof/>
                <w:webHidden/>
              </w:rPr>
              <w:t>106</w:t>
            </w:r>
            <w:r>
              <w:rPr>
                <w:noProof/>
                <w:webHidden/>
              </w:rPr>
              <w:fldChar w:fldCharType="end"/>
            </w:r>
          </w:hyperlink>
        </w:p>
        <w:p w14:paraId="1F569695"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23" w:history="1">
            <w:r w:rsidRPr="00146950">
              <w:rPr>
                <w:rStyle w:val="Lienhypertexte"/>
                <w:noProof/>
              </w:rPr>
              <w:t>5.3.</w:t>
            </w:r>
            <w:r>
              <w:rPr>
                <w:rFonts w:asciiTheme="minorHAnsi" w:eastAsiaTheme="minorEastAsia" w:hAnsiTheme="minorHAnsi" w:cstheme="minorBidi"/>
                <w:noProof/>
                <w:szCs w:val="22"/>
                <w:lang w:eastAsia="zh-CN"/>
              </w:rPr>
              <w:tab/>
            </w:r>
            <w:r w:rsidRPr="00146950">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_Toc534650423 \h </w:instrText>
            </w:r>
            <w:r>
              <w:rPr>
                <w:noProof/>
                <w:webHidden/>
              </w:rPr>
            </w:r>
            <w:r>
              <w:rPr>
                <w:noProof/>
                <w:webHidden/>
              </w:rPr>
              <w:fldChar w:fldCharType="separate"/>
            </w:r>
            <w:r>
              <w:rPr>
                <w:noProof/>
                <w:webHidden/>
              </w:rPr>
              <w:t>112</w:t>
            </w:r>
            <w:r>
              <w:rPr>
                <w:noProof/>
                <w:webHidden/>
              </w:rPr>
              <w:fldChar w:fldCharType="end"/>
            </w:r>
          </w:hyperlink>
        </w:p>
        <w:p w14:paraId="57DB8707"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4" w:history="1">
            <w:r w:rsidRPr="00146950">
              <w:rPr>
                <w:rStyle w:val="Lienhypertexte"/>
                <w:noProof/>
              </w:rPr>
              <w:t>5.3.1.</w:t>
            </w:r>
            <w:r>
              <w:rPr>
                <w:rFonts w:asciiTheme="minorHAnsi" w:eastAsiaTheme="minorEastAsia" w:hAnsiTheme="minorHAnsi" w:cstheme="minorBidi"/>
                <w:noProof/>
                <w:szCs w:val="22"/>
                <w:lang w:eastAsia="zh-CN"/>
              </w:rPr>
              <w:tab/>
            </w:r>
            <w:r w:rsidRPr="00146950">
              <w:rPr>
                <w:rStyle w:val="Lienhypertexte"/>
                <w:noProof/>
              </w:rPr>
              <w:t>Analyse modale</w:t>
            </w:r>
            <w:r>
              <w:rPr>
                <w:noProof/>
                <w:webHidden/>
              </w:rPr>
              <w:tab/>
            </w:r>
            <w:r>
              <w:rPr>
                <w:noProof/>
                <w:webHidden/>
              </w:rPr>
              <w:fldChar w:fldCharType="begin"/>
            </w:r>
            <w:r>
              <w:rPr>
                <w:noProof/>
                <w:webHidden/>
              </w:rPr>
              <w:instrText xml:space="preserve"> PAGEREF _Toc534650424 \h </w:instrText>
            </w:r>
            <w:r>
              <w:rPr>
                <w:noProof/>
                <w:webHidden/>
              </w:rPr>
            </w:r>
            <w:r>
              <w:rPr>
                <w:noProof/>
                <w:webHidden/>
              </w:rPr>
              <w:fldChar w:fldCharType="separate"/>
            </w:r>
            <w:r>
              <w:rPr>
                <w:noProof/>
                <w:webHidden/>
              </w:rPr>
              <w:t>113</w:t>
            </w:r>
            <w:r>
              <w:rPr>
                <w:noProof/>
                <w:webHidden/>
              </w:rPr>
              <w:fldChar w:fldCharType="end"/>
            </w:r>
          </w:hyperlink>
        </w:p>
        <w:p w14:paraId="1BD80607"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5" w:history="1">
            <w:r w:rsidRPr="00146950">
              <w:rPr>
                <w:rStyle w:val="Lienhypertexte"/>
                <w:noProof/>
              </w:rPr>
              <w:t>5.3.2.</w:t>
            </w:r>
            <w:r>
              <w:rPr>
                <w:rFonts w:asciiTheme="minorHAnsi" w:eastAsiaTheme="minorEastAsia" w:hAnsiTheme="minorHAnsi" w:cstheme="minorBidi"/>
                <w:noProof/>
                <w:szCs w:val="22"/>
                <w:lang w:eastAsia="zh-CN"/>
              </w:rPr>
              <w:tab/>
            </w:r>
            <w:r w:rsidRPr="00146950">
              <w:rPr>
                <w:rStyle w:val="Lienhypertexte"/>
                <w:noProof/>
              </w:rPr>
              <w:t>Analyse de la stabilité de l’effet Morton</w:t>
            </w:r>
            <w:r>
              <w:rPr>
                <w:noProof/>
                <w:webHidden/>
              </w:rPr>
              <w:tab/>
            </w:r>
            <w:r>
              <w:rPr>
                <w:noProof/>
                <w:webHidden/>
              </w:rPr>
              <w:fldChar w:fldCharType="begin"/>
            </w:r>
            <w:r>
              <w:rPr>
                <w:noProof/>
                <w:webHidden/>
              </w:rPr>
              <w:instrText xml:space="preserve"> PAGEREF _Toc534650425 \h </w:instrText>
            </w:r>
            <w:r>
              <w:rPr>
                <w:noProof/>
                <w:webHidden/>
              </w:rPr>
            </w:r>
            <w:r>
              <w:rPr>
                <w:noProof/>
                <w:webHidden/>
              </w:rPr>
              <w:fldChar w:fldCharType="separate"/>
            </w:r>
            <w:r>
              <w:rPr>
                <w:noProof/>
                <w:webHidden/>
              </w:rPr>
              <w:t>115</w:t>
            </w:r>
            <w:r>
              <w:rPr>
                <w:noProof/>
                <w:webHidden/>
              </w:rPr>
              <w:fldChar w:fldCharType="end"/>
            </w:r>
          </w:hyperlink>
        </w:p>
        <w:p w14:paraId="496BFAAE"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26" w:history="1">
            <w:r w:rsidRPr="00146950">
              <w:rPr>
                <w:rStyle w:val="Lienhypertexte"/>
                <w:noProof/>
                <w:lang w:eastAsia="zh-CN"/>
              </w:rPr>
              <w:t>5.4.</w:t>
            </w:r>
            <w:r>
              <w:rPr>
                <w:rFonts w:asciiTheme="minorHAnsi" w:eastAsiaTheme="minorEastAsia" w:hAnsiTheme="minorHAnsi" w:cstheme="minorBidi"/>
                <w:noProof/>
                <w:szCs w:val="22"/>
                <w:lang w:eastAsia="zh-CN"/>
              </w:rPr>
              <w:tab/>
            </w:r>
            <w:r w:rsidRPr="00146950">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_Toc534650426 \h </w:instrText>
            </w:r>
            <w:r>
              <w:rPr>
                <w:noProof/>
                <w:webHidden/>
              </w:rPr>
            </w:r>
            <w:r>
              <w:rPr>
                <w:noProof/>
                <w:webHidden/>
              </w:rPr>
              <w:fldChar w:fldCharType="separate"/>
            </w:r>
            <w:r>
              <w:rPr>
                <w:noProof/>
                <w:webHidden/>
              </w:rPr>
              <w:t>118</w:t>
            </w:r>
            <w:r>
              <w:rPr>
                <w:noProof/>
                <w:webHidden/>
              </w:rPr>
              <w:fldChar w:fldCharType="end"/>
            </w:r>
          </w:hyperlink>
        </w:p>
        <w:p w14:paraId="4E7CD1A2"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7" w:history="1">
            <w:r w:rsidRPr="00146950">
              <w:rPr>
                <w:rStyle w:val="Lienhypertexte"/>
                <w:noProof/>
                <w:lang w:eastAsia="zh-CN"/>
              </w:rPr>
              <w:t>5.4.1.</w:t>
            </w:r>
            <w:r>
              <w:rPr>
                <w:rFonts w:asciiTheme="minorHAnsi" w:eastAsiaTheme="minorEastAsia" w:hAnsiTheme="minorHAnsi" w:cstheme="minorBidi"/>
                <w:noProof/>
                <w:szCs w:val="22"/>
                <w:lang w:eastAsia="zh-CN"/>
              </w:rPr>
              <w:tab/>
            </w:r>
            <w:r w:rsidRPr="00146950">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_Toc534650427 \h </w:instrText>
            </w:r>
            <w:r>
              <w:rPr>
                <w:noProof/>
                <w:webHidden/>
              </w:rPr>
            </w:r>
            <w:r>
              <w:rPr>
                <w:noProof/>
                <w:webHidden/>
              </w:rPr>
              <w:fldChar w:fldCharType="separate"/>
            </w:r>
            <w:r>
              <w:rPr>
                <w:noProof/>
                <w:webHidden/>
              </w:rPr>
              <w:t>118</w:t>
            </w:r>
            <w:r>
              <w:rPr>
                <w:noProof/>
                <w:webHidden/>
              </w:rPr>
              <w:fldChar w:fldCharType="end"/>
            </w:r>
          </w:hyperlink>
        </w:p>
        <w:p w14:paraId="25830753"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8" w:history="1">
            <w:r w:rsidRPr="00146950">
              <w:rPr>
                <w:rStyle w:val="Lienhypertexte"/>
                <w:noProof/>
                <w:lang w:eastAsia="zh-CN"/>
              </w:rPr>
              <w:t>5.4.2.</w:t>
            </w:r>
            <w:r>
              <w:rPr>
                <w:rFonts w:asciiTheme="minorHAnsi" w:eastAsiaTheme="minorEastAsia" w:hAnsiTheme="minorHAnsi" w:cstheme="minorBidi"/>
                <w:noProof/>
                <w:szCs w:val="22"/>
                <w:lang w:eastAsia="zh-CN"/>
              </w:rPr>
              <w:tab/>
            </w:r>
            <w:r w:rsidRPr="00146950">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_Toc534650428 \h </w:instrText>
            </w:r>
            <w:r>
              <w:rPr>
                <w:noProof/>
                <w:webHidden/>
              </w:rPr>
            </w:r>
            <w:r>
              <w:rPr>
                <w:noProof/>
                <w:webHidden/>
              </w:rPr>
              <w:fldChar w:fldCharType="separate"/>
            </w:r>
            <w:r>
              <w:rPr>
                <w:noProof/>
                <w:webHidden/>
              </w:rPr>
              <w:t>120</w:t>
            </w:r>
            <w:r>
              <w:rPr>
                <w:noProof/>
                <w:webHidden/>
              </w:rPr>
              <w:fldChar w:fldCharType="end"/>
            </w:r>
          </w:hyperlink>
        </w:p>
        <w:p w14:paraId="2EBCBBF7"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29" w:history="1">
            <w:r w:rsidRPr="00146950">
              <w:rPr>
                <w:rStyle w:val="Lienhypertexte"/>
                <w:noProof/>
                <w:lang w:eastAsia="zh-CN"/>
              </w:rPr>
              <w:t>5.4.3.</w:t>
            </w:r>
            <w:r>
              <w:rPr>
                <w:rFonts w:asciiTheme="minorHAnsi" w:eastAsiaTheme="minorEastAsia" w:hAnsiTheme="minorHAnsi" w:cstheme="minorBidi"/>
                <w:noProof/>
                <w:szCs w:val="22"/>
                <w:lang w:eastAsia="zh-CN"/>
              </w:rPr>
              <w:tab/>
            </w:r>
            <w:r w:rsidRPr="00146950">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146950">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_Toc534650429 \h </w:instrText>
            </w:r>
            <w:r>
              <w:rPr>
                <w:noProof/>
                <w:webHidden/>
              </w:rPr>
            </w:r>
            <w:r>
              <w:rPr>
                <w:noProof/>
                <w:webHidden/>
              </w:rPr>
              <w:fldChar w:fldCharType="separate"/>
            </w:r>
            <w:r>
              <w:rPr>
                <w:noProof/>
                <w:webHidden/>
              </w:rPr>
              <w:t>121</w:t>
            </w:r>
            <w:r>
              <w:rPr>
                <w:noProof/>
                <w:webHidden/>
              </w:rPr>
              <w:fldChar w:fldCharType="end"/>
            </w:r>
          </w:hyperlink>
        </w:p>
        <w:p w14:paraId="1983D125" w14:textId="77777777" w:rsidR="006469A9" w:rsidRDefault="006469A9">
          <w:pPr>
            <w:pStyle w:val="TM3"/>
            <w:tabs>
              <w:tab w:val="left" w:pos="1320"/>
              <w:tab w:val="right" w:leader="dot" w:pos="9062"/>
            </w:tabs>
            <w:rPr>
              <w:rFonts w:asciiTheme="minorHAnsi" w:eastAsiaTheme="minorEastAsia" w:hAnsiTheme="minorHAnsi" w:cstheme="minorBidi"/>
              <w:noProof/>
              <w:szCs w:val="22"/>
              <w:lang w:eastAsia="zh-CN"/>
            </w:rPr>
          </w:pPr>
          <w:hyperlink w:anchor="_Toc534650430" w:history="1">
            <w:r w:rsidRPr="00146950">
              <w:rPr>
                <w:rStyle w:val="Lienhypertexte"/>
                <w:noProof/>
              </w:rPr>
              <w:t>5.4.4.</w:t>
            </w:r>
            <w:r>
              <w:rPr>
                <w:rFonts w:asciiTheme="minorHAnsi" w:eastAsiaTheme="minorEastAsia" w:hAnsiTheme="minorHAnsi" w:cstheme="minorBidi"/>
                <w:noProof/>
                <w:szCs w:val="22"/>
                <w:lang w:eastAsia="zh-CN"/>
              </w:rPr>
              <w:tab/>
            </w:r>
            <w:r w:rsidRPr="00146950">
              <w:rPr>
                <w:rStyle w:val="Lienhypertexte"/>
                <w:noProof/>
              </w:rPr>
              <w:t>Conclusion sur les solutions</w:t>
            </w:r>
            <w:r>
              <w:rPr>
                <w:noProof/>
                <w:webHidden/>
              </w:rPr>
              <w:tab/>
            </w:r>
            <w:r>
              <w:rPr>
                <w:noProof/>
                <w:webHidden/>
              </w:rPr>
              <w:fldChar w:fldCharType="begin"/>
            </w:r>
            <w:r>
              <w:rPr>
                <w:noProof/>
                <w:webHidden/>
              </w:rPr>
              <w:instrText xml:space="preserve"> PAGEREF _Toc534650430 \h </w:instrText>
            </w:r>
            <w:r>
              <w:rPr>
                <w:noProof/>
                <w:webHidden/>
              </w:rPr>
            </w:r>
            <w:r>
              <w:rPr>
                <w:noProof/>
                <w:webHidden/>
              </w:rPr>
              <w:fldChar w:fldCharType="separate"/>
            </w:r>
            <w:r>
              <w:rPr>
                <w:noProof/>
                <w:webHidden/>
              </w:rPr>
              <w:t>123</w:t>
            </w:r>
            <w:r>
              <w:rPr>
                <w:noProof/>
                <w:webHidden/>
              </w:rPr>
              <w:fldChar w:fldCharType="end"/>
            </w:r>
          </w:hyperlink>
        </w:p>
        <w:p w14:paraId="70FB26D2" w14:textId="77777777" w:rsidR="006469A9" w:rsidRDefault="006469A9">
          <w:pPr>
            <w:pStyle w:val="TM2"/>
            <w:tabs>
              <w:tab w:val="left" w:pos="880"/>
              <w:tab w:val="right" w:leader="dot" w:pos="9062"/>
            </w:tabs>
            <w:rPr>
              <w:rFonts w:asciiTheme="minorHAnsi" w:eastAsiaTheme="minorEastAsia" w:hAnsiTheme="minorHAnsi" w:cstheme="minorBidi"/>
              <w:noProof/>
              <w:szCs w:val="22"/>
              <w:lang w:eastAsia="zh-CN"/>
            </w:rPr>
          </w:pPr>
          <w:hyperlink w:anchor="_Toc534650431" w:history="1">
            <w:r w:rsidRPr="00146950">
              <w:rPr>
                <w:rStyle w:val="Lienhypertexte"/>
                <w:noProof/>
              </w:rPr>
              <w:t>5.5.</w:t>
            </w:r>
            <w:r>
              <w:rPr>
                <w:rFonts w:asciiTheme="minorHAnsi" w:eastAsiaTheme="minorEastAsia" w:hAnsiTheme="minorHAnsi" w:cstheme="minorBidi"/>
                <w:noProof/>
                <w:szCs w:val="22"/>
                <w:lang w:eastAsia="zh-CN"/>
              </w:rPr>
              <w:tab/>
            </w:r>
            <w:r w:rsidRPr="00146950">
              <w:rPr>
                <w:rStyle w:val="Lienhypertexte"/>
                <w:noProof/>
              </w:rPr>
              <w:t>Conclusion</w:t>
            </w:r>
            <w:r>
              <w:rPr>
                <w:noProof/>
                <w:webHidden/>
              </w:rPr>
              <w:tab/>
            </w:r>
            <w:r>
              <w:rPr>
                <w:noProof/>
                <w:webHidden/>
              </w:rPr>
              <w:fldChar w:fldCharType="begin"/>
            </w:r>
            <w:r>
              <w:rPr>
                <w:noProof/>
                <w:webHidden/>
              </w:rPr>
              <w:instrText xml:space="preserve"> PAGEREF _Toc534650431 \h </w:instrText>
            </w:r>
            <w:r>
              <w:rPr>
                <w:noProof/>
                <w:webHidden/>
              </w:rPr>
            </w:r>
            <w:r>
              <w:rPr>
                <w:noProof/>
                <w:webHidden/>
              </w:rPr>
              <w:fldChar w:fldCharType="separate"/>
            </w:r>
            <w:r>
              <w:rPr>
                <w:noProof/>
                <w:webHidden/>
              </w:rPr>
              <w:t>124</w:t>
            </w:r>
            <w:r>
              <w:rPr>
                <w:noProof/>
                <w:webHidden/>
              </w:rPr>
              <w:fldChar w:fldCharType="end"/>
            </w:r>
          </w:hyperlink>
        </w:p>
        <w:p w14:paraId="6E0D30D6" w14:textId="77777777" w:rsidR="006469A9" w:rsidRDefault="006469A9">
          <w:pPr>
            <w:pStyle w:val="TM1"/>
            <w:rPr>
              <w:rFonts w:asciiTheme="minorHAnsi" w:eastAsiaTheme="minorEastAsia" w:hAnsiTheme="minorHAnsi" w:cstheme="minorBidi"/>
              <w:sz w:val="22"/>
              <w:szCs w:val="22"/>
              <w:lang w:eastAsia="zh-CN"/>
            </w:rPr>
          </w:pPr>
          <w:hyperlink w:anchor="_Toc534650432" w:history="1">
            <w:r w:rsidRPr="00146950">
              <w:rPr>
                <w:rStyle w:val="Lienhypertexte"/>
              </w:rPr>
              <w:t>Conclusion générale</w:t>
            </w:r>
            <w:r>
              <w:rPr>
                <w:webHidden/>
              </w:rPr>
              <w:tab/>
            </w:r>
            <w:r>
              <w:rPr>
                <w:webHidden/>
              </w:rPr>
              <w:fldChar w:fldCharType="begin"/>
            </w:r>
            <w:r>
              <w:rPr>
                <w:webHidden/>
              </w:rPr>
              <w:instrText xml:space="preserve"> PAGEREF _Toc534650432 \h </w:instrText>
            </w:r>
            <w:r>
              <w:rPr>
                <w:webHidden/>
              </w:rPr>
            </w:r>
            <w:r>
              <w:rPr>
                <w:webHidden/>
              </w:rPr>
              <w:fldChar w:fldCharType="separate"/>
            </w:r>
            <w:r>
              <w:rPr>
                <w:webHidden/>
              </w:rPr>
              <w:t>125</w:t>
            </w:r>
            <w:r>
              <w:rPr>
                <w:webHidden/>
              </w:rPr>
              <w:fldChar w:fldCharType="end"/>
            </w:r>
          </w:hyperlink>
        </w:p>
        <w:p w14:paraId="0B1766F9" w14:textId="77777777" w:rsidR="006469A9" w:rsidRDefault="006469A9">
          <w:pPr>
            <w:pStyle w:val="TM1"/>
            <w:rPr>
              <w:rFonts w:asciiTheme="minorHAnsi" w:eastAsiaTheme="minorEastAsia" w:hAnsiTheme="minorHAnsi" w:cstheme="minorBidi"/>
              <w:sz w:val="22"/>
              <w:szCs w:val="22"/>
              <w:lang w:eastAsia="zh-CN"/>
            </w:rPr>
          </w:pPr>
          <w:hyperlink w:anchor="_Toc534650433" w:history="1">
            <w:r w:rsidRPr="00146950">
              <w:rPr>
                <w:rStyle w:val="Lienhypertexte"/>
              </w:rPr>
              <w:t>Références</w:t>
            </w:r>
            <w:r>
              <w:rPr>
                <w:webHidden/>
              </w:rPr>
              <w:tab/>
            </w:r>
            <w:r>
              <w:rPr>
                <w:webHidden/>
              </w:rPr>
              <w:fldChar w:fldCharType="begin"/>
            </w:r>
            <w:r>
              <w:rPr>
                <w:webHidden/>
              </w:rPr>
              <w:instrText xml:space="preserve"> PAGEREF _Toc534650433 \h </w:instrText>
            </w:r>
            <w:r>
              <w:rPr>
                <w:webHidden/>
              </w:rPr>
            </w:r>
            <w:r>
              <w:rPr>
                <w:webHidden/>
              </w:rPr>
              <w:fldChar w:fldCharType="separate"/>
            </w:r>
            <w:r>
              <w:rPr>
                <w:webHidden/>
              </w:rPr>
              <w:t>126</w:t>
            </w:r>
            <w:r>
              <w:rPr>
                <w:webHidden/>
              </w:rPr>
              <w:fldChar w:fldCharType="end"/>
            </w:r>
          </w:hyperlink>
        </w:p>
        <w:p w14:paraId="3936D875" w14:textId="0B3F1106" w:rsidR="00D85C53" w:rsidRDefault="00162B5B">
          <w:pPr>
            <w:rPr>
              <w:b/>
              <w:bCs/>
            </w:rPr>
          </w:pPr>
          <w:r>
            <w:rPr>
              <w:b/>
              <w:bCs/>
            </w:rPr>
            <w:fldChar w:fldCharType="end"/>
          </w:r>
        </w:p>
        <w:p w14:paraId="3EDE5DE2" w14:textId="081AC2AB" w:rsidR="00162B5B" w:rsidRDefault="009C68C7"/>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650352"/>
      <w:r w:rsidRPr="00A6711A">
        <w:lastRenderedPageBreak/>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9C68C7"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9C68C7"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9C68C7"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9C68C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9C68C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9C68C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9C68C7"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D85C53">
        <w:trPr>
          <w:gridAfter w:val="1"/>
          <w:wAfter w:w="6878" w:type="dxa"/>
          <w:trHeight w:val="340"/>
        </w:trPr>
        <w:tc>
          <w:tcPr>
            <w:tcW w:w="1843" w:type="dxa"/>
            <w:vAlign w:val="center"/>
          </w:tcPr>
          <w:p w14:paraId="399B7FBA" w14:textId="1B1DB47A" w:rsidR="006522C0" w:rsidRDefault="006522C0"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9C68C7"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9C68C7"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9C68C7"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9C68C7"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9C68C7"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9C68C7"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9C68C7"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9C68C7"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9C68C7"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9C68C7"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9C68C7"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9C68C7"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9C68C7"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9C68C7"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9C68C7"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9C68C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9C68C7"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9C68C7"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9C68C7"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9C68C7"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9C68C7"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9C68C7"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9C68C7"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9C68C7"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9C68C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9C68C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9C68C7"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9C68C7"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9C68C7"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9C68C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9C68C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9C68C7"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9C68C7"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9C68C7"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9C68C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9C68C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9C68C7"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9C68C7"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9C68C7"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9C68C7"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9C68C7"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9C68C7"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9C68C7"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9C68C7"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9C68C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9C68C7"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9C68C7"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9C68C7"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9C68C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9C68C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9C68C7"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9C68C7"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9C68C7"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9C68C7"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9C68C7"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650353"/>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4650354"/>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61DD1B03" w14:textId="77777777" w:rsidR="005853CF" w:rsidRDefault="005853CF" w:rsidP="00D2424B"/>
    <w:p w14:paraId="644D0FBA" w14:textId="77777777" w:rsidR="009C68C7" w:rsidRDefault="009C68C7" w:rsidP="00D2424B"/>
    <w:p w14:paraId="7B615132" w14:textId="77777777" w:rsidR="009C68C7" w:rsidRDefault="009C68C7" w:rsidP="00D2424B"/>
    <w:p w14:paraId="5F74EA51" w14:textId="77777777" w:rsidR="009C68C7" w:rsidRDefault="009C68C7" w:rsidP="00D2424B"/>
    <w:p w14:paraId="234E08B5" w14:textId="77777777" w:rsidR="009C68C7" w:rsidRDefault="009C68C7" w:rsidP="00D2424B"/>
    <w:p w14:paraId="03B0D515" w14:textId="77777777" w:rsidR="009C68C7" w:rsidRDefault="009C68C7" w:rsidP="00D2424B"/>
    <w:p w14:paraId="31EB4B7D" w14:textId="77777777" w:rsidR="009C68C7" w:rsidRDefault="009C68C7" w:rsidP="00D2424B"/>
    <w:p w14:paraId="2ABBD17A" w14:textId="77777777" w:rsidR="009C68C7" w:rsidRDefault="009C68C7" w:rsidP="00D2424B"/>
    <w:p w14:paraId="026011B6" w14:textId="77777777" w:rsidR="009C68C7" w:rsidRDefault="009C68C7" w:rsidP="00D2424B"/>
    <w:p w14:paraId="3A94252C" w14:textId="77777777" w:rsidR="009C68C7" w:rsidRDefault="009C68C7" w:rsidP="00D2424B"/>
    <w:p w14:paraId="65A91E39" w14:textId="009ABBED" w:rsidR="002528A5" w:rsidRDefault="002528A5" w:rsidP="002528A5">
      <w:pPr>
        <w:spacing w:line="360" w:lineRule="auto"/>
        <w:ind w:firstLine="708"/>
      </w:pPr>
      <w:r>
        <w:t>Ce chapitre présente les principaux travaux publiés dans la littérature et consacrés à la compréhension et à l’analyse de l’effet Morton.</w:t>
      </w:r>
      <w:r w:rsidR="00FC6A9A">
        <w:t xml:space="preserve"> </w:t>
      </w:r>
      <w:r w:rsidR="00CE5CD4">
        <w:t xml:space="preserve">Cette </w:t>
      </w:r>
      <w:r>
        <w:t>instabilité est mentionnée depuis 1970s g</w:t>
      </w:r>
      <w:r w:rsidRPr="00D15E69">
        <w:t xml:space="preserve">râce aux travaux </w:t>
      </w:r>
      <w:r>
        <w:t>de</w:t>
      </w:r>
      <w:r w:rsidRPr="00D15E69">
        <w:t xml:space="preserve"> Morton</w:t>
      </w:r>
      <w:r>
        <w:t xml:space="preserve"> </w:t>
      </w:r>
      <w:r w:rsidR="00B21FC6" w:rsidRPr="00B21FC6">
        <w:rPr>
          <w:b/>
        </w:rPr>
        <w:fldChar w:fldCharType="begin"/>
      </w:r>
      <w:r w:rsidR="00B21FC6" w:rsidRPr="00B21FC6">
        <w:rPr>
          <w:b/>
        </w:rPr>
        <w:instrText xml:space="preserve"> REF _Ref533090097 \r \h </w:instrText>
      </w:r>
      <w:r w:rsidR="00B21FC6" w:rsidRPr="00B21FC6">
        <w:rPr>
          <w:b/>
        </w:rPr>
      </w:r>
      <w:r w:rsidR="00B21FC6">
        <w:rPr>
          <w:b/>
        </w:rPr>
        <w:instrText xml:space="preserve"> \* MERGEFORMAT </w:instrText>
      </w:r>
      <w:r w:rsidR="00B21FC6" w:rsidRPr="00B21FC6">
        <w:rPr>
          <w:b/>
        </w:rPr>
        <w:fldChar w:fldCharType="separate"/>
      </w:r>
      <w:r w:rsidR="006469A9">
        <w:rPr>
          <w:b/>
        </w:rPr>
        <w:t>[1]</w:t>
      </w:r>
      <w:r w:rsidR="00B21FC6" w:rsidRPr="00B21FC6">
        <w:rPr>
          <w:b/>
        </w:rPr>
        <w:fldChar w:fldCharType="end"/>
      </w:r>
      <w:r w:rsidR="00B21FC6" w:rsidRPr="006F27AF">
        <w:t xml:space="preserve"> </w:t>
      </w:r>
      <w:r w:rsidRPr="006F27AF">
        <w:t>et</w:t>
      </w:r>
      <w:r>
        <w:t xml:space="preserve"> de </w:t>
      </w:r>
      <w:r w:rsidRPr="00C77AF5">
        <w:t>Hesseborn</w:t>
      </w:r>
      <w:r w:rsidR="00B21FC6">
        <w:t xml:space="preserve"> </w:t>
      </w:r>
      <w:r w:rsidR="00B21FC6" w:rsidRPr="00B21FC6">
        <w:rPr>
          <w:b/>
        </w:rPr>
        <w:fldChar w:fldCharType="begin"/>
      </w:r>
      <w:r w:rsidR="00B21FC6" w:rsidRPr="00B21FC6">
        <w:rPr>
          <w:b/>
        </w:rPr>
        <w:instrText xml:space="preserve"> REF _Ref533090111 \r \h </w:instrText>
      </w:r>
      <w:r w:rsidR="00B21FC6" w:rsidRPr="00B21FC6">
        <w:rPr>
          <w:b/>
        </w:rPr>
      </w:r>
      <w:r w:rsidR="00B21FC6">
        <w:rPr>
          <w:b/>
        </w:rPr>
        <w:instrText xml:space="preserve"> \* MERGEFORMAT </w:instrText>
      </w:r>
      <w:r w:rsidR="00B21FC6" w:rsidRPr="00B21FC6">
        <w:rPr>
          <w:b/>
        </w:rPr>
        <w:fldChar w:fldCharType="separate"/>
      </w:r>
      <w:r w:rsidR="006469A9">
        <w:rPr>
          <w:b/>
        </w:rPr>
        <w:t>[2]</w:t>
      </w:r>
      <w:r w:rsidR="00B21FC6" w:rsidRPr="00B21FC6">
        <w:rPr>
          <w:b/>
        </w:rPr>
        <w:fldChar w:fldCharType="end"/>
      </w:r>
      <w:r w:rsidRPr="004A6F2E">
        <w:t>.</w:t>
      </w:r>
      <w:r>
        <w:t xml:space="preserve"> Cependant, pendant très longtemps, elle a été passé soit inaperçue soit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w:t>
      </w:r>
      <w:r w:rsidR="00B123D6">
        <w:t>théoriques</w:t>
      </w:r>
      <w:r>
        <w:t xml:space="preserve"> d’analyse tardaient d’apparaître. A partir des années 1990s, de plus en plus des études ont commencé à traiter cette instabilité (</w:t>
      </w:r>
      <w:r w:rsidR="00DA2A9B" w:rsidRPr="00DA2A9B">
        <w:rPr>
          <w:b/>
        </w:rPr>
        <w:fldChar w:fldCharType="begin"/>
      </w:r>
      <w:r w:rsidR="00DA2A9B" w:rsidRPr="00DA2A9B">
        <w:rPr>
          <w:b/>
        </w:rPr>
        <w:instrText xml:space="preserve"> REF _Ref534621117 \h </w:instrText>
      </w:r>
      <w:r w:rsidR="00DA2A9B" w:rsidRPr="00DA2A9B">
        <w:rPr>
          <w:b/>
        </w:rPr>
      </w:r>
      <w:r w:rsidR="00DA2A9B" w:rsidRPr="00DA2A9B">
        <w:rPr>
          <w:b/>
        </w:rPr>
        <w:instrText xml:space="preserve"> \* MERGEFORMAT </w:instrText>
      </w:r>
      <w:r w:rsidR="00DA2A9B" w:rsidRPr="00DA2A9B">
        <w:rPr>
          <w:b/>
        </w:rPr>
        <w:fldChar w:fldCharType="separate"/>
      </w:r>
      <w:r w:rsidR="006469A9" w:rsidRPr="006469A9">
        <w:rPr>
          <w:rStyle w:val="shorttext"/>
          <w:b/>
          <w:iCs/>
        </w:rPr>
        <w:t>Figure 1.1</w:t>
      </w:r>
      <w:r w:rsidR="006469A9" w:rsidRPr="006469A9">
        <w:rPr>
          <w:rStyle w:val="shorttext"/>
          <w:b/>
          <w:iCs/>
        </w:rPr>
        <w:noBreakHyphen/>
        <w:t>1</w:t>
      </w:r>
      <w:r w:rsidR="00DA2A9B" w:rsidRPr="00DA2A9B">
        <w:rPr>
          <w:b/>
        </w:rPr>
        <w:fldChar w:fldCharType="end"/>
      </w:r>
      <w:r w:rsidRPr="008D7D09">
        <w:t>)</w:t>
      </w:r>
      <w:r>
        <w:t>. La source de l’instabilité a été clairement identifiée comme étant le couplage entre la vibration synchrone du rotor et sa déformation thermique dû à l’échauffement dans les paliers. A présent, elle est reconnue comme étant un problème de la dynamique des rotors dont les modèles théoriques et expérimentaux nécessitent encore des développements. Le nombre élevé d’articles de review publiés ces dernières années [</w:t>
      </w:r>
      <w:r w:rsidRPr="00101C5D">
        <w:rPr>
          <w:highlight w:val="yellow"/>
        </w:rPr>
        <w:t>de Jongh deux fois, Lily Wu, Palazzol</w:t>
      </w:r>
      <w:r>
        <w:rPr>
          <w:highlight w:val="yellow"/>
        </w:rPr>
        <w:t>o</w:t>
      </w:r>
      <w:r>
        <w:t>] témoigne de cet intérêt.</w:t>
      </w:r>
    </w:p>
    <w:p w14:paraId="54C7A863" w14:textId="77777777" w:rsidR="00083366" w:rsidRDefault="002528A5" w:rsidP="00083366">
      <w:pPr>
        <w:keepNext/>
        <w:spacing w:line="360" w:lineRule="auto"/>
        <w:jc w:val="center"/>
      </w:pPr>
      <w:r w:rsidRPr="00A211B2">
        <w:rPr>
          <w:noProof/>
          <w:lang w:eastAsia="zh-CN"/>
        </w:rPr>
        <w:drawing>
          <wp:inline distT="0" distB="0" distL="0" distR="0" wp14:anchorId="79086B0C" wp14:editId="09CD4355">
            <wp:extent cx="3325786" cy="2337905"/>
            <wp:effectExtent l="0" t="0" r="825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3363639" cy="2364514"/>
                    </a:xfrm>
                    <a:prstGeom prst="rect">
                      <a:avLst/>
                    </a:prstGeom>
                    <a:noFill/>
                    <a:ln>
                      <a:noFill/>
                    </a:ln>
                  </pic:spPr>
                </pic:pic>
              </a:graphicData>
            </a:graphic>
          </wp:inline>
        </w:drawing>
      </w:r>
    </w:p>
    <w:p w14:paraId="06FED39A" w14:textId="160FEE5F" w:rsidR="002528A5" w:rsidRDefault="00083366" w:rsidP="00083366">
      <w:pPr>
        <w:pStyle w:val="Lgende"/>
        <w:jc w:val="center"/>
        <w:rPr>
          <w:rStyle w:val="shorttext"/>
          <w:rFonts w:ascii="Calibri" w:eastAsia="Times New Roman" w:hAnsi="Calibri" w:cs="Times New Roman"/>
          <w:i w:val="0"/>
          <w:iCs w:val="0"/>
          <w:color w:val="auto"/>
          <w:sz w:val="22"/>
          <w:szCs w:val="20"/>
          <w:lang w:eastAsia="fr-FR"/>
        </w:rPr>
      </w:pPr>
      <w:bookmarkStart w:id="8" w:name="_Ref534621117"/>
      <w:r w:rsidRPr="00083366">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w:t>
      </w:r>
      <w:r w:rsidR="000325F0">
        <w:rPr>
          <w:rStyle w:val="shorttext"/>
          <w:rFonts w:ascii="Calibri" w:eastAsia="Times New Roman" w:hAnsi="Calibri" w:cs="Times New Roman"/>
          <w:i w:val="0"/>
          <w:iCs w:val="0"/>
          <w:color w:val="auto"/>
          <w:sz w:val="22"/>
          <w:szCs w:val="20"/>
          <w:lang w:eastAsia="fr-FR"/>
        </w:rPr>
        <w:fldChar w:fldCharType="end"/>
      </w:r>
      <w:bookmarkEnd w:id="8"/>
      <w:r>
        <w:rPr>
          <w:rStyle w:val="shorttext"/>
          <w:rFonts w:ascii="Calibri" w:eastAsia="Times New Roman" w:hAnsi="Calibri" w:cs="Times New Roman"/>
          <w:i w:val="0"/>
          <w:iCs w:val="0"/>
          <w:color w:val="auto"/>
          <w:sz w:val="22"/>
          <w:szCs w:val="20"/>
          <w:lang w:eastAsia="fr-FR"/>
        </w:rPr>
        <w:t xml:space="preserve"> : </w:t>
      </w:r>
      <w:r w:rsidR="00654100">
        <w:rPr>
          <w:rStyle w:val="shorttext"/>
          <w:rFonts w:ascii="Calibri" w:eastAsia="Times New Roman" w:hAnsi="Calibri" w:cs="Times New Roman"/>
          <w:i w:val="0"/>
          <w:iCs w:val="0"/>
          <w:color w:val="auto"/>
          <w:sz w:val="22"/>
          <w:szCs w:val="20"/>
          <w:lang w:eastAsia="fr-FR"/>
        </w:rPr>
        <w:t>P</w:t>
      </w:r>
      <w:r w:rsidRPr="00A211B2">
        <w:rPr>
          <w:rStyle w:val="shorttext"/>
          <w:rFonts w:ascii="Calibri" w:eastAsia="Times New Roman" w:hAnsi="Calibri" w:cs="Times New Roman"/>
          <w:i w:val="0"/>
          <w:iCs w:val="0"/>
          <w:color w:val="auto"/>
          <w:sz w:val="22"/>
          <w:szCs w:val="20"/>
          <w:lang w:eastAsia="fr-FR"/>
        </w:rPr>
        <w:t>ublications technique sur l’instabilité</w:t>
      </w:r>
      <w:r>
        <w:rPr>
          <w:rStyle w:val="shorttext"/>
          <w:rFonts w:ascii="Calibri" w:eastAsia="Times New Roman" w:hAnsi="Calibri" w:cs="Times New Roman"/>
          <w:i w:val="0"/>
          <w:iCs w:val="0"/>
          <w:color w:val="auto"/>
          <w:sz w:val="22"/>
          <w:szCs w:val="20"/>
          <w:lang w:eastAsia="fr-FR"/>
        </w:rPr>
        <w:t xml:space="preserve"> du type l’effet Morton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9817B5">
        <w:rPr>
          <w:rStyle w:val="shorttext"/>
          <w:rFonts w:ascii="Calibri" w:eastAsia="Times New Roman" w:hAnsi="Calibri" w:cs="Times New Roman"/>
          <w:i w:val="0"/>
          <w:iCs w:val="0"/>
          <w:color w:val="auto"/>
          <w:sz w:val="22"/>
          <w:szCs w:val="20"/>
          <w:lang w:eastAsia="fr-FR"/>
        </w:rPr>
        <w:t xml:space="preserve"> </w:t>
      </w:r>
      <w:r w:rsidR="009817B5" w:rsidRPr="009817B5">
        <w:rPr>
          <w:rStyle w:val="shorttext"/>
          <w:rFonts w:ascii="Calibri" w:eastAsia="Times New Roman" w:hAnsi="Calibri" w:cs="Times New Roman"/>
          <w:b/>
          <w:i w:val="0"/>
          <w:iCs w:val="0"/>
          <w:color w:val="auto"/>
          <w:sz w:val="22"/>
          <w:szCs w:val="20"/>
          <w:lang w:eastAsia="fr-FR"/>
        </w:rPr>
        <w:fldChar w:fldCharType="begin"/>
      </w:r>
      <w:r w:rsidR="009817B5" w:rsidRPr="009817B5">
        <w:rPr>
          <w:rStyle w:val="shorttext"/>
          <w:rFonts w:ascii="Calibri" w:eastAsia="Times New Roman" w:hAnsi="Calibri" w:cs="Times New Roman"/>
          <w:b/>
          <w:i w:val="0"/>
          <w:iCs w:val="0"/>
          <w:color w:val="auto"/>
          <w:sz w:val="22"/>
          <w:szCs w:val="20"/>
          <w:lang w:eastAsia="fr-FR"/>
        </w:rPr>
        <w:instrText xml:space="preserve"> REF _Ref533090191 \r \h </w:instrText>
      </w:r>
      <w:r w:rsidR="009817B5" w:rsidRPr="009817B5">
        <w:rPr>
          <w:rStyle w:val="shorttext"/>
          <w:rFonts w:ascii="Calibri" w:eastAsia="Times New Roman" w:hAnsi="Calibri" w:cs="Times New Roman"/>
          <w:b/>
          <w:i w:val="0"/>
          <w:iCs w:val="0"/>
          <w:color w:val="auto"/>
          <w:sz w:val="22"/>
          <w:szCs w:val="20"/>
          <w:lang w:eastAsia="fr-FR"/>
        </w:rPr>
      </w:r>
      <w:r w:rsidR="009817B5">
        <w:rPr>
          <w:rStyle w:val="shorttext"/>
          <w:rFonts w:ascii="Calibri" w:eastAsia="Times New Roman" w:hAnsi="Calibri" w:cs="Times New Roman"/>
          <w:b/>
          <w:i w:val="0"/>
          <w:iCs w:val="0"/>
          <w:color w:val="auto"/>
          <w:sz w:val="22"/>
          <w:szCs w:val="20"/>
          <w:lang w:eastAsia="fr-FR"/>
        </w:rPr>
        <w:instrText xml:space="preserve"> \* MERGEFORMAT </w:instrText>
      </w:r>
      <w:r w:rsidR="009817B5" w:rsidRPr="009817B5">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[3]</w:t>
      </w:r>
      <w:r w:rsidR="009817B5" w:rsidRPr="009817B5">
        <w:rPr>
          <w:rStyle w:val="shorttext"/>
          <w:rFonts w:ascii="Calibri" w:eastAsia="Times New Roman" w:hAnsi="Calibri" w:cs="Times New Roman"/>
          <w:b/>
          <w:i w:val="0"/>
          <w:iCs w:val="0"/>
          <w:color w:val="auto"/>
          <w:sz w:val="22"/>
          <w:szCs w:val="20"/>
          <w:lang w:eastAsia="fr-FR"/>
        </w:rPr>
        <w:fldChar w:fldCharType="end"/>
      </w:r>
      <w:r w:rsidRPr="00894290">
        <w:rPr>
          <w:rStyle w:val="shorttext"/>
          <w:rFonts w:ascii="Calibri" w:eastAsia="Times New Roman" w:hAnsi="Calibri" w:cs="Times New Roman"/>
          <w:i w:val="0"/>
          <w:iCs w:val="0"/>
          <w:color w:val="auto"/>
          <w:sz w:val="22"/>
          <w:szCs w:val="20"/>
          <w:lang w:eastAsia="fr-FR"/>
        </w:rPr>
        <w:t>)</w:t>
      </w:r>
    </w:p>
    <w:p w14:paraId="5899C582" w14:textId="3D37F052" w:rsidR="00E82DF1" w:rsidRPr="00630876" w:rsidRDefault="00E82DF1" w:rsidP="00E82DF1">
      <w:pPr>
        <w:pStyle w:val="Titre2"/>
        <w:ind w:left="709"/>
      </w:pPr>
      <w:bookmarkStart w:id="9" w:name="_Toc534294718"/>
      <w:bookmarkStart w:id="10" w:name="_Toc534650355"/>
      <w:r w:rsidRPr="00630876">
        <w:lastRenderedPageBreak/>
        <w:t xml:space="preserve">Instabilités </w:t>
      </w:r>
      <w:r>
        <w:t>(thermiques) liées A</w:t>
      </w:r>
      <w:r w:rsidRPr="00630876">
        <w:t xml:space="preserve"> la vibration synchrone</w:t>
      </w:r>
      <w:bookmarkEnd w:id="9"/>
      <w:bookmarkEnd w:id="10"/>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1" w:name="_Toc534294719"/>
      <w:bookmarkStart w:id="12" w:name="_Toc534650356"/>
      <w:r>
        <w:t>E</w:t>
      </w:r>
      <w:r w:rsidRPr="00814672">
        <w:t xml:space="preserve">ffet </w:t>
      </w:r>
      <w:r w:rsidRPr="00C65243">
        <w:t>Newkirk</w:t>
      </w:r>
      <w:bookmarkEnd w:id="11"/>
      <w:bookmarkEnd w:id="12"/>
    </w:p>
    <w:p w14:paraId="43F1F020" w14:textId="77777777" w:rsidR="00E82DF1" w:rsidRDefault="00E82DF1" w:rsidP="00E82DF1"/>
    <w:p w14:paraId="3395DD68" w14:textId="457B2356"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w:instrText>
      </w:r>
      <w:r w:rsidR="0078591C" w:rsidRPr="0078591C">
        <w:rPr>
          <w:b/>
        </w:rPr>
      </w:r>
      <w:r w:rsidR="0078591C" w:rsidRPr="0078591C">
        <w:rPr>
          <w:b/>
        </w:rPr>
        <w:instrText xml:space="preserve"> \* MERGEFORMAT </w:instrText>
      </w:r>
      <w:r w:rsidR="0078591C" w:rsidRPr="0078591C">
        <w:rPr>
          <w:b/>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la déformation du rotor. La flexion ainsi générée conduit à une déformation élastique du rotor</w:t>
      </w:r>
      <w:r w:rsidRPr="00450FB1">
        <w:t>.</w:t>
      </w:r>
      <w:r>
        <w:t xml:space="preserve"> Cette déformation conduit à un balourd thermique qui peut amplifier l’amplitude de la vibration synchrone et donc les forces de frottement dans le contact. Un comportement instable du rotor peut être déclenché. </w:t>
      </w: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9"/>
                    <a:stretch>
                      <a:fillRect/>
                    </a:stretch>
                  </pic:blipFill>
                  <pic:spPr>
                    <a:xfrm>
                      <a:off x="0" y="0"/>
                      <a:ext cx="2857136" cy="1747917"/>
                    </a:xfrm>
                    <a:prstGeom prst="rect">
                      <a:avLst/>
                    </a:prstGeom>
                  </pic:spPr>
                </pic:pic>
              </a:graphicData>
            </a:graphic>
          </wp:inline>
        </w:drawing>
      </w:r>
    </w:p>
    <w:p w14:paraId="498D946B" w14:textId="7918315E" w:rsidR="00E82DF1" w:rsidRPr="00E25B26" w:rsidRDefault="00EE6940" w:rsidP="00E25B26">
      <w:pPr>
        <w:pStyle w:val="Lgende"/>
        <w:jc w:val="center"/>
        <w:rPr>
          <w:rFonts w:ascii="Calibri" w:eastAsia="Times New Roman" w:hAnsi="Calibri" w:cs="Times New Roman"/>
          <w:i w:val="0"/>
          <w:iCs w:val="0"/>
          <w:noProof/>
          <w:color w:val="auto"/>
          <w:sz w:val="22"/>
          <w:szCs w:val="20"/>
          <w:lang w:eastAsia="fr-FR"/>
        </w:rPr>
      </w:pPr>
      <w:bookmarkStart w:id="13" w:name="_Ref534621765"/>
      <w:r w:rsidRPr="00A211B2">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w:t>
      </w:r>
      <w:r w:rsidR="000325F0">
        <w:rPr>
          <w:rStyle w:val="shorttext"/>
          <w:rFonts w:ascii="Calibri" w:eastAsia="Times New Roman" w:hAnsi="Calibri" w:cs="Times New Roman"/>
          <w:i w:val="0"/>
          <w:iCs w:val="0"/>
          <w:color w:val="auto"/>
          <w:sz w:val="22"/>
          <w:szCs w:val="20"/>
          <w:lang w:eastAsia="fr-FR"/>
        </w:rPr>
        <w:fldChar w:fldCharType="end"/>
      </w:r>
      <w:bookmarkEnd w:id="13"/>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5783A2F6" w14:textId="45ADE0F2"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6469A9">
        <w:rPr>
          <w:b/>
        </w:rPr>
        <w:t>[4]</w:t>
      </w:r>
      <w:r w:rsidRPr="000441BB">
        <w:rPr>
          <w:b/>
        </w:rPr>
        <w:fldChar w:fldCharType="end"/>
      </w:r>
      <w:r>
        <w:t xml:space="preserve"> qui  a</w:t>
      </w:r>
      <w:r w:rsidRPr="00253A1E">
        <w:t xml:space="preserve"> </w:t>
      </w:r>
      <w:r>
        <w:t>investigué l’augmentation progressive de l’amplitude la vibration synchrone due au frottement entre le rotor et les joints labyrinthe d’un générateur à roue hydraulique.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cause de la flexion thermique en phase avec le balourd (</w:t>
      </w:r>
      <w:r w:rsidR="008528C5" w:rsidRPr="008528C5">
        <w:rPr>
          <w:b/>
        </w:rPr>
        <w:fldChar w:fldCharType="begin"/>
      </w:r>
      <w:r w:rsidR="008528C5" w:rsidRPr="008528C5">
        <w:rPr>
          <w:b/>
        </w:rPr>
        <w:instrText xml:space="preserve"> REF _Ref534621903 \h </w:instrText>
      </w:r>
      <w:r w:rsidR="008528C5" w:rsidRPr="008528C5">
        <w:rPr>
          <w:b/>
        </w:rPr>
      </w:r>
      <w:r w:rsidR="008528C5" w:rsidRPr="008528C5">
        <w:rPr>
          <w:b/>
        </w:rPr>
        <w:instrText xml:space="preserve"> \* MERGEFORMAT </w:instrText>
      </w:r>
      <w:r w:rsidR="008528C5" w:rsidRPr="008528C5">
        <w:rPr>
          <w:b/>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2</w:t>
      </w:r>
      <w:r w:rsidR="008528C5" w:rsidRPr="008528C5">
        <w:rPr>
          <w:b/>
        </w:rPr>
        <w:fldChar w:fldCharType="end"/>
      </w:r>
      <w:r>
        <w:t>.</w:t>
      </w:r>
      <w:r w:rsidRPr="00DD0408">
        <w:rPr>
          <w:b/>
        </w:rPr>
        <w:t>a</w:t>
      </w:r>
      <w:r>
        <w:t>). Ceci aggravait le contact rotor-stator et menait à l’instabilité vibratoire.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w:instrText>
      </w:r>
      <w:r w:rsidR="008A01D5" w:rsidRPr="008528C5">
        <w:rPr>
          <w:b/>
        </w:rPr>
      </w:r>
      <w:r w:rsidR="008A01D5" w:rsidRPr="008528C5">
        <w:rPr>
          <w:b/>
        </w:rPr>
        <w:instrText xml:space="preserve"> \* MERGEFORMAT </w:instrText>
      </w:r>
      <w:r w:rsidR="008A01D5" w:rsidRPr="008528C5">
        <w:rPr>
          <w:b/>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2</w:t>
      </w:r>
      <w:r w:rsidR="008A01D5" w:rsidRPr="008528C5">
        <w:rPr>
          <w:b/>
        </w:rPr>
        <w:fldChar w:fldCharType="end"/>
      </w:r>
      <w:r>
        <w:t>.</w:t>
      </w:r>
      <w:r w:rsidRPr="00DD0408">
        <w:rPr>
          <w:b/>
        </w:rPr>
        <w:t>b</w:t>
      </w:r>
      <w:r>
        <w:t xml:space="preserve">), ce qui diminuait l’amplitude des vibrations synchrones. Ces </w:t>
      </w:r>
      <w:r>
        <w:lastRenderedPageBreak/>
        <w:t>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0"/>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1"/>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23B8B92"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4" w:name="_Ref534621903"/>
            <w:r w:rsidRPr="00F6370B">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2</w:t>
            </w:r>
            <w:r w:rsidR="000325F0">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2EF0E533" w14:textId="77777777" w:rsidR="00E82DF1" w:rsidRDefault="00E82DF1" w:rsidP="00E82DF1"/>
    <w:p w14:paraId="6A95A71F" w14:textId="77777777" w:rsidR="00E82DF1" w:rsidRPr="00101C5D" w:rsidRDefault="00E82DF1" w:rsidP="00A86C49">
      <w:pPr>
        <w:jc w:val="center"/>
        <w:rPr>
          <w:highlight w:val="red"/>
        </w:rPr>
      </w:pPr>
      <w:r w:rsidRPr="00101C5D">
        <w:rPr>
          <w:noProof/>
          <w:highlight w:val="red"/>
          <w:lang w:eastAsia="zh-CN"/>
        </w:rPr>
        <w:drawing>
          <wp:inline distT="0" distB="0" distL="0" distR="0" wp14:anchorId="3FD5098C" wp14:editId="6ADC0CCF">
            <wp:extent cx="5219700" cy="38481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74" t="3349" r="3840"/>
                    <a:stretch/>
                  </pic:blipFill>
                  <pic:spPr bwMode="auto">
                    <a:xfrm>
                      <a:off x="0" y="0"/>
                      <a:ext cx="5219700" cy="38481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52B423B4" w14:textId="77777777" w:rsidTr="009C68C7">
        <w:trPr>
          <w:trHeight w:val="350"/>
          <w:jc w:val="center"/>
        </w:trPr>
        <w:tc>
          <w:tcPr>
            <w:tcW w:w="9062" w:type="dxa"/>
            <w:vAlign w:val="center"/>
          </w:tcPr>
          <w:p w14:paraId="0A39490D" w14:textId="769BF152" w:rsidR="00E82DF1" w:rsidRPr="00AB2C82" w:rsidRDefault="00E82DF1" w:rsidP="009C68C7">
            <w:pPr>
              <w:pStyle w:val="Lgende"/>
              <w:spacing w:after="0"/>
              <w:jc w:val="center"/>
              <w:rPr>
                <w:rFonts w:ascii="Calibri" w:eastAsia="Times New Roman" w:hAnsi="Calibri" w:cs="Times New Roman"/>
                <w:i w:val="0"/>
                <w:iCs w:val="0"/>
                <w:color w:val="auto"/>
                <w:sz w:val="22"/>
                <w:szCs w:val="20"/>
                <w:lang w:eastAsia="fr-FR"/>
              </w:rPr>
            </w:pPr>
            <w:r w:rsidRPr="00101C5D">
              <w:rPr>
                <w:rStyle w:val="shorttext"/>
                <w:rFonts w:ascii="Calibri" w:eastAsia="Times New Roman" w:hAnsi="Calibri" w:cs="Times New Roman"/>
                <w:i w:val="0"/>
                <w:iCs w:val="0"/>
                <w:color w:val="auto"/>
                <w:sz w:val="22"/>
                <w:szCs w:val="20"/>
                <w:highlight w:val="red"/>
                <w:lang w:eastAsia="fr-FR"/>
              </w:rPr>
              <w:t xml:space="preserve">Figure </w:t>
            </w:r>
            <w:r w:rsidR="000325F0">
              <w:rPr>
                <w:rStyle w:val="shorttext"/>
                <w:rFonts w:ascii="Calibri" w:eastAsia="Times New Roman" w:hAnsi="Calibri" w:cs="Times New Roman"/>
                <w:i w:val="0"/>
                <w:iCs w:val="0"/>
                <w:color w:val="auto"/>
                <w:sz w:val="22"/>
                <w:szCs w:val="20"/>
                <w:highlight w:val="red"/>
                <w:lang w:eastAsia="fr-FR"/>
              </w:rPr>
              <w:fldChar w:fldCharType="begin"/>
            </w:r>
            <w:r w:rsidR="000325F0">
              <w:rPr>
                <w:rStyle w:val="shorttext"/>
                <w:rFonts w:ascii="Calibri" w:eastAsia="Times New Roman" w:hAnsi="Calibri" w:cs="Times New Roman"/>
                <w:i w:val="0"/>
                <w:iCs w:val="0"/>
                <w:color w:val="auto"/>
                <w:sz w:val="22"/>
                <w:szCs w:val="20"/>
                <w:highlight w:val="red"/>
                <w:lang w:eastAsia="fr-FR"/>
              </w:rPr>
              <w:instrText xml:space="preserve"> STYLEREF 2 \s </w:instrText>
            </w:r>
            <w:r w:rsidR="000325F0">
              <w:rPr>
                <w:rStyle w:val="shorttext"/>
                <w:rFonts w:ascii="Calibri" w:eastAsia="Times New Roman" w:hAnsi="Calibri" w:cs="Times New Roman"/>
                <w:i w:val="0"/>
                <w:iCs w:val="0"/>
                <w:color w:val="auto"/>
                <w:sz w:val="22"/>
                <w:szCs w:val="20"/>
                <w:highlight w:val="red"/>
                <w:lang w:eastAsia="fr-FR"/>
              </w:rPr>
              <w:fldChar w:fldCharType="separate"/>
            </w:r>
            <w:r w:rsidR="000325F0">
              <w:rPr>
                <w:rStyle w:val="shorttext"/>
                <w:rFonts w:ascii="Calibri" w:eastAsia="Times New Roman" w:hAnsi="Calibri" w:cs="Times New Roman"/>
                <w:i w:val="0"/>
                <w:iCs w:val="0"/>
                <w:noProof/>
                <w:color w:val="auto"/>
                <w:sz w:val="22"/>
                <w:szCs w:val="20"/>
                <w:highlight w:val="red"/>
                <w:lang w:eastAsia="fr-FR"/>
              </w:rPr>
              <w:t>1.1</w:t>
            </w:r>
            <w:r w:rsidR="000325F0">
              <w:rPr>
                <w:rStyle w:val="shorttext"/>
                <w:rFonts w:ascii="Calibri" w:eastAsia="Times New Roman" w:hAnsi="Calibri" w:cs="Times New Roman"/>
                <w:i w:val="0"/>
                <w:iCs w:val="0"/>
                <w:color w:val="auto"/>
                <w:sz w:val="22"/>
                <w:szCs w:val="20"/>
                <w:highlight w:val="red"/>
                <w:lang w:eastAsia="fr-FR"/>
              </w:rPr>
              <w:fldChar w:fldCharType="end"/>
            </w:r>
            <w:r w:rsidR="000325F0">
              <w:rPr>
                <w:rStyle w:val="shorttext"/>
                <w:rFonts w:ascii="Calibri" w:eastAsia="Times New Roman" w:hAnsi="Calibri" w:cs="Times New Roman"/>
                <w:i w:val="0"/>
                <w:iCs w:val="0"/>
                <w:color w:val="auto"/>
                <w:sz w:val="22"/>
                <w:szCs w:val="20"/>
                <w:highlight w:val="red"/>
                <w:lang w:eastAsia="fr-FR"/>
              </w:rPr>
              <w:noBreakHyphen/>
            </w:r>
            <w:r w:rsidR="000325F0">
              <w:rPr>
                <w:rStyle w:val="shorttext"/>
                <w:rFonts w:ascii="Calibri" w:eastAsia="Times New Roman" w:hAnsi="Calibri" w:cs="Times New Roman"/>
                <w:i w:val="0"/>
                <w:iCs w:val="0"/>
                <w:color w:val="auto"/>
                <w:sz w:val="22"/>
                <w:szCs w:val="20"/>
                <w:highlight w:val="red"/>
                <w:lang w:eastAsia="fr-FR"/>
              </w:rPr>
              <w:fldChar w:fldCharType="begin"/>
            </w:r>
            <w:r w:rsidR="000325F0">
              <w:rPr>
                <w:rStyle w:val="shorttext"/>
                <w:rFonts w:ascii="Calibri" w:eastAsia="Times New Roman" w:hAnsi="Calibri" w:cs="Times New Roman"/>
                <w:i w:val="0"/>
                <w:iCs w:val="0"/>
                <w:color w:val="auto"/>
                <w:sz w:val="22"/>
                <w:szCs w:val="20"/>
                <w:highlight w:val="red"/>
                <w:lang w:eastAsia="fr-FR"/>
              </w:rPr>
              <w:instrText xml:space="preserve"> SEQ Figure \* ARABIC \s 2 </w:instrText>
            </w:r>
            <w:r w:rsidR="000325F0">
              <w:rPr>
                <w:rStyle w:val="shorttext"/>
                <w:rFonts w:ascii="Calibri" w:eastAsia="Times New Roman" w:hAnsi="Calibri" w:cs="Times New Roman"/>
                <w:i w:val="0"/>
                <w:iCs w:val="0"/>
                <w:color w:val="auto"/>
                <w:sz w:val="22"/>
                <w:szCs w:val="20"/>
                <w:highlight w:val="red"/>
                <w:lang w:eastAsia="fr-FR"/>
              </w:rPr>
              <w:fldChar w:fldCharType="separate"/>
            </w:r>
            <w:r w:rsidR="000325F0">
              <w:rPr>
                <w:rStyle w:val="shorttext"/>
                <w:rFonts w:ascii="Calibri" w:eastAsia="Times New Roman" w:hAnsi="Calibri" w:cs="Times New Roman"/>
                <w:i w:val="0"/>
                <w:iCs w:val="0"/>
                <w:noProof/>
                <w:color w:val="auto"/>
                <w:sz w:val="22"/>
                <w:szCs w:val="20"/>
                <w:highlight w:val="red"/>
                <w:lang w:eastAsia="fr-FR"/>
              </w:rPr>
              <w:t>3</w:t>
            </w:r>
            <w:r w:rsidR="000325F0">
              <w:rPr>
                <w:rStyle w:val="shorttext"/>
                <w:rFonts w:ascii="Calibri" w:eastAsia="Times New Roman" w:hAnsi="Calibri" w:cs="Times New Roman"/>
                <w:i w:val="0"/>
                <w:iCs w:val="0"/>
                <w:color w:val="auto"/>
                <w:sz w:val="22"/>
                <w:szCs w:val="20"/>
                <w:highlight w:val="red"/>
                <w:lang w:eastAsia="fr-FR"/>
              </w:rPr>
              <w:fldChar w:fldCharType="end"/>
            </w:r>
            <w:r w:rsidRPr="00101C5D">
              <w:rPr>
                <w:rStyle w:val="shorttext"/>
                <w:rFonts w:ascii="Calibri" w:eastAsia="Times New Roman" w:hAnsi="Calibri" w:cs="Times New Roman"/>
                <w:i w:val="0"/>
                <w:iCs w:val="0"/>
                <w:color w:val="auto"/>
                <w:sz w:val="22"/>
                <w:szCs w:val="20"/>
                <w:highlight w:val="red"/>
                <w:lang w:eastAsia="fr-FR"/>
              </w:rPr>
              <w:t> : Explication des vibrations spirales générées par l’effet Newkirk [Muszynska, « Rotordynamics », page 696, fig. 5.84)</w:t>
            </w:r>
            <w:r>
              <w:rPr>
                <w:rStyle w:val="shorttext"/>
                <w:rFonts w:ascii="Calibri" w:eastAsia="Times New Roman" w:hAnsi="Calibri" w:cs="Times New Roman"/>
                <w:i w:val="0"/>
                <w:iCs w:val="0"/>
                <w:color w:val="auto"/>
                <w:sz w:val="22"/>
                <w:szCs w:val="20"/>
                <w:lang w:eastAsia="fr-FR"/>
              </w:rPr>
              <w:t xml:space="preserve"> </w:t>
            </w:r>
          </w:p>
        </w:tc>
      </w:tr>
    </w:tbl>
    <w:p w14:paraId="63CAA221" w14:textId="77777777" w:rsidR="00E82DF1" w:rsidRDefault="00E82DF1" w:rsidP="00E82DF1">
      <w:r>
        <w:rPr>
          <w:rStyle w:val="Marquedecommentaire"/>
        </w:rPr>
        <w:commentReference w:id="15"/>
      </w:r>
    </w:p>
    <w:p w14:paraId="6AAB9751" w14:textId="083CB908" w:rsidR="00E82DF1" w:rsidRDefault="00E82DF1" w:rsidP="00E82DF1">
      <w:pPr>
        <w:spacing w:line="360" w:lineRule="auto"/>
        <w:ind w:firstLine="708"/>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6469A9">
        <w:rPr>
          <w:b/>
        </w:rPr>
        <w:t>[5]</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6469A9">
        <w:rPr>
          <w:b/>
        </w:rPr>
        <w:t>[6]</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E82DF1">
      <w:pPr>
        <w:pStyle w:val="Paragraphedeliste"/>
        <w:numPr>
          <w:ilvl w:val="0"/>
          <w:numId w:val="5"/>
        </w:numPr>
        <w:spacing w:line="360" w:lineRule="auto"/>
        <w:jc w:val="both"/>
      </w:pPr>
      <w:r>
        <w:t>Vibration spirale divergente où l’amplitude de vibration augmente et la phase de vibration évolue au cours du temps</w:t>
      </w:r>
    </w:p>
    <w:p w14:paraId="45994493" w14:textId="77777777" w:rsidR="00E82DF1" w:rsidRDefault="00E82DF1" w:rsidP="00E82DF1">
      <w:pPr>
        <w:pStyle w:val="Paragraphedeliste"/>
        <w:numPr>
          <w:ilvl w:val="0"/>
          <w:numId w:val="5"/>
        </w:numPr>
        <w:spacing w:line="360" w:lineRule="auto"/>
        <w:jc w:val="both"/>
      </w:pPr>
      <w:r>
        <w:t>Vibration cyclique où le niveau de vibration oscille autour d’une amplitude constante dans le temps</w:t>
      </w:r>
    </w:p>
    <w:p w14:paraId="23E8A0C8" w14:textId="77777777" w:rsidR="00E82DF1" w:rsidRDefault="00E82DF1" w:rsidP="00E82DF1">
      <w:pPr>
        <w:pStyle w:val="Paragraphedeliste"/>
        <w:numPr>
          <w:ilvl w:val="0"/>
          <w:numId w:val="5"/>
        </w:numPr>
        <w:spacing w:line="360" w:lineRule="auto"/>
        <w:jc w:val="both"/>
      </w:pPr>
      <w:r>
        <w:t>Vibration spirale stabilisée où les amplitudes de vibration convergent vers une valeur constante.</w:t>
      </w:r>
    </w:p>
    <w:p w14:paraId="2E6CE948" w14:textId="77777777" w:rsidR="00E82DF1" w:rsidRDefault="00E82DF1" w:rsidP="00E82DF1">
      <w:pPr>
        <w:spacing w:line="360" w:lineRule="auto"/>
        <w:ind w:firstLine="708"/>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6469A9">
        <w:rPr>
          <w:b/>
        </w:rPr>
        <w:t>[7]</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452D50A" w14:textId="77777777" w:rsidR="00E82DF1" w:rsidRDefault="00E82DF1" w:rsidP="00E82DF1">
      <w:pPr>
        <w:pStyle w:val="Titre3"/>
        <w:ind w:left="709"/>
      </w:pPr>
      <w:bookmarkStart w:id="16" w:name="_Toc534650357"/>
      <w:r>
        <w:t>E</w:t>
      </w:r>
      <w:r w:rsidRPr="00814672">
        <w:t xml:space="preserve">ffet </w:t>
      </w:r>
      <w:r w:rsidRPr="00C65243">
        <w:t>Morton</w:t>
      </w:r>
      <w:bookmarkEnd w:id="16"/>
    </w:p>
    <w:p w14:paraId="18C3A725" w14:textId="77777777" w:rsidR="00E82DF1" w:rsidRPr="00C77822" w:rsidRDefault="00E82DF1" w:rsidP="00E82DF1"/>
    <w:p w14:paraId="24EFE6FF" w14:textId="1EAD5A5B"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sidRPr="002C67E1">
        <w:rPr>
          <w:b/>
        </w:rPr>
      </w:r>
      <w:r w:rsidR="002C67E1">
        <w:rPr>
          <w:b/>
        </w:rPr>
        <w:instrText xml:space="preserve"> \* MERGEFORMAT </w:instrText>
      </w:r>
      <w:r w:rsidR="002C67E1" w:rsidRPr="002C67E1">
        <w:rPr>
          <w:b/>
        </w:rPr>
        <w:fldChar w:fldCharType="separate"/>
      </w:r>
      <w:r w:rsidR="006469A9">
        <w:rPr>
          <w:b/>
        </w:rPr>
        <w:t>[8]</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227D9317" w14:textId="1A11A214"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w:instrText>
      </w:r>
      <w:r w:rsidR="00444379" w:rsidRPr="00444379">
        <w:rPr>
          <w:b/>
        </w:rPr>
      </w:r>
      <w:r w:rsidR="00444379" w:rsidRPr="00444379">
        <w:rPr>
          <w:b/>
        </w:rPr>
        <w:instrText xml:space="preserve"> \* MERGEFORMAT </w:instrText>
      </w:r>
      <w:r w:rsidR="00444379" w:rsidRPr="00444379">
        <w:rPr>
          <w:b/>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114102">
        <w:t>Le fait que</w:t>
      </w:r>
      <w:r>
        <w:t xml:space="preserve"> la chaleur générée par le cisaillement visqueux du film mince est proportionnelle au carré de la vitesse, l’échauffement du rotor n’est pas uniforme suivant la direction circonférentielle. Par conséquent, tout comme pour l’effet de Newkirk, </w:t>
      </w:r>
      <w:r>
        <w:lastRenderedPageBreak/>
        <w:t xml:space="preserve">la température à la surface du rotor n’est pas uniforme mais varie avec une différence </w:t>
      </w:r>
      <m:oMath>
        <m:r>
          <m:rPr>
            <m:sty m:val="p"/>
          </m:rPr>
          <w:rPr>
            <w:rFonts w:ascii="Cambria Math" w:hAnsi="Cambria Math"/>
          </w:rPr>
          <m:t>Δ</m:t>
        </m:r>
        <m:r>
          <w:rPr>
            <w:rFonts w:ascii="Cambria Math" w:hAnsi="Cambria Math"/>
          </w:rPr>
          <m:t>T</m:t>
        </m:r>
      </m:oMath>
      <w:r>
        <w:t xml:space="preserve"> entre le point « chaud » et le point « froid ».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sidRPr="00EB1BB5">
        <w:rPr>
          <w:b/>
        </w:rPr>
      </w:r>
      <w:r w:rsidR="00EB1BB5">
        <w:rPr>
          <w:b/>
        </w:rPr>
        <w:instrText xml:space="preserve"> \* MERGEFORMAT </w:instrText>
      </w:r>
      <w:r w:rsidR="00EB1BB5" w:rsidRPr="00EB1BB5">
        <w:rPr>
          <w:b/>
        </w:rPr>
        <w:fldChar w:fldCharType="separate"/>
      </w:r>
      <w:r w:rsidR="006469A9">
        <w:rPr>
          <w:b/>
        </w:rPr>
        <w:t>[3]</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sidRPr="00EB1BB5">
        <w:rPr>
          <w:b/>
        </w:rPr>
      </w:r>
      <w:r w:rsidR="00EB1BB5">
        <w:rPr>
          <w:b/>
        </w:rPr>
        <w:instrText xml:space="preserve"> \* MERGEFORMAT </w:instrText>
      </w:r>
      <w:r w:rsidR="00EB1BB5" w:rsidRPr="00EB1BB5">
        <w:rPr>
          <w:b/>
        </w:rPr>
        <w:fldChar w:fldCharType="separate"/>
      </w:r>
      <w:r w:rsidR="006469A9">
        <w:rPr>
          <w:b/>
        </w:rPr>
        <w:t>[9]</w:t>
      </w:r>
      <w:r w:rsidR="00EB1BB5" w:rsidRPr="00EB1BB5">
        <w:rPr>
          <w:b/>
        </w:rPr>
        <w:fldChar w:fldCharType="end"/>
      </w:r>
      <w:r>
        <w:t xml:space="preserve">, toutes les études expérimentales confirment que le point chaud est retardé par rapport à le point haut d’un déphasage compris entre 0° et 60°. </w:t>
      </w:r>
    </w:p>
    <w:p w14:paraId="468093A6" w14:textId="77777777" w:rsidR="00E82DF1" w:rsidRDefault="00E82DF1" w:rsidP="00E82DF1">
      <w:pPr>
        <w:keepNext/>
        <w:spacing w:line="360" w:lineRule="auto"/>
        <w:jc w:val="center"/>
      </w:pPr>
      <w:r>
        <w:rPr>
          <w:noProof/>
          <w:lang w:eastAsia="zh-CN"/>
        </w:rPr>
        <w:drawing>
          <wp:inline distT="0" distB="0" distL="0" distR="0" wp14:anchorId="16E44FF2" wp14:editId="4FDBBC5F">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4DAD2D48" w14:textId="3C4C3993" w:rsidR="00E82DF1" w:rsidRPr="00674296" w:rsidRDefault="00E82DF1" w:rsidP="00E82DF1">
      <w:pPr>
        <w:pStyle w:val="Lgende"/>
        <w:jc w:val="center"/>
        <w:rPr>
          <w:rStyle w:val="shorttext"/>
          <w:rFonts w:ascii="Calibri" w:eastAsia="Times New Roman" w:hAnsi="Calibri" w:cs="Times New Roman"/>
          <w:i w:val="0"/>
          <w:iCs w:val="0"/>
          <w:color w:val="auto"/>
          <w:sz w:val="22"/>
          <w:szCs w:val="20"/>
          <w:lang w:eastAsia="fr-FR"/>
        </w:rPr>
      </w:pPr>
      <w:bookmarkStart w:id="17" w:name="_Ref534631211"/>
      <w:r w:rsidRPr="00674296">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4</w:t>
      </w:r>
      <w:r w:rsidR="000325F0">
        <w:rPr>
          <w:rStyle w:val="shorttext"/>
          <w:rFonts w:ascii="Calibri" w:eastAsia="Times New Roman" w:hAnsi="Calibri" w:cs="Times New Roman"/>
          <w:i w:val="0"/>
          <w:iCs w:val="0"/>
          <w:color w:val="auto"/>
          <w:sz w:val="22"/>
          <w:szCs w:val="20"/>
          <w:lang w:eastAsia="fr-FR"/>
        </w:rPr>
        <w:fldChar w:fldCharType="end"/>
      </w:r>
      <w:bookmarkEnd w:id="17"/>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Pr="00922F73">
        <w:rPr>
          <w:rStyle w:val="shorttext"/>
          <w:rFonts w:ascii="Calibri" w:eastAsia="Times New Roman" w:hAnsi="Calibri" w:cs="Times New Roman"/>
          <w:b/>
          <w:i w:val="0"/>
          <w:iCs w:val="0"/>
          <w:color w:val="auto"/>
          <w:sz w:val="22"/>
          <w:szCs w:val="20"/>
          <w:lang w:eastAsia="fr-FR"/>
        </w:rPr>
        <w:fldChar w:fldCharType="begin"/>
      </w:r>
      <w:r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922F73">
        <w:rPr>
          <w:rStyle w:val="shorttext"/>
          <w:rFonts w:ascii="Calibri" w:eastAsia="Times New Roman" w:hAnsi="Calibri" w:cs="Times New Roman"/>
          <w:b/>
          <w:i w:val="0"/>
          <w:iCs w:val="0"/>
          <w:color w:val="auto"/>
          <w:sz w:val="22"/>
          <w:szCs w:val="20"/>
          <w:lang w:eastAsia="fr-FR"/>
        </w:rPr>
      </w:r>
      <w:r w:rsidRPr="00922F73">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[9]</w:t>
      </w:r>
      <w:r w:rsidRPr="00922F73">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F80B98E">
            <wp:extent cx="3157903" cy="1916264"/>
            <wp:effectExtent l="0" t="0" r="4445" b="825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6530" cy="1933635"/>
                    </a:xfrm>
                    <a:prstGeom prst="rect">
                      <a:avLst/>
                    </a:prstGeom>
                    <a:noFill/>
                    <a:ln>
                      <a:noFill/>
                    </a:ln>
                  </pic:spPr>
                </pic:pic>
              </a:graphicData>
            </a:graphic>
          </wp:inline>
        </w:drawing>
      </w:r>
    </w:p>
    <w:p w14:paraId="7C2177B8" w14:textId="0CFB1D5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18" w:name="_Ref534630904"/>
      <w:r w:rsidRPr="00FC2D7F">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5</w:t>
      </w:r>
      <w:r w:rsidR="000325F0">
        <w:rPr>
          <w:rStyle w:val="shorttext"/>
          <w:rFonts w:ascii="Calibri" w:eastAsia="Times New Roman" w:hAnsi="Calibri" w:cs="Times New Roman"/>
          <w:i w:val="0"/>
          <w:iCs w:val="0"/>
          <w:color w:val="auto"/>
          <w:sz w:val="22"/>
          <w:szCs w:val="20"/>
          <w:lang w:eastAsia="fr-FR"/>
        </w:rPr>
        <w:fldChar w:fldCharType="end"/>
      </w:r>
      <w:bookmarkEnd w:id="18"/>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385B65A3" w:rsidR="00527F3A" w:rsidRDefault="00E82DF1" w:rsidP="00971AD0">
      <w:pPr>
        <w:spacing w:line="360" w:lineRule="auto"/>
        <w:ind w:firstLine="708"/>
      </w:pPr>
      <w:r w:rsidRPr="00101C5D">
        <w:rPr>
          <w:highlight w:val="yellow"/>
        </w:rPr>
        <w:t>Suite à la distribution non-uniforme de la température, la déformation thermique non uniforme développe une flexion thermique et la dilatation thermique (</w:t>
      </w:r>
      <w:r w:rsidR="005D158A" w:rsidRPr="005D158A">
        <w:rPr>
          <w:b/>
          <w:highlight w:val="yellow"/>
        </w:rPr>
        <w:fldChar w:fldCharType="begin"/>
      </w:r>
      <w:r w:rsidR="005D158A" w:rsidRPr="005D158A">
        <w:rPr>
          <w:b/>
          <w:highlight w:val="yellow"/>
        </w:rPr>
        <w:instrText xml:space="preserve"> REF _Ref534630904 \h </w:instrText>
      </w:r>
      <w:r w:rsidR="005D158A" w:rsidRPr="005D158A">
        <w:rPr>
          <w:b/>
          <w:highlight w:val="yellow"/>
        </w:rPr>
      </w:r>
      <w:r w:rsidR="005D158A" w:rsidRPr="005D158A">
        <w:rPr>
          <w:b/>
          <w:highlight w:val="yellow"/>
        </w:rPr>
        <w:instrText xml:space="preserve"> \* MERGEFORMAT </w:instrText>
      </w:r>
      <w:r w:rsidR="005D158A" w:rsidRPr="005D158A">
        <w:rPr>
          <w:b/>
          <w:highlight w:val="yellow"/>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5</w:t>
      </w:r>
      <w:r w:rsidR="005D158A" w:rsidRPr="005D158A">
        <w:rPr>
          <w:b/>
          <w:highlight w:val="yellow"/>
        </w:rPr>
        <w:fldChar w:fldCharType="end"/>
      </w:r>
      <w:r w:rsidRPr="00101C5D">
        <w:rPr>
          <w:highlight w:val="yellow"/>
        </w:rPr>
        <w:t>). Sous configuration d’une masse considérable en porte-à-faux, une source d’excitation pourrait être créée. Cette source d’excitation communément appelée le balourd thermique modifie l’amplitude et la phase de vibration qui sont corrélée avec la différence de la température</w:t>
      </w:r>
      <m:oMath>
        <m:r>
          <w:rPr>
            <w:rFonts w:ascii="Cambria Math" w:hAnsi="Cambria Math"/>
            <w:highlight w:val="yellow"/>
          </w:rPr>
          <m:t xml:space="preserve"> </m:t>
        </m:r>
        <m:r>
          <m:rPr>
            <m:sty m:val="p"/>
          </m:rPr>
          <w:rPr>
            <w:rFonts w:ascii="Cambria Math" w:hAnsi="Cambria Math"/>
            <w:highlight w:val="yellow"/>
          </w:rPr>
          <m:t>Δ</m:t>
        </m:r>
        <m:r>
          <w:rPr>
            <w:rFonts w:ascii="Cambria Math" w:hAnsi="Cambria Math"/>
            <w:highlight w:val="yellow"/>
          </w:rPr>
          <m:t>T</m:t>
        </m:r>
      </m:oMath>
      <w:r w:rsidRPr="00101C5D">
        <w:rPr>
          <w:highlight w:val="yellow"/>
        </w:rPr>
        <w:t xml:space="preserve"> et la phase du point chaud à la surface du rotor. Quand les conditions de fonctionnement sont favorables, l’instabilité de la vibr</w:t>
      </w:r>
      <w:r w:rsidR="00BA7EF6">
        <w:rPr>
          <w:highlight w:val="yellow"/>
        </w:rPr>
        <w:t xml:space="preserve">ation </w:t>
      </w:r>
      <w:r w:rsidR="00BA7EF6">
        <w:rPr>
          <w:highlight w:val="yellow"/>
        </w:rPr>
        <w:lastRenderedPageBreak/>
        <w:t>synchrone se déclenche. La</w:t>
      </w:r>
      <w:r w:rsidRPr="00101C5D">
        <w:rPr>
          <w:highlight w:val="yellow"/>
        </w:rPr>
        <w:t xml:space="preserve"> </w:t>
      </w:r>
      <w:r w:rsidR="00BA7EF6">
        <w:rPr>
          <w:highlight w:val="yellow"/>
        </w:rPr>
        <w:t xml:space="preserve">boucle </w:t>
      </w:r>
      <w:r w:rsidRPr="00101C5D">
        <w:rPr>
          <w:highlight w:val="yellow"/>
        </w:rPr>
        <w:t>rétroacti</w:t>
      </w:r>
      <w:r w:rsidR="00BA7EF6">
        <w:rPr>
          <w:highlight w:val="yellow"/>
        </w:rPr>
        <w:t>ve</w:t>
      </w:r>
      <w:r w:rsidRPr="00101C5D">
        <w:rPr>
          <w:highlight w:val="yellow"/>
        </w:rPr>
        <w:t xml:space="preserve"> de l’effet Morton est </w:t>
      </w:r>
      <w:r w:rsidR="00BA7EF6" w:rsidRPr="00101C5D">
        <w:rPr>
          <w:highlight w:val="yellow"/>
        </w:rPr>
        <w:t>synthétisée</w:t>
      </w:r>
      <w:r w:rsidRPr="00101C5D">
        <w:rPr>
          <w:highlight w:val="yellow"/>
        </w:rPr>
        <w:t xml:space="preserve"> à la</w:t>
      </w:r>
      <w:r w:rsidR="00BA7EF6">
        <w:rPr>
          <w:b/>
          <w:highlight w:val="yellow"/>
        </w:rPr>
        <w:t xml:space="preserve"> </w:t>
      </w:r>
      <w:r w:rsidR="00BA7EF6" w:rsidRPr="00BA7EF6">
        <w:rPr>
          <w:b/>
          <w:highlight w:val="yellow"/>
        </w:rPr>
        <w:fldChar w:fldCharType="begin"/>
      </w:r>
      <w:r w:rsidR="00BA7EF6" w:rsidRPr="00BA7EF6">
        <w:rPr>
          <w:b/>
          <w:highlight w:val="yellow"/>
        </w:rPr>
        <w:instrText xml:space="preserve"> REF _Ref534630975 \h </w:instrText>
      </w:r>
      <w:r w:rsidR="00BA7EF6" w:rsidRPr="00BA7EF6">
        <w:rPr>
          <w:b/>
          <w:highlight w:val="yellow"/>
        </w:rPr>
      </w:r>
      <w:r w:rsidR="00BA7EF6" w:rsidRPr="00BA7EF6">
        <w:rPr>
          <w:b/>
          <w:highlight w:val="yellow"/>
        </w:rPr>
        <w:instrText xml:space="preserve"> \* MERGEFORMAT </w:instrText>
      </w:r>
      <w:r w:rsidR="00BA7EF6" w:rsidRPr="00BA7EF6">
        <w:rPr>
          <w:b/>
          <w:highlight w:val="yellow"/>
        </w:rPr>
        <w:fldChar w:fldCharType="separate"/>
      </w:r>
      <w:r w:rsidR="006469A9" w:rsidRPr="006469A9">
        <w:rPr>
          <w:rStyle w:val="shorttext"/>
          <w:b/>
          <w:iCs/>
        </w:rPr>
        <w:t xml:space="preserve">Figure </w:t>
      </w:r>
      <w:r w:rsidR="006469A9" w:rsidRPr="006469A9">
        <w:rPr>
          <w:rStyle w:val="shorttext"/>
          <w:b/>
          <w:iCs/>
          <w:noProof/>
        </w:rPr>
        <w:t>1.1</w:t>
      </w:r>
      <w:r w:rsidR="006469A9" w:rsidRPr="006469A9">
        <w:rPr>
          <w:rStyle w:val="shorttext"/>
          <w:b/>
          <w:iCs/>
          <w:noProof/>
        </w:rPr>
        <w:noBreakHyphen/>
        <w:t>6</w:t>
      </w:r>
      <w:r w:rsidR="00BA7EF6" w:rsidRPr="00BA7EF6">
        <w:rPr>
          <w:b/>
          <w:highlight w:val="yellow"/>
        </w:rPr>
        <w:fldChar w:fldCharType="end"/>
      </w:r>
      <w:r w:rsidRPr="00101C5D">
        <w:rPr>
          <w:highlight w:val="yellow"/>
        </w:rPr>
        <w:t>. En autre, la dilatation thermique du rotor change également le jeu radial du palier, ce qui agit également sur le fonctionnement dynamique de machine.</w:t>
      </w:r>
    </w:p>
    <w:p w14:paraId="13EA8AAF" w14:textId="1DC06B40" w:rsidR="00E82DF1" w:rsidRDefault="006A3A46" w:rsidP="00E82DF1">
      <w:pPr>
        <w:keepNext/>
        <w:spacing w:line="360" w:lineRule="auto"/>
      </w:pPr>
      <w:r w:rsidRPr="006A3A46">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43B91D84"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19" w:name="_Ref534630975"/>
      <w:r w:rsidRPr="00D374A1">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1.1</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6</w:t>
      </w:r>
      <w:r w:rsidR="000325F0">
        <w:rPr>
          <w:rStyle w:val="shorttext"/>
          <w:rFonts w:ascii="Calibri" w:eastAsia="Times New Roman" w:hAnsi="Calibri" w:cs="Times New Roman"/>
          <w:i w:val="0"/>
          <w:iCs w:val="0"/>
          <w:color w:val="auto"/>
          <w:sz w:val="22"/>
          <w:szCs w:val="20"/>
          <w:lang w:eastAsia="fr-FR"/>
        </w:rPr>
        <w:fldChar w:fldCharType="end"/>
      </w:r>
      <w:bookmarkEnd w:id="1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478A3FF1" w14:textId="77777777" w:rsidR="00E82DF1" w:rsidRDefault="00E82DF1" w:rsidP="00E82DF1">
      <w:pPr>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 Cependant, certaines conditions particulières peuvent déclencher cette instabilité mais,</w:t>
      </w:r>
      <w:r w:rsidRPr="00C8231C">
        <w:t xml:space="preserve"> </w:t>
      </w:r>
      <w:r>
        <w:t>dû au</w:t>
      </w:r>
      <w:r w:rsidRPr="00C8231C">
        <w:t xml:space="preserve"> fait qu</w:t>
      </w:r>
      <w:r>
        <w:t>’</w:t>
      </w:r>
      <w:r w:rsidRPr="00C8231C">
        <w:t>e</w:t>
      </w:r>
      <w:r>
        <w:t>lle</w:t>
      </w:r>
      <w:r w:rsidRPr="00C8231C">
        <w:t xml:space="preserve"> ne surgit qu’après un certain temps de fonctionnement</w:t>
      </w:r>
      <w:r>
        <w:t>, son</w:t>
      </w:r>
      <w:r w:rsidRPr="00C8231C">
        <w:t xml:space="preserve"> </w:t>
      </w:r>
      <w:r>
        <w:t>identification</w:t>
      </w:r>
      <w:r w:rsidRPr="00C8231C">
        <w:t xml:space="preserve"> </w:t>
      </w:r>
      <w:r>
        <w:t>est difficile</w:t>
      </w:r>
      <w:r w:rsidRPr="00C8231C">
        <w:t>.</w:t>
      </w:r>
      <w:r>
        <w:rPr>
          <w:rStyle w:val="Appelnotedebasdep"/>
        </w:rPr>
        <w:footnoteReference w:id="1"/>
      </w:r>
      <w:r>
        <w:t xml:space="preserve"> </w:t>
      </w:r>
    </w:p>
    <w:p w14:paraId="0294849E" w14:textId="77777777" w:rsidR="003F5A41" w:rsidRDefault="003F5A41" w:rsidP="003F5A41">
      <w:pPr>
        <w:pStyle w:val="Titre2"/>
        <w:ind w:left="709"/>
      </w:pPr>
      <w:bookmarkStart w:id="20" w:name="_Toc534294728"/>
      <w:bookmarkStart w:id="21" w:name="_Toc534650358"/>
      <w:r>
        <w:t>Etudes</w:t>
      </w:r>
      <w:r w:rsidRPr="00DE7318">
        <w:t xml:space="preserve"> </w:t>
      </w:r>
      <w:r>
        <w:t>expérimentales</w:t>
      </w:r>
      <w:bookmarkEnd w:id="20"/>
      <w:r>
        <w:t xml:space="preserve"> et cas industriels</w:t>
      </w:r>
      <w:bookmarkEnd w:id="21"/>
    </w:p>
    <w:p w14:paraId="16B06570" w14:textId="77777777" w:rsidR="003F5A41" w:rsidRPr="00B047AB" w:rsidRDefault="003F5A41" w:rsidP="003F5A41"/>
    <w:p w14:paraId="08302A79" w14:textId="7777777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Pr="00715421">
        <w:rPr>
          <w:b/>
        </w:rPr>
        <w:fldChar w:fldCharType="begin"/>
      </w:r>
      <w:r w:rsidRPr="00715421">
        <w:rPr>
          <w:b/>
        </w:rPr>
        <w:instrText xml:space="preserve"> REF _Ref533090097 \r \h  \* MERGEFORMAT </w:instrText>
      </w:r>
      <w:r w:rsidRPr="00715421">
        <w:rPr>
          <w:b/>
        </w:rPr>
      </w:r>
      <w:r w:rsidRPr="00715421">
        <w:rPr>
          <w:b/>
        </w:rPr>
        <w:fldChar w:fldCharType="separate"/>
      </w:r>
      <w:r w:rsidR="006469A9">
        <w:rPr>
          <w:b/>
        </w:rPr>
        <w:t>[1]</w:t>
      </w:r>
      <w:r w:rsidRPr="00715421">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7777777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6469A9">
        <w:rPr>
          <w:b/>
        </w:rPr>
        <w:t>[2]</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6C352CFD"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sidRPr="005F1FAA">
        <w:rPr>
          <w:b/>
        </w:rPr>
      </w:r>
      <w:r w:rsidR="005F1FAA">
        <w:rPr>
          <w:b/>
        </w:rPr>
        <w:instrText xml:space="preserve"> \* MERGEFORMAT </w:instrText>
      </w:r>
      <w:r w:rsidR="005F1FAA" w:rsidRPr="005F1FAA">
        <w:rPr>
          <w:b/>
        </w:rPr>
        <w:fldChar w:fldCharType="separate"/>
      </w:r>
      <w:r w:rsidR="006469A9">
        <w:rPr>
          <w:b/>
        </w:rPr>
        <w:t>[10]</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 de l’effet de Newkirk) </w:t>
      </w:r>
      <w:r w:rsidRPr="00A22718">
        <w:t>ce qui montr</w:t>
      </w:r>
      <w:r>
        <w:t>ait</w:t>
      </w:r>
      <w:r w:rsidRPr="00A22718">
        <w:t xml:space="preserve"> que la </w:t>
      </w:r>
      <w:r>
        <w:t>source n’était pas le contact entre le rotor et le stator</w:t>
      </w:r>
      <w:r w:rsidRPr="00A22718">
        <w:t xml:space="preserve">. Enfin, </w:t>
      </w:r>
      <w:r w:rsidRPr="00A22718">
        <w:lastRenderedPageBreak/>
        <w:t xml:space="preserve">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3DB5E67C"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sidRPr="005F1FAA">
        <w:rPr>
          <w:b/>
        </w:rPr>
      </w:r>
      <w:r w:rsidR="005F1FAA">
        <w:rPr>
          <w:b/>
        </w:rPr>
        <w:instrText xml:space="preserve"> \* MERGEFORMAT </w:instrText>
      </w:r>
      <w:r w:rsidR="005F1FAA" w:rsidRPr="005F1FAA">
        <w:rPr>
          <w:b/>
        </w:rPr>
        <w:fldChar w:fldCharType="separate"/>
      </w:r>
      <w:r w:rsidR="006469A9">
        <w:rPr>
          <w:b/>
        </w:rPr>
        <w:t>[10]</w:t>
      </w:r>
      <w:r w:rsidR="005F1FAA" w:rsidRPr="005F1FAA">
        <w:rPr>
          <w:b/>
        </w:rPr>
        <w:fldChar w:fldCharType="end"/>
      </w:r>
      <w:r w:rsidR="005F1FAA">
        <w:rPr>
          <w:b/>
        </w:rPr>
        <w:t xml:space="preserve"> </w:t>
      </w:r>
      <w:r>
        <w:t xml:space="preserve">ont fabriqué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commentRangeStart w:id="22"/>
      <w:r>
        <w:t xml:space="preserve">Cette différence de température augmentait avec la vitesse de rotation </w:t>
      </w:r>
      <w:r w:rsidRPr="00101C5D">
        <w:rPr>
          <w:highlight w:val="yellow"/>
        </w:rPr>
        <w:t>et limitait la vitesse de fonctionnement. L’instabilité apparaissait de manière non répétitive. Le banc d’essai montrait bien que la variation de la différence de la température correspondait à l’apparition de l’effet Morton instable.</w:t>
      </w:r>
      <w:r w:rsidRPr="006C2807">
        <w:t xml:space="preserve"> </w:t>
      </w:r>
      <w:commentRangeEnd w:id="22"/>
      <w:r w:rsidR="00347A77">
        <w:rPr>
          <w:rStyle w:val="Marquedecommentaire"/>
        </w:rPr>
        <w:commentReference w:id="22"/>
      </w:r>
    </w:p>
    <w:p w14:paraId="0FC2C811" w14:textId="31691F73"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469A9">
        <w:rPr>
          <w:b/>
        </w:rPr>
        <w:t>[11]</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w:instrText>
      </w:r>
      <w:r w:rsidR="00727BC6" w:rsidRPr="00727BC6">
        <w:rPr>
          <w:b/>
        </w:rPr>
      </w:r>
      <w:r w:rsidR="00727BC6" w:rsidRPr="00727BC6">
        <w:rPr>
          <w:b/>
        </w:rPr>
        <w:instrText xml:space="preserve"> \* MERGEFORMAT </w:instrText>
      </w:r>
      <w:r w:rsidR="00727BC6" w:rsidRPr="00727BC6">
        <w:rPr>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w:instrText>
      </w:r>
      <w:r w:rsidR="00800A93" w:rsidRPr="00800A93">
        <w:rPr>
          <w:b/>
        </w:rPr>
      </w:r>
      <w:r w:rsidR="00800A93" w:rsidRPr="00800A93">
        <w:rPr>
          <w:b/>
        </w:rPr>
        <w:instrText xml:space="preserve"> \* MERGEFORMAT </w:instrText>
      </w:r>
      <w:r w:rsidR="00800A93" w:rsidRPr="00800A93">
        <w:rPr>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r>
      <w:r w:rsidR="007B6170" w:rsidRPr="007B6170">
        <w:rPr>
          <w:rStyle w:val="shorttext"/>
          <w:b/>
        </w:rPr>
        <w:instrText xml:space="preserve"> \* MERGEFORMAT </w:instrText>
      </w:r>
      <w:r w:rsidR="007B6170" w:rsidRPr="007B6170">
        <w:rPr>
          <w:rStyle w:val="shorttext"/>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332526C8"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3" w:name="_Ref534302406"/>
      <w:r w:rsidRPr="00E407B8">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1.2</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w:t>
      </w:r>
      <w:r w:rsidR="000325F0">
        <w:rPr>
          <w:rStyle w:val="shorttext"/>
          <w:rFonts w:ascii="Calibri" w:eastAsia="Times New Roman" w:hAnsi="Calibri" w:cs="Times New Roman"/>
          <w:i w:val="0"/>
          <w:iCs w:val="0"/>
          <w:color w:val="auto"/>
          <w:sz w:val="22"/>
          <w:szCs w:val="20"/>
          <w:lang w:eastAsia="fr-FR"/>
        </w:rPr>
        <w:fldChar w:fldCharType="end"/>
      </w:r>
      <w:bookmarkEnd w:id="2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[11]</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33C0BDF7"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4" w:name="_Ref534631936"/>
      <w:r w:rsidRPr="002F0CE0">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1.2</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2</w:t>
      </w:r>
      <w:r w:rsidR="000325F0">
        <w:rPr>
          <w:rStyle w:val="shorttext"/>
          <w:rFonts w:ascii="Calibri" w:eastAsia="Times New Roman" w:hAnsi="Calibri" w:cs="Times New Roman"/>
          <w:i w:val="0"/>
          <w:iCs w:val="0"/>
          <w:color w:val="auto"/>
          <w:sz w:val="22"/>
          <w:szCs w:val="20"/>
          <w:lang w:eastAsia="fr-FR"/>
        </w:rPr>
        <w:fldChar w:fldCharType="end"/>
      </w:r>
      <w:bookmarkEnd w:id="24"/>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[11]</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011127C8"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469A9">
        <w:rPr>
          <w:b/>
        </w:rPr>
        <w:t>[12]</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w:instrText>
      </w:r>
      <w:r w:rsidR="00F62454" w:rsidRPr="00F62454">
        <w:rPr>
          <w:rStyle w:val="shorttext"/>
          <w:b/>
        </w:rPr>
      </w:r>
      <w:r w:rsidR="00F62454" w:rsidRPr="00F62454">
        <w:rPr>
          <w:rStyle w:val="shorttext"/>
          <w:b/>
        </w:rPr>
        <w:instrText xml:space="preserve"> \* MERGEFORMAT </w:instrText>
      </w:r>
      <w:r w:rsidR="00F62454" w:rsidRPr="00F62454">
        <w:rPr>
          <w:rStyle w:val="shorttext"/>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w:instrText>
      </w:r>
      <w:r w:rsidR="00F62454" w:rsidRPr="00F62454">
        <w:rPr>
          <w:rStyle w:val="shorttext"/>
          <w:b/>
        </w:rPr>
      </w:r>
      <w:r w:rsidR="00F62454" w:rsidRPr="00F62454">
        <w:rPr>
          <w:rStyle w:val="shorttext"/>
          <w:b/>
        </w:rPr>
        <w:instrText xml:space="preserve"> \* MERGEFORMAT </w:instrText>
      </w:r>
      <w:r w:rsidR="00F62454" w:rsidRPr="00F62454">
        <w:rPr>
          <w:rStyle w:val="shorttext"/>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w:instrText>
      </w:r>
      <w:r w:rsidR="00312F73" w:rsidRPr="00F62454">
        <w:rPr>
          <w:rStyle w:val="shorttext"/>
          <w:b/>
        </w:rPr>
      </w:r>
      <w:r w:rsidR="00312F73" w:rsidRPr="00F62454">
        <w:rPr>
          <w:rStyle w:val="shorttext"/>
          <w:b/>
        </w:rPr>
        <w:instrText xml:space="preserve"> \* MERGEFORMAT </w:instrText>
      </w:r>
      <w:r w:rsidR="00312F73" w:rsidRPr="00F62454">
        <w:rPr>
          <w:rStyle w:val="shorttext"/>
          <w:b/>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0DE8A293" w:rsidR="003F5A41" w:rsidRDefault="003F5A41" w:rsidP="003F5A41">
      <w:pPr>
        <w:pStyle w:val="Lgende"/>
        <w:jc w:val="center"/>
        <w:rPr>
          <w:rStyle w:val="shorttext"/>
        </w:rPr>
      </w:pPr>
      <w:bookmarkStart w:id="25" w:name="_Ref534302420"/>
      <w:r w:rsidRPr="00B94278">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1.2</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3</w:t>
      </w:r>
      <w:r w:rsidR="000325F0">
        <w:rPr>
          <w:rStyle w:val="shorttext"/>
          <w:rFonts w:ascii="Calibri" w:eastAsia="Times New Roman" w:hAnsi="Calibri" w:cs="Times New Roman"/>
          <w:i w:val="0"/>
          <w:iCs w:val="0"/>
          <w:color w:val="auto"/>
          <w:sz w:val="22"/>
          <w:szCs w:val="20"/>
          <w:lang w:eastAsia="fr-FR"/>
        </w:rPr>
        <w:fldChar w:fldCharType="end"/>
      </w:r>
      <w:bookmarkEnd w:id="2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[12]</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1A9FC354"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6" w:name="_Ref534632017"/>
      <w:r w:rsidRPr="00F6370B">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1.2</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4</w:t>
      </w:r>
      <w:r w:rsidR="000325F0">
        <w:rPr>
          <w:rStyle w:val="shorttext"/>
          <w:rFonts w:ascii="Calibri" w:eastAsia="Times New Roman" w:hAnsi="Calibri" w:cs="Times New Roman"/>
          <w:i w:val="0"/>
          <w:iCs w:val="0"/>
          <w:color w:val="auto"/>
          <w:sz w:val="22"/>
          <w:szCs w:val="20"/>
          <w:lang w:eastAsia="fr-FR"/>
        </w:rPr>
        <w:fldChar w:fldCharType="end"/>
      </w:r>
      <w:bookmarkEnd w:id="2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[12]</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68D90C"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469A9">
        <w:rPr>
          <w:b/>
        </w:rPr>
        <w:t>[11]</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469A9">
        <w:rPr>
          <w:b/>
        </w:rPr>
        <w:t>[12]</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Pr="0078052B">
        <w:rPr>
          <w:b/>
          <w:szCs w:val="22"/>
        </w:rPr>
      </w:r>
      <w:r w:rsidR="0078052B" w:rsidRPr="0078052B">
        <w:rPr>
          <w:b/>
          <w:szCs w:val="22"/>
        </w:rPr>
        <w:instrText xml:space="preserve"> \* MERGEFORMAT </w:instrText>
      </w:r>
      <w:r w:rsidRPr="0078052B">
        <w:rPr>
          <w:b/>
          <w:szCs w:val="22"/>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Pr="0078052B">
        <w:rPr>
          <w:b/>
          <w:szCs w:val="22"/>
        </w:rPr>
      </w:r>
      <w:r w:rsidR="0078052B" w:rsidRPr="0078052B">
        <w:rPr>
          <w:b/>
          <w:szCs w:val="22"/>
        </w:rPr>
        <w:instrText xml:space="preserve"> \* MERGEFORMAT </w:instrText>
      </w:r>
      <w:r w:rsidRPr="0078052B">
        <w:rPr>
          <w:b/>
          <w:szCs w:val="22"/>
        </w:rPr>
        <w:fldChar w:fldCharType="separate"/>
      </w:r>
      <w:r w:rsidR="006469A9" w:rsidRPr="006469A9">
        <w:rPr>
          <w:rStyle w:val="shorttext"/>
          <w:b/>
          <w:iCs/>
        </w:rPr>
        <w:t xml:space="preserve">Figure </w:t>
      </w:r>
      <w:r w:rsidR="006469A9" w:rsidRPr="006469A9">
        <w:rPr>
          <w:rStyle w:val="shorttext"/>
          <w:b/>
          <w:iCs/>
          <w:noProof/>
        </w:rPr>
        <w:t>1.2</w:t>
      </w:r>
      <w:r w:rsidR="006469A9" w:rsidRPr="006469A9">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1A343D74"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6469A9">
        <w:rPr>
          <w:b/>
        </w:rPr>
        <w:t>[13]</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6469A9">
        <w:rPr>
          <w:b/>
        </w:rPr>
        <w:t>[14]</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27" w:name="_Toc534650359"/>
      <w:r>
        <w:lastRenderedPageBreak/>
        <w:t>M</w:t>
      </w:r>
      <w:r w:rsidR="007F0B3C">
        <w:t>odeles theoriques</w:t>
      </w:r>
      <w:bookmarkEnd w:id="2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28" w:name="_Toc534294730"/>
      <w:bookmarkStart w:id="29" w:name="_Toc534650360"/>
      <w:r w:rsidRPr="00675419">
        <w:t xml:space="preserve">Méthodes inspirées </w:t>
      </w:r>
      <w:r>
        <w:t>de</w:t>
      </w:r>
      <w:r w:rsidRPr="00675419">
        <w:t xml:space="preserve"> la </w:t>
      </w:r>
      <w:r w:rsidRPr="004106D7">
        <w:t>théorie</w:t>
      </w:r>
      <w:r w:rsidRPr="00675419">
        <w:t xml:space="preserve"> du </w:t>
      </w:r>
      <w:r>
        <w:t>contrôle</w:t>
      </w:r>
      <w:bookmarkEnd w:id="28"/>
      <w:bookmarkEnd w:id="29"/>
    </w:p>
    <w:p w14:paraId="01C5EC5A" w14:textId="77777777" w:rsidR="007F0B3C" w:rsidRPr="00D8108D" w:rsidRDefault="007F0B3C" w:rsidP="007F0B3C"/>
    <w:p w14:paraId="2108EDF9" w14:textId="77777777"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6469A9">
        <w:rPr>
          <w:b/>
        </w:rPr>
        <w:t>[15]</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0"/>
      <w:r w:rsidRPr="00101C5D">
        <w:rPr>
          <w:highlight w:val="yellow"/>
        </w:rPr>
        <w:t>L’ellipse est décomposée en trois orbites circulaires : un cercle en position équilibrée et deux cercles de perturbation.</w:t>
      </w:r>
      <w:r w:rsidRPr="00A22718">
        <w:t xml:space="preserve"> </w:t>
      </w:r>
      <w:commentRangeEnd w:id="30"/>
      <w:r w:rsidR="00227BC7">
        <w:rPr>
          <w:rStyle w:val="Marquedecommentaire"/>
        </w:rPr>
        <w:commentReference w:id="30"/>
      </w:r>
      <w:r w:rsidRPr="00A22718">
        <w:t>Cette</w:t>
      </w:r>
      <w:r>
        <w:t xml:space="preserve"> technique a pour but d’écrire d</w:t>
      </w:r>
      <w:r w:rsidRPr="00A22718">
        <w:t>es relations mathématiques plus facilement et de voir l</w:t>
      </w:r>
      <w:r>
        <w:t>’</w:t>
      </w:r>
      <w:r w:rsidRPr="00A22718">
        <w:t>influences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6469A9">
        <w:rPr>
          <w:b/>
        </w:rPr>
        <w:t>[5]</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9C68C7">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7777777" w:rsidR="007F0B3C" w:rsidRPr="004B4CB9" w:rsidRDefault="007F0B3C" w:rsidP="007F0B3C">
      <w:pPr>
        <w:spacing w:line="360" w:lineRule="auto"/>
        <w:ind w:firstLine="708"/>
      </w:pPr>
      <w:r w:rsidRPr="00D40424">
        <w:t>Un an après</w:t>
      </w:r>
      <w:r w:rsidRPr="00A22718">
        <w:t>, Koegh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6469A9">
        <w:rPr>
          <w:b/>
        </w:rPr>
        <w:t>[16]</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7777777"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469A9">
        <w:rPr>
          <w:b/>
        </w:rPr>
        <w:t>[17]</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7F0B3C" w:rsidP="007F0B3C">
      <w:pPr>
        <w:pStyle w:val="Paragraphedeliste"/>
        <w:numPr>
          <w:ilvl w:val="0"/>
          <w:numId w:val="42"/>
        </w:numPr>
        <w:spacing w:line="360" w:lineRule="auto"/>
      </w:pPr>
      <m:oMath>
        <m:acc>
          <m:accPr>
            <m:chr m:val="̅"/>
            <m:ctrlPr>
              <w:rPr>
                <w:rFonts w:ascii="Cambria Math" w:hAnsi="Cambria Math"/>
                <w:b/>
                <w:i/>
              </w:rPr>
            </m:ctrlPr>
          </m:accPr>
          <m:e>
            <m:r>
              <m:rPr>
                <m:sty m:val="bi"/>
              </m:rPr>
              <w:rPr>
                <w:rFonts w:ascii="Cambria Math" w:hAnsi="Cambria Math"/>
              </w:rPr>
              <m:t>A</m:t>
            </m:r>
          </m:e>
        </m:acc>
      </m:oMath>
      <w:r w:rsidRPr="004D1CA9">
        <w:rPr>
          <w:b/>
        </w:rPr>
        <w:t>,</w:t>
      </w:r>
      <w:r w:rsidRPr="00101C5D">
        <w:t xml:space="preserve"> décrit </w:t>
      </w:r>
      <w:r>
        <w:t>la relation entre la vibration synchrone et le balourd,</w:t>
      </w:r>
    </w:p>
    <w:p w14:paraId="78CDD37B" w14:textId="77777777" w:rsidR="007F0B3C" w:rsidRDefault="007F0B3C" w:rsidP="007F0B3C">
      <w:pPr>
        <w:pStyle w:val="Paragraphedeliste"/>
        <w:numPr>
          <w:ilvl w:val="0"/>
          <w:numId w:val="42"/>
        </w:numPr>
        <w:spacing w:line="360" w:lineRule="auto"/>
      </w:pPr>
      <m:oMath>
        <m:acc>
          <m:accPr>
            <m:chr m:val="̅"/>
            <m:ctrlPr>
              <w:rPr>
                <w:rFonts w:ascii="Cambria Math" w:hAnsi="Cambria Math"/>
                <w:b/>
                <w:i/>
              </w:rPr>
            </m:ctrlPr>
          </m:accPr>
          <m:e>
            <m:r>
              <m:rPr>
                <m:sty m:val="bi"/>
              </m:rPr>
              <w:rPr>
                <w:rFonts w:ascii="Cambria Math" w:hAnsi="Cambria Math"/>
              </w:rPr>
              <m:t>B</m:t>
            </m:r>
          </m:e>
        </m:acc>
      </m:oMath>
      <w:r w:rsidRPr="004D1CA9">
        <w:rPr>
          <w:b/>
        </w:rPr>
        <w:t>,</w:t>
      </w:r>
      <w:r w:rsidRPr="00071054">
        <w:t xml:space="preserve"> décrit </w:t>
      </w:r>
      <w:r>
        <w:t xml:space="preserve">la relation entre </w:t>
      </w:r>
      <w:r w:rsidRPr="0021189E">
        <w:t>la différence de température</w:t>
      </w:r>
      <w:r>
        <w:t xml:space="preserve"> Δ</w:t>
      </w:r>
      <w:r w:rsidRPr="004D1CA9">
        <w:rPr>
          <w:rFonts w:ascii="Cambria Math" w:hAnsi="Cambria Math" w:cs="Cambria Math"/>
        </w:rPr>
        <w:t>𝑇</w:t>
      </w:r>
      <w:r w:rsidRPr="0021189E">
        <w:t xml:space="preserve"> à la surface de rotor</w:t>
      </w:r>
      <w:r>
        <w:t xml:space="preserve"> et la vibration synchrone,</w:t>
      </w:r>
    </w:p>
    <w:p w14:paraId="0B36FF30" w14:textId="04022FDF" w:rsidR="007F0B3C" w:rsidRPr="004D1CA9" w:rsidRDefault="007F0B3C" w:rsidP="007F0B3C">
      <w:pPr>
        <w:pStyle w:val="Paragraphedeliste"/>
        <w:numPr>
          <w:ilvl w:val="0"/>
          <w:numId w:val="42"/>
        </w:numPr>
        <w:spacing w:line="360" w:lineRule="auto"/>
      </w:pPr>
      <m:oMath>
        <m:acc>
          <m:accPr>
            <m:chr m:val="̅"/>
            <m:ctrlPr>
              <w:rPr>
                <w:rFonts w:ascii="Cambria Math" w:hAnsi="Cambria Math"/>
                <w:b/>
                <w:i/>
              </w:rPr>
            </m:ctrlPr>
          </m:accPr>
          <m:e>
            <m:r>
              <m:rPr>
                <m:sty m:val="bi"/>
              </m:rPr>
              <w:rPr>
                <w:rFonts w:ascii="Cambria Math" w:hAnsi="Cambria Math"/>
              </w:rPr>
              <m:t>C</m:t>
            </m:r>
          </m:e>
        </m:acc>
      </m:oMath>
      <w:r w:rsidRPr="004D1CA9">
        <w:rPr>
          <w:b/>
        </w:rPr>
        <w:t>,</w:t>
      </w:r>
      <w:r w:rsidRPr="004B582A">
        <w:t xml:space="preserve"> </w:t>
      </w:r>
      <w:r>
        <w:t>exprime le balourd thermique</w:t>
      </w:r>
      <w:r w:rsidRPr="0021189E">
        <w:t xml:space="preserve"> </w:t>
      </w:r>
      <w:r>
        <w:t xml:space="preserve">généré par une </w:t>
      </w:r>
      <w:r w:rsidRPr="0021189E">
        <w:t>différence de température</w:t>
      </w:r>
      <w:r>
        <w:t xml:space="preserve"> </w:t>
      </w:r>
      <m:oMath>
        <m:r>
          <m:rPr>
            <m:sty m:val="p"/>
          </m:rPr>
          <w:rPr>
            <w:rFonts w:ascii="Cambria Math" w:hAnsi="Cambria Math"/>
          </w:rPr>
          <m:t>Δ</m:t>
        </m:r>
        <m:r>
          <w:rPr>
            <w:rFonts w:ascii="Cambria Math" w:hAnsi="Cambria Math"/>
          </w:rPr>
          <m:t>T=1°C</m:t>
        </m:r>
      </m:oMath>
      <w:r w:rsidR="00650710">
        <w:t xml:space="preserve"> sur</w:t>
      </w:r>
      <w:r w:rsidRPr="0021189E">
        <w:t xml:space="preserve"> la surface de rotor</w:t>
      </w:r>
      <w:r>
        <w:t xml:space="preserve">. </w:t>
      </w:r>
    </w:p>
    <w:p w14:paraId="3E92FE5B" w14:textId="41AB91EA"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w:instrText>
      </w:r>
      <w:r w:rsidR="00CE3BE5" w:rsidRPr="00CE3BE5">
        <w:rPr>
          <w:b/>
        </w:rPr>
      </w:r>
      <w:r w:rsidR="00CE3BE5" w:rsidRPr="00CE3BE5">
        <w:rPr>
          <w:b/>
        </w:rPr>
        <w:instrText xml:space="preserve"> \* MERGEFORMAT </w:instrText>
      </w:r>
      <w:r w:rsidR="00CE3BE5" w:rsidRPr="00CE3BE5">
        <w:rPr>
          <w:b/>
        </w:rPr>
        <w:fldChar w:fldCharType="separate"/>
      </w:r>
      <w:r w:rsidR="006469A9" w:rsidRPr="006469A9">
        <w:rPr>
          <w:rStyle w:val="shorttext"/>
          <w:b/>
          <w:iCs/>
        </w:rPr>
        <w:t xml:space="preserve">Figure </w:t>
      </w:r>
      <w:r w:rsidR="006469A9" w:rsidRPr="006469A9">
        <w:rPr>
          <w:rStyle w:val="shorttext"/>
          <w:b/>
          <w:iCs/>
          <w:noProof/>
        </w:rPr>
        <w:t>1.3</w:t>
      </w:r>
      <w:r w:rsidR="006469A9" w:rsidRPr="006469A9">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469A9">
        <w:rPr>
          <w:b/>
        </w:rPr>
        <w:t>[17]</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sidRPr="00DE169A">
        <w:rPr>
          <w:b/>
        </w:rPr>
      </w:r>
      <w:r w:rsidR="00DE169A">
        <w:rPr>
          <w:b/>
        </w:rPr>
        <w:instrText xml:space="preserve"> \* MERGEFORMAT </w:instrText>
      </w:r>
      <w:r w:rsidR="00DE169A" w:rsidRPr="00DE169A">
        <w:rPr>
          <w:b/>
        </w:rPr>
        <w:fldChar w:fldCharType="separate"/>
      </w:r>
      <w:r w:rsidR="006469A9">
        <w:rPr>
          <w:b/>
        </w:rPr>
        <w:t>[10]</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44B0C999"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1" w:name="_Ref534633049"/>
      <w:r w:rsidRPr="005E7081">
        <w:rPr>
          <w:rStyle w:val="shorttext"/>
          <w:rFonts w:ascii="Calibri" w:eastAsia="Times New Roman" w:hAnsi="Calibri" w:cs="Times New Roman"/>
          <w:i w:val="0"/>
          <w:iCs w:val="0"/>
          <w:color w:val="auto"/>
          <w:sz w:val="22"/>
          <w:szCs w:val="20"/>
          <w:lang w:eastAsia="fr-FR"/>
        </w:rPr>
        <w:t xml:space="preserve">Figure </w:t>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STYLEREF 2 \s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1.3</w:t>
      </w:r>
      <w:r w:rsidR="000325F0">
        <w:rPr>
          <w:rStyle w:val="shorttext"/>
          <w:rFonts w:ascii="Calibri" w:eastAsia="Times New Roman" w:hAnsi="Calibri" w:cs="Times New Roman"/>
          <w:i w:val="0"/>
          <w:iCs w:val="0"/>
          <w:color w:val="auto"/>
          <w:sz w:val="22"/>
          <w:szCs w:val="20"/>
          <w:lang w:eastAsia="fr-FR"/>
        </w:rPr>
        <w:fldChar w:fldCharType="end"/>
      </w:r>
      <w:r w:rsidR="000325F0">
        <w:rPr>
          <w:rStyle w:val="shorttext"/>
          <w:rFonts w:ascii="Calibri" w:eastAsia="Times New Roman" w:hAnsi="Calibri" w:cs="Times New Roman"/>
          <w:i w:val="0"/>
          <w:iCs w:val="0"/>
          <w:color w:val="auto"/>
          <w:sz w:val="22"/>
          <w:szCs w:val="20"/>
          <w:lang w:eastAsia="fr-FR"/>
        </w:rPr>
        <w:noBreakHyphen/>
      </w:r>
      <w:r w:rsidR="000325F0">
        <w:rPr>
          <w:rStyle w:val="shorttext"/>
          <w:rFonts w:ascii="Calibri" w:eastAsia="Times New Roman" w:hAnsi="Calibri" w:cs="Times New Roman"/>
          <w:i w:val="0"/>
          <w:iCs w:val="0"/>
          <w:color w:val="auto"/>
          <w:sz w:val="22"/>
          <w:szCs w:val="20"/>
          <w:lang w:eastAsia="fr-FR"/>
        </w:rPr>
        <w:fldChar w:fldCharType="begin"/>
      </w:r>
      <w:r w:rsidR="000325F0">
        <w:rPr>
          <w:rStyle w:val="shorttext"/>
          <w:rFonts w:ascii="Calibri" w:eastAsia="Times New Roman" w:hAnsi="Calibri" w:cs="Times New Roman"/>
          <w:i w:val="0"/>
          <w:iCs w:val="0"/>
          <w:color w:val="auto"/>
          <w:sz w:val="22"/>
          <w:szCs w:val="20"/>
          <w:lang w:eastAsia="fr-FR"/>
        </w:rPr>
        <w:instrText xml:space="preserve"> SEQ Figure \* ARABIC \s 2 </w:instrText>
      </w:r>
      <w:r w:rsidR="000325F0">
        <w:rPr>
          <w:rStyle w:val="shorttext"/>
          <w:rFonts w:ascii="Calibri" w:eastAsia="Times New Roman" w:hAnsi="Calibri" w:cs="Times New Roman"/>
          <w:i w:val="0"/>
          <w:iCs w:val="0"/>
          <w:color w:val="auto"/>
          <w:sz w:val="22"/>
          <w:szCs w:val="20"/>
          <w:lang w:eastAsia="fr-FR"/>
        </w:rPr>
        <w:fldChar w:fldCharType="separate"/>
      </w:r>
      <w:r w:rsidR="000325F0">
        <w:rPr>
          <w:rStyle w:val="shorttext"/>
          <w:rFonts w:ascii="Calibri" w:eastAsia="Times New Roman" w:hAnsi="Calibri" w:cs="Times New Roman"/>
          <w:i w:val="0"/>
          <w:iCs w:val="0"/>
          <w:noProof/>
          <w:color w:val="auto"/>
          <w:sz w:val="22"/>
          <w:szCs w:val="20"/>
          <w:lang w:eastAsia="fr-FR"/>
        </w:rPr>
        <w:t>1</w:t>
      </w:r>
      <w:r w:rsidR="000325F0">
        <w:rPr>
          <w:rStyle w:val="shorttext"/>
          <w:rFonts w:ascii="Calibri" w:eastAsia="Times New Roman" w:hAnsi="Calibri" w:cs="Times New Roman"/>
          <w:i w:val="0"/>
          <w:iCs w:val="0"/>
          <w:color w:val="auto"/>
          <w:sz w:val="22"/>
          <w:szCs w:val="20"/>
          <w:lang w:eastAsia="fr-FR"/>
        </w:rPr>
        <w:fldChar w:fldCharType="end"/>
      </w:r>
      <w:bookmarkEnd w:id="31"/>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6469A9">
        <w:rPr>
          <w:rStyle w:val="shorttext"/>
          <w:rFonts w:ascii="Calibri" w:eastAsia="Times New Roman" w:hAnsi="Calibri" w:cs="Times New Roman"/>
          <w:b/>
          <w:i w:val="0"/>
          <w:iCs w:val="0"/>
          <w:color w:val="auto"/>
          <w:sz w:val="22"/>
          <w:szCs w:val="20"/>
          <w:lang w:eastAsia="fr-FR"/>
        </w:rPr>
        <w:t>[17]</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777777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6469A9">
        <w:rPr>
          <w:b/>
        </w:rPr>
        <w:t>[14]</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469A9">
        <w:rPr>
          <w:b/>
        </w:rPr>
        <w:t>[17]</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469A9">
        <w:rPr>
          <w:b/>
        </w:rPr>
        <w:t>[17]</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2" w:name="_Toc534294731"/>
      <w:bookmarkStart w:id="33" w:name="_Toc534650361"/>
      <w:r>
        <w:lastRenderedPageBreak/>
        <w:t>Méthode basée sur un balourd critique prédéfini</w:t>
      </w:r>
      <w:bookmarkEnd w:id="32"/>
      <w:bookmarkEnd w:id="33"/>
    </w:p>
    <w:p w14:paraId="0CD894E0" w14:textId="77777777" w:rsidR="007F0B3C" w:rsidRPr="00ED53DD" w:rsidRDefault="007F0B3C" w:rsidP="007F0B3C"/>
    <w:p w14:paraId="6BD40B65" w14:textId="122B3A25"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6469A9">
        <w:rPr>
          <w:b/>
        </w:rPr>
        <w:t>[18]</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7F0B3C"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9C68C7">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3BC238ED"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6469A9">
        <w:rPr>
          <w:b/>
        </w:rPr>
        <w:t>[19]</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6469A9">
        <w:rPr>
          <w:b/>
        </w:rPr>
        <w:t>[15]</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sidRPr="00AC7ABC">
        <w:rPr>
          <w:b/>
        </w:rPr>
      </w:r>
      <w:r w:rsidR="00AC7ABC">
        <w:rPr>
          <w:b/>
        </w:rPr>
        <w:instrText xml:space="preserve"> \* MERGEFORMAT </w:instrText>
      </w:r>
      <w:r w:rsidR="00AC7ABC" w:rsidRPr="00AC7ABC">
        <w:rPr>
          <w:b/>
        </w:rPr>
        <w:fldChar w:fldCharType="separate"/>
      </w:r>
      <w:r w:rsidR="006469A9">
        <w:rPr>
          <w:b/>
        </w:rPr>
        <w:t>[10]</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6469A9">
        <w:rPr>
          <w:b/>
        </w:rPr>
        <w:t>[17]</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77777777" w:rsidR="007F0B3C" w:rsidRDefault="007F0B3C" w:rsidP="007F0B3C">
      <w:pPr>
        <w:pStyle w:val="Titre3"/>
        <w:ind w:left="567"/>
      </w:pPr>
      <w:bookmarkStart w:id="34" w:name="_Toc534294732"/>
      <w:bookmarkStart w:id="35" w:name="_Toc534650362"/>
      <w:commentRangeStart w:id="36"/>
      <w:r w:rsidRPr="00E160FB">
        <w:t>Méthode</w:t>
      </w:r>
      <w:r>
        <w:t>s</w:t>
      </w:r>
      <w:r w:rsidRPr="00E160FB">
        <w:t xml:space="preserve"> du rapport thermique</w:t>
      </w:r>
      <w:bookmarkEnd w:id="34"/>
      <w:commentRangeEnd w:id="36"/>
      <w:r w:rsidR="0026426D">
        <w:rPr>
          <w:rStyle w:val="Marquedecommentaire"/>
          <w:b w:val="0"/>
          <w:caps w:val="0"/>
        </w:rPr>
        <w:commentReference w:id="36"/>
      </w:r>
      <w:bookmarkEnd w:id="35"/>
    </w:p>
    <w:p w14:paraId="0BD09356" w14:textId="77777777" w:rsidR="007F0B3C" w:rsidRPr="00965050" w:rsidRDefault="007F0B3C" w:rsidP="007F0B3C"/>
    <w:p w14:paraId="5BB10549" w14:textId="7777777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6469A9">
        <w:rPr>
          <w:b/>
        </w:rPr>
        <w:t>[8]</w:t>
      </w:r>
      <w:r w:rsidRPr="00D27342">
        <w:rPr>
          <w:b/>
        </w:rPr>
        <w:fldChar w:fldCharType="end"/>
      </w:r>
      <w:r w:rsidRPr="008D5D0E">
        <w:t xml:space="preserve"> </w:t>
      </w:r>
      <w:r w:rsidRPr="00D27342">
        <w:t>en 1987</w:t>
      </w:r>
      <w:r>
        <w:t xml:space="preserve"> pour calculer l’in</w:t>
      </w:r>
      <w:r w:rsidRPr="00606480">
        <w:t xml:space="preserve">stabilité </w:t>
      </w:r>
      <w:r>
        <w:t>de la vibration synchrone sans distinction entre les sources d’échauffement du rotor, i.e. le contact avec le stator ou le cisaillement visqueux de lubrifiant sans un palier. La méthode s’est basée sur le</w:t>
      </w:r>
      <w:r w:rsidRPr="00606480">
        <w:t xml:space="preserve"> </w:t>
      </w:r>
      <w:commentRangeStart w:id="37"/>
      <w:r w:rsidRPr="00101C5D">
        <w:rPr>
          <w:highlight w:val="yellow"/>
        </w:rPr>
        <w:t>modèle du point chaud</w:t>
      </w:r>
      <w:commentRangeEnd w:id="37"/>
      <w:r w:rsidR="00A3627A">
        <w:rPr>
          <w:rStyle w:val="Marquedecommentaire"/>
        </w:rPr>
        <w:commentReference w:id="37"/>
      </w:r>
      <w:r>
        <w:t xml:space="preserve"> 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6469A9">
        <w:rPr>
          <w:b/>
        </w:rPr>
        <w:t>[7]</w:t>
      </w:r>
      <w:r w:rsidRPr="00204740">
        <w:rPr>
          <w:b/>
        </w:rPr>
        <w:fldChar w:fldCharType="end"/>
      </w:r>
      <w:r>
        <w:t>,</w:t>
      </w:r>
      <w:r w:rsidRPr="00606480">
        <w:t xml:space="preserve"> initialement </w:t>
      </w:r>
      <w:r>
        <w:t>proposée</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52C614C" w14:textId="77777777" w:rsidR="007F0B3C" w:rsidRPr="005708CD" w:rsidRDefault="007F0B3C" w:rsidP="009C68C7">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225D7230" w14:textId="77777777" w:rsidR="007F0B3C" w:rsidRPr="00101C5D" w:rsidRDefault="007F0B3C" w:rsidP="007F0B3C">
      <w:pPr>
        <w:rPr>
          <w:highlight w:val="yellow"/>
        </w:rPr>
      </w:pPr>
      <w:r w:rsidRPr="00101C5D">
        <w:rPr>
          <w:highlight w:val="yellow"/>
        </w:rPr>
        <w:t xml:space="preserve">avec  </w:t>
      </w:r>
    </w:p>
    <w:p w14:paraId="75F25DE5" w14:textId="77777777" w:rsidR="007F0B3C" w:rsidRPr="00101C5D" w:rsidRDefault="007F0B3C" w:rsidP="007F0B3C">
      <w:pPr>
        <w:rPr>
          <w:highlight w:val="yellow"/>
        </w:rPr>
      </w:pPr>
      <m:oMath>
        <m:r>
          <m:rPr>
            <m:sty m:val="bi"/>
          </m:rPr>
          <w:rPr>
            <w:rFonts w:ascii="Cambria Math" w:hAnsi="Cambria Math"/>
            <w:highlight w:val="yellow"/>
          </w:rPr>
          <m:t>x</m:t>
        </m:r>
        <m:r>
          <w:rPr>
            <w:rFonts w:ascii="Cambria Math" w:hAnsi="Cambria Math"/>
            <w:highlight w:val="yellow"/>
          </w:rPr>
          <m:t>:</m:t>
        </m:r>
      </m:oMath>
      <w:r w:rsidRPr="00101C5D">
        <w:rPr>
          <w:highlight w:val="yellow"/>
        </w:rPr>
        <w:t xml:space="preserve"> déplacement du rotor au niveau du point chaud déduit par la dilatation thermique </w:t>
      </w:r>
    </w:p>
    <w:p w14:paraId="6E091ED0" w14:textId="77777777" w:rsidR="007F0B3C" w:rsidRPr="00101C5D" w:rsidRDefault="007F0B3C" w:rsidP="007F0B3C">
      <w:pPr>
        <w:rPr>
          <w:highlight w:val="yellow"/>
        </w:rPr>
      </w:pPr>
      <m:oMath>
        <m:r>
          <m:rPr>
            <m:sty m:val="bi"/>
          </m:rPr>
          <w:rPr>
            <w:rFonts w:ascii="Cambria Math" w:hAnsi="Cambria Math" w:cs="Cambria Math"/>
            <w:highlight w:val="yellow"/>
          </w:rPr>
          <m:t>B</m:t>
        </m:r>
        <m:r>
          <w:rPr>
            <w:rFonts w:ascii="Cambria Math" w:hAnsi="Cambria Math" w:cs="Cambria Math"/>
            <w:highlight w:val="yellow"/>
          </w:rPr>
          <m:t>:</m:t>
        </m:r>
      </m:oMath>
      <w:r w:rsidRPr="00101C5D">
        <w:rPr>
          <w:highlight w:val="yellow"/>
        </w:rPr>
        <w:t xml:space="preserve"> tenseur de déformation thermique</w:t>
      </w:r>
    </w:p>
    <w:p w14:paraId="6EEFFEE1" w14:textId="77777777" w:rsidR="007F0B3C" w:rsidRPr="00101C5D" w:rsidRDefault="007F0B3C" w:rsidP="007F0B3C">
      <w:pPr>
        <w:rPr>
          <w:highlight w:val="yellow"/>
        </w:rPr>
      </w:pPr>
      <m:oMath>
        <m:r>
          <w:rPr>
            <w:rFonts w:ascii="Cambria Math" w:hAnsi="Cambria Math" w:cs="Cambria Math"/>
            <w:highlight w:val="yellow"/>
          </w:rPr>
          <m:t>p</m:t>
        </m:r>
        <m:r>
          <w:rPr>
            <w:rFonts w:ascii="Cambria Math" w:hAnsi="Cambria Math"/>
            <w:highlight w:val="yellow"/>
          </w:rPr>
          <m:t>ω</m:t>
        </m:r>
        <m:r>
          <m:rPr>
            <m:sty m:val="bi"/>
          </m:rPr>
          <w:rPr>
            <w:rFonts w:ascii="Cambria Math" w:hAnsi="Cambria Math" w:cs="Cambria Math"/>
            <w:highlight w:val="yellow"/>
          </w:rPr>
          <m:t>x</m:t>
        </m:r>
        <m:r>
          <w:rPr>
            <w:rFonts w:ascii="Cambria Math" w:hAnsi="Cambria Math" w:cs="Cambria Math"/>
            <w:highlight w:val="yellow"/>
          </w:rPr>
          <m:t>:</m:t>
        </m:r>
      </m:oMath>
      <w:r w:rsidRPr="00101C5D">
        <w:rPr>
          <w:highlight w:val="yellow"/>
        </w:rPr>
        <w:t xml:space="preserve"> terme de la chaleur générée </w:t>
      </w:r>
    </w:p>
    <w:p w14:paraId="0811FE8B" w14:textId="77777777" w:rsidR="007F0B3C" w:rsidRPr="00101C5D" w:rsidRDefault="007F0B3C" w:rsidP="007F0B3C">
      <w:pPr>
        <w:rPr>
          <w:highlight w:val="yellow"/>
        </w:rPr>
      </w:pPr>
      <m:oMath>
        <m:r>
          <w:rPr>
            <w:rFonts w:ascii="Cambria Math" w:hAnsi="Cambria Math" w:cs="Cambria Math"/>
            <w:highlight w:val="yellow"/>
          </w:rPr>
          <m:t>Q</m:t>
        </m:r>
        <m:r>
          <m:rPr>
            <m:sty m:val="bi"/>
          </m:rPr>
          <w:rPr>
            <w:rFonts w:ascii="Cambria Math" w:hAnsi="Cambria Math" w:cs="Cambria Math"/>
            <w:highlight w:val="yellow"/>
          </w:rPr>
          <m:t>xB</m:t>
        </m:r>
        <m:r>
          <w:rPr>
            <w:rFonts w:ascii="Cambria Math" w:hAnsi="Cambria Math" w:cs="Cambria Math"/>
            <w:highlight w:val="yellow"/>
          </w:rPr>
          <m:t>:</m:t>
        </m:r>
      </m:oMath>
      <w:r w:rsidRPr="00101C5D">
        <w:rPr>
          <w:highlight w:val="yellow"/>
        </w:rPr>
        <w:t xml:space="preserve"> terme de la chaleur dégagée </w:t>
      </w:r>
    </w:p>
    <w:p w14:paraId="355ED744" w14:textId="77777777" w:rsidR="007F0B3C" w:rsidRPr="00101C5D" w:rsidRDefault="007F0B3C" w:rsidP="007F0B3C">
      <w:pPr>
        <w:spacing w:line="360" w:lineRule="auto"/>
        <w:rPr>
          <w:highlight w:val="yellow"/>
        </w:rPr>
      </w:pPr>
      <m:oMath>
        <m:r>
          <w:rPr>
            <w:rFonts w:ascii="Cambria Math" w:hAnsi="Cambria Math"/>
            <w:highlight w:val="yellow"/>
          </w:rPr>
          <m:t xml:space="preserve">P </m:t>
        </m:r>
      </m:oMath>
      <w:r w:rsidRPr="00101C5D">
        <w:rPr>
          <w:highlight w:val="yellow"/>
        </w:rPr>
        <w:t>et</w:t>
      </w:r>
      <m:oMath>
        <m:r>
          <w:rPr>
            <w:rFonts w:ascii="Cambria Math" w:hAnsi="Cambria Math"/>
            <w:highlight w:val="yellow"/>
          </w:rPr>
          <m:t xml:space="preserve"> Q : </m:t>
        </m:r>
      </m:oMath>
      <w:r w:rsidRPr="00101C5D">
        <w:rPr>
          <w:highlight w:val="yellow"/>
        </w:rPr>
        <w:t xml:space="preserve">coefficients de proportionnalité pour la chaleur générée et chaleur dégagée </w:t>
      </w:r>
    </w:p>
    <w:p w14:paraId="12750B18" w14:textId="77777777" w:rsidR="007F0B3C" w:rsidRDefault="007F0B3C" w:rsidP="007F0B3C">
      <w:pPr>
        <w:spacing w:line="360" w:lineRule="auto"/>
      </w:pPr>
      <w:r w:rsidRPr="00101C5D">
        <w:rPr>
          <w:highlight w:val="yellow"/>
        </w:rPr>
        <w:lastRenderedPageBreak/>
        <w:t xml:space="preserve">La chaleur générée dans le système est supposée proportionnelle à la vitesse de rotation </w:t>
      </w:r>
      <m:oMath>
        <m:r>
          <w:rPr>
            <w:rFonts w:ascii="Cambria Math" w:hAnsi="Cambria Math"/>
            <w:highlight w:val="yellow"/>
          </w:rPr>
          <m:t>ω</m:t>
        </m:r>
      </m:oMath>
      <w:r w:rsidRPr="00101C5D">
        <w:rPr>
          <w:highlight w:val="yellow"/>
        </w:rPr>
        <w:t xml:space="preserve"> et à l’amplitude de vibration </w:t>
      </w:r>
      <m:oMath>
        <m:r>
          <m:rPr>
            <m:sty m:val="bi"/>
          </m:rPr>
          <w:rPr>
            <w:rFonts w:ascii="Cambria Math" w:hAnsi="Cambria Math"/>
            <w:highlight w:val="yellow"/>
          </w:rPr>
          <m:t>x</m:t>
        </m:r>
      </m:oMath>
      <w:r w:rsidRPr="00101C5D">
        <w:rPr>
          <w:highlight w:val="yellow"/>
        </w:rPr>
        <w:t xml:space="preserve"> à la position axiale du point chaud, alors que la chaleur dégagée est proportionnelle à la déformation thermique</w:t>
      </w:r>
      <m:oMath>
        <m:r>
          <m:rPr>
            <m:sty m:val="p"/>
          </m:rPr>
          <w:rPr>
            <w:rFonts w:ascii="Cambria Math" w:hAnsi="Cambria Math"/>
            <w:highlight w:val="yellow"/>
          </w:rPr>
          <m:t xml:space="preserve"> </m:t>
        </m:r>
        <m:r>
          <m:rPr>
            <m:sty m:val="bi"/>
          </m:rPr>
          <w:rPr>
            <w:rFonts w:ascii="Cambria Math" w:hAnsi="Cambria Math" w:cs="Cambria Math"/>
            <w:highlight w:val="yellow"/>
          </w:rPr>
          <m:t>xB</m:t>
        </m:r>
      </m:oMath>
      <w:r w:rsidRPr="00101C5D">
        <w:rPr>
          <w:highlight w:val="yellow"/>
        </w:rPr>
        <w:t>. La valeur critique de la stabilité est le rapport</w:t>
      </w:r>
      <m:oMath>
        <m:r>
          <w:rPr>
            <w:rFonts w:ascii="Cambria Math" w:hAnsi="Cambria Math"/>
            <w:highlight w:val="yellow"/>
          </w:rPr>
          <m:t xml:space="preserve"> Pω/</m:t>
        </m:r>
        <m:r>
          <w:rPr>
            <w:rFonts w:ascii="Cambria Math" w:hAnsi="Cambria Math" w:cs="Cambria Math"/>
            <w:highlight w:val="yellow"/>
          </w:rPr>
          <m:t>Q</m:t>
        </m:r>
      </m:oMath>
      <w:r w:rsidRPr="00101C5D">
        <w:rPr>
          <w:highlight w:val="yellow"/>
        </w:rPr>
        <w:t xml:space="preserve">. Les coefficients de proportionnalité </w:t>
      </w:r>
      <m:oMath>
        <m:r>
          <w:rPr>
            <w:rFonts w:ascii="Cambria Math" w:hAnsi="Cambria Math"/>
            <w:highlight w:val="yellow"/>
          </w:rPr>
          <m:t>P</m:t>
        </m:r>
        <m:r>
          <m:rPr>
            <m:sty m:val="p"/>
          </m:rPr>
          <w:rPr>
            <w:rFonts w:ascii="Cambria Math" w:hAnsi="Cambria Math"/>
            <w:highlight w:val="yellow"/>
          </w:rPr>
          <m:t xml:space="preserve"> </m:t>
        </m:r>
      </m:oMath>
      <w:r w:rsidRPr="00101C5D">
        <w:rPr>
          <w:highlight w:val="yellow"/>
        </w:rPr>
        <w:t>et</w:t>
      </w:r>
      <m:oMath>
        <m:r>
          <m:rPr>
            <m:sty m:val="p"/>
          </m:rPr>
          <w:rPr>
            <w:rFonts w:ascii="Cambria Math" w:hAnsi="Cambria Math"/>
            <w:highlight w:val="yellow"/>
          </w:rPr>
          <m:t xml:space="preserve"> Q</m:t>
        </m:r>
      </m:oMath>
      <w:r w:rsidRPr="00101C5D">
        <w:rPr>
          <w:highlight w:val="yellow"/>
        </w:rPr>
        <w:t xml:space="preserve"> pour la chaleur générée et la chaleur dégagée sont calculés selon le mécanisme de l’échauffement du système. La méthode de calcul est détaillée en annexe de </w:t>
      </w:r>
      <w:r w:rsidRPr="00101C5D">
        <w:rPr>
          <w:b/>
          <w:highlight w:val="yellow"/>
        </w:rPr>
        <w:fldChar w:fldCharType="begin"/>
      </w:r>
      <w:r w:rsidRPr="00101C5D">
        <w:rPr>
          <w:b/>
          <w:highlight w:val="yellow"/>
        </w:rPr>
        <w:instrText xml:space="preserve"> REF _Ref533093642 \r \h  \* MERGEFORMAT </w:instrText>
      </w:r>
      <w:r w:rsidRPr="00101C5D">
        <w:rPr>
          <w:b/>
          <w:highlight w:val="yellow"/>
        </w:rPr>
      </w:r>
      <w:r w:rsidRPr="00101C5D">
        <w:rPr>
          <w:b/>
          <w:highlight w:val="yellow"/>
        </w:rPr>
        <w:fldChar w:fldCharType="separate"/>
      </w:r>
      <w:r w:rsidR="006469A9">
        <w:rPr>
          <w:b/>
          <w:highlight w:val="yellow"/>
        </w:rPr>
        <w:t>[8]</w:t>
      </w:r>
      <w:r w:rsidRPr="00101C5D">
        <w:rPr>
          <w:b/>
          <w:highlight w:val="yellow"/>
        </w:rPr>
        <w:fldChar w:fldCharType="end"/>
      </w:r>
      <w:r w:rsidRPr="00101C5D">
        <w:rPr>
          <w:highlight w:val="yellow"/>
        </w:rPr>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8" w:name="_Toc534294733"/>
      <w:bookmarkStart w:id="39" w:name="_Toc534650363"/>
      <w:r>
        <w:rPr>
          <w:rFonts w:hint="eastAsia"/>
        </w:rPr>
        <w:t>M</w:t>
      </w:r>
      <w:r>
        <w:t>odeles non-linéaires en régime transitoire</w:t>
      </w:r>
      <w:bookmarkEnd w:id="38"/>
      <w:bookmarkEnd w:id="39"/>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5A1B68D8"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6469A9">
        <w:rPr>
          <w:b/>
        </w:rPr>
        <w:t>[20]</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6469A9">
        <w:rPr>
          <w:b/>
        </w:rPr>
        <w:t>[14]</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6469A9">
        <w:rPr>
          <w:b/>
        </w:rPr>
        <w:t>[18]</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045B389F"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w:instrText>
      </w:r>
      <w:r w:rsidR="00431111" w:rsidRPr="00431111">
        <w:rPr>
          <w:b/>
        </w:rPr>
      </w:r>
      <w:r w:rsidR="00431111" w:rsidRPr="00431111">
        <w:rPr>
          <w:b/>
        </w:rPr>
        <w:instrText xml:space="preserve"> \* MERGEFORMAT </w:instrText>
      </w:r>
      <w:r w:rsidR="00431111" w:rsidRPr="00431111">
        <w:rPr>
          <w:b/>
        </w:rPr>
        <w:fldChar w:fldCharType="separate"/>
      </w:r>
      <w:r w:rsidR="006469A9" w:rsidRPr="006469A9">
        <w:rPr>
          <w:rStyle w:val="shorttext"/>
          <w:b/>
          <w:iCs/>
        </w:rPr>
        <w:t xml:space="preserve">Figure </w:t>
      </w:r>
      <w:r w:rsidR="006469A9" w:rsidRPr="006469A9">
        <w:rPr>
          <w:rStyle w:val="shorttext"/>
          <w:b/>
          <w:iCs/>
          <w:noProof/>
        </w:rPr>
        <w:t>1.3</w:t>
      </w:r>
      <w:r w:rsidR="006469A9" w:rsidRPr="006469A9">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actualisés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25A93D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0" w:name="_Ref534634267"/>
      <w:r w:rsidRPr="005E7081">
        <w:rPr>
          <w:rStyle w:val="shorttext"/>
          <w:rFonts w:ascii="Calibri" w:eastAsia="Times New Roman" w:hAnsi="Calibri" w:cs="Times New Roman"/>
          <w:i w:val="0"/>
          <w:iCs w:val="0"/>
          <w:sz w:val="22"/>
          <w:szCs w:val="20"/>
          <w:lang w:eastAsia="fr-FR"/>
        </w:rPr>
        <w:t xml:space="preserve">Figure </w:t>
      </w:r>
      <w:r w:rsidR="000325F0">
        <w:rPr>
          <w:rStyle w:val="shorttext"/>
          <w:rFonts w:ascii="Calibri" w:eastAsia="Times New Roman" w:hAnsi="Calibri" w:cs="Times New Roman"/>
          <w:i w:val="0"/>
          <w:iCs w:val="0"/>
          <w:sz w:val="22"/>
          <w:szCs w:val="20"/>
          <w:lang w:eastAsia="fr-FR"/>
        </w:rPr>
        <w:fldChar w:fldCharType="begin"/>
      </w:r>
      <w:r w:rsidR="000325F0">
        <w:rPr>
          <w:rStyle w:val="shorttext"/>
          <w:rFonts w:ascii="Calibri" w:eastAsia="Times New Roman" w:hAnsi="Calibri" w:cs="Times New Roman"/>
          <w:i w:val="0"/>
          <w:iCs w:val="0"/>
          <w:sz w:val="22"/>
          <w:szCs w:val="20"/>
          <w:lang w:eastAsia="fr-FR"/>
        </w:rPr>
        <w:instrText xml:space="preserve"> STYLEREF 2 \s </w:instrText>
      </w:r>
      <w:r w:rsidR="000325F0">
        <w:rPr>
          <w:rStyle w:val="shorttext"/>
          <w:rFonts w:ascii="Calibri" w:eastAsia="Times New Roman" w:hAnsi="Calibri" w:cs="Times New Roman"/>
          <w:i w:val="0"/>
          <w:iCs w:val="0"/>
          <w:sz w:val="22"/>
          <w:szCs w:val="20"/>
          <w:lang w:eastAsia="fr-FR"/>
        </w:rPr>
        <w:fldChar w:fldCharType="separate"/>
      </w:r>
      <w:r w:rsidR="000325F0">
        <w:rPr>
          <w:rStyle w:val="shorttext"/>
          <w:rFonts w:ascii="Calibri" w:eastAsia="Times New Roman" w:hAnsi="Calibri" w:cs="Times New Roman"/>
          <w:i w:val="0"/>
          <w:iCs w:val="0"/>
          <w:noProof/>
          <w:sz w:val="22"/>
          <w:szCs w:val="20"/>
          <w:lang w:eastAsia="fr-FR"/>
        </w:rPr>
        <w:t>1.3</w:t>
      </w:r>
      <w:r w:rsidR="000325F0">
        <w:rPr>
          <w:rStyle w:val="shorttext"/>
          <w:rFonts w:ascii="Calibri" w:eastAsia="Times New Roman" w:hAnsi="Calibri" w:cs="Times New Roman"/>
          <w:i w:val="0"/>
          <w:iCs w:val="0"/>
          <w:sz w:val="22"/>
          <w:szCs w:val="20"/>
          <w:lang w:eastAsia="fr-FR"/>
        </w:rPr>
        <w:fldChar w:fldCharType="end"/>
      </w:r>
      <w:r w:rsidR="000325F0">
        <w:rPr>
          <w:rStyle w:val="shorttext"/>
          <w:rFonts w:ascii="Calibri" w:eastAsia="Times New Roman" w:hAnsi="Calibri" w:cs="Times New Roman"/>
          <w:i w:val="0"/>
          <w:iCs w:val="0"/>
          <w:sz w:val="22"/>
          <w:szCs w:val="20"/>
          <w:lang w:eastAsia="fr-FR"/>
        </w:rPr>
        <w:noBreakHyphen/>
      </w:r>
      <w:r w:rsidR="000325F0">
        <w:rPr>
          <w:rStyle w:val="shorttext"/>
          <w:rFonts w:ascii="Calibri" w:eastAsia="Times New Roman" w:hAnsi="Calibri" w:cs="Times New Roman"/>
          <w:i w:val="0"/>
          <w:iCs w:val="0"/>
          <w:sz w:val="22"/>
          <w:szCs w:val="20"/>
          <w:lang w:eastAsia="fr-FR"/>
        </w:rPr>
        <w:fldChar w:fldCharType="begin"/>
      </w:r>
      <w:r w:rsidR="000325F0">
        <w:rPr>
          <w:rStyle w:val="shorttext"/>
          <w:rFonts w:ascii="Calibri" w:eastAsia="Times New Roman" w:hAnsi="Calibri" w:cs="Times New Roman"/>
          <w:i w:val="0"/>
          <w:iCs w:val="0"/>
          <w:sz w:val="22"/>
          <w:szCs w:val="20"/>
          <w:lang w:eastAsia="fr-FR"/>
        </w:rPr>
        <w:instrText xml:space="preserve"> SEQ Figure \* ARABIC \s 2 </w:instrText>
      </w:r>
      <w:r w:rsidR="000325F0">
        <w:rPr>
          <w:rStyle w:val="shorttext"/>
          <w:rFonts w:ascii="Calibri" w:eastAsia="Times New Roman" w:hAnsi="Calibri" w:cs="Times New Roman"/>
          <w:i w:val="0"/>
          <w:iCs w:val="0"/>
          <w:sz w:val="22"/>
          <w:szCs w:val="20"/>
          <w:lang w:eastAsia="fr-FR"/>
        </w:rPr>
        <w:fldChar w:fldCharType="separate"/>
      </w:r>
      <w:r w:rsidR="000325F0">
        <w:rPr>
          <w:rStyle w:val="shorttext"/>
          <w:rFonts w:ascii="Calibri" w:eastAsia="Times New Roman" w:hAnsi="Calibri" w:cs="Times New Roman"/>
          <w:i w:val="0"/>
          <w:iCs w:val="0"/>
          <w:noProof/>
          <w:sz w:val="22"/>
          <w:szCs w:val="20"/>
          <w:lang w:eastAsia="fr-FR"/>
        </w:rPr>
        <w:t>2</w:t>
      </w:r>
      <w:r w:rsidR="000325F0">
        <w:rPr>
          <w:rStyle w:val="shorttext"/>
          <w:rFonts w:ascii="Calibri" w:eastAsia="Times New Roman" w:hAnsi="Calibri" w:cs="Times New Roman"/>
          <w:i w:val="0"/>
          <w:iCs w:val="0"/>
          <w:sz w:val="22"/>
          <w:szCs w:val="20"/>
          <w:lang w:eastAsia="fr-FR"/>
        </w:rPr>
        <w:fldChar w:fldCharType="end"/>
      </w:r>
      <w:bookmarkEnd w:id="4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25F7BFD2" w:rsidR="007F0B3C" w:rsidRDefault="007F0B3C" w:rsidP="007F0B3C">
      <w:pPr>
        <w:spacing w:line="360" w:lineRule="auto"/>
        <w:ind w:firstLine="708"/>
      </w:pPr>
      <w:r>
        <w:lastRenderedPageBreak/>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6469A9">
        <w:rPr>
          <w:b/>
        </w:rPr>
        <w:t>[21]</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6469A9">
        <w:rPr>
          <w:b/>
        </w:rPr>
        <w:t>[21]</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2084F08"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469A9">
        <w:rPr>
          <w:b/>
        </w:rPr>
        <w:t>[22]</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6469A9">
        <w:rPr>
          <w:b/>
        </w:rPr>
        <w:t>[20]</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1109EE65"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71515D" w:rsidRPr="00B86F7B">
        <w:rPr>
          <w:b/>
        </w:rPr>
      </w:r>
      <w:r w:rsidR="00B86F7B" w:rsidRPr="00B86F7B">
        <w:rPr>
          <w:b/>
        </w:rPr>
        <w:instrText xml:space="preserve"> \* MERGEFORMAT </w:instrText>
      </w:r>
      <w:r w:rsidR="0071515D" w:rsidRPr="00B86F7B">
        <w:rPr>
          <w:b/>
        </w:rPr>
        <w:fldChar w:fldCharType="separate"/>
      </w:r>
      <w:r w:rsidR="006469A9">
        <w:rPr>
          <w:b/>
        </w:rPr>
        <w:t>[23]</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469A9">
        <w:rPr>
          <w:b/>
        </w:rPr>
        <w:t>[22]</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61CE92A8"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6469A9">
        <w:rPr>
          <w:b/>
        </w:rPr>
        <w:t>[24]</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1" w:name="_Toc534294734"/>
      <w:bookmarkStart w:id="42" w:name="_Toc534650364"/>
      <w:r>
        <w:t xml:space="preserve">Stratégie de </w:t>
      </w:r>
      <w:r w:rsidR="000948D0">
        <w:t xml:space="preserve">la </w:t>
      </w:r>
      <w:r>
        <w:t>modélisation</w:t>
      </w:r>
      <w:bookmarkEnd w:id="41"/>
      <w:r w:rsidR="00C31B63">
        <w:t> :</w:t>
      </w:r>
      <w:r>
        <w:t xml:space="preserve"> synth</w:t>
      </w:r>
      <w:r w:rsidR="008E3C18">
        <w:t>è</w:t>
      </w:r>
      <w:r>
        <w:t>se</w:t>
      </w:r>
      <w:bookmarkEnd w:id="42"/>
    </w:p>
    <w:p w14:paraId="1EEC0925" w14:textId="77777777" w:rsidR="007F0B3C" w:rsidRPr="007E756F" w:rsidRDefault="007F0B3C" w:rsidP="007F0B3C"/>
    <w:p w14:paraId="6027A269" w14:textId="7A7B8FD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w:instrText>
      </w:r>
      <w:r w:rsidR="00062791" w:rsidRPr="00062791">
        <w:rPr>
          <w:b/>
        </w:rPr>
      </w:r>
      <w:r w:rsidR="00062791" w:rsidRPr="00062791">
        <w:rPr>
          <w:b/>
        </w:rPr>
        <w:instrText xml:space="preserve"> \* MERGEFORMAT </w:instrText>
      </w:r>
      <w:r w:rsidR="00062791" w:rsidRPr="00062791">
        <w:rPr>
          <w:b/>
        </w:rPr>
        <w:fldChar w:fldCharType="separate"/>
      </w:r>
      <w:r w:rsidR="006469A9" w:rsidRPr="006469A9">
        <w:rPr>
          <w:rStyle w:val="shorttext"/>
          <w:b/>
          <w:iCs/>
        </w:rPr>
        <w:t xml:space="preserve">Figure </w:t>
      </w:r>
      <w:r w:rsidR="006469A9" w:rsidRPr="006469A9">
        <w:rPr>
          <w:rStyle w:val="shorttext"/>
          <w:b/>
          <w:iCs/>
          <w:noProof/>
        </w:rPr>
        <w:t>1.4</w:t>
      </w:r>
      <w:r w:rsidR="006469A9" w:rsidRPr="006469A9">
        <w:rPr>
          <w:rStyle w:val="shorttext"/>
          <w:b/>
          <w:iCs/>
          <w:noProof/>
        </w:rPr>
        <w:noBreakHyphen/>
        <w:t>1</w:t>
      </w:r>
      <w:r w:rsidR="00062791" w:rsidRPr="00062791">
        <w:rPr>
          <w:b/>
        </w:rPr>
        <w:fldChar w:fldCharType="end"/>
      </w:r>
      <w:r>
        <w:t xml:space="preserve">) : </w:t>
      </w:r>
    </w:p>
    <w:p w14:paraId="6B8E8B68" w14:textId="02DFC5B8" w:rsidR="007F0B3C" w:rsidRDefault="007F0B3C" w:rsidP="007F0B3C">
      <w:pPr>
        <w:pStyle w:val="Paragraphedeliste"/>
        <w:numPr>
          <w:ilvl w:val="0"/>
          <w:numId w:val="43"/>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F0B3C">
      <w:pPr>
        <w:pStyle w:val="Paragraphedeliste"/>
        <w:numPr>
          <w:ilvl w:val="0"/>
          <w:numId w:val="43"/>
        </w:numPr>
        <w:spacing w:line="360" w:lineRule="auto"/>
      </w:pPr>
      <w:r>
        <w:t>Le cisaillement du lubrifiant dans le palier induit une température et un flux de chaleur non-uniforme à la surface du rotor</w:t>
      </w:r>
    </w:p>
    <w:p w14:paraId="1306E9B8" w14:textId="77777777" w:rsidR="007F0B3C" w:rsidRDefault="007F0B3C" w:rsidP="007F0B3C">
      <w:pPr>
        <w:pStyle w:val="Paragraphedeliste"/>
        <w:numPr>
          <w:ilvl w:val="0"/>
          <w:numId w:val="43"/>
        </w:numPr>
        <w:spacing w:line="360" w:lineRule="auto"/>
      </w:pPr>
      <w:r>
        <w:lastRenderedPageBreak/>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3"/>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66C406F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4" w:name="_Ref534635418"/>
      <w:r w:rsidRPr="00186652">
        <w:rPr>
          <w:rStyle w:val="shorttext"/>
          <w:rFonts w:ascii="Calibri" w:eastAsia="Times New Roman" w:hAnsi="Calibri" w:cs="Times New Roman"/>
          <w:i w:val="0"/>
          <w:iCs w:val="0"/>
          <w:sz w:val="22"/>
          <w:szCs w:val="20"/>
          <w:lang w:eastAsia="fr-FR"/>
        </w:rPr>
        <w:t xml:space="preserve">Figure </w:t>
      </w:r>
      <w:r w:rsidR="000325F0">
        <w:rPr>
          <w:rStyle w:val="shorttext"/>
          <w:rFonts w:ascii="Calibri" w:eastAsia="Times New Roman" w:hAnsi="Calibri" w:cs="Times New Roman"/>
          <w:i w:val="0"/>
          <w:iCs w:val="0"/>
          <w:sz w:val="22"/>
          <w:szCs w:val="20"/>
          <w:lang w:eastAsia="fr-FR"/>
        </w:rPr>
        <w:fldChar w:fldCharType="begin"/>
      </w:r>
      <w:r w:rsidR="000325F0">
        <w:rPr>
          <w:rStyle w:val="shorttext"/>
          <w:rFonts w:ascii="Calibri" w:eastAsia="Times New Roman" w:hAnsi="Calibri" w:cs="Times New Roman"/>
          <w:i w:val="0"/>
          <w:iCs w:val="0"/>
          <w:sz w:val="22"/>
          <w:szCs w:val="20"/>
          <w:lang w:eastAsia="fr-FR"/>
        </w:rPr>
        <w:instrText xml:space="preserve"> STYLEREF 2 \s </w:instrText>
      </w:r>
      <w:r w:rsidR="000325F0">
        <w:rPr>
          <w:rStyle w:val="shorttext"/>
          <w:rFonts w:ascii="Calibri" w:eastAsia="Times New Roman" w:hAnsi="Calibri" w:cs="Times New Roman"/>
          <w:i w:val="0"/>
          <w:iCs w:val="0"/>
          <w:sz w:val="22"/>
          <w:szCs w:val="20"/>
          <w:lang w:eastAsia="fr-FR"/>
        </w:rPr>
        <w:fldChar w:fldCharType="separate"/>
      </w:r>
      <w:r w:rsidR="000325F0">
        <w:rPr>
          <w:rStyle w:val="shorttext"/>
          <w:rFonts w:ascii="Calibri" w:eastAsia="Times New Roman" w:hAnsi="Calibri" w:cs="Times New Roman"/>
          <w:i w:val="0"/>
          <w:iCs w:val="0"/>
          <w:noProof/>
          <w:sz w:val="22"/>
          <w:szCs w:val="20"/>
          <w:lang w:eastAsia="fr-FR"/>
        </w:rPr>
        <w:t>1.4</w:t>
      </w:r>
      <w:r w:rsidR="000325F0">
        <w:rPr>
          <w:rStyle w:val="shorttext"/>
          <w:rFonts w:ascii="Calibri" w:eastAsia="Times New Roman" w:hAnsi="Calibri" w:cs="Times New Roman"/>
          <w:i w:val="0"/>
          <w:iCs w:val="0"/>
          <w:sz w:val="22"/>
          <w:szCs w:val="20"/>
          <w:lang w:eastAsia="fr-FR"/>
        </w:rPr>
        <w:fldChar w:fldCharType="end"/>
      </w:r>
      <w:r w:rsidR="000325F0">
        <w:rPr>
          <w:rStyle w:val="shorttext"/>
          <w:rFonts w:ascii="Calibri" w:eastAsia="Times New Roman" w:hAnsi="Calibri" w:cs="Times New Roman"/>
          <w:i w:val="0"/>
          <w:iCs w:val="0"/>
          <w:sz w:val="22"/>
          <w:szCs w:val="20"/>
          <w:lang w:eastAsia="fr-FR"/>
        </w:rPr>
        <w:noBreakHyphen/>
      </w:r>
      <w:r w:rsidR="000325F0">
        <w:rPr>
          <w:rStyle w:val="shorttext"/>
          <w:rFonts w:ascii="Calibri" w:eastAsia="Times New Roman" w:hAnsi="Calibri" w:cs="Times New Roman"/>
          <w:i w:val="0"/>
          <w:iCs w:val="0"/>
          <w:sz w:val="22"/>
          <w:szCs w:val="20"/>
          <w:lang w:eastAsia="fr-FR"/>
        </w:rPr>
        <w:fldChar w:fldCharType="begin"/>
      </w:r>
      <w:r w:rsidR="000325F0">
        <w:rPr>
          <w:rStyle w:val="shorttext"/>
          <w:rFonts w:ascii="Calibri" w:eastAsia="Times New Roman" w:hAnsi="Calibri" w:cs="Times New Roman"/>
          <w:i w:val="0"/>
          <w:iCs w:val="0"/>
          <w:sz w:val="22"/>
          <w:szCs w:val="20"/>
          <w:lang w:eastAsia="fr-FR"/>
        </w:rPr>
        <w:instrText xml:space="preserve"> SEQ Figure \* ARABIC \s 2 </w:instrText>
      </w:r>
      <w:r w:rsidR="000325F0">
        <w:rPr>
          <w:rStyle w:val="shorttext"/>
          <w:rFonts w:ascii="Calibri" w:eastAsia="Times New Roman" w:hAnsi="Calibri" w:cs="Times New Roman"/>
          <w:i w:val="0"/>
          <w:iCs w:val="0"/>
          <w:sz w:val="22"/>
          <w:szCs w:val="20"/>
          <w:lang w:eastAsia="fr-FR"/>
        </w:rPr>
        <w:fldChar w:fldCharType="separate"/>
      </w:r>
      <w:r w:rsidR="000325F0">
        <w:rPr>
          <w:rStyle w:val="shorttext"/>
          <w:rFonts w:ascii="Calibri" w:eastAsia="Times New Roman" w:hAnsi="Calibri" w:cs="Times New Roman"/>
          <w:i w:val="0"/>
          <w:iCs w:val="0"/>
          <w:noProof/>
          <w:sz w:val="22"/>
          <w:szCs w:val="20"/>
          <w:lang w:eastAsia="fr-FR"/>
        </w:rPr>
        <w:t>1</w:t>
      </w:r>
      <w:r w:rsidR="000325F0">
        <w:rPr>
          <w:rStyle w:val="shorttext"/>
          <w:rFonts w:ascii="Calibri" w:eastAsia="Times New Roman" w:hAnsi="Calibri" w:cs="Times New Roman"/>
          <w:i w:val="0"/>
          <w:iCs w:val="0"/>
          <w:sz w:val="22"/>
          <w:szCs w:val="20"/>
          <w:lang w:eastAsia="fr-FR"/>
        </w:rPr>
        <w:fldChar w:fldCharType="end"/>
      </w:r>
      <w:bookmarkEnd w:id="4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79A287E2"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sidRPr="00024FA1">
        <w:rPr>
          <w:b/>
        </w:rPr>
      </w:r>
      <w:r w:rsidR="00024FA1">
        <w:rPr>
          <w:b/>
        </w:rPr>
        <w:instrText xml:space="preserve"> \* MERGEFORMAT </w:instrText>
      </w:r>
      <w:r w:rsidR="00024FA1" w:rsidRPr="00024FA1">
        <w:rPr>
          <w:b/>
        </w:rPr>
        <w:fldChar w:fldCharType="separate"/>
      </w:r>
      <w:r w:rsidR="006469A9">
        <w:rPr>
          <w:b/>
        </w:rPr>
        <w:t>[17]</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6469A9">
        <w:rPr>
          <w:b/>
        </w:rPr>
        <w:t>[14]</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6469A9">
        <w:rPr>
          <w:b/>
        </w:rPr>
        <w:t>[22]</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F0B3C">
      <w:pPr>
        <w:pStyle w:val="Paragraphedeliste"/>
        <w:numPr>
          <w:ilvl w:val="0"/>
          <w:numId w:val="7"/>
        </w:numPr>
        <w:spacing w:line="360" w:lineRule="auto"/>
      </w:pPr>
      <w:r>
        <w:t xml:space="preserve">Calcul de </w:t>
      </w:r>
      <m:oMath>
        <m:r>
          <m:rPr>
            <m:sty m:val="bi"/>
          </m:rPr>
          <w:rPr>
            <w:rFonts w:ascii="Cambria Math" w:hAnsi="Cambria Math"/>
          </w:rPr>
          <m:t>A</m:t>
        </m:r>
      </m:oMath>
    </w:p>
    <w:p w14:paraId="08885BEB" w14:textId="038EE5B6"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w:instrText>
      </w:r>
      <w:r w:rsidR="00BE16E5" w:rsidRPr="00BE16E5">
        <w:rPr>
          <w:b/>
        </w:rPr>
      </w:r>
      <w:r w:rsidR="00BE16E5" w:rsidRPr="00BE16E5">
        <w:rPr>
          <w:b/>
        </w:rPr>
        <w:instrText xml:space="preserve"> \* MERGEFORMAT </w:instrText>
      </w:r>
      <w:r w:rsidR="00BE16E5" w:rsidRPr="00BE16E5">
        <w:rPr>
          <w:b/>
        </w:rPr>
        <w:fldChar w:fldCharType="separate"/>
      </w:r>
      <w:r w:rsidR="006469A9">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BE16E5">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45" w:name="_Ref534635639"/>
            <w:r>
              <w:rPr>
                <w:rFonts w:ascii="Times New Roman" w:eastAsia="Times New Roman" w:hAnsi="Times New Roman"/>
                <w:b/>
                <w:iCs w:val="0"/>
                <w:color w:val="auto"/>
                <w:sz w:val="22"/>
                <w:szCs w:val="22"/>
                <w:lang w:eastAsia="fr-FR"/>
              </w:rPr>
              <w:t xml:space="preserve"> </w:t>
            </w:r>
            <w:bookmarkEnd w:id="45"/>
          </w:p>
        </w:tc>
      </w:tr>
    </w:tbl>
    <w:p w14:paraId="277A6337" w14:textId="77777777"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6469A9">
        <w:rPr>
          <w:b/>
        </w:rPr>
        <w:t>[21]</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6469A9">
        <w:rPr>
          <w:b/>
        </w:rPr>
        <w:t>[18]</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469A9">
        <w:rPr>
          <w:b/>
        </w:rPr>
        <w:t>[14]</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6469A9">
        <w:rPr>
          <w:b/>
        </w:rPr>
        <w:t>[22]</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6469A9">
        <w:rPr>
          <w:b/>
        </w:rPr>
        <w:t>[30]</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F0B3C">
      <w:pPr>
        <w:pStyle w:val="Paragraphedeliste"/>
        <w:numPr>
          <w:ilvl w:val="0"/>
          <w:numId w:val="7"/>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60B71C06"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6469A9">
        <w:rPr>
          <w:b/>
        </w:rPr>
        <w:t>[15]</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6469A9">
        <w:rPr>
          <w:b/>
        </w:rPr>
        <w:t>[18]</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469A9">
        <w:rPr>
          <w:b/>
        </w:rPr>
        <w:t>[14]</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6469A9">
        <w:rPr>
          <w:b/>
        </w:rPr>
        <w:t>[30]</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6469A9">
        <w:rPr>
          <w:b/>
        </w:rPr>
        <w:t>[22]</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F0B3C">
      <w:pPr>
        <w:pStyle w:val="Paragraphedeliste"/>
        <w:numPr>
          <w:ilvl w:val="0"/>
          <w:numId w:val="7"/>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044C91DD"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6469A9">
        <w:rPr>
          <w:b/>
        </w:rPr>
        <w:t>[18]</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6469A9">
        <w:rPr>
          <w:b/>
        </w:rPr>
        <w:t>[14]</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6469A9">
        <w:rPr>
          <w:b/>
        </w:rPr>
        <w:t>[9]</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6469A9">
        <w:rPr>
          <w:b/>
        </w:rPr>
        <w:t>[20]</w:t>
      </w:r>
      <w:r>
        <w:rPr>
          <w:b/>
        </w:rPr>
        <w:fldChar w:fldCharType="end"/>
      </w:r>
      <w:r>
        <w:t xml:space="preserve">. Palazzolo et </w:t>
      </w:r>
      <w:r w:rsidR="00DE07B0">
        <w:t xml:space="preserve">Suh </w:t>
      </w:r>
      <w:r w:rsidR="00DE07B0" w:rsidRPr="00DE07B0">
        <w:rPr>
          <w:b/>
        </w:rPr>
        <w:lastRenderedPageBreak/>
        <w:fldChar w:fldCharType="begin"/>
      </w:r>
      <w:r w:rsidR="00DE07B0" w:rsidRPr="00DE07B0">
        <w:rPr>
          <w:b/>
        </w:rPr>
        <w:instrText xml:space="preserve"> REF _Ref533097655 \r \h </w:instrText>
      </w:r>
      <w:r w:rsidR="00DE07B0" w:rsidRPr="00DE07B0">
        <w:rPr>
          <w:b/>
        </w:rPr>
      </w:r>
      <w:r w:rsidR="00DE07B0">
        <w:rPr>
          <w:b/>
        </w:rPr>
        <w:instrText xml:space="preserve"> \* MERGEFORMAT </w:instrText>
      </w:r>
      <w:r w:rsidR="00DE07B0" w:rsidRPr="00DE07B0">
        <w:rPr>
          <w:b/>
        </w:rPr>
        <w:fldChar w:fldCharType="separate"/>
      </w:r>
      <w:r w:rsidR="006469A9">
        <w:rPr>
          <w:b/>
        </w:rPr>
        <w:t>[22]</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3BAC63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6469A9">
        <w:rPr>
          <w:b/>
        </w:rPr>
        <w:t>[15]</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6469A9">
        <w:rPr>
          <w:b/>
        </w:rPr>
        <w:t>[16]</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6469A9">
        <w:rPr>
          <w:b/>
        </w:rPr>
        <w:t>[8]</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6469A9">
        <w:rPr>
          <w:b/>
        </w:rPr>
        <w:t>[30]</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w:instrText>
      </w:r>
      <w:r w:rsidR="00065A30" w:rsidRPr="00307425">
        <w:rPr>
          <w:b/>
        </w:rPr>
      </w:r>
      <w:r w:rsidR="00065A30" w:rsidRPr="00307425">
        <w:rPr>
          <w:b/>
        </w:rPr>
        <w:instrText xml:space="preserve"> \* MERGEFORMAT </w:instrText>
      </w:r>
      <w:r w:rsidR="00065A30" w:rsidRPr="00307425">
        <w:rPr>
          <w:b/>
        </w:rPr>
        <w:fldChar w:fldCharType="separate"/>
      </w:r>
      <w:r w:rsidR="006469A9">
        <w:rPr>
          <w:b/>
        </w:rPr>
        <w:t>[23]</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w:instrText>
      </w:r>
      <w:r w:rsidR="00065A30" w:rsidRPr="00307425">
        <w:rPr>
          <w:b/>
        </w:rPr>
      </w:r>
      <w:r w:rsidR="00065A30" w:rsidRPr="00307425">
        <w:rPr>
          <w:b/>
        </w:rPr>
        <w:instrText xml:space="preserve"> \* MERGEFORMAT </w:instrText>
      </w:r>
      <w:r w:rsidR="00065A30" w:rsidRPr="00307425">
        <w:rPr>
          <w:b/>
        </w:rPr>
        <w:fldChar w:fldCharType="separate"/>
      </w:r>
      <w:r w:rsidR="006469A9">
        <w:rPr>
          <w:b/>
        </w:rPr>
        <w:t>[23]</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6" w:name="_Toc534294735"/>
      <w:bookmarkStart w:id="47" w:name="_Toc534650365"/>
      <w:r>
        <w:t>Conclusion</w:t>
      </w:r>
      <w:bookmarkEnd w:id="46"/>
      <w:bookmarkEnd w:id="47"/>
    </w:p>
    <w:p w14:paraId="33EF3785" w14:textId="77777777" w:rsidR="007F0B3C" w:rsidRDefault="007F0B3C" w:rsidP="007F0B3C">
      <w:pPr>
        <w:spacing w:line="360" w:lineRule="auto"/>
      </w:pPr>
    </w:p>
    <w:p w14:paraId="7B31CBB2" w14:textId="0DE3BCC7" w:rsidR="007F0B3C" w:rsidRDefault="007F0B3C" w:rsidP="007F0B3C">
      <w:pPr>
        <w:spacing w:line="360" w:lineRule="auto"/>
        <w:ind w:firstLine="708"/>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en évidence une stratégie générale de modélisation numérique de l’effet Morton basée sur trois modèles physiques. </w:t>
      </w:r>
    </w:p>
    <w:p w14:paraId="4B2E76D1" w14:textId="25504DF3"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1734BE">
        <w:t>présentées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8" w:name="_Toc534650366"/>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8"/>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9" w:name="_Toc533165043"/>
      <w:bookmarkStart w:id="50" w:name="_Toc533165498"/>
      <w:bookmarkStart w:id="51" w:name="_Toc533165854"/>
      <w:bookmarkStart w:id="52" w:name="_Toc533165905"/>
      <w:bookmarkStart w:id="53" w:name="_Toc533166093"/>
      <w:bookmarkStart w:id="54" w:name="_Toc533166127"/>
      <w:bookmarkStart w:id="55" w:name="_Toc533167316"/>
      <w:bookmarkStart w:id="56" w:name="_Toc533168739"/>
      <w:bookmarkStart w:id="57" w:name="_Toc533168965"/>
      <w:bookmarkStart w:id="58" w:name="_Toc533169249"/>
      <w:bookmarkStart w:id="59" w:name="_Toc533169500"/>
      <w:bookmarkStart w:id="60" w:name="_Toc533170191"/>
      <w:bookmarkStart w:id="61" w:name="_Toc533170329"/>
      <w:bookmarkStart w:id="62" w:name="_Toc533171274"/>
      <w:bookmarkStart w:id="63" w:name="_Toc533172556"/>
      <w:bookmarkStart w:id="64" w:name="_Toc533172735"/>
      <w:bookmarkStart w:id="65" w:name="_Toc533173191"/>
      <w:bookmarkStart w:id="66" w:name="_Toc533173483"/>
      <w:bookmarkStart w:id="67" w:name="_Toc533173685"/>
      <w:bookmarkStart w:id="68" w:name="_Toc533173936"/>
      <w:bookmarkStart w:id="69" w:name="_Toc533173989"/>
      <w:bookmarkStart w:id="70" w:name="_Toc533174155"/>
      <w:bookmarkStart w:id="71" w:name="_Toc533768820"/>
      <w:bookmarkStart w:id="72" w:name="_Toc533769119"/>
      <w:bookmarkStart w:id="73" w:name="_Toc533769291"/>
      <w:bookmarkStart w:id="74" w:name="_Toc533769343"/>
      <w:bookmarkStart w:id="75" w:name="_Toc533769742"/>
      <w:bookmarkStart w:id="76" w:name="_Toc533771803"/>
      <w:bookmarkStart w:id="77" w:name="_Toc533772291"/>
      <w:bookmarkStart w:id="78" w:name="_Toc533774363"/>
      <w:bookmarkStart w:id="79" w:name="_Toc533775555"/>
      <w:bookmarkStart w:id="80" w:name="_Toc533776199"/>
      <w:bookmarkStart w:id="81" w:name="_Toc533776326"/>
      <w:bookmarkStart w:id="82" w:name="_Toc533777551"/>
      <w:bookmarkStart w:id="83" w:name="_Toc534279459"/>
      <w:bookmarkStart w:id="84" w:name="_Toc534279557"/>
      <w:bookmarkStart w:id="85" w:name="_Toc534279635"/>
      <w:bookmarkStart w:id="86" w:name="_Toc534290931"/>
      <w:bookmarkStart w:id="87" w:name="_Toc534293213"/>
      <w:bookmarkStart w:id="88" w:name="_Toc534293497"/>
      <w:bookmarkStart w:id="89" w:name="_Toc534293575"/>
      <w:bookmarkStart w:id="90" w:name="_Toc534387874"/>
      <w:bookmarkStart w:id="91" w:name="_Toc534410845"/>
      <w:bookmarkStart w:id="92" w:name="_Toc534620759"/>
      <w:bookmarkStart w:id="93" w:name="_Toc534621245"/>
      <w:bookmarkStart w:id="94" w:name="_Toc534621350"/>
      <w:bookmarkStart w:id="95" w:name="_Toc534621457"/>
      <w:bookmarkStart w:id="96" w:name="_Toc534625116"/>
      <w:bookmarkStart w:id="97" w:name="_Toc534631416"/>
      <w:bookmarkStart w:id="98" w:name="_Toc534631516"/>
      <w:bookmarkStart w:id="99" w:name="_Toc534631869"/>
      <w:bookmarkStart w:id="100" w:name="_Toc534632102"/>
      <w:bookmarkStart w:id="101" w:name="_Toc534632314"/>
      <w:bookmarkStart w:id="102" w:name="_Toc534632436"/>
      <w:bookmarkStart w:id="103" w:name="_Toc534632535"/>
      <w:bookmarkStart w:id="104" w:name="_Toc534633828"/>
      <w:bookmarkStart w:id="105" w:name="_Toc534634172"/>
      <w:bookmarkStart w:id="106" w:name="_Toc534634576"/>
      <w:bookmarkStart w:id="107" w:name="_Toc534634951"/>
      <w:bookmarkStart w:id="108" w:name="_Toc534635051"/>
      <w:bookmarkStart w:id="109" w:name="_Toc534635151"/>
      <w:bookmarkStart w:id="110" w:name="_Toc534635251"/>
      <w:bookmarkStart w:id="111" w:name="_Toc534635351"/>
      <w:bookmarkStart w:id="112" w:name="_Toc534635472"/>
      <w:bookmarkStart w:id="113" w:name="_Toc534635571"/>
      <w:bookmarkStart w:id="114" w:name="_Toc534636621"/>
      <w:bookmarkStart w:id="115" w:name="_Toc534638249"/>
      <w:bookmarkStart w:id="116" w:name="_Toc534638335"/>
      <w:bookmarkStart w:id="117" w:name="_Toc534638702"/>
      <w:bookmarkStart w:id="118" w:name="_Toc534640557"/>
      <w:bookmarkStart w:id="119" w:name="_Toc534650367"/>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120" w:name="_Toc533768821"/>
      <w:bookmarkStart w:id="121" w:name="_Toc533769120"/>
      <w:bookmarkStart w:id="122" w:name="_Toc533769292"/>
      <w:bookmarkStart w:id="123" w:name="_Toc533769344"/>
      <w:bookmarkStart w:id="124" w:name="_Toc533769743"/>
      <w:bookmarkStart w:id="125" w:name="_Toc533771804"/>
      <w:bookmarkStart w:id="126" w:name="_Toc533772292"/>
      <w:bookmarkStart w:id="127" w:name="_Toc533774364"/>
      <w:bookmarkStart w:id="128" w:name="_Toc533775556"/>
      <w:bookmarkStart w:id="129" w:name="_Toc533776200"/>
      <w:bookmarkStart w:id="130" w:name="_Toc533776327"/>
      <w:bookmarkStart w:id="131" w:name="_Toc533777552"/>
      <w:bookmarkStart w:id="132" w:name="_Toc534279460"/>
      <w:bookmarkStart w:id="133" w:name="_Toc534279558"/>
      <w:bookmarkStart w:id="134" w:name="_Toc534279636"/>
      <w:bookmarkStart w:id="135" w:name="_Toc534290932"/>
      <w:bookmarkStart w:id="136" w:name="_Toc534293214"/>
      <w:bookmarkStart w:id="137" w:name="_Toc534293498"/>
      <w:bookmarkStart w:id="138" w:name="_Toc534293576"/>
      <w:bookmarkStart w:id="139" w:name="_Toc534387875"/>
      <w:bookmarkStart w:id="140" w:name="_Toc534410846"/>
      <w:bookmarkStart w:id="141" w:name="_Toc534620760"/>
      <w:bookmarkStart w:id="142" w:name="_Toc534621246"/>
      <w:bookmarkStart w:id="143" w:name="_Toc534621351"/>
      <w:bookmarkStart w:id="144" w:name="_Toc534621458"/>
      <w:bookmarkStart w:id="145" w:name="_Toc534625117"/>
      <w:bookmarkStart w:id="146" w:name="_Toc534631417"/>
      <w:bookmarkStart w:id="147" w:name="_Toc534631517"/>
      <w:bookmarkStart w:id="148" w:name="_Toc534631870"/>
      <w:bookmarkStart w:id="149" w:name="_Toc534632103"/>
      <w:bookmarkStart w:id="150" w:name="_Toc534632315"/>
      <w:bookmarkStart w:id="151" w:name="_Toc534632437"/>
      <w:bookmarkStart w:id="152" w:name="_Toc534632536"/>
      <w:bookmarkStart w:id="153" w:name="_Toc534633829"/>
      <w:bookmarkStart w:id="154" w:name="_Toc534634173"/>
      <w:bookmarkStart w:id="155" w:name="_Toc534634577"/>
      <w:bookmarkStart w:id="156" w:name="_Toc534634952"/>
      <w:bookmarkStart w:id="157" w:name="_Toc534635052"/>
      <w:bookmarkStart w:id="158" w:name="_Toc534635152"/>
      <w:bookmarkStart w:id="159" w:name="_Toc534635252"/>
      <w:bookmarkStart w:id="160" w:name="_Toc534635352"/>
      <w:bookmarkStart w:id="161" w:name="_Toc534635473"/>
      <w:bookmarkStart w:id="162" w:name="_Toc534635572"/>
      <w:bookmarkStart w:id="163" w:name="_Toc534636622"/>
      <w:bookmarkStart w:id="164" w:name="_Toc534638250"/>
      <w:bookmarkStart w:id="165" w:name="_Toc534638336"/>
      <w:bookmarkStart w:id="166" w:name="_Toc534638703"/>
      <w:bookmarkStart w:id="167" w:name="_Toc534640558"/>
      <w:bookmarkStart w:id="168" w:name="_Toc534650368"/>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988AFD7" w14:textId="7455C196" w:rsidR="00166F02" w:rsidRDefault="00166F02" w:rsidP="00B74996">
      <w:pPr>
        <w:pStyle w:val="Titre2"/>
        <w:ind w:left="709"/>
      </w:pPr>
      <w:bookmarkStart w:id="169" w:name="_Toc534650369"/>
      <w:r>
        <w:t>Introduction</w:t>
      </w:r>
      <w:bookmarkEnd w:id="169"/>
    </w:p>
    <w:p w14:paraId="1087A80B" w14:textId="77777777" w:rsidR="0093422C" w:rsidRPr="0093422C" w:rsidRDefault="0093422C" w:rsidP="0093422C"/>
    <w:p w14:paraId="227CF0F7" w14:textId="68A9D958"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6469A9" w:rsidRPr="006469A9">
        <w:rPr>
          <w:b/>
        </w:rPr>
        <w:t>Figure 2.1</w:t>
      </w:r>
      <w:r w:rsidR="006469A9" w:rsidRPr="006469A9">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w:t>
      </w:r>
      <w:r w:rsidR="00915B36">
        <w:t>les autres efforts extérieurs</w:t>
      </w:r>
      <w:r w:rsidRPr="005D4068">
        <w:t xml:space="preserve">. </w:t>
      </w:r>
      <w:r w:rsidR="00E27515">
        <w:t xml:space="preserve">En même temps que la génération de pression, le cisaillement visqueux du lubrifiant produit de la chaleur qui chauffe </w:t>
      </w:r>
      <w:r w:rsidR="00564BD0">
        <w:t xml:space="preserve">le fluide ainsi que les parties </w:t>
      </w:r>
      <w:r w:rsidR="00E27515">
        <w:t>solides</w:t>
      </w:r>
      <w:r w:rsidR="00352FBE">
        <w:t xml:space="preserve"> (rotor et coussinet)</w:t>
      </w:r>
      <w:r w:rsidR="00E27515">
        <w:t xml:space="preserve"> en contact avec le lubrifiant. </w:t>
      </w:r>
      <w:r w:rsidR="00E41A30">
        <w:t>Ces derniers, sous l’effet de la chaleur, se déforment modifiant ainsi les conditions de fonctionnement du système tournant.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9600" cy="2239200"/>
                    </a:xfrm>
                    <a:prstGeom prst="rect">
                      <a:avLst/>
                    </a:prstGeom>
                  </pic:spPr>
                </pic:pic>
              </a:graphicData>
            </a:graphic>
          </wp:inline>
        </w:drawing>
      </w:r>
    </w:p>
    <w:p w14:paraId="3D7194C4" w14:textId="14AE4BE5" w:rsidR="0093422C" w:rsidRPr="00657B2B" w:rsidRDefault="0093422C" w:rsidP="0034774B">
      <w:pPr>
        <w:pStyle w:val="Lgende"/>
        <w:spacing w:line="360" w:lineRule="auto"/>
        <w:jc w:val="center"/>
        <w:rPr>
          <w:i w:val="0"/>
          <w:sz w:val="22"/>
        </w:rPr>
      </w:pPr>
      <w:bookmarkStart w:id="170" w:name="_Ref525808327"/>
      <w:r w:rsidRPr="00657B2B">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2.1</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1</w:t>
      </w:r>
      <w:r w:rsidR="000325F0">
        <w:rPr>
          <w:i w:val="0"/>
          <w:sz w:val="22"/>
        </w:rPr>
        <w:fldChar w:fldCharType="end"/>
      </w:r>
      <w:bookmarkEnd w:id="170"/>
      <w:r>
        <w:rPr>
          <w:i w:val="0"/>
          <w:sz w:val="22"/>
        </w:rPr>
        <w:t> :</w:t>
      </w:r>
      <w:r w:rsidRPr="00FD3405">
        <w:t xml:space="preserve"> </w:t>
      </w:r>
      <w:r w:rsidRPr="00FD3405">
        <w:rPr>
          <w:i w:val="0"/>
          <w:sz w:val="22"/>
        </w:rPr>
        <w:t>forces hydrodynamiques et de la distribution de pression dans un palier</w:t>
      </w:r>
    </w:p>
    <w:p w14:paraId="446A2086" w14:textId="79AB79F5"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6469A9">
        <w:rPr>
          <w:b/>
        </w:rPr>
        <w:t>[31]</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tridimensionnel</w:t>
      </w:r>
      <w:r>
        <w:t xml:space="preserve"> de température dans le film mince</w:t>
      </w:r>
      <w:r w:rsidR="00447F3D">
        <w:t xml:space="preserve">. La résolution numérique de cette dernière nécessite une discrétisation suffisamment fine pour capter les gradients de température suivant l’épaisseur du film. </w:t>
      </w:r>
      <w:r w:rsidRPr="00F44F45">
        <w:t xml:space="preserve"> </w:t>
      </w:r>
      <w:r w:rsidR="003212C0">
        <w:t>Lorsque le régime d’écoulement est turbulent, l</w:t>
      </w:r>
      <w:r w:rsidRPr="00F44F45">
        <w:t>es gradients</w:t>
      </w:r>
      <w:r>
        <w:t xml:space="preserve"> de température</w:t>
      </w:r>
      <w:r w:rsidRPr="00F44F45">
        <w:t xml:space="preserve"> </w:t>
      </w:r>
      <w:r w:rsidR="003212C0">
        <w:t xml:space="preserve">deviennent </w:t>
      </w:r>
      <w:r w:rsidRPr="00F44F45">
        <w:t xml:space="preserve">beaucoup plus </w:t>
      </w:r>
      <w:r>
        <w:t>forts</w:t>
      </w:r>
      <w:r w:rsidR="003212C0">
        <w:t xml:space="preserve"> et</w:t>
      </w:r>
      <w:r w:rsidRPr="00F44F45">
        <w:t xml:space="preserve"> le nombre de points de discrétisation </w:t>
      </w:r>
      <w:r w:rsidR="002D61EE">
        <w:t xml:space="preserve">suivant l’épaisseur du </w:t>
      </w:r>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3C3464A" w:rsidR="0093422C" w:rsidRDefault="0093422C" w:rsidP="004D57BA">
      <w:pPr>
        <w:spacing w:line="360" w:lineRule="auto"/>
        <w:ind w:firstLine="708"/>
      </w:pPr>
      <w:r>
        <w:t>Afin de réduire l’effort de calcul lors de la résolution</w:t>
      </w:r>
      <w:r w:rsidR="00BF0C39">
        <w:t xml:space="preserve"> numérique</w:t>
      </w:r>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6469A9">
        <w:rPr>
          <w:b/>
        </w:rPr>
        <w:t>[31]</w:t>
      </w:r>
      <w:r w:rsidRPr="001D2D3F">
        <w:rPr>
          <w:b/>
        </w:rPr>
        <w:fldChar w:fldCharType="end"/>
      </w:r>
      <w:r>
        <w:t xml:space="preserve"> est utilisée. </w:t>
      </w:r>
      <w:r w:rsidR="006F7180">
        <w:t xml:space="preserve">Cette méthode d’ordre élevé permet de réduire le nombre de points </w:t>
      </w:r>
      <w:r w:rsidR="00724D7C">
        <w:t>nécessaires</w:t>
      </w:r>
      <w:r w:rsidR="006F7180">
        <w:t xml:space="preserve"> pour décrire le champ de température suivant l’épaisseur du film et par conséquent,</w:t>
      </w:r>
      <w:r w:rsidR="00931338">
        <w:t xml:space="preserve"> </w:t>
      </w:r>
      <w:r w:rsidR="006F7180">
        <w:t xml:space="preserve">réduit substantiellement les temps de calculs </w:t>
      </w:r>
      <w:r>
        <w:t xml:space="preserve">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6469A9" w:rsidRPr="006469A9">
        <w:rPr>
          <w:b/>
        </w:rPr>
        <w:t>[33</w:t>
      </w:r>
      <w:r w:rsidR="006469A9">
        <w:t>]</w:t>
      </w:r>
      <w:r>
        <w:fldChar w:fldCharType="end"/>
      </w:r>
      <w:r>
        <w:t xml:space="preserve"> qui permet de traiter la zone de rupture de film lors du fonctionnement de palier hydrodynamique. </w:t>
      </w:r>
    </w:p>
    <w:p w14:paraId="47B234C5" w14:textId="656C5128"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171" w:name="_Toc534650370"/>
      <w:r>
        <w:t>Epaisseur du film mince en présence d’un désalignement</w:t>
      </w:r>
      <w:bookmarkEnd w:id="171"/>
    </w:p>
    <w:p w14:paraId="685A5BF0" w14:textId="77777777" w:rsidR="0093422C" w:rsidRDefault="0093422C" w:rsidP="0093422C"/>
    <w:p w14:paraId="46B35E67" w14:textId="09F002D1"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6469A9" w:rsidRPr="006469A9">
        <w:rPr>
          <w:b/>
        </w:rPr>
        <w:t xml:space="preserve">Figure </w:t>
      </w:r>
      <w:r w:rsidR="006469A9" w:rsidRPr="006469A9">
        <w:rPr>
          <w:b/>
          <w:noProof/>
        </w:rPr>
        <w:t>2.2</w:t>
      </w:r>
      <w:r w:rsidR="006469A9" w:rsidRPr="006469A9">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qui influence l’épaisseur du film. Dans le cas de la simulation de l’effet Morton, afin d’obtenir </w:t>
      </w:r>
      <w:r w:rsidR="0093422C">
        <w:lastRenderedPageBreak/>
        <w:t>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6"/>
                    <a:stretch>
                      <a:fillRect/>
                    </a:stretch>
                  </pic:blipFill>
                  <pic:spPr>
                    <a:xfrm>
                      <a:off x="0" y="0"/>
                      <a:ext cx="2653200" cy="2700000"/>
                    </a:xfrm>
                    <a:prstGeom prst="rect">
                      <a:avLst/>
                    </a:prstGeom>
                  </pic:spPr>
                </pic:pic>
              </a:graphicData>
            </a:graphic>
          </wp:inline>
        </w:drawing>
      </w:r>
    </w:p>
    <w:p w14:paraId="72B1FA2F" w14:textId="2B5DB706" w:rsidR="0093422C" w:rsidRDefault="0093422C" w:rsidP="0093422C">
      <w:pPr>
        <w:pStyle w:val="Lgende"/>
        <w:jc w:val="center"/>
      </w:pPr>
      <w:bookmarkStart w:id="172" w:name="_Ref526328409"/>
      <w:r w:rsidRPr="001613E9">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2.2</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1</w:t>
      </w:r>
      <w:r w:rsidR="000325F0">
        <w:rPr>
          <w:i w:val="0"/>
          <w:sz w:val="22"/>
        </w:rPr>
        <w:fldChar w:fldCharType="end"/>
      </w:r>
      <w:bookmarkEnd w:id="172"/>
      <w:r>
        <w:rPr>
          <w:i w:val="0"/>
          <w:sz w:val="22"/>
        </w:rPr>
        <w:t xml:space="preserve"> le mouvement du rotor au plan médian du palier</w:t>
      </w:r>
    </w:p>
    <w:p w14:paraId="30D7CA79" w14:textId="641011D4"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6469A9">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73"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74" w:name="_Ref533168788"/>
            <w:r w:rsidRPr="005600FC">
              <w:rPr>
                <w:rFonts w:ascii="Times New Roman" w:eastAsia="Times New Roman" w:hAnsi="Times New Roman"/>
                <w:b/>
                <w:iCs w:val="0"/>
                <w:color w:val="auto"/>
                <w:sz w:val="22"/>
                <w:szCs w:val="22"/>
                <w:lang w:eastAsia="fr-FR"/>
              </w:rPr>
              <w:t xml:space="preserve"> </w:t>
            </w:r>
            <w:bookmarkEnd w:id="173"/>
            <w:bookmarkEnd w:id="174"/>
          </w:p>
        </w:tc>
      </w:tr>
    </w:tbl>
    <w:p w14:paraId="0CB25A39" w14:textId="6718D57C" w:rsidR="0093422C" w:rsidRDefault="0093422C" w:rsidP="00843EFB">
      <w:pPr>
        <w:spacing w:before="120"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6469A9" w:rsidRPr="006469A9">
        <w:rPr>
          <w:b/>
        </w:rPr>
        <w:t xml:space="preserve">Figure </w:t>
      </w:r>
      <w:r w:rsidR="006469A9" w:rsidRPr="006469A9">
        <w:rPr>
          <w:b/>
          <w:noProof/>
        </w:rPr>
        <w:t>2.2</w:t>
      </w:r>
      <w:r w:rsidR="006469A9" w:rsidRPr="006469A9">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7"/>
                    <a:stretch>
                      <a:fillRect/>
                    </a:stretch>
                  </pic:blipFill>
                  <pic:spPr>
                    <a:xfrm>
                      <a:off x="0" y="0"/>
                      <a:ext cx="5760720" cy="2056765"/>
                    </a:xfrm>
                    <a:prstGeom prst="rect">
                      <a:avLst/>
                    </a:prstGeom>
                  </pic:spPr>
                </pic:pic>
              </a:graphicData>
            </a:graphic>
          </wp:inline>
        </w:drawing>
      </w:r>
    </w:p>
    <w:p w14:paraId="630FB188" w14:textId="409FA67E" w:rsidR="0093422C" w:rsidRPr="003D7DC1" w:rsidRDefault="0093422C" w:rsidP="0093422C">
      <w:pPr>
        <w:pStyle w:val="Lgende"/>
        <w:jc w:val="center"/>
        <w:rPr>
          <w:i w:val="0"/>
          <w:sz w:val="22"/>
        </w:rPr>
      </w:pPr>
      <w:bookmarkStart w:id="175" w:name="_Ref526342507"/>
      <w:r w:rsidRPr="003D7DC1">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2.2</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2</w:t>
      </w:r>
      <w:r w:rsidR="000325F0">
        <w:rPr>
          <w:i w:val="0"/>
          <w:sz w:val="22"/>
        </w:rPr>
        <w:fldChar w:fldCharType="end"/>
      </w:r>
      <w:bookmarkEnd w:id="175"/>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3152EA3A"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m:t>
        </m:r>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6469A9">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lastRenderedPageBreak/>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9C68C7"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176" w:name="_Toc534650371"/>
      <w:r>
        <w:t>Equations de la lubrification thermohydrodynamique</w:t>
      </w:r>
      <w:bookmarkEnd w:id="176"/>
    </w:p>
    <w:p w14:paraId="7981D554" w14:textId="77777777" w:rsidR="0093422C" w:rsidRDefault="0093422C" w:rsidP="0093422C"/>
    <w:p w14:paraId="04E1E105" w14:textId="063F0819"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r w:rsidR="0002704F">
        <w:t>u</w:t>
      </w:r>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177" w:name="_Toc534650372"/>
      <w:r>
        <w:t xml:space="preserve">Equation de Reynolds </w:t>
      </w:r>
      <w:r w:rsidRPr="0078195A">
        <w:t>généralisée</w:t>
      </w:r>
      <w:bookmarkEnd w:id="177"/>
    </w:p>
    <w:p w14:paraId="64138F78" w14:textId="77777777" w:rsidR="0093422C" w:rsidRDefault="0093422C" w:rsidP="0093422C"/>
    <w:p w14:paraId="42D5E3F5" w14:textId="3056A960"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d’étude pour un palier hydrodynamique (</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6469A9" w:rsidRPr="006469A9">
        <w:rPr>
          <w:b/>
          <w:szCs w:val="22"/>
        </w:rPr>
        <w:t xml:space="preserve">Figure </w:t>
      </w:r>
      <w:r w:rsidR="006469A9" w:rsidRPr="006469A9">
        <w:rPr>
          <w:b/>
          <w:noProof/>
          <w:szCs w:val="22"/>
        </w:rPr>
        <w:t>2.3</w:t>
      </w:r>
      <w:r w:rsidR="006469A9" w:rsidRPr="006469A9">
        <w:rPr>
          <w:b/>
          <w:noProof/>
          <w:szCs w:val="22"/>
        </w:rPr>
        <w:noBreakHyphen/>
        <w:t>1</w:t>
      </w:r>
      <w:r w:rsidR="005E4FDE" w:rsidRPr="00F36A6E">
        <w:rPr>
          <w:b/>
          <w:szCs w:val="22"/>
        </w:rPr>
        <w:fldChar w:fldCharType="end"/>
      </w:r>
      <w:r w:rsidR="005E4FDE"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4346188B" w:rsidR="005E4FDE" w:rsidRPr="00CA5952" w:rsidRDefault="005E4FDE" w:rsidP="005E4FDE">
      <w:pPr>
        <w:pStyle w:val="Lgende"/>
        <w:spacing w:line="360" w:lineRule="auto"/>
        <w:jc w:val="center"/>
        <w:rPr>
          <w:i w:val="0"/>
          <w:sz w:val="22"/>
        </w:rPr>
      </w:pPr>
      <w:bookmarkStart w:id="178" w:name="_Ref525808346"/>
      <w:r w:rsidRPr="0065305A">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2.3</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1</w:t>
      </w:r>
      <w:r w:rsidR="000325F0">
        <w:rPr>
          <w:i w:val="0"/>
          <w:sz w:val="22"/>
        </w:rPr>
        <w:fldChar w:fldCharType="end"/>
      </w:r>
      <w:bookmarkEnd w:id="178"/>
      <w:r w:rsidRPr="0065305A">
        <w:rPr>
          <w:i w:val="0"/>
          <w:sz w:val="22"/>
        </w:rPr>
        <w:t xml:space="preserve"> : domaine d’étude </w:t>
      </w:r>
      <w:r>
        <w:rPr>
          <w:i w:val="0"/>
          <w:sz w:val="22"/>
        </w:rPr>
        <w:t>entre deux parois</w:t>
      </w:r>
    </w:p>
    <w:p w14:paraId="5D73E4C1" w14:textId="2F3EC401" w:rsidR="0093422C" w:rsidRDefault="000A273C" w:rsidP="0093422C">
      <w:pPr>
        <w:spacing w:line="360" w:lineRule="auto"/>
      </w:pPr>
      <w:r>
        <w:lastRenderedPageBreak/>
        <w:tab/>
      </w:r>
      <w:r w:rsidR="00F359E7">
        <w:t xml:space="preserve">L’équation de Reynolds généralisée est </w:t>
      </w:r>
      <w:r w:rsidR="0093422C">
        <w:t xml:space="preserve">une forme simplifiée des équations </w:t>
      </w:r>
      <w:r w:rsidR="0093422C" w:rsidRPr="0059608D">
        <w:t>de Navier-Stokes</w:t>
      </w:r>
      <w:r w:rsidR="0093422C">
        <w:t xml:space="preserve"> pour décrire la pression d’un fluide dans des mécanismes lubrifiés. Elle est déduite des équations de Navier-Stokes en considérant les hypothèses </w:t>
      </w:r>
      <w:r w:rsidR="0093422C" w:rsidRPr="0077354D">
        <w:rPr>
          <w:b/>
        </w:rPr>
        <w:fldChar w:fldCharType="begin"/>
      </w:r>
      <w:r w:rsidR="0093422C" w:rsidRPr="0077354D">
        <w:rPr>
          <w:b/>
        </w:rPr>
        <w:instrText xml:space="preserve"> REF _Ref525750678 \r \h  \* MERGEFORMAT </w:instrText>
      </w:r>
      <w:r w:rsidR="0093422C" w:rsidRPr="0077354D">
        <w:rPr>
          <w:b/>
        </w:rPr>
      </w:r>
      <w:r w:rsidR="0093422C" w:rsidRPr="0077354D">
        <w:rPr>
          <w:b/>
        </w:rPr>
        <w:fldChar w:fldCharType="separate"/>
      </w:r>
      <w:r w:rsidR="006469A9">
        <w:rPr>
          <w:b/>
        </w:rPr>
        <w:t>[34]</w:t>
      </w:r>
      <w:r w:rsidR="0093422C" w:rsidRPr="0077354D">
        <w:rPr>
          <w:b/>
        </w:rPr>
        <w:fldChar w:fldCharType="end"/>
      </w:r>
      <w:r w:rsidR="0093422C">
        <w:t xml:space="preserve"> ci-dessous :</w:t>
      </w:r>
    </w:p>
    <w:p w14:paraId="421BAB1C" w14:textId="1FAD7EB7" w:rsidR="0093422C" w:rsidRDefault="0093422C" w:rsidP="008F23B1">
      <w:pPr>
        <w:pStyle w:val="Paragraphedeliste"/>
        <w:numPr>
          <w:ilvl w:val="0"/>
          <w:numId w:val="9"/>
        </w:numPr>
        <w:spacing w:line="360" w:lineRule="auto"/>
      </w:pPr>
      <w:r>
        <w:t xml:space="preserve">L’épaisseur de film est très </w:t>
      </w:r>
      <w:r w:rsidR="002413AE">
        <w:t xml:space="preserve">faible devant </w:t>
      </w:r>
      <w:r>
        <w:t>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4876037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r w:rsidR="00A22928">
        <w:rPr>
          <w:szCs w:val="23"/>
        </w:rPr>
        <w:t xml:space="preserve"> suivante</w:t>
      </w:r>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9C68C7"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79" w:name="_Ref525751376"/>
            <w:r w:rsidRPr="005600FC">
              <w:rPr>
                <w:rFonts w:ascii="Times New Roman" w:eastAsia="Times New Roman" w:hAnsi="Times New Roman"/>
                <w:b/>
                <w:iCs w:val="0"/>
                <w:color w:val="auto"/>
                <w:sz w:val="22"/>
                <w:szCs w:val="22"/>
                <w:lang w:eastAsia="fr-FR"/>
              </w:rPr>
              <w:t xml:space="preserve"> </w:t>
            </w:r>
            <w:bookmarkEnd w:id="179"/>
          </w:p>
        </w:tc>
      </w:tr>
    </w:tbl>
    <w:p w14:paraId="4109D560" w14:textId="46A954FE" w:rsidR="00836AFE" w:rsidRDefault="00836AFE" w:rsidP="00836AFE">
      <w:pPr>
        <w:spacing w:before="120" w:line="360" w:lineRule="auto"/>
        <w:ind w:firstLine="708"/>
        <w:rPr>
          <w:szCs w:val="22"/>
        </w:rPr>
      </w:pPr>
      <w:ins w:id="180" w:author="ZHANG Silun" w:date="2019-01-07T15:52:00Z">
        <w:r>
          <w:rPr>
            <w:szCs w:val="22"/>
          </w:rPr>
          <w:t>Le premier résultat fondamental que l’on peut déduire de ces équations est que le champ de pression reste constant suivant l’épaisseur du film, ce qui implique la résolution de l’équation de Reynolds est un problème 2D.</w:t>
        </w:r>
      </w:ins>
    </w:p>
    <w:p w14:paraId="4E495DC7" w14:textId="6369C28E" w:rsidR="0093422C" w:rsidRPr="001B0A51" w:rsidRDefault="0093422C" w:rsidP="008F5640">
      <w:pPr>
        <w:spacing w:line="360" w:lineRule="auto"/>
        <w:ind w:firstLine="708"/>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6469A9">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9C68C7"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1" w:name="_Ref525824932"/>
            <w:r w:rsidRPr="005600FC">
              <w:rPr>
                <w:rFonts w:ascii="Times New Roman" w:eastAsia="Times New Roman" w:hAnsi="Times New Roman"/>
                <w:b/>
                <w:iCs w:val="0"/>
                <w:color w:val="auto"/>
                <w:sz w:val="22"/>
                <w:szCs w:val="22"/>
                <w:lang w:eastAsia="fr-FR"/>
              </w:rPr>
              <w:t xml:space="preserve"> </w:t>
            </w:r>
            <w:bookmarkEnd w:id="181"/>
          </w:p>
        </w:tc>
      </w:tr>
    </w:tbl>
    <w:p w14:paraId="437A75ED" w14:textId="3D3414CD" w:rsidR="0093422C" w:rsidRPr="001B0A51" w:rsidRDefault="0093422C" w:rsidP="00D11E17">
      <w:pPr>
        <w:spacing w:before="120"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sidR="00D11E17">
        <w:rPr>
          <w:szCs w:val="22"/>
        </w:rPr>
        <w:t xml:space="preserve"> dite de Dowson</w:t>
      </w:r>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6469A9">
        <w:rPr>
          <w:b/>
          <w:szCs w:val="22"/>
        </w:rPr>
        <w:t>Eq.2-6</w:t>
      </w:r>
      <w:r w:rsidRPr="005257E7">
        <w:rPr>
          <w:b/>
          <w:szCs w:val="22"/>
        </w:rPr>
        <w:fldChar w:fldCharType="end"/>
      </w:r>
      <w:r w:rsidRPr="001B0A51">
        <w:rPr>
          <w:szCs w:val="22"/>
        </w:rPr>
        <w:t xml:space="preserve">). </w:t>
      </w:r>
      <w:commentRangeStart w:id="182"/>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commentRangeEnd w:id="182"/>
      <w:r w:rsidR="00520073">
        <w:rPr>
          <w:rStyle w:val="Marquedecommentaire"/>
        </w:rPr>
        <w:commentReference w:id="182"/>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9C68C7"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3" w:name="_Ref525772474"/>
            <w:r w:rsidRPr="005600FC">
              <w:rPr>
                <w:rFonts w:ascii="Times New Roman" w:eastAsia="Times New Roman" w:hAnsi="Times New Roman"/>
                <w:b/>
                <w:iCs w:val="0"/>
                <w:color w:val="auto"/>
                <w:sz w:val="22"/>
                <w:szCs w:val="22"/>
                <w:lang w:eastAsia="fr-FR"/>
              </w:rPr>
              <w:t xml:space="preserve"> </w:t>
            </w:r>
            <w:bookmarkEnd w:id="183"/>
          </w:p>
        </w:tc>
      </w:tr>
    </w:tbl>
    <w:p w14:paraId="0B918147" w14:textId="724130D2" w:rsidR="0093422C" w:rsidRPr="001B0A51"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6469A9">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9C68C7"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4" w:name="_Ref525808447"/>
            <w:r w:rsidRPr="005600FC">
              <w:rPr>
                <w:rFonts w:ascii="Times New Roman" w:eastAsia="Times New Roman" w:hAnsi="Times New Roman"/>
                <w:b/>
                <w:iCs w:val="0"/>
                <w:color w:val="auto"/>
                <w:sz w:val="22"/>
                <w:szCs w:val="22"/>
                <w:lang w:eastAsia="fr-FR"/>
              </w:rPr>
              <w:t xml:space="preserve"> </w:t>
            </w:r>
            <w:bookmarkEnd w:id="184"/>
          </w:p>
        </w:tc>
      </w:tr>
    </w:tbl>
    <w:p w14:paraId="029BBACC" w14:textId="675C8C40" w:rsidR="0093422C" w:rsidRPr="00FE5119" w:rsidRDefault="0093422C" w:rsidP="00F23B4C">
      <w:pPr>
        <w:spacing w:before="120" w:line="360" w:lineRule="auto"/>
        <w:rPr>
          <w:szCs w:val="22"/>
        </w:rPr>
      </w:pPr>
      <w:r w:rsidRPr="00FE5119">
        <w:rPr>
          <w:szCs w:val="22"/>
        </w:rPr>
        <w:t>C’est ainsi qu’est obtenue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sidRPr="0063315D">
        <w:rPr>
          <w:b/>
          <w:szCs w:val="22"/>
        </w:rPr>
      </w:r>
      <w:r w:rsidR="0063315D">
        <w:rPr>
          <w:b/>
          <w:szCs w:val="22"/>
        </w:rPr>
        <w:instrText xml:space="preserve"> \* MERGEFORMAT </w:instrText>
      </w:r>
      <w:r w:rsidR="0063315D" w:rsidRPr="0063315D">
        <w:rPr>
          <w:b/>
          <w:szCs w:val="22"/>
        </w:rPr>
        <w:fldChar w:fldCharType="separate"/>
      </w:r>
      <w:r w:rsidR="006469A9">
        <w:rPr>
          <w:b/>
          <w:szCs w:val="22"/>
        </w:rPr>
        <w:t>[34]</w:t>
      </w:r>
      <w:r w:rsidR="0063315D"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9C68C7"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6E9AFE9C" w:rsidR="0093422C" w:rsidRPr="001F3A1F" w:rsidRDefault="00926580" w:rsidP="007878F2">
      <w:pPr>
        <w:spacing w:before="120" w:line="360" w:lineRule="auto"/>
        <w:jc w:val="left"/>
        <w:rPr>
          <w:szCs w:val="22"/>
        </w:rPr>
      </w:pP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20724AF7" w:rsidR="0093422C" w:rsidRPr="00213FE4" w:rsidRDefault="009C68C7" w:rsidP="00280E55">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085224DD" w:rsidR="0093422C" w:rsidRPr="0020509C" w:rsidRDefault="0093422C" w:rsidP="007878F2">
      <w:pPr>
        <w:spacing w:before="120" w:line="360" w:lineRule="auto"/>
        <w:ind w:firstLine="709"/>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palier hydrodynamique sont introduites.</w:t>
      </w:r>
      <w:r w:rsidR="00DF3BD3">
        <w:rPr>
          <w:szCs w:val="23"/>
        </w:rPr>
        <w:t xml:space="preserve"> En effet, </w:t>
      </w:r>
      <w:r w:rsidRPr="0020509C">
        <w:rPr>
          <w:szCs w:val="23"/>
        </w:rPr>
        <w:t xml:space="preserve"> </w:t>
      </w:r>
      <w:r w:rsidR="00DF3BD3">
        <w:rPr>
          <w:szCs w:val="23"/>
        </w:rPr>
        <w:t>c</w:t>
      </w:r>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sidR="00AB1E1C">
        <w:rPr>
          <w:szCs w:val="23"/>
        </w:rPr>
        <w:t>en</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Ceci permet de considérer la paroi </w:t>
      </w:r>
      <w:r w:rsidR="00CC4C86">
        <w:rPr>
          <w:szCs w:val="23"/>
        </w:rPr>
        <w:t>1</w:t>
      </w:r>
      <w:r w:rsidRPr="0020509C">
        <w:rPr>
          <w:szCs w:val="23"/>
        </w:rPr>
        <w:t xml:space="preserve">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m:t>
        </m:r>
        <m:r>
          <w:rPr>
            <w:rFonts w:ascii="Cambria Math" w:hAnsi="Cambria Math"/>
            <w:szCs w:val="23"/>
          </w:rPr>
          <m:t>0</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w:t>
      </w:r>
      <w:r w:rsidRPr="0020509C">
        <w:rPr>
          <w:szCs w:val="23"/>
        </w:rPr>
        <w:lastRenderedPageBreak/>
        <w:t xml:space="preserve">paroi </w:t>
      </w:r>
      <w:r w:rsidR="00CC4C86">
        <w:rPr>
          <w:szCs w:val="23"/>
        </w:rPr>
        <w:t>2</w:t>
      </w:r>
      <w:r w:rsidRPr="0020509C">
        <w:rPr>
          <w:szCs w:val="23"/>
        </w:rPr>
        <w:t xml:space="preserve">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9C68C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eastAsia="zh-CN"/>
        </w:rPr>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214F34BF"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0325F0">
        <w:rPr>
          <w:i w:val="0"/>
          <w:noProof/>
          <w:sz w:val="22"/>
          <w:szCs w:val="22"/>
        </w:rPr>
        <w:fldChar w:fldCharType="begin"/>
      </w:r>
      <w:r w:rsidR="000325F0">
        <w:rPr>
          <w:i w:val="0"/>
          <w:noProof/>
          <w:sz w:val="22"/>
          <w:szCs w:val="22"/>
        </w:rPr>
        <w:instrText xml:space="preserve"> STYLEREF 2 \s </w:instrText>
      </w:r>
      <w:r w:rsidR="000325F0">
        <w:rPr>
          <w:i w:val="0"/>
          <w:noProof/>
          <w:sz w:val="22"/>
          <w:szCs w:val="22"/>
        </w:rPr>
        <w:fldChar w:fldCharType="separate"/>
      </w:r>
      <w:r w:rsidR="000325F0">
        <w:rPr>
          <w:i w:val="0"/>
          <w:noProof/>
          <w:sz w:val="22"/>
          <w:szCs w:val="22"/>
        </w:rPr>
        <w:t>2.3</w:t>
      </w:r>
      <w:r w:rsidR="000325F0">
        <w:rPr>
          <w:i w:val="0"/>
          <w:noProof/>
          <w:sz w:val="22"/>
          <w:szCs w:val="22"/>
        </w:rPr>
        <w:fldChar w:fldCharType="end"/>
      </w:r>
      <w:r w:rsidR="000325F0">
        <w:rPr>
          <w:i w:val="0"/>
          <w:noProof/>
          <w:sz w:val="22"/>
          <w:szCs w:val="22"/>
        </w:rPr>
        <w:noBreakHyphen/>
      </w:r>
      <w:r w:rsidR="000325F0">
        <w:rPr>
          <w:i w:val="0"/>
          <w:noProof/>
          <w:sz w:val="22"/>
          <w:szCs w:val="22"/>
        </w:rPr>
        <w:fldChar w:fldCharType="begin"/>
      </w:r>
      <w:r w:rsidR="000325F0">
        <w:rPr>
          <w:i w:val="0"/>
          <w:noProof/>
          <w:sz w:val="22"/>
          <w:szCs w:val="22"/>
        </w:rPr>
        <w:instrText xml:space="preserve"> SEQ Figure \* ARABIC \s 2 </w:instrText>
      </w:r>
      <w:r w:rsidR="000325F0">
        <w:rPr>
          <w:i w:val="0"/>
          <w:noProof/>
          <w:sz w:val="22"/>
          <w:szCs w:val="22"/>
        </w:rPr>
        <w:fldChar w:fldCharType="separate"/>
      </w:r>
      <w:r w:rsidR="000325F0">
        <w:rPr>
          <w:i w:val="0"/>
          <w:noProof/>
          <w:sz w:val="22"/>
          <w:szCs w:val="22"/>
        </w:rPr>
        <w:t>2</w:t>
      </w:r>
      <w:r w:rsidR="000325F0">
        <w:rPr>
          <w:i w:val="0"/>
          <w:noProof/>
          <w:sz w:val="22"/>
          <w:szCs w:val="22"/>
        </w:rPr>
        <w:fldChar w:fldCharType="end"/>
      </w:r>
      <w:r w:rsidRPr="008317A9">
        <w:rPr>
          <w:i w:val="0"/>
          <w:noProof/>
          <w:sz w:val="22"/>
          <w:szCs w:val="22"/>
        </w:rPr>
        <w:t> : domaine d’étude dans le cadre d’un palier hydrodynamique</w:t>
      </w:r>
    </w:p>
    <w:p w14:paraId="0A873288" w14:textId="42479103"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r w:rsidR="002D6824">
        <w:rPr>
          <w:szCs w:val="22"/>
        </w:rPr>
        <w:t xml:space="preserve"> suivant l’épaisseur du film</w:t>
      </w:r>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9C68C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5" w:name="_Ref528678284"/>
            <w:r w:rsidRPr="005600FC">
              <w:rPr>
                <w:rFonts w:ascii="Times New Roman" w:eastAsia="Times New Roman" w:hAnsi="Times New Roman"/>
                <w:b/>
                <w:iCs w:val="0"/>
                <w:color w:val="auto"/>
                <w:sz w:val="22"/>
                <w:szCs w:val="22"/>
                <w:lang w:eastAsia="fr-FR"/>
              </w:rPr>
              <w:t xml:space="preserve"> </w:t>
            </w:r>
            <w:bookmarkEnd w:id="185"/>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9C68C7"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86" w:name="_Toc534650373"/>
      <w:r>
        <w:t>Modèles de rupture et reformation du film (cavitation)</w:t>
      </w:r>
      <w:bookmarkEnd w:id="186"/>
    </w:p>
    <w:p w14:paraId="721F42DB" w14:textId="77777777" w:rsidR="0093422C" w:rsidRDefault="0093422C" w:rsidP="0093422C">
      <w:pPr>
        <w:rPr>
          <w:sz w:val="23"/>
          <w:szCs w:val="23"/>
        </w:rPr>
      </w:pPr>
    </w:p>
    <w:p w14:paraId="4244A045" w14:textId="59835CE6" w:rsidR="00DA1175" w:rsidRDefault="00DA1175" w:rsidP="00DA1175">
      <w:pPr>
        <w:spacing w:line="360" w:lineRule="auto"/>
        <w:ind w:firstLine="708"/>
        <w:rPr>
          <w:szCs w:val="23"/>
        </w:rPr>
      </w:pPr>
      <w:r>
        <w:rPr>
          <w:szCs w:val="23"/>
        </w:rPr>
        <w:t xml:space="preserve">Le phénomène de la rupture et de la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dite convergente et</w:t>
      </w:r>
      <w:r>
        <w:rPr>
          <w:szCs w:val="23"/>
        </w:rPr>
        <w:t xml:space="preserve"> 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w:instrText>
      </w:r>
      <w:r w:rsidR="00062FB9" w:rsidRPr="00062FB9">
        <w:rPr>
          <w:b/>
          <w:szCs w:val="23"/>
        </w:rPr>
      </w:r>
      <w:r w:rsidR="00062FB9" w:rsidRPr="00062FB9">
        <w:rPr>
          <w:b/>
          <w:szCs w:val="23"/>
        </w:rPr>
        <w:instrText xml:space="preserve"> \* MERGEFORMAT </w:instrText>
      </w:r>
      <w:r w:rsidR="00062FB9" w:rsidRPr="00062FB9">
        <w:rPr>
          <w:b/>
          <w:szCs w:val="23"/>
        </w:rPr>
        <w:fldChar w:fldCharType="separate"/>
      </w:r>
      <w:r w:rsidR="00062FB9" w:rsidRPr="00062FB9">
        <w:rPr>
          <w:b/>
          <w:noProof/>
          <w:szCs w:val="22"/>
        </w:rPr>
        <w:t>Figure 2.3</w:t>
      </w:r>
      <w:r w:rsidR="00062FB9" w:rsidRPr="00062FB9">
        <w:rPr>
          <w:b/>
          <w:noProof/>
          <w:szCs w:val="22"/>
        </w:rPr>
        <w:noBreakHyphen/>
        <w:t>3</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w:t>
      </w:r>
      <w:commentRangeStart w:id="187"/>
      <w:r w:rsidRPr="008317A9">
        <w:rPr>
          <w:szCs w:val="23"/>
        </w:rPr>
        <w:t>convergente correspond</w:t>
      </w:r>
      <w:r>
        <w:rPr>
          <w:szCs w:val="23"/>
        </w:rPr>
        <w:t xml:space="preserve"> à l’amont du coin d’huile</w:t>
      </w:r>
      <w:r w:rsidRPr="008317A9">
        <w:rPr>
          <w:szCs w:val="23"/>
        </w:rPr>
        <w:t xml:space="preserve"> où l’épaisseur de film</w:t>
      </w:r>
      <w:r>
        <w:rPr>
          <w:szCs w:val="23"/>
        </w:rPr>
        <w:t xml:space="preserve"> diminue suivant la direction circonférentielle.</w:t>
      </w:r>
      <w:r w:rsidRPr="008317A9">
        <w:rPr>
          <w:szCs w:val="23"/>
        </w:rPr>
        <w:t xml:space="preserve"> </w:t>
      </w:r>
      <w:r>
        <w:rPr>
          <w:szCs w:val="23"/>
        </w:rPr>
        <w:t xml:space="preserve">A la sortie du coin de d’huile, </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w:t>
      </w:r>
      <w:r w:rsidRPr="008317A9">
        <w:rPr>
          <w:szCs w:val="23"/>
        </w:rPr>
        <w:lastRenderedPageBreak/>
        <w:t>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187"/>
      <w:r>
        <w:rPr>
          <w:rStyle w:val="Marquedecommentaire"/>
        </w:rPr>
        <w:commentReference w:id="187"/>
      </w: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0ABC86C5" w:rsidR="003336E1" w:rsidRPr="000325F0" w:rsidRDefault="000325F0" w:rsidP="000325F0">
      <w:pPr>
        <w:pStyle w:val="Lgende"/>
        <w:jc w:val="center"/>
        <w:rPr>
          <w:i w:val="0"/>
          <w:noProof/>
          <w:sz w:val="22"/>
          <w:szCs w:val="22"/>
        </w:rPr>
      </w:pPr>
      <w:bookmarkStart w:id="188" w:name="_Ref534652550"/>
      <w:r w:rsidRPr="000325F0">
        <w:rPr>
          <w:i w:val="0"/>
          <w:noProof/>
          <w:sz w:val="22"/>
          <w:szCs w:val="22"/>
        </w:rPr>
        <w:t xml:space="preserve">Figure </w:t>
      </w:r>
      <w:r w:rsidRPr="000325F0">
        <w:rPr>
          <w:i w:val="0"/>
          <w:noProof/>
          <w:sz w:val="22"/>
          <w:szCs w:val="22"/>
        </w:rPr>
        <w:fldChar w:fldCharType="begin"/>
      </w:r>
      <w:r w:rsidRPr="000325F0">
        <w:rPr>
          <w:i w:val="0"/>
          <w:noProof/>
          <w:sz w:val="22"/>
          <w:szCs w:val="22"/>
        </w:rPr>
        <w:instrText xml:space="preserve"> STYLEREF 2 \s </w:instrText>
      </w:r>
      <w:r w:rsidRPr="000325F0">
        <w:rPr>
          <w:i w:val="0"/>
          <w:noProof/>
          <w:sz w:val="22"/>
          <w:szCs w:val="22"/>
        </w:rPr>
        <w:fldChar w:fldCharType="separate"/>
      </w:r>
      <w:r w:rsidRPr="000325F0">
        <w:rPr>
          <w:i w:val="0"/>
          <w:noProof/>
          <w:sz w:val="22"/>
          <w:szCs w:val="22"/>
        </w:rPr>
        <w:t>2.3</w:t>
      </w:r>
      <w:r w:rsidRPr="000325F0">
        <w:rPr>
          <w:i w:val="0"/>
          <w:noProof/>
          <w:sz w:val="22"/>
          <w:szCs w:val="22"/>
        </w:rPr>
        <w:fldChar w:fldCharType="end"/>
      </w:r>
      <w:r w:rsidRPr="000325F0">
        <w:rPr>
          <w:i w:val="0"/>
          <w:noProof/>
          <w:sz w:val="22"/>
          <w:szCs w:val="22"/>
        </w:rPr>
        <w:noBreakHyphen/>
      </w:r>
      <w:r w:rsidRPr="000325F0">
        <w:rPr>
          <w:i w:val="0"/>
          <w:noProof/>
          <w:sz w:val="22"/>
          <w:szCs w:val="22"/>
        </w:rPr>
        <w:fldChar w:fldCharType="begin"/>
      </w:r>
      <w:r w:rsidRPr="000325F0">
        <w:rPr>
          <w:i w:val="0"/>
          <w:noProof/>
          <w:sz w:val="22"/>
          <w:szCs w:val="22"/>
        </w:rPr>
        <w:instrText xml:space="preserve"> SEQ Figure \* ARABIC \s 2 </w:instrText>
      </w:r>
      <w:r w:rsidRPr="000325F0">
        <w:rPr>
          <w:i w:val="0"/>
          <w:noProof/>
          <w:sz w:val="22"/>
          <w:szCs w:val="22"/>
        </w:rPr>
        <w:fldChar w:fldCharType="separate"/>
      </w:r>
      <w:r w:rsidRPr="000325F0">
        <w:rPr>
          <w:i w:val="0"/>
          <w:noProof/>
          <w:sz w:val="22"/>
          <w:szCs w:val="22"/>
        </w:rPr>
        <w:t>3</w:t>
      </w:r>
      <w:r w:rsidRPr="000325F0">
        <w:rPr>
          <w:i w:val="0"/>
          <w:noProof/>
          <w:sz w:val="22"/>
          <w:szCs w:val="22"/>
        </w:rPr>
        <w:fldChar w:fldCharType="end"/>
      </w:r>
      <w:bookmarkEnd w:id="18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571EBB10"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6469A9">
        <w:rPr>
          <w:b/>
          <w:szCs w:val="23"/>
        </w:rPr>
        <w:t>[35]</w:t>
      </w:r>
      <w:r w:rsidRPr="009E69BE">
        <w:rPr>
          <w:b/>
          <w:szCs w:val="23"/>
        </w:rPr>
        <w:fldChar w:fldCharType="end"/>
      </w:r>
      <w:r w:rsidRPr="008317A9">
        <w:rPr>
          <w:szCs w:val="23"/>
        </w:rPr>
        <w:t>. Il suppose que dans la zone cavitante</w:t>
      </w:r>
      <w:r w:rsidR="00913607">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9C68C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9" w:name="_Ref525835347"/>
            <w:r w:rsidRPr="005600FC">
              <w:rPr>
                <w:rFonts w:ascii="Times New Roman" w:eastAsia="Times New Roman" w:hAnsi="Times New Roman"/>
                <w:b/>
                <w:iCs w:val="0"/>
                <w:color w:val="auto"/>
                <w:sz w:val="22"/>
                <w:szCs w:val="22"/>
                <w:lang w:eastAsia="fr-FR"/>
              </w:rPr>
              <w:t xml:space="preserve"> </w:t>
            </w:r>
            <w:bookmarkEnd w:id="189"/>
          </w:p>
        </w:tc>
      </w:tr>
    </w:tbl>
    <w:p w14:paraId="0C59B2E7" w14:textId="1B340E6C"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6469A9">
        <w:rPr>
          <w:b/>
          <w:szCs w:val="23"/>
        </w:rPr>
        <w:t>[33]</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6469A9">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0E27417E" w:rsidR="0093422C" w:rsidRPr="00DD3440" w:rsidRDefault="009C68C7"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90" w:name="_Ref525840140"/>
            <w:r w:rsidRPr="005600FC">
              <w:rPr>
                <w:rFonts w:ascii="Times New Roman" w:eastAsia="Times New Roman" w:hAnsi="Times New Roman"/>
                <w:b/>
                <w:iCs w:val="0"/>
                <w:color w:val="auto"/>
                <w:sz w:val="22"/>
                <w:szCs w:val="22"/>
                <w:lang w:eastAsia="fr-FR"/>
              </w:rPr>
              <w:t xml:space="preserve"> </w:t>
            </w:r>
            <w:bookmarkEnd w:id="190"/>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9C68C7"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0235A697"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6469A9">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91" w:name="_Ref525842533"/>
            <w:r w:rsidRPr="005600FC">
              <w:rPr>
                <w:rFonts w:ascii="Times New Roman" w:eastAsia="Times New Roman" w:hAnsi="Times New Roman"/>
                <w:b/>
                <w:iCs w:val="0"/>
                <w:color w:val="auto"/>
                <w:sz w:val="22"/>
                <w:szCs w:val="22"/>
                <w:lang w:eastAsia="fr-FR"/>
              </w:rPr>
              <w:t xml:space="preserve"> </w:t>
            </w:r>
            <w:bookmarkEnd w:id="191"/>
          </w:p>
        </w:tc>
      </w:tr>
    </w:tbl>
    <w:p w14:paraId="2AAB8144" w14:textId="2B91D47B"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00485F94">
        <w:rPr>
          <w:szCs w:val="23"/>
        </w:rPr>
        <w:t xml:space="preserve">qui permet </w:t>
      </w:r>
      <w:r w:rsidRPr="008317A9">
        <w:rPr>
          <w:szCs w:val="23"/>
        </w:rPr>
        <w:t xml:space="preserve">à la fois </w:t>
      </w:r>
      <w:r w:rsidR="00485F94">
        <w:rPr>
          <w:szCs w:val="23"/>
        </w:rPr>
        <w:t>d’</w:t>
      </w:r>
      <w:r w:rsidRPr="008317A9">
        <w:rPr>
          <w:szCs w:val="23"/>
        </w:rPr>
        <w:t xml:space="preserve">avoir la pression et le facteur de remplissage </w:t>
      </w:r>
      <w:r w:rsidRPr="008317A9">
        <w:rPr>
          <w:szCs w:val="23"/>
        </w:rPr>
        <w:lastRenderedPageBreak/>
        <w:t>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6469A9">
        <w:rPr>
          <w:b/>
          <w:szCs w:val="23"/>
        </w:rPr>
        <w:t>2.3.4.1</w:t>
      </w:r>
      <w:r w:rsidRPr="006F22D5">
        <w:rPr>
          <w:b/>
          <w:szCs w:val="23"/>
        </w:rPr>
        <w:fldChar w:fldCharType="end"/>
      </w:r>
      <w:r>
        <w:rPr>
          <w:szCs w:val="23"/>
        </w:rPr>
        <w:t>.</w:t>
      </w:r>
    </w:p>
    <w:p w14:paraId="108AD9C2" w14:textId="4260299B"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6469A9">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92" w:name="_Ref526267109"/>
            <w:r w:rsidRPr="005600FC">
              <w:rPr>
                <w:rFonts w:ascii="Times New Roman" w:eastAsia="Times New Roman" w:hAnsi="Times New Roman"/>
                <w:b/>
                <w:iCs w:val="0"/>
                <w:color w:val="auto"/>
                <w:sz w:val="22"/>
                <w:szCs w:val="22"/>
                <w:lang w:eastAsia="fr-FR"/>
              </w:rPr>
              <w:t xml:space="preserve"> </w:t>
            </w:r>
            <w:bookmarkEnd w:id="192"/>
          </w:p>
        </w:tc>
      </w:tr>
    </w:tbl>
    <w:p w14:paraId="0029784A" w14:textId="28F2DE66"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6469A9">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rFonts w:hint="eastAsia"/>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93" w:name="_Ref526267143"/>
            <w:r w:rsidRPr="005600FC">
              <w:rPr>
                <w:rFonts w:ascii="Times New Roman" w:eastAsia="Times New Roman" w:hAnsi="Times New Roman"/>
                <w:b/>
                <w:iCs w:val="0"/>
                <w:color w:val="auto"/>
                <w:sz w:val="22"/>
                <w:szCs w:val="22"/>
                <w:lang w:eastAsia="fr-FR"/>
              </w:rPr>
              <w:t xml:space="preserve"> </w:t>
            </w:r>
            <w:bookmarkEnd w:id="193"/>
          </w:p>
        </w:tc>
      </w:tr>
    </w:tbl>
    <w:p w14:paraId="38795F14" w14:textId="32394269" w:rsidR="0093422C" w:rsidRDefault="0093422C" w:rsidP="00B74996">
      <w:pPr>
        <w:pStyle w:val="Titre3"/>
        <w:ind w:left="709"/>
      </w:pPr>
      <w:bookmarkStart w:id="194" w:name="_Toc534650374"/>
      <w:r>
        <w:t>Equation de l’énergie</w:t>
      </w:r>
      <w:bookmarkEnd w:id="194"/>
    </w:p>
    <w:p w14:paraId="1E4BFFEA" w14:textId="190262F5" w:rsidR="0093422C" w:rsidRDefault="0093422C" w:rsidP="009B1930">
      <w:pPr>
        <w:spacing w:before="120" w:line="360" w:lineRule="auto"/>
        <w:ind w:firstLine="709"/>
      </w:pPr>
      <w:r>
        <w:t>L’équation de l’énergie permet la détermination d</w:t>
      </w:r>
      <w:r w:rsidR="00534460">
        <w:t>u</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6469A9">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95" w:name="_Ref525825321"/>
            <w:r w:rsidRPr="005600FC">
              <w:rPr>
                <w:rFonts w:ascii="Times New Roman" w:eastAsia="Times New Roman" w:hAnsi="Times New Roman"/>
                <w:b/>
                <w:iCs w:val="0"/>
                <w:color w:val="auto"/>
                <w:sz w:val="22"/>
                <w:szCs w:val="22"/>
                <w:lang w:eastAsia="fr-FR"/>
              </w:rPr>
              <w:t xml:space="preserve"> </w:t>
            </w:r>
            <w:bookmarkEnd w:id="195"/>
          </w:p>
        </w:tc>
      </w:tr>
    </w:tbl>
    <w:p w14:paraId="7CC10CED" w14:textId="77777777" w:rsidR="0093422C" w:rsidRDefault="0093422C" w:rsidP="009B1930">
      <w:pPr>
        <w:spacing w:before="120" w:line="360" w:lineRule="auto"/>
        <w:ind w:firstLine="708"/>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1EAC429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6469A9">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9C68C7"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DEC89D8" w:rsidR="0093422C" w:rsidRDefault="0093422C" w:rsidP="009B1930">
      <w:pPr>
        <w:spacing w:before="120" w:line="360" w:lineRule="auto"/>
        <w:ind w:firstLine="709"/>
      </w:pPr>
      <w:r>
        <w:lastRenderedPageBreak/>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6469A9">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4D6F372D" w:rsidR="0093422C" w:rsidRDefault="0093422C" w:rsidP="009B1930">
      <w:pPr>
        <w:spacing w:before="120" w:line="360" w:lineRule="auto"/>
        <w:ind w:firstLine="709"/>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6469A9">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6469A9">
        <w:t>[36]</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96" w:name="_Ref528670063"/>
      <w:bookmarkStart w:id="197" w:name="_Toc534650375"/>
      <w:r>
        <w:t>Résolution des équations couplées</w:t>
      </w:r>
      <w:bookmarkEnd w:id="196"/>
      <w:bookmarkEnd w:id="197"/>
    </w:p>
    <w:p w14:paraId="76EC719D" w14:textId="77777777" w:rsidR="0093422C" w:rsidRDefault="0093422C" w:rsidP="0093422C"/>
    <w:p w14:paraId="67CF7F2E" w14:textId="4A3C6F48"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6469A9">
        <w:rPr>
          <w:b/>
        </w:rPr>
        <w:t>[37]</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98" w:name="_Ref528671596"/>
      <w:r>
        <w:t>Discrétisation de l’équation de Reynolds avec cavitation</w:t>
      </w:r>
      <w:bookmarkEnd w:id="198"/>
    </w:p>
    <w:p w14:paraId="577F7E3B" w14:textId="77777777" w:rsidR="0093422C" w:rsidRDefault="0093422C" w:rsidP="0093422C"/>
    <w:p w14:paraId="511A9398" w14:textId="503FE1D4"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6469A9" w:rsidRPr="006469A9">
        <w:rPr>
          <w:b/>
          <w:noProof/>
        </w:rPr>
        <w:t>Figure 2.3</w:t>
      </w:r>
      <w:r w:rsidR="006469A9" w:rsidRPr="006469A9">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1"/>
                    <a:stretch>
                      <a:fillRect/>
                    </a:stretch>
                  </pic:blipFill>
                  <pic:spPr>
                    <a:xfrm>
                      <a:off x="0" y="0"/>
                      <a:ext cx="3430800" cy="2037600"/>
                    </a:xfrm>
                    <a:prstGeom prst="rect">
                      <a:avLst/>
                    </a:prstGeom>
                  </pic:spPr>
                </pic:pic>
              </a:graphicData>
            </a:graphic>
          </wp:inline>
        </w:drawing>
      </w:r>
    </w:p>
    <w:p w14:paraId="3CDD3B82" w14:textId="4696DAAA" w:rsidR="0093422C" w:rsidRPr="00DF06F6" w:rsidRDefault="0093422C" w:rsidP="0093422C">
      <w:pPr>
        <w:pStyle w:val="Lgende"/>
        <w:spacing w:line="360" w:lineRule="auto"/>
        <w:jc w:val="center"/>
        <w:rPr>
          <w:i w:val="0"/>
          <w:noProof/>
          <w:sz w:val="22"/>
        </w:rPr>
      </w:pPr>
      <w:bookmarkStart w:id="199" w:name="_Ref525899785"/>
      <w:r w:rsidRPr="00DF06F6">
        <w:rPr>
          <w:i w:val="0"/>
          <w:noProof/>
          <w:sz w:val="22"/>
        </w:rPr>
        <w:t xml:space="preserve">Figure </w:t>
      </w:r>
      <w:r w:rsidR="000325F0">
        <w:rPr>
          <w:i w:val="0"/>
          <w:noProof/>
          <w:sz w:val="22"/>
        </w:rPr>
        <w:fldChar w:fldCharType="begin"/>
      </w:r>
      <w:r w:rsidR="000325F0">
        <w:rPr>
          <w:i w:val="0"/>
          <w:noProof/>
          <w:sz w:val="22"/>
        </w:rPr>
        <w:instrText xml:space="preserve"> STYLEREF 2 \s </w:instrText>
      </w:r>
      <w:r w:rsidR="000325F0">
        <w:rPr>
          <w:i w:val="0"/>
          <w:noProof/>
          <w:sz w:val="22"/>
        </w:rPr>
        <w:fldChar w:fldCharType="separate"/>
      </w:r>
      <w:r w:rsidR="000325F0">
        <w:rPr>
          <w:i w:val="0"/>
          <w:noProof/>
          <w:sz w:val="22"/>
        </w:rPr>
        <w:t>2.3</w:t>
      </w:r>
      <w:r w:rsidR="000325F0">
        <w:rPr>
          <w:i w:val="0"/>
          <w:noProof/>
          <w:sz w:val="22"/>
        </w:rPr>
        <w:fldChar w:fldCharType="end"/>
      </w:r>
      <w:r w:rsidR="000325F0">
        <w:rPr>
          <w:i w:val="0"/>
          <w:noProof/>
          <w:sz w:val="22"/>
        </w:rPr>
        <w:noBreakHyphen/>
      </w:r>
      <w:r w:rsidR="000325F0">
        <w:rPr>
          <w:i w:val="0"/>
          <w:noProof/>
          <w:sz w:val="22"/>
        </w:rPr>
        <w:fldChar w:fldCharType="begin"/>
      </w:r>
      <w:r w:rsidR="000325F0">
        <w:rPr>
          <w:i w:val="0"/>
          <w:noProof/>
          <w:sz w:val="22"/>
        </w:rPr>
        <w:instrText xml:space="preserve"> SEQ Figure \* ARABIC \s 2 </w:instrText>
      </w:r>
      <w:r w:rsidR="000325F0">
        <w:rPr>
          <w:i w:val="0"/>
          <w:noProof/>
          <w:sz w:val="22"/>
        </w:rPr>
        <w:fldChar w:fldCharType="separate"/>
      </w:r>
      <w:r w:rsidR="000325F0">
        <w:rPr>
          <w:i w:val="0"/>
          <w:noProof/>
          <w:sz w:val="22"/>
        </w:rPr>
        <w:t>4</w:t>
      </w:r>
      <w:r w:rsidR="000325F0">
        <w:rPr>
          <w:i w:val="0"/>
          <w:noProof/>
          <w:sz w:val="22"/>
        </w:rPr>
        <w:fldChar w:fldCharType="end"/>
      </w:r>
      <w:bookmarkEnd w:id="199"/>
      <w:r>
        <w:rPr>
          <w:i w:val="0"/>
          <w:noProof/>
          <w:sz w:val="22"/>
        </w:rPr>
        <w:t> : le maillge 2D utilisé pour l’équation de Reynolds</w:t>
      </w:r>
    </w:p>
    <w:p w14:paraId="0E40AC9E" w14:textId="25802232" w:rsidR="0093422C" w:rsidRDefault="0093422C" w:rsidP="0093422C">
      <w:pPr>
        <w:spacing w:line="360" w:lineRule="auto"/>
      </w:pPr>
      <w:r>
        <w:lastRenderedPageBreak/>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6469A9">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9C68C7"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9C68C7"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9C68C7"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9C68C7"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9C68C7"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9C68C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9C68C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0" w:name="_Ref525844214"/>
            <w:r w:rsidRPr="00134F70">
              <w:rPr>
                <w:rFonts w:ascii="Times New Roman" w:eastAsia="Times New Roman" w:hAnsi="Times New Roman"/>
                <w:b/>
                <w:iCs w:val="0"/>
                <w:color w:val="auto"/>
                <w:sz w:val="22"/>
                <w:szCs w:val="22"/>
                <w:lang w:eastAsia="fr-FR"/>
              </w:rPr>
              <w:t xml:space="preserve"> </w:t>
            </w:r>
            <w:bookmarkEnd w:id="200"/>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5D4CF805"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6469A9">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1" w:name="_Ref525898126"/>
            <w:r w:rsidRPr="00134F70">
              <w:rPr>
                <w:rFonts w:ascii="Times New Roman" w:eastAsia="Times New Roman" w:hAnsi="Times New Roman"/>
                <w:b/>
                <w:iCs w:val="0"/>
                <w:color w:val="auto"/>
                <w:sz w:val="22"/>
                <w:szCs w:val="22"/>
                <w:lang w:eastAsia="fr-FR"/>
              </w:rPr>
              <w:t xml:space="preserve"> </w:t>
            </w:r>
            <w:bookmarkEnd w:id="201"/>
          </w:p>
        </w:tc>
      </w:tr>
    </w:tbl>
    <w:p w14:paraId="26B2A758" w14:textId="11C33B2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6469A9">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9C68C7"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4CC0CD94"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6469A9">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02" w:name="_Ref526268159"/>
            <w:r w:rsidRPr="00134F70">
              <w:rPr>
                <w:rFonts w:ascii="Times New Roman" w:eastAsia="Times New Roman" w:hAnsi="Times New Roman"/>
                <w:b/>
                <w:iCs w:val="0"/>
                <w:color w:val="auto"/>
                <w:sz w:val="22"/>
                <w:szCs w:val="22"/>
                <w:lang w:eastAsia="fr-FR"/>
              </w:rPr>
              <w:t xml:space="preserve"> </w:t>
            </w:r>
            <w:bookmarkEnd w:id="202"/>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9C68C7"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9C68C7"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9C68C7"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5B8E1F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6469A9">
        <w:rPr>
          <w:rFonts w:ascii="Calibri" w:hAnsi="Calibri"/>
          <w:b/>
          <w:snapToGrid/>
          <w:color w:val="auto"/>
          <w:sz w:val="22"/>
          <w:szCs w:val="20"/>
          <w:lang w:val="fr-FR" w:eastAsia="fr-FR" w:bidi="ar-SA"/>
        </w:rPr>
        <w:t>[37]</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9C68C7"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9C68C7"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9C68C7"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9C68C7"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179223CC"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6469A9" w:rsidRPr="006469A9">
        <w:rPr>
          <w:b/>
          <w:noProof/>
        </w:rPr>
        <w:t>Figure 2.3</w:t>
      </w:r>
      <w:r w:rsidR="006469A9" w:rsidRPr="006469A9">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00" cy="3106800"/>
                    </a:xfrm>
                    <a:prstGeom prst="rect">
                      <a:avLst/>
                    </a:prstGeom>
                  </pic:spPr>
                </pic:pic>
              </a:graphicData>
            </a:graphic>
          </wp:inline>
        </w:drawing>
      </w:r>
    </w:p>
    <w:p w14:paraId="33BE36F9" w14:textId="64D31217" w:rsidR="003519E6" w:rsidRPr="005841B5" w:rsidRDefault="003519E6" w:rsidP="003519E6">
      <w:pPr>
        <w:pStyle w:val="Lgende"/>
        <w:spacing w:line="360" w:lineRule="auto"/>
        <w:jc w:val="center"/>
        <w:rPr>
          <w:i w:val="0"/>
          <w:noProof/>
          <w:sz w:val="22"/>
        </w:rPr>
      </w:pPr>
      <w:bookmarkStart w:id="203" w:name="_Ref525914764"/>
      <w:r w:rsidRPr="005841B5">
        <w:rPr>
          <w:i w:val="0"/>
          <w:noProof/>
          <w:sz w:val="22"/>
        </w:rPr>
        <w:t xml:space="preserve">Figure </w:t>
      </w:r>
      <w:r w:rsidR="000325F0">
        <w:rPr>
          <w:i w:val="0"/>
          <w:noProof/>
          <w:sz w:val="22"/>
        </w:rPr>
        <w:fldChar w:fldCharType="begin"/>
      </w:r>
      <w:r w:rsidR="000325F0">
        <w:rPr>
          <w:i w:val="0"/>
          <w:noProof/>
          <w:sz w:val="22"/>
        </w:rPr>
        <w:instrText xml:space="preserve"> STYLEREF 2 \s </w:instrText>
      </w:r>
      <w:r w:rsidR="000325F0">
        <w:rPr>
          <w:i w:val="0"/>
          <w:noProof/>
          <w:sz w:val="22"/>
        </w:rPr>
        <w:fldChar w:fldCharType="separate"/>
      </w:r>
      <w:r w:rsidR="000325F0">
        <w:rPr>
          <w:i w:val="0"/>
          <w:noProof/>
          <w:sz w:val="22"/>
        </w:rPr>
        <w:t>2.3</w:t>
      </w:r>
      <w:r w:rsidR="000325F0">
        <w:rPr>
          <w:i w:val="0"/>
          <w:noProof/>
          <w:sz w:val="22"/>
        </w:rPr>
        <w:fldChar w:fldCharType="end"/>
      </w:r>
      <w:r w:rsidR="000325F0">
        <w:rPr>
          <w:i w:val="0"/>
          <w:noProof/>
          <w:sz w:val="22"/>
        </w:rPr>
        <w:noBreakHyphen/>
      </w:r>
      <w:r w:rsidR="000325F0">
        <w:rPr>
          <w:i w:val="0"/>
          <w:noProof/>
          <w:sz w:val="22"/>
        </w:rPr>
        <w:fldChar w:fldCharType="begin"/>
      </w:r>
      <w:r w:rsidR="000325F0">
        <w:rPr>
          <w:i w:val="0"/>
          <w:noProof/>
          <w:sz w:val="22"/>
        </w:rPr>
        <w:instrText xml:space="preserve"> SEQ Figure \* ARABIC \s 2 </w:instrText>
      </w:r>
      <w:r w:rsidR="000325F0">
        <w:rPr>
          <w:i w:val="0"/>
          <w:noProof/>
          <w:sz w:val="22"/>
        </w:rPr>
        <w:fldChar w:fldCharType="separate"/>
      </w:r>
      <w:r w:rsidR="000325F0">
        <w:rPr>
          <w:i w:val="0"/>
          <w:noProof/>
          <w:sz w:val="22"/>
        </w:rPr>
        <w:t>5</w:t>
      </w:r>
      <w:r w:rsidR="000325F0">
        <w:rPr>
          <w:i w:val="0"/>
          <w:noProof/>
          <w:sz w:val="22"/>
        </w:rPr>
        <w:fldChar w:fldCharType="end"/>
      </w:r>
      <w:bookmarkEnd w:id="203"/>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lastRenderedPageBreak/>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505FE3E6" w:rsidR="0093422C" w:rsidRDefault="0093422C" w:rsidP="00B74996">
      <w:pPr>
        <w:pStyle w:val="Titre3"/>
        <w:ind w:left="709"/>
      </w:pPr>
      <w:bookmarkStart w:id="204" w:name="_Toc534650376"/>
      <w:r>
        <w:t xml:space="preserve">Méthode de colocation </w:t>
      </w:r>
      <w:r w:rsidR="00B1189C">
        <w:t>aux</w:t>
      </w:r>
      <w:r>
        <w:t xml:space="preserve"> points de Lobatto</w:t>
      </w:r>
      <w:bookmarkEnd w:id="204"/>
    </w:p>
    <w:p w14:paraId="2C6E80D0" w14:textId="77777777" w:rsidR="0093422C" w:rsidRDefault="0093422C" w:rsidP="0093422C"/>
    <w:p w14:paraId="26506EA0" w14:textId="35B547DE"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6469A9">
        <w:rPr>
          <w:b/>
        </w:rPr>
        <w:t>[38]</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6469A9">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6469A9">
        <w:rPr>
          <w:b/>
        </w:rPr>
        <w:t>[39]</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08CDFE22"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6469A9">
        <w:rPr>
          <w:b/>
        </w:rPr>
        <w:t>[40]</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6469A9">
        <w:rPr>
          <w:b/>
        </w:rPr>
        <w:t>[38]</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6469A9">
        <w:rPr>
          <w:b/>
        </w:rPr>
        <w:t>[39]</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79FC5D1" w:rsidR="0093422C" w:rsidRDefault="0093422C" w:rsidP="00373637">
      <w:pPr>
        <w:spacing w:line="360" w:lineRule="auto"/>
        <w:ind w:firstLine="708"/>
      </w:pPr>
      <w:r w:rsidRPr="00C25B3C">
        <w:lastRenderedPageBreak/>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6469A9">
        <w:rPr>
          <w:b/>
        </w:rPr>
        <w:t>[31]</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616185CE"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6469A9">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6469A9">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w:commentRangeStart w:id="205"/>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9C68C7"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206" w:name="_Ref526242254"/>
            <w:r w:rsidRPr="00134F70">
              <w:rPr>
                <w:rFonts w:ascii="Times New Roman" w:eastAsia="Times New Roman" w:hAnsi="Times New Roman"/>
                <w:b/>
                <w:iCs w:val="0"/>
                <w:color w:val="auto"/>
                <w:sz w:val="22"/>
                <w:szCs w:val="22"/>
                <w:lang w:eastAsia="fr-FR"/>
              </w:rPr>
              <w:t xml:space="preserve"> </w:t>
            </w:r>
            <w:bookmarkEnd w:id="206"/>
          </w:p>
        </w:tc>
      </w:tr>
    </w:tbl>
    <w:p w14:paraId="4A73B744" w14:textId="29010883"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r w:rsidR="007F2B2D">
        <w:t>de</w:t>
      </w:r>
    </w:p>
    <w:p w14:paraId="544A7761" w14:textId="2BDAECD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6469A9">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9C68C7"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9C68C7"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205"/>
    <w:p w14:paraId="3C69253E" w14:textId="77777777" w:rsidR="0093422C" w:rsidRDefault="007F2B2D" w:rsidP="0093422C">
      <w:pPr>
        <w:spacing w:line="360" w:lineRule="auto"/>
      </w:pPr>
      <w:r>
        <w:rPr>
          <w:rStyle w:val="Marquedecommentaire"/>
        </w:rPr>
        <w:commentReference w:id="205"/>
      </w:r>
      <w:r w:rsidR="0093422C">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9C68C7"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9C68C7"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9C68C7"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2921F99F"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6469A9">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0EE5D3CC"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6469A9">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1F5B8C2A" w:rsidR="0093422C" w:rsidRPr="00D51381" w:rsidRDefault="0093422C" w:rsidP="005420CD">
            <w:pPr>
              <w:spacing w:line="360" w:lineRule="auto"/>
            </w:pPr>
            <w:commentRangeStart w:id="207"/>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w:bookmarkStart w:id="208" w:name="_GoBack"/>
                <w:bookmarkEnd w:id="208"/>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9" w:name="_Ref528678596"/>
            <w:r w:rsidRPr="001C390D">
              <w:rPr>
                <w:rFonts w:ascii="Calibri" w:eastAsia="Times New Roman" w:hAnsi="Calibri" w:cs="Times New Roman"/>
                <w:i w:val="0"/>
                <w:iCs w:val="0"/>
                <w:color w:val="auto"/>
                <w:sz w:val="22"/>
                <w:szCs w:val="20"/>
                <w:lang w:eastAsia="fr-FR"/>
              </w:rPr>
              <w:t xml:space="preserve"> </w:t>
            </w:r>
            <w:bookmarkEnd w:id="209"/>
            <w:commentRangeEnd w:id="207"/>
            <w:r w:rsidR="00B83232">
              <w:rPr>
                <w:rStyle w:val="Marquedecommentaire"/>
                <w:rFonts w:ascii="Calibri" w:eastAsia="Times New Roman" w:hAnsi="Calibri" w:cs="Times New Roman"/>
                <w:i w:val="0"/>
                <w:iCs w:val="0"/>
                <w:color w:val="auto"/>
                <w:lang w:eastAsia="fr-FR"/>
              </w:rPr>
              <w:commentReference w:id="207"/>
            </w:r>
          </w:p>
        </w:tc>
      </w:tr>
    </w:tbl>
    <w:p w14:paraId="1749A797" w14:textId="63CA502B"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6469A9">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6469A9">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w:t>
      </w:r>
      <w:r>
        <w:lastRenderedPageBreak/>
        <w:t>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5920FB5"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6469A9">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6469A9">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210" w:name="_Toc534650377"/>
      <w:r>
        <w:t>Efforts générés dans paliers hydrodynamiques</w:t>
      </w:r>
      <w:bookmarkEnd w:id="210"/>
    </w:p>
    <w:p w14:paraId="66D40BD0" w14:textId="77777777" w:rsidR="000B533E" w:rsidRPr="000B533E" w:rsidRDefault="000B533E" w:rsidP="000B533E"/>
    <w:p w14:paraId="25D95A2E" w14:textId="7365754D" w:rsidR="0093422C" w:rsidRPr="00D14956" w:rsidRDefault="0093422C" w:rsidP="0093422C">
      <w:pPr>
        <w:spacing w:line="360" w:lineRule="auto"/>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D14956">
        <w:fldChar w:fldCharType="begin"/>
      </w:r>
      <w:r w:rsidRPr="00D14956">
        <w:instrText xml:space="preserve"> REF _Ref526328409 \h  \* MERGEFORMAT </w:instrText>
      </w:r>
      <w:r w:rsidRPr="00D14956">
        <w:fldChar w:fldCharType="separate"/>
      </w:r>
      <w:r w:rsidR="006469A9" w:rsidRPr="006469A9">
        <w:t>Figure 2.2</w:t>
      </w:r>
      <w:r w:rsidR="006469A9" w:rsidRPr="006469A9">
        <w:noBreakHyphen/>
        <w:t>1</w:t>
      </w:r>
      <w:r w:rsidRPr="00D14956">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9C68C7"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93422C">
      <w:pPr>
        <w:spacing w:line="360" w:lineRule="auto"/>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B50692">
      <w:pPr>
        <w:spacing w:line="360" w:lineRule="auto"/>
        <w:ind w:firstLine="708"/>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B50692">
      <w:pPr>
        <w:spacing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211" w:name="_Toc534650378"/>
      <w:r>
        <w:lastRenderedPageBreak/>
        <w:t>Études de cas d’un palier avec deux lobes</w:t>
      </w:r>
      <w:bookmarkEnd w:id="211"/>
    </w:p>
    <w:p w14:paraId="3DD1E7B1" w14:textId="77777777" w:rsidR="0093422C" w:rsidRDefault="0093422C" w:rsidP="0093422C">
      <w:pPr>
        <w:spacing w:line="360" w:lineRule="auto"/>
      </w:pPr>
    </w:p>
    <w:p w14:paraId="38B2582E" w14:textId="3D4C4C0D"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6469A9">
        <w:rPr>
          <w:b/>
        </w:rPr>
        <w:t>[42]</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6469A9" w:rsidRPr="006469A9">
        <w:rPr>
          <w:b/>
          <w:szCs w:val="22"/>
        </w:rPr>
        <w:t xml:space="preserve">Figure </w:t>
      </w:r>
      <w:r w:rsidR="006469A9" w:rsidRPr="006469A9">
        <w:rPr>
          <w:b/>
          <w:i/>
          <w:iCs/>
          <w:noProof/>
          <w:szCs w:val="22"/>
        </w:rPr>
        <w:t>2.5</w:t>
      </w:r>
      <w:r w:rsidR="006469A9" w:rsidRPr="006469A9">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6469A9" w:rsidRPr="006469A9">
        <w:rPr>
          <w:b/>
          <w:szCs w:val="22"/>
        </w:rPr>
        <w:t xml:space="preserve">Tableau </w:t>
      </w:r>
      <w:r w:rsidR="006469A9" w:rsidRPr="006469A9">
        <w:rPr>
          <w:b/>
          <w:i/>
          <w:iCs/>
          <w:noProof/>
          <w:szCs w:val="22"/>
        </w:rPr>
        <w:t>2.5</w:t>
      </w:r>
      <w:r w:rsidR="006469A9" w:rsidRPr="006469A9">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45D61C2C" w14:textId="49FFE126" w:rsidR="00B74996" w:rsidRPr="004447C8" w:rsidRDefault="00B74996" w:rsidP="00B74996">
      <w:pPr>
        <w:pStyle w:val="Lgende"/>
        <w:spacing w:line="360" w:lineRule="auto"/>
        <w:jc w:val="center"/>
        <w:rPr>
          <w:i w:val="0"/>
          <w:iCs w:val="0"/>
          <w:color w:val="auto"/>
          <w:sz w:val="22"/>
          <w:szCs w:val="22"/>
        </w:rPr>
      </w:pPr>
      <w:bookmarkStart w:id="212" w:name="_Ref476837092"/>
      <w:r w:rsidRPr="004447C8">
        <w:rPr>
          <w:i w:val="0"/>
          <w:iCs w:val="0"/>
          <w:color w:val="auto"/>
          <w:sz w:val="22"/>
          <w:szCs w:val="22"/>
        </w:rPr>
        <w:t xml:space="preserve">Figure </w:t>
      </w:r>
      <w:r w:rsidR="000325F0">
        <w:rPr>
          <w:i w:val="0"/>
          <w:iCs w:val="0"/>
          <w:color w:val="auto"/>
          <w:sz w:val="22"/>
          <w:szCs w:val="22"/>
        </w:rPr>
        <w:fldChar w:fldCharType="begin"/>
      </w:r>
      <w:r w:rsidR="000325F0">
        <w:rPr>
          <w:i w:val="0"/>
          <w:iCs w:val="0"/>
          <w:color w:val="auto"/>
          <w:sz w:val="22"/>
          <w:szCs w:val="22"/>
        </w:rPr>
        <w:instrText xml:space="preserve"> STYLEREF 2 \s </w:instrText>
      </w:r>
      <w:r w:rsidR="000325F0">
        <w:rPr>
          <w:i w:val="0"/>
          <w:iCs w:val="0"/>
          <w:color w:val="auto"/>
          <w:sz w:val="22"/>
          <w:szCs w:val="22"/>
        </w:rPr>
        <w:fldChar w:fldCharType="separate"/>
      </w:r>
      <w:r w:rsidR="000325F0">
        <w:rPr>
          <w:i w:val="0"/>
          <w:iCs w:val="0"/>
          <w:noProof/>
          <w:color w:val="auto"/>
          <w:sz w:val="22"/>
          <w:szCs w:val="22"/>
        </w:rPr>
        <w:t>2.5</w:t>
      </w:r>
      <w:r w:rsidR="000325F0">
        <w:rPr>
          <w:i w:val="0"/>
          <w:iCs w:val="0"/>
          <w:color w:val="auto"/>
          <w:sz w:val="22"/>
          <w:szCs w:val="22"/>
        </w:rPr>
        <w:fldChar w:fldCharType="end"/>
      </w:r>
      <w:r w:rsidR="000325F0">
        <w:rPr>
          <w:i w:val="0"/>
          <w:iCs w:val="0"/>
          <w:color w:val="auto"/>
          <w:sz w:val="22"/>
          <w:szCs w:val="22"/>
        </w:rPr>
        <w:noBreakHyphen/>
      </w:r>
      <w:r w:rsidR="000325F0">
        <w:rPr>
          <w:i w:val="0"/>
          <w:iCs w:val="0"/>
          <w:color w:val="auto"/>
          <w:sz w:val="22"/>
          <w:szCs w:val="22"/>
        </w:rPr>
        <w:fldChar w:fldCharType="begin"/>
      </w:r>
      <w:r w:rsidR="000325F0">
        <w:rPr>
          <w:i w:val="0"/>
          <w:iCs w:val="0"/>
          <w:color w:val="auto"/>
          <w:sz w:val="22"/>
          <w:szCs w:val="22"/>
        </w:rPr>
        <w:instrText xml:space="preserve"> SEQ Figure \* ARABIC \s 2 </w:instrText>
      </w:r>
      <w:r w:rsidR="000325F0">
        <w:rPr>
          <w:i w:val="0"/>
          <w:iCs w:val="0"/>
          <w:color w:val="auto"/>
          <w:sz w:val="22"/>
          <w:szCs w:val="22"/>
        </w:rPr>
        <w:fldChar w:fldCharType="separate"/>
      </w:r>
      <w:r w:rsidR="000325F0">
        <w:rPr>
          <w:i w:val="0"/>
          <w:iCs w:val="0"/>
          <w:noProof/>
          <w:color w:val="auto"/>
          <w:sz w:val="22"/>
          <w:szCs w:val="22"/>
        </w:rPr>
        <w:t>1</w:t>
      </w:r>
      <w:r w:rsidR="000325F0">
        <w:rPr>
          <w:i w:val="0"/>
          <w:iCs w:val="0"/>
          <w:color w:val="auto"/>
          <w:sz w:val="22"/>
          <w:szCs w:val="22"/>
        </w:rPr>
        <w:fldChar w:fldCharType="end"/>
      </w:r>
      <w:bookmarkEnd w:id="212"/>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eastAsia="zh-CN"/>
        </w:rPr>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5EBAD946" w:rsidR="0093422C" w:rsidRPr="004447C8" w:rsidRDefault="0093422C" w:rsidP="0093422C">
      <w:pPr>
        <w:pStyle w:val="Lgende"/>
        <w:jc w:val="center"/>
        <w:rPr>
          <w:i w:val="0"/>
          <w:iCs w:val="0"/>
          <w:color w:val="auto"/>
          <w:sz w:val="22"/>
          <w:szCs w:val="22"/>
        </w:rPr>
      </w:pPr>
      <w:bookmarkStart w:id="213" w:name="_Ref476837107"/>
      <w:r w:rsidRPr="004447C8">
        <w:rPr>
          <w:i w:val="0"/>
          <w:iCs w:val="0"/>
          <w:color w:val="auto"/>
          <w:sz w:val="22"/>
          <w:szCs w:val="22"/>
        </w:rPr>
        <w:t xml:space="preserve">Tableau </w:t>
      </w:r>
      <w:r w:rsidR="009521A5">
        <w:rPr>
          <w:i w:val="0"/>
          <w:iCs w:val="0"/>
          <w:color w:val="auto"/>
          <w:sz w:val="22"/>
          <w:szCs w:val="22"/>
        </w:rPr>
        <w:fldChar w:fldCharType="begin"/>
      </w:r>
      <w:r w:rsidR="009521A5">
        <w:rPr>
          <w:i w:val="0"/>
          <w:iCs w:val="0"/>
          <w:color w:val="auto"/>
          <w:sz w:val="22"/>
          <w:szCs w:val="22"/>
        </w:rPr>
        <w:instrText xml:space="preserve"> STYLEREF 2 \s </w:instrText>
      </w:r>
      <w:r w:rsidR="009521A5">
        <w:rPr>
          <w:i w:val="0"/>
          <w:iCs w:val="0"/>
          <w:color w:val="auto"/>
          <w:sz w:val="22"/>
          <w:szCs w:val="22"/>
        </w:rPr>
        <w:fldChar w:fldCharType="separate"/>
      </w:r>
      <w:r w:rsidR="006469A9">
        <w:rPr>
          <w:i w:val="0"/>
          <w:iCs w:val="0"/>
          <w:noProof/>
          <w:color w:val="auto"/>
          <w:sz w:val="22"/>
          <w:szCs w:val="22"/>
        </w:rPr>
        <w:t>2.5</w:t>
      </w:r>
      <w:r w:rsidR="009521A5">
        <w:rPr>
          <w:i w:val="0"/>
          <w:iCs w:val="0"/>
          <w:color w:val="auto"/>
          <w:sz w:val="22"/>
          <w:szCs w:val="22"/>
        </w:rPr>
        <w:fldChar w:fldCharType="end"/>
      </w:r>
      <w:r w:rsidR="009521A5">
        <w:rPr>
          <w:i w:val="0"/>
          <w:iCs w:val="0"/>
          <w:color w:val="auto"/>
          <w:sz w:val="22"/>
          <w:szCs w:val="22"/>
        </w:rPr>
        <w:noBreakHyphen/>
      </w:r>
      <w:r w:rsidR="009521A5">
        <w:rPr>
          <w:i w:val="0"/>
          <w:iCs w:val="0"/>
          <w:color w:val="auto"/>
          <w:sz w:val="22"/>
          <w:szCs w:val="22"/>
        </w:rPr>
        <w:fldChar w:fldCharType="begin"/>
      </w:r>
      <w:r w:rsidR="009521A5">
        <w:rPr>
          <w:i w:val="0"/>
          <w:iCs w:val="0"/>
          <w:color w:val="auto"/>
          <w:sz w:val="22"/>
          <w:szCs w:val="22"/>
        </w:rPr>
        <w:instrText xml:space="preserve"> SEQ Tableau \* ARABIC \s 2 </w:instrText>
      </w:r>
      <w:r w:rsidR="009521A5">
        <w:rPr>
          <w:i w:val="0"/>
          <w:iCs w:val="0"/>
          <w:color w:val="auto"/>
          <w:sz w:val="22"/>
          <w:szCs w:val="22"/>
        </w:rPr>
        <w:fldChar w:fldCharType="separate"/>
      </w:r>
      <w:r w:rsidR="006469A9">
        <w:rPr>
          <w:i w:val="0"/>
          <w:iCs w:val="0"/>
          <w:noProof/>
          <w:color w:val="auto"/>
          <w:sz w:val="22"/>
          <w:szCs w:val="22"/>
        </w:rPr>
        <w:t>1</w:t>
      </w:r>
      <w:r w:rsidR="009521A5">
        <w:rPr>
          <w:i w:val="0"/>
          <w:iCs w:val="0"/>
          <w:color w:val="auto"/>
          <w:sz w:val="22"/>
          <w:szCs w:val="22"/>
        </w:rPr>
        <w:fldChar w:fldCharType="end"/>
      </w:r>
      <w:bookmarkEnd w:id="213"/>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3B77CB5D" w:rsidR="0093422C" w:rsidRDefault="0093422C" w:rsidP="001B7FB7">
      <w:pPr>
        <w:spacing w:line="360" w:lineRule="auto"/>
        <w:ind w:firstLine="708"/>
      </w:pPr>
      <w:r w:rsidRPr="001B7FB7">
        <w:lastRenderedPageBreak/>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6469A9" w:rsidRPr="006469A9">
        <w:rPr>
          <w:b/>
          <w:bCs/>
          <w:iCs/>
        </w:rPr>
        <w:t xml:space="preserve">Tableau </w:t>
      </w:r>
      <w:r w:rsidR="006469A9" w:rsidRPr="006469A9">
        <w:rPr>
          <w:b/>
          <w:bCs/>
          <w:iCs/>
          <w:noProof/>
        </w:rPr>
        <w:t>2.5</w:t>
      </w:r>
      <w:r w:rsidR="006469A9" w:rsidRPr="006469A9">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7483A2E"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214"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6469A9">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6469A9">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214"/>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22401D0"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6469A9" w:rsidRPr="006469A9">
        <w:rPr>
          <w:b/>
        </w:rPr>
        <w:t xml:space="preserve">Figure </w:t>
      </w:r>
      <w:r w:rsidR="006469A9" w:rsidRPr="006469A9">
        <w:rPr>
          <w:b/>
          <w:noProof/>
        </w:rPr>
        <w:t>2.5</w:t>
      </w:r>
      <w:r w:rsidR="006469A9" w:rsidRPr="006469A9">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6469A9" w:rsidRPr="006469A9">
        <w:rPr>
          <w:b/>
        </w:rPr>
        <w:t>Figure</w:t>
      </w:r>
      <w:r w:rsidR="006469A9" w:rsidRPr="006469A9">
        <w:rPr>
          <w:b/>
          <w:noProof/>
        </w:rPr>
        <w:t xml:space="preserve"> 2.5</w:t>
      </w:r>
      <w:r w:rsidR="006469A9" w:rsidRPr="006469A9">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lastRenderedPageBreak/>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B619536" w:rsidR="0093422C" w:rsidRDefault="0093422C" w:rsidP="00E75151">
      <w:pPr>
        <w:jc w:val="center"/>
      </w:pPr>
      <w:bookmarkStart w:id="215" w:name="_Ref524006364"/>
      <w:r w:rsidRPr="003B2745">
        <w:t xml:space="preserve">Figure </w:t>
      </w:r>
      <w:r w:rsidR="000325F0">
        <w:fldChar w:fldCharType="begin"/>
      </w:r>
      <w:r w:rsidR="000325F0">
        <w:instrText xml:space="preserve"> STYLEREF 2 \s </w:instrText>
      </w:r>
      <w:r w:rsidR="000325F0">
        <w:fldChar w:fldCharType="separate"/>
      </w:r>
      <w:r w:rsidR="000325F0">
        <w:rPr>
          <w:noProof/>
        </w:rPr>
        <w:t>2.5</w:t>
      </w:r>
      <w:r w:rsidR="000325F0">
        <w:fldChar w:fldCharType="end"/>
      </w:r>
      <w:r w:rsidR="000325F0">
        <w:noBreakHyphen/>
      </w:r>
      <w:r w:rsidR="000325F0">
        <w:fldChar w:fldCharType="begin"/>
      </w:r>
      <w:r w:rsidR="000325F0">
        <w:instrText xml:space="preserve"> SEQ Figure \* ARABIC \s 2 </w:instrText>
      </w:r>
      <w:r w:rsidR="000325F0">
        <w:fldChar w:fldCharType="separate"/>
      </w:r>
      <w:r w:rsidR="000325F0">
        <w:rPr>
          <w:noProof/>
        </w:rPr>
        <w:t>2</w:t>
      </w:r>
      <w:r w:rsidR="000325F0">
        <w:fldChar w:fldCharType="end"/>
      </w:r>
      <w:bookmarkEnd w:id="215"/>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468C6898" w:rsidR="00E75151" w:rsidRPr="003B2745" w:rsidRDefault="0093422C" w:rsidP="00AE5210">
      <w:pPr>
        <w:jc w:val="center"/>
      </w:pPr>
      <w:r w:rsidRPr="003B2745">
        <w:t xml:space="preserve">Figure </w:t>
      </w:r>
      <w:r w:rsidR="000325F0">
        <w:fldChar w:fldCharType="begin"/>
      </w:r>
      <w:r w:rsidR="000325F0">
        <w:instrText xml:space="preserve"> STYLEREF 2 \s </w:instrText>
      </w:r>
      <w:r w:rsidR="000325F0">
        <w:fldChar w:fldCharType="separate"/>
      </w:r>
      <w:r w:rsidR="000325F0">
        <w:rPr>
          <w:noProof/>
        </w:rPr>
        <w:t>2.5</w:t>
      </w:r>
      <w:r w:rsidR="000325F0">
        <w:fldChar w:fldCharType="end"/>
      </w:r>
      <w:r w:rsidR="000325F0">
        <w:noBreakHyphen/>
      </w:r>
      <w:r w:rsidR="000325F0">
        <w:fldChar w:fldCharType="begin"/>
      </w:r>
      <w:r w:rsidR="000325F0">
        <w:instrText xml:space="preserve"> SEQ Figure \* ARABIC \s 2 </w:instrText>
      </w:r>
      <w:r w:rsidR="000325F0">
        <w:fldChar w:fldCharType="separate"/>
      </w:r>
      <w:r w:rsidR="000325F0">
        <w:rPr>
          <w:noProof/>
        </w:rPr>
        <w:t>3</w:t>
      </w:r>
      <w:r w:rsidR="000325F0">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CD3E08D" w:rsidR="0093422C" w:rsidRDefault="0093422C" w:rsidP="00E75151">
      <w:pPr>
        <w:jc w:val="center"/>
      </w:pPr>
      <w:bookmarkStart w:id="216" w:name="_Ref526272542"/>
      <w:r w:rsidRPr="003B2745">
        <w:t xml:space="preserve">Figure </w:t>
      </w:r>
      <w:r w:rsidR="000325F0">
        <w:fldChar w:fldCharType="begin"/>
      </w:r>
      <w:r w:rsidR="000325F0">
        <w:instrText xml:space="preserve"> STYLEREF 2 \s </w:instrText>
      </w:r>
      <w:r w:rsidR="000325F0">
        <w:fldChar w:fldCharType="separate"/>
      </w:r>
      <w:r w:rsidR="000325F0">
        <w:rPr>
          <w:noProof/>
        </w:rPr>
        <w:t>2.5</w:t>
      </w:r>
      <w:r w:rsidR="000325F0">
        <w:fldChar w:fldCharType="end"/>
      </w:r>
      <w:r w:rsidR="000325F0">
        <w:noBreakHyphen/>
      </w:r>
      <w:r w:rsidR="000325F0">
        <w:fldChar w:fldCharType="begin"/>
      </w:r>
      <w:r w:rsidR="000325F0">
        <w:instrText xml:space="preserve"> SEQ Figure \* ARABIC \s 2 </w:instrText>
      </w:r>
      <w:r w:rsidR="000325F0">
        <w:fldChar w:fldCharType="separate"/>
      </w:r>
      <w:r w:rsidR="000325F0">
        <w:rPr>
          <w:noProof/>
        </w:rPr>
        <w:t>4</w:t>
      </w:r>
      <w:r w:rsidR="000325F0">
        <w:fldChar w:fldCharType="end"/>
      </w:r>
      <w:bookmarkEnd w:id="216"/>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17" w:name="_Toc534650379"/>
      <w:r w:rsidRPr="00CC16EF">
        <w:t>Conclusion</w:t>
      </w:r>
      <w:bookmarkEnd w:id="217"/>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lastRenderedPageBreak/>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18" w:name="_Toc534650380"/>
      <w:r>
        <w:lastRenderedPageBreak/>
        <w:t xml:space="preserve">Chapitre 3 : </w:t>
      </w:r>
      <w:r w:rsidR="00FE05DA">
        <w:br/>
      </w:r>
      <w:r>
        <w:t>Modélisation des rotors</w:t>
      </w:r>
      <w:bookmarkEnd w:id="218"/>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219" w:name="_Toc533768834"/>
      <w:bookmarkStart w:id="220" w:name="_Toc533769133"/>
      <w:bookmarkStart w:id="221" w:name="_Toc533769305"/>
      <w:bookmarkStart w:id="222" w:name="_Toc533769357"/>
      <w:bookmarkStart w:id="223" w:name="_Toc533769756"/>
      <w:bookmarkStart w:id="224" w:name="_Toc533771817"/>
      <w:bookmarkStart w:id="225" w:name="_Toc533772305"/>
      <w:bookmarkStart w:id="226" w:name="_Toc533774377"/>
      <w:bookmarkStart w:id="227" w:name="_Toc533775569"/>
      <w:bookmarkStart w:id="228" w:name="_Toc533776213"/>
      <w:bookmarkStart w:id="229" w:name="_Toc533776340"/>
      <w:bookmarkStart w:id="230" w:name="_Toc533777565"/>
      <w:bookmarkStart w:id="231" w:name="_Toc534279473"/>
      <w:bookmarkStart w:id="232" w:name="_Toc534279571"/>
      <w:bookmarkStart w:id="233" w:name="_Toc534279649"/>
      <w:bookmarkStart w:id="234" w:name="_Toc534290945"/>
      <w:bookmarkStart w:id="235" w:name="_Toc534293227"/>
      <w:bookmarkStart w:id="236" w:name="_Toc534293511"/>
      <w:bookmarkStart w:id="237" w:name="_Toc534293589"/>
      <w:bookmarkStart w:id="238" w:name="_Toc534387888"/>
      <w:bookmarkStart w:id="239" w:name="_Toc534410859"/>
      <w:bookmarkStart w:id="240" w:name="_Toc534620773"/>
      <w:bookmarkStart w:id="241" w:name="_Toc534621259"/>
      <w:bookmarkStart w:id="242" w:name="_Toc534621364"/>
      <w:bookmarkStart w:id="243" w:name="_Toc534621471"/>
      <w:bookmarkStart w:id="244" w:name="_Toc534625130"/>
      <w:bookmarkStart w:id="245" w:name="_Toc534631430"/>
      <w:bookmarkStart w:id="246" w:name="_Toc534631530"/>
      <w:bookmarkStart w:id="247" w:name="_Toc534631883"/>
      <w:bookmarkStart w:id="248" w:name="_Toc534632116"/>
      <w:bookmarkStart w:id="249" w:name="_Toc534632328"/>
      <w:bookmarkStart w:id="250" w:name="_Toc534632450"/>
      <w:bookmarkStart w:id="251" w:name="_Toc534632549"/>
      <w:bookmarkStart w:id="252" w:name="_Toc534633842"/>
      <w:bookmarkStart w:id="253" w:name="_Toc534634186"/>
      <w:bookmarkStart w:id="254" w:name="_Toc534634590"/>
      <w:bookmarkStart w:id="255" w:name="_Toc534634965"/>
      <w:bookmarkStart w:id="256" w:name="_Toc534635065"/>
      <w:bookmarkStart w:id="257" w:name="_Toc534635165"/>
      <w:bookmarkStart w:id="258" w:name="_Toc534635265"/>
      <w:bookmarkStart w:id="259" w:name="_Toc534635365"/>
      <w:bookmarkStart w:id="260" w:name="_Toc534635486"/>
      <w:bookmarkStart w:id="261" w:name="_Toc534635585"/>
      <w:bookmarkStart w:id="262" w:name="_Toc534636635"/>
      <w:bookmarkStart w:id="263" w:name="_Toc534638263"/>
      <w:bookmarkStart w:id="264" w:name="_Toc534638349"/>
      <w:bookmarkStart w:id="265" w:name="_Toc534638716"/>
      <w:bookmarkStart w:id="266" w:name="_Toc534640571"/>
      <w:bookmarkStart w:id="267" w:name="_Toc53465038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268" w:name="_Toc533768835"/>
      <w:bookmarkStart w:id="269" w:name="_Toc533769134"/>
      <w:bookmarkStart w:id="270" w:name="_Toc533769306"/>
      <w:bookmarkStart w:id="271" w:name="_Toc533769358"/>
      <w:bookmarkStart w:id="272" w:name="_Toc533769757"/>
      <w:bookmarkStart w:id="273" w:name="_Toc533771818"/>
      <w:bookmarkStart w:id="274" w:name="_Toc533772306"/>
      <w:bookmarkStart w:id="275" w:name="_Toc533774378"/>
      <w:bookmarkStart w:id="276" w:name="_Toc533775570"/>
      <w:bookmarkStart w:id="277" w:name="_Toc533776214"/>
      <w:bookmarkStart w:id="278" w:name="_Toc533776341"/>
      <w:bookmarkStart w:id="279" w:name="_Toc533777566"/>
      <w:bookmarkStart w:id="280" w:name="_Toc534279474"/>
      <w:bookmarkStart w:id="281" w:name="_Toc534279572"/>
      <w:bookmarkStart w:id="282" w:name="_Toc534279650"/>
      <w:bookmarkStart w:id="283" w:name="_Toc534290946"/>
      <w:bookmarkStart w:id="284" w:name="_Toc534293228"/>
      <w:bookmarkStart w:id="285" w:name="_Toc534293512"/>
      <w:bookmarkStart w:id="286" w:name="_Toc534293590"/>
      <w:bookmarkStart w:id="287" w:name="_Toc534387889"/>
      <w:bookmarkStart w:id="288" w:name="_Toc534410860"/>
      <w:bookmarkStart w:id="289" w:name="_Toc534620774"/>
      <w:bookmarkStart w:id="290" w:name="_Toc534621260"/>
      <w:bookmarkStart w:id="291" w:name="_Toc534621365"/>
      <w:bookmarkStart w:id="292" w:name="_Toc534621472"/>
      <w:bookmarkStart w:id="293" w:name="_Toc534625131"/>
      <w:bookmarkStart w:id="294" w:name="_Toc534631431"/>
      <w:bookmarkStart w:id="295" w:name="_Toc534631531"/>
      <w:bookmarkStart w:id="296" w:name="_Toc534631884"/>
      <w:bookmarkStart w:id="297" w:name="_Toc534632117"/>
      <w:bookmarkStart w:id="298" w:name="_Toc534632329"/>
      <w:bookmarkStart w:id="299" w:name="_Toc534632451"/>
      <w:bookmarkStart w:id="300" w:name="_Toc534632550"/>
      <w:bookmarkStart w:id="301" w:name="_Toc534633843"/>
      <w:bookmarkStart w:id="302" w:name="_Toc534634187"/>
      <w:bookmarkStart w:id="303" w:name="_Toc534634591"/>
      <w:bookmarkStart w:id="304" w:name="_Toc534634966"/>
      <w:bookmarkStart w:id="305" w:name="_Toc534635066"/>
      <w:bookmarkStart w:id="306" w:name="_Toc534635166"/>
      <w:bookmarkStart w:id="307" w:name="_Toc534635266"/>
      <w:bookmarkStart w:id="308" w:name="_Toc534635366"/>
      <w:bookmarkStart w:id="309" w:name="_Toc534635487"/>
      <w:bookmarkStart w:id="310" w:name="_Toc534635586"/>
      <w:bookmarkStart w:id="311" w:name="_Toc534636636"/>
      <w:bookmarkStart w:id="312" w:name="_Toc534638264"/>
      <w:bookmarkStart w:id="313" w:name="_Toc534638350"/>
      <w:bookmarkStart w:id="314" w:name="_Toc534638717"/>
      <w:bookmarkStart w:id="315" w:name="_Toc534640572"/>
      <w:bookmarkStart w:id="316" w:name="_Toc534650382"/>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17" w:name="_Toc533768836"/>
      <w:bookmarkStart w:id="318" w:name="_Toc533769135"/>
      <w:bookmarkStart w:id="319" w:name="_Toc533769307"/>
      <w:bookmarkStart w:id="320" w:name="_Toc533769359"/>
      <w:bookmarkStart w:id="321" w:name="_Toc533769758"/>
      <w:bookmarkStart w:id="322" w:name="_Toc533771819"/>
      <w:bookmarkStart w:id="323" w:name="_Toc533772307"/>
      <w:bookmarkStart w:id="324" w:name="_Toc533774379"/>
      <w:bookmarkStart w:id="325" w:name="_Toc533775571"/>
      <w:bookmarkStart w:id="326" w:name="_Toc533776215"/>
      <w:bookmarkStart w:id="327" w:name="_Toc533776342"/>
      <w:bookmarkStart w:id="328" w:name="_Toc533777567"/>
      <w:bookmarkStart w:id="329" w:name="_Toc534279475"/>
      <w:bookmarkStart w:id="330" w:name="_Toc534279573"/>
      <w:bookmarkStart w:id="331" w:name="_Toc534279651"/>
      <w:bookmarkStart w:id="332" w:name="_Toc534290947"/>
      <w:bookmarkStart w:id="333" w:name="_Toc534293229"/>
      <w:bookmarkStart w:id="334" w:name="_Toc534293513"/>
      <w:bookmarkStart w:id="335" w:name="_Toc534293591"/>
      <w:bookmarkStart w:id="336" w:name="_Toc534387890"/>
      <w:bookmarkStart w:id="337" w:name="_Toc534410861"/>
      <w:bookmarkStart w:id="338" w:name="_Toc534620775"/>
      <w:bookmarkStart w:id="339" w:name="_Toc534621261"/>
      <w:bookmarkStart w:id="340" w:name="_Toc534621366"/>
      <w:bookmarkStart w:id="341" w:name="_Toc534621473"/>
      <w:bookmarkStart w:id="342" w:name="_Toc534625132"/>
      <w:bookmarkStart w:id="343" w:name="_Toc534631432"/>
      <w:bookmarkStart w:id="344" w:name="_Toc534631532"/>
      <w:bookmarkStart w:id="345" w:name="_Toc534631885"/>
      <w:bookmarkStart w:id="346" w:name="_Toc534632118"/>
      <w:bookmarkStart w:id="347" w:name="_Toc534632330"/>
      <w:bookmarkStart w:id="348" w:name="_Toc534632452"/>
      <w:bookmarkStart w:id="349" w:name="_Toc534632551"/>
      <w:bookmarkStart w:id="350" w:name="_Toc534633844"/>
      <w:bookmarkStart w:id="351" w:name="_Toc534634188"/>
      <w:bookmarkStart w:id="352" w:name="_Toc534634592"/>
      <w:bookmarkStart w:id="353" w:name="_Toc534634967"/>
      <w:bookmarkStart w:id="354" w:name="_Toc534635067"/>
      <w:bookmarkStart w:id="355" w:name="_Toc534635167"/>
      <w:bookmarkStart w:id="356" w:name="_Toc534635267"/>
      <w:bookmarkStart w:id="357" w:name="_Toc534635367"/>
      <w:bookmarkStart w:id="358" w:name="_Toc534635488"/>
      <w:bookmarkStart w:id="359" w:name="_Toc534635587"/>
      <w:bookmarkStart w:id="360" w:name="_Toc534636637"/>
      <w:bookmarkStart w:id="361" w:name="_Toc534638265"/>
      <w:bookmarkStart w:id="362" w:name="_Toc534638351"/>
      <w:bookmarkStart w:id="363" w:name="_Toc534638718"/>
      <w:bookmarkStart w:id="364" w:name="_Toc534640573"/>
      <w:bookmarkStart w:id="365" w:name="_Toc534650383"/>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66" w:name="_Toc533768837"/>
      <w:bookmarkStart w:id="367" w:name="_Toc533769136"/>
      <w:bookmarkStart w:id="368" w:name="_Toc533769308"/>
      <w:bookmarkStart w:id="369" w:name="_Toc533769360"/>
      <w:bookmarkStart w:id="370" w:name="_Toc533769759"/>
      <w:bookmarkStart w:id="371" w:name="_Toc533771820"/>
      <w:bookmarkStart w:id="372" w:name="_Toc533772308"/>
      <w:bookmarkStart w:id="373" w:name="_Toc533774380"/>
      <w:bookmarkStart w:id="374" w:name="_Toc533775572"/>
      <w:bookmarkStart w:id="375" w:name="_Toc533776216"/>
      <w:bookmarkStart w:id="376" w:name="_Toc533776343"/>
      <w:bookmarkStart w:id="377" w:name="_Toc533777568"/>
      <w:bookmarkStart w:id="378" w:name="_Toc534279476"/>
      <w:bookmarkStart w:id="379" w:name="_Toc534279574"/>
      <w:bookmarkStart w:id="380" w:name="_Toc534279652"/>
      <w:bookmarkStart w:id="381" w:name="_Toc534290948"/>
      <w:bookmarkStart w:id="382" w:name="_Toc534293230"/>
      <w:bookmarkStart w:id="383" w:name="_Toc534293514"/>
      <w:bookmarkStart w:id="384" w:name="_Toc534293592"/>
      <w:bookmarkStart w:id="385" w:name="_Toc534387891"/>
      <w:bookmarkStart w:id="386" w:name="_Toc534410862"/>
      <w:bookmarkStart w:id="387" w:name="_Toc534620776"/>
      <w:bookmarkStart w:id="388" w:name="_Toc534621262"/>
      <w:bookmarkStart w:id="389" w:name="_Toc534621367"/>
      <w:bookmarkStart w:id="390" w:name="_Toc534621474"/>
      <w:bookmarkStart w:id="391" w:name="_Toc534625133"/>
      <w:bookmarkStart w:id="392" w:name="_Toc534631433"/>
      <w:bookmarkStart w:id="393" w:name="_Toc534631533"/>
      <w:bookmarkStart w:id="394" w:name="_Toc534631886"/>
      <w:bookmarkStart w:id="395" w:name="_Toc534632119"/>
      <w:bookmarkStart w:id="396" w:name="_Toc534632331"/>
      <w:bookmarkStart w:id="397" w:name="_Toc534632453"/>
      <w:bookmarkStart w:id="398" w:name="_Toc534632552"/>
      <w:bookmarkStart w:id="399" w:name="_Toc534633845"/>
      <w:bookmarkStart w:id="400" w:name="_Toc534634189"/>
      <w:bookmarkStart w:id="401" w:name="_Toc534634593"/>
      <w:bookmarkStart w:id="402" w:name="_Toc534634968"/>
      <w:bookmarkStart w:id="403" w:name="_Toc534635068"/>
      <w:bookmarkStart w:id="404" w:name="_Toc534635168"/>
      <w:bookmarkStart w:id="405" w:name="_Toc534635268"/>
      <w:bookmarkStart w:id="406" w:name="_Toc534635368"/>
      <w:bookmarkStart w:id="407" w:name="_Toc534635489"/>
      <w:bookmarkStart w:id="408" w:name="_Toc534635588"/>
      <w:bookmarkStart w:id="409" w:name="_Toc534636638"/>
      <w:bookmarkStart w:id="410" w:name="_Toc534638266"/>
      <w:bookmarkStart w:id="411" w:name="_Toc534638352"/>
      <w:bookmarkStart w:id="412" w:name="_Toc534638719"/>
      <w:bookmarkStart w:id="413" w:name="_Toc534640574"/>
      <w:bookmarkStart w:id="414" w:name="_Toc534650384"/>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1706BCAC" w14:textId="49C7C3D5" w:rsidR="008F23B1" w:rsidRDefault="006C2BAC" w:rsidP="0008634E">
      <w:pPr>
        <w:pStyle w:val="Titre2"/>
        <w:tabs>
          <w:tab w:val="clear" w:pos="0"/>
          <w:tab w:val="num" w:pos="-709"/>
        </w:tabs>
        <w:ind w:left="709"/>
      </w:pPr>
      <w:bookmarkStart w:id="415" w:name="_Toc534650385"/>
      <w:r>
        <w:t>M</w:t>
      </w:r>
      <w:r w:rsidR="008F23B1" w:rsidRPr="00170752">
        <w:t>odèle thermomécanique des rotors</w:t>
      </w:r>
      <w:bookmarkEnd w:id="415"/>
    </w:p>
    <w:p w14:paraId="53D78A33" w14:textId="77777777" w:rsidR="005124A7" w:rsidRDefault="005124A7" w:rsidP="005124A7">
      <w:pPr>
        <w:spacing w:line="360" w:lineRule="auto"/>
        <w:ind w:firstLine="708"/>
      </w:pPr>
    </w:p>
    <w:p w14:paraId="7880D70A" w14:textId="5EB7958F"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6469A9" w:rsidRPr="006469A9">
        <w:rPr>
          <w:b/>
          <w:iCs/>
        </w:rPr>
        <w:t xml:space="preserve">Figure </w:t>
      </w:r>
      <w:r w:rsidR="006469A9" w:rsidRPr="006469A9">
        <w:rPr>
          <w:b/>
          <w:iCs/>
          <w:noProof/>
        </w:rPr>
        <w:t>3.1</w:t>
      </w:r>
      <w:r w:rsidR="006469A9" w:rsidRPr="006469A9">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883687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416" w:name="_Ref533769151"/>
      <w:r w:rsidRPr="00BD0C35">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3.1</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1</w:t>
      </w:r>
      <w:r w:rsidR="000325F0">
        <w:rPr>
          <w:rFonts w:ascii="Calibri" w:eastAsia="Times New Roman" w:hAnsi="Calibri" w:cs="Times New Roman"/>
          <w:i w:val="0"/>
          <w:iCs w:val="0"/>
          <w:color w:val="auto"/>
          <w:sz w:val="22"/>
          <w:szCs w:val="20"/>
          <w:lang w:eastAsia="fr-FR"/>
        </w:rPr>
        <w:fldChar w:fldCharType="end"/>
      </w:r>
      <w:bookmarkEnd w:id="41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6469A9">
        <w:rPr>
          <w:b/>
          <w:i w:val="0"/>
          <w:sz w:val="22"/>
        </w:rPr>
        <w:t>[43]</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417" w:name="_Toc534650386"/>
      <w:r>
        <w:t>M</w:t>
      </w:r>
      <w:r w:rsidR="008F23B1">
        <w:t>odèle thermique linéaire</w:t>
      </w:r>
      <w:bookmarkEnd w:id="417"/>
    </w:p>
    <w:p w14:paraId="0B499C84" w14:textId="77777777" w:rsidR="0067206F" w:rsidRPr="0067206F" w:rsidRDefault="0067206F" w:rsidP="0067206F"/>
    <w:p w14:paraId="165D44A2" w14:textId="4700D1E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6469A9">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9C68C7"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41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418"/>
          </w:p>
        </w:tc>
      </w:tr>
    </w:tbl>
    <w:p w14:paraId="64BF73E7" w14:textId="7F16E5A8"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6469A9" w:rsidRPr="006469A9">
        <w:rPr>
          <w:b/>
          <w:szCs w:val="22"/>
        </w:rPr>
        <w:t xml:space="preserve">Tableau </w:t>
      </w:r>
      <w:r w:rsidR="006469A9" w:rsidRPr="006469A9">
        <w:rPr>
          <w:b/>
          <w:noProof/>
          <w:szCs w:val="22"/>
        </w:rPr>
        <w:t>3.1</w:t>
      </w:r>
      <w:r w:rsidR="006469A9" w:rsidRPr="006469A9">
        <w:rPr>
          <w:b/>
          <w:noProof/>
          <w:szCs w:val="22"/>
        </w:rPr>
        <w:noBreakHyphen/>
        <w:t>1</w:t>
      </w:r>
      <w:r w:rsidR="00232237" w:rsidRPr="00232237">
        <w:rPr>
          <w:b/>
        </w:rPr>
        <w:fldChar w:fldCharType="end"/>
      </w:r>
      <w:r>
        <w:t>.</w:t>
      </w:r>
    </w:p>
    <w:p w14:paraId="01750727" w14:textId="7902451C" w:rsidR="0040562F" w:rsidRPr="0040562F" w:rsidRDefault="0040562F" w:rsidP="0040562F">
      <w:pPr>
        <w:jc w:val="center"/>
      </w:pPr>
      <w:bookmarkStart w:id="419"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6469A9">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6469A9">
        <w:rPr>
          <w:noProof/>
          <w:szCs w:val="22"/>
        </w:rPr>
        <w:t>1</w:t>
      </w:r>
      <w:r w:rsidR="009521A5">
        <w:rPr>
          <w:szCs w:val="22"/>
        </w:rPr>
        <w:fldChar w:fldCharType="end"/>
      </w:r>
      <w:bookmarkEnd w:id="419"/>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35DFEE5B"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6469A9" w:rsidRPr="006469A9">
        <w:rPr>
          <w:b/>
          <w:iCs/>
        </w:rPr>
        <w:t xml:space="preserve">Figure </w:t>
      </w:r>
      <w:r w:rsidR="006469A9" w:rsidRPr="006469A9">
        <w:rPr>
          <w:b/>
          <w:iCs/>
          <w:noProof/>
        </w:rPr>
        <w:t>3.1</w:t>
      </w:r>
      <w:r w:rsidR="006469A9" w:rsidRPr="006469A9">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9C68C7"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3BB535C"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6469A9">
        <w:rPr>
          <w:b/>
        </w:rPr>
        <w:t>[52]</w:t>
      </w:r>
      <w:r w:rsidRPr="00FD1ED7">
        <w:rPr>
          <w:b/>
        </w:rPr>
        <w:fldChar w:fldCharType="end"/>
      </w:r>
      <w:r>
        <w:t xml:space="preserve"> donne quelques ordres de grandeur de ce coefficient. </w:t>
      </w:r>
    </w:p>
    <w:p w14:paraId="0398D42A" w14:textId="16A2AA4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3"/>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2DD03D91"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420" w:name="_Ref529545990"/>
      <w:r w:rsidRPr="00434305">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3.1</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2</w:t>
      </w:r>
      <w:r w:rsidR="000325F0">
        <w:rPr>
          <w:rFonts w:ascii="Calibri" w:eastAsia="Times New Roman" w:hAnsi="Calibri" w:cs="Times New Roman"/>
          <w:i w:val="0"/>
          <w:iCs w:val="0"/>
          <w:color w:val="auto"/>
          <w:sz w:val="22"/>
          <w:szCs w:val="20"/>
          <w:lang w:eastAsia="fr-FR"/>
        </w:rPr>
        <w:fldChar w:fldCharType="end"/>
      </w:r>
      <w:bookmarkEnd w:id="420"/>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421" w:name="_Ref533776278"/>
      <w:r>
        <w:t>Intégration numérique</w:t>
      </w:r>
      <w:bookmarkEnd w:id="421"/>
    </w:p>
    <w:p w14:paraId="4EFFDEA6" w14:textId="77777777" w:rsidR="008F23B1" w:rsidRPr="00C40A7A" w:rsidRDefault="008F23B1" w:rsidP="008F23B1">
      <w:pPr>
        <w:pStyle w:val="Default"/>
      </w:pPr>
    </w:p>
    <w:p w14:paraId="490D73ED" w14:textId="038E5F6F"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6469A9">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9C68C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422" w:name="_Ref529547194"/>
            <w:r w:rsidRPr="005600FC">
              <w:rPr>
                <w:rFonts w:ascii="Times New Roman" w:eastAsia="Times New Roman" w:hAnsi="Times New Roman"/>
                <w:b/>
                <w:iCs w:val="0"/>
                <w:color w:val="auto"/>
                <w:sz w:val="22"/>
                <w:szCs w:val="22"/>
                <w:lang w:eastAsia="fr-FR"/>
              </w:rPr>
              <w:t xml:space="preserve"> </w:t>
            </w:r>
            <w:bookmarkEnd w:id="422"/>
          </w:p>
        </w:tc>
      </w:tr>
    </w:tbl>
    <w:p w14:paraId="0AECC953" w14:textId="15299B7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6469A9">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9C68C7"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423" w:name="_Ref529548381"/>
            <w:r w:rsidRPr="005600FC">
              <w:rPr>
                <w:rFonts w:ascii="Times New Roman" w:eastAsia="Times New Roman" w:hAnsi="Times New Roman"/>
                <w:b/>
                <w:iCs w:val="0"/>
                <w:color w:val="auto"/>
                <w:sz w:val="22"/>
                <w:szCs w:val="22"/>
                <w:lang w:eastAsia="fr-FR"/>
              </w:rPr>
              <w:t xml:space="preserve"> </w:t>
            </w:r>
            <w:bookmarkEnd w:id="423"/>
          </w:p>
        </w:tc>
      </w:tr>
    </w:tbl>
    <w:p w14:paraId="380B7AD8" w14:textId="53A8FD20"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6469A9">
        <w:rPr>
          <w:b/>
        </w:rPr>
        <w:t>[53]</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6469A9">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9C68C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803D44B"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6469A9">
        <w:rPr>
          <w:b/>
        </w:rPr>
        <w:t>[53]</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424" w:name="_Toc534650387"/>
      <w:r>
        <w:t>M</w:t>
      </w:r>
      <w:r w:rsidR="008F23B1">
        <w:t>odèle de déformation thermique</w:t>
      </w:r>
      <w:bookmarkEnd w:id="424"/>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9C68C7"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9C68C7"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B64868D"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6469A9" w:rsidRPr="006469A9">
        <w:rPr>
          <w:b/>
          <w:iCs/>
        </w:rPr>
        <w:t xml:space="preserve">Tableau </w:t>
      </w:r>
      <w:r w:rsidR="006469A9" w:rsidRPr="006469A9">
        <w:rPr>
          <w:b/>
          <w:iCs/>
          <w:noProof/>
        </w:rPr>
        <w:t>3.1</w:t>
      </w:r>
      <w:r w:rsidR="006469A9" w:rsidRPr="006469A9">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6469A9">
        <w:rPr>
          <w:b/>
        </w:rPr>
        <w:t>[52]</w:t>
      </w:r>
      <w:r w:rsidRPr="00470072">
        <w:rPr>
          <w:b/>
        </w:rPr>
        <w:fldChar w:fldCharType="end"/>
      </w:r>
      <w:r>
        <w:t xml:space="preserve"> présente ses valeurs pour quelques matériaux usuels.</w:t>
      </w:r>
    </w:p>
    <w:p w14:paraId="4CB3F896" w14:textId="07EBB00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425"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425"/>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9C68C7"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29072FC"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6469A9">
        <w:rPr>
          <w:b/>
        </w:rPr>
        <w:t>[54]</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6"/>
                    <a:stretch>
                      <a:fillRect/>
                    </a:stretch>
                  </pic:blipFill>
                  <pic:spPr>
                    <a:xfrm>
                      <a:off x="0" y="0"/>
                      <a:ext cx="5760720" cy="1802130"/>
                    </a:xfrm>
                    <a:prstGeom prst="rect">
                      <a:avLst/>
                    </a:prstGeom>
                  </pic:spPr>
                </pic:pic>
              </a:graphicData>
            </a:graphic>
          </wp:inline>
        </w:drawing>
      </w:r>
    </w:p>
    <w:p w14:paraId="73D6233E" w14:textId="317C9B2D"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3.1</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w:t>
      </w:r>
      <w:r w:rsidR="000325F0">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64028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6469A9" w:rsidRPr="006469A9">
        <w:rPr>
          <w:b/>
          <w:iCs/>
        </w:rPr>
        <w:t xml:space="preserve">Figure </w:t>
      </w:r>
      <w:r w:rsidR="006469A9" w:rsidRPr="006469A9">
        <w:rPr>
          <w:b/>
          <w:iCs/>
          <w:noProof/>
        </w:rPr>
        <w:t>3.1</w:t>
      </w:r>
      <w:r w:rsidR="006469A9" w:rsidRPr="006469A9">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5C2CB8EA"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426" w:name="_Ref530004549"/>
      <w:r w:rsidRPr="001217FC">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3.1</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w:t>
      </w:r>
      <w:r w:rsidR="000325F0">
        <w:rPr>
          <w:rFonts w:ascii="Calibri" w:eastAsia="Times New Roman" w:hAnsi="Calibri" w:cs="Times New Roman"/>
          <w:i w:val="0"/>
          <w:iCs w:val="0"/>
          <w:color w:val="auto"/>
          <w:sz w:val="22"/>
          <w:szCs w:val="20"/>
          <w:lang w:eastAsia="fr-FR"/>
        </w:rPr>
        <w:fldChar w:fldCharType="end"/>
      </w:r>
      <w:bookmarkEnd w:id="42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2865709D"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6469A9" w:rsidRPr="006469A9">
        <w:rPr>
          <w:b/>
          <w:iCs/>
        </w:rPr>
        <w:t xml:space="preserve">Figure </w:t>
      </w:r>
      <w:r w:rsidR="006469A9" w:rsidRPr="006469A9">
        <w:rPr>
          <w:b/>
          <w:iCs/>
          <w:noProof/>
        </w:rPr>
        <w:t>3.1</w:t>
      </w:r>
      <w:r w:rsidR="006469A9" w:rsidRPr="006469A9">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8000" cy="1339200"/>
                    </a:xfrm>
                    <a:prstGeom prst="rect">
                      <a:avLst/>
                    </a:prstGeom>
                  </pic:spPr>
                </pic:pic>
              </a:graphicData>
            </a:graphic>
          </wp:inline>
        </w:drawing>
      </w:r>
    </w:p>
    <w:p w14:paraId="269CFD0E" w14:textId="697FE547"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427" w:name="_Ref530003394"/>
      <w:r w:rsidRPr="00DF0E3B">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3.1</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5</w:t>
      </w:r>
      <w:r w:rsidR="000325F0">
        <w:rPr>
          <w:rFonts w:ascii="Calibri" w:eastAsia="Times New Roman" w:hAnsi="Calibri" w:cs="Times New Roman"/>
          <w:i w:val="0"/>
          <w:iCs w:val="0"/>
          <w:color w:val="auto"/>
          <w:sz w:val="22"/>
          <w:szCs w:val="20"/>
          <w:lang w:eastAsia="fr-FR"/>
        </w:rPr>
        <w:fldChar w:fldCharType="end"/>
      </w:r>
      <w:bookmarkEnd w:id="42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9C68C7"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07B84189"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6469A9">
        <w:rPr>
          <w:b/>
        </w:rPr>
        <w:t>3.3</w:t>
      </w:r>
      <w:r w:rsidR="0085283A" w:rsidRPr="0085283A">
        <w:rPr>
          <w:b/>
        </w:rPr>
        <w:fldChar w:fldCharType="end"/>
      </w:r>
      <w:r>
        <w:t>.</w:t>
      </w:r>
    </w:p>
    <w:p w14:paraId="233DAF58" w14:textId="191B1C43" w:rsidR="008F23B1" w:rsidRDefault="00504245" w:rsidP="00504245">
      <w:pPr>
        <w:pStyle w:val="Titre2"/>
        <w:ind w:left="709"/>
      </w:pPr>
      <w:bookmarkStart w:id="428" w:name="_Toc534650388"/>
      <w:r>
        <w:t>M</w:t>
      </w:r>
      <w:r w:rsidR="008F23B1">
        <w:t>odèles dynamiques des rotors</w:t>
      </w:r>
      <w:bookmarkEnd w:id="428"/>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429" w:name="_Toc534650389"/>
      <w:r w:rsidRPr="00FE7BC5">
        <w:t xml:space="preserve">Rotor rigide à </w:t>
      </w:r>
      <w:r>
        <w:t>quatres degrés deliberté</w:t>
      </w:r>
      <w:bookmarkEnd w:id="429"/>
    </w:p>
    <w:p w14:paraId="39849EF5" w14:textId="1D6A46C8"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6469A9" w:rsidRPr="006469A9">
        <w:rPr>
          <w:b/>
        </w:rPr>
        <w:t xml:space="preserve">Figure </w:t>
      </w:r>
      <w:r w:rsidR="006469A9" w:rsidRPr="006469A9">
        <w:rPr>
          <w:b/>
          <w:iCs/>
          <w:noProof/>
        </w:rPr>
        <w:t>3.2</w:t>
      </w:r>
      <w:r w:rsidR="006469A9" w:rsidRPr="006469A9">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9C68C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9C68C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9C68C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9C68C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0" w:name="_Ref527451513"/>
            <w:r w:rsidRPr="001C390D">
              <w:rPr>
                <w:rFonts w:ascii="Calibri" w:eastAsia="Times New Roman" w:hAnsi="Calibri" w:cs="Times New Roman"/>
                <w:i w:val="0"/>
                <w:iCs w:val="0"/>
                <w:color w:val="auto"/>
                <w:sz w:val="22"/>
                <w:szCs w:val="20"/>
                <w:lang w:eastAsia="fr-FR"/>
              </w:rPr>
              <w:t xml:space="preserve"> </w:t>
            </w:r>
            <w:bookmarkEnd w:id="430"/>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9"/>
                    <a:stretch>
                      <a:fillRect/>
                    </a:stretch>
                  </pic:blipFill>
                  <pic:spPr>
                    <a:xfrm>
                      <a:off x="0" y="0"/>
                      <a:ext cx="5760720" cy="2159635"/>
                    </a:xfrm>
                    <a:prstGeom prst="rect">
                      <a:avLst/>
                    </a:prstGeom>
                  </pic:spPr>
                </pic:pic>
              </a:graphicData>
            </a:graphic>
          </wp:inline>
        </w:drawing>
      </w:r>
    </w:p>
    <w:p w14:paraId="344B6F95" w14:textId="7BDE23B9"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431" w:name="_Ref527447015"/>
      <w:r w:rsidRPr="001C51AC">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1</w:t>
      </w:r>
      <w:r w:rsidR="000325F0">
        <w:rPr>
          <w:rFonts w:ascii="Calibri" w:eastAsia="Times New Roman" w:hAnsi="Calibri" w:cs="Times New Roman"/>
          <w:i w:val="0"/>
          <w:iCs w:val="0"/>
          <w:color w:val="auto"/>
          <w:sz w:val="22"/>
          <w:szCs w:val="20"/>
          <w:lang w:eastAsia="fr-FR"/>
        </w:rPr>
        <w:fldChar w:fldCharType="end"/>
      </w:r>
      <w:bookmarkEnd w:id="43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9C68C7"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9C68C7"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2"/>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9C68C7"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9C68C7"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2" w:name="_Ref529996805"/>
            <w:r w:rsidRPr="001C390D">
              <w:rPr>
                <w:rFonts w:ascii="Calibri" w:eastAsia="Times New Roman" w:hAnsi="Calibri" w:cs="Times New Roman"/>
                <w:i w:val="0"/>
                <w:iCs w:val="0"/>
                <w:color w:val="auto"/>
                <w:sz w:val="22"/>
                <w:szCs w:val="20"/>
                <w:lang w:eastAsia="fr-FR"/>
              </w:rPr>
              <w:t xml:space="preserve"> </w:t>
            </w:r>
            <w:bookmarkEnd w:id="432"/>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9C68C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9C68C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3" w:name="_Ref527450146"/>
            <w:r w:rsidRPr="001C390D">
              <w:rPr>
                <w:rFonts w:ascii="Calibri" w:eastAsia="Times New Roman" w:hAnsi="Calibri" w:cs="Times New Roman"/>
                <w:i w:val="0"/>
                <w:iCs w:val="0"/>
                <w:color w:val="auto"/>
                <w:sz w:val="22"/>
                <w:szCs w:val="20"/>
                <w:lang w:eastAsia="fr-FR"/>
              </w:rPr>
              <w:t xml:space="preserve"> </w:t>
            </w:r>
            <w:bookmarkEnd w:id="433"/>
          </w:p>
        </w:tc>
      </w:tr>
    </w:tbl>
    <w:p w14:paraId="46D477A2" w14:textId="199AC09C"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6469A9">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9C68C7"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9C68C7"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4" w:name="_Ref527451487"/>
            <w:r w:rsidRPr="001C390D">
              <w:rPr>
                <w:rFonts w:ascii="Calibri" w:eastAsia="Times New Roman" w:hAnsi="Calibri" w:cs="Times New Roman"/>
                <w:i w:val="0"/>
                <w:iCs w:val="0"/>
                <w:color w:val="auto"/>
                <w:sz w:val="22"/>
                <w:szCs w:val="20"/>
                <w:lang w:eastAsia="fr-FR"/>
              </w:rPr>
              <w:t xml:space="preserve"> </w:t>
            </w:r>
            <w:bookmarkEnd w:id="434"/>
          </w:p>
        </w:tc>
      </w:tr>
    </w:tbl>
    <w:p w14:paraId="474240A0" w14:textId="065286BA"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6469A9">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6469A9">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5" w:name="_Ref532491934"/>
            <w:r w:rsidRPr="001C390D">
              <w:rPr>
                <w:rFonts w:ascii="Calibri" w:eastAsia="Times New Roman" w:hAnsi="Calibri" w:cs="Times New Roman"/>
                <w:i w:val="0"/>
                <w:iCs w:val="0"/>
                <w:color w:val="auto"/>
                <w:sz w:val="22"/>
                <w:szCs w:val="20"/>
                <w:lang w:eastAsia="fr-FR"/>
              </w:rPr>
              <w:t xml:space="preserve"> </w:t>
            </w:r>
            <w:bookmarkEnd w:id="43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436" w:name="_Toc534650390"/>
      <w:r w:rsidRPr="005C43B6">
        <w:t xml:space="preserve">Rotor flexible à </w:t>
      </w:r>
      <m:oMath>
        <m:r>
          <m:rPr>
            <m:sty m:val="bi"/>
          </m:rPr>
          <w:rPr>
            <w:rFonts w:ascii="Cambria Math" w:hAnsi="Cambria Math"/>
          </w:rPr>
          <m:t>n</m:t>
        </m:r>
      </m:oMath>
      <w:r w:rsidRPr="005C43B6">
        <w:t xml:space="preserve"> degrés de liberté</w:t>
      </w:r>
      <w:bookmarkEnd w:id="436"/>
    </w:p>
    <w:p w14:paraId="7D17528C" w14:textId="77777777" w:rsidR="00946052" w:rsidRPr="00946052" w:rsidRDefault="00946052" w:rsidP="00946052"/>
    <w:p w14:paraId="006CD31F" w14:textId="12CD737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6469A9">
        <w:rPr>
          <w:b/>
        </w:rPr>
        <w:t>[45]</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6469A9">
        <w:rPr>
          <w:b/>
        </w:rPr>
        <w:t>[47]</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7" w:name="_Ref532491926"/>
            <w:r w:rsidRPr="001C390D">
              <w:rPr>
                <w:rFonts w:ascii="Calibri" w:eastAsia="Times New Roman" w:hAnsi="Calibri" w:cs="Times New Roman"/>
                <w:i w:val="0"/>
                <w:iCs w:val="0"/>
                <w:color w:val="auto"/>
                <w:sz w:val="22"/>
                <w:szCs w:val="20"/>
                <w:lang w:eastAsia="fr-FR"/>
              </w:rPr>
              <w:t xml:space="preserve"> </w:t>
            </w:r>
            <w:bookmarkEnd w:id="43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438" w:name="_Toc534650391"/>
      <w:r>
        <w:t>Méthode numérique d’intégration temporelles</w:t>
      </w:r>
      <w:bookmarkEnd w:id="438"/>
    </w:p>
    <w:p w14:paraId="34C0DD9D" w14:textId="77777777" w:rsidR="008F23B1" w:rsidRDefault="008F23B1" w:rsidP="008F23B1"/>
    <w:p w14:paraId="6602ACDF" w14:textId="131417AF"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6469A9">
        <w:rPr>
          <w:b/>
        </w:rPr>
        <w:t>[49]</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7F99B6CD"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6469A9">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6469A9">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39" w:name="_Ref527642609"/>
            <w:r w:rsidRPr="001C390D">
              <w:rPr>
                <w:rFonts w:ascii="Calibri" w:eastAsia="Times New Roman" w:hAnsi="Calibri" w:cs="Times New Roman"/>
                <w:i w:val="0"/>
                <w:iCs w:val="0"/>
                <w:color w:val="auto"/>
                <w:sz w:val="22"/>
                <w:szCs w:val="20"/>
                <w:lang w:eastAsia="fr-FR"/>
              </w:rPr>
              <w:t xml:space="preserve"> </w:t>
            </w:r>
            <w:bookmarkEnd w:id="439"/>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9C68C7"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9C68C7"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40" w:name="_Ref527644224"/>
            <w:r w:rsidRPr="001C390D">
              <w:rPr>
                <w:rFonts w:ascii="Calibri" w:eastAsia="Times New Roman" w:hAnsi="Calibri" w:cs="Times New Roman"/>
                <w:i w:val="0"/>
                <w:iCs w:val="0"/>
                <w:color w:val="auto"/>
                <w:sz w:val="22"/>
                <w:szCs w:val="20"/>
                <w:lang w:eastAsia="fr-FR"/>
              </w:rPr>
              <w:t xml:space="preserve"> </w:t>
            </w:r>
            <w:bookmarkEnd w:id="440"/>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6A89520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6469A9">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441" w:name="_Ref527647596"/>
            <w:r w:rsidRPr="00F37648">
              <w:rPr>
                <w:rFonts w:eastAsiaTheme="minorEastAsia"/>
              </w:rPr>
              <w:t xml:space="preserve"> </w:t>
            </w:r>
            <w:bookmarkEnd w:id="44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9C68C7"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9C68C7"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867FD35"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6469A9">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9C68C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442" w:name="_Ref532560710"/>
            <w:r w:rsidRPr="00F37648">
              <w:rPr>
                <w:rFonts w:eastAsiaTheme="minorEastAsia"/>
              </w:rPr>
              <w:t xml:space="preserve"> </w:t>
            </w:r>
            <w:bookmarkEnd w:id="442"/>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9C68C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9C68C7"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F3F341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6469A9">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9C68C7"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9C68C7"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0">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A175357"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443" w:name="_Ref528070494"/>
      <w:r w:rsidRPr="00CE3A86">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2</w:t>
      </w:r>
      <w:r w:rsidR="000325F0">
        <w:rPr>
          <w:rFonts w:ascii="Calibri" w:eastAsia="Times New Roman" w:hAnsi="Calibri" w:cs="Times New Roman"/>
          <w:i w:val="0"/>
          <w:iCs w:val="0"/>
          <w:color w:val="auto"/>
          <w:sz w:val="22"/>
          <w:szCs w:val="20"/>
          <w:lang w:eastAsia="fr-FR"/>
        </w:rPr>
        <w:fldChar w:fldCharType="end"/>
      </w:r>
      <w:bookmarkEnd w:id="443"/>
      <w:r>
        <w:rPr>
          <w:rFonts w:ascii="Calibri" w:eastAsia="Times New Roman" w:hAnsi="Calibri" w:cs="Times New Roman"/>
          <w:i w:val="0"/>
          <w:iCs w:val="0"/>
          <w:color w:val="auto"/>
          <w:sz w:val="22"/>
          <w:szCs w:val="20"/>
          <w:lang w:eastAsia="fr-FR"/>
        </w:rPr>
        <w:t> : algorithme utilisé pour l’analyse transitoire non linéaire</w:t>
      </w:r>
    </w:p>
    <w:p w14:paraId="5DEA9905" w14:textId="3818756E"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6469A9" w:rsidRPr="006469A9">
        <w:rPr>
          <w:b/>
          <w:iCs/>
        </w:rPr>
        <w:t>Figure 3.2</w:t>
      </w:r>
      <w:r w:rsidR="006469A9" w:rsidRPr="006469A9">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444" w:name="_Ref533776247"/>
      <w:bookmarkStart w:id="445" w:name="_Toc534650392"/>
      <w:r>
        <w:t>Vibration synchrone et sa solution périodique</w:t>
      </w:r>
      <w:bookmarkEnd w:id="444"/>
      <w:bookmarkEnd w:id="445"/>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3370CEDF"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6469A9">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9C68C7"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446" w:name="_Ref478549772"/>
            <w:bookmarkStart w:id="447" w:name="_Ref478549690"/>
            <w:r w:rsidRPr="00737867">
              <w:rPr>
                <w:rFonts w:ascii="Times New Roman" w:eastAsia="Times New Roman" w:hAnsi="Times New Roman"/>
                <w:b/>
                <w:iCs w:val="0"/>
                <w:color w:val="auto"/>
                <w:sz w:val="22"/>
                <w:szCs w:val="22"/>
                <w:lang w:eastAsia="fr-FR"/>
              </w:rPr>
              <w:t xml:space="preserve"> </w:t>
            </w:r>
            <w:bookmarkEnd w:id="446"/>
          </w:p>
        </w:tc>
        <w:bookmarkEnd w:id="447"/>
      </w:tr>
    </w:tbl>
    <w:p w14:paraId="4CC618A6" w14:textId="34494B1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6469A9">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9C68C7"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448" w:name="_Ref532562776"/>
            <w:r>
              <w:rPr>
                <w:rFonts w:ascii="Times New Roman" w:eastAsia="Times New Roman" w:hAnsi="Times New Roman"/>
                <w:b/>
                <w:iCs w:val="0"/>
                <w:color w:val="auto"/>
                <w:sz w:val="22"/>
                <w:szCs w:val="22"/>
                <w:lang w:val="en-US" w:eastAsia="fr-FR"/>
              </w:rPr>
              <w:t xml:space="preserve"> </w:t>
            </w:r>
            <w:bookmarkEnd w:id="448"/>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9C68C7"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449" w:name="_Ref507252382"/>
            <w:r w:rsidRPr="00BC5E15">
              <w:rPr>
                <w:rFonts w:ascii="Times New Roman" w:eastAsia="Times New Roman" w:hAnsi="Times New Roman"/>
                <w:b/>
                <w:iCs w:val="0"/>
                <w:color w:val="auto"/>
                <w:sz w:val="22"/>
                <w:szCs w:val="22"/>
                <w:lang w:eastAsia="fr-FR"/>
              </w:rPr>
              <w:t xml:space="preserve"> </w:t>
            </w:r>
            <w:bookmarkEnd w:id="449"/>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9C68C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8AC5A8"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6469A9">
        <w:rPr>
          <w:b/>
          <w:noProof/>
        </w:rPr>
        <w:t>[50]</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3442AEF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6469A9">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9C68C7"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450" w:name="_Ref528576979"/>
            <w:r w:rsidRPr="00CE7924">
              <w:rPr>
                <w:rFonts w:ascii="Times New Roman" w:eastAsia="Times New Roman" w:hAnsi="Times New Roman"/>
                <w:b/>
                <w:iCs w:val="0"/>
                <w:color w:val="auto"/>
                <w:sz w:val="22"/>
                <w:szCs w:val="22"/>
                <w:lang w:eastAsia="fr-FR"/>
              </w:rPr>
              <w:t xml:space="preserve"> </w:t>
            </w:r>
            <w:bookmarkEnd w:id="450"/>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9C68C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451" w:name="_Ref528576952"/>
            <w:r>
              <w:rPr>
                <w:rFonts w:ascii="Times New Roman" w:eastAsia="Times New Roman" w:hAnsi="Times New Roman"/>
                <w:b/>
                <w:iCs w:val="0"/>
                <w:color w:val="auto"/>
                <w:sz w:val="22"/>
                <w:szCs w:val="22"/>
                <w:lang w:val="en-US" w:eastAsia="fr-FR"/>
              </w:rPr>
              <w:t xml:space="preserve"> </w:t>
            </w:r>
            <w:bookmarkEnd w:id="451"/>
          </w:p>
        </w:tc>
      </w:tr>
    </w:tbl>
    <w:p w14:paraId="03487758" w14:textId="73FC067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6469A9">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9C68C7"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FAD1DA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6469A9" w:rsidRPr="006469A9">
        <w:rPr>
          <w:b/>
          <w:i/>
          <w:iCs/>
        </w:rPr>
        <w:t xml:space="preserve">Figure </w:t>
      </w:r>
      <w:r w:rsidR="006469A9" w:rsidRPr="006469A9">
        <w:rPr>
          <w:b/>
          <w:i/>
          <w:iCs/>
          <w:noProof/>
        </w:rPr>
        <w:t>3.2</w:t>
      </w:r>
      <w:r w:rsidR="006469A9" w:rsidRPr="006469A9">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6469A9">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6469A9">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0A7CD68F"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w:t>
      </w:r>
      <w:r w:rsidR="000325F0">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4C6B903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6469A9">
        <w:rPr>
          <w:b/>
          <w:noProof/>
        </w:rPr>
        <w:t>[50]</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6830A866"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452" w:name="_Ref528059593"/>
      <w:r w:rsidRPr="00823BFC">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w:t>
      </w:r>
      <w:r w:rsidR="000325F0">
        <w:rPr>
          <w:rFonts w:ascii="Calibri" w:eastAsia="Times New Roman" w:hAnsi="Calibri" w:cs="Times New Roman"/>
          <w:i w:val="0"/>
          <w:iCs w:val="0"/>
          <w:color w:val="auto"/>
          <w:sz w:val="22"/>
          <w:szCs w:val="20"/>
          <w:lang w:eastAsia="fr-FR"/>
        </w:rPr>
        <w:fldChar w:fldCharType="end"/>
      </w:r>
      <w:bookmarkEnd w:id="452"/>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9C68C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07D85349"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6469A9" w:rsidRPr="006469A9">
        <w:rPr>
          <w:b/>
        </w:rPr>
        <w:t xml:space="preserve">Figure </w:t>
      </w:r>
      <w:r w:rsidR="006469A9" w:rsidRPr="006469A9">
        <w:rPr>
          <w:b/>
          <w:noProof/>
        </w:rPr>
        <w:t>3.2</w:t>
      </w:r>
      <w:r w:rsidR="006469A9" w:rsidRPr="006469A9">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3">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0309FCD1" w:rsidR="008F23B1" w:rsidRDefault="008F23B1" w:rsidP="008F23B1">
      <w:pPr>
        <w:jc w:val="center"/>
      </w:pPr>
      <w:bookmarkStart w:id="453" w:name="_Ref528618353"/>
      <w:r>
        <w:t xml:space="preserve">Figure </w:t>
      </w:r>
      <w:r w:rsidR="000325F0">
        <w:fldChar w:fldCharType="begin"/>
      </w:r>
      <w:r w:rsidR="000325F0">
        <w:instrText xml:space="preserve"> STYLEREF 2 \s </w:instrText>
      </w:r>
      <w:r w:rsidR="000325F0">
        <w:fldChar w:fldCharType="separate"/>
      </w:r>
      <w:r w:rsidR="000325F0">
        <w:rPr>
          <w:noProof/>
        </w:rPr>
        <w:t>3.2</w:t>
      </w:r>
      <w:r w:rsidR="000325F0">
        <w:fldChar w:fldCharType="end"/>
      </w:r>
      <w:r w:rsidR="000325F0">
        <w:noBreakHyphen/>
      </w:r>
      <w:r w:rsidR="000325F0">
        <w:fldChar w:fldCharType="begin"/>
      </w:r>
      <w:r w:rsidR="000325F0">
        <w:instrText xml:space="preserve"> SEQ Figure \* ARABIC \s 2 </w:instrText>
      </w:r>
      <w:r w:rsidR="000325F0">
        <w:fldChar w:fldCharType="separate"/>
      </w:r>
      <w:r w:rsidR="000325F0">
        <w:rPr>
          <w:noProof/>
        </w:rPr>
        <w:t>5</w:t>
      </w:r>
      <w:r w:rsidR="000325F0">
        <w:fldChar w:fldCharType="end"/>
      </w:r>
      <w:bookmarkEnd w:id="453"/>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454" w:name="_Ref533770770"/>
      <w:bookmarkStart w:id="455" w:name="_Toc534650393"/>
      <w:r>
        <w:lastRenderedPageBreak/>
        <w:t>Modélisation du balourd thermique</w:t>
      </w:r>
      <w:bookmarkEnd w:id="454"/>
      <w:bookmarkEnd w:id="455"/>
    </w:p>
    <w:p w14:paraId="78C454BE" w14:textId="77777777" w:rsidR="008F23B1" w:rsidRDefault="008F23B1" w:rsidP="008F23B1">
      <w:pPr>
        <w:spacing w:line="360" w:lineRule="auto"/>
      </w:pPr>
    </w:p>
    <w:p w14:paraId="1EF40791" w14:textId="3BE0414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6469A9">
        <w:rPr>
          <w:b/>
        </w:rPr>
        <w:t>[55]</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6469A9">
        <w:rPr>
          <w:b/>
        </w:rPr>
        <w:t>[56]</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456" w:name="_Toc534650394"/>
      <w:r>
        <w:t>Approche des masses conconcentrées</w:t>
      </w:r>
      <w:bookmarkEnd w:id="456"/>
    </w:p>
    <w:p w14:paraId="195DFBCA" w14:textId="77777777" w:rsidR="00377126" w:rsidRPr="00377126" w:rsidRDefault="00377126" w:rsidP="00377126"/>
    <w:p w14:paraId="47982632" w14:textId="4DC91225"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6469A9" w:rsidRPr="006469A9">
        <w:rPr>
          <w:b/>
        </w:rPr>
        <w:t>Figure 3.3</w:t>
      </w:r>
      <w:r w:rsidR="006469A9" w:rsidRPr="006469A9">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9C68C7"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9C68C7"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4"/>
                    <a:stretch>
                      <a:fillRect/>
                    </a:stretch>
                  </pic:blipFill>
                  <pic:spPr>
                    <a:xfrm>
                      <a:off x="0" y="0"/>
                      <a:ext cx="4662356" cy="1434887"/>
                    </a:xfrm>
                    <a:prstGeom prst="rect">
                      <a:avLst/>
                    </a:prstGeom>
                  </pic:spPr>
                </pic:pic>
              </a:graphicData>
            </a:graphic>
          </wp:inline>
        </w:drawing>
      </w:r>
    </w:p>
    <w:p w14:paraId="4D728966" w14:textId="7E3B36A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457" w:name="_Ref503981360"/>
      <w:r w:rsidRPr="00BD0636">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1</w:t>
      </w:r>
      <w:r w:rsidR="000325F0">
        <w:rPr>
          <w:rFonts w:ascii="Calibri" w:eastAsia="Times New Roman" w:hAnsi="Calibri" w:cs="Times New Roman"/>
          <w:i w:val="0"/>
          <w:iCs w:val="0"/>
          <w:color w:val="auto"/>
          <w:sz w:val="22"/>
          <w:szCs w:val="20"/>
          <w:lang w:eastAsia="fr-FR"/>
        </w:rPr>
        <w:fldChar w:fldCharType="end"/>
      </w:r>
      <w:bookmarkEnd w:id="457"/>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9C68C7"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9C68C7"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458"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59" w:name="_Ref528586408"/>
            <w:r w:rsidRPr="00222B71">
              <w:rPr>
                <w:rFonts w:ascii="Calibri" w:eastAsia="Times New Roman" w:hAnsi="Calibri" w:cs="Times New Roman"/>
                <w:i w:val="0"/>
                <w:iCs w:val="0"/>
                <w:color w:val="auto"/>
                <w:sz w:val="22"/>
                <w:szCs w:val="20"/>
                <w:lang w:eastAsia="fr-FR"/>
              </w:rPr>
              <w:t xml:space="preserve"> </w:t>
            </w:r>
            <w:bookmarkEnd w:id="459"/>
          </w:p>
        </w:tc>
      </w:tr>
    </w:tbl>
    <w:p w14:paraId="1BC20D96" w14:textId="77777777" w:rsidR="008F23B1" w:rsidRPr="00291150" w:rsidRDefault="008F23B1" w:rsidP="00377126">
      <w:pPr>
        <w:pStyle w:val="Titre3"/>
        <w:ind w:left="709"/>
      </w:pPr>
      <w:bookmarkStart w:id="460" w:name="_Toc534650395"/>
      <w:r>
        <w:t>Approche de défauts de la fibre neutre</w:t>
      </w:r>
      <w:bookmarkEnd w:id="458"/>
      <w:bookmarkEnd w:id="460"/>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9C68C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9C68C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9C68C7"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9C68C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9C68C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9C68C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61" w:name="_Ref528591501"/>
            <w:r w:rsidRPr="00222B71">
              <w:rPr>
                <w:rFonts w:ascii="Calibri" w:eastAsia="Times New Roman" w:hAnsi="Calibri" w:cs="Times New Roman"/>
                <w:i w:val="0"/>
                <w:iCs w:val="0"/>
                <w:color w:val="auto"/>
                <w:sz w:val="22"/>
                <w:szCs w:val="20"/>
                <w:lang w:eastAsia="fr-FR"/>
              </w:rPr>
              <w:t xml:space="preserve"> </w:t>
            </w:r>
            <w:bookmarkEnd w:id="461"/>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9C68C7"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9C68C7"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9C68C7"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462" w:name="_Ref532583633"/>
            <w:r w:rsidRPr="00222B71">
              <w:rPr>
                <w:rFonts w:ascii="Calibri" w:eastAsia="Times New Roman" w:hAnsi="Calibri" w:cs="Times New Roman"/>
                <w:i w:val="0"/>
                <w:iCs w:val="0"/>
                <w:color w:val="auto"/>
                <w:sz w:val="22"/>
                <w:szCs w:val="20"/>
                <w:lang w:eastAsia="fr-FR"/>
              </w:rPr>
              <w:t xml:space="preserve"> </w:t>
            </w:r>
            <w:bookmarkEnd w:id="462"/>
          </w:p>
        </w:tc>
      </w:tr>
    </w:tbl>
    <w:p w14:paraId="78B03BAA" w14:textId="20CA995D"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6469A9">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9C68C7"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463" w:name="_Toc534650396"/>
      <w:r>
        <w:t>Conclusion</w:t>
      </w:r>
      <w:bookmarkEnd w:id="463"/>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464" w:name="_Toc534650397"/>
      <w:r>
        <w:lastRenderedPageBreak/>
        <w:t>Chapitre 4</w:t>
      </w:r>
      <w:r w:rsidR="00B431E6">
        <w:t xml:space="preserve"> : </w:t>
      </w:r>
      <w:r>
        <w:br/>
      </w:r>
      <w:r w:rsidR="00B431E6">
        <w:t>Simulations numériques</w:t>
      </w:r>
      <w:bookmarkEnd w:id="464"/>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465" w:name="_Toc533772322"/>
      <w:bookmarkStart w:id="466" w:name="_Toc533774394"/>
      <w:bookmarkStart w:id="467" w:name="_Toc533775586"/>
      <w:bookmarkStart w:id="468" w:name="_Toc533776230"/>
      <w:bookmarkStart w:id="469" w:name="_Toc533776357"/>
      <w:bookmarkStart w:id="470" w:name="_Toc533777582"/>
      <w:bookmarkStart w:id="471" w:name="_Toc534279490"/>
      <w:bookmarkStart w:id="472" w:name="_Toc534279588"/>
      <w:bookmarkStart w:id="473" w:name="_Toc534279666"/>
      <w:bookmarkStart w:id="474" w:name="_Toc534290962"/>
      <w:bookmarkStart w:id="475" w:name="_Toc534293244"/>
      <w:bookmarkStart w:id="476" w:name="_Toc534293528"/>
      <w:bookmarkStart w:id="477" w:name="_Toc534293606"/>
      <w:bookmarkStart w:id="478" w:name="_Toc534387905"/>
      <w:bookmarkStart w:id="479" w:name="_Toc534410876"/>
      <w:bookmarkStart w:id="480" w:name="_Toc534620790"/>
      <w:bookmarkStart w:id="481" w:name="_Toc534621276"/>
      <w:bookmarkStart w:id="482" w:name="_Toc534621381"/>
      <w:bookmarkStart w:id="483" w:name="_Toc534621488"/>
      <w:bookmarkStart w:id="484" w:name="_Toc534625147"/>
      <w:bookmarkStart w:id="485" w:name="_Toc534631447"/>
      <w:bookmarkStart w:id="486" w:name="_Toc534631547"/>
      <w:bookmarkStart w:id="487" w:name="_Toc534631900"/>
      <w:bookmarkStart w:id="488" w:name="_Toc534632133"/>
      <w:bookmarkStart w:id="489" w:name="_Toc534632345"/>
      <w:bookmarkStart w:id="490" w:name="_Toc534632467"/>
      <w:bookmarkStart w:id="491" w:name="_Toc534632566"/>
      <w:bookmarkStart w:id="492" w:name="_Toc534633859"/>
      <w:bookmarkStart w:id="493" w:name="_Toc534634203"/>
      <w:bookmarkStart w:id="494" w:name="_Toc534634607"/>
      <w:bookmarkStart w:id="495" w:name="_Toc534634982"/>
      <w:bookmarkStart w:id="496" w:name="_Toc534635082"/>
      <w:bookmarkStart w:id="497" w:name="_Toc534635182"/>
      <w:bookmarkStart w:id="498" w:name="_Toc534635282"/>
      <w:bookmarkStart w:id="499" w:name="_Toc534635382"/>
      <w:bookmarkStart w:id="500" w:name="_Toc534635503"/>
      <w:bookmarkStart w:id="501" w:name="_Toc534635602"/>
      <w:bookmarkStart w:id="502" w:name="_Toc534636652"/>
      <w:bookmarkStart w:id="503" w:name="_Toc534638280"/>
      <w:bookmarkStart w:id="504" w:name="_Toc534638366"/>
      <w:bookmarkStart w:id="505" w:name="_Toc534638733"/>
      <w:bookmarkStart w:id="506" w:name="_Toc534640588"/>
      <w:bookmarkStart w:id="507" w:name="_Toc534650398"/>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14BE9E13" w14:textId="7FCB6477" w:rsidR="00B431E6" w:rsidRDefault="00B431E6" w:rsidP="003537CB">
      <w:pPr>
        <w:pStyle w:val="Titre2"/>
        <w:ind w:left="709"/>
      </w:pPr>
      <w:bookmarkStart w:id="508" w:name="_Toc534650399"/>
      <w:r>
        <w:t>Modèle complet et non linéaire de l’effet Morton</w:t>
      </w:r>
      <w:bookmarkEnd w:id="508"/>
    </w:p>
    <w:p w14:paraId="6FC30016" w14:textId="77777777" w:rsidR="00B431E6" w:rsidRDefault="00B431E6" w:rsidP="003537CB">
      <w:pPr>
        <w:pStyle w:val="Titre3"/>
        <w:ind w:left="709"/>
      </w:pPr>
      <w:bookmarkStart w:id="509" w:name="_Toc534650400"/>
      <w:r>
        <w:t>Approche du moyennage du flux thermique dans le temps</w:t>
      </w:r>
      <w:bookmarkEnd w:id="50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37EDE0C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6469A9" w:rsidRPr="006469A9">
        <w:rPr>
          <w:b/>
          <w:color w:val="000000" w:themeColor="text1"/>
        </w:rPr>
        <w:t xml:space="preserve">Figure </w:t>
      </w:r>
      <w:r w:rsidR="006469A9" w:rsidRPr="006469A9">
        <w:rPr>
          <w:b/>
          <w:i/>
          <w:noProof/>
        </w:rPr>
        <w:t>4.1</w:t>
      </w:r>
      <w:r w:rsidR="006469A9" w:rsidRPr="006469A9">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6150" cy="3021996"/>
                    </a:xfrm>
                    <a:prstGeom prst="rect">
                      <a:avLst/>
                    </a:prstGeom>
                  </pic:spPr>
                </pic:pic>
              </a:graphicData>
            </a:graphic>
          </wp:inline>
        </w:drawing>
      </w:r>
    </w:p>
    <w:p w14:paraId="35A99739" w14:textId="6EEABD63" w:rsidR="00B431E6" w:rsidRPr="00935A0C" w:rsidRDefault="00B431E6" w:rsidP="00B431E6">
      <w:pPr>
        <w:pStyle w:val="Lgende"/>
        <w:spacing w:line="360" w:lineRule="auto"/>
        <w:jc w:val="center"/>
        <w:rPr>
          <w:i w:val="0"/>
          <w:sz w:val="22"/>
        </w:rPr>
      </w:pPr>
      <w:bookmarkStart w:id="510" w:name="_Ref525135958"/>
      <w:r w:rsidRPr="00D21CE4">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4.1</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1</w:t>
      </w:r>
      <w:r w:rsidR="000325F0">
        <w:rPr>
          <w:i w:val="0"/>
          <w:sz w:val="22"/>
        </w:rPr>
        <w:fldChar w:fldCharType="end"/>
      </w:r>
      <w:bookmarkEnd w:id="51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573EF69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6469A9">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9C68C7"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9C68C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511" w:name="_Ref525134360"/>
            <w:bookmarkStart w:id="512"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511"/>
          </w:p>
        </w:tc>
        <w:bookmarkEnd w:id="51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9C68C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513" w:name="_Toc534650401"/>
      <w:r>
        <w:t>Algorithme de l’effet Morton</w:t>
      </w:r>
      <w:bookmarkEnd w:id="513"/>
      <w:r>
        <w:t xml:space="preserve"> </w:t>
      </w:r>
    </w:p>
    <w:p w14:paraId="2ABF8127" w14:textId="6943F27C"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6469A9" w:rsidRPr="006469A9">
        <w:t>Figure 4.1</w:t>
      </w:r>
      <w:r w:rsidR="006469A9" w:rsidRPr="006469A9">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684E3EF9" w:rsidR="00B431E6" w:rsidRPr="00733813" w:rsidRDefault="00B431E6" w:rsidP="00B431E6">
      <w:pPr>
        <w:pStyle w:val="Lgende"/>
        <w:jc w:val="center"/>
        <w:rPr>
          <w:i w:val="0"/>
          <w:sz w:val="22"/>
        </w:rPr>
      </w:pPr>
      <w:bookmarkStart w:id="514" w:name="_Ref533260304"/>
      <w:r w:rsidRPr="0058347B">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4.1</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2</w:t>
      </w:r>
      <w:r w:rsidR="000325F0">
        <w:rPr>
          <w:i w:val="0"/>
          <w:sz w:val="22"/>
        </w:rPr>
        <w:fldChar w:fldCharType="end"/>
      </w:r>
      <w:bookmarkEnd w:id="51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009CEF5C"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6469A9">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694952" cy="5243599"/>
                    </a:xfrm>
                    <a:prstGeom prst="rect">
                      <a:avLst/>
                    </a:prstGeom>
                  </pic:spPr>
                </pic:pic>
              </a:graphicData>
            </a:graphic>
          </wp:inline>
        </w:drawing>
      </w:r>
    </w:p>
    <w:p w14:paraId="4BA3C802" w14:textId="24648F6A" w:rsidR="00643557" w:rsidRDefault="00643557" w:rsidP="00643557">
      <w:pPr>
        <w:pStyle w:val="Lgende"/>
        <w:jc w:val="center"/>
      </w:pPr>
      <w:bookmarkStart w:id="515" w:name="_Ref533777748"/>
      <w:r w:rsidRPr="00CE45D8">
        <w:rPr>
          <w:i w:val="0"/>
          <w:sz w:val="22"/>
        </w:rPr>
        <w:t xml:space="preserve">Figure </w:t>
      </w:r>
      <w:r w:rsidR="000325F0">
        <w:rPr>
          <w:i w:val="0"/>
          <w:sz w:val="22"/>
        </w:rPr>
        <w:fldChar w:fldCharType="begin"/>
      </w:r>
      <w:r w:rsidR="000325F0">
        <w:rPr>
          <w:i w:val="0"/>
          <w:sz w:val="22"/>
        </w:rPr>
        <w:instrText xml:space="preserve"> STYLEREF 2 \s </w:instrText>
      </w:r>
      <w:r w:rsidR="000325F0">
        <w:rPr>
          <w:i w:val="0"/>
          <w:sz w:val="22"/>
        </w:rPr>
        <w:fldChar w:fldCharType="separate"/>
      </w:r>
      <w:r w:rsidR="000325F0">
        <w:rPr>
          <w:i w:val="0"/>
          <w:noProof/>
          <w:sz w:val="22"/>
        </w:rPr>
        <w:t>4.1</w:t>
      </w:r>
      <w:r w:rsidR="000325F0">
        <w:rPr>
          <w:i w:val="0"/>
          <w:sz w:val="22"/>
        </w:rPr>
        <w:fldChar w:fldCharType="end"/>
      </w:r>
      <w:r w:rsidR="000325F0">
        <w:rPr>
          <w:i w:val="0"/>
          <w:sz w:val="22"/>
        </w:rPr>
        <w:noBreakHyphen/>
      </w:r>
      <w:r w:rsidR="000325F0">
        <w:rPr>
          <w:i w:val="0"/>
          <w:sz w:val="22"/>
        </w:rPr>
        <w:fldChar w:fldCharType="begin"/>
      </w:r>
      <w:r w:rsidR="000325F0">
        <w:rPr>
          <w:i w:val="0"/>
          <w:sz w:val="22"/>
        </w:rPr>
        <w:instrText xml:space="preserve"> SEQ Figure \* ARABIC \s 2 </w:instrText>
      </w:r>
      <w:r w:rsidR="000325F0">
        <w:rPr>
          <w:i w:val="0"/>
          <w:sz w:val="22"/>
        </w:rPr>
        <w:fldChar w:fldCharType="separate"/>
      </w:r>
      <w:r w:rsidR="000325F0">
        <w:rPr>
          <w:i w:val="0"/>
          <w:noProof/>
          <w:sz w:val="22"/>
        </w:rPr>
        <w:t>3</w:t>
      </w:r>
      <w:r w:rsidR="000325F0">
        <w:rPr>
          <w:i w:val="0"/>
          <w:sz w:val="22"/>
        </w:rPr>
        <w:fldChar w:fldCharType="end"/>
      </w:r>
      <w:bookmarkEnd w:id="515"/>
      <w:r w:rsidRPr="00CE45D8">
        <w:rPr>
          <w:i w:val="0"/>
          <w:sz w:val="22"/>
        </w:rPr>
        <w:t> :</w:t>
      </w:r>
      <w:r>
        <w:rPr>
          <w:i w:val="0"/>
          <w:sz w:val="22"/>
        </w:rPr>
        <w:t xml:space="preserve"> Algorithme de l’effet Morton</w:t>
      </w:r>
    </w:p>
    <w:p w14:paraId="6DC69DFE" w14:textId="616A22C3"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6469A9" w:rsidRPr="006469A9">
        <w:rPr>
          <w:b/>
        </w:rPr>
        <w:t xml:space="preserve">Figure </w:t>
      </w:r>
      <w:r w:rsidR="006469A9" w:rsidRPr="006469A9">
        <w:rPr>
          <w:b/>
          <w:noProof/>
        </w:rPr>
        <w:t>4.1</w:t>
      </w:r>
      <w:r w:rsidR="006469A9" w:rsidRPr="006469A9">
        <w:rPr>
          <w:b/>
          <w:noProof/>
        </w:rPr>
        <w:noBreakHyphen/>
        <w:t>3</w:t>
      </w:r>
      <w:r w:rsidR="00C60449" w:rsidRPr="00C60449">
        <w:rPr>
          <w:b/>
        </w:rPr>
        <w:fldChar w:fldCharType="end"/>
      </w:r>
      <w:r>
        <w:t>.</w:t>
      </w:r>
    </w:p>
    <w:p w14:paraId="43FCB475" w14:textId="72C2C4BE"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6469A9">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516" w:name="_Toc534650402"/>
      <w:r>
        <w:t>Description du Banc de l’Effet Morton (BEM)</w:t>
      </w:r>
      <w:bookmarkEnd w:id="51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517" w:name="_Toc534650403"/>
      <w:r>
        <w:t>Caractéristiques du palier testé et lubrifiant</w:t>
      </w:r>
      <w:bookmarkEnd w:id="51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B9121CA"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518" w:name="_Ref496169139"/>
      <w:r w:rsidRPr="00D842A2">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1</w:t>
      </w:r>
      <w:r w:rsidR="000325F0">
        <w:rPr>
          <w:rFonts w:ascii="Calibri" w:eastAsia="Times New Roman" w:hAnsi="Calibri" w:cs="Times New Roman"/>
          <w:i w:val="0"/>
          <w:iCs w:val="0"/>
          <w:color w:val="auto"/>
          <w:sz w:val="22"/>
          <w:szCs w:val="20"/>
          <w:lang w:eastAsia="fr-FR"/>
        </w:rPr>
        <w:fldChar w:fldCharType="end"/>
      </w:r>
      <w:bookmarkEnd w:id="518"/>
      <w:r w:rsidRPr="00D842A2">
        <w:rPr>
          <w:rFonts w:ascii="Calibri" w:eastAsia="Times New Roman" w:hAnsi="Calibri" w:cs="Times New Roman"/>
          <w:i w:val="0"/>
          <w:iCs w:val="0"/>
          <w:color w:val="auto"/>
          <w:sz w:val="22"/>
          <w:szCs w:val="20"/>
          <w:lang w:eastAsia="fr-FR"/>
        </w:rPr>
        <w:t xml:space="preserve"> : Palier testé</w:t>
      </w:r>
    </w:p>
    <w:p w14:paraId="5596AA01" w14:textId="0D5211B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6469A9" w:rsidRPr="006469A9">
        <w:rPr>
          <w:b/>
        </w:rPr>
        <w:t xml:space="preserve">Figure </w:t>
      </w:r>
      <w:r w:rsidR="006469A9" w:rsidRPr="006469A9">
        <w:rPr>
          <w:b/>
          <w:noProof/>
        </w:rPr>
        <w:t>4.2</w:t>
      </w:r>
      <w:r w:rsidR="006469A9" w:rsidRPr="006469A9">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0A9326B9"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6469A9" w:rsidRPr="006469A9">
        <w:rPr>
          <w:b/>
        </w:rPr>
        <w:t xml:space="preserve">Tableau </w:t>
      </w:r>
      <w:r w:rsidR="006469A9" w:rsidRPr="006469A9">
        <w:rPr>
          <w:b/>
          <w:noProof/>
        </w:rPr>
        <w:t>4.2</w:t>
      </w:r>
      <w:r w:rsidR="006469A9" w:rsidRPr="006469A9">
        <w:rPr>
          <w:b/>
          <w:noProof/>
        </w:rPr>
        <w:noBreakHyphen/>
        <w:t>1</w:t>
      </w:r>
      <w:r w:rsidRPr="0057433F">
        <w:rPr>
          <w:b/>
        </w:rPr>
        <w:fldChar w:fldCharType="end"/>
      </w:r>
      <w:r>
        <w:t>.</w:t>
      </w:r>
    </w:p>
    <w:p w14:paraId="23D43CF5" w14:textId="051D913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519"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51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9"/>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520" w:name="_Toc534650404"/>
      <w:r>
        <w:t>Configuration du rotor 430mm</w:t>
      </w:r>
      <w:bookmarkEnd w:id="52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0"/>
                    <a:stretch>
                      <a:fillRect/>
                    </a:stretch>
                  </pic:blipFill>
                  <pic:spPr>
                    <a:xfrm>
                      <a:off x="0" y="0"/>
                      <a:ext cx="4772362" cy="2078439"/>
                    </a:xfrm>
                    <a:prstGeom prst="rect">
                      <a:avLst/>
                    </a:prstGeom>
                  </pic:spPr>
                </pic:pic>
              </a:graphicData>
            </a:graphic>
          </wp:inline>
        </w:drawing>
      </w:r>
    </w:p>
    <w:p w14:paraId="2127BDDB" w14:textId="0C24D3A0"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521" w:name="_Ref530413322"/>
      <w:r w:rsidRPr="00484DDD">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4.2</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2</w:t>
      </w:r>
      <w:r w:rsidR="000325F0">
        <w:rPr>
          <w:rFonts w:ascii="Calibri" w:eastAsia="Times New Roman" w:hAnsi="Calibri" w:cs="Times New Roman"/>
          <w:i w:val="0"/>
          <w:iCs w:val="0"/>
          <w:color w:val="auto"/>
          <w:sz w:val="22"/>
          <w:szCs w:val="20"/>
          <w:lang w:eastAsia="fr-FR"/>
        </w:rPr>
        <w:fldChar w:fldCharType="end"/>
      </w:r>
      <w:bookmarkEnd w:id="521"/>
      <w:r>
        <w:rPr>
          <w:rFonts w:ascii="Calibri" w:eastAsia="Times New Roman" w:hAnsi="Calibri" w:cs="Times New Roman"/>
          <w:i w:val="0"/>
          <w:iCs w:val="0"/>
          <w:color w:val="auto"/>
          <w:sz w:val="22"/>
          <w:szCs w:val="20"/>
          <w:lang w:eastAsia="fr-FR"/>
        </w:rPr>
        <w:t> : La configuration du rotor 430mm</w:t>
      </w:r>
    </w:p>
    <w:p w14:paraId="0CAB3036" w14:textId="132B407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6469A9" w:rsidRPr="006469A9">
        <w:rPr>
          <w:b/>
          <w:iCs/>
        </w:rPr>
        <w:t>Figure</w:t>
      </w:r>
      <w:r w:rsidR="006469A9" w:rsidRPr="006469A9">
        <w:rPr>
          <w:iCs/>
        </w:rPr>
        <w:t xml:space="preserve"> </w:t>
      </w:r>
      <w:r w:rsidR="006469A9" w:rsidRPr="006469A9">
        <w:rPr>
          <w:b/>
          <w:i/>
          <w:iCs/>
        </w:rPr>
        <w:t>4.2</w:t>
      </w:r>
      <w:r w:rsidR="006469A9" w:rsidRPr="006469A9">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6469A9" w:rsidRPr="006469A9">
        <w:rPr>
          <w:b/>
        </w:rPr>
        <w:t xml:space="preserve">Tableau </w:t>
      </w:r>
      <w:r w:rsidR="006469A9" w:rsidRPr="006469A9">
        <w:rPr>
          <w:b/>
          <w:iCs/>
          <w:noProof/>
        </w:rPr>
        <w:t>4.2</w:t>
      </w:r>
      <w:r w:rsidR="006469A9" w:rsidRPr="006469A9">
        <w:rPr>
          <w:b/>
          <w:iCs/>
          <w:noProof/>
        </w:rPr>
        <w:noBreakHyphen/>
        <w:t>2</w:t>
      </w:r>
      <w:r w:rsidRPr="00255AF6">
        <w:rPr>
          <w:b/>
        </w:rPr>
        <w:fldChar w:fldCharType="end"/>
      </w:r>
      <w:r>
        <w:t xml:space="preserve">. </w:t>
      </w:r>
    </w:p>
    <w:p w14:paraId="1E653D31" w14:textId="34760C8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522"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52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1"/>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8882BF0"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297EFDFE" w:rsidR="00B431E6" w:rsidRPr="00134C82" w:rsidRDefault="00B431E6" w:rsidP="00B431E6">
      <w:pPr>
        <w:pStyle w:val="Lgende"/>
        <w:jc w:val="center"/>
        <w:rPr>
          <w:rFonts w:ascii="Calibri" w:hAnsi="Calibri" w:cs="Calibri"/>
          <w:i w:val="0"/>
          <w:iCs w:val="0"/>
          <w:color w:val="000000"/>
          <w:sz w:val="22"/>
          <w:szCs w:val="24"/>
        </w:rPr>
      </w:pPr>
      <w:bookmarkStart w:id="523" w:name="_Ref530417381"/>
      <w:r w:rsidRPr="00134C82">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3</w:t>
      </w:r>
      <w:r w:rsidR="000325F0">
        <w:rPr>
          <w:rFonts w:ascii="Calibri" w:hAnsi="Calibri" w:cs="Calibri"/>
          <w:i w:val="0"/>
          <w:iCs w:val="0"/>
          <w:color w:val="000000"/>
          <w:sz w:val="22"/>
          <w:szCs w:val="24"/>
        </w:rPr>
        <w:fldChar w:fldCharType="end"/>
      </w:r>
      <w:bookmarkEnd w:id="52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90FE0C9" w:rsidR="00B431E6" w:rsidRPr="00134C82" w:rsidRDefault="00B431E6" w:rsidP="00B431E6">
      <w:pPr>
        <w:pStyle w:val="Lgende"/>
        <w:jc w:val="center"/>
        <w:rPr>
          <w:rFonts w:ascii="Calibri" w:hAnsi="Calibri" w:cs="Calibri"/>
          <w:i w:val="0"/>
          <w:iCs w:val="0"/>
          <w:color w:val="000000"/>
          <w:sz w:val="22"/>
          <w:szCs w:val="24"/>
        </w:rPr>
      </w:pPr>
      <w:bookmarkStart w:id="524" w:name="_Ref530417384"/>
      <w:r w:rsidRPr="00134C82">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w:t>
      </w:r>
      <w:r w:rsidR="000325F0">
        <w:rPr>
          <w:rFonts w:ascii="Calibri" w:hAnsi="Calibri" w:cs="Calibri"/>
          <w:i w:val="0"/>
          <w:iCs w:val="0"/>
          <w:color w:val="000000"/>
          <w:sz w:val="22"/>
          <w:szCs w:val="24"/>
        </w:rPr>
        <w:fldChar w:fldCharType="end"/>
      </w:r>
      <w:bookmarkEnd w:id="52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388E1B2E" w:rsidR="00B431E6" w:rsidRPr="00EC09BF" w:rsidRDefault="00B431E6" w:rsidP="00B431E6">
      <w:pPr>
        <w:pStyle w:val="Lgende"/>
        <w:jc w:val="center"/>
        <w:rPr>
          <w:rFonts w:ascii="Calibri" w:hAnsi="Calibri" w:cs="Calibri"/>
          <w:i w:val="0"/>
          <w:iCs w:val="0"/>
          <w:color w:val="000000"/>
          <w:sz w:val="22"/>
          <w:szCs w:val="24"/>
        </w:rPr>
      </w:pPr>
      <w:bookmarkStart w:id="525" w:name="_Ref530417410"/>
      <w:r w:rsidRPr="00EC09BF">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w:t>
      </w:r>
      <w:r w:rsidR="000325F0">
        <w:rPr>
          <w:rFonts w:ascii="Calibri" w:hAnsi="Calibri" w:cs="Calibri"/>
          <w:i w:val="0"/>
          <w:iCs w:val="0"/>
          <w:color w:val="000000"/>
          <w:sz w:val="22"/>
          <w:szCs w:val="24"/>
        </w:rPr>
        <w:fldChar w:fldCharType="end"/>
      </w:r>
      <w:bookmarkEnd w:id="52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6"/>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046B6DE" w:rsidR="00B431E6" w:rsidRDefault="00B431E6" w:rsidP="00B431E6">
      <w:pPr>
        <w:pStyle w:val="Lgende"/>
        <w:spacing w:after="0"/>
        <w:jc w:val="center"/>
        <w:rPr>
          <w:rFonts w:ascii="Calibri" w:hAnsi="Calibri" w:cs="Calibri"/>
          <w:i w:val="0"/>
          <w:iCs w:val="0"/>
          <w:color w:val="000000"/>
          <w:sz w:val="22"/>
          <w:szCs w:val="24"/>
        </w:rPr>
      </w:pPr>
      <w:bookmarkStart w:id="526" w:name="_Ref530417483"/>
      <w:r w:rsidRPr="00EC09BF">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6</w:t>
      </w:r>
      <w:r w:rsidR="000325F0">
        <w:rPr>
          <w:rFonts w:ascii="Calibri" w:hAnsi="Calibri" w:cs="Calibri"/>
          <w:i w:val="0"/>
          <w:iCs w:val="0"/>
          <w:color w:val="000000"/>
          <w:sz w:val="22"/>
          <w:szCs w:val="24"/>
        </w:rPr>
        <w:fldChar w:fldCharType="end"/>
      </w:r>
      <w:bookmarkEnd w:id="52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5D69DBB"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527" w:name="_Toc534650405"/>
      <w:r>
        <w:lastRenderedPageBreak/>
        <w:t>Configuration du rotor 700mm</w:t>
      </w:r>
      <w:bookmarkEnd w:id="52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5375612" cy="2342942"/>
                    </a:xfrm>
                    <a:prstGeom prst="rect">
                      <a:avLst/>
                    </a:prstGeom>
                  </pic:spPr>
                </pic:pic>
              </a:graphicData>
            </a:graphic>
          </wp:inline>
        </w:drawing>
      </w:r>
    </w:p>
    <w:p w14:paraId="074877AA" w14:textId="69A16006" w:rsidR="00B431E6" w:rsidRPr="00693D56" w:rsidRDefault="00B431E6" w:rsidP="00B431E6">
      <w:pPr>
        <w:pStyle w:val="Lgende"/>
        <w:jc w:val="center"/>
        <w:rPr>
          <w:rFonts w:ascii="Calibri" w:hAnsi="Calibri" w:cs="Calibri"/>
          <w:i w:val="0"/>
          <w:iCs w:val="0"/>
          <w:color w:val="000000"/>
          <w:sz w:val="22"/>
          <w:szCs w:val="24"/>
        </w:rPr>
      </w:pPr>
      <w:bookmarkStart w:id="528" w:name="_Ref531180650"/>
      <w:r w:rsidRPr="00FC14C6">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7</w:t>
      </w:r>
      <w:r w:rsidR="000325F0">
        <w:rPr>
          <w:rFonts w:ascii="Calibri" w:hAnsi="Calibri" w:cs="Calibri"/>
          <w:i w:val="0"/>
          <w:iCs w:val="0"/>
          <w:color w:val="000000"/>
          <w:sz w:val="22"/>
          <w:szCs w:val="24"/>
        </w:rPr>
        <w:fldChar w:fldCharType="end"/>
      </w:r>
      <w:bookmarkEnd w:id="528"/>
      <w:r w:rsidRPr="00FC14C6">
        <w:rPr>
          <w:rFonts w:ascii="Calibri" w:hAnsi="Calibri" w:cs="Calibri"/>
          <w:i w:val="0"/>
          <w:iCs w:val="0"/>
          <w:color w:val="000000"/>
          <w:sz w:val="22"/>
          <w:szCs w:val="24"/>
        </w:rPr>
        <w:t> : La configuration du rotor 700mm</w:t>
      </w:r>
    </w:p>
    <w:p w14:paraId="02235EA6" w14:textId="2493A02E"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6469A9" w:rsidRPr="006469A9">
        <w:rPr>
          <w:rFonts w:cs="Calibri"/>
          <w:b/>
          <w:color w:val="000000"/>
          <w:szCs w:val="24"/>
        </w:rPr>
        <w:t xml:space="preserve">Figure </w:t>
      </w:r>
      <w:r w:rsidR="006469A9" w:rsidRPr="006469A9">
        <w:rPr>
          <w:rFonts w:cs="Calibri"/>
          <w:b/>
          <w:iCs/>
          <w:noProof/>
          <w:color w:val="000000"/>
          <w:szCs w:val="24"/>
        </w:rPr>
        <w:t>4.2</w:t>
      </w:r>
      <w:r w:rsidR="006469A9" w:rsidRPr="006469A9">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6469A9" w:rsidRPr="006469A9">
        <w:rPr>
          <w:rFonts w:cs="Calibri"/>
          <w:b/>
          <w:color w:val="000000"/>
          <w:szCs w:val="24"/>
        </w:rPr>
        <w:t xml:space="preserve">Tableau </w:t>
      </w:r>
      <w:r w:rsidR="006469A9" w:rsidRPr="006469A9">
        <w:rPr>
          <w:rFonts w:cs="Calibri"/>
          <w:b/>
          <w:i/>
          <w:iCs/>
          <w:noProof/>
          <w:color w:val="000000"/>
          <w:szCs w:val="24"/>
        </w:rPr>
        <w:t>4.2</w:t>
      </w:r>
      <w:r w:rsidR="006469A9" w:rsidRPr="006469A9">
        <w:rPr>
          <w:rFonts w:cs="Calibri"/>
          <w:b/>
          <w:i/>
          <w:iCs/>
          <w:noProof/>
          <w:color w:val="000000"/>
          <w:szCs w:val="24"/>
        </w:rPr>
        <w:noBreakHyphen/>
        <w:t>3</w:t>
      </w:r>
      <w:r w:rsidRPr="001A7513">
        <w:rPr>
          <w:b/>
        </w:rPr>
        <w:fldChar w:fldCharType="end"/>
      </w:r>
    </w:p>
    <w:p w14:paraId="21F2A806" w14:textId="5903F365" w:rsidR="00B431E6" w:rsidRPr="00FC14C6" w:rsidRDefault="00B431E6" w:rsidP="00B431E6">
      <w:pPr>
        <w:pStyle w:val="Lgende"/>
        <w:spacing w:after="0"/>
        <w:jc w:val="center"/>
        <w:rPr>
          <w:rFonts w:ascii="Calibri" w:hAnsi="Calibri" w:cs="Calibri"/>
          <w:i w:val="0"/>
          <w:iCs w:val="0"/>
          <w:color w:val="000000"/>
          <w:sz w:val="22"/>
          <w:szCs w:val="24"/>
        </w:rPr>
      </w:pPr>
      <w:bookmarkStart w:id="52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52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08150"/>
                    </a:xfrm>
                    <a:prstGeom prst="rect">
                      <a:avLst/>
                    </a:prstGeom>
                  </pic:spPr>
                </pic:pic>
              </a:graphicData>
            </a:graphic>
          </wp:inline>
        </w:drawing>
      </w:r>
    </w:p>
    <w:p w14:paraId="1D9921D3" w14:textId="54AB465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6469A9" w:rsidRPr="006469A9">
        <w:rPr>
          <w:b/>
          <w:iCs/>
          <w:sz w:val="22"/>
        </w:rPr>
        <w:t xml:space="preserve">Figure </w:t>
      </w:r>
      <w:r w:rsidR="006469A9" w:rsidRPr="006469A9">
        <w:rPr>
          <w:b/>
          <w:iCs/>
          <w:noProof/>
          <w:sz w:val="22"/>
        </w:rPr>
        <w:t>4.2</w:t>
      </w:r>
      <w:r w:rsidR="006469A9" w:rsidRPr="006469A9">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9"/>
                    <a:stretch>
                      <a:fillRect/>
                    </a:stretch>
                  </pic:blipFill>
                  <pic:spPr>
                    <a:xfrm>
                      <a:off x="0" y="0"/>
                      <a:ext cx="4557954" cy="3041533"/>
                    </a:xfrm>
                    <a:prstGeom prst="rect">
                      <a:avLst/>
                    </a:prstGeom>
                  </pic:spPr>
                </pic:pic>
              </a:graphicData>
            </a:graphic>
          </wp:inline>
        </w:drawing>
      </w:r>
    </w:p>
    <w:p w14:paraId="78C9ECD4" w14:textId="6F11FBC8"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8</w:t>
      </w:r>
      <w:r w:rsidR="000325F0">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0"/>
                    <a:stretch>
                      <a:fillRect/>
                    </a:stretch>
                  </pic:blipFill>
                  <pic:spPr>
                    <a:xfrm>
                      <a:off x="0" y="0"/>
                      <a:ext cx="4600201" cy="3069725"/>
                    </a:xfrm>
                    <a:prstGeom prst="rect">
                      <a:avLst/>
                    </a:prstGeom>
                  </pic:spPr>
                </pic:pic>
              </a:graphicData>
            </a:graphic>
          </wp:inline>
        </w:drawing>
      </w:r>
    </w:p>
    <w:p w14:paraId="1C5A5EBB" w14:textId="3287F34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9</w:t>
      </w:r>
      <w:r w:rsidR="000325F0">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1"/>
                    <a:stretch>
                      <a:fillRect/>
                    </a:stretch>
                  </pic:blipFill>
                  <pic:spPr>
                    <a:xfrm>
                      <a:off x="0" y="0"/>
                      <a:ext cx="4480498" cy="2548053"/>
                    </a:xfrm>
                    <a:prstGeom prst="rect">
                      <a:avLst/>
                    </a:prstGeom>
                  </pic:spPr>
                </pic:pic>
              </a:graphicData>
            </a:graphic>
          </wp:inline>
        </w:drawing>
      </w:r>
    </w:p>
    <w:p w14:paraId="258B9935" w14:textId="7CA5815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10</w:t>
      </w:r>
      <w:r w:rsidR="000325F0">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3"/>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758F36DB" w:rsidR="00B431E6" w:rsidRDefault="00B431E6" w:rsidP="00B431E6">
      <w:pPr>
        <w:pStyle w:val="Lgende"/>
        <w:spacing w:after="0"/>
        <w:jc w:val="center"/>
        <w:rPr>
          <w:rFonts w:ascii="Calibri" w:hAnsi="Calibri" w:cs="Calibri"/>
          <w:i w:val="0"/>
          <w:iCs w:val="0"/>
          <w:color w:val="000000"/>
          <w:sz w:val="22"/>
          <w:szCs w:val="24"/>
        </w:rPr>
      </w:pPr>
      <w:bookmarkStart w:id="530" w:name="_Ref531190495"/>
      <w:r w:rsidRPr="00A56003">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11</w:t>
      </w:r>
      <w:r w:rsidR="000325F0">
        <w:rPr>
          <w:rFonts w:ascii="Calibri" w:hAnsi="Calibri" w:cs="Calibri"/>
          <w:i w:val="0"/>
          <w:iCs w:val="0"/>
          <w:color w:val="000000"/>
          <w:sz w:val="22"/>
          <w:szCs w:val="24"/>
        </w:rPr>
        <w:fldChar w:fldCharType="end"/>
      </w:r>
      <w:bookmarkEnd w:id="53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531" w:name="_Toc534650406"/>
      <w:r>
        <w:t>Simulation du rotor 430mm</w:t>
      </w:r>
      <w:bookmarkEnd w:id="53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054613FB"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6469A9" w:rsidRPr="006469A9">
        <w:rPr>
          <w:rFonts w:cs="Calibri"/>
          <w:b/>
          <w:iCs/>
          <w:color w:val="000000"/>
          <w:szCs w:val="24"/>
        </w:rPr>
        <w:t>Figure 4.3</w:t>
      </w:r>
      <w:r w:rsidR="006469A9" w:rsidRPr="006469A9">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4"/>
                    <a:stretch>
                      <a:fillRect/>
                    </a:stretch>
                  </pic:blipFill>
                  <pic:spPr>
                    <a:xfrm>
                      <a:off x="0" y="0"/>
                      <a:ext cx="5760720" cy="1487805"/>
                    </a:xfrm>
                    <a:prstGeom prst="rect">
                      <a:avLst/>
                    </a:prstGeom>
                  </pic:spPr>
                </pic:pic>
              </a:graphicData>
            </a:graphic>
          </wp:inline>
        </w:drawing>
      </w:r>
    </w:p>
    <w:p w14:paraId="4AB556FA" w14:textId="132E0AFE" w:rsidR="00B431E6" w:rsidRPr="00FA69FB" w:rsidRDefault="00B431E6" w:rsidP="00B431E6">
      <w:pPr>
        <w:pStyle w:val="Lgende"/>
        <w:jc w:val="center"/>
        <w:rPr>
          <w:rFonts w:ascii="Calibri" w:hAnsi="Calibri" w:cs="Calibri"/>
          <w:i w:val="0"/>
          <w:iCs w:val="0"/>
          <w:color w:val="000000"/>
          <w:sz w:val="22"/>
          <w:szCs w:val="24"/>
        </w:rPr>
      </w:pPr>
      <w:bookmarkStart w:id="532" w:name="_Ref533608481"/>
      <w:r w:rsidRPr="00FA69F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4.3</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w:t>
      </w:r>
      <w:r w:rsidR="000325F0">
        <w:rPr>
          <w:rFonts w:ascii="Calibri" w:hAnsi="Calibri" w:cs="Calibri"/>
          <w:i w:val="0"/>
          <w:iCs w:val="0"/>
          <w:color w:val="000000"/>
          <w:sz w:val="22"/>
          <w:szCs w:val="24"/>
        </w:rPr>
        <w:fldChar w:fldCharType="end"/>
      </w:r>
      <w:bookmarkEnd w:id="53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533" w:name="_Toc534650407"/>
      <w:r>
        <w:t>Vibrations synchrones</w:t>
      </w:r>
      <w:bookmarkEnd w:id="533"/>
      <w:r>
        <w:t xml:space="preserve"> </w:t>
      </w:r>
    </w:p>
    <w:p w14:paraId="420B60B6" w14:textId="05AEA806"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6469A9" w:rsidRPr="006469A9">
        <w:rPr>
          <w:b/>
          <w:iCs/>
        </w:rPr>
        <w:t xml:space="preserve">Figure </w:t>
      </w:r>
      <w:r w:rsidR="006469A9" w:rsidRPr="006469A9">
        <w:rPr>
          <w:b/>
          <w:iCs/>
          <w:noProof/>
        </w:rPr>
        <w:t>4.3</w:t>
      </w:r>
      <w:r w:rsidR="006469A9" w:rsidRPr="006469A9">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6469A9" w:rsidRPr="006469A9">
        <w:rPr>
          <w:b/>
          <w:iCs/>
        </w:rPr>
        <w:t xml:space="preserve">Figure </w:t>
      </w:r>
      <w:r w:rsidR="006469A9" w:rsidRPr="006469A9">
        <w:rPr>
          <w:b/>
          <w:iCs/>
          <w:noProof/>
        </w:rPr>
        <w:t>4.3</w:t>
      </w:r>
      <w:r w:rsidR="006469A9" w:rsidRPr="006469A9">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4B6424B0"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534" w:name="_Ref533687109"/>
      <w:r w:rsidRPr="00C2228D">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2</w:t>
      </w:r>
      <w:r w:rsidR="000325F0">
        <w:rPr>
          <w:rFonts w:ascii="Calibri" w:eastAsia="Times New Roman" w:hAnsi="Calibri" w:cs="Times New Roman"/>
          <w:i w:val="0"/>
          <w:iCs w:val="0"/>
          <w:color w:val="auto"/>
          <w:sz w:val="22"/>
          <w:szCs w:val="20"/>
          <w:lang w:eastAsia="fr-FR"/>
        </w:rPr>
        <w:fldChar w:fldCharType="end"/>
      </w:r>
      <w:bookmarkEnd w:id="53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2603799"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535" w:name="_Ref533687112"/>
      <w:r w:rsidRPr="00C2228D">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3</w:t>
      </w:r>
      <w:r w:rsidR="000325F0">
        <w:rPr>
          <w:rFonts w:ascii="Calibri" w:eastAsia="Times New Roman" w:hAnsi="Calibri" w:cs="Times New Roman"/>
          <w:i w:val="0"/>
          <w:iCs w:val="0"/>
          <w:color w:val="auto"/>
          <w:sz w:val="22"/>
          <w:szCs w:val="20"/>
          <w:lang w:eastAsia="fr-FR"/>
        </w:rPr>
        <w:fldChar w:fldCharType="end"/>
      </w:r>
      <w:bookmarkEnd w:id="53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536" w:name="_Toc534650408"/>
      <w:r>
        <w:lastRenderedPageBreak/>
        <w:t>Température du rotor</w:t>
      </w:r>
      <w:bookmarkEnd w:id="53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3646B5C"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6469A9" w:rsidRPr="006469A9">
        <w:rPr>
          <w:b/>
          <w:iCs/>
        </w:rPr>
        <w:t>Figure 4.3</w:t>
      </w:r>
      <w:r w:rsidR="006469A9" w:rsidRPr="006469A9">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29FEDBE6"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537" w:name="_Ref533694038"/>
      <w:r w:rsidRPr="00167495">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w:t>
      </w:r>
      <w:r w:rsidR="000325F0">
        <w:rPr>
          <w:rFonts w:ascii="Calibri" w:eastAsia="Times New Roman" w:hAnsi="Calibri" w:cs="Times New Roman"/>
          <w:i w:val="0"/>
          <w:iCs w:val="0"/>
          <w:color w:val="auto"/>
          <w:sz w:val="22"/>
          <w:szCs w:val="20"/>
          <w:lang w:eastAsia="fr-FR"/>
        </w:rPr>
        <w:fldChar w:fldCharType="end"/>
      </w:r>
      <w:bookmarkEnd w:id="53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5C58C618"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6469A9" w:rsidRPr="006469A9">
        <w:rPr>
          <w:b/>
          <w:iCs/>
        </w:rPr>
        <w:t>Figure 4.3</w:t>
      </w:r>
      <w:r w:rsidR="006469A9" w:rsidRPr="006469A9">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6469A9" w:rsidRPr="006469A9">
        <w:rPr>
          <w:b/>
          <w:iCs/>
        </w:rPr>
        <w:t xml:space="preserve">Figure </w:t>
      </w:r>
      <w:r w:rsidR="006469A9" w:rsidRPr="006469A9">
        <w:rPr>
          <w:b/>
          <w:iCs/>
          <w:noProof/>
        </w:rPr>
        <w:t>4.3</w:t>
      </w:r>
      <w:r w:rsidR="006469A9" w:rsidRPr="006469A9">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4962" cy="3463095"/>
                    </a:xfrm>
                    <a:prstGeom prst="rect">
                      <a:avLst/>
                    </a:prstGeom>
                  </pic:spPr>
                </pic:pic>
              </a:graphicData>
            </a:graphic>
          </wp:inline>
        </w:drawing>
      </w:r>
    </w:p>
    <w:p w14:paraId="12170609" w14:textId="5960F3B9"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538" w:name="_Ref533692432"/>
      <w:r w:rsidRPr="008728CE">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5</w:t>
      </w:r>
      <w:r w:rsidR="000325F0">
        <w:rPr>
          <w:rFonts w:ascii="Calibri" w:eastAsia="Times New Roman" w:hAnsi="Calibri" w:cs="Times New Roman"/>
          <w:i w:val="0"/>
          <w:iCs w:val="0"/>
          <w:color w:val="auto"/>
          <w:sz w:val="22"/>
          <w:szCs w:val="20"/>
          <w:lang w:eastAsia="fr-FR"/>
        </w:rPr>
        <w:fldChar w:fldCharType="end"/>
      </w:r>
      <w:bookmarkEnd w:id="53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539" w:name="_Toc534650409"/>
      <w:r>
        <w:t>Phases du balourd, point haut et point chaud</w:t>
      </w:r>
      <w:bookmarkEnd w:id="53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661A287F"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6469A9" w:rsidRPr="006469A9">
        <w:rPr>
          <w:b/>
        </w:rPr>
        <w:t xml:space="preserve">Figure </w:t>
      </w:r>
      <w:r w:rsidR="006469A9" w:rsidRPr="006469A9">
        <w:rPr>
          <w:b/>
          <w:iCs/>
          <w:noProof/>
        </w:rPr>
        <w:t>4.3</w:t>
      </w:r>
      <w:r w:rsidR="006469A9" w:rsidRPr="006469A9">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6469A9">
        <w:rPr>
          <w:b/>
        </w:rPr>
        <w:t>[56]</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4DDE954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540" w:name="_Ref533714904"/>
      <w:r w:rsidRPr="00EC3F4A">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6</w:t>
      </w:r>
      <w:r w:rsidR="000325F0">
        <w:rPr>
          <w:rFonts w:ascii="Calibri" w:eastAsia="Times New Roman" w:hAnsi="Calibri" w:cs="Times New Roman"/>
          <w:i w:val="0"/>
          <w:iCs w:val="0"/>
          <w:color w:val="auto"/>
          <w:sz w:val="22"/>
          <w:szCs w:val="20"/>
          <w:lang w:eastAsia="fr-FR"/>
        </w:rPr>
        <w:fldChar w:fldCharType="end"/>
      </w:r>
      <w:bookmarkEnd w:id="54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541" w:name="_Toc534650410"/>
      <w:r>
        <w:t>Critiques des résultats</w:t>
      </w:r>
      <w:bookmarkEnd w:id="541"/>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542" w:name="_Toc534650411"/>
      <w:r>
        <w:t>Simulation du rotor 700mm</w:t>
      </w:r>
      <w:bookmarkEnd w:id="542"/>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w:t>
      </w:r>
      <w:r w:rsidRPr="00CD6CF7">
        <w:lastRenderedPageBreak/>
        <w:t>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4ECFEECD"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6</w:t>
      </w:r>
      <w:r w:rsidRPr="00A00C96">
        <w:rPr>
          <w:b/>
        </w:rPr>
        <w:fldChar w:fldCharType="end"/>
      </w:r>
      <w:r>
        <w:t>.</w:t>
      </w:r>
    </w:p>
    <w:p w14:paraId="7AA80871" w14:textId="2DAC7D1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25665292" w:rsidR="00B431E6" w:rsidRPr="00022C61" w:rsidRDefault="00B431E6" w:rsidP="00B431E6">
      <w:pPr>
        <w:pStyle w:val="Lgende"/>
        <w:jc w:val="center"/>
        <w:rPr>
          <w:rFonts w:ascii="Calibri" w:hAnsi="Calibri" w:cs="Calibri"/>
          <w:i w:val="0"/>
          <w:iCs w:val="0"/>
          <w:color w:val="000000"/>
          <w:sz w:val="22"/>
          <w:szCs w:val="24"/>
        </w:rPr>
      </w:pPr>
      <w:bookmarkStart w:id="543" w:name="_Ref533629031"/>
      <w:r w:rsidRPr="00022C61">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w:t>
      </w:r>
      <w:r w:rsidR="000325F0">
        <w:rPr>
          <w:rFonts w:ascii="Calibri" w:hAnsi="Calibri" w:cs="Calibri"/>
          <w:i w:val="0"/>
          <w:iCs w:val="0"/>
          <w:color w:val="000000"/>
          <w:sz w:val="22"/>
          <w:szCs w:val="24"/>
        </w:rPr>
        <w:fldChar w:fldCharType="end"/>
      </w:r>
      <w:bookmarkEnd w:id="543"/>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71A01174" w:rsidR="00B431E6" w:rsidRPr="007E69FD" w:rsidRDefault="00B431E6" w:rsidP="00B431E6">
      <w:pPr>
        <w:pStyle w:val="Lgende"/>
        <w:jc w:val="center"/>
        <w:rPr>
          <w:rFonts w:ascii="Calibri" w:hAnsi="Calibri" w:cs="Calibri"/>
          <w:i w:val="0"/>
          <w:iCs w:val="0"/>
          <w:color w:val="000000"/>
          <w:sz w:val="22"/>
          <w:szCs w:val="24"/>
        </w:rPr>
      </w:pPr>
      <w:bookmarkStart w:id="544" w:name="_Ref533629033"/>
      <w:r w:rsidRPr="0089339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2</w:t>
      </w:r>
      <w:r w:rsidR="000325F0">
        <w:rPr>
          <w:rFonts w:ascii="Calibri" w:hAnsi="Calibri" w:cs="Calibri"/>
          <w:i w:val="0"/>
          <w:iCs w:val="0"/>
          <w:color w:val="000000"/>
          <w:sz w:val="22"/>
          <w:szCs w:val="24"/>
        </w:rPr>
        <w:fldChar w:fldCharType="end"/>
      </w:r>
      <w:bookmarkEnd w:id="544"/>
      <w:r>
        <w:rPr>
          <w:rFonts w:ascii="Calibri" w:hAnsi="Calibri" w:cs="Calibri"/>
          <w:i w:val="0"/>
          <w:iCs w:val="0"/>
          <w:color w:val="000000"/>
          <w:sz w:val="22"/>
          <w:szCs w:val="24"/>
        </w:rPr>
        <w:t> : Phases des vibrations synchrones au niveau du palier</w:t>
      </w:r>
    </w:p>
    <w:p w14:paraId="59E847C7" w14:textId="233A6E56"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6469A9" w:rsidRPr="006469A9">
        <w:rPr>
          <w:rFonts w:cs="Calibri"/>
          <w:b/>
          <w:color w:val="000000"/>
          <w:szCs w:val="24"/>
        </w:rPr>
        <w:t xml:space="preserve">Figure </w:t>
      </w:r>
      <w:r w:rsidR="006469A9" w:rsidRPr="006469A9">
        <w:rPr>
          <w:rFonts w:cs="Calibri"/>
          <w:b/>
          <w:noProof/>
          <w:color w:val="000000"/>
          <w:szCs w:val="24"/>
        </w:rPr>
        <w:t>4.4</w:t>
      </w:r>
      <w:r w:rsidR="006469A9" w:rsidRPr="006469A9">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21006557" w:rsidR="00B431E6" w:rsidRDefault="00B431E6" w:rsidP="00B431E6">
      <w:pPr>
        <w:pStyle w:val="Lgende"/>
        <w:jc w:val="center"/>
        <w:rPr>
          <w:rFonts w:ascii="Calibri" w:hAnsi="Calibri" w:cs="Calibri"/>
          <w:i w:val="0"/>
          <w:iCs w:val="0"/>
          <w:color w:val="000000"/>
          <w:sz w:val="22"/>
          <w:szCs w:val="24"/>
        </w:rPr>
      </w:pPr>
      <w:bookmarkStart w:id="545" w:name="_Ref533631693"/>
      <w:r w:rsidRPr="0089339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3</w:t>
      </w:r>
      <w:r w:rsidR="000325F0">
        <w:rPr>
          <w:rFonts w:ascii="Calibri" w:hAnsi="Calibri" w:cs="Calibri"/>
          <w:i w:val="0"/>
          <w:iCs w:val="0"/>
          <w:color w:val="000000"/>
          <w:sz w:val="22"/>
          <w:szCs w:val="24"/>
        </w:rPr>
        <w:fldChar w:fldCharType="end"/>
      </w:r>
      <w:bookmarkEnd w:id="545"/>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41E922BD" w:rsidR="00B431E6" w:rsidRDefault="00B431E6" w:rsidP="00B431E6">
      <w:pPr>
        <w:pStyle w:val="Lgende"/>
        <w:jc w:val="center"/>
        <w:rPr>
          <w:rFonts w:ascii="Calibri" w:hAnsi="Calibri" w:cs="Calibri"/>
          <w:i w:val="0"/>
          <w:iCs w:val="0"/>
          <w:color w:val="000000"/>
          <w:sz w:val="22"/>
          <w:szCs w:val="24"/>
        </w:rPr>
      </w:pPr>
      <w:bookmarkStart w:id="546" w:name="_Ref533631685"/>
      <w:r w:rsidRPr="0089339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w:t>
      </w:r>
      <w:r w:rsidR="000325F0">
        <w:rPr>
          <w:rFonts w:ascii="Calibri" w:hAnsi="Calibri" w:cs="Calibri"/>
          <w:i w:val="0"/>
          <w:iCs w:val="0"/>
          <w:color w:val="000000"/>
          <w:sz w:val="22"/>
          <w:szCs w:val="24"/>
        </w:rPr>
        <w:fldChar w:fldCharType="end"/>
      </w:r>
      <w:bookmarkEnd w:id="546"/>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E7E9753" w:rsidR="00B431E6" w:rsidRDefault="00B431E6" w:rsidP="00B431E6">
      <w:pPr>
        <w:pStyle w:val="Lgende"/>
        <w:jc w:val="center"/>
        <w:rPr>
          <w:rFonts w:ascii="Calibri" w:hAnsi="Calibri" w:cs="Calibri"/>
          <w:i w:val="0"/>
          <w:iCs w:val="0"/>
          <w:color w:val="000000"/>
          <w:sz w:val="22"/>
          <w:szCs w:val="24"/>
        </w:rPr>
      </w:pPr>
      <w:bookmarkStart w:id="547" w:name="_Ref533631691"/>
      <w:r w:rsidRPr="0089339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w:t>
      </w:r>
      <w:r w:rsidR="000325F0">
        <w:rPr>
          <w:rFonts w:ascii="Calibri" w:hAnsi="Calibri" w:cs="Calibri"/>
          <w:i w:val="0"/>
          <w:iCs w:val="0"/>
          <w:color w:val="000000"/>
          <w:sz w:val="22"/>
          <w:szCs w:val="24"/>
        </w:rPr>
        <w:fldChar w:fldCharType="end"/>
      </w:r>
      <w:bookmarkEnd w:id="547"/>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0901BC87" w:rsidR="00B431E6" w:rsidRDefault="00B431E6" w:rsidP="00B431E6">
      <w:pPr>
        <w:pStyle w:val="Lgende"/>
        <w:jc w:val="center"/>
        <w:rPr>
          <w:rFonts w:ascii="Calibri" w:hAnsi="Calibri" w:cs="Calibri"/>
          <w:i w:val="0"/>
          <w:iCs w:val="0"/>
          <w:color w:val="000000"/>
          <w:sz w:val="22"/>
          <w:szCs w:val="24"/>
        </w:rPr>
      </w:pPr>
      <w:bookmarkStart w:id="548" w:name="_Ref533631144"/>
      <w:r w:rsidRPr="0089339B">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4.4</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6</w:t>
      </w:r>
      <w:r w:rsidR="000325F0">
        <w:rPr>
          <w:rFonts w:ascii="Calibri" w:hAnsi="Calibri" w:cs="Calibri"/>
          <w:i w:val="0"/>
          <w:iCs w:val="0"/>
          <w:color w:val="000000"/>
          <w:sz w:val="22"/>
          <w:szCs w:val="24"/>
        </w:rPr>
        <w:fldChar w:fldCharType="end"/>
      </w:r>
      <w:bookmarkEnd w:id="548"/>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549" w:name="_Toc534650412"/>
      <w:r>
        <w:t>Conclusion</w:t>
      </w:r>
      <w:bookmarkEnd w:id="549"/>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550" w:name="_Toc534650413"/>
      <w:r>
        <w:lastRenderedPageBreak/>
        <w:t xml:space="preserve">Chapitre 5 : </w:t>
      </w:r>
      <w:r>
        <w:br/>
        <w:t>Analyses de la stabilité</w:t>
      </w:r>
      <w:bookmarkEnd w:id="550"/>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2F7A9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551" w:name="_Toc534279506"/>
      <w:bookmarkStart w:id="552" w:name="_Toc534279604"/>
      <w:bookmarkStart w:id="553" w:name="_Toc534279682"/>
      <w:bookmarkStart w:id="554" w:name="_Toc534290978"/>
      <w:bookmarkStart w:id="555" w:name="_Toc534293260"/>
      <w:bookmarkStart w:id="556" w:name="_Toc534293544"/>
      <w:bookmarkStart w:id="557" w:name="_Toc534293622"/>
      <w:bookmarkStart w:id="558" w:name="_Toc534387921"/>
      <w:bookmarkStart w:id="559" w:name="_Toc534410892"/>
      <w:bookmarkStart w:id="560" w:name="_Ref531012649"/>
      <w:bookmarkStart w:id="561" w:name="_Toc534620806"/>
      <w:bookmarkStart w:id="562" w:name="_Toc534621292"/>
      <w:bookmarkStart w:id="563" w:name="_Toc534621397"/>
      <w:bookmarkStart w:id="564" w:name="_Toc534621504"/>
      <w:bookmarkStart w:id="565" w:name="_Toc534625163"/>
      <w:bookmarkStart w:id="566" w:name="_Toc534631463"/>
      <w:bookmarkStart w:id="567" w:name="_Toc534631563"/>
      <w:bookmarkStart w:id="568" w:name="_Toc534631916"/>
      <w:bookmarkStart w:id="569" w:name="_Toc534632149"/>
      <w:bookmarkStart w:id="570" w:name="_Toc534632361"/>
      <w:bookmarkStart w:id="571" w:name="_Toc534632483"/>
      <w:bookmarkStart w:id="572" w:name="_Toc534632582"/>
      <w:bookmarkStart w:id="573" w:name="_Toc534633875"/>
      <w:bookmarkStart w:id="574" w:name="_Toc534634219"/>
      <w:bookmarkStart w:id="575" w:name="_Toc534634623"/>
      <w:bookmarkStart w:id="576" w:name="_Toc534634998"/>
      <w:bookmarkStart w:id="577" w:name="_Toc534635098"/>
      <w:bookmarkStart w:id="578" w:name="_Toc534635198"/>
      <w:bookmarkStart w:id="579" w:name="_Toc534635298"/>
      <w:bookmarkStart w:id="580" w:name="_Toc534635398"/>
      <w:bookmarkStart w:id="581" w:name="_Toc534635519"/>
      <w:bookmarkStart w:id="582" w:name="_Toc534635618"/>
      <w:bookmarkStart w:id="583" w:name="_Toc534636668"/>
      <w:bookmarkStart w:id="584" w:name="_Toc534638296"/>
      <w:bookmarkStart w:id="585" w:name="_Toc534638382"/>
      <w:bookmarkStart w:id="586" w:name="_Toc534638749"/>
      <w:bookmarkStart w:id="587" w:name="_Toc534640604"/>
      <w:bookmarkStart w:id="588" w:name="_Toc534650414"/>
      <w:bookmarkEnd w:id="551"/>
      <w:bookmarkEnd w:id="552"/>
      <w:bookmarkEnd w:id="553"/>
      <w:bookmarkEnd w:id="554"/>
      <w:bookmarkEnd w:id="555"/>
      <w:bookmarkEnd w:id="556"/>
      <w:bookmarkEnd w:id="557"/>
      <w:bookmarkEnd w:id="558"/>
      <w:bookmarkEnd w:id="559"/>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58616707" w14:textId="71E8DEB7" w:rsidR="006F4286" w:rsidRDefault="006F4286" w:rsidP="002F7A9B">
      <w:pPr>
        <w:pStyle w:val="Titre2"/>
        <w:ind w:left="709"/>
      </w:pPr>
      <w:bookmarkStart w:id="589" w:name="_Toc534650415"/>
      <w:r>
        <w:t xml:space="preserve">Méthode d’analyse de la </w:t>
      </w:r>
      <w:bookmarkEnd w:id="560"/>
      <w:r>
        <w:t>stabilité</w:t>
      </w:r>
      <w:bookmarkEnd w:id="589"/>
    </w:p>
    <w:p w14:paraId="2BBA5461" w14:textId="21FE7047"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6469A9">
        <w:rPr>
          <w:b/>
        </w:rPr>
        <w:t>[14]</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4E1106">
            <w:pPr>
              <w:pStyle w:val="Paragraphedeliste"/>
              <w:numPr>
                <w:ilvl w:val="0"/>
                <w:numId w:val="24"/>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590" w:name="_Ref530477488"/>
          </w:p>
          <w:p w14:paraId="16525873" w14:textId="55AFA37A" w:rsidR="006F4286" w:rsidRPr="00E03861" w:rsidRDefault="006F4286" w:rsidP="004E1106">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590"/>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9C68C7"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B53734">
            <w:pPr>
              <w:numPr>
                <w:ilvl w:val="1"/>
                <w:numId w:val="24"/>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591" w:name="_Toc534650416"/>
      <w:r>
        <w:t>Coefficients d’influence de l’effet Morton</w:t>
      </w:r>
      <w:bookmarkEnd w:id="591"/>
    </w:p>
    <w:p w14:paraId="11C6EB75" w14:textId="77777777" w:rsidR="006F4286" w:rsidRPr="005C664F" w:rsidRDefault="006F4286" w:rsidP="006F4286"/>
    <w:p w14:paraId="17439D4E" w14:textId="77777777" w:rsidR="006F4286" w:rsidRDefault="006F4286" w:rsidP="006F4286">
      <w:pPr>
        <w:pStyle w:val="Paragraphedeliste"/>
        <w:numPr>
          <w:ilvl w:val="0"/>
          <w:numId w:val="37"/>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6F4286">
      <w:pPr>
        <w:pStyle w:val="Paragraphedeliste"/>
        <w:numPr>
          <w:ilvl w:val="0"/>
          <w:numId w:val="38"/>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6F4286">
      <w:pPr>
        <w:pStyle w:val="Paragraphedeliste"/>
        <w:numPr>
          <w:ilvl w:val="0"/>
          <w:numId w:val="39"/>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eastAsia="fr-FR"/>
              </w:rPr>
            </w:pPr>
            <w:bookmarkStart w:id="592" w:name="_Ref518574219"/>
            <w:r w:rsidRPr="00B70EB0">
              <w:rPr>
                <w:rFonts w:ascii="Times New Roman" w:eastAsia="Times New Roman" w:hAnsi="Times New Roman"/>
                <w:b/>
                <w:iCs w:val="0"/>
                <w:color w:val="auto"/>
                <w:sz w:val="22"/>
                <w:szCs w:val="22"/>
                <w:lang w:eastAsia="fr-FR"/>
              </w:rPr>
              <w:t xml:space="preserve"> </w:t>
            </w:r>
            <w:bookmarkEnd w:id="592"/>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83B96D4"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6469A9">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9C68C7"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bookmarkStart w:id="593" w:name="_Ref534201420"/>
            <w:r>
              <w:rPr>
                <w:rFonts w:ascii="Times New Roman" w:eastAsia="Times New Roman" w:hAnsi="Times New Roman"/>
                <w:b/>
                <w:iCs w:val="0"/>
                <w:color w:val="auto"/>
                <w:sz w:val="22"/>
                <w:szCs w:val="22"/>
                <w:lang w:val="en-US" w:eastAsia="fr-FR"/>
              </w:rPr>
              <w:t xml:space="preserve"> </w:t>
            </w:r>
            <w:bookmarkEnd w:id="593"/>
          </w:p>
        </w:tc>
      </w:tr>
    </w:tbl>
    <w:p w14:paraId="708D8795" w14:textId="77777777" w:rsidR="006F4286" w:rsidRDefault="006F4286" w:rsidP="00C51F86">
      <w:pPr>
        <w:pStyle w:val="Titre3"/>
        <w:ind w:left="709"/>
      </w:pPr>
      <w:bookmarkStart w:id="594" w:name="_Toc534650417"/>
      <w:r>
        <w:t>Critère de stabilité</w:t>
      </w:r>
      <w:bookmarkEnd w:id="594"/>
    </w:p>
    <w:p w14:paraId="00974CFA" w14:textId="77777777" w:rsidR="006F4286" w:rsidRPr="00FA40FE" w:rsidRDefault="006F4286" w:rsidP="006F4286"/>
    <w:p w14:paraId="4770D163" w14:textId="74DFD77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6469A9">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E160E">
            <w:pPr>
              <w:numPr>
                <w:ilvl w:val="1"/>
                <w:numId w:val="24"/>
              </w:numPr>
              <w:overflowPunct/>
              <w:autoSpaceDE/>
              <w:autoSpaceDN/>
              <w:adjustRightInd/>
              <w:spacing w:before="120" w:after="120"/>
              <w:jc w:val="left"/>
              <w:textAlignment w:val="auto"/>
              <w:rPr>
                <w:rFonts w:ascii="Times New Roman" w:eastAsiaTheme="minorEastAsia" w:hAnsi="Times New Roman"/>
                <w:b/>
                <w:i/>
              </w:rPr>
            </w:pPr>
            <w:bookmarkStart w:id="595" w:name="_Ref530059670"/>
            <w:r w:rsidRPr="00E03861">
              <w:rPr>
                <w:rFonts w:ascii="Times New Roman" w:eastAsiaTheme="minorEastAsia" w:hAnsi="Times New Roman"/>
                <w:b/>
                <w:i/>
              </w:rPr>
              <w:t xml:space="preserve"> </w:t>
            </w:r>
            <w:bookmarkEnd w:id="595"/>
          </w:p>
        </w:tc>
      </w:tr>
    </w:tbl>
    <w:p w14:paraId="7A8FF3FB" w14:textId="13242791"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6469A9">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469A9">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469A9">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9C68C7"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596" w:name="_Ref530060431"/>
            <w:r w:rsidRPr="00E03861">
              <w:rPr>
                <w:rFonts w:ascii="Times New Roman" w:eastAsiaTheme="minorEastAsia" w:hAnsi="Times New Roman"/>
                <w:b/>
                <w:i/>
              </w:rPr>
              <w:t xml:space="preserve"> </w:t>
            </w:r>
            <w:bookmarkEnd w:id="596"/>
          </w:p>
        </w:tc>
      </w:tr>
    </w:tbl>
    <w:p w14:paraId="6EBCD9BE" w14:textId="638DB4FB"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6469A9">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597" w:name="_Ref531096466"/>
            <w:r w:rsidRPr="00E03861">
              <w:rPr>
                <w:rFonts w:ascii="Times New Roman" w:eastAsiaTheme="minorEastAsia" w:hAnsi="Times New Roman"/>
                <w:b/>
                <w:i/>
              </w:rPr>
              <w:t xml:space="preserve"> </w:t>
            </w:r>
            <w:bookmarkEnd w:id="597"/>
          </w:p>
        </w:tc>
      </w:tr>
    </w:tbl>
    <w:p w14:paraId="7534CB22" w14:textId="77777777" w:rsidR="00617882" w:rsidRDefault="00617882" w:rsidP="006F4286">
      <w:pPr>
        <w:spacing w:line="360" w:lineRule="auto"/>
        <w:rPr>
          <w:rFonts w:eastAsiaTheme="minorEastAsia"/>
          <w:lang w:eastAsia="zh-CN"/>
        </w:rPr>
      </w:pPr>
    </w:p>
    <w:p w14:paraId="081BAD3E" w14:textId="119D1F8A"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6469A9">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598" w:name="_Toc534650418"/>
      <w:r>
        <w:lastRenderedPageBreak/>
        <w:t>Approche Lorenz et Murphy</w:t>
      </w:r>
      <w:bookmarkEnd w:id="598"/>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6F4286">
      <w:pPr>
        <w:pStyle w:val="Paragraphedeliste"/>
        <w:numPr>
          <w:ilvl w:val="0"/>
          <w:numId w:val="2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6F4286">
      <w:pPr>
        <w:pStyle w:val="Paragraphedeliste"/>
        <w:numPr>
          <w:ilvl w:val="0"/>
          <w:numId w:val="26"/>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6F4286">
      <w:pPr>
        <w:pStyle w:val="Paragraphedeliste"/>
        <w:numPr>
          <w:ilvl w:val="0"/>
          <w:numId w:val="26"/>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61D3705B" w:rsidR="006F4286" w:rsidRDefault="006F4286" w:rsidP="006F4286">
      <w:pPr>
        <w:pStyle w:val="Paragraphedeliste"/>
        <w:numPr>
          <w:ilvl w:val="0"/>
          <w:numId w:val="26"/>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6469A9">
        <w:rPr>
          <w:b/>
        </w:rPr>
        <w:t>[14]</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6F4286">
      <w:pPr>
        <w:pStyle w:val="Paragraphedeliste"/>
        <w:numPr>
          <w:ilvl w:val="0"/>
          <w:numId w:val="26"/>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6F4286">
      <w:pPr>
        <w:pStyle w:val="Paragraphedeliste"/>
        <w:numPr>
          <w:ilvl w:val="0"/>
          <w:numId w:val="26"/>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F16951E" w:rsidR="006F4286" w:rsidRDefault="006F4286" w:rsidP="006F4286">
      <w:pPr>
        <w:pStyle w:val="Paragraphedeliste"/>
        <w:numPr>
          <w:ilvl w:val="0"/>
          <w:numId w:val="2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6469A9">
        <w:rPr>
          <w:b/>
        </w:rPr>
        <w:t>[14]</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036A5787" w:rsidR="006F4286" w:rsidRDefault="006F4286" w:rsidP="006F4286">
      <w:pPr>
        <w:pStyle w:val="Paragraphedeliste"/>
        <w:numPr>
          <w:ilvl w:val="0"/>
          <w:numId w:val="26"/>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6469A9">
        <w:rPr>
          <w:b/>
        </w:rPr>
        <w:t>[14]</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B05133">
            <w:pPr>
              <w:pStyle w:val="Lgende"/>
              <w:keepNext/>
              <w:numPr>
                <w:ilvl w:val="1"/>
                <w:numId w:val="24"/>
              </w:numPr>
              <w:spacing w:before="120" w:after="120" w:line="360" w:lineRule="auto"/>
              <w:jc w:val="both"/>
              <w:rPr>
                <w:rFonts w:ascii="Times New Roman" w:eastAsia="Times New Roman" w:hAnsi="Times New Roman"/>
                <w:b/>
                <w:iCs w:val="0"/>
                <w:color w:val="auto"/>
                <w:sz w:val="22"/>
                <w:szCs w:val="22"/>
                <w:lang w:eastAsia="fr-FR"/>
              </w:rPr>
            </w:pPr>
            <w:bookmarkStart w:id="599" w:name="_Ref518572565"/>
            <w:r w:rsidRPr="008C024E">
              <w:rPr>
                <w:rFonts w:ascii="Times New Roman" w:eastAsia="Times New Roman" w:hAnsi="Times New Roman"/>
                <w:b/>
                <w:iCs w:val="0"/>
                <w:color w:val="auto"/>
                <w:sz w:val="22"/>
                <w:szCs w:val="22"/>
                <w:lang w:eastAsia="fr-FR"/>
              </w:rPr>
              <w:t xml:space="preserve"> </w:t>
            </w:r>
            <w:bookmarkEnd w:id="599"/>
          </w:p>
        </w:tc>
      </w:tr>
    </w:tbl>
    <w:p w14:paraId="6DF86F7E" w14:textId="702DB580" w:rsidR="006F4286" w:rsidRDefault="006F4286" w:rsidP="006F4286">
      <w:pPr>
        <w:pStyle w:val="Paragraphedeliste"/>
        <w:numPr>
          <w:ilvl w:val="0"/>
          <w:numId w:val="26"/>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6469A9">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0957C03C"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6469A9">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6469A9">
        <w:rPr>
          <w:b/>
        </w:rPr>
        <w:t>[7]</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6F4286">
      <w:pPr>
        <w:pStyle w:val="Paragraphedeliste"/>
        <w:numPr>
          <w:ilvl w:val="0"/>
          <w:numId w:val="39"/>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6F4286">
      <w:pPr>
        <w:pStyle w:val="Paragraphedeliste"/>
        <w:numPr>
          <w:ilvl w:val="0"/>
          <w:numId w:val="39"/>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6F4286">
      <w:pPr>
        <w:pStyle w:val="Paragraphedeliste"/>
        <w:numPr>
          <w:ilvl w:val="0"/>
          <w:numId w:val="39"/>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600" w:name="_Toc534650419"/>
      <w:r>
        <w:t>Approche analytique améliorée</w:t>
      </w:r>
      <w:bookmarkEnd w:id="600"/>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6F4286">
      <w:pPr>
        <w:pStyle w:val="Paragraphedeliste"/>
        <w:numPr>
          <w:ilvl w:val="0"/>
          <w:numId w:val="28"/>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6F4286">
      <w:pPr>
        <w:pStyle w:val="Paragraphedeliste"/>
        <w:numPr>
          <w:ilvl w:val="0"/>
          <w:numId w:val="28"/>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6F4286">
      <w:pPr>
        <w:pStyle w:val="Paragraphedeliste"/>
        <w:numPr>
          <w:ilvl w:val="0"/>
          <w:numId w:val="2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2665DF35"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6469A9" w:rsidRPr="006469A9">
        <w:rPr>
          <w:b/>
          <w:iCs/>
        </w:rPr>
        <w:t xml:space="preserve">Tableau </w:t>
      </w:r>
      <w:r w:rsidR="006469A9" w:rsidRPr="006469A9">
        <w:rPr>
          <w:b/>
          <w:iCs/>
          <w:noProof/>
        </w:rPr>
        <w:t>5.1</w:t>
      </w:r>
      <w:r w:rsidR="006469A9" w:rsidRPr="006469A9">
        <w:rPr>
          <w:b/>
          <w:iCs/>
          <w:noProof/>
        </w:rPr>
        <w:noBreakHyphen/>
        <w:t>1</w:t>
      </w:r>
      <w:r w:rsidRPr="00B02552">
        <w:rPr>
          <w:b/>
        </w:rPr>
        <w:fldChar w:fldCharType="end"/>
      </w:r>
      <w:r>
        <w:t xml:space="preserve">. </w:t>
      </w:r>
    </w:p>
    <w:p w14:paraId="56D42199" w14:textId="7C1D3D6C"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601"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469A9">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60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737995"/>
                    </a:xfrm>
                    <a:prstGeom prst="rect">
                      <a:avLst/>
                    </a:prstGeom>
                  </pic:spPr>
                </pic:pic>
              </a:graphicData>
            </a:graphic>
          </wp:inline>
        </w:drawing>
      </w:r>
    </w:p>
    <w:p w14:paraId="619DD1E7" w14:textId="3EF2DEDB"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6469A9">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602" w:name="_Toc534650420"/>
      <w:r w:rsidRPr="00EA3D98">
        <w:t xml:space="preserve">Application au Banc de l’effet Morton </w:t>
      </w:r>
      <w:r>
        <w:t>(BEM)</w:t>
      </w:r>
      <w:bookmarkEnd w:id="602"/>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603" w:name="_Toc534650421"/>
      <w:r>
        <w:t>Configuration du rotor</w:t>
      </w:r>
      <w:r w:rsidR="003F464C">
        <w:t xml:space="preserve"> court</w:t>
      </w:r>
      <w:r>
        <w:t xml:space="preserve"> 430mm</w:t>
      </w:r>
      <w:bookmarkEnd w:id="603"/>
    </w:p>
    <w:p w14:paraId="53C3C914" w14:textId="77777777" w:rsidR="00B0655E" w:rsidRDefault="00B0655E" w:rsidP="00DB069B">
      <w:pPr>
        <w:pStyle w:val="Titre4"/>
        <w:ind w:left="709"/>
      </w:pPr>
      <w:r>
        <w:t>Calculs des coefficients d’influence</w:t>
      </w:r>
    </w:p>
    <w:p w14:paraId="1905ECF1" w14:textId="77777777" w:rsidR="00B0655E" w:rsidRPr="00EF6087" w:rsidRDefault="00B0655E" w:rsidP="00B0655E">
      <w:pPr>
        <w:pStyle w:val="Default"/>
        <w:numPr>
          <w:ilvl w:val="0"/>
          <w:numId w:val="27"/>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4A7A4C98"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6469A9" w:rsidRPr="006469A9">
        <w:rPr>
          <w:b/>
          <w:iCs/>
          <w:sz w:val="22"/>
        </w:rPr>
        <w:t>Figure 5.2</w:t>
      </w:r>
      <w:r w:rsidR="006469A9" w:rsidRPr="006469A9">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0171D28A" w:rsidR="00B0655E" w:rsidRPr="002F007B" w:rsidRDefault="00B0655E" w:rsidP="008D2A74">
            <w:pPr>
              <w:pStyle w:val="Lgende"/>
              <w:spacing w:after="0"/>
              <w:jc w:val="both"/>
              <w:rPr>
                <w:rFonts w:ascii="Calibri" w:hAnsi="Calibri" w:cs="Calibri"/>
                <w:i w:val="0"/>
                <w:iCs w:val="0"/>
                <w:color w:val="000000"/>
                <w:sz w:val="22"/>
                <w:szCs w:val="24"/>
              </w:rPr>
            </w:pPr>
            <w:bookmarkStart w:id="604" w:name="_Ref531015477"/>
            <w:r w:rsidRPr="00FC14C6">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w:t>
            </w:r>
            <w:r w:rsidR="000325F0">
              <w:rPr>
                <w:rFonts w:ascii="Calibri" w:hAnsi="Calibri" w:cs="Calibri"/>
                <w:i w:val="0"/>
                <w:iCs w:val="0"/>
                <w:color w:val="000000"/>
                <w:sz w:val="22"/>
                <w:szCs w:val="24"/>
              </w:rPr>
              <w:fldChar w:fldCharType="end"/>
            </w:r>
            <w:bookmarkEnd w:id="604"/>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2F5A9C5F"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6469A9" w:rsidRPr="006469A9">
        <w:rPr>
          <w:b/>
          <w:sz w:val="22"/>
        </w:rPr>
        <w:t xml:space="preserve">Figure </w:t>
      </w:r>
      <w:r w:rsidR="006469A9" w:rsidRPr="006469A9">
        <w:rPr>
          <w:b/>
          <w:noProof/>
          <w:sz w:val="22"/>
        </w:rPr>
        <w:t>5.2</w:t>
      </w:r>
      <w:r w:rsidR="006469A9" w:rsidRPr="006469A9">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7A6B693" w:rsidR="00B0655E" w:rsidRPr="00EA28FB" w:rsidRDefault="00B0655E" w:rsidP="008D2A74">
            <w:pPr>
              <w:pStyle w:val="Default"/>
              <w:spacing w:line="360" w:lineRule="auto"/>
              <w:jc w:val="center"/>
              <w:rPr>
                <w:b/>
                <w:sz w:val="22"/>
              </w:rPr>
            </w:pPr>
            <w:bookmarkStart w:id="605" w:name="_Ref531019019"/>
            <w:r w:rsidRPr="00FC14C6">
              <w:rPr>
                <w:sz w:val="22"/>
              </w:rPr>
              <w:t xml:space="preserve">Figure </w:t>
            </w:r>
            <w:r w:rsidR="000325F0">
              <w:rPr>
                <w:sz w:val="22"/>
              </w:rPr>
              <w:fldChar w:fldCharType="begin"/>
            </w:r>
            <w:r w:rsidR="000325F0">
              <w:rPr>
                <w:sz w:val="22"/>
              </w:rPr>
              <w:instrText xml:space="preserve"> STYLEREF 2 \s </w:instrText>
            </w:r>
            <w:r w:rsidR="000325F0">
              <w:rPr>
                <w:sz w:val="22"/>
              </w:rPr>
              <w:fldChar w:fldCharType="separate"/>
            </w:r>
            <w:r w:rsidR="000325F0">
              <w:rPr>
                <w:noProof/>
                <w:sz w:val="22"/>
              </w:rPr>
              <w:t>5.2</w:t>
            </w:r>
            <w:r w:rsidR="000325F0">
              <w:rPr>
                <w:sz w:val="22"/>
              </w:rPr>
              <w:fldChar w:fldCharType="end"/>
            </w:r>
            <w:r w:rsidR="000325F0">
              <w:rPr>
                <w:sz w:val="22"/>
              </w:rPr>
              <w:noBreakHyphen/>
            </w:r>
            <w:r w:rsidR="000325F0">
              <w:rPr>
                <w:sz w:val="22"/>
              </w:rPr>
              <w:fldChar w:fldCharType="begin"/>
            </w:r>
            <w:r w:rsidR="000325F0">
              <w:rPr>
                <w:sz w:val="22"/>
              </w:rPr>
              <w:instrText xml:space="preserve"> SEQ Figure \* ARABIC \s 2 </w:instrText>
            </w:r>
            <w:r w:rsidR="000325F0">
              <w:rPr>
                <w:sz w:val="22"/>
              </w:rPr>
              <w:fldChar w:fldCharType="separate"/>
            </w:r>
            <w:r w:rsidR="000325F0">
              <w:rPr>
                <w:noProof/>
                <w:sz w:val="22"/>
              </w:rPr>
              <w:t>2</w:t>
            </w:r>
            <w:r w:rsidR="000325F0">
              <w:rPr>
                <w:sz w:val="22"/>
              </w:rPr>
              <w:fldChar w:fldCharType="end"/>
            </w:r>
            <w:bookmarkEnd w:id="60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D19C046"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6469A9" w:rsidRPr="006469A9">
        <w:rPr>
          <w:b/>
          <w:sz w:val="22"/>
          <w:szCs w:val="22"/>
        </w:rPr>
        <w:t xml:space="preserve">Tableau </w:t>
      </w:r>
      <w:r w:rsidR="006469A9" w:rsidRPr="006469A9">
        <w:rPr>
          <w:b/>
          <w:noProof/>
          <w:sz w:val="22"/>
          <w:szCs w:val="22"/>
        </w:rPr>
        <w:t>5.2</w:t>
      </w:r>
      <w:r w:rsidR="006469A9" w:rsidRPr="006469A9">
        <w:rPr>
          <w:b/>
          <w:noProof/>
          <w:sz w:val="22"/>
          <w:szCs w:val="22"/>
        </w:rPr>
        <w:noBreakHyphen/>
        <w:t>1</w:t>
      </w:r>
      <w:r w:rsidRPr="0091306C">
        <w:rPr>
          <w:b/>
          <w:sz w:val="22"/>
        </w:rPr>
        <w:fldChar w:fldCharType="end"/>
      </w:r>
      <w:r w:rsidRPr="00FC14C6">
        <w:rPr>
          <w:sz w:val="22"/>
        </w:rPr>
        <w:t xml:space="preserve">. </w:t>
      </w:r>
    </w:p>
    <w:p w14:paraId="584950FA" w14:textId="39469F48" w:rsidR="00B0655E" w:rsidRPr="006A5998" w:rsidRDefault="00B0655E" w:rsidP="00B0655E">
      <w:pPr>
        <w:pStyle w:val="Default"/>
        <w:spacing w:line="360" w:lineRule="auto"/>
        <w:jc w:val="center"/>
        <w:rPr>
          <w:sz w:val="22"/>
          <w:szCs w:val="22"/>
        </w:rPr>
      </w:pPr>
      <w:bookmarkStart w:id="606"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6469A9">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6469A9">
        <w:rPr>
          <w:noProof/>
          <w:sz w:val="22"/>
          <w:szCs w:val="22"/>
        </w:rPr>
        <w:t>1</w:t>
      </w:r>
      <w:r w:rsidR="009521A5">
        <w:rPr>
          <w:sz w:val="22"/>
          <w:szCs w:val="22"/>
        </w:rPr>
        <w:fldChar w:fldCharType="end"/>
      </w:r>
      <w:bookmarkEnd w:id="60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6E087E3F"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6469A9" w:rsidRPr="006469A9">
        <w:rPr>
          <w:b/>
        </w:rPr>
        <w:t xml:space="preserve">Figure </w:t>
      </w:r>
      <w:r w:rsidR="006469A9" w:rsidRPr="006469A9">
        <w:rPr>
          <w:b/>
          <w:noProof/>
        </w:rPr>
        <w:t>5.2</w:t>
      </w:r>
      <w:r w:rsidR="006469A9" w:rsidRPr="006469A9">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63BB59D" w:rsidR="00B0655E" w:rsidRPr="0008498D" w:rsidRDefault="00B0655E" w:rsidP="008D2A74">
            <w:pPr>
              <w:pStyle w:val="Default"/>
              <w:spacing w:line="360" w:lineRule="auto"/>
              <w:jc w:val="center"/>
              <w:rPr>
                <w:b/>
                <w:sz w:val="22"/>
              </w:rPr>
            </w:pPr>
            <w:bookmarkStart w:id="607" w:name="_Ref531193074"/>
            <w:r w:rsidRPr="00FC14C6">
              <w:rPr>
                <w:sz w:val="22"/>
              </w:rPr>
              <w:t xml:space="preserve">Figure </w:t>
            </w:r>
            <w:r w:rsidR="000325F0">
              <w:rPr>
                <w:sz w:val="22"/>
              </w:rPr>
              <w:fldChar w:fldCharType="begin"/>
            </w:r>
            <w:r w:rsidR="000325F0">
              <w:rPr>
                <w:sz w:val="22"/>
              </w:rPr>
              <w:instrText xml:space="preserve"> STYLEREF 2 \s </w:instrText>
            </w:r>
            <w:r w:rsidR="000325F0">
              <w:rPr>
                <w:sz w:val="22"/>
              </w:rPr>
              <w:fldChar w:fldCharType="separate"/>
            </w:r>
            <w:r w:rsidR="000325F0">
              <w:rPr>
                <w:noProof/>
                <w:sz w:val="22"/>
              </w:rPr>
              <w:t>5.2</w:t>
            </w:r>
            <w:r w:rsidR="000325F0">
              <w:rPr>
                <w:sz w:val="22"/>
              </w:rPr>
              <w:fldChar w:fldCharType="end"/>
            </w:r>
            <w:r w:rsidR="000325F0">
              <w:rPr>
                <w:sz w:val="22"/>
              </w:rPr>
              <w:noBreakHyphen/>
            </w:r>
            <w:r w:rsidR="000325F0">
              <w:rPr>
                <w:sz w:val="22"/>
              </w:rPr>
              <w:fldChar w:fldCharType="begin"/>
            </w:r>
            <w:r w:rsidR="000325F0">
              <w:rPr>
                <w:sz w:val="22"/>
              </w:rPr>
              <w:instrText xml:space="preserve"> SEQ Figure \* ARABIC \s 2 </w:instrText>
            </w:r>
            <w:r w:rsidR="000325F0">
              <w:rPr>
                <w:sz w:val="22"/>
              </w:rPr>
              <w:fldChar w:fldCharType="separate"/>
            </w:r>
            <w:r w:rsidR="000325F0">
              <w:rPr>
                <w:noProof/>
                <w:sz w:val="22"/>
              </w:rPr>
              <w:t>3</w:t>
            </w:r>
            <w:r w:rsidR="000325F0">
              <w:rPr>
                <w:sz w:val="22"/>
              </w:rPr>
              <w:fldChar w:fldCharType="end"/>
            </w:r>
            <w:bookmarkEnd w:id="60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06C792B"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6469A9">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22B2DC20"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6469A9" w:rsidRPr="006469A9">
        <w:rPr>
          <w:b/>
          <w:sz w:val="22"/>
        </w:rPr>
        <w:t xml:space="preserve">Figure </w:t>
      </w:r>
      <w:r w:rsidR="006469A9" w:rsidRPr="006469A9">
        <w:rPr>
          <w:b/>
          <w:noProof/>
          <w:sz w:val="22"/>
        </w:rPr>
        <w:t>5.2</w:t>
      </w:r>
      <w:r w:rsidR="006469A9" w:rsidRPr="006469A9">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6469A9" w:rsidRPr="006469A9">
        <w:rPr>
          <w:b/>
          <w:iCs/>
          <w:sz w:val="22"/>
        </w:rPr>
        <w:t>Figure 5.2</w:t>
      </w:r>
      <w:r w:rsidR="006469A9" w:rsidRPr="006469A9">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000" cy="2687737"/>
                    </a:xfrm>
                    <a:prstGeom prst="rect">
                      <a:avLst/>
                    </a:prstGeom>
                  </pic:spPr>
                </pic:pic>
              </a:graphicData>
            </a:graphic>
          </wp:inline>
        </w:drawing>
      </w:r>
    </w:p>
    <w:p w14:paraId="6A8D75A4" w14:textId="7C13A863" w:rsidR="00B0655E" w:rsidRDefault="00B0655E" w:rsidP="00B0655E">
      <w:pPr>
        <w:pStyle w:val="Default"/>
        <w:jc w:val="center"/>
        <w:rPr>
          <w:sz w:val="22"/>
        </w:rPr>
      </w:pPr>
      <w:bookmarkStart w:id="608" w:name="_Ref531095594"/>
      <w:r w:rsidRPr="00FC14C6">
        <w:rPr>
          <w:sz w:val="22"/>
        </w:rPr>
        <w:t xml:space="preserve">Figure </w:t>
      </w:r>
      <w:r w:rsidR="000325F0">
        <w:rPr>
          <w:sz w:val="22"/>
        </w:rPr>
        <w:fldChar w:fldCharType="begin"/>
      </w:r>
      <w:r w:rsidR="000325F0">
        <w:rPr>
          <w:sz w:val="22"/>
        </w:rPr>
        <w:instrText xml:space="preserve"> STYLEREF 2 \s </w:instrText>
      </w:r>
      <w:r w:rsidR="000325F0">
        <w:rPr>
          <w:sz w:val="22"/>
        </w:rPr>
        <w:fldChar w:fldCharType="separate"/>
      </w:r>
      <w:r w:rsidR="000325F0">
        <w:rPr>
          <w:noProof/>
          <w:sz w:val="22"/>
        </w:rPr>
        <w:t>5.2</w:t>
      </w:r>
      <w:r w:rsidR="000325F0">
        <w:rPr>
          <w:sz w:val="22"/>
        </w:rPr>
        <w:fldChar w:fldCharType="end"/>
      </w:r>
      <w:r w:rsidR="000325F0">
        <w:rPr>
          <w:sz w:val="22"/>
        </w:rPr>
        <w:noBreakHyphen/>
      </w:r>
      <w:r w:rsidR="000325F0">
        <w:rPr>
          <w:sz w:val="22"/>
        </w:rPr>
        <w:fldChar w:fldCharType="begin"/>
      </w:r>
      <w:r w:rsidR="000325F0">
        <w:rPr>
          <w:sz w:val="22"/>
        </w:rPr>
        <w:instrText xml:space="preserve"> SEQ Figure \* ARABIC \s 2 </w:instrText>
      </w:r>
      <w:r w:rsidR="000325F0">
        <w:rPr>
          <w:sz w:val="22"/>
        </w:rPr>
        <w:fldChar w:fldCharType="separate"/>
      </w:r>
      <w:r w:rsidR="000325F0">
        <w:rPr>
          <w:noProof/>
          <w:sz w:val="22"/>
        </w:rPr>
        <w:t>4</w:t>
      </w:r>
      <w:r w:rsidR="000325F0">
        <w:rPr>
          <w:sz w:val="22"/>
        </w:rPr>
        <w:fldChar w:fldCharType="end"/>
      </w:r>
      <w:bookmarkEnd w:id="608"/>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4BEEC35" w:rsidR="00B0655E" w:rsidRPr="00FC14C6" w:rsidRDefault="00B0655E" w:rsidP="00B0655E">
      <w:pPr>
        <w:pStyle w:val="Lgende"/>
        <w:jc w:val="center"/>
        <w:rPr>
          <w:rFonts w:ascii="Calibri" w:hAnsi="Calibri" w:cs="Calibri"/>
          <w:i w:val="0"/>
          <w:iCs w:val="0"/>
          <w:color w:val="000000"/>
          <w:sz w:val="22"/>
          <w:szCs w:val="24"/>
        </w:rPr>
      </w:pPr>
      <w:bookmarkStart w:id="609" w:name="_Ref531095605"/>
      <w:r w:rsidRPr="00FC14C6">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w:t>
      </w:r>
      <w:r w:rsidR="000325F0">
        <w:rPr>
          <w:rFonts w:ascii="Calibri" w:hAnsi="Calibri" w:cs="Calibri"/>
          <w:i w:val="0"/>
          <w:iCs w:val="0"/>
          <w:color w:val="000000"/>
          <w:sz w:val="22"/>
          <w:szCs w:val="24"/>
        </w:rPr>
        <w:fldChar w:fldCharType="end"/>
      </w:r>
      <w:bookmarkEnd w:id="609"/>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6D8E1202"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6469A9">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469A9" w:rsidRPr="006469A9">
        <w:rPr>
          <w:b/>
          <w:iCs/>
          <w:sz w:val="22"/>
        </w:rPr>
        <w:t xml:space="preserve">Figure </w:t>
      </w:r>
      <w:r w:rsidR="006469A9" w:rsidRPr="006469A9">
        <w:rPr>
          <w:b/>
          <w:iCs/>
          <w:noProof/>
          <w:sz w:val="22"/>
        </w:rPr>
        <w:t>5.2</w:t>
      </w:r>
      <w:r w:rsidR="006469A9" w:rsidRPr="006469A9">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21A320C2" w:rsidR="00B0655E" w:rsidRPr="00FC14C6" w:rsidRDefault="00B0655E" w:rsidP="00B0655E">
      <w:pPr>
        <w:pStyle w:val="Lgende"/>
        <w:jc w:val="center"/>
        <w:rPr>
          <w:rFonts w:ascii="Calibri" w:hAnsi="Calibri" w:cs="Calibri"/>
          <w:i w:val="0"/>
          <w:iCs w:val="0"/>
          <w:color w:val="000000"/>
          <w:sz w:val="22"/>
          <w:szCs w:val="24"/>
        </w:rPr>
      </w:pPr>
      <w:bookmarkStart w:id="610" w:name="_Ref531096885"/>
      <w:r w:rsidRPr="00FC14C6">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6</w:t>
      </w:r>
      <w:r w:rsidR="000325F0">
        <w:rPr>
          <w:rFonts w:ascii="Calibri" w:hAnsi="Calibri" w:cs="Calibri"/>
          <w:i w:val="0"/>
          <w:iCs w:val="0"/>
          <w:color w:val="000000"/>
          <w:sz w:val="22"/>
          <w:szCs w:val="24"/>
        </w:rPr>
        <w:fldChar w:fldCharType="end"/>
      </w:r>
      <w:bookmarkEnd w:id="61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6EBEE19A"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469A9" w:rsidRPr="006469A9">
        <w:rPr>
          <w:b/>
          <w:iCs/>
          <w:sz w:val="22"/>
        </w:rPr>
        <w:t xml:space="preserve">Figure </w:t>
      </w:r>
      <w:r w:rsidR="006469A9" w:rsidRPr="006469A9">
        <w:rPr>
          <w:b/>
          <w:iCs/>
          <w:noProof/>
          <w:sz w:val="22"/>
        </w:rPr>
        <w:t>5.2</w:t>
      </w:r>
      <w:r w:rsidR="006469A9" w:rsidRPr="006469A9">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611" w:name="_Ref534367121"/>
      <w:bookmarkStart w:id="612" w:name="_Toc534650422"/>
      <w:r>
        <w:t>Configuration du rotor long 700mm</w:t>
      </w:r>
      <w:bookmarkEnd w:id="611"/>
      <w:bookmarkEnd w:id="612"/>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5A5EA6">
      <w:pPr>
        <w:pStyle w:val="Paragraphedeliste"/>
        <w:numPr>
          <w:ilvl w:val="0"/>
          <w:numId w:val="27"/>
        </w:numPr>
      </w:pPr>
      <w:r w:rsidRPr="00A56003">
        <w:t xml:space="preserve">Détermination du coefficient </w:t>
      </w:r>
      <m:oMath>
        <m:r>
          <m:rPr>
            <m:sty m:val="bi"/>
          </m:rPr>
          <w:rPr>
            <w:rFonts w:ascii="Cambria Math" w:hAnsi="Cambria Math"/>
          </w:rPr>
          <m:t>A</m:t>
        </m:r>
      </m:oMath>
    </w:p>
    <w:p w14:paraId="777A49B0" w14:textId="727158D0"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6469A9" w:rsidRPr="006469A9">
        <w:rPr>
          <w:b/>
          <w:iCs/>
          <w:sz w:val="22"/>
        </w:rPr>
        <w:t xml:space="preserve">Figure </w:t>
      </w:r>
      <w:r w:rsidR="006469A9" w:rsidRPr="006469A9">
        <w:rPr>
          <w:b/>
          <w:iCs/>
          <w:noProof/>
          <w:sz w:val="22"/>
        </w:rPr>
        <w:t>5.2</w:t>
      </w:r>
      <w:r w:rsidR="006469A9" w:rsidRPr="006469A9">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6469A9" w:rsidRPr="006469A9">
        <w:rPr>
          <w:b/>
          <w:sz w:val="22"/>
        </w:rPr>
        <w:t xml:space="preserve">Figure </w:t>
      </w:r>
      <w:r w:rsidR="006469A9" w:rsidRPr="006469A9">
        <w:rPr>
          <w:b/>
          <w:noProof/>
          <w:sz w:val="22"/>
        </w:rPr>
        <w:t>5.2</w:t>
      </w:r>
      <w:r w:rsidR="006469A9" w:rsidRPr="006469A9">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51BA4A83" w:rsidR="00B0655E" w:rsidRPr="00086068" w:rsidRDefault="00B0655E" w:rsidP="008D2A74">
            <w:pPr>
              <w:pStyle w:val="Lgende"/>
              <w:spacing w:after="0"/>
              <w:jc w:val="center"/>
              <w:rPr>
                <w:rFonts w:ascii="Calibri" w:hAnsi="Calibri" w:cs="Calibri"/>
                <w:i w:val="0"/>
                <w:iCs w:val="0"/>
                <w:color w:val="000000"/>
                <w:sz w:val="22"/>
                <w:szCs w:val="24"/>
              </w:rPr>
            </w:pPr>
            <w:bookmarkStart w:id="613" w:name="_Ref531189711"/>
            <w:r w:rsidRPr="00A56003">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7</w:t>
            </w:r>
            <w:r w:rsidR="000325F0">
              <w:rPr>
                <w:rFonts w:ascii="Calibri" w:hAnsi="Calibri" w:cs="Calibri"/>
                <w:i w:val="0"/>
                <w:iCs w:val="0"/>
                <w:color w:val="000000"/>
                <w:sz w:val="22"/>
                <w:szCs w:val="24"/>
              </w:rPr>
              <w:fldChar w:fldCharType="end"/>
            </w:r>
            <w:bookmarkEnd w:id="61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B6705F8" w:rsidR="000242D9" w:rsidRPr="00086068" w:rsidRDefault="000242D9" w:rsidP="008D2A74">
            <w:pPr>
              <w:pStyle w:val="Default"/>
              <w:spacing w:line="360" w:lineRule="auto"/>
              <w:jc w:val="center"/>
              <w:rPr>
                <w:sz w:val="22"/>
              </w:rPr>
            </w:pPr>
            <w:bookmarkStart w:id="614" w:name="_Ref534232364"/>
            <w:r w:rsidRPr="00A56003">
              <w:rPr>
                <w:sz w:val="22"/>
              </w:rPr>
              <w:t xml:space="preserve">Figure </w:t>
            </w:r>
            <w:r w:rsidR="000325F0">
              <w:rPr>
                <w:sz w:val="22"/>
              </w:rPr>
              <w:fldChar w:fldCharType="begin"/>
            </w:r>
            <w:r w:rsidR="000325F0">
              <w:rPr>
                <w:sz w:val="22"/>
              </w:rPr>
              <w:instrText xml:space="preserve"> STYLEREF 2 \s </w:instrText>
            </w:r>
            <w:r w:rsidR="000325F0">
              <w:rPr>
                <w:sz w:val="22"/>
              </w:rPr>
              <w:fldChar w:fldCharType="separate"/>
            </w:r>
            <w:r w:rsidR="000325F0">
              <w:rPr>
                <w:noProof/>
                <w:sz w:val="22"/>
              </w:rPr>
              <w:t>5.2</w:t>
            </w:r>
            <w:r w:rsidR="000325F0">
              <w:rPr>
                <w:sz w:val="22"/>
              </w:rPr>
              <w:fldChar w:fldCharType="end"/>
            </w:r>
            <w:r w:rsidR="000325F0">
              <w:rPr>
                <w:sz w:val="22"/>
              </w:rPr>
              <w:noBreakHyphen/>
            </w:r>
            <w:r w:rsidR="000325F0">
              <w:rPr>
                <w:sz w:val="22"/>
              </w:rPr>
              <w:fldChar w:fldCharType="begin"/>
            </w:r>
            <w:r w:rsidR="000325F0">
              <w:rPr>
                <w:sz w:val="22"/>
              </w:rPr>
              <w:instrText xml:space="preserve"> SEQ Figure \* ARABIC \s 2 </w:instrText>
            </w:r>
            <w:r w:rsidR="000325F0">
              <w:rPr>
                <w:sz w:val="22"/>
              </w:rPr>
              <w:fldChar w:fldCharType="separate"/>
            </w:r>
            <w:r w:rsidR="000325F0">
              <w:rPr>
                <w:noProof/>
                <w:sz w:val="22"/>
              </w:rPr>
              <w:t>8</w:t>
            </w:r>
            <w:r w:rsidR="000325F0">
              <w:rPr>
                <w:sz w:val="22"/>
              </w:rPr>
              <w:fldChar w:fldCharType="end"/>
            </w:r>
            <w:bookmarkEnd w:id="61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B0655E">
      <w:pPr>
        <w:pStyle w:val="Paragraphedeliste"/>
        <w:numPr>
          <w:ilvl w:val="0"/>
          <w:numId w:val="27"/>
        </w:numPr>
      </w:pPr>
      <w:r w:rsidRPr="00A56003">
        <w:t xml:space="preserve">Détermination du coefficient </w:t>
      </w:r>
      <m:oMath>
        <m:r>
          <m:rPr>
            <m:sty m:val="bi"/>
          </m:rPr>
          <w:rPr>
            <w:rFonts w:ascii="Cambria Math" w:hAnsi="Cambria Math"/>
          </w:rPr>
          <m:t>B</m:t>
        </m:r>
      </m:oMath>
    </w:p>
    <w:p w14:paraId="25128578" w14:textId="3DEC0190"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615"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6469A9" w:rsidRPr="006469A9">
        <w:rPr>
          <w:b/>
          <w:sz w:val="22"/>
        </w:rPr>
        <w:t xml:space="preserve">Figure </w:t>
      </w:r>
      <w:r w:rsidR="006469A9" w:rsidRPr="006469A9">
        <w:rPr>
          <w:b/>
          <w:noProof/>
          <w:sz w:val="22"/>
        </w:rPr>
        <w:t>5.2</w:t>
      </w:r>
      <w:r w:rsidR="006469A9" w:rsidRPr="006469A9">
        <w:rPr>
          <w:b/>
          <w:noProof/>
          <w:sz w:val="22"/>
        </w:rPr>
        <w:noBreakHyphen/>
        <w:t>9</w:t>
      </w:r>
      <w:r w:rsidR="00DC3387" w:rsidRPr="00DC3387">
        <w:rPr>
          <w:b/>
          <w:sz w:val="22"/>
        </w:rPr>
        <w:fldChar w:fldCharType="end"/>
      </w:r>
      <w:r w:rsidR="00DC3387">
        <w:t>.</w:t>
      </w:r>
    </w:p>
    <w:p w14:paraId="5296FFEB" w14:textId="3E2DE6B5" w:rsidR="00B0655E" w:rsidRDefault="00B0655E" w:rsidP="00444C16">
      <w:pPr>
        <w:pStyle w:val="Lgende"/>
        <w:spacing w:after="0"/>
        <w:jc w:val="center"/>
        <w:rPr>
          <w:noProof/>
        </w:rPr>
      </w:pPr>
      <w:bookmarkStart w:id="616"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615"/>
      <w:bookmarkEnd w:id="616"/>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47C62815" w:rsidR="00B0655E" w:rsidRPr="00086068" w:rsidRDefault="00B0655E" w:rsidP="008D2A74">
            <w:pPr>
              <w:pStyle w:val="Default"/>
              <w:spacing w:line="360" w:lineRule="auto"/>
              <w:jc w:val="center"/>
              <w:rPr>
                <w:sz w:val="22"/>
              </w:rPr>
            </w:pPr>
            <w:bookmarkStart w:id="617" w:name="_Ref534295302"/>
            <w:r w:rsidRPr="00A56003">
              <w:rPr>
                <w:sz w:val="22"/>
              </w:rPr>
              <w:t xml:space="preserve">Figure </w:t>
            </w:r>
            <w:r w:rsidR="000325F0">
              <w:rPr>
                <w:sz w:val="22"/>
              </w:rPr>
              <w:fldChar w:fldCharType="begin"/>
            </w:r>
            <w:r w:rsidR="000325F0">
              <w:rPr>
                <w:sz w:val="22"/>
              </w:rPr>
              <w:instrText xml:space="preserve"> STYLEREF 2 \s </w:instrText>
            </w:r>
            <w:r w:rsidR="000325F0">
              <w:rPr>
                <w:sz w:val="22"/>
              </w:rPr>
              <w:fldChar w:fldCharType="separate"/>
            </w:r>
            <w:r w:rsidR="000325F0">
              <w:rPr>
                <w:noProof/>
                <w:sz w:val="22"/>
              </w:rPr>
              <w:t>5.2</w:t>
            </w:r>
            <w:r w:rsidR="000325F0">
              <w:rPr>
                <w:sz w:val="22"/>
              </w:rPr>
              <w:fldChar w:fldCharType="end"/>
            </w:r>
            <w:r w:rsidR="000325F0">
              <w:rPr>
                <w:sz w:val="22"/>
              </w:rPr>
              <w:noBreakHyphen/>
            </w:r>
            <w:r w:rsidR="000325F0">
              <w:rPr>
                <w:sz w:val="22"/>
              </w:rPr>
              <w:fldChar w:fldCharType="begin"/>
            </w:r>
            <w:r w:rsidR="000325F0">
              <w:rPr>
                <w:sz w:val="22"/>
              </w:rPr>
              <w:instrText xml:space="preserve"> SEQ Figure \* ARABIC \s 2 </w:instrText>
            </w:r>
            <w:r w:rsidR="000325F0">
              <w:rPr>
                <w:sz w:val="22"/>
              </w:rPr>
              <w:fldChar w:fldCharType="separate"/>
            </w:r>
            <w:r w:rsidR="000325F0">
              <w:rPr>
                <w:noProof/>
                <w:sz w:val="22"/>
              </w:rPr>
              <w:t>9</w:t>
            </w:r>
            <w:r w:rsidR="000325F0">
              <w:rPr>
                <w:sz w:val="22"/>
              </w:rPr>
              <w:fldChar w:fldCharType="end"/>
            </w:r>
            <w:bookmarkEnd w:id="61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B0655E">
      <w:pPr>
        <w:pStyle w:val="Paragraphedeliste"/>
        <w:numPr>
          <w:ilvl w:val="0"/>
          <w:numId w:val="27"/>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7AE2EF7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6469A9" w:rsidRPr="006469A9">
        <w:rPr>
          <w:b/>
          <w:iCs/>
          <w:sz w:val="22"/>
        </w:rPr>
        <w:t xml:space="preserve">Figure </w:t>
      </w:r>
      <w:r w:rsidR="006469A9" w:rsidRPr="006469A9">
        <w:rPr>
          <w:b/>
          <w:iCs/>
          <w:noProof/>
          <w:sz w:val="22"/>
        </w:rPr>
        <w:t>5.2</w:t>
      </w:r>
      <w:r w:rsidR="006469A9" w:rsidRPr="006469A9">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275" cy="2880638"/>
                    </a:xfrm>
                    <a:prstGeom prst="rect">
                      <a:avLst/>
                    </a:prstGeom>
                  </pic:spPr>
                </pic:pic>
              </a:graphicData>
            </a:graphic>
          </wp:inline>
        </w:drawing>
      </w:r>
    </w:p>
    <w:p w14:paraId="1754A0C5" w14:textId="01C190A1" w:rsidR="00B0655E" w:rsidRDefault="00B0655E" w:rsidP="00B0655E">
      <w:pPr>
        <w:pStyle w:val="Lgende"/>
        <w:jc w:val="center"/>
        <w:rPr>
          <w:rFonts w:ascii="Calibri" w:hAnsi="Calibri" w:cs="Calibri"/>
          <w:i w:val="0"/>
          <w:color w:val="000000"/>
          <w:sz w:val="22"/>
          <w:szCs w:val="24"/>
        </w:rPr>
      </w:pPr>
      <w:bookmarkStart w:id="618" w:name="_Ref531186145"/>
      <w:r w:rsidRPr="00A56003">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10</w:t>
      </w:r>
      <w:r w:rsidR="000325F0">
        <w:rPr>
          <w:rFonts w:ascii="Calibri" w:hAnsi="Calibri" w:cs="Calibri"/>
          <w:i w:val="0"/>
          <w:iCs w:val="0"/>
          <w:color w:val="000000"/>
          <w:sz w:val="22"/>
          <w:szCs w:val="24"/>
        </w:rPr>
        <w:fldChar w:fldCharType="end"/>
      </w:r>
      <w:bookmarkEnd w:id="61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6BC5F2D5"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6469A9" w:rsidRPr="006469A9">
        <w:rPr>
          <w:b/>
          <w:iCs/>
        </w:rPr>
        <w:t xml:space="preserve">Figure </w:t>
      </w:r>
      <w:r w:rsidR="006469A9" w:rsidRPr="006469A9">
        <w:rPr>
          <w:b/>
          <w:iCs/>
          <w:noProof/>
        </w:rPr>
        <w:t>5.2</w:t>
      </w:r>
      <w:r w:rsidR="006469A9" w:rsidRPr="006469A9">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171B21B3" w:rsidR="004D6813" w:rsidRPr="00E44D67" w:rsidRDefault="004D6813" w:rsidP="004D6813">
      <w:pPr>
        <w:pStyle w:val="Lgende"/>
        <w:jc w:val="center"/>
        <w:rPr>
          <w:rFonts w:ascii="Calibri" w:hAnsi="Calibri" w:cs="Calibri"/>
          <w:i w:val="0"/>
          <w:iCs w:val="0"/>
          <w:color w:val="000000"/>
          <w:sz w:val="22"/>
          <w:szCs w:val="24"/>
        </w:rPr>
      </w:pPr>
      <w:bookmarkStart w:id="619" w:name="_Ref531184866"/>
      <w:r w:rsidRPr="00E44D67">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5.2</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11</w:t>
      </w:r>
      <w:r w:rsidR="000325F0">
        <w:rPr>
          <w:rFonts w:ascii="Calibri" w:hAnsi="Calibri" w:cs="Calibri"/>
          <w:i w:val="0"/>
          <w:iCs w:val="0"/>
          <w:color w:val="000000"/>
          <w:sz w:val="22"/>
          <w:szCs w:val="24"/>
        </w:rPr>
        <w:fldChar w:fldCharType="end"/>
      </w:r>
      <w:bookmarkEnd w:id="61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12EE31A5"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6469A9" w:rsidRPr="006469A9">
        <w:rPr>
          <w:b/>
          <w:iCs/>
        </w:rPr>
        <w:t xml:space="preserve">Figure </w:t>
      </w:r>
      <w:r w:rsidR="006469A9" w:rsidRPr="006469A9">
        <w:rPr>
          <w:b/>
          <w:iCs/>
          <w:noProof/>
        </w:rPr>
        <w:t>5.2</w:t>
      </w:r>
      <w:r w:rsidR="006469A9" w:rsidRPr="006469A9">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6469A9" w:rsidRPr="006469A9">
        <w:rPr>
          <w:b/>
          <w:iCs/>
        </w:rPr>
        <w:t xml:space="preserve">Figure </w:t>
      </w:r>
      <w:r w:rsidR="006469A9" w:rsidRPr="006469A9">
        <w:rPr>
          <w:b/>
          <w:iCs/>
          <w:noProof/>
        </w:rPr>
        <w:t>5.2</w:t>
      </w:r>
      <w:r w:rsidR="006469A9" w:rsidRPr="006469A9">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40BD377"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6469A9" w:rsidRPr="006469A9">
        <w:rPr>
          <w:rFonts w:cs="Calibri"/>
          <w:b/>
          <w:color w:val="000000"/>
          <w:szCs w:val="24"/>
        </w:rPr>
        <w:t xml:space="preserve">Tableau </w:t>
      </w:r>
      <w:r w:rsidR="006469A9" w:rsidRPr="006469A9">
        <w:rPr>
          <w:rFonts w:cs="Calibri"/>
          <w:b/>
          <w:iCs/>
          <w:noProof/>
          <w:color w:val="000000"/>
          <w:szCs w:val="24"/>
        </w:rPr>
        <w:t>5.2</w:t>
      </w:r>
      <w:r w:rsidR="006469A9" w:rsidRPr="006469A9">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6469A9" w:rsidRPr="006469A9">
        <w:rPr>
          <w:rFonts w:cs="Calibri"/>
          <w:b/>
          <w:iCs/>
          <w:color w:val="000000"/>
          <w:szCs w:val="24"/>
        </w:rPr>
        <w:t>Tableau 5.2</w:t>
      </w:r>
      <w:r w:rsidR="006469A9" w:rsidRPr="006469A9">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389DC60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620"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620"/>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621" w:name="_Toc534650423"/>
      <w:r>
        <w:lastRenderedPageBreak/>
        <w:t>Application du cas historique: Rotor Faulkner, Strong et Kirk</w:t>
      </w:r>
      <w:bookmarkEnd w:id="621"/>
    </w:p>
    <w:p w14:paraId="75F17200" w14:textId="77777777" w:rsidR="008D16BD" w:rsidRDefault="008D16BD" w:rsidP="008D16BD"/>
    <w:p w14:paraId="4AAF517A" w14:textId="15656E3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6469A9">
        <w:t>[58]</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0F57AD65"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6469A9">
        <w:t>[58]</w:t>
      </w:r>
      <w:r>
        <w:fldChar w:fldCharType="end"/>
      </w:r>
      <w:r>
        <w:t xml:space="preserve">, </w:t>
      </w:r>
      <w:r>
        <w:fldChar w:fldCharType="begin"/>
      </w:r>
      <w:r>
        <w:instrText xml:space="preserve"> REF _Ref444181446 \r \h </w:instrText>
      </w:r>
      <w:r>
        <w:fldChar w:fldCharType="separate"/>
      </w:r>
      <w:r w:rsidR="006469A9">
        <w:t>[61]</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6469A9">
        <w:rPr>
          <w:b/>
        </w:rPr>
        <w:t>[61]</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6C5E9FCE"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6469A9" w:rsidRPr="006469A9">
        <w:rPr>
          <w:b/>
        </w:rPr>
        <w:t>Figure 5.3</w:t>
      </w:r>
      <w:r w:rsidR="006469A9" w:rsidRPr="006469A9">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6469A9">
        <w:t>[61]</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6469A9" w:rsidRPr="006469A9">
        <w:rPr>
          <w:b/>
        </w:rPr>
        <w:t>Tableau 5.3</w:t>
      </w:r>
      <w:r w:rsidR="006469A9" w:rsidRPr="006469A9">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2325"/>
                    </a:xfrm>
                    <a:prstGeom prst="rect">
                      <a:avLst/>
                    </a:prstGeom>
                  </pic:spPr>
                </pic:pic>
              </a:graphicData>
            </a:graphic>
          </wp:inline>
        </w:drawing>
      </w:r>
    </w:p>
    <w:p w14:paraId="69E60F89" w14:textId="38797248" w:rsidR="008D16BD" w:rsidRPr="00504036" w:rsidRDefault="008D16BD" w:rsidP="00504036">
      <w:pPr>
        <w:pStyle w:val="Lgende"/>
        <w:jc w:val="center"/>
        <w:rPr>
          <w:rFonts w:ascii="Calibri" w:hAnsi="Calibri" w:cs="Calibri"/>
          <w:i w:val="0"/>
          <w:iCs w:val="0"/>
          <w:color w:val="000000"/>
          <w:sz w:val="22"/>
          <w:szCs w:val="24"/>
        </w:rPr>
      </w:pPr>
      <w:bookmarkStart w:id="622" w:name="_Ref531887200"/>
      <w:r w:rsidRPr="00D42449">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5.3</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1</w:t>
      </w:r>
      <w:r w:rsidR="000325F0">
        <w:rPr>
          <w:rFonts w:ascii="Calibri" w:hAnsi="Calibri" w:cs="Calibri"/>
          <w:i w:val="0"/>
          <w:iCs w:val="0"/>
          <w:color w:val="000000"/>
          <w:sz w:val="22"/>
          <w:szCs w:val="24"/>
        </w:rPr>
        <w:fldChar w:fldCharType="end"/>
      </w:r>
      <w:bookmarkEnd w:id="622"/>
      <w:r w:rsidRPr="00D42449">
        <w:rPr>
          <w:rFonts w:ascii="Calibri" w:hAnsi="Calibri" w:cs="Calibri"/>
          <w:i w:val="0"/>
          <w:iCs w:val="0"/>
          <w:color w:val="000000"/>
          <w:sz w:val="22"/>
          <w:szCs w:val="24"/>
        </w:rPr>
        <w:t> : configuration du rotor Faulkner, Strong et Kirk</w:t>
      </w:r>
    </w:p>
    <w:p w14:paraId="39EEF700" w14:textId="05E56C01" w:rsidR="008D16BD" w:rsidRPr="00D42449" w:rsidRDefault="008D16BD" w:rsidP="008D16BD">
      <w:pPr>
        <w:pStyle w:val="Lgende"/>
        <w:spacing w:after="0"/>
        <w:jc w:val="center"/>
        <w:rPr>
          <w:rFonts w:ascii="Calibri" w:hAnsi="Calibri" w:cs="Calibri"/>
          <w:i w:val="0"/>
          <w:iCs w:val="0"/>
          <w:color w:val="000000"/>
          <w:sz w:val="22"/>
          <w:szCs w:val="24"/>
        </w:rPr>
      </w:pPr>
      <w:bookmarkStart w:id="623"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469A9">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623"/>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0"/>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624" w:name="_Toc534650424"/>
      <w:r>
        <w:t>Analyse modale</w:t>
      </w:r>
      <w:bookmarkEnd w:id="624"/>
    </w:p>
    <w:p w14:paraId="04590FB9" w14:textId="77777777" w:rsidR="008D16BD" w:rsidRPr="000529AB" w:rsidRDefault="008D16BD" w:rsidP="008D16BD"/>
    <w:p w14:paraId="67BCCC6D" w14:textId="6B3F4753"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6469A9" w:rsidRPr="006469A9">
        <w:rPr>
          <w:b/>
          <w:iCs/>
          <w:sz w:val="22"/>
        </w:rPr>
        <w:t xml:space="preserve">Figure </w:t>
      </w:r>
      <w:r w:rsidR="006469A9" w:rsidRPr="006469A9">
        <w:rPr>
          <w:b/>
          <w:iCs/>
          <w:noProof/>
          <w:sz w:val="22"/>
        </w:rPr>
        <w:t>5.3</w:t>
      </w:r>
      <w:r w:rsidR="006469A9" w:rsidRPr="006469A9">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72B0C51F" w:rsidR="00504036" w:rsidRPr="004C5D1E" w:rsidRDefault="00504036" w:rsidP="00504036">
      <w:pPr>
        <w:pStyle w:val="Lgende"/>
        <w:jc w:val="center"/>
        <w:rPr>
          <w:rFonts w:ascii="Calibri" w:hAnsi="Calibri" w:cs="Calibri"/>
          <w:i w:val="0"/>
          <w:iCs w:val="0"/>
          <w:color w:val="000000"/>
          <w:sz w:val="22"/>
          <w:szCs w:val="24"/>
        </w:rPr>
      </w:pPr>
      <w:bookmarkStart w:id="625" w:name="_Ref534387941"/>
      <w:r w:rsidRPr="004C5D1E">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5.3</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2</w:t>
      </w:r>
      <w:r w:rsidR="000325F0">
        <w:rPr>
          <w:rFonts w:ascii="Calibri" w:hAnsi="Calibri" w:cs="Calibri"/>
          <w:i w:val="0"/>
          <w:iCs w:val="0"/>
          <w:color w:val="000000"/>
          <w:sz w:val="22"/>
          <w:szCs w:val="24"/>
        </w:rPr>
        <w:fldChar w:fldCharType="end"/>
      </w:r>
      <w:bookmarkEnd w:id="625"/>
      <w:r w:rsidRPr="004C5D1E">
        <w:rPr>
          <w:rFonts w:ascii="Calibri" w:hAnsi="Calibri" w:cs="Calibri"/>
          <w:i w:val="0"/>
          <w:iCs w:val="0"/>
          <w:color w:val="000000"/>
          <w:sz w:val="22"/>
          <w:szCs w:val="24"/>
        </w:rPr>
        <w:t> : Coefficients dynamiques des paliers à 3 lobes du rotor Faulkner, Strong et Kirk</w:t>
      </w:r>
    </w:p>
    <w:p w14:paraId="710DF1F6" w14:textId="7F0B1100"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6469A9" w:rsidRPr="006469A9">
        <w:rPr>
          <w:rFonts w:eastAsia="Times New Roman" w:cs="Times New Roman"/>
          <w:b/>
          <w:color w:val="auto"/>
          <w:sz w:val="22"/>
          <w:szCs w:val="20"/>
          <w:lang w:eastAsia="fr-FR"/>
        </w:rPr>
        <w:t>Figure 5.3</w:t>
      </w:r>
      <w:r w:rsidR="006469A9" w:rsidRPr="006469A9">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6"/>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1CFC1644" w:rsidR="008D16BD" w:rsidRPr="004C5D1E" w:rsidRDefault="008D16BD" w:rsidP="008D16BD">
      <w:pPr>
        <w:pStyle w:val="Lgende"/>
        <w:spacing w:after="0"/>
        <w:jc w:val="center"/>
        <w:rPr>
          <w:rFonts w:ascii="Calibri" w:hAnsi="Calibri" w:cs="Calibri"/>
          <w:i w:val="0"/>
          <w:iCs w:val="0"/>
          <w:color w:val="000000"/>
          <w:sz w:val="22"/>
          <w:szCs w:val="24"/>
        </w:rPr>
      </w:pPr>
      <w:bookmarkStart w:id="626" w:name="_Ref531954456"/>
      <w:r w:rsidRPr="004C5D1E">
        <w:rPr>
          <w:rFonts w:ascii="Calibri" w:hAnsi="Calibri" w:cs="Calibri"/>
          <w:i w:val="0"/>
          <w:iCs w:val="0"/>
          <w:color w:val="000000"/>
          <w:sz w:val="22"/>
          <w:szCs w:val="24"/>
        </w:rPr>
        <w:t xml:space="preserve">Figure </w:t>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STYLEREF 2 \s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5.3</w:t>
      </w:r>
      <w:r w:rsidR="000325F0">
        <w:rPr>
          <w:rFonts w:ascii="Calibri" w:hAnsi="Calibri" w:cs="Calibri"/>
          <w:i w:val="0"/>
          <w:iCs w:val="0"/>
          <w:color w:val="000000"/>
          <w:sz w:val="22"/>
          <w:szCs w:val="24"/>
        </w:rPr>
        <w:fldChar w:fldCharType="end"/>
      </w:r>
      <w:r w:rsidR="000325F0">
        <w:rPr>
          <w:rFonts w:ascii="Calibri" w:hAnsi="Calibri" w:cs="Calibri"/>
          <w:i w:val="0"/>
          <w:iCs w:val="0"/>
          <w:color w:val="000000"/>
          <w:sz w:val="22"/>
          <w:szCs w:val="24"/>
        </w:rPr>
        <w:noBreakHyphen/>
      </w:r>
      <w:r w:rsidR="000325F0">
        <w:rPr>
          <w:rFonts w:ascii="Calibri" w:hAnsi="Calibri" w:cs="Calibri"/>
          <w:i w:val="0"/>
          <w:iCs w:val="0"/>
          <w:color w:val="000000"/>
          <w:sz w:val="22"/>
          <w:szCs w:val="24"/>
        </w:rPr>
        <w:fldChar w:fldCharType="begin"/>
      </w:r>
      <w:r w:rsidR="000325F0">
        <w:rPr>
          <w:rFonts w:ascii="Calibri" w:hAnsi="Calibri" w:cs="Calibri"/>
          <w:i w:val="0"/>
          <w:iCs w:val="0"/>
          <w:color w:val="000000"/>
          <w:sz w:val="22"/>
          <w:szCs w:val="24"/>
        </w:rPr>
        <w:instrText xml:space="preserve"> SEQ Figure \* ARABIC \s 2 </w:instrText>
      </w:r>
      <w:r w:rsidR="000325F0">
        <w:rPr>
          <w:rFonts w:ascii="Calibri" w:hAnsi="Calibri" w:cs="Calibri"/>
          <w:i w:val="0"/>
          <w:iCs w:val="0"/>
          <w:color w:val="000000"/>
          <w:sz w:val="22"/>
          <w:szCs w:val="24"/>
        </w:rPr>
        <w:fldChar w:fldCharType="separate"/>
      </w:r>
      <w:r w:rsidR="000325F0">
        <w:rPr>
          <w:rFonts w:ascii="Calibri" w:hAnsi="Calibri" w:cs="Calibri"/>
          <w:i w:val="0"/>
          <w:iCs w:val="0"/>
          <w:noProof/>
          <w:color w:val="000000"/>
          <w:sz w:val="22"/>
          <w:szCs w:val="24"/>
        </w:rPr>
        <w:t>3</w:t>
      </w:r>
      <w:r w:rsidR="000325F0">
        <w:rPr>
          <w:rFonts w:ascii="Calibri" w:hAnsi="Calibri" w:cs="Calibri"/>
          <w:i w:val="0"/>
          <w:iCs w:val="0"/>
          <w:color w:val="000000"/>
          <w:sz w:val="22"/>
          <w:szCs w:val="24"/>
        </w:rPr>
        <w:fldChar w:fldCharType="end"/>
      </w:r>
      <w:bookmarkEnd w:id="626"/>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627" w:name="_Toc534650425"/>
      <w:r>
        <w:lastRenderedPageBreak/>
        <w:t>Analyse de la stabilité de l’effet Morton</w:t>
      </w:r>
      <w:bookmarkEnd w:id="627"/>
    </w:p>
    <w:p w14:paraId="01CBA517" w14:textId="77777777" w:rsidR="008D16BD" w:rsidRPr="00883EC4" w:rsidRDefault="008D16BD" w:rsidP="008D16BD"/>
    <w:p w14:paraId="7C891ED8" w14:textId="7ED9FB86"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6469A9" w:rsidRPr="006469A9">
        <w:rPr>
          <w:rFonts w:cs="Calibri"/>
          <w:b/>
          <w:color w:val="000000"/>
          <w:szCs w:val="24"/>
        </w:rPr>
        <w:t xml:space="preserve">Figure </w:t>
      </w:r>
      <w:r w:rsidR="006469A9" w:rsidRPr="006469A9">
        <w:rPr>
          <w:rFonts w:cs="Calibri"/>
          <w:b/>
          <w:iCs/>
          <w:noProof/>
          <w:color w:val="000000"/>
          <w:szCs w:val="24"/>
        </w:rPr>
        <w:t>5.3</w:t>
      </w:r>
      <w:r w:rsidR="006469A9" w:rsidRPr="006469A9">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46F22A35"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5.3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4</w:t>
            </w:r>
            <w:r w:rsidR="000325F0">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4A2587D9"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0325F0">
              <w:rPr>
                <w:rFonts w:eastAsia="Times New Roman" w:cs="Times New Roman"/>
                <w:color w:val="auto"/>
                <w:sz w:val="22"/>
                <w:szCs w:val="20"/>
                <w:lang w:eastAsia="fr-FR"/>
              </w:rPr>
              <w:fldChar w:fldCharType="begin"/>
            </w:r>
            <w:r w:rsidR="000325F0">
              <w:rPr>
                <w:rFonts w:eastAsia="Times New Roman" w:cs="Times New Roman"/>
                <w:color w:val="auto"/>
                <w:sz w:val="22"/>
                <w:szCs w:val="20"/>
                <w:lang w:eastAsia="fr-FR"/>
              </w:rPr>
              <w:instrText xml:space="preserve"> STYLEREF 2 \s </w:instrText>
            </w:r>
            <w:r w:rsidR="000325F0">
              <w:rPr>
                <w:rFonts w:eastAsia="Times New Roman" w:cs="Times New Roman"/>
                <w:color w:val="auto"/>
                <w:sz w:val="22"/>
                <w:szCs w:val="20"/>
                <w:lang w:eastAsia="fr-FR"/>
              </w:rPr>
              <w:fldChar w:fldCharType="separate"/>
            </w:r>
            <w:r w:rsidR="000325F0">
              <w:rPr>
                <w:rFonts w:eastAsia="Times New Roman" w:cs="Times New Roman"/>
                <w:noProof/>
                <w:color w:val="auto"/>
                <w:sz w:val="22"/>
                <w:szCs w:val="20"/>
                <w:lang w:eastAsia="fr-FR"/>
              </w:rPr>
              <w:t>5.3</w:t>
            </w:r>
            <w:r w:rsidR="000325F0">
              <w:rPr>
                <w:rFonts w:eastAsia="Times New Roman" w:cs="Times New Roman"/>
                <w:color w:val="auto"/>
                <w:sz w:val="22"/>
                <w:szCs w:val="20"/>
                <w:lang w:eastAsia="fr-FR"/>
              </w:rPr>
              <w:fldChar w:fldCharType="end"/>
            </w:r>
            <w:r w:rsidR="000325F0">
              <w:rPr>
                <w:rFonts w:eastAsia="Times New Roman" w:cs="Times New Roman"/>
                <w:color w:val="auto"/>
                <w:sz w:val="22"/>
                <w:szCs w:val="20"/>
                <w:lang w:eastAsia="fr-FR"/>
              </w:rPr>
              <w:noBreakHyphen/>
            </w:r>
            <w:r w:rsidR="000325F0">
              <w:rPr>
                <w:rFonts w:eastAsia="Times New Roman" w:cs="Times New Roman"/>
                <w:color w:val="auto"/>
                <w:sz w:val="22"/>
                <w:szCs w:val="20"/>
                <w:lang w:eastAsia="fr-FR"/>
              </w:rPr>
              <w:fldChar w:fldCharType="begin"/>
            </w:r>
            <w:r w:rsidR="000325F0">
              <w:rPr>
                <w:rFonts w:eastAsia="Times New Roman" w:cs="Times New Roman"/>
                <w:color w:val="auto"/>
                <w:sz w:val="22"/>
                <w:szCs w:val="20"/>
                <w:lang w:eastAsia="fr-FR"/>
              </w:rPr>
              <w:instrText xml:space="preserve"> SEQ Figure \* ARABIC \s 2 </w:instrText>
            </w:r>
            <w:r w:rsidR="000325F0">
              <w:rPr>
                <w:rFonts w:eastAsia="Times New Roman" w:cs="Times New Roman"/>
                <w:color w:val="auto"/>
                <w:sz w:val="22"/>
                <w:szCs w:val="20"/>
                <w:lang w:eastAsia="fr-FR"/>
              </w:rPr>
              <w:fldChar w:fldCharType="separate"/>
            </w:r>
            <w:r w:rsidR="000325F0">
              <w:rPr>
                <w:rFonts w:eastAsia="Times New Roman" w:cs="Times New Roman"/>
                <w:noProof/>
                <w:color w:val="auto"/>
                <w:sz w:val="22"/>
                <w:szCs w:val="20"/>
                <w:lang w:eastAsia="fr-FR"/>
              </w:rPr>
              <w:t>5</w:t>
            </w:r>
            <w:r w:rsidR="000325F0">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6FC2CE3F"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628" w:name="_Ref531963437"/>
      <w:r w:rsidRPr="00BA6D05">
        <w:rPr>
          <w:rFonts w:ascii="Calibri" w:eastAsia="Times New Roman" w:hAnsi="Calibri" w:cs="Times New Roman"/>
          <w:i w:val="0"/>
          <w:iCs w:val="0"/>
          <w:color w:val="auto"/>
          <w:sz w:val="22"/>
          <w:szCs w:val="20"/>
          <w:lang w:eastAsia="fr-FR"/>
        </w:rPr>
        <w:t xml:space="preserve">Figure </w:t>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STYLEREF 2 \s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5.3</w:t>
      </w:r>
      <w:r w:rsidR="000325F0">
        <w:rPr>
          <w:rFonts w:ascii="Calibri" w:eastAsia="Times New Roman" w:hAnsi="Calibri" w:cs="Times New Roman"/>
          <w:i w:val="0"/>
          <w:iCs w:val="0"/>
          <w:color w:val="auto"/>
          <w:sz w:val="22"/>
          <w:szCs w:val="20"/>
          <w:lang w:eastAsia="fr-FR"/>
        </w:rPr>
        <w:fldChar w:fldCharType="end"/>
      </w:r>
      <w:r w:rsidR="000325F0">
        <w:rPr>
          <w:rFonts w:ascii="Calibri" w:eastAsia="Times New Roman" w:hAnsi="Calibri" w:cs="Times New Roman"/>
          <w:i w:val="0"/>
          <w:iCs w:val="0"/>
          <w:color w:val="auto"/>
          <w:sz w:val="22"/>
          <w:szCs w:val="20"/>
          <w:lang w:eastAsia="fr-FR"/>
        </w:rPr>
        <w:noBreakHyphen/>
      </w:r>
      <w:r w:rsidR="000325F0">
        <w:rPr>
          <w:rFonts w:ascii="Calibri" w:eastAsia="Times New Roman" w:hAnsi="Calibri" w:cs="Times New Roman"/>
          <w:i w:val="0"/>
          <w:iCs w:val="0"/>
          <w:color w:val="auto"/>
          <w:sz w:val="22"/>
          <w:szCs w:val="20"/>
          <w:lang w:eastAsia="fr-FR"/>
        </w:rPr>
        <w:fldChar w:fldCharType="begin"/>
      </w:r>
      <w:r w:rsidR="000325F0">
        <w:rPr>
          <w:rFonts w:ascii="Calibri" w:eastAsia="Times New Roman" w:hAnsi="Calibri" w:cs="Times New Roman"/>
          <w:i w:val="0"/>
          <w:iCs w:val="0"/>
          <w:color w:val="auto"/>
          <w:sz w:val="22"/>
          <w:szCs w:val="20"/>
          <w:lang w:eastAsia="fr-FR"/>
        </w:rPr>
        <w:instrText xml:space="preserve"> SEQ Figure \* ARABIC \s 2 </w:instrText>
      </w:r>
      <w:r w:rsidR="000325F0">
        <w:rPr>
          <w:rFonts w:ascii="Calibri" w:eastAsia="Times New Roman" w:hAnsi="Calibri" w:cs="Times New Roman"/>
          <w:i w:val="0"/>
          <w:iCs w:val="0"/>
          <w:color w:val="auto"/>
          <w:sz w:val="22"/>
          <w:szCs w:val="20"/>
          <w:lang w:eastAsia="fr-FR"/>
        </w:rPr>
        <w:fldChar w:fldCharType="separate"/>
      </w:r>
      <w:r w:rsidR="000325F0">
        <w:rPr>
          <w:rFonts w:ascii="Calibri" w:eastAsia="Times New Roman" w:hAnsi="Calibri" w:cs="Times New Roman"/>
          <w:i w:val="0"/>
          <w:iCs w:val="0"/>
          <w:noProof/>
          <w:color w:val="auto"/>
          <w:sz w:val="22"/>
          <w:szCs w:val="20"/>
          <w:lang w:eastAsia="fr-FR"/>
        </w:rPr>
        <w:t>6</w:t>
      </w:r>
      <w:r w:rsidR="000325F0">
        <w:rPr>
          <w:rFonts w:ascii="Calibri" w:eastAsia="Times New Roman" w:hAnsi="Calibri" w:cs="Times New Roman"/>
          <w:i w:val="0"/>
          <w:iCs w:val="0"/>
          <w:color w:val="auto"/>
          <w:sz w:val="22"/>
          <w:szCs w:val="20"/>
          <w:lang w:eastAsia="fr-FR"/>
        </w:rPr>
        <w:fldChar w:fldCharType="end"/>
      </w:r>
      <w:bookmarkEnd w:id="628"/>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1022FDF8"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6469A9" w:rsidRPr="006469A9">
        <w:rPr>
          <w:b/>
        </w:rPr>
        <w:t>Figure 5.3</w:t>
      </w:r>
      <w:r w:rsidR="006469A9" w:rsidRPr="006469A9">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6469A9" w:rsidRPr="006469A9">
        <w:rPr>
          <w:b/>
          <w:szCs w:val="22"/>
        </w:rPr>
        <w:t xml:space="preserve">Figure </w:t>
      </w:r>
      <w:r w:rsidR="006469A9" w:rsidRPr="006469A9">
        <w:rPr>
          <w:b/>
          <w:noProof/>
          <w:szCs w:val="22"/>
        </w:rPr>
        <w:t>5.3</w:t>
      </w:r>
      <w:r w:rsidR="006469A9" w:rsidRPr="006469A9">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23FBCAA9"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629" w:name="_Ref531963843"/>
            <w:r w:rsidRPr="00280FDE">
              <w:rPr>
                <w:rFonts w:eastAsia="Times New Roman" w:cs="Times New Roman"/>
                <w:color w:val="auto"/>
                <w:sz w:val="22"/>
                <w:szCs w:val="22"/>
                <w:lang w:eastAsia="fr-FR"/>
              </w:rPr>
              <w:t xml:space="preserve">Figure </w:t>
            </w:r>
            <w:r w:rsidR="000325F0">
              <w:rPr>
                <w:rFonts w:eastAsia="Times New Roman" w:cs="Times New Roman"/>
                <w:color w:val="auto"/>
                <w:sz w:val="22"/>
                <w:szCs w:val="22"/>
                <w:lang w:eastAsia="fr-FR"/>
              </w:rPr>
              <w:fldChar w:fldCharType="begin"/>
            </w:r>
            <w:r w:rsidR="000325F0">
              <w:rPr>
                <w:rFonts w:eastAsia="Times New Roman" w:cs="Times New Roman"/>
                <w:color w:val="auto"/>
                <w:sz w:val="22"/>
                <w:szCs w:val="22"/>
                <w:lang w:eastAsia="fr-FR"/>
              </w:rPr>
              <w:instrText xml:space="preserve"> STYLEREF 2 \s </w:instrText>
            </w:r>
            <w:r w:rsidR="000325F0">
              <w:rPr>
                <w:rFonts w:eastAsia="Times New Roman" w:cs="Times New Roman"/>
                <w:color w:val="auto"/>
                <w:sz w:val="22"/>
                <w:szCs w:val="22"/>
                <w:lang w:eastAsia="fr-FR"/>
              </w:rPr>
              <w:fldChar w:fldCharType="separate"/>
            </w:r>
            <w:r w:rsidR="000325F0">
              <w:rPr>
                <w:rFonts w:eastAsia="Times New Roman" w:cs="Times New Roman"/>
                <w:noProof/>
                <w:color w:val="auto"/>
                <w:sz w:val="22"/>
                <w:szCs w:val="22"/>
                <w:lang w:eastAsia="fr-FR"/>
              </w:rPr>
              <w:t>5.3</w:t>
            </w:r>
            <w:r w:rsidR="000325F0">
              <w:rPr>
                <w:rFonts w:eastAsia="Times New Roman" w:cs="Times New Roman"/>
                <w:color w:val="auto"/>
                <w:sz w:val="22"/>
                <w:szCs w:val="22"/>
                <w:lang w:eastAsia="fr-FR"/>
              </w:rPr>
              <w:fldChar w:fldCharType="end"/>
            </w:r>
            <w:r w:rsidR="000325F0">
              <w:rPr>
                <w:rFonts w:eastAsia="Times New Roman" w:cs="Times New Roman"/>
                <w:color w:val="auto"/>
                <w:sz w:val="22"/>
                <w:szCs w:val="22"/>
                <w:lang w:eastAsia="fr-FR"/>
              </w:rPr>
              <w:noBreakHyphen/>
            </w:r>
            <w:r w:rsidR="000325F0">
              <w:rPr>
                <w:rFonts w:eastAsia="Times New Roman" w:cs="Times New Roman"/>
                <w:color w:val="auto"/>
                <w:sz w:val="22"/>
                <w:szCs w:val="22"/>
                <w:lang w:eastAsia="fr-FR"/>
              </w:rPr>
              <w:fldChar w:fldCharType="begin"/>
            </w:r>
            <w:r w:rsidR="000325F0">
              <w:rPr>
                <w:rFonts w:eastAsia="Times New Roman" w:cs="Times New Roman"/>
                <w:color w:val="auto"/>
                <w:sz w:val="22"/>
                <w:szCs w:val="22"/>
                <w:lang w:eastAsia="fr-FR"/>
              </w:rPr>
              <w:instrText xml:space="preserve"> SEQ Figure \* ARABIC \s 2 </w:instrText>
            </w:r>
            <w:r w:rsidR="000325F0">
              <w:rPr>
                <w:rFonts w:eastAsia="Times New Roman" w:cs="Times New Roman"/>
                <w:color w:val="auto"/>
                <w:sz w:val="22"/>
                <w:szCs w:val="22"/>
                <w:lang w:eastAsia="fr-FR"/>
              </w:rPr>
              <w:fldChar w:fldCharType="separate"/>
            </w:r>
            <w:r w:rsidR="000325F0">
              <w:rPr>
                <w:rFonts w:eastAsia="Times New Roman" w:cs="Times New Roman"/>
                <w:noProof/>
                <w:color w:val="auto"/>
                <w:sz w:val="22"/>
                <w:szCs w:val="22"/>
                <w:lang w:eastAsia="fr-FR"/>
              </w:rPr>
              <w:t>7</w:t>
            </w:r>
            <w:r w:rsidR="000325F0">
              <w:rPr>
                <w:rFonts w:eastAsia="Times New Roman" w:cs="Times New Roman"/>
                <w:color w:val="auto"/>
                <w:sz w:val="22"/>
                <w:szCs w:val="22"/>
                <w:lang w:eastAsia="fr-FR"/>
              </w:rPr>
              <w:fldChar w:fldCharType="end"/>
            </w:r>
            <w:bookmarkEnd w:id="629"/>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2701D8B2"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6469A9">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3611A0AA"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6469A9" w:rsidRPr="006469A9">
        <w:rPr>
          <w:rFonts w:eastAsia="Times New Roman" w:cs="Times New Roman"/>
          <w:b/>
          <w:color w:val="auto"/>
          <w:sz w:val="22"/>
          <w:szCs w:val="20"/>
          <w:lang w:eastAsia="fr-FR"/>
        </w:rPr>
        <w:t>Figure 5.3</w:t>
      </w:r>
      <w:r w:rsidR="006469A9" w:rsidRPr="006469A9">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4"/>
                    <a:stretch>
                      <a:fillRect/>
                    </a:stretch>
                  </pic:blipFill>
                  <pic:spPr>
                    <a:xfrm>
                      <a:off x="0" y="0"/>
                      <a:ext cx="5321592" cy="2922417"/>
                    </a:xfrm>
                    <a:prstGeom prst="rect">
                      <a:avLst/>
                    </a:prstGeom>
                  </pic:spPr>
                </pic:pic>
              </a:graphicData>
            </a:graphic>
          </wp:inline>
        </w:drawing>
      </w:r>
    </w:p>
    <w:p w14:paraId="269068C1" w14:textId="772F676D" w:rsidR="008D16BD" w:rsidRDefault="008D16BD" w:rsidP="008D16BD">
      <w:pPr>
        <w:pStyle w:val="Lgende"/>
        <w:jc w:val="center"/>
        <w:rPr>
          <w:rFonts w:ascii="Calibri" w:hAnsi="Calibri" w:cs="Calibri"/>
          <w:i w:val="0"/>
          <w:iCs w:val="0"/>
          <w:color w:val="000000"/>
          <w:sz w:val="24"/>
          <w:szCs w:val="24"/>
        </w:rPr>
      </w:pPr>
      <w:bookmarkStart w:id="630" w:name="_Ref531964708"/>
      <w:r w:rsidRPr="008560E4">
        <w:rPr>
          <w:rFonts w:ascii="Calibri" w:hAnsi="Calibri" w:cs="Calibri"/>
          <w:i w:val="0"/>
          <w:iCs w:val="0"/>
          <w:color w:val="000000"/>
          <w:sz w:val="24"/>
          <w:szCs w:val="24"/>
        </w:rPr>
        <w:t xml:space="preserve">Figure </w:t>
      </w:r>
      <w:r w:rsidR="000325F0">
        <w:rPr>
          <w:rFonts w:ascii="Calibri" w:hAnsi="Calibri" w:cs="Calibri"/>
          <w:i w:val="0"/>
          <w:iCs w:val="0"/>
          <w:color w:val="000000"/>
          <w:sz w:val="24"/>
          <w:szCs w:val="24"/>
        </w:rPr>
        <w:fldChar w:fldCharType="begin"/>
      </w:r>
      <w:r w:rsidR="000325F0">
        <w:rPr>
          <w:rFonts w:ascii="Calibri" w:hAnsi="Calibri" w:cs="Calibri"/>
          <w:i w:val="0"/>
          <w:iCs w:val="0"/>
          <w:color w:val="000000"/>
          <w:sz w:val="24"/>
          <w:szCs w:val="24"/>
        </w:rPr>
        <w:instrText xml:space="preserve"> STYLEREF 2 \s </w:instrText>
      </w:r>
      <w:r w:rsidR="000325F0">
        <w:rPr>
          <w:rFonts w:ascii="Calibri" w:hAnsi="Calibri" w:cs="Calibri"/>
          <w:i w:val="0"/>
          <w:iCs w:val="0"/>
          <w:color w:val="000000"/>
          <w:sz w:val="24"/>
          <w:szCs w:val="24"/>
        </w:rPr>
        <w:fldChar w:fldCharType="separate"/>
      </w:r>
      <w:r w:rsidR="000325F0">
        <w:rPr>
          <w:rFonts w:ascii="Calibri" w:hAnsi="Calibri" w:cs="Calibri"/>
          <w:i w:val="0"/>
          <w:iCs w:val="0"/>
          <w:noProof/>
          <w:color w:val="000000"/>
          <w:sz w:val="24"/>
          <w:szCs w:val="24"/>
        </w:rPr>
        <w:t>5.3</w:t>
      </w:r>
      <w:r w:rsidR="000325F0">
        <w:rPr>
          <w:rFonts w:ascii="Calibri" w:hAnsi="Calibri" w:cs="Calibri"/>
          <w:i w:val="0"/>
          <w:iCs w:val="0"/>
          <w:color w:val="000000"/>
          <w:sz w:val="24"/>
          <w:szCs w:val="24"/>
        </w:rPr>
        <w:fldChar w:fldCharType="end"/>
      </w:r>
      <w:r w:rsidR="000325F0">
        <w:rPr>
          <w:rFonts w:ascii="Calibri" w:hAnsi="Calibri" w:cs="Calibri"/>
          <w:i w:val="0"/>
          <w:iCs w:val="0"/>
          <w:color w:val="000000"/>
          <w:sz w:val="24"/>
          <w:szCs w:val="24"/>
        </w:rPr>
        <w:noBreakHyphen/>
      </w:r>
      <w:r w:rsidR="000325F0">
        <w:rPr>
          <w:rFonts w:ascii="Calibri" w:hAnsi="Calibri" w:cs="Calibri"/>
          <w:i w:val="0"/>
          <w:iCs w:val="0"/>
          <w:color w:val="000000"/>
          <w:sz w:val="24"/>
          <w:szCs w:val="24"/>
        </w:rPr>
        <w:fldChar w:fldCharType="begin"/>
      </w:r>
      <w:r w:rsidR="000325F0">
        <w:rPr>
          <w:rFonts w:ascii="Calibri" w:hAnsi="Calibri" w:cs="Calibri"/>
          <w:i w:val="0"/>
          <w:iCs w:val="0"/>
          <w:color w:val="000000"/>
          <w:sz w:val="24"/>
          <w:szCs w:val="24"/>
        </w:rPr>
        <w:instrText xml:space="preserve"> SEQ Figure \* ARABIC \s 2 </w:instrText>
      </w:r>
      <w:r w:rsidR="000325F0">
        <w:rPr>
          <w:rFonts w:ascii="Calibri" w:hAnsi="Calibri" w:cs="Calibri"/>
          <w:i w:val="0"/>
          <w:iCs w:val="0"/>
          <w:color w:val="000000"/>
          <w:sz w:val="24"/>
          <w:szCs w:val="24"/>
        </w:rPr>
        <w:fldChar w:fldCharType="separate"/>
      </w:r>
      <w:r w:rsidR="000325F0">
        <w:rPr>
          <w:rFonts w:ascii="Calibri" w:hAnsi="Calibri" w:cs="Calibri"/>
          <w:i w:val="0"/>
          <w:iCs w:val="0"/>
          <w:noProof/>
          <w:color w:val="000000"/>
          <w:sz w:val="24"/>
          <w:szCs w:val="24"/>
        </w:rPr>
        <w:t>8</w:t>
      </w:r>
      <w:r w:rsidR="000325F0">
        <w:rPr>
          <w:rFonts w:ascii="Calibri" w:hAnsi="Calibri" w:cs="Calibri"/>
          <w:i w:val="0"/>
          <w:iCs w:val="0"/>
          <w:color w:val="000000"/>
          <w:sz w:val="24"/>
          <w:szCs w:val="24"/>
        </w:rPr>
        <w:fldChar w:fldCharType="end"/>
      </w:r>
      <w:bookmarkEnd w:id="630"/>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631" w:name="_Toc534650426"/>
      <w:r>
        <w:rPr>
          <w:lang w:eastAsia="zh-CN"/>
        </w:rPr>
        <w:t>Solutions de l’effet Morton instable</w:t>
      </w:r>
      <w:bookmarkEnd w:id="631"/>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632" w:name="_Toc534650427"/>
      <w:r>
        <w:rPr>
          <w:lang w:eastAsia="zh-CN"/>
        </w:rPr>
        <w:t xml:space="preserve">Comparaison quantitative des coefficients d’influence </w:t>
      </w:r>
      <m:oMath>
        <m:r>
          <m:rPr>
            <m:sty m:val="bi"/>
          </m:rPr>
          <w:rPr>
            <w:rFonts w:ascii="Cambria Math" w:hAnsi="Cambria Math"/>
            <w:lang w:eastAsia="zh-CN"/>
          </w:rPr>
          <m:t>ABC</m:t>
        </m:r>
      </m:oMath>
      <w:bookmarkEnd w:id="632"/>
    </w:p>
    <w:p w14:paraId="232DE2E0" w14:textId="77777777" w:rsidR="000E4C36" w:rsidRPr="00E30F8F" w:rsidRDefault="000E4C36" w:rsidP="000E4C36">
      <w:pPr>
        <w:rPr>
          <w:lang w:eastAsia="zh-CN"/>
        </w:rPr>
      </w:pPr>
    </w:p>
    <w:p w14:paraId="32657D59" w14:textId="320338E2"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6469A9">
        <w:rPr>
          <w:color w:val="000000"/>
          <w:szCs w:val="22"/>
          <w:lang w:eastAsia="zh-CN"/>
        </w:rPr>
        <w:t>[59]</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6469A9">
        <w:rPr>
          <w:szCs w:val="22"/>
        </w:rPr>
        <w:t>[60]</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6469A9">
        <w:rPr>
          <w:szCs w:val="22"/>
        </w:rPr>
        <w:t>[62]</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5E016D3C" w:rsidR="000E4C36" w:rsidRDefault="000E4C36" w:rsidP="00BE7862">
      <w:pPr>
        <w:pStyle w:val="Lgende"/>
        <w:jc w:val="center"/>
        <w:rPr>
          <w:rFonts w:ascii="Calibri" w:hAnsi="Calibri" w:cs="Calibri"/>
          <w:i w:val="0"/>
          <w:iCs w:val="0"/>
          <w:noProof/>
          <w:color w:val="000000"/>
          <w:sz w:val="24"/>
          <w:szCs w:val="24"/>
        </w:rPr>
      </w:pPr>
      <w:bookmarkStart w:id="633" w:name="_Ref532235910"/>
      <w:r w:rsidRPr="00AF4DB1">
        <w:rPr>
          <w:rFonts w:ascii="Calibri" w:hAnsi="Calibri" w:cs="Calibri"/>
          <w:i w:val="0"/>
          <w:iCs w:val="0"/>
          <w:noProof/>
          <w:color w:val="000000"/>
          <w:sz w:val="24"/>
          <w:szCs w:val="24"/>
        </w:rPr>
        <w:t xml:space="preserve">Figure </w:t>
      </w:r>
      <w:r w:rsidR="000325F0">
        <w:rPr>
          <w:rFonts w:ascii="Calibri" w:hAnsi="Calibri" w:cs="Calibri"/>
          <w:i w:val="0"/>
          <w:iCs w:val="0"/>
          <w:noProof/>
          <w:color w:val="000000"/>
          <w:sz w:val="24"/>
          <w:szCs w:val="24"/>
        </w:rPr>
        <w:fldChar w:fldCharType="begin"/>
      </w:r>
      <w:r w:rsidR="000325F0">
        <w:rPr>
          <w:rFonts w:ascii="Calibri" w:hAnsi="Calibri" w:cs="Calibri"/>
          <w:i w:val="0"/>
          <w:iCs w:val="0"/>
          <w:noProof/>
          <w:color w:val="000000"/>
          <w:sz w:val="24"/>
          <w:szCs w:val="24"/>
        </w:rPr>
        <w:instrText xml:space="preserve"> STYLEREF 2 \s </w:instrText>
      </w:r>
      <w:r w:rsidR="000325F0">
        <w:rPr>
          <w:rFonts w:ascii="Calibri" w:hAnsi="Calibri" w:cs="Calibri"/>
          <w:i w:val="0"/>
          <w:iCs w:val="0"/>
          <w:noProof/>
          <w:color w:val="000000"/>
          <w:sz w:val="24"/>
          <w:szCs w:val="24"/>
        </w:rPr>
        <w:fldChar w:fldCharType="separate"/>
      </w:r>
      <w:r w:rsidR="000325F0">
        <w:rPr>
          <w:rFonts w:ascii="Calibri" w:hAnsi="Calibri" w:cs="Calibri"/>
          <w:i w:val="0"/>
          <w:iCs w:val="0"/>
          <w:noProof/>
          <w:color w:val="000000"/>
          <w:sz w:val="24"/>
          <w:szCs w:val="24"/>
        </w:rPr>
        <w:t>5.4</w:t>
      </w:r>
      <w:r w:rsidR="000325F0">
        <w:rPr>
          <w:rFonts w:ascii="Calibri" w:hAnsi="Calibri" w:cs="Calibri"/>
          <w:i w:val="0"/>
          <w:iCs w:val="0"/>
          <w:noProof/>
          <w:color w:val="000000"/>
          <w:sz w:val="24"/>
          <w:szCs w:val="24"/>
        </w:rPr>
        <w:fldChar w:fldCharType="end"/>
      </w:r>
      <w:r w:rsidR="000325F0">
        <w:rPr>
          <w:rFonts w:ascii="Calibri" w:hAnsi="Calibri" w:cs="Calibri"/>
          <w:i w:val="0"/>
          <w:iCs w:val="0"/>
          <w:noProof/>
          <w:color w:val="000000"/>
          <w:sz w:val="24"/>
          <w:szCs w:val="24"/>
        </w:rPr>
        <w:noBreakHyphen/>
      </w:r>
      <w:r w:rsidR="000325F0">
        <w:rPr>
          <w:rFonts w:ascii="Calibri" w:hAnsi="Calibri" w:cs="Calibri"/>
          <w:i w:val="0"/>
          <w:iCs w:val="0"/>
          <w:noProof/>
          <w:color w:val="000000"/>
          <w:sz w:val="24"/>
          <w:szCs w:val="24"/>
        </w:rPr>
        <w:fldChar w:fldCharType="begin"/>
      </w:r>
      <w:r w:rsidR="000325F0">
        <w:rPr>
          <w:rFonts w:ascii="Calibri" w:hAnsi="Calibri" w:cs="Calibri"/>
          <w:i w:val="0"/>
          <w:iCs w:val="0"/>
          <w:noProof/>
          <w:color w:val="000000"/>
          <w:sz w:val="24"/>
          <w:szCs w:val="24"/>
        </w:rPr>
        <w:instrText xml:space="preserve"> SEQ Figure \* ARABIC \s 2 </w:instrText>
      </w:r>
      <w:r w:rsidR="000325F0">
        <w:rPr>
          <w:rFonts w:ascii="Calibri" w:hAnsi="Calibri" w:cs="Calibri"/>
          <w:i w:val="0"/>
          <w:iCs w:val="0"/>
          <w:noProof/>
          <w:color w:val="000000"/>
          <w:sz w:val="24"/>
          <w:szCs w:val="24"/>
        </w:rPr>
        <w:fldChar w:fldCharType="separate"/>
      </w:r>
      <w:r w:rsidR="000325F0">
        <w:rPr>
          <w:rFonts w:ascii="Calibri" w:hAnsi="Calibri" w:cs="Calibri"/>
          <w:i w:val="0"/>
          <w:iCs w:val="0"/>
          <w:noProof/>
          <w:color w:val="000000"/>
          <w:sz w:val="24"/>
          <w:szCs w:val="24"/>
        </w:rPr>
        <w:t>1</w:t>
      </w:r>
      <w:r w:rsidR="000325F0">
        <w:rPr>
          <w:rFonts w:ascii="Calibri" w:hAnsi="Calibri" w:cs="Calibri"/>
          <w:i w:val="0"/>
          <w:iCs w:val="0"/>
          <w:noProof/>
          <w:color w:val="000000"/>
          <w:sz w:val="24"/>
          <w:szCs w:val="24"/>
        </w:rPr>
        <w:fldChar w:fldCharType="end"/>
      </w:r>
      <w:bookmarkEnd w:id="633"/>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1C25522E" w:rsidR="000E4C36" w:rsidRPr="005406A4" w:rsidRDefault="000E4C36" w:rsidP="000E4C36">
      <w:pPr>
        <w:pStyle w:val="Lgende"/>
        <w:jc w:val="center"/>
        <w:rPr>
          <w:rFonts w:ascii="Calibri" w:hAnsi="Calibri" w:cs="Calibri"/>
          <w:i w:val="0"/>
          <w:iCs w:val="0"/>
          <w:noProof/>
          <w:color w:val="000000"/>
          <w:sz w:val="24"/>
          <w:szCs w:val="24"/>
        </w:rPr>
      </w:pPr>
      <w:bookmarkStart w:id="634" w:name="_Ref532235878"/>
      <w:r w:rsidRPr="005406A4">
        <w:rPr>
          <w:rFonts w:ascii="Calibri" w:hAnsi="Calibri" w:cs="Calibri"/>
          <w:i w:val="0"/>
          <w:iCs w:val="0"/>
          <w:noProof/>
          <w:color w:val="000000"/>
          <w:sz w:val="24"/>
          <w:szCs w:val="24"/>
        </w:rPr>
        <w:t xml:space="preserve">Figure </w:t>
      </w:r>
      <w:r w:rsidR="000325F0">
        <w:rPr>
          <w:rFonts w:ascii="Calibri" w:hAnsi="Calibri" w:cs="Calibri"/>
          <w:i w:val="0"/>
          <w:iCs w:val="0"/>
          <w:noProof/>
          <w:color w:val="000000"/>
          <w:sz w:val="24"/>
          <w:szCs w:val="24"/>
        </w:rPr>
        <w:fldChar w:fldCharType="begin"/>
      </w:r>
      <w:r w:rsidR="000325F0">
        <w:rPr>
          <w:rFonts w:ascii="Calibri" w:hAnsi="Calibri" w:cs="Calibri"/>
          <w:i w:val="0"/>
          <w:iCs w:val="0"/>
          <w:noProof/>
          <w:color w:val="000000"/>
          <w:sz w:val="24"/>
          <w:szCs w:val="24"/>
        </w:rPr>
        <w:instrText xml:space="preserve"> STYLEREF 2 \s </w:instrText>
      </w:r>
      <w:r w:rsidR="000325F0">
        <w:rPr>
          <w:rFonts w:ascii="Calibri" w:hAnsi="Calibri" w:cs="Calibri"/>
          <w:i w:val="0"/>
          <w:iCs w:val="0"/>
          <w:noProof/>
          <w:color w:val="000000"/>
          <w:sz w:val="24"/>
          <w:szCs w:val="24"/>
        </w:rPr>
        <w:fldChar w:fldCharType="separate"/>
      </w:r>
      <w:r w:rsidR="000325F0">
        <w:rPr>
          <w:rFonts w:ascii="Calibri" w:hAnsi="Calibri" w:cs="Calibri"/>
          <w:i w:val="0"/>
          <w:iCs w:val="0"/>
          <w:noProof/>
          <w:color w:val="000000"/>
          <w:sz w:val="24"/>
          <w:szCs w:val="24"/>
        </w:rPr>
        <w:t>5.4</w:t>
      </w:r>
      <w:r w:rsidR="000325F0">
        <w:rPr>
          <w:rFonts w:ascii="Calibri" w:hAnsi="Calibri" w:cs="Calibri"/>
          <w:i w:val="0"/>
          <w:iCs w:val="0"/>
          <w:noProof/>
          <w:color w:val="000000"/>
          <w:sz w:val="24"/>
          <w:szCs w:val="24"/>
        </w:rPr>
        <w:fldChar w:fldCharType="end"/>
      </w:r>
      <w:r w:rsidR="000325F0">
        <w:rPr>
          <w:rFonts w:ascii="Calibri" w:hAnsi="Calibri" w:cs="Calibri"/>
          <w:i w:val="0"/>
          <w:iCs w:val="0"/>
          <w:noProof/>
          <w:color w:val="000000"/>
          <w:sz w:val="24"/>
          <w:szCs w:val="24"/>
        </w:rPr>
        <w:noBreakHyphen/>
      </w:r>
      <w:r w:rsidR="000325F0">
        <w:rPr>
          <w:rFonts w:ascii="Calibri" w:hAnsi="Calibri" w:cs="Calibri"/>
          <w:i w:val="0"/>
          <w:iCs w:val="0"/>
          <w:noProof/>
          <w:color w:val="000000"/>
          <w:sz w:val="24"/>
          <w:szCs w:val="24"/>
        </w:rPr>
        <w:fldChar w:fldCharType="begin"/>
      </w:r>
      <w:r w:rsidR="000325F0">
        <w:rPr>
          <w:rFonts w:ascii="Calibri" w:hAnsi="Calibri" w:cs="Calibri"/>
          <w:i w:val="0"/>
          <w:iCs w:val="0"/>
          <w:noProof/>
          <w:color w:val="000000"/>
          <w:sz w:val="24"/>
          <w:szCs w:val="24"/>
        </w:rPr>
        <w:instrText xml:space="preserve"> SEQ Figure \* ARABIC \s 2 </w:instrText>
      </w:r>
      <w:r w:rsidR="000325F0">
        <w:rPr>
          <w:rFonts w:ascii="Calibri" w:hAnsi="Calibri" w:cs="Calibri"/>
          <w:i w:val="0"/>
          <w:iCs w:val="0"/>
          <w:noProof/>
          <w:color w:val="000000"/>
          <w:sz w:val="24"/>
          <w:szCs w:val="24"/>
        </w:rPr>
        <w:fldChar w:fldCharType="separate"/>
      </w:r>
      <w:r w:rsidR="000325F0">
        <w:rPr>
          <w:rFonts w:ascii="Calibri" w:hAnsi="Calibri" w:cs="Calibri"/>
          <w:i w:val="0"/>
          <w:iCs w:val="0"/>
          <w:noProof/>
          <w:color w:val="000000"/>
          <w:sz w:val="24"/>
          <w:szCs w:val="24"/>
        </w:rPr>
        <w:t>2</w:t>
      </w:r>
      <w:r w:rsidR="000325F0">
        <w:rPr>
          <w:rFonts w:ascii="Calibri" w:hAnsi="Calibri" w:cs="Calibri"/>
          <w:i w:val="0"/>
          <w:iCs w:val="0"/>
          <w:noProof/>
          <w:color w:val="000000"/>
          <w:sz w:val="24"/>
          <w:szCs w:val="24"/>
        </w:rPr>
        <w:fldChar w:fldCharType="end"/>
      </w:r>
      <w:bookmarkEnd w:id="634"/>
      <w:r>
        <w:rPr>
          <w:rFonts w:ascii="Calibri" w:hAnsi="Calibri" w:cs="Calibri"/>
          <w:i w:val="0"/>
          <w:iCs w:val="0"/>
          <w:noProof/>
          <w:color w:val="000000"/>
          <w:sz w:val="24"/>
          <w:szCs w:val="24"/>
        </w:rPr>
        <w:t xml:space="preserve"> : Résultat de l’analyse de l’effet Morton des cas </w:t>
      </w:r>
    </w:p>
    <w:p w14:paraId="717226FD" w14:textId="4C909CAE"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6469A9" w:rsidRPr="006469A9">
        <w:rPr>
          <w:b/>
          <w:szCs w:val="22"/>
        </w:rPr>
        <w:t>Figure 5.4</w:t>
      </w:r>
      <w:r w:rsidR="006469A9" w:rsidRPr="006469A9">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0E4C36">
      <w:pPr>
        <w:pStyle w:val="Paragraphedeliste"/>
        <w:numPr>
          <w:ilvl w:val="0"/>
          <w:numId w:val="29"/>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0E4C36">
      <w:pPr>
        <w:pStyle w:val="Paragraphedeliste"/>
        <w:numPr>
          <w:ilvl w:val="0"/>
          <w:numId w:val="29"/>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0E4C36">
      <w:pPr>
        <w:pStyle w:val="Paragraphedeliste"/>
        <w:numPr>
          <w:ilvl w:val="0"/>
          <w:numId w:val="29"/>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635" w:name="_Toc534650428"/>
      <w:r>
        <w:rPr>
          <w:lang w:eastAsia="zh-CN"/>
        </w:rPr>
        <w:t xml:space="preserve">Solutions liées au coefficient </w:t>
      </w:r>
      <m:oMath>
        <m:r>
          <m:rPr>
            <m:sty m:val="bi"/>
          </m:rPr>
          <w:rPr>
            <w:rFonts w:ascii="Cambria Math" w:hAnsi="Cambria Math"/>
            <w:lang w:eastAsia="zh-CN"/>
          </w:rPr>
          <m:t>C</m:t>
        </m:r>
      </m:oMath>
      <w:bookmarkEnd w:id="635"/>
    </w:p>
    <w:p w14:paraId="287265AC" w14:textId="77777777" w:rsidR="000E4C36" w:rsidRPr="00B63B3E" w:rsidRDefault="000E4C36" w:rsidP="000E4C36">
      <w:pPr>
        <w:rPr>
          <w:lang w:eastAsia="zh-CN"/>
        </w:rPr>
      </w:pPr>
    </w:p>
    <w:p w14:paraId="47B34EDA" w14:textId="59878166"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6469A9">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0E4C36">
      <w:pPr>
        <w:pStyle w:val="Paragraphedeliste"/>
        <w:numPr>
          <w:ilvl w:val="0"/>
          <w:numId w:val="30"/>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0E4C36">
      <w:pPr>
        <w:pStyle w:val="Paragraphedeliste"/>
        <w:numPr>
          <w:ilvl w:val="0"/>
          <w:numId w:val="30"/>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0E4C36">
      <w:pPr>
        <w:pStyle w:val="Paragraphedeliste"/>
        <w:numPr>
          <w:ilvl w:val="0"/>
          <w:numId w:val="30"/>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0E4C36">
      <w:pPr>
        <w:pStyle w:val="Paragraphedeliste"/>
        <w:numPr>
          <w:ilvl w:val="0"/>
          <w:numId w:val="30"/>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0E4C36">
      <w:pPr>
        <w:pStyle w:val="Paragraphedeliste"/>
        <w:numPr>
          <w:ilvl w:val="0"/>
          <w:numId w:val="30"/>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352A0EA"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6469A9">
        <w:rPr>
          <w:lang w:eastAsia="zh-CN"/>
        </w:rPr>
        <w:t>[65]</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636" w:name="_Toc534650429"/>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636"/>
    </w:p>
    <w:p w14:paraId="1C0FD55D" w14:textId="77777777"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discutées .</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661D2E98"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6469A9">
        <w:rPr>
          <w:szCs w:val="22"/>
        </w:rPr>
        <w:t>[64]</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6469A9" w:rsidRPr="006469A9">
        <w:rPr>
          <w:szCs w:val="22"/>
        </w:rPr>
        <w:t>Tableau 5.4</w:t>
      </w:r>
      <w:r w:rsidR="006469A9" w:rsidRPr="006469A9">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54ACAF0"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637"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6469A9">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6469A9">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63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287F8296"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6469A9">
              <w:rPr>
                <w:sz w:val="20"/>
                <w:szCs w:val="22"/>
              </w:rPr>
              <w:t>[65]</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DC3FB00"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6469A9">
              <w:rPr>
                <w:sz w:val="20"/>
                <w:szCs w:val="22"/>
              </w:rPr>
              <w:t>[58]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26B685E6"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6469A9">
              <w:rPr>
                <w:sz w:val="20"/>
                <w:szCs w:val="22"/>
              </w:rPr>
              <w:t>[66]</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5DAD3516"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6469A9">
              <w:rPr>
                <w:sz w:val="20"/>
                <w:szCs w:val="22"/>
              </w:rPr>
              <w:t>[67]</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4FE6B12F"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469A9">
              <w:rPr>
                <w:sz w:val="20"/>
                <w:szCs w:val="22"/>
              </w:rPr>
              <w:t>[59]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3F54E51"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6469A9">
              <w:rPr>
                <w:sz w:val="20"/>
                <w:szCs w:val="22"/>
              </w:rPr>
              <w:t>[68]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514AD794"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469A9">
        <w:rPr>
          <w:sz w:val="20"/>
          <w:szCs w:val="22"/>
        </w:rPr>
        <w:t>[59]</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326D9E2"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6469A9">
        <w:rPr>
          <w:szCs w:val="22"/>
        </w:rPr>
        <w:t>[64]</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6469A9">
        <w:rPr>
          <w:szCs w:val="22"/>
        </w:rPr>
        <w:t>[69]</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0E4C36">
      <w:pPr>
        <w:pStyle w:val="Paragraphedeliste"/>
        <w:numPr>
          <w:ilvl w:val="0"/>
          <w:numId w:val="31"/>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30E254A"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6469A9">
        <w:rPr>
          <w:szCs w:val="22"/>
        </w:rPr>
        <w:t>[69]</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0E4C36">
      <w:pPr>
        <w:pStyle w:val="Paragraphedeliste"/>
        <w:numPr>
          <w:ilvl w:val="0"/>
          <w:numId w:val="31"/>
        </w:numPr>
        <w:spacing w:line="360" w:lineRule="auto"/>
        <w:rPr>
          <w:szCs w:val="22"/>
        </w:rPr>
      </w:pPr>
      <w:r>
        <w:rPr>
          <w:szCs w:val="22"/>
        </w:rPr>
        <w:t>Lubrifiant</w:t>
      </w:r>
    </w:p>
    <w:p w14:paraId="284A01BE" w14:textId="77865A7D"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6469A9">
        <w:rPr>
          <w:szCs w:val="22"/>
        </w:rPr>
        <w:t>[69]</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6469A9">
        <w:rPr>
          <w:szCs w:val="22"/>
        </w:rPr>
        <w:t>[59]</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638" w:name="_Toc534650430"/>
      <w:r>
        <w:t>Conclusion sur les solutions</w:t>
      </w:r>
      <w:bookmarkEnd w:id="638"/>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639" w:name="_Toc534650431"/>
      <w:r>
        <w:t>Conclusion</w:t>
      </w:r>
      <w:bookmarkEnd w:id="639"/>
    </w:p>
    <w:p w14:paraId="1BC38313" w14:textId="77777777" w:rsidR="000E4C36" w:rsidRDefault="000E4C36" w:rsidP="005D61F3">
      <w:pPr>
        <w:spacing w:before="120" w:line="360" w:lineRule="auto"/>
        <w:ind w:firstLine="709"/>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954F116"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640" w:name="_Toc534650432"/>
      <w:r w:rsidRPr="005B6FDA">
        <w:lastRenderedPageBreak/>
        <w:t>Conclusion</w:t>
      </w:r>
      <w:r w:rsidR="005C2433" w:rsidRPr="005B6FDA">
        <w:t xml:space="preserve"> générale</w:t>
      </w:r>
      <w:bookmarkEnd w:id="64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641" w:name="_Toc534650433"/>
      <w:r w:rsidR="00FC46F1">
        <w:lastRenderedPageBreak/>
        <w:t>Références</w:t>
      </w:r>
      <w:bookmarkEnd w:id="641"/>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642"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642"/>
    </w:p>
    <w:p w14:paraId="1A368962" w14:textId="77777777" w:rsidR="00093862" w:rsidRDefault="00093862" w:rsidP="008F23B1">
      <w:pPr>
        <w:pStyle w:val="Paragraphedeliste"/>
        <w:numPr>
          <w:ilvl w:val="0"/>
          <w:numId w:val="14"/>
        </w:numPr>
        <w:spacing w:line="360" w:lineRule="auto"/>
        <w:jc w:val="both"/>
        <w:rPr>
          <w:lang w:val="en-US"/>
        </w:rPr>
      </w:pPr>
      <w:bookmarkStart w:id="643"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643"/>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4"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644"/>
    </w:p>
    <w:p w14:paraId="48AEE14B" w14:textId="77777777" w:rsidR="002F13EF" w:rsidRDefault="002F13EF" w:rsidP="002F13E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5"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645"/>
    </w:p>
    <w:p w14:paraId="6C85CBDA" w14:textId="77777777" w:rsidR="001E7BF0" w:rsidRPr="00186667" w:rsidRDefault="001E7BF0" w:rsidP="001E7BF0">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6"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646"/>
    </w:p>
    <w:p w14:paraId="63EA66CD" w14:textId="77777777" w:rsidR="001E7BF0" w:rsidRPr="00595A8C" w:rsidRDefault="001E7BF0" w:rsidP="001E7BF0">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7"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647"/>
    </w:p>
    <w:p w14:paraId="0C2F7FE0" w14:textId="77777777" w:rsidR="00241F58" w:rsidRDefault="00241F58" w:rsidP="00241F58">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8"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648"/>
    </w:p>
    <w:p w14:paraId="08A1AB6A" w14:textId="77777777" w:rsidR="00C96CBF" w:rsidRPr="00061411" w:rsidRDefault="00C96CBF" w:rsidP="00C96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49"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649"/>
    </w:p>
    <w:p w14:paraId="4DC13B89" w14:textId="77777777" w:rsidR="00867CDA" w:rsidRPr="00A22718" w:rsidRDefault="00867CDA" w:rsidP="00867CDA">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50"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650"/>
    </w:p>
    <w:p w14:paraId="6AEE52ED" w14:textId="3B17B22F" w:rsidR="001E7BF0" w:rsidRPr="000E26DB" w:rsidRDefault="008E42B0" w:rsidP="008762C7">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0E26DB">
        <w:rPr>
          <w:rFonts w:asciiTheme="minorHAnsi" w:hAnsiTheme="minorHAnsi"/>
          <w:lang w:val="en-US"/>
        </w:rPr>
        <w:t xml:space="preserve"> </w:t>
      </w:r>
      <w:bookmarkStart w:id="651" w:name="_Ref534632381"/>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651"/>
    </w:p>
    <w:p w14:paraId="78568EF4" w14:textId="77777777" w:rsidR="00457440" w:rsidRDefault="00457440" w:rsidP="00457440">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652"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652"/>
    </w:p>
    <w:p w14:paraId="5FCB1D77" w14:textId="77777777" w:rsidR="00C43C12" w:rsidRPr="00214DA2" w:rsidRDefault="00C43C12" w:rsidP="00C43C12">
      <w:pPr>
        <w:pStyle w:val="Paragraphedeliste"/>
        <w:numPr>
          <w:ilvl w:val="0"/>
          <w:numId w:val="14"/>
        </w:numPr>
        <w:spacing w:line="360" w:lineRule="auto"/>
        <w:jc w:val="both"/>
        <w:rPr>
          <w:lang w:val="en-US" w:eastAsia="en-US"/>
        </w:rPr>
      </w:pPr>
      <w:r>
        <w:rPr>
          <w:rFonts w:asciiTheme="minorHAnsi" w:hAnsiTheme="minorHAnsi"/>
          <w:lang w:val="en-US"/>
        </w:rPr>
        <w:t xml:space="preserve"> </w:t>
      </w:r>
      <w:bookmarkStart w:id="65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653"/>
    </w:p>
    <w:p w14:paraId="4A8B8DE8" w14:textId="66CFE9A1" w:rsidR="00E14FFA" w:rsidRPr="008A1AD8" w:rsidRDefault="00E14FFA" w:rsidP="00E14FFA">
      <w:pPr>
        <w:pStyle w:val="Paragraphedeliste"/>
        <w:numPr>
          <w:ilvl w:val="0"/>
          <w:numId w:val="14"/>
        </w:numPr>
        <w:spacing w:line="360" w:lineRule="auto"/>
        <w:jc w:val="both"/>
        <w:rPr>
          <w:lang w:val="en-US"/>
        </w:rPr>
      </w:pPr>
      <w:bookmarkStart w:id="654"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654"/>
    </w:p>
    <w:p w14:paraId="62EF0A0A" w14:textId="77777777" w:rsidR="00B8779A" w:rsidRPr="00214DA2" w:rsidRDefault="00B8779A" w:rsidP="00B8779A">
      <w:pPr>
        <w:pStyle w:val="Paragraphedeliste"/>
        <w:numPr>
          <w:ilvl w:val="0"/>
          <w:numId w:val="14"/>
        </w:numPr>
        <w:spacing w:line="360" w:lineRule="auto"/>
        <w:jc w:val="both"/>
        <w:rPr>
          <w:lang w:val="en-US" w:eastAsia="en-US"/>
        </w:rPr>
      </w:pPr>
      <w:r>
        <w:rPr>
          <w:rFonts w:asciiTheme="minorHAnsi" w:hAnsiTheme="minorHAnsi"/>
          <w:lang w:val="en-US"/>
        </w:rPr>
        <w:lastRenderedPageBreak/>
        <w:t xml:space="preserve"> </w:t>
      </w:r>
      <w:bookmarkStart w:id="655"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655"/>
    </w:p>
    <w:p w14:paraId="3BF2A0F6" w14:textId="77777777" w:rsidR="00864BCF" w:rsidRDefault="00864BCF" w:rsidP="00864BC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656"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656"/>
    </w:p>
    <w:p w14:paraId="5F5AC272" w14:textId="77777777" w:rsidR="00864BCF" w:rsidRDefault="00864BCF" w:rsidP="00864BC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657"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657"/>
    </w:p>
    <w:p w14:paraId="28882F08" w14:textId="0B810D77" w:rsidR="0090673C" w:rsidRDefault="0090673C" w:rsidP="0090673C">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58" w:name="_Ref533096550"/>
      <w:r>
        <w:rPr>
          <w:rFonts w:asciiTheme="minorHAnsi" w:hAnsiTheme="minorHAnsi"/>
          <w:lang w:val="en-US"/>
        </w:rPr>
        <w:t xml:space="preserve"> </w:t>
      </w:r>
      <w:bookmarkStart w:id="659"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658"/>
      <w:bookmarkEnd w:id="659"/>
    </w:p>
    <w:p w14:paraId="6FB66926" w14:textId="7A9B4D08" w:rsidR="00E46B7B" w:rsidRPr="00A22718" w:rsidRDefault="00A4253E" w:rsidP="00E46B7B">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0"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660"/>
    </w:p>
    <w:p w14:paraId="004A5B58" w14:textId="3F9EDEAA" w:rsidR="00580354" w:rsidRPr="00A22718" w:rsidRDefault="00580354" w:rsidP="0058035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1"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661"/>
    </w:p>
    <w:p w14:paraId="2245522D" w14:textId="6BB13E77" w:rsidR="0023102A" w:rsidRDefault="00054277" w:rsidP="0023102A">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2"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662"/>
    </w:p>
    <w:p w14:paraId="24E19F29" w14:textId="239379B8" w:rsidR="00755900" w:rsidRDefault="00054277" w:rsidP="00755900">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3"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663"/>
    </w:p>
    <w:p w14:paraId="586E52D3" w14:textId="77777777" w:rsidR="0023102A" w:rsidRDefault="0023102A" w:rsidP="0023102A">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664"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664"/>
    </w:p>
    <w:p w14:paraId="516562EC" w14:textId="77777777" w:rsidR="00753FE6" w:rsidRDefault="00753FE6" w:rsidP="00753FE6">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5"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665"/>
    </w:p>
    <w:p w14:paraId="6AE5835D" w14:textId="6AEA72EB" w:rsidR="00786CAF" w:rsidRDefault="0016305C" w:rsidP="00786CA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6" w:name="_Ref533097860"/>
      <w:r>
        <w:rPr>
          <w:rFonts w:asciiTheme="minorHAnsi" w:hAnsiTheme="minorHAnsi"/>
          <w:lang w:val="en-US"/>
        </w:rPr>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666"/>
    </w:p>
    <w:p w14:paraId="1B6C57A0" w14:textId="77777777" w:rsidR="0023102A" w:rsidRDefault="0023102A" w:rsidP="0023102A">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786CAF">
      <w:pPr>
        <w:pStyle w:val="Paragraphedeliste"/>
        <w:numPr>
          <w:ilvl w:val="0"/>
          <w:numId w:val="14"/>
        </w:numPr>
        <w:spacing w:line="360" w:lineRule="auto"/>
        <w:jc w:val="both"/>
        <w:rPr>
          <w:lang w:val="en-US"/>
        </w:rPr>
      </w:pPr>
      <w:r>
        <w:rPr>
          <w:rFonts w:asciiTheme="minorHAnsi" w:hAnsiTheme="minorHAnsi"/>
          <w:lang w:val="en-US"/>
        </w:rPr>
        <w:t xml:space="preserve"> </w:t>
      </w:r>
      <w:bookmarkStart w:id="667"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667"/>
    </w:p>
    <w:p w14:paraId="1F3C2EF3" w14:textId="0DCBD298" w:rsidR="002F13EF" w:rsidRDefault="002F13EF"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lastRenderedPageBreak/>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9B5C92">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68" w:name="_Ref533115138"/>
      <w:bookmarkStart w:id="669"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668"/>
      <w:bookmarkEnd w:id="669"/>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670" w:name="_Ref528660528"/>
      <w:bookmarkStart w:id="671"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670"/>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671"/>
    </w:p>
    <w:p w14:paraId="1531FCDD" w14:textId="77777777" w:rsidR="00593B31" w:rsidRDefault="00593B31" w:rsidP="008F23B1">
      <w:pPr>
        <w:pStyle w:val="Paragraphedeliste"/>
        <w:numPr>
          <w:ilvl w:val="0"/>
          <w:numId w:val="14"/>
        </w:numPr>
        <w:spacing w:line="360" w:lineRule="auto"/>
        <w:jc w:val="both"/>
        <w:rPr>
          <w:lang w:val="en-US"/>
        </w:rPr>
      </w:pPr>
      <w:bookmarkStart w:id="672" w:name="_Ref526263911"/>
      <w:r w:rsidRPr="002222AB">
        <w:rPr>
          <w:lang w:val="en-US"/>
        </w:rPr>
        <w:t>Woloszynski T, Podsiadlo P, Stachowiak GW, “Efficient Solution to the Cavitation Problem in Hydrodynamic”, Tribology Letters, Springer, 2015</w:t>
      </w:r>
      <w:bookmarkEnd w:id="672"/>
    </w:p>
    <w:p w14:paraId="39BE69C0" w14:textId="77777777" w:rsidR="00593B31" w:rsidRDefault="00593B31" w:rsidP="008F23B1">
      <w:pPr>
        <w:pStyle w:val="Paragraphedeliste"/>
        <w:numPr>
          <w:ilvl w:val="0"/>
          <w:numId w:val="14"/>
        </w:numPr>
        <w:spacing w:line="360" w:lineRule="auto"/>
        <w:jc w:val="both"/>
      </w:pPr>
      <w:bookmarkStart w:id="673" w:name="_Ref525750678"/>
      <w:r w:rsidRPr="001845D8">
        <w:t>J. Frêne, D. Nicolas, B. Degueurce, D. Berthe et M. Godet, Lubrification hydrodynamique- paliers et butées, Paris: Eyrolle, 1990.</w:t>
      </w:r>
      <w:bookmarkEnd w:id="673"/>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674" w:name="_Ref526266405"/>
      <w:r w:rsidRPr="002222AB">
        <w:rPr>
          <w:lang w:val="en-US"/>
        </w:rPr>
        <w:t>Elrod HG, “A cavitation algorithm”, ASME Journal of Lubrication Technology, 1981, Vol. 103, pp.350-354</w:t>
      </w:r>
      <w:bookmarkEnd w:id="674"/>
    </w:p>
    <w:p w14:paraId="6704507C" w14:textId="77777777" w:rsidR="00593B31" w:rsidRDefault="00593B31" w:rsidP="008F23B1">
      <w:pPr>
        <w:pStyle w:val="Paragraphedeliste"/>
        <w:numPr>
          <w:ilvl w:val="0"/>
          <w:numId w:val="14"/>
        </w:numPr>
        <w:spacing w:line="360" w:lineRule="auto"/>
        <w:jc w:val="both"/>
      </w:pPr>
      <w:bookmarkStart w:id="675" w:name="_Ref526330394"/>
      <w:r w:rsidRPr="00CD63D5">
        <w:t>Bonneau, D. ; Fatu, A. ; Souchet, D. “Paliers hydrodynamiques1 and 2, équations, modèles numériques isothermes et lubrification mixte”, Lavoisier, Paris, 2011, ISBN 978-2-7462-32990</w:t>
      </w:r>
      <w:bookmarkEnd w:id="675"/>
    </w:p>
    <w:p w14:paraId="2B9088DA" w14:textId="77777777" w:rsidR="00593B31" w:rsidRDefault="00593B31" w:rsidP="008F23B1">
      <w:pPr>
        <w:pStyle w:val="Paragraphedeliste"/>
        <w:numPr>
          <w:ilvl w:val="0"/>
          <w:numId w:val="14"/>
        </w:numPr>
        <w:spacing w:line="360" w:lineRule="auto"/>
        <w:rPr>
          <w:lang w:val="en-US"/>
        </w:rPr>
      </w:pPr>
      <w:bookmarkStart w:id="676" w:name="_Ref526267673"/>
      <w:r w:rsidRPr="00A92A5D">
        <w:rPr>
          <w:lang w:val="en-US"/>
        </w:rPr>
        <w:t>Ferziger, J.H.; Peric, M. “Computational Methods for Fluid Dynamics”, third, rev. edition, Springer, 2002, ISBN: 978-3-319-99693-6</w:t>
      </w:r>
      <w:bookmarkEnd w:id="676"/>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677" w:name="_Ref526269669"/>
      <w:r w:rsidRPr="002222AB">
        <w:rPr>
          <w:lang w:val="en-US"/>
        </w:rPr>
        <w:t>Elrod HG, Brewe DE. “Thermo hydrodynamic analysis for laminar lubricating films”, Technical report, NASA technical memorandum 88845, 1986</w:t>
      </w:r>
      <w:bookmarkEnd w:id="677"/>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678" w:name="_Ref526269748"/>
      <w:r w:rsidRPr="002222AB">
        <w:rPr>
          <w:lang w:val="en-US"/>
        </w:rPr>
        <w:t>Elrod HG. “Efficient numerical method for computation of thermo hydrodynamics of laminar lubricating films”, Technical report, NASA Lewis Research Center, 1989.</w:t>
      </w:r>
      <w:bookmarkEnd w:id="678"/>
    </w:p>
    <w:p w14:paraId="02DFB901" w14:textId="77777777" w:rsidR="00593B31" w:rsidRDefault="00593B31" w:rsidP="008F23B1">
      <w:pPr>
        <w:pStyle w:val="Paragraphedeliste"/>
        <w:numPr>
          <w:ilvl w:val="0"/>
          <w:numId w:val="14"/>
        </w:numPr>
        <w:spacing w:line="360" w:lineRule="auto"/>
        <w:jc w:val="both"/>
      </w:pPr>
      <w:bookmarkStart w:id="679"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679"/>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680"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680"/>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681"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681"/>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682"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682"/>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683"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683"/>
    </w:p>
    <w:p w14:paraId="16102AF8" w14:textId="77777777" w:rsidR="00A95CBF" w:rsidRDefault="00A95CBF" w:rsidP="00A95CBF">
      <w:pPr>
        <w:pStyle w:val="Paragraphedeliste"/>
        <w:numPr>
          <w:ilvl w:val="0"/>
          <w:numId w:val="14"/>
        </w:numPr>
        <w:spacing w:line="360" w:lineRule="auto"/>
        <w:jc w:val="both"/>
        <w:rPr>
          <w:lang w:val="en-US"/>
        </w:rPr>
      </w:pPr>
      <w:bookmarkStart w:id="684"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684"/>
    </w:p>
    <w:p w14:paraId="054D33A7" w14:textId="77777777" w:rsidR="00A95CBF" w:rsidRDefault="00A95CBF" w:rsidP="00A95CBF">
      <w:pPr>
        <w:pStyle w:val="Paragraphedeliste"/>
        <w:numPr>
          <w:ilvl w:val="0"/>
          <w:numId w:val="14"/>
        </w:numPr>
        <w:spacing w:line="360" w:lineRule="auto"/>
        <w:jc w:val="both"/>
        <w:rPr>
          <w:lang w:val="en-US"/>
        </w:rPr>
      </w:pPr>
      <w:bookmarkStart w:id="685"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685"/>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686" w:name="_Ref528057257"/>
      <w:r w:rsidRPr="007270B6">
        <w:rPr>
          <w:lang w:val="en-US"/>
        </w:rPr>
        <w:t>DAKEL M., BAGUET S., DUFOUR R. Nonlinear dynamics of a support-excited flexible rotor with hydrodynamic journal bearings. Journal of Sound and Vibration, 2014, vol. 333, n° 10, pp. 2774-2799.</w:t>
      </w:r>
      <w:bookmarkEnd w:id="686"/>
    </w:p>
    <w:p w14:paraId="0292DFDF" w14:textId="77777777" w:rsidR="00A95CBF" w:rsidRDefault="00A95CBF" w:rsidP="00A95CBF">
      <w:pPr>
        <w:pStyle w:val="Paragraphedeliste"/>
        <w:numPr>
          <w:ilvl w:val="0"/>
          <w:numId w:val="14"/>
        </w:numPr>
        <w:spacing w:line="360" w:lineRule="auto"/>
        <w:jc w:val="both"/>
      </w:pPr>
      <w:bookmarkStart w:id="687" w:name="_Ref528001806"/>
      <w:r w:rsidRPr="00BF3126">
        <w:t>DAKEL M.</w:t>
      </w:r>
      <w:r>
        <w:t>, 2014, "Stabilité et dynamique non linéaire de rotors embarqués</w:t>
      </w:r>
      <w:r w:rsidRPr="00226388">
        <w:t>"</w:t>
      </w:r>
      <w:r>
        <w:t>, thèse de INSA de Lyon</w:t>
      </w:r>
      <w:bookmarkEnd w:id="687"/>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688" w:name="_Ref528171614"/>
      <w:r w:rsidRPr="00295C43">
        <w:rPr>
          <w:lang w:val="en-US"/>
        </w:rPr>
        <w:t>Levenspiel, O., Engineering Flow and Heat Exchange, Revised Edition, Plenum Press, 1998, pp. 173-78, 182-84.</w:t>
      </w:r>
      <w:bookmarkEnd w:id="688"/>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689" w:name="_Ref528232242"/>
      <w:r w:rsidRPr="00034058">
        <w:t>CodeAster</w:t>
      </w:r>
      <w:r>
        <w:t xml:space="preserve">© Référence </w:t>
      </w:r>
      <w:r w:rsidRPr="00034058">
        <w:t>R5.02.01</w:t>
      </w:r>
      <w:r>
        <w:t xml:space="preserve">, </w:t>
      </w:r>
      <w:r w:rsidRPr="00034058">
        <w:t>“Algorithme de thermique linéaire transitoire”</w:t>
      </w:r>
      <w:bookmarkEnd w:id="689"/>
    </w:p>
    <w:p w14:paraId="5F7E2970" w14:textId="77777777" w:rsidR="00A95CBF" w:rsidRDefault="00A95CBF" w:rsidP="00A95CBF">
      <w:pPr>
        <w:pStyle w:val="Paragraphedeliste"/>
        <w:numPr>
          <w:ilvl w:val="0"/>
          <w:numId w:val="14"/>
        </w:numPr>
        <w:spacing w:line="360" w:lineRule="auto"/>
        <w:jc w:val="both"/>
      </w:pPr>
      <w:r>
        <w:t xml:space="preserve"> </w:t>
      </w:r>
      <w:bookmarkStart w:id="690" w:name="_Ref528255279"/>
      <w:r>
        <w:t>CodeAster© Référence R</w:t>
      </w:r>
      <w:r w:rsidRPr="00866FE3">
        <w:t>3.03.08</w:t>
      </w:r>
      <w:r>
        <w:t>, "</w:t>
      </w:r>
      <w:r w:rsidRPr="00866FE3">
        <w:t>Relations cinématiques linéaires de type RBE3</w:t>
      </w:r>
      <w:r>
        <w:t>"</w:t>
      </w:r>
      <w:bookmarkEnd w:id="690"/>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91" w:name="_Ref523227901"/>
      <w:r w:rsidRPr="00D77EFD">
        <w:rPr>
          <w:rFonts w:asciiTheme="minorHAnsi" w:hAnsiTheme="minorHAnsi"/>
        </w:rPr>
        <w:t xml:space="preserve"> </w:t>
      </w:r>
      <w:bookmarkStart w:id="692"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691"/>
      <w:bookmarkEnd w:id="692"/>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693"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693"/>
    </w:p>
    <w:p w14:paraId="2204550F" w14:textId="77777777" w:rsidR="00D617B4" w:rsidRDefault="00D617B4" w:rsidP="00D617B4"/>
    <w:p w14:paraId="1B3FF280" w14:textId="77777777" w:rsidR="00D617B4" w:rsidRDefault="00D617B4" w:rsidP="00D617B4">
      <w:pPr>
        <w:pStyle w:val="Paragraphedeliste"/>
        <w:numPr>
          <w:ilvl w:val="0"/>
          <w:numId w:val="14"/>
        </w:numPr>
        <w:spacing w:line="360" w:lineRule="auto"/>
        <w:jc w:val="both"/>
        <w:rPr>
          <w:lang w:val="en-US" w:eastAsia="en-US"/>
        </w:rPr>
      </w:pPr>
      <w:bookmarkStart w:id="694"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694"/>
    </w:p>
    <w:p w14:paraId="7F46C800" w14:textId="77777777" w:rsidR="00D617B4" w:rsidRDefault="00D617B4" w:rsidP="00D617B4">
      <w:pPr>
        <w:pStyle w:val="Paragraphedeliste"/>
        <w:numPr>
          <w:ilvl w:val="0"/>
          <w:numId w:val="14"/>
        </w:numPr>
        <w:spacing w:line="360" w:lineRule="auto"/>
        <w:jc w:val="both"/>
        <w:rPr>
          <w:lang w:val="en-US"/>
        </w:rPr>
      </w:pPr>
      <w:bookmarkStart w:id="695" w:name="_Ref531885219"/>
      <w:r>
        <w:rPr>
          <w:lang w:val="en-US"/>
        </w:rPr>
        <w:lastRenderedPageBreak/>
        <w:t>H.B. Faulkner, W.F. Strong, and R.G. Kirk,  1997.  “Thermally induced synchronous instability of a radial inflow overhung turbine, Part II” Proceedings of ASME Design Engineering Tehcnical Conferences, Sacramento, California, DETC97/VIB-4174</w:t>
      </w:r>
      <w:bookmarkEnd w:id="695"/>
    </w:p>
    <w:p w14:paraId="5973AE58" w14:textId="77777777" w:rsidR="00D617B4" w:rsidRDefault="00D617B4" w:rsidP="00D617B4">
      <w:pPr>
        <w:pStyle w:val="Paragraphedeliste"/>
        <w:numPr>
          <w:ilvl w:val="0"/>
          <w:numId w:val="14"/>
        </w:numPr>
        <w:spacing w:line="360" w:lineRule="auto"/>
        <w:jc w:val="both"/>
        <w:rPr>
          <w:lang w:val="en-US"/>
        </w:rPr>
      </w:pPr>
      <w:bookmarkStart w:id="696"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696"/>
    </w:p>
    <w:p w14:paraId="45F45A0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97"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697"/>
    </w:p>
    <w:p w14:paraId="4A2ECC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98"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698"/>
    </w:p>
    <w:p w14:paraId="006C3F23" w14:textId="77777777" w:rsidR="00D617B4" w:rsidRPr="00A22718"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699"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699"/>
    </w:p>
    <w:p w14:paraId="53BED99C" w14:textId="77777777" w:rsidR="00D617B4" w:rsidRDefault="00D617B4" w:rsidP="00D617B4">
      <w:pPr>
        <w:pStyle w:val="Paragraphedeliste"/>
        <w:numPr>
          <w:ilvl w:val="0"/>
          <w:numId w:val="14"/>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700"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700"/>
    </w:p>
    <w:p w14:paraId="68D8905C"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701"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701"/>
    </w:p>
    <w:p w14:paraId="5726F5BC" w14:textId="77777777" w:rsidR="00D617B4" w:rsidRDefault="00D617B4" w:rsidP="00D617B4">
      <w:pPr>
        <w:pStyle w:val="Paragraphedeliste"/>
        <w:numPr>
          <w:ilvl w:val="0"/>
          <w:numId w:val="14"/>
        </w:numPr>
        <w:spacing w:line="360" w:lineRule="auto"/>
        <w:jc w:val="both"/>
        <w:rPr>
          <w:lang w:val="en-US"/>
        </w:rPr>
      </w:pPr>
      <w:r>
        <w:rPr>
          <w:lang w:val="en-US"/>
        </w:rPr>
        <w:t xml:space="preserve"> </w:t>
      </w:r>
      <w:bookmarkStart w:id="702"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702"/>
    </w:p>
    <w:p w14:paraId="0CADFEBF" w14:textId="77777777" w:rsidR="00D617B4" w:rsidRPr="00936EB8" w:rsidRDefault="00D617B4" w:rsidP="00D617B4">
      <w:pPr>
        <w:pStyle w:val="Paragraphedeliste"/>
        <w:numPr>
          <w:ilvl w:val="0"/>
          <w:numId w:val="14"/>
        </w:numPr>
        <w:spacing w:line="360" w:lineRule="auto"/>
        <w:jc w:val="both"/>
        <w:rPr>
          <w:lang w:val="en-US"/>
        </w:rPr>
      </w:pPr>
      <w:r w:rsidRPr="00936EB8">
        <w:rPr>
          <w:lang w:val="en-US"/>
        </w:rPr>
        <w:t xml:space="preserve"> </w:t>
      </w:r>
      <w:bookmarkStart w:id="703" w:name="_Ref532317977"/>
      <w:r w:rsidRPr="00936EB8">
        <w:rPr>
          <w:lang w:val="en-US"/>
        </w:rPr>
        <w:t>F. de Jongh and P. van der Hoeven, “Application of a heat barrier sleeve to prevent synchronous rotor instability”, in Proceedings of the Twenty-seventh Turbomachinery Symposium, 1998, pp.17-26.</w:t>
      </w:r>
      <w:bookmarkEnd w:id="703"/>
    </w:p>
    <w:p w14:paraId="0A12A9E0" w14:textId="77777777" w:rsidR="00D617B4" w:rsidRPr="00214DA2" w:rsidRDefault="00D617B4" w:rsidP="00D617B4">
      <w:pPr>
        <w:pStyle w:val="Paragraphedeliste"/>
        <w:numPr>
          <w:ilvl w:val="0"/>
          <w:numId w:val="14"/>
        </w:numPr>
        <w:spacing w:line="360" w:lineRule="auto"/>
        <w:jc w:val="both"/>
        <w:rPr>
          <w:lang w:val="en-US" w:eastAsia="en-US"/>
        </w:rPr>
      </w:pPr>
      <w:bookmarkStart w:id="704"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704"/>
    </w:p>
    <w:p w14:paraId="090BAA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705"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705"/>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lastRenderedPageBreak/>
        <w:t xml:space="preserve"> </w:t>
      </w:r>
    </w:p>
    <w:p w14:paraId="093C8FE9" w14:textId="77777777" w:rsidR="00B20501" w:rsidRPr="00B20501" w:rsidRDefault="00B20501" w:rsidP="00B20501">
      <w:pPr>
        <w:rPr>
          <w:lang w:val="en-US"/>
        </w:rPr>
      </w:pPr>
    </w:p>
    <w:sectPr w:rsidR="00B20501" w:rsidRPr="00B20501" w:rsidSect="00485968">
      <w:headerReference w:type="even" r:id="rId139"/>
      <w:headerReference w:type="default" r:id="rId140"/>
      <w:footerReference w:type="default" r:id="rId141"/>
      <w:headerReference w:type="first" r:id="rId142"/>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Mihai ARGHIR" w:date="2019-01-04T20:11:00Z" w:initials="MA">
    <w:p w14:paraId="30B0DD21" w14:textId="77777777" w:rsidR="008762C7" w:rsidRDefault="008762C7" w:rsidP="00E82DF1">
      <w:pPr>
        <w:pStyle w:val="Commentaire"/>
      </w:pPr>
      <w:r>
        <w:rPr>
          <w:rStyle w:val="Marquedecommentaire"/>
        </w:rPr>
        <w:annotationRef/>
      </w:r>
      <w:r>
        <w:rPr>
          <w:noProof/>
        </w:rPr>
        <w:t>Il faut ajouter des commentaires dans le texte pour expliquer le caractère spiral des vibrations</w:t>
      </w:r>
    </w:p>
  </w:comment>
  <w:comment w:id="22" w:author="ZHANG Silun" w:date="2019-01-07T13:37:00Z" w:initials="ZS">
    <w:p w14:paraId="7AF2F3A3" w14:textId="2D7625BE" w:rsidR="008762C7" w:rsidRDefault="008762C7">
      <w:pPr>
        <w:pStyle w:val="Commentaire"/>
      </w:pPr>
      <w:r>
        <w:rPr>
          <w:rStyle w:val="Marquedecommentaire"/>
        </w:rPr>
        <w:annotationRef/>
      </w:r>
      <w:r>
        <w:t>Ces phares restent à changer</w:t>
      </w:r>
    </w:p>
  </w:comment>
  <w:comment w:id="30" w:author="ZHANG Silun" w:date="2019-01-07T13:57:00Z" w:initials="ZS">
    <w:p w14:paraId="5F1393E8" w14:textId="25B44F90" w:rsidR="008762C7" w:rsidRDefault="008762C7">
      <w:pPr>
        <w:pStyle w:val="Commentaire"/>
      </w:pPr>
      <w:r>
        <w:rPr>
          <w:rStyle w:val="Marquedecommentaire"/>
        </w:rPr>
        <w:annotationRef/>
      </w:r>
      <w:r>
        <w:t>Cette phrase reste à détailler et développer</w:t>
      </w:r>
    </w:p>
  </w:comment>
  <w:comment w:id="36" w:author="ZHANG Silun" w:date="2019-01-07T14:17:00Z" w:initials="ZS">
    <w:p w14:paraId="00F9FC44" w14:textId="446A7B03" w:rsidR="008762C7" w:rsidRDefault="008762C7">
      <w:pPr>
        <w:pStyle w:val="Commentaire"/>
      </w:pPr>
      <w:r>
        <w:rPr>
          <w:rStyle w:val="Marquedecommentaire"/>
        </w:rPr>
        <w:annotationRef/>
      </w:r>
      <w:r>
        <w:t>A réécrire</w:t>
      </w:r>
    </w:p>
  </w:comment>
  <w:comment w:id="37" w:author="ZHANG Silun" w:date="2019-01-07T14:17:00Z" w:initials="ZS">
    <w:p w14:paraId="20326580" w14:textId="0C62C38D" w:rsidR="008762C7" w:rsidRDefault="008762C7">
      <w:pPr>
        <w:pStyle w:val="Commentaire"/>
      </w:pPr>
      <w:r>
        <w:rPr>
          <w:rStyle w:val="Marquedecommentaire"/>
        </w:rPr>
        <w:annotationRef/>
      </w:r>
      <w:r>
        <w:t>Le nom du modèle à reformuler</w:t>
      </w:r>
    </w:p>
  </w:comment>
  <w:comment w:id="43" w:author="Mihai ARGHIR" w:date="2019-01-04T18:37:00Z" w:initials="MA">
    <w:p w14:paraId="3E5CCD5D" w14:textId="77777777" w:rsidR="008762C7" w:rsidRDefault="008762C7" w:rsidP="007F0B3C">
      <w:pPr>
        <w:pStyle w:val="Commentaire"/>
      </w:pPr>
      <w:r>
        <w:t xml:space="preserve">A effacer </w:t>
      </w:r>
      <w:r>
        <w:rPr>
          <w:rStyle w:val="Marquedecommentaire"/>
        </w:rPr>
        <w:annotationRef/>
      </w:r>
      <w:r>
        <w:t>le mot « mécanisme »</w:t>
      </w:r>
    </w:p>
  </w:comment>
  <w:comment w:id="182" w:author="ZHANG Silun" w:date="2019-01-07T15:57:00Z" w:initials="ZS">
    <w:p w14:paraId="7F8585A4" w14:textId="4A9E2553" w:rsidR="008762C7" w:rsidRDefault="008762C7">
      <w:pPr>
        <w:pStyle w:val="Commentaire"/>
      </w:pPr>
      <w:r>
        <w:rPr>
          <w:rStyle w:val="Marquedecommentaire"/>
        </w:rPr>
        <w:annotationRef/>
      </w:r>
      <w:r>
        <w:t>Pour Amine : pour quoi cette phrase est fausse ? je n’ai pas compris.</w:t>
      </w:r>
    </w:p>
  </w:comment>
  <w:comment w:id="187" w:author="HASSINI Mohamed-amine" w:date="2019-01-02T11:13:00Z" w:initials="HM">
    <w:p w14:paraId="5DC5448A" w14:textId="77777777" w:rsidR="008762C7" w:rsidRDefault="008762C7" w:rsidP="00DA1175">
      <w:pPr>
        <w:pStyle w:val="Commentaire"/>
      </w:pPr>
      <w:r>
        <w:rPr>
          <w:rStyle w:val="Marquedecommentaire"/>
        </w:rPr>
        <w:annotationRef/>
      </w:r>
      <w:r>
        <w:t>Utiliser un schéma pour expliquer</w:t>
      </w:r>
    </w:p>
  </w:comment>
  <w:comment w:id="205" w:author="ZHANG Silun" w:date="2019-01-03T17:38:00Z" w:initials="ZS">
    <w:p w14:paraId="6664435C" w14:textId="54B79ED6" w:rsidR="008762C7" w:rsidRDefault="008762C7">
      <w:pPr>
        <w:pStyle w:val="Commentaire"/>
      </w:pPr>
      <w:r>
        <w:rPr>
          <w:rStyle w:val="Marquedecommentaire"/>
        </w:rPr>
        <w:annotationRef/>
      </w:r>
      <w:r>
        <w:t>Le passage de l’équation trop rapide ici</w:t>
      </w:r>
    </w:p>
  </w:comment>
  <w:comment w:id="207" w:author="ZHANG Silun" w:date="2019-01-03T17:38:00Z" w:initials="ZS">
    <w:p w14:paraId="58C2FD3E" w14:textId="44D06C4C" w:rsidR="008762C7" w:rsidRDefault="008762C7">
      <w:pPr>
        <w:pStyle w:val="Commentaire"/>
      </w:pPr>
      <w:r>
        <w:rPr>
          <w:rStyle w:val="Marquedecommentaire"/>
        </w:rPr>
        <w:annotationRef/>
      </w:r>
      <w:r>
        <w:t>La forme discrétisé à détailler après présenter l’équation ici.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B0DD21" w15:done="0"/>
  <w15:commentEx w15:paraId="7AF2F3A3" w15:done="0"/>
  <w15:commentEx w15:paraId="5F1393E8" w15:done="0"/>
  <w15:commentEx w15:paraId="00F9FC44" w15:done="0"/>
  <w15:commentEx w15:paraId="20326580" w15:done="0"/>
  <w15:commentEx w15:paraId="3E5CCD5D" w15:done="1"/>
  <w15:commentEx w15:paraId="7F8585A4" w15:done="0"/>
  <w15:commentEx w15:paraId="5DC5448A" w15:done="1"/>
  <w15:commentEx w15:paraId="6664435C" w15:done="0"/>
  <w15:commentEx w15:paraId="58C2FD3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D2BBF" w14:textId="77777777" w:rsidR="008762C7" w:rsidRDefault="008762C7" w:rsidP="00263793">
      <w:r>
        <w:separator/>
      </w:r>
    </w:p>
  </w:endnote>
  <w:endnote w:type="continuationSeparator" w:id="0">
    <w:p w14:paraId="053909F3" w14:textId="77777777" w:rsidR="008762C7" w:rsidRDefault="008762C7"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18EB5E3D" w:rsidR="008762C7" w:rsidRDefault="008762C7">
        <w:pPr>
          <w:pStyle w:val="Pieddepage"/>
          <w:jc w:val="right"/>
        </w:pPr>
        <w:r>
          <w:fldChar w:fldCharType="begin"/>
        </w:r>
        <w:r>
          <w:instrText>PAGE   \* MERGEFORMAT</w:instrText>
        </w:r>
        <w:r>
          <w:fldChar w:fldCharType="separate"/>
        </w:r>
        <w:r w:rsidR="005420CD">
          <w:rPr>
            <w:noProof/>
          </w:rPr>
          <w:t>47</w:t>
        </w:r>
        <w:r>
          <w:fldChar w:fldCharType="end"/>
        </w:r>
      </w:p>
    </w:sdtContent>
  </w:sdt>
  <w:p w14:paraId="6F7FB6C7" w14:textId="77777777" w:rsidR="008762C7" w:rsidRDefault="008762C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BF0C1" w14:textId="77777777" w:rsidR="008762C7" w:rsidRDefault="008762C7" w:rsidP="00263793">
      <w:r>
        <w:separator/>
      </w:r>
    </w:p>
  </w:footnote>
  <w:footnote w:type="continuationSeparator" w:id="0">
    <w:p w14:paraId="5754A069" w14:textId="77777777" w:rsidR="008762C7" w:rsidRDefault="008762C7" w:rsidP="00263793">
      <w:r>
        <w:continuationSeparator/>
      </w:r>
    </w:p>
  </w:footnote>
  <w:footnote w:id="1">
    <w:p w14:paraId="0C201116" w14:textId="77777777" w:rsidR="008762C7" w:rsidRDefault="008762C7"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2">
    <w:p w14:paraId="305EA22A" w14:textId="77777777" w:rsidR="008762C7" w:rsidRDefault="008762C7"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8762C7" w:rsidRDefault="008762C7">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8762C7" w:rsidRDefault="008762C7">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8762C7" w:rsidRDefault="008762C7">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8"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B74268"/>
    <w:multiLevelType w:val="hybridMultilevel"/>
    <w:tmpl w:val="CCE64F8C"/>
    <w:lvl w:ilvl="0" w:tplc="A5540C0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3BE411A"/>
    <w:multiLevelType w:val="multilevel"/>
    <w:tmpl w:val="3F9E1E4E"/>
    <w:numStyleLink w:val="Style1"/>
  </w:abstractNum>
  <w:abstractNum w:abstractNumId="14"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6"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8450F90"/>
    <w:multiLevelType w:val="multilevel"/>
    <w:tmpl w:val="3F9E1E4E"/>
    <w:numStyleLink w:val="Style1"/>
  </w:abstractNum>
  <w:abstractNum w:abstractNumId="19"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1"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5750ADA"/>
    <w:multiLevelType w:val="multilevel"/>
    <w:tmpl w:val="F62826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D7330A9"/>
    <w:multiLevelType w:val="multilevel"/>
    <w:tmpl w:val="082869C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0B06B0E"/>
    <w:multiLevelType w:val="multilevel"/>
    <w:tmpl w:val="7996140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1"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8"/>
  </w:num>
  <w:num w:numId="3">
    <w:abstractNumId w:val="34"/>
  </w:num>
  <w:num w:numId="4">
    <w:abstractNumId w:val="10"/>
  </w:num>
  <w:num w:numId="5">
    <w:abstractNumId w:val="19"/>
  </w:num>
  <w:num w:numId="6">
    <w:abstractNumId w:val="9"/>
  </w:num>
  <w:num w:numId="7">
    <w:abstractNumId w:val="4"/>
  </w:num>
  <w:num w:numId="8">
    <w:abstractNumId w:val="13"/>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4"/>
  </w:num>
  <w:num w:numId="12">
    <w:abstractNumId w:val="30"/>
  </w:num>
  <w:num w:numId="13">
    <w:abstractNumId w:val="27"/>
  </w:num>
  <w:num w:numId="14">
    <w:abstractNumId w:val="11"/>
  </w:num>
  <w:num w:numId="15">
    <w:abstractNumId w:val="26"/>
  </w:num>
  <w:num w:numId="16">
    <w:abstractNumId w:val="13"/>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7"/>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22"/>
  </w:num>
  <w:num w:numId="24">
    <w:abstractNumId w:val="13"/>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5">
    <w:abstractNumId w:val="15"/>
  </w:num>
  <w:num w:numId="26">
    <w:abstractNumId w:val="21"/>
  </w:num>
  <w:num w:numId="27">
    <w:abstractNumId w:val="24"/>
  </w:num>
  <w:num w:numId="28">
    <w:abstractNumId w:val="17"/>
  </w:num>
  <w:num w:numId="29">
    <w:abstractNumId w:val="8"/>
  </w:num>
  <w:num w:numId="30">
    <w:abstractNumId w:val="23"/>
  </w:num>
  <w:num w:numId="31">
    <w:abstractNumId w:val="20"/>
  </w:num>
  <w:num w:numId="32">
    <w:abstractNumId w:val="31"/>
  </w:num>
  <w:num w:numId="33">
    <w:abstractNumId w:val="13"/>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4">
    <w:abstractNumId w:val="28"/>
  </w:num>
  <w:num w:numId="35">
    <w:abstractNumId w:val="29"/>
  </w:num>
  <w:num w:numId="36">
    <w:abstractNumId w:val="25"/>
  </w:num>
  <w:num w:numId="37">
    <w:abstractNumId w:val="16"/>
  </w:num>
  <w:num w:numId="38">
    <w:abstractNumId w:val="32"/>
  </w:num>
  <w:num w:numId="39">
    <w:abstractNumId w:val="6"/>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3"/>
  </w:num>
  <w:num w:numId="43">
    <w:abstractNumId w:val="12"/>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5B5"/>
    <w:rsid w:val="00001706"/>
    <w:rsid w:val="00001A8B"/>
    <w:rsid w:val="00001D4F"/>
    <w:rsid w:val="00002274"/>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341A"/>
    <w:rsid w:val="00014644"/>
    <w:rsid w:val="00015340"/>
    <w:rsid w:val="0001562B"/>
    <w:rsid w:val="00016C6B"/>
    <w:rsid w:val="00016F1B"/>
    <w:rsid w:val="00016F99"/>
    <w:rsid w:val="00017551"/>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6D7C"/>
    <w:rsid w:val="0002704F"/>
    <w:rsid w:val="00027818"/>
    <w:rsid w:val="00030C90"/>
    <w:rsid w:val="000325F0"/>
    <w:rsid w:val="00033AEF"/>
    <w:rsid w:val="000340E9"/>
    <w:rsid w:val="000363C5"/>
    <w:rsid w:val="00037082"/>
    <w:rsid w:val="00042399"/>
    <w:rsid w:val="00043012"/>
    <w:rsid w:val="00043857"/>
    <w:rsid w:val="000441BB"/>
    <w:rsid w:val="000444BC"/>
    <w:rsid w:val="00044848"/>
    <w:rsid w:val="00044C03"/>
    <w:rsid w:val="00044F6A"/>
    <w:rsid w:val="00045AD6"/>
    <w:rsid w:val="00045D12"/>
    <w:rsid w:val="000460F2"/>
    <w:rsid w:val="00047550"/>
    <w:rsid w:val="00047A61"/>
    <w:rsid w:val="00051604"/>
    <w:rsid w:val="00051B69"/>
    <w:rsid w:val="00051BC0"/>
    <w:rsid w:val="000532A5"/>
    <w:rsid w:val="00053680"/>
    <w:rsid w:val="00054277"/>
    <w:rsid w:val="00054D9A"/>
    <w:rsid w:val="00055C12"/>
    <w:rsid w:val="00056548"/>
    <w:rsid w:val="00056DC7"/>
    <w:rsid w:val="00056E21"/>
    <w:rsid w:val="00060628"/>
    <w:rsid w:val="00061411"/>
    <w:rsid w:val="00062791"/>
    <w:rsid w:val="00062FB9"/>
    <w:rsid w:val="00063362"/>
    <w:rsid w:val="00063453"/>
    <w:rsid w:val="00063979"/>
    <w:rsid w:val="00063BCB"/>
    <w:rsid w:val="00063EEF"/>
    <w:rsid w:val="00064560"/>
    <w:rsid w:val="0006495F"/>
    <w:rsid w:val="00065378"/>
    <w:rsid w:val="00065A30"/>
    <w:rsid w:val="0006681E"/>
    <w:rsid w:val="00067A77"/>
    <w:rsid w:val="000706F0"/>
    <w:rsid w:val="00071319"/>
    <w:rsid w:val="00071F36"/>
    <w:rsid w:val="000725B2"/>
    <w:rsid w:val="00072971"/>
    <w:rsid w:val="00072D53"/>
    <w:rsid w:val="000732E6"/>
    <w:rsid w:val="000734E3"/>
    <w:rsid w:val="000745C2"/>
    <w:rsid w:val="000756EB"/>
    <w:rsid w:val="00075D6B"/>
    <w:rsid w:val="00075E8F"/>
    <w:rsid w:val="000764FD"/>
    <w:rsid w:val="00076810"/>
    <w:rsid w:val="00076AC6"/>
    <w:rsid w:val="000770F0"/>
    <w:rsid w:val="000771A1"/>
    <w:rsid w:val="00077FDA"/>
    <w:rsid w:val="00080993"/>
    <w:rsid w:val="000818B7"/>
    <w:rsid w:val="0008198A"/>
    <w:rsid w:val="00083335"/>
    <w:rsid w:val="00083366"/>
    <w:rsid w:val="0008340C"/>
    <w:rsid w:val="000839AA"/>
    <w:rsid w:val="000845F6"/>
    <w:rsid w:val="00084C42"/>
    <w:rsid w:val="00084D7E"/>
    <w:rsid w:val="00085603"/>
    <w:rsid w:val="0008634E"/>
    <w:rsid w:val="000864CA"/>
    <w:rsid w:val="00086757"/>
    <w:rsid w:val="00086A49"/>
    <w:rsid w:val="000873FC"/>
    <w:rsid w:val="00087476"/>
    <w:rsid w:val="000877C4"/>
    <w:rsid w:val="000916EF"/>
    <w:rsid w:val="00092390"/>
    <w:rsid w:val="0009269B"/>
    <w:rsid w:val="00092C65"/>
    <w:rsid w:val="000934B2"/>
    <w:rsid w:val="00093862"/>
    <w:rsid w:val="00093E1F"/>
    <w:rsid w:val="0009425C"/>
    <w:rsid w:val="000948D0"/>
    <w:rsid w:val="00094CE2"/>
    <w:rsid w:val="00096FDF"/>
    <w:rsid w:val="00097998"/>
    <w:rsid w:val="00097D09"/>
    <w:rsid w:val="000A0F91"/>
    <w:rsid w:val="000A273C"/>
    <w:rsid w:val="000A2B83"/>
    <w:rsid w:val="000A3CAA"/>
    <w:rsid w:val="000A3FFA"/>
    <w:rsid w:val="000A41C7"/>
    <w:rsid w:val="000A4D59"/>
    <w:rsid w:val="000A5154"/>
    <w:rsid w:val="000A5613"/>
    <w:rsid w:val="000A5D54"/>
    <w:rsid w:val="000A61EC"/>
    <w:rsid w:val="000A62C2"/>
    <w:rsid w:val="000A68CC"/>
    <w:rsid w:val="000A73E5"/>
    <w:rsid w:val="000B0C46"/>
    <w:rsid w:val="000B316E"/>
    <w:rsid w:val="000B35C6"/>
    <w:rsid w:val="000B373D"/>
    <w:rsid w:val="000B3A4A"/>
    <w:rsid w:val="000B3C26"/>
    <w:rsid w:val="000B40A6"/>
    <w:rsid w:val="000B40CA"/>
    <w:rsid w:val="000B4731"/>
    <w:rsid w:val="000B512B"/>
    <w:rsid w:val="000B533E"/>
    <w:rsid w:val="000B5E95"/>
    <w:rsid w:val="000B6164"/>
    <w:rsid w:val="000B71F8"/>
    <w:rsid w:val="000B734D"/>
    <w:rsid w:val="000B7FD1"/>
    <w:rsid w:val="000C09A9"/>
    <w:rsid w:val="000C09CC"/>
    <w:rsid w:val="000C1371"/>
    <w:rsid w:val="000C1695"/>
    <w:rsid w:val="000C18AE"/>
    <w:rsid w:val="000C1E18"/>
    <w:rsid w:val="000C3798"/>
    <w:rsid w:val="000C3C46"/>
    <w:rsid w:val="000C413A"/>
    <w:rsid w:val="000C51FD"/>
    <w:rsid w:val="000C5B12"/>
    <w:rsid w:val="000C72EA"/>
    <w:rsid w:val="000D0AD0"/>
    <w:rsid w:val="000D0D1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CA2"/>
    <w:rsid w:val="000E26DB"/>
    <w:rsid w:val="000E36BC"/>
    <w:rsid w:val="000E391A"/>
    <w:rsid w:val="000E3C32"/>
    <w:rsid w:val="000E414B"/>
    <w:rsid w:val="000E4B46"/>
    <w:rsid w:val="000E4C36"/>
    <w:rsid w:val="000E682A"/>
    <w:rsid w:val="000E6D74"/>
    <w:rsid w:val="000E7C11"/>
    <w:rsid w:val="000F0E16"/>
    <w:rsid w:val="000F198D"/>
    <w:rsid w:val="000F1A64"/>
    <w:rsid w:val="000F5306"/>
    <w:rsid w:val="000F5787"/>
    <w:rsid w:val="000F672C"/>
    <w:rsid w:val="000F674F"/>
    <w:rsid w:val="000F715D"/>
    <w:rsid w:val="001003AE"/>
    <w:rsid w:val="001004DF"/>
    <w:rsid w:val="00100655"/>
    <w:rsid w:val="00100935"/>
    <w:rsid w:val="00102744"/>
    <w:rsid w:val="001039D4"/>
    <w:rsid w:val="00103E95"/>
    <w:rsid w:val="00104CAA"/>
    <w:rsid w:val="001051DE"/>
    <w:rsid w:val="001053CF"/>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784"/>
    <w:rsid w:val="00122A90"/>
    <w:rsid w:val="00122B6A"/>
    <w:rsid w:val="00122C82"/>
    <w:rsid w:val="001239A1"/>
    <w:rsid w:val="001248CA"/>
    <w:rsid w:val="00124FD8"/>
    <w:rsid w:val="001258FE"/>
    <w:rsid w:val="00125CFC"/>
    <w:rsid w:val="00126524"/>
    <w:rsid w:val="0012682C"/>
    <w:rsid w:val="00126CF9"/>
    <w:rsid w:val="00126E07"/>
    <w:rsid w:val="00126E54"/>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9A9"/>
    <w:rsid w:val="001468A5"/>
    <w:rsid w:val="00146EC2"/>
    <w:rsid w:val="001475A8"/>
    <w:rsid w:val="0015099E"/>
    <w:rsid w:val="001509A4"/>
    <w:rsid w:val="00150BEE"/>
    <w:rsid w:val="0015161B"/>
    <w:rsid w:val="00152564"/>
    <w:rsid w:val="00152A80"/>
    <w:rsid w:val="001530A1"/>
    <w:rsid w:val="001535F9"/>
    <w:rsid w:val="001554A6"/>
    <w:rsid w:val="0015590D"/>
    <w:rsid w:val="00155D60"/>
    <w:rsid w:val="00156D89"/>
    <w:rsid w:val="00156D8F"/>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E5B"/>
    <w:rsid w:val="00171F92"/>
    <w:rsid w:val="001734BE"/>
    <w:rsid w:val="001749B0"/>
    <w:rsid w:val="00174F79"/>
    <w:rsid w:val="00175846"/>
    <w:rsid w:val="00176CBA"/>
    <w:rsid w:val="0017744A"/>
    <w:rsid w:val="00177B4E"/>
    <w:rsid w:val="00177BA8"/>
    <w:rsid w:val="00181790"/>
    <w:rsid w:val="001817EF"/>
    <w:rsid w:val="0018205F"/>
    <w:rsid w:val="00182064"/>
    <w:rsid w:val="0018225D"/>
    <w:rsid w:val="001827E5"/>
    <w:rsid w:val="00183093"/>
    <w:rsid w:val="00183DA8"/>
    <w:rsid w:val="001856FA"/>
    <w:rsid w:val="00186652"/>
    <w:rsid w:val="00186E96"/>
    <w:rsid w:val="00187063"/>
    <w:rsid w:val="0018780F"/>
    <w:rsid w:val="00187A0E"/>
    <w:rsid w:val="00187A1A"/>
    <w:rsid w:val="001912B5"/>
    <w:rsid w:val="00192C39"/>
    <w:rsid w:val="00195837"/>
    <w:rsid w:val="00195FD5"/>
    <w:rsid w:val="001961C6"/>
    <w:rsid w:val="00196BA8"/>
    <w:rsid w:val="001A0326"/>
    <w:rsid w:val="001A0DF1"/>
    <w:rsid w:val="001A0E70"/>
    <w:rsid w:val="001A1234"/>
    <w:rsid w:val="001A1D1E"/>
    <w:rsid w:val="001A25E6"/>
    <w:rsid w:val="001A3342"/>
    <w:rsid w:val="001A4397"/>
    <w:rsid w:val="001A47BF"/>
    <w:rsid w:val="001A6AD6"/>
    <w:rsid w:val="001A7513"/>
    <w:rsid w:val="001A76E1"/>
    <w:rsid w:val="001A7FDC"/>
    <w:rsid w:val="001B0689"/>
    <w:rsid w:val="001B12EC"/>
    <w:rsid w:val="001B15D4"/>
    <w:rsid w:val="001B18AC"/>
    <w:rsid w:val="001B1B96"/>
    <w:rsid w:val="001B1E34"/>
    <w:rsid w:val="001B21DB"/>
    <w:rsid w:val="001B291C"/>
    <w:rsid w:val="001B2E9F"/>
    <w:rsid w:val="001B337E"/>
    <w:rsid w:val="001B37F5"/>
    <w:rsid w:val="001B49F4"/>
    <w:rsid w:val="001B661A"/>
    <w:rsid w:val="001B6837"/>
    <w:rsid w:val="001B7373"/>
    <w:rsid w:val="001B7A24"/>
    <w:rsid w:val="001B7FB7"/>
    <w:rsid w:val="001C03C4"/>
    <w:rsid w:val="001C0C98"/>
    <w:rsid w:val="001C0E55"/>
    <w:rsid w:val="001C1045"/>
    <w:rsid w:val="001C18D7"/>
    <w:rsid w:val="001C1A5E"/>
    <w:rsid w:val="001C1AD5"/>
    <w:rsid w:val="001C1F13"/>
    <w:rsid w:val="001C2057"/>
    <w:rsid w:val="001C2EA3"/>
    <w:rsid w:val="001C3DAA"/>
    <w:rsid w:val="001C4C90"/>
    <w:rsid w:val="001C547C"/>
    <w:rsid w:val="001C5DD8"/>
    <w:rsid w:val="001C74FB"/>
    <w:rsid w:val="001D05F3"/>
    <w:rsid w:val="001D06C9"/>
    <w:rsid w:val="001D0C1A"/>
    <w:rsid w:val="001D17E1"/>
    <w:rsid w:val="001D182C"/>
    <w:rsid w:val="001D185B"/>
    <w:rsid w:val="001D197E"/>
    <w:rsid w:val="001D1C28"/>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70F"/>
    <w:rsid w:val="001E2DD5"/>
    <w:rsid w:val="001E32DB"/>
    <w:rsid w:val="001E390A"/>
    <w:rsid w:val="001E3A00"/>
    <w:rsid w:val="001E51D1"/>
    <w:rsid w:val="001E5A4A"/>
    <w:rsid w:val="001E6292"/>
    <w:rsid w:val="001E63D8"/>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1247"/>
    <w:rsid w:val="00221723"/>
    <w:rsid w:val="00221AF7"/>
    <w:rsid w:val="00221D10"/>
    <w:rsid w:val="002221AF"/>
    <w:rsid w:val="00222857"/>
    <w:rsid w:val="00222868"/>
    <w:rsid w:val="00222C08"/>
    <w:rsid w:val="00222F54"/>
    <w:rsid w:val="00224492"/>
    <w:rsid w:val="00224ACC"/>
    <w:rsid w:val="00224AD5"/>
    <w:rsid w:val="00224FB8"/>
    <w:rsid w:val="00225112"/>
    <w:rsid w:val="00227538"/>
    <w:rsid w:val="002277C5"/>
    <w:rsid w:val="00227BC7"/>
    <w:rsid w:val="00230739"/>
    <w:rsid w:val="00230906"/>
    <w:rsid w:val="00230E61"/>
    <w:rsid w:val="0023102A"/>
    <w:rsid w:val="00231C43"/>
    <w:rsid w:val="00231D9F"/>
    <w:rsid w:val="00232237"/>
    <w:rsid w:val="002326C3"/>
    <w:rsid w:val="00232B06"/>
    <w:rsid w:val="00232B59"/>
    <w:rsid w:val="00234530"/>
    <w:rsid w:val="002351E9"/>
    <w:rsid w:val="00235F7C"/>
    <w:rsid w:val="00236F07"/>
    <w:rsid w:val="002373E6"/>
    <w:rsid w:val="00237782"/>
    <w:rsid w:val="00237AA3"/>
    <w:rsid w:val="00237D2A"/>
    <w:rsid w:val="0024014B"/>
    <w:rsid w:val="00240CD4"/>
    <w:rsid w:val="002413AE"/>
    <w:rsid w:val="00241F58"/>
    <w:rsid w:val="002421DE"/>
    <w:rsid w:val="00242860"/>
    <w:rsid w:val="00242C6F"/>
    <w:rsid w:val="002437B8"/>
    <w:rsid w:val="002440CE"/>
    <w:rsid w:val="002440F2"/>
    <w:rsid w:val="0024485A"/>
    <w:rsid w:val="0024533A"/>
    <w:rsid w:val="0024544C"/>
    <w:rsid w:val="002458EC"/>
    <w:rsid w:val="00245BA3"/>
    <w:rsid w:val="0024651B"/>
    <w:rsid w:val="00247013"/>
    <w:rsid w:val="0024741A"/>
    <w:rsid w:val="00247A20"/>
    <w:rsid w:val="00250544"/>
    <w:rsid w:val="00250A58"/>
    <w:rsid w:val="00251124"/>
    <w:rsid w:val="0025189C"/>
    <w:rsid w:val="00251B1C"/>
    <w:rsid w:val="002528A5"/>
    <w:rsid w:val="00252964"/>
    <w:rsid w:val="00253A1E"/>
    <w:rsid w:val="002548B6"/>
    <w:rsid w:val="002552F2"/>
    <w:rsid w:val="002567C8"/>
    <w:rsid w:val="002568DF"/>
    <w:rsid w:val="00256DC5"/>
    <w:rsid w:val="002572DD"/>
    <w:rsid w:val="00257B86"/>
    <w:rsid w:val="00257DC9"/>
    <w:rsid w:val="00262990"/>
    <w:rsid w:val="00262C9C"/>
    <w:rsid w:val="00263749"/>
    <w:rsid w:val="00263793"/>
    <w:rsid w:val="00263E64"/>
    <w:rsid w:val="0026426D"/>
    <w:rsid w:val="0026427C"/>
    <w:rsid w:val="002650A5"/>
    <w:rsid w:val="00265227"/>
    <w:rsid w:val="00265991"/>
    <w:rsid w:val="00266518"/>
    <w:rsid w:val="002669D3"/>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923"/>
    <w:rsid w:val="00280087"/>
    <w:rsid w:val="00280E55"/>
    <w:rsid w:val="00280E70"/>
    <w:rsid w:val="00281325"/>
    <w:rsid w:val="0028139D"/>
    <w:rsid w:val="002813CA"/>
    <w:rsid w:val="00281540"/>
    <w:rsid w:val="002817AD"/>
    <w:rsid w:val="00281AE4"/>
    <w:rsid w:val="00281E8B"/>
    <w:rsid w:val="00281F7E"/>
    <w:rsid w:val="00281F90"/>
    <w:rsid w:val="00282E1F"/>
    <w:rsid w:val="00283067"/>
    <w:rsid w:val="0028318C"/>
    <w:rsid w:val="0028373A"/>
    <w:rsid w:val="00284BAF"/>
    <w:rsid w:val="00284E44"/>
    <w:rsid w:val="0028533A"/>
    <w:rsid w:val="00285FD4"/>
    <w:rsid w:val="0028650B"/>
    <w:rsid w:val="00286719"/>
    <w:rsid w:val="00286BBF"/>
    <w:rsid w:val="002877E5"/>
    <w:rsid w:val="00290429"/>
    <w:rsid w:val="00291325"/>
    <w:rsid w:val="00291757"/>
    <w:rsid w:val="00291F46"/>
    <w:rsid w:val="00292C24"/>
    <w:rsid w:val="00292F38"/>
    <w:rsid w:val="0029381E"/>
    <w:rsid w:val="002948DB"/>
    <w:rsid w:val="00295604"/>
    <w:rsid w:val="00295ADD"/>
    <w:rsid w:val="00295B79"/>
    <w:rsid w:val="00296476"/>
    <w:rsid w:val="002964DC"/>
    <w:rsid w:val="00296675"/>
    <w:rsid w:val="0029718B"/>
    <w:rsid w:val="002A0650"/>
    <w:rsid w:val="002A0852"/>
    <w:rsid w:val="002A0BF5"/>
    <w:rsid w:val="002A160D"/>
    <w:rsid w:val="002A1B36"/>
    <w:rsid w:val="002A3965"/>
    <w:rsid w:val="002A3998"/>
    <w:rsid w:val="002A462B"/>
    <w:rsid w:val="002A5190"/>
    <w:rsid w:val="002A604F"/>
    <w:rsid w:val="002A6F58"/>
    <w:rsid w:val="002A7BA0"/>
    <w:rsid w:val="002A7E89"/>
    <w:rsid w:val="002B0546"/>
    <w:rsid w:val="002B0EFD"/>
    <w:rsid w:val="002B21BF"/>
    <w:rsid w:val="002B220A"/>
    <w:rsid w:val="002B248F"/>
    <w:rsid w:val="002B2D13"/>
    <w:rsid w:val="002B3524"/>
    <w:rsid w:val="002B4429"/>
    <w:rsid w:val="002B5058"/>
    <w:rsid w:val="002B6086"/>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5B4E"/>
    <w:rsid w:val="002C5D10"/>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A8C"/>
    <w:rsid w:val="002F5B7F"/>
    <w:rsid w:val="002F6699"/>
    <w:rsid w:val="002F7A9B"/>
    <w:rsid w:val="00300153"/>
    <w:rsid w:val="00300839"/>
    <w:rsid w:val="00303231"/>
    <w:rsid w:val="00303AE3"/>
    <w:rsid w:val="00303CA5"/>
    <w:rsid w:val="0030442B"/>
    <w:rsid w:val="0030501E"/>
    <w:rsid w:val="003054CB"/>
    <w:rsid w:val="003065CA"/>
    <w:rsid w:val="00306B7A"/>
    <w:rsid w:val="00306CAE"/>
    <w:rsid w:val="00307425"/>
    <w:rsid w:val="00307890"/>
    <w:rsid w:val="00307C4F"/>
    <w:rsid w:val="00307EF2"/>
    <w:rsid w:val="00310248"/>
    <w:rsid w:val="0031116E"/>
    <w:rsid w:val="00311D39"/>
    <w:rsid w:val="003121C4"/>
    <w:rsid w:val="00312D30"/>
    <w:rsid w:val="00312E77"/>
    <w:rsid w:val="00312F73"/>
    <w:rsid w:val="00313993"/>
    <w:rsid w:val="00313F2D"/>
    <w:rsid w:val="00313FDF"/>
    <w:rsid w:val="00314374"/>
    <w:rsid w:val="00314BD0"/>
    <w:rsid w:val="00314E91"/>
    <w:rsid w:val="0031531D"/>
    <w:rsid w:val="00315D68"/>
    <w:rsid w:val="003162EC"/>
    <w:rsid w:val="0031724D"/>
    <w:rsid w:val="003211B9"/>
    <w:rsid w:val="003212C0"/>
    <w:rsid w:val="00321C59"/>
    <w:rsid w:val="00321C5D"/>
    <w:rsid w:val="00321DCD"/>
    <w:rsid w:val="003220BE"/>
    <w:rsid w:val="00322794"/>
    <w:rsid w:val="00322FC9"/>
    <w:rsid w:val="00323D69"/>
    <w:rsid w:val="003240A0"/>
    <w:rsid w:val="003240FE"/>
    <w:rsid w:val="003244A1"/>
    <w:rsid w:val="00326918"/>
    <w:rsid w:val="00330577"/>
    <w:rsid w:val="003324A0"/>
    <w:rsid w:val="00332B7D"/>
    <w:rsid w:val="00332C9B"/>
    <w:rsid w:val="00332F0A"/>
    <w:rsid w:val="003336E1"/>
    <w:rsid w:val="003344EF"/>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D33"/>
    <w:rsid w:val="0036702F"/>
    <w:rsid w:val="00367CD6"/>
    <w:rsid w:val="00370E97"/>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5F6"/>
    <w:rsid w:val="0038396D"/>
    <w:rsid w:val="00383DD3"/>
    <w:rsid w:val="00383E18"/>
    <w:rsid w:val="003847DF"/>
    <w:rsid w:val="00386518"/>
    <w:rsid w:val="00391949"/>
    <w:rsid w:val="00391ABE"/>
    <w:rsid w:val="00391F3A"/>
    <w:rsid w:val="00391FD6"/>
    <w:rsid w:val="0039232D"/>
    <w:rsid w:val="00392FD3"/>
    <w:rsid w:val="00393C05"/>
    <w:rsid w:val="00395F2C"/>
    <w:rsid w:val="003961D6"/>
    <w:rsid w:val="00396359"/>
    <w:rsid w:val="0039716A"/>
    <w:rsid w:val="003A0138"/>
    <w:rsid w:val="003A0B6E"/>
    <w:rsid w:val="003A22A6"/>
    <w:rsid w:val="003A2311"/>
    <w:rsid w:val="003A2742"/>
    <w:rsid w:val="003A2CE1"/>
    <w:rsid w:val="003A3390"/>
    <w:rsid w:val="003A3B25"/>
    <w:rsid w:val="003A4020"/>
    <w:rsid w:val="003A4ADC"/>
    <w:rsid w:val="003A5260"/>
    <w:rsid w:val="003A534F"/>
    <w:rsid w:val="003A6D7A"/>
    <w:rsid w:val="003A6DF7"/>
    <w:rsid w:val="003A7568"/>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5483"/>
    <w:rsid w:val="003B5884"/>
    <w:rsid w:val="003B5D7F"/>
    <w:rsid w:val="003B6740"/>
    <w:rsid w:val="003B7093"/>
    <w:rsid w:val="003B7B5B"/>
    <w:rsid w:val="003C1745"/>
    <w:rsid w:val="003C19CD"/>
    <w:rsid w:val="003C1FD1"/>
    <w:rsid w:val="003C2B1E"/>
    <w:rsid w:val="003C408B"/>
    <w:rsid w:val="003C49D3"/>
    <w:rsid w:val="003C581B"/>
    <w:rsid w:val="003C5D6B"/>
    <w:rsid w:val="003C6938"/>
    <w:rsid w:val="003C7397"/>
    <w:rsid w:val="003C74C6"/>
    <w:rsid w:val="003C7E22"/>
    <w:rsid w:val="003D0074"/>
    <w:rsid w:val="003D0892"/>
    <w:rsid w:val="003D15B2"/>
    <w:rsid w:val="003D2707"/>
    <w:rsid w:val="003D281F"/>
    <w:rsid w:val="003D2880"/>
    <w:rsid w:val="003D3369"/>
    <w:rsid w:val="003D3714"/>
    <w:rsid w:val="003D460D"/>
    <w:rsid w:val="003D49A0"/>
    <w:rsid w:val="003D4C0D"/>
    <w:rsid w:val="003D5E75"/>
    <w:rsid w:val="003D60A8"/>
    <w:rsid w:val="003D657A"/>
    <w:rsid w:val="003D78E0"/>
    <w:rsid w:val="003D795A"/>
    <w:rsid w:val="003E00E8"/>
    <w:rsid w:val="003E030B"/>
    <w:rsid w:val="003E0374"/>
    <w:rsid w:val="003E03DA"/>
    <w:rsid w:val="003E06CE"/>
    <w:rsid w:val="003E10CF"/>
    <w:rsid w:val="003E12C3"/>
    <w:rsid w:val="003E13A6"/>
    <w:rsid w:val="003E15B5"/>
    <w:rsid w:val="003E1835"/>
    <w:rsid w:val="003E1A49"/>
    <w:rsid w:val="003E323A"/>
    <w:rsid w:val="003E37EA"/>
    <w:rsid w:val="003E3821"/>
    <w:rsid w:val="003E39F6"/>
    <w:rsid w:val="003E5709"/>
    <w:rsid w:val="003E5A6E"/>
    <w:rsid w:val="003E5D75"/>
    <w:rsid w:val="003E5EEF"/>
    <w:rsid w:val="003E5F13"/>
    <w:rsid w:val="003E60DD"/>
    <w:rsid w:val="003E616C"/>
    <w:rsid w:val="003E721A"/>
    <w:rsid w:val="003E723B"/>
    <w:rsid w:val="003E74EF"/>
    <w:rsid w:val="003E7A61"/>
    <w:rsid w:val="003F1420"/>
    <w:rsid w:val="003F14A3"/>
    <w:rsid w:val="003F1719"/>
    <w:rsid w:val="003F1AEF"/>
    <w:rsid w:val="003F239E"/>
    <w:rsid w:val="003F2978"/>
    <w:rsid w:val="003F2BD5"/>
    <w:rsid w:val="003F2C4D"/>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4F4D"/>
    <w:rsid w:val="0040562F"/>
    <w:rsid w:val="004068C6"/>
    <w:rsid w:val="00406CF1"/>
    <w:rsid w:val="004075BB"/>
    <w:rsid w:val="0040774F"/>
    <w:rsid w:val="004106D7"/>
    <w:rsid w:val="00410D66"/>
    <w:rsid w:val="004110EC"/>
    <w:rsid w:val="00411D64"/>
    <w:rsid w:val="00411F22"/>
    <w:rsid w:val="00412A4C"/>
    <w:rsid w:val="00412F06"/>
    <w:rsid w:val="004130B7"/>
    <w:rsid w:val="00413573"/>
    <w:rsid w:val="004156A8"/>
    <w:rsid w:val="00415DD1"/>
    <w:rsid w:val="00416CD1"/>
    <w:rsid w:val="00420460"/>
    <w:rsid w:val="00420547"/>
    <w:rsid w:val="00420910"/>
    <w:rsid w:val="00421E13"/>
    <w:rsid w:val="00422139"/>
    <w:rsid w:val="004227D7"/>
    <w:rsid w:val="00422B24"/>
    <w:rsid w:val="00423F34"/>
    <w:rsid w:val="00424209"/>
    <w:rsid w:val="004245B5"/>
    <w:rsid w:val="00424705"/>
    <w:rsid w:val="00424C32"/>
    <w:rsid w:val="00424F4A"/>
    <w:rsid w:val="004252F9"/>
    <w:rsid w:val="004254B5"/>
    <w:rsid w:val="0042786D"/>
    <w:rsid w:val="00427CCE"/>
    <w:rsid w:val="004310A2"/>
    <w:rsid w:val="00431111"/>
    <w:rsid w:val="00431D48"/>
    <w:rsid w:val="004321BA"/>
    <w:rsid w:val="004323C6"/>
    <w:rsid w:val="00432D30"/>
    <w:rsid w:val="00433E88"/>
    <w:rsid w:val="0043468C"/>
    <w:rsid w:val="00435257"/>
    <w:rsid w:val="00435309"/>
    <w:rsid w:val="00435952"/>
    <w:rsid w:val="00436D0B"/>
    <w:rsid w:val="00436ED1"/>
    <w:rsid w:val="004377DD"/>
    <w:rsid w:val="00437FBD"/>
    <w:rsid w:val="004404FB"/>
    <w:rsid w:val="004406FB"/>
    <w:rsid w:val="00440F82"/>
    <w:rsid w:val="004414F4"/>
    <w:rsid w:val="0044278E"/>
    <w:rsid w:val="00444379"/>
    <w:rsid w:val="00444A64"/>
    <w:rsid w:val="00444C16"/>
    <w:rsid w:val="0044557F"/>
    <w:rsid w:val="0044575F"/>
    <w:rsid w:val="004462EA"/>
    <w:rsid w:val="00446795"/>
    <w:rsid w:val="00447183"/>
    <w:rsid w:val="0044773D"/>
    <w:rsid w:val="00447F3D"/>
    <w:rsid w:val="00450BB1"/>
    <w:rsid w:val="00450FB1"/>
    <w:rsid w:val="00451C54"/>
    <w:rsid w:val="004522DA"/>
    <w:rsid w:val="004527EA"/>
    <w:rsid w:val="004539F6"/>
    <w:rsid w:val="00453BE6"/>
    <w:rsid w:val="004542E7"/>
    <w:rsid w:val="0045623E"/>
    <w:rsid w:val="0045633D"/>
    <w:rsid w:val="00456909"/>
    <w:rsid w:val="0045724E"/>
    <w:rsid w:val="00457440"/>
    <w:rsid w:val="0045783B"/>
    <w:rsid w:val="004602B8"/>
    <w:rsid w:val="004602BC"/>
    <w:rsid w:val="004606CB"/>
    <w:rsid w:val="004629B4"/>
    <w:rsid w:val="004630B6"/>
    <w:rsid w:val="00463345"/>
    <w:rsid w:val="004638B8"/>
    <w:rsid w:val="00465866"/>
    <w:rsid w:val="004658EF"/>
    <w:rsid w:val="00465D9B"/>
    <w:rsid w:val="00467307"/>
    <w:rsid w:val="00467C0A"/>
    <w:rsid w:val="00467E1C"/>
    <w:rsid w:val="00470531"/>
    <w:rsid w:val="004707EE"/>
    <w:rsid w:val="00470BF3"/>
    <w:rsid w:val="00470C91"/>
    <w:rsid w:val="00471312"/>
    <w:rsid w:val="004722D4"/>
    <w:rsid w:val="0047356C"/>
    <w:rsid w:val="00473781"/>
    <w:rsid w:val="004740BF"/>
    <w:rsid w:val="00474403"/>
    <w:rsid w:val="004749E1"/>
    <w:rsid w:val="00474D0E"/>
    <w:rsid w:val="0047502C"/>
    <w:rsid w:val="00475D95"/>
    <w:rsid w:val="00476721"/>
    <w:rsid w:val="004767D2"/>
    <w:rsid w:val="0047715D"/>
    <w:rsid w:val="00480248"/>
    <w:rsid w:val="00483218"/>
    <w:rsid w:val="0048497A"/>
    <w:rsid w:val="00485237"/>
    <w:rsid w:val="004854A8"/>
    <w:rsid w:val="004854D1"/>
    <w:rsid w:val="00485968"/>
    <w:rsid w:val="00485AD4"/>
    <w:rsid w:val="00485F94"/>
    <w:rsid w:val="00486ECE"/>
    <w:rsid w:val="0048772B"/>
    <w:rsid w:val="00487CF6"/>
    <w:rsid w:val="00487E80"/>
    <w:rsid w:val="004906D4"/>
    <w:rsid w:val="0049175D"/>
    <w:rsid w:val="00492077"/>
    <w:rsid w:val="00493454"/>
    <w:rsid w:val="00493B1F"/>
    <w:rsid w:val="00493CF8"/>
    <w:rsid w:val="0049411C"/>
    <w:rsid w:val="004954FC"/>
    <w:rsid w:val="00495AAF"/>
    <w:rsid w:val="00495F01"/>
    <w:rsid w:val="004966AB"/>
    <w:rsid w:val="004969F2"/>
    <w:rsid w:val="00497543"/>
    <w:rsid w:val="00497A4D"/>
    <w:rsid w:val="004A0405"/>
    <w:rsid w:val="004A0D5A"/>
    <w:rsid w:val="004A0D9F"/>
    <w:rsid w:val="004A0EE9"/>
    <w:rsid w:val="004A151E"/>
    <w:rsid w:val="004A1C31"/>
    <w:rsid w:val="004A21B9"/>
    <w:rsid w:val="004A2517"/>
    <w:rsid w:val="004A2FCF"/>
    <w:rsid w:val="004A32CA"/>
    <w:rsid w:val="004A37C6"/>
    <w:rsid w:val="004A387D"/>
    <w:rsid w:val="004A3F09"/>
    <w:rsid w:val="004A4AAD"/>
    <w:rsid w:val="004A532D"/>
    <w:rsid w:val="004A5DAF"/>
    <w:rsid w:val="004A6390"/>
    <w:rsid w:val="004A7E92"/>
    <w:rsid w:val="004B0AD9"/>
    <w:rsid w:val="004B1B0E"/>
    <w:rsid w:val="004B1DDA"/>
    <w:rsid w:val="004B206F"/>
    <w:rsid w:val="004B2447"/>
    <w:rsid w:val="004B2683"/>
    <w:rsid w:val="004B2D9E"/>
    <w:rsid w:val="004B36C1"/>
    <w:rsid w:val="004B3F31"/>
    <w:rsid w:val="004B42E2"/>
    <w:rsid w:val="004B49DA"/>
    <w:rsid w:val="004B538D"/>
    <w:rsid w:val="004B5953"/>
    <w:rsid w:val="004B5B12"/>
    <w:rsid w:val="004B6801"/>
    <w:rsid w:val="004B78C8"/>
    <w:rsid w:val="004B7C4A"/>
    <w:rsid w:val="004C006F"/>
    <w:rsid w:val="004C2336"/>
    <w:rsid w:val="004C27C7"/>
    <w:rsid w:val="004C2A32"/>
    <w:rsid w:val="004C2DD0"/>
    <w:rsid w:val="004C3D5F"/>
    <w:rsid w:val="004C40F9"/>
    <w:rsid w:val="004C7113"/>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813"/>
    <w:rsid w:val="004D6FD7"/>
    <w:rsid w:val="004E009C"/>
    <w:rsid w:val="004E1106"/>
    <w:rsid w:val="004E16A2"/>
    <w:rsid w:val="004E2186"/>
    <w:rsid w:val="004E23C1"/>
    <w:rsid w:val="004E24E7"/>
    <w:rsid w:val="004E2655"/>
    <w:rsid w:val="004E2683"/>
    <w:rsid w:val="004E5A7C"/>
    <w:rsid w:val="004E5D97"/>
    <w:rsid w:val="004E632C"/>
    <w:rsid w:val="004E7EEC"/>
    <w:rsid w:val="004E7F21"/>
    <w:rsid w:val="004F04F9"/>
    <w:rsid w:val="004F29ED"/>
    <w:rsid w:val="004F2E29"/>
    <w:rsid w:val="004F3F9F"/>
    <w:rsid w:val="004F4312"/>
    <w:rsid w:val="004F4F5C"/>
    <w:rsid w:val="004F50EE"/>
    <w:rsid w:val="004F564D"/>
    <w:rsid w:val="004F763C"/>
    <w:rsid w:val="004F7900"/>
    <w:rsid w:val="00501C74"/>
    <w:rsid w:val="0050255D"/>
    <w:rsid w:val="00502BD7"/>
    <w:rsid w:val="00503999"/>
    <w:rsid w:val="00504036"/>
    <w:rsid w:val="005040AE"/>
    <w:rsid w:val="00504245"/>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42B2"/>
    <w:rsid w:val="005148FE"/>
    <w:rsid w:val="005149FA"/>
    <w:rsid w:val="00516028"/>
    <w:rsid w:val="005175E1"/>
    <w:rsid w:val="0051796B"/>
    <w:rsid w:val="00520073"/>
    <w:rsid w:val="00520571"/>
    <w:rsid w:val="00520C57"/>
    <w:rsid w:val="0052183F"/>
    <w:rsid w:val="00521DD6"/>
    <w:rsid w:val="00522791"/>
    <w:rsid w:val="005235AC"/>
    <w:rsid w:val="00523E9E"/>
    <w:rsid w:val="00524CE8"/>
    <w:rsid w:val="005256A7"/>
    <w:rsid w:val="0052571B"/>
    <w:rsid w:val="00525752"/>
    <w:rsid w:val="005257E7"/>
    <w:rsid w:val="0052582E"/>
    <w:rsid w:val="0052628F"/>
    <w:rsid w:val="005267C4"/>
    <w:rsid w:val="005268E8"/>
    <w:rsid w:val="00527080"/>
    <w:rsid w:val="00527F3A"/>
    <w:rsid w:val="005301F7"/>
    <w:rsid w:val="00530C41"/>
    <w:rsid w:val="00530EAB"/>
    <w:rsid w:val="00531384"/>
    <w:rsid w:val="00531A29"/>
    <w:rsid w:val="00531F61"/>
    <w:rsid w:val="0053236E"/>
    <w:rsid w:val="005323B7"/>
    <w:rsid w:val="00532FE0"/>
    <w:rsid w:val="00533261"/>
    <w:rsid w:val="00533954"/>
    <w:rsid w:val="00533D6F"/>
    <w:rsid w:val="00534460"/>
    <w:rsid w:val="00534EFE"/>
    <w:rsid w:val="00536D5E"/>
    <w:rsid w:val="00536EBB"/>
    <w:rsid w:val="00540088"/>
    <w:rsid w:val="0054008C"/>
    <w:rsid w:val="005409FD"/>
    <w:rsid w:val="00541B97"/>
    <w:rsid w:val="00541E89"/>
    <w:rsid w:val="00541F5E"/>
    <w:rsid w:val="005420CD"/>
    <w:rsid w:val="005430EF"/>
    <w:rsid w:val="005446FA"/>
    <w:rsid w:val="005451ED"/>
    <w:rsid w:val="005458D2"/>
    <w:rsid w:val="005467D3"/>
    <w:rsid w:val="00547038"/>
    <w:rsid w:val="00547C51"/>
    <w:rsid w:val="00547EA2"/>
    <w:rsid w:val="00551B2F"/>
    <w:rsid w:val="00551B46"/>
    <w:rsid w:val="00551F8F"/>
    <w:rsid w:val="00552B5D"/>
    <w:rsid w:val="00552EEE"/>
    <w:rsid w:val="005535CF"/>
    <w:rsid w:val="00553726"/>
    <w:rsid w:val="005539C8"/>
    <w:rsid w:val="00554163"/>
    <w:rsid w:val="005545AB"/>
    <w:rsid w:val="005556DC"/>
    <w:rsid w:val="00555A3A"/>
    <w:rsid w:val="00555FBF"/>
    <w:rsid w:val="00556BC5"/>
    <w:rsid w:val="00556F88"/>
    <w:rsid w:val="00557557"/>
    <w:rsid w:val="00560CB6"/>
    <w:rsid w:val="0056111F"/>
    <w:rsid w:val="005619C9"/>
    <w:rsid w:val="00561DB5"/>
    <w:rsid w:val="00562112"/>
    <w:rsid w:val="00562B43"/>
    <w:rsid w:val="00562E46"/>
    <w:rsid w:val="00563C48"/>
    <w:rsid w:val="00564988"/>
    <w:rsid w:val="00564BD0"/>
    <w:rsid w:val="00565403"/>
    <w:rsid w:val="0056575D"/>
    <w:rsid w:val="00565AC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354"/>
    <w:rsid w:val="005806C0"/>
    <w:rsid w:val="00581861"/>
    <w:rsid w:val="00582B37"/>
    <w:rsid w:val="00583D5F"/>
    <w:rsid w:val="00584357"/>
    <w:rsid w:val="00584F17"/>
    <w:rsid w:val="005853CF"/>
    <w:rsid w:val="0058555A"/>
    <w:rsid w:val="00585A69"/>
    <w:rsid w:val="00585B46"/>
    <w:rsid w:val="00586371"/>
    <w:rsid w:val="0058690E"/>
    <w:rsid w:val="00587619"/>
    <w:rsid w:val="0058775A"/>
    <w:rsid w:val="005912C9"/>
    <w:rsid w:val="00592C4F"/>
    <w:rsid w:val="00593845"/>
    <w:rsid w:val="00593B31"/>
    <w:rsid w:val="00594483"/>
    <w:rsid w:val="00594BE6"/>
    <w:rsid w:val="00595DBA"/>
    <w:rsid w:val="005965A5"/>
    <w:rsid w:val="00596963"/>
    <w:rsid w:val="00596A5E"/>
    <w:rsid w:val="005977C3"/>
    <w:rsid w:val="005A006E"/>
    <w:rsid w:val="005A1DEF"/>
    <w:rsid w:val="005A26B2"/>
    <w:rsid w:val="005A34FE"/>
    <w:rsid w:val="005A3819"/>
    <w:rsid w:val="005A3820"/>
    <w:rsid w:val="005A417B"/>
    <w:rsid w:val="005A56F1"/>
    <w:rsid w:val="005A5EA6"/>
    <w:rsid w:val="005A5F28"/>
    <w:rsid w:val="005A6813"/>
    <w:rsid w:val="005A7615"/>
    <w:rsid w:val="005A76E4"/>
    <w:rsid w:val="005B090A"/>
    <w:rsid w:val="005B115D"/>
    <w:rsid w:val="005B156F"/>
    <w:rsid w:val="005B1985"/>
    <w:rsid w:val="005B1D55"/>
    <w:rsid w:val="005B23C6"/>
    <w:rsid w:val="005B2E1D"/>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CE0"/>
    <w:rsid w:val="005C5E5F"/>
    <w:rsid w:val="005D1491"/>
    <w:rsid w:val="005D158A"/>
    <w:rsid w:val="005D1AEB"/>
    <w:rsid w:val="005D212B"/>
    <w:rsid w:val="005D32D6"/>
    <w:rsid w:val="005D362A"/>
    <w:rsid w:val="005D3683"/>
    <w:rsid w:val="005D3C2C"/>
    <w:rsid w:val="005D41CC"/>
    <w:rsid w:val="005D4F8A"/>
    <w:rsid w:val="005D5C8F"/>
    <w:rsid w:val="005D61F3"/>
    <w:rsid w:val="005E06DA"/>
    <w:rsid w:val="005E0804"/>
    <w:rsid w:val="005E0DFC"/>
    <w:rsid w:val="005E12B0"/>
    <w:rsid w:val="005E1BEF"/>
    <w:rsid w:val="005E2792"/>
    <w:rsid w:val="005E31C8"/>
    <w:rsid w:val="005E3E6D"/>
    <w:rsid w:val="005E46C6"/>
    <w:rsid w:val="005E4FDE"/>
    <w:rsid w:val="005E5CB2"/>
    <w:rsid w:val="005E7081"/>
    <w:rsid w:val="005E7900"/>
    <w:rsid w:val="005F1FAA"/>
    <w:rsid w:val="005F218F"/>
    <w:rsid w:val="005F34B5"/>
    <w:rsid w:val="005F38A6"/>
    <w:rsid w:val="005F4204"/>
    <w:rsid w:val="005F47AC"/>
    <w:rsid w:val="005F47F3"/>
    <w:rsid w:val="005F4E93"/>
    <w:rsid w:val="005F508B"/>
    <w:rsid w:val="005F50A4"/>
    <w:rsid w:val="005F5E12"/>
    <w:rsid w:val="005F6048"/>
    <w:rsid w:val="005F62AA"/>
    <w:rsid w:val="005F632D"/>
    <w:rsid w:val="005F6D09"/>
    <w:rsid w:val="005F7E01"/>
    <w:rsid w:val="006008DF"/>
    <w:rsid w:val="00600DB9"/>
    <w:rsid w:val="00601E9C"/>
    <w:rsid w:val="00603B65"/>
    <w:rsid w:val="006049B4"/>
    <w:rsid w:val="00604B68"/>
    <w:rsid w:val="00604E07"/>
    <w:rsid w:val="0060650A"/>
    <w:rsid w:val="00606554"/>
    <w:rsid w:val="006067EF"/>
    <w:rsid w:val="00607008"/>
    <w:rsid w:val="006079D4"/>
    <w:rsid w:val="00607EA3"/>
    <w:rsid w:val="006104FB"/>
    <w:rsid w:val="00610704"/>
    <w:rsid w:val="006107D0"/>
    <w:rsid w:val="00611B59"/>
    <w:rsid w:val="00611E70"/>
    <w:rsid w:val="00612374"/>
    <w:rsid w:val="00612996"/>
    <w:rsid w:val="00612C9F"/>
    <w:rsid w:val="006134C7"/>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3071A"/>
    <w:rsid w:val="00630876"/>
    <w:rsid w:val="0063315D"/>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16"/>
    <w:rsid w:val="00643557"/>
    <w:rsid w:val="00643B80"/>
    <w:rsid w:val="00644523"/>
    <w:rsid w:val="00644910"/>
    <w:rsid w:val="00644C2B"/>
    <w:rsid w:val="00644F5F"/>
    <w:rsid w:val="0064589C"/>
    <w:rsid w:val="006469A9"/>
    <w:rsid w:val="00646D50"/>
    <w:rsid w:val="00650390"/>
    <w:rsid w:val="0065054C"/>
    <w:rsid w:val="00650710"/>
    <w:rsid w:val="006518A6"/>
    <w:rsid w:val="006521F3"/>
    <w:rsid w:val="006522C0"/>
    <w:rsid w:val="00652BD4"/>
    <w:rsid w:val="006536FC"/>
    <w:rsid w:val="00653727"/>
    <w:rsid w:val="00654100"/>
    <w:rsid w:val="0065522A"/>
    <w:rsid w:val="006556FB"/>
    <w:rsid w:val="0065598E"/>
    <w:rsid w:val="00656171"/>
    <w:rsid w:val="00656806"/>
    <w:rsid w:val="00660600"/>
    <w:rsid w:val="00660A36"/>
    <w:rsid w:val="00662464"/>
    <w:rsid w:val="006631AC"/>
    <w:rsid w:val="00663BD1"/>
    <w:rsid w:val="006640BD"/>
    <w:rsid w:val="00664FC5"/>
    <w:rsid w:val="006651ED"/>
    <w:rsid w:val="00665DA5"/>
    <w:rsid w:val="00665FE7"/>
    <w:rsid w:val="00666D1C"/>
    <w:rsid w:val="006673B0"/>
    <w:rsid w:val="00667A37"/>
    <w:rsid w:val="00670535"/>
    <w:rsid w:val="00670C09"/>
    <w:rsid w:val="0067206F"/>
    <w:rsid w:val="006726AB"/>
    <w:rsid w:val="00672DF8"/>
    <w:rsid w:val="0067333B"/>
    <w:rsid w:val="00674296"/>
    <w:rsid w:val="0067496C"/>
    <w:rsid w:val="00674DBC"/>
    <w:rsid w:val="00675D30"/>
    <w:rsid w:val="00676F2E"/>
    <w:rsid w:val="00676FDE"/>
    <w:rsid w:val="00677295"/>
    <w:rsid w:val="00677373"/>
    <w:rsid w:val="006775BC"/>
    <w:rsid w:val="00680A0E"/>
    <w:rsid w:val="00680EBD"/>
    <w:rsid w:val="006818E7"/>
    <w:rsid w:val="0068300C"/>
    <w:rsid w:val="0068342D"/>
    <w:rsid w:val="00683539"/>
    <w:rsid w:val="00683DEC"/>
    <w:rsid w:val="00683F3B"/>
    <w:rsid w:val="00684109"/>
    <w:rsid w:val="0068717D"/>
    <w:rsid w:val="00687D3C"/>
    <w:rsid w:val="006906E9"/>
    <w:rsid w:val="0069072B"/>
    <w:rsid w:val="00690736"/>
    <w:rsid w:val="00690CED"/>
    <w:rsid w:val="00691153"/>
    <w:rsid w:val="006919F1"/>
    <w:rsid w:val="00693614"/>
    <w:rsid w:val="00693826"/>
    <w:rsid w:val="00693E1A"/>
    <w:rsid w:val="0069447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E53"/>
    <w:rsid w:val="006A442B"/>
    <w:rsid w:val="006A4450"/>
    <w:rsid w:val="006A4CB9"/>
    <w:rsid w:val="006A5209"/>
    <w:rsid w:val="006A568F"/>
    <w:rsid w:val="006A6CA4"/>
    <w:rsid w:val="006A7A20"/>
    <w:rsid w:val="006B0B4F"/>
    <w:rsid w:val="006B0BA0"/>
    <w:rsid w:val="006B1664"/>
    <w:rsid w:val="006B2378"/>
    <w:rsid w:val="006B2C0D"/>
    <w:rsid w:val="006B41B6"/>
    <w:rsid w:val="006B477F"/>
    <w:rsid w:val="006B47FC"/>
    <w:rsid w:val="006B4AD7"/>
    <w:rsid w:val="006B4B17"/>
    <w:rsid w:val="006B4BDB"/>
    <w:rsid w:val="006B585B"/>
    <w:rsid w:val="006B5A91"/>
    <w:rsid w:val="006B6118"/>
    <w:rsid w:val="006B6DD8"/>
    <w:rsid w:val="006B7573"/>
    <w:rsid w:val="006C003B"/>
    <w:rsid w:val="006C11D9"/>
    <w:rsid w:val="006C17D9"/>
    <w:rsid w:val="006C23F0"/>
    <w:rsid w:val="006C2BAC"/>
    <w:rsid w:val="006C2D2B"/>
    <w:rsid w:val="006C2EBC"/>
    <w:rsid w:val="006C388A"/>
    <w:rsid w:val="006C434B"/>
    <w:rsid w:val="006C7370"/>
    <w:rsid w:val="006C7638"/>
    <w:rsid w:val="006C7D47"/>
    <w:rsid w:val="006D063A"/>
    <w:rsid w:val="006D0E9E"/>
    <w:rsid w:val="006D119C"/>
    <w:rsid w:val="006D338D"/>
    <w:rsid w:val="006D429F"/>
    <w:rsid w:val="006D5A8F"/>
    <w:rsid w:val="006D69AF"/>
    <w:rsid w:val="006E0AF4"/>
    <w:rsid w:val="006E0DE3"/>
    <w:rsid w:val="006E1CA7"/>
    <w:rsid w:val="006E2C1C"/>
    <w:rsid w:val="006E3722"/>
    <w:rsid w:val="006E3ACC"/>
    <w:rsid w:val="006E45DD"/>
    <w:rsid w:val="006E521B"/>
    <w:rsid w:val="006E6031"/>
    <w:rsid w:val="006E63B2"/>
    <w:rsid w:val="006E7A05"/>
    <w:rsid w:val="006F00BD"/>
    <w:rsid w:val="006F0BE2"/>
    <w:rsid w:val="006F0FF5"/>
    <w:rsid w:val="006F22D5"/>
    <w:rsid w:val="006F2430"/>
    <w:rsid w:val="006F2813"/>
    <w:rsid w:val="006F2951"/>
    <w:rsid w:val="006F29E4"/>
    <w:rsid w:val="006F37A3"/>
    <w:rsid w:val="006F3BA3"/>
    <w:rsid w:val="006F4286"/>
    <w:rsid w:val="006F4840"/>
    <w:rsid w:val="006F4AC6"/>
    <w:rsid w:val="006F4D86"/>
    <w:rsid w:val="006F58C4"/>
    <w:rsid w:val="006F5F39"/>
    <w:rsid w:val="006F61F9"/>
    <w:rsid w:val="006F6855"/>
    <w:rsid w:val="006F7180"/>
    <w:rsid w:val="006F7A11"/>
    <w:rsid w:val="00700171"/>
    <w:rsid w:val="007003F9"/>
    <w:rsid w:val="00701CDC"/>
    <w:rsid w:val="00701CE2"/>
    <w:rsid w:val="0070273C"/>
    <w:rsid w:val="007030AF"/>
    <w:rsid w:val="00703F7B"/>
    <w:rsid w:val="007047FE"/>
    <w:rsid w:val="00706E62"/>
    <w:rsid w:val="007100EE"/>
    <w:rsid w:val="00710105"/>
    <w:rsid w:val="00711BF4"/>
    <w:rsid w:val="007127CF"/>
    <w:rsid w:val="00712980"/>
    <w:rsid w:val="007147C8"/>
    <w:rsid w:val="00714812"/>
    <w:rsid w:val="0071515D"/>
    <w:rsid w:val="00715421"/>
    <w:rsid w:val="007158B3"/>
    <w:rsid w:val="007174EC"/>
    <w:rsid w:val="00717934"/>
    <w:rsid w:val="00720F73"/>
    <w:rsid w:val="00721547"/>
    <w:rsid w:val="00721CEF"/>
    <w:rsid w:val="00722088"/>
    <w:rsid w:val="00722BBC"/>
    <w:rsid w:val="00722BDF"/>
    <w:rsid w:val="00722D38"/>
    <w:rsid w:val="00723482"/>
    <w:rsid w:val="00723A88"/>
    <w:rsid w:val="00723E18"/>
    <w:rsid w:val="00724D7C"/>
    <w:rsid w:val="00726439"/>
    <w:rsid w:val="00726714"/>
    <w:rsid w:val="007269DD"/>
    <w:rsid w:val="00727431"/>
    <w:rsid w:val="00727572"/>
    <w:rsid w:val="00727AA4"/>
    <w:rsid w:val="00727BC6"/>
    <w:rsid w:val="00727D14"/>
    <w:rsid w:val="00730D82"/>
    <w:rsid w:val="007317BF"/>
    <w:rsid w:val="0073181D"/>
    <w:rsid w:val="00731D50"/>
    <w:rsid w:val="00731F7A"/>
    <w:rsid w:val="007324BF"/>
    <w:rsid w:val="007324DC"/>
    <w:rsid w:val="007331AE"/>
    <w:rsid w:val="0073333B"/>
    <w:rsid w:val="00733409"/>
    <w:rsid w:val="007347EE"/>
    <w:rsid w:val="00735AFD"/>
    <w:rsid w:val="00735B7A"/>
    <w:rsid w:val="00735C1D"/>
    <w:rsid w:val="00736175"/>
    <w:rsid w:val="007367A9"/>
    <w:rsid w:val="007403F1"/>
    <w:rsid w:val="00741244"/>
    <w:rsid w:val="007416F8"/>
    <w:rsid w:val="00741852"/>
    <w:rsid w:val="00741C40"/>
    <w:rsid w:val="00742505"/>
    <w:rsid w:val="00743BE7"/>
    <w:rsid w:val="007449B1"/>
    <w:rsid w:val="007472E3"/>
    <w:rsid w:val="0074744B"/>
    <w:rsid w:val="00750098"/>
    <w:rsid w:val="0075195A"/>
    <w:rsid w:val="00753948"/>
    <w:rsid w:val="00753FE6"/>
    <w:rsid w:val="007541AA"/>
    <w:rsid w:val="00755900"/>
    <w:rsid w:val="00755B30"/>
    <w:rsid w:val="00756C12"/>
    <w:rsid w:val="00757478"/>
    <w:rsid w:val="007603F3"/>
    <w:rsid w:val="007625B4"/>
    <w:rsid w:val="00762875"/>
    <w:rsid w:val="00762AEE"/>
    <w:rsid w:val="00763131"/>
    <w:rsid w:val="00763E1E"/>
    <w:rsid w:val="0076406C"/>
    <w:rsid w:val="00765DE0"/>
    <w:rsid w:val="0076600D"/>
    <w:rsid w:val="007667BF"/>
    <w:rsid w:val="00770E75"/>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5D8"/>
    <w:rsid w:val="007819E7"/>
    <w:rsid w:val="00781B3F"/>
    <w:rsid w:val="00782971"/>
    <w:rsid w:val="00782C6C"/>
    <w:rsid w:val="007841C1"/>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826"/>
    <w:rsid w:val="0079545C"/>
    <w:rsid w:val="007956D6"/>
    <w:rsid w:val="007973C0"/>
    <w:rsid w:val="007A00BB"/>
    <w:rsid w:val="007A017B"/>
    <w:rsid w:val="007A14F9"/>
    <w:rsid w:val="007A18BF"/>
    <w:rsid w:val="007A2A96"/>
    <w:rsid w:val="007A2CFA"/>
    <w:rsid w:val="007A459D"/>
    <w:rsid w:val="007A4628"/>
    <w:rsid w:val="007A6720"/>
    <w:rsid w:val="007A7036"/>
    <w:rsid w:val="007A73E8"/>
    <w:rsid w:val="007B067C"/>
    <w:rsid w:val="007B179A"/>
    <w:rsid w:val="007B2560"/>
    <w:rsid w:val="007B3A06"/>
    <w:rsid w:val="007B51E3"/>
    <w:rsid w:val="007B5E96"/>
    <w:rsid w:val="007B6170"/>
    <w:rsid w:val="007B683E"/>
    <w:rsid w:val="007B76C4"/>
    <w:rsid w:val="007B7E42"/>
    <w:rsid w:val="007C0371"/>
    <w:rsid w:val="007C07AF"/>
    <w:rsid w:val="007C32C9"/>
    <w:rsid w:val="007C38A9"/>
    <w:rsid w:val="007C421E"/>
    <w:rsid w:val="007C4DEA"/>
    <w:rsid w:val="007C5C47"/>
    <w:rsid w:val="007C69E4"/>
    <w:rsid w:val="007C7241"/>
    <w:rsid w:val="007C768C"/>
    <w:rsid w:val="007D03F7"/>
    <w:rsid w:val="007D0F68"/>
    <w:rsid w:val="007D296C"/>
    <w:rsid w:val="007D2AD5"/>
    <w:rsid w:val="007D32B5"/>
    <w:rsid w:val="007D35FC"/>
    <w:rsid w:val="007D3FB3"/>
    <w:rsid w:val="007D4599"/>
    <w:rsid w:val="007D504A"/>
    <w:rsid w:val="007D51ED"/>
    <w:rsid w:val="007D6520"/>
    <w:rsid w:val="007D655A"/>
    <w:rsid w:val="007D6DF4"/>
    <w:rsid w:val="007D6FEF"/>
    <w:rsid w:val="007D70AB"/>
    <w:rsid w:val="007D7622"/>
    <w:rsid w:val="007D7C74"/>
    <w:rsid w:val="007D7CAE"/>
    <w:rsid w:val="007E1429"/>
    <w:rsid w:val="007E1561"/>
    <w:rsid w:val="007E160E"/>
    <w:rsid w:val="007E36B5"/>
    <w:rsid w:val="007E3CA0"/>
    <w:rsid w:val="007E4839"/>
    <w:rsid w:val="007E66EB"/>
    <w:rsid w:val="007E756F"/>
    <w:rsid w:val="007F067D"/>
    <w:rsid w:val="007F0B3C"/>
    <w:rsid w:val="007F0C25"/>
    <w:rsid w:val="007F17CC"/>
    <w:rsid w:val="007F2B2D"/>
    <w:rsid w:val="007F3145"/>
    <w:rsid w:val="007F3F41"/>
    <w:rsid w:val="007F4DC9"/>
    <w:rsid w:val="007F5E26"/>
    <w:rsid w:val="00800332"/>
    <w:rsid w:val="00800A93"/>
    <w:rsid w:val="00800CFD"/>
    <w:rsid w:val="008012EE"/>
    <w:rsid w:val="008020F4"/>
    <w:rsid w:val="008029EB"/>
    <w:rsid w:val="00803206"/>
    <w:rsid w:val="00803985"/>
    <w:rsid w:val="00803B95"/>
    <w:rsid w:val="00804F18"/>
    <w:rsid w:val="00805F7C"/>
    <w:rsid w:val="0080644C"/>
    <w:rsid w:val="0080654B"/>
    <w:rsid w:val="008065E5"/>
    <w:rsid w:val="00806E0D"/>
    <w:rsid w:val="008076F6"/>
    <w:rsid w:val="00807EC5"/>
    <w:rsid w:val="00810AD6"/>
    <w:rsid w:val="008113D2"/>
    <w:rsid w:val="00813694"/>
    <w:rsid w:val="00813BCB"/>
    <w:rsid w:val="00814672"/>
    <w:rsid w:val="00814CB6"/>
    <w:rsid w:val="00815097"/>
    <w:rsid w:val="008151DA"/>
    <w:rsid w:val="0081570D"/>
    <w:rsid w:val="00820D82"/>
    <w:rsid w:val="00820FB3"/>
    <w:rsid w:val="00821C24"/>
    <w:rsid w:val="00821DF8"/>
    <w:rsid w:val="00821E64"/>
    <w:rsid w:val="00822593"/>
    <w:rsid w:val="008235C1"/>
    <w:rsid w:val="008235E3"/>
    <w:rsid w:val="00823F8C"/>
    <w:rsid w:val="00824459"/>
    <w:rsid w:val="008261D9"/>
    <w:rsid w:val="00826603"/>
    <w:rsid w:val="00827062"/>
    <w:rsid w:val="00827508"/>
    <w:rsid w:val="00830DAA"/>
    <w:rsid w:val="008310AD"/>
    <w:rsid w:val="008316A3"/>
    <w:rsid w:val="00832378"/>
    <w:rsid w:val="008324C1"/>
    <w:rsid w:val="0083268D"/>
    <w:rsid w:val="00832A50"/>
    <w:rsid w:val="00832AF7"/>
    <w:rsid w:val="00833386"/>
    <w:rsid w:val="008335FA"/>
    <w:rsid w:val="0083383E"/>
    <w:rsid w:val="00833958"/>
    <w:rsid w:val="00834EF1"/>
    <w:rsid w:val="00836267"/>
    <w:rsid w:val="00836553"/>
    <w:rsid w:val="00836AFE"/>
    <w:rsid w:val="0083749B"/>
    <w:rsid w:val="00837A52"/>
    <w:rsid w:val="0084079A"/>
    <w:rsid w:val="00840CA3"/>
    <w:rsid w:val="00841851"/>
    <w:rsid w:val="00841FED"/>
    <w:rsid w:val="008420AB"/>
    <w:rsid w:val="008428A9"/>
    <w:rsid w:val="00842BCD"/>
    <w:rsid w:val="0084358E"/>
    <w:rsid w:val="00843EFB"/>
    <w:rsid w:val="00844169"/>
    <w:rsid w:val="008442BA"/>
    <w:rsid w:val="0084496B"/>
    <w:rsid w:val="0084548F"/>
    <w:rsid w:val="0084589A"/>
    <w:rsid w:val="00845A79"/>
    <w:rsid w:val="00846881"/>
    <w:rsid w:val="0084776C"/>
    <w:rsid w:val="00847FA7"/>
    <w:rsid w:val="008503C8"/>
    <w:rsid w:val="00850859"/>
    <w:rsid w:val="008511D6"/>
    <w:rsid w:val="008513DE"/>
    <w:rsid w:val="008520B4"/>
    <w:rsid w:val="00852267"/>
    <w:rsid w:val="008526D4"/>
    <w:rsid w:val="0085283A"/>
    <w:rsid w:val="008528C5"/>
    <w:rsid w:val="00853149"/>
    <w:rsid w:val="00853262"/>
    <w:rsid w:val="008535F3"/>
    <w:rsid w:val="00853901"/>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DD3"/>
    <w:rsid w:val="00861FB5"/>
    <w:rsid w:val="00862039"/>
    <w:rsid w:val="00862D2F"/>
    <w:rsid w:val="00863074"/>
    <w:rsid w:val="00863AE2"/>
    <w:rsid w:val="00863B0F"/>
    <w:rsid w:val="00863B1E"/>
    <w:rsid w:val="0086415B"/>
    <w:rsid w:val="0086431B"/>
    <w:rsid w:val="008647CD"/>
    <w:rsid w:val="00864BCF"/>
    <w:rsid w:val="00864CFE"/>
    <w:rsid w:val="0086527C"/>
    <w:rsid w:val="00865564"/>
    <w:rsid w:val="00865606"/>
    <w:rsid w:val="00865632"/>
    <w:rsid w:val="00865B12"/>
    <w:rsid w:val="00867B0B"/>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E76"/>
    <w:rsid w:val="008811EB"/>
    <w:rsid w:val="00881A20"/>
    <w:rsid w:val="00882589"/>
    <w:rsid w:val="00882B4B"/>
    <w:rsid w:val="0088343E"/>
    <w:rsid w:val="0088427B"/>
    <w:rsid w:val="008843CF"/>
    <w:rsid w:val="00884540"/>
    <w:rsid w:val="008870E7"/>
    <w:rsid w:val="00887573"/>
    <w:rsid w:val="00887FE5"/>
    <w:rsid w:val="00890754"/>
    <w:rsid w:val="00890B3B"/>
    <w:rsid w:val="00890C92"/>
    <w:rsid w:val="00890F30"/>
    <w:rsid w:val="00891526"/>
    <w:rsid w:val="008918C2"/>
    <w:rsid w:val="00891F01"/>
    <w:rsid w:val="008925E6"/>
    <w:rsid w:val="00892860"/>
    <w:rsid w:val="00893194"/>
    <w:rsid w:val="00893590"/>
    <w:rsid w:val="008935BD"/>
    <w:rsid w:val="00893B32"/>
    <w:rsid w:val="00893FFB"/>
    <w:rsid w:val="00894945"/>
    <w:rsid w:val="008950DA"/>
    <w:rsid w:val="00896E92"/>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D7"/>
    <w:rsid w:val="008A5566"/>
    <w:rsid w:val="008A640B"/>
    <w:rsid w:val="008A646F"/>
    <w:rsid w:val="008A6EE3"/>
    <w:rsid w:val="008B0F8F"/>
    <w:rsid w:val="008B1429"/>
    <w:rsid w:val="008B257B"/>
    <w:rsid w:val="008B3E3E"/>
    <w:rsid w:val="008B4EEF"/>
    <w:rsid w:val="008B4F0D"/>
    <w:rsid w:val="008B5D36"/>
    <w:rsid w:val="008B6688"/>
    <w:rsid w:val="008B67D7"/>
    <w:rsid w:val="008C04D6"/>
    <w:rsid w:val="008C05C8"/>
    <w:rsid w:val="008C0C56"/>
    <w:rsid w:val="008C0F0F"/>
    <w:rsid w:val="008C0F62"/>
    <w:rsid w:val="008C1714"/>
    <w:rsid w:val="008C1856"/>
    <w:rsid w:val="008C207F"/>
    <w:rsid w:val="008C2085"/>
    <w:rsid w:val="008C34CB"/>
    <w:rsid w:val="008C537F"/>
    <w:rsid w:val="008C562B"/>
    <w:rsid w:val="008C60D6"/>
    <w:rsid w:val="008C6ABC"/>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7673"/>
    <w:rsid w:val="008E0250"/>
    <w:rsid w:val="008E1473"/>
    <w:rsid w:val="008E157D"/>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DEB"/>
    <w:rsid w:val="008E6E4F"/>
    <w:rsid w:val="008E756D"/>
    <w:rsid w:val="008F00F8"/>
    <w:rsid w:val="008F12ED"/>
    <w:rsid w:val="008F1788"/>
    <w:rsid w:val="008F1CB4"/>
    <w:rsid w:val="008F23B1"/>
    <w:rsid w:val="008F24D4"/>
    <w:rsid w:val="008F454A"/>
    <w:rsid w:val="008F542E"/>
    <w:rsid w:val="008F54A1"/>
    <w:rsid w:val="008F5640"/>
    <w:rsid w:val="008F60E9"/>
    <w:rsid w:val="008F6270"/>
    <w:rsid w:val="008F629B"/>
    <w:rsid w:val="008F6DE0"/>
    <w:rsid w:val="00900A47"/>
    <w:rsid w:val="009016B2"/>
    <w:rsid w:val="00903CB0"/>
    <w:rsid w:val="00904279"/>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984"/>
    <w:rsid w:val="00913607"/>
    <w:rsid w:val="00913D77"/>
    <w:rsid w:val="00913FDA"/>
    <w:rsid w:val="00914308"/>
    <w:rsid w:val="00915B36"/>
    <w:rsid w:val="00915EEF"/>
    <w:rsid w:val="0091641E"/>
    <w:rsid w:val="00917E4F"/>
    <w:rsid w:val="0092110D"/>
    <w:rsid w:val="00921170"/>
    <w:rsid w:val="00921FDC"/>
    <w:rsid w:val="00922F73"/>
    <w:rsid w:val="00923650"/>
    <w:rsid w:val="009237AD"/>
    <w:rsid w:val="00923CE3"/>
    <w:rsid w:val="00923E32"/>
    <w:rsid w:val="009261BB"/>
    <w:rsid w:val="00926580"/>
    <w:rsid w:val="00927038"/>
    <w:rsid w:val="009274AD"/>
    <w:rsid w:val="00927F19"/>
    <w:rsid w:val="0093000C"/>
    <w:rsid w:val="009306CD"/>
    <w:rsid w:val="00930847"/>
    <w:rsid w:val="00931338"/>
    <w:rsid w:val="00931D63"/>
    <w:rsid w:val="00931DA3"/>
    <w:rsid w:val="009322D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21A5"/>
    <w:rsid w:val="009533F4"/>
    <w:rsid w:val="00953A9F"/>
    <w:rsid w:val="00954230"/>
    <w:rsid w:val="00955642"/>
    <w:rsid w:val="00955653"/>
    <w:rsid w:val="0095582A"/>
    <w:rsid w:val="00955C5F"/>
    <w:rsid w:val="00955D0C"/>
    <w:rsid w:val="0095605C"/>
    <w:rsid w:val="00956320"/>
    <w:rsid w:val="009569C0"/>
    <w:rsid w:val="00956D42"/>
    <w:rsid w:val="00956EEA"/>
    <w:rsid w:val="00957CE9"/>
    <w:rsid w:val="00960F8F"/>
    <w:rsid w:val="0096161D"/>
    <w:rsid w:val="00961B82"/>
    <w:rsid w:val="00962235"/>
    <w:rsid w:val="0096336F"/>
    <w:rsid w:val="00965050"/>
    <w:rsid w:val="0096605E"/>
    <w:rsid w:val="009663E1"/>
    <w:rsid w:val="00966D25"/>
    <w:rsid w:val="00967304"/>
    <w:rsid w:val="0096766E"/>
    <w:rsid w:val="009704D0"/>
    <w:rsid w:val="009716E4"/>
    <w:rsid w:val="00971A19"/>
    <w:rsid w:val="00971AD0"/>
    <w:rsid w:val="0097211E"/>
    <w:rsid w:val="00972C96"/>
    <w:rsid w:val="009739F2"/>
    <w:rsid w:val="009746D7"/>
    <w:rsid w:val="00975C21"/>
    <w:rsid w:val="0097660E"/>
    <w:rsid w:val="009767C1"/>
    <w:rsid w:val="0097773A"/>
    <w:rsid w:val="00980206"/>
    <w:rsid w:val="00981367"/>
    <w:rsid w:val="009817B5"/>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E9F"/>
    <w:rsid w:val="00997CA7"/>
    <w:rsid w:val="009A0336"/>
    <w:rsid w:val="009A04FC"/>
    <w:rsid w:val="009A0D08"/>
    <w:rsid w:val="009A1906"/>
    <w:rsid w:val="009A242E"/>
    <w:rsid w:val="009A24D7"/>
    <w:rsid w:val="009A26EF"/>
    <w:rsid w:val="009A2F92"/>
    <w:rsid w:val="009A3834"/>
    <w:rsid w:val="009A3E03"/>
    <w:rsid w:val="009A43F9"/>
    <w:rsid w:val="009A4645"/>
    <w:rsid w:val="009A4D1B"/>
    <w:rsid w:val="009A745D"/>
    <w:rsid w:val="009A7A60"/>
    <w:rsid w:val="009B044B"/>
    <w:rsid w:val="009B0726"/>
    <w:rsid w:val="009B0D0D"/>
    <w:rsid w:val="009B0DC4"/>
    <w:rsid w:val="009B1416"/>
    <w:rsid w:val="009B14EC"/>
    <w:rsid w:val="009B1930"/>
    <w:rsid w:val="009B23F2"/>
    <w:rsid w:val="009B3030"/>
    <w:rsid w:val="009B310A"/>
    <w:rsid w:val="009B3422"/>
    <w:rsid w:val="009B57FF"/>
    <w:rsid w:val="009B5C92"/>
    <w:rsid w:val="009B602A"/>
    <w:rsid w:val="009B6AD4"/>
    <w:rsid w:val="009B6C10"/>
    <w:rsid w:val="009B7754"/>
    <w:rsid w:val="009C199C"/>
    <w:rsid w:val="009C2CE1"/>
    <w:rsid w:val="009C4968"/>
    <w:rsid w:val="009C5EFA"/>
    <w:rsid w:val="009C68C7"/>
    <w:rsid w:val="009C733E"/>
    <w:rsid w:val="009D00DB"/>
    <w:rsid w:val="009D1F30"/>
    <w:rsid w:val="009D2CD3"/>
    <w:rsid w:val="009D40A1"/>
    <w:rsid w:val="009D47A3"/>
    <w:rsid w:val="009D7832"/>
    <w:rsid w:val="009E050C"/>
    <w:rsid w:val="009E097F"/>
    <w:rsid w:val="009E0B7A"/>
    <w:rsid w:val="009E0BDF"/>
    <w:rsid w:val="009E0D01"/>
    <w:rsid w:val="009E1F60"/>
    <w:rsid w:val="009E26F8"/>
    <w:rsid w:val="009E301D"/>
    <w:rsid w:val="009E3623"/>
    <w:rsid w:val="009E40D2"/>
    <w:rsid w:val="009E4E5B"/>
    <w:rsid w:val="009E6631"/>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448"/>
    <w:rsid w:val="009F7605"/>
    <w:rsid w:val="00A003BA"/>
    <w:rsid w:val="00A00BE9"/>
    <w:rsid w:val="00A01133"/>
    <w:rsid w:val="00A032ED"/>
    <w:rsid w:val="00A05EAE"/>
    <w:rsid w:val="00A06131"/>
    <w:rsid w:val="00A066C4"/>
    <w:rsid w:val="00A0710E"/>
    <w:rsid w:val="00A075D1"/>
    <w:rsid w:val="00A079DB"/>
    <w:rsid w:val="00A07FD0"/>
    <w:rsid w:val="00A10A35"/>
    <w:rsid w:val="00A10C2B"/>
    <w:rsid w:val="00A11442"/>
    <w:rsid w:val="00A11731"/>
    <w:rsid w:val="00A11F75"/>
    <w:rsid w:val="00A12202"/>
    <w:rsid w:val="00A1373D"/>
    <w:rsid w:val="00A14B67"/>
    <w:rsid w:val="00A1575A"/>
    <w:rsid w:val="00A16167"/>
    <w:rsid w:val="00A16416"/>
    <w:rsid w:val="00A16E20"/>
    <w:rsid w:val="00A177A2"/>
    <w:rsid w:val="00A200CC"/>
    <w:rsid w:val="00A207B9"/>
    <w:rsid w:val="00A20A9F"/>
    <w:rsid w:val="00A215E0"/>
    <w:rsid w:val="00A2193A"/>
    <w:rsid w:val="00A21D0C"/>
    <w:rsid w:val="00A22761"/>
    <w:rsid w:val="00A22928"/>
    <w:rsid w:val="00A24412"/>
    <w:rsid w:val="00A24545"/>
    <w:rsid w:val="00A2508B"/>
    <w:rsid w:val="00A268C9"/>
    <w:rsid w:val="00A270CC"/>
    <w:rsid w:val="00A276E3"/>
    <w:rsid w:val="00A2771A"/>
    <w:rsid w:val="00A30DFF"/>
    <w:rsid w:val="00A31083"/>
    <w:rsid w:val="00A31E7B"/>
    <w:rsid w:val="00A32363"/>
    <w:rsid w:val="00A32445"/>
    <w:rsid w:val="00A34746"/>
    <w:rsid w:val="00A34C9A"/>
    <w:rsid w:val="00A34ED7"/>
    <w:rsid w:val="00A357ED"/>
    <w:rsid w:val="00A35E05"/>
    <w:rsid w:val="00A35EFD"/>
    <w:rsid w:val="00A3627A"/>
    <w:rsid w:val="00A36BF5"/>
    <w:rsid w:val="00A37EBD"/>
    <w:rsid w:val="00A4008B"/>
    <w:rsid w:val="00A40103"/>
    <w:rsid w:val="00A40E2D"/>
    <w:rsid w:val="00A4253E"/>
    <w:rsid w:val="00A4275E"/>
    <w:rsid w:val="00A4398E"/>
    <w:rsid w:val="00A451A4"/>
    <w:rsid w:val="00A451FF"/>
    <w:rsid w:val="00A45997"/>
    <w:rsid w:val="00A50069"/>
    <w:rsid w:val="00A508A2"/>
    <w:rsid w:val="00A50EB6"/>
    <w:rsid w:val="00A51247"/>
    <w:rsid w:val="00A5135A"/>
    <w:rsid w:val="00A52209"/>
    <w:rsid w:val="00A52681"/>
    <w:rsid w:val="00A52F32"/>
    <w:rsid w:val="00A532E1"/>
    <w:rsid w:val="00A53D72"/>
    <w:rsid w:val="00A540FA"/>
    <w:rsid w:val="00A54895"/>
    <w:rsid w:val="00A555EE"/>
    <w:rsid w:val="00A559B2"/>
    <w:rsid w:val="00A55C95"/>
    <w:rsid w:val="00A56379"/>
    <w:rsid w:val="00A5646E"/>
    <w:rsid w:val="00A56B5D"/>
    <w:rsid w:val="00A5717D"/>
    <w:rsid w:val="00A57DDC"/>
    <w:rsid w:val="00A57DF9"/>
    <w:rsid w:val="00A6138E"/>
    <w:rsid w:val="00A61731"/>
    <w:rsid w:val="00A61859"/>
    <w:rsid w:val="00A61E77"/>
    <w:rsid w:val="00A62F76"/>
    <w:rsid w:val="00A62FC9"/>
    <w:rsid w:val="00A63022"/>
    <w:rsid w:val="00A6319E"/>
    <w:rsid w:val="00A64FB8"/>
    <w:rsid w:val="00A6537A"/>
    <w:rsid w:val="00A65AED"/>
    <w:rsid w:val="00A667CE"/>
    <w:rsid w:val="00A66E6C"/>
    <w:rsid w:val="00A67080"/>
    <w:rsid w:val="00A6711A"/>
    <w:rsid w:val="00A7014E"/>
    <w:rsid w:val="00A71117"/>
    <w:rsid w:val="00A711DD"/>
    <w:rsid w:val="00A722AB"/>
    <w:rsid w:val="00A72C2E"/>
    <w:rsid w:val="00A743DB"/>
    <w:rsid w:val="00A74652"/>
    <w:rsid w:val="00A74921"/>
    <w:rsid w:val="00A74CFB"/>
    <w:rsid w:val="00A75768"/>
    <w:rsid w:val="00A763A5"/>
    <w:rsid w:val="00A76DF8"/>
    <w:rsid w:val="00A771B2"/>
    <w:rsid w:val="00A77FFA"/>
    <w:rsid w:val="00A80897"/>
    <w:rsid w:val="00A81942"/>
    <w:rsid w:val="00A81CDC"/>
    <w:rsid w:val="00A823CE"/>
    <w:rsid w:val="00A82D24"/>
    <w:rsid w:val="00A833DF"/>
    <w:rsid w:val="00A83567"/>
    <w:rsid w:val="00A84A0E"/>
    <w:rsid w:val="00A85804"/>
    <w:rsid w:val="00A85C3F"/>
    <w:rsid w:val="00A86649"/>
    <w:rsid w:val="00A86C49"/>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973A1"/>
    <w:rsid w:val="00A97A18"/>
    <w:rsid w:val="00AA0F7F"/>
    <w:rsid w:val="00AA19FB"/>
    <w:rsid w:val="00AA2EDA"/>
    <w:rsid w:val="00AA34F8"/>
    <w:rsid w:val="00AA3CF1"/>
    <w:rsid w:val="00AA4FF8"/>
    <w:rsid w:val="00AA5134"/>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ED9"/>
    <w:rsid w:val="00AB5B34"/>
    <w:rsid w:val="00AB77D0"/>
    <w:rsid w:val="00AB7C46"/>
    <w:rsid w:val="00AC0092"/>
    <w:rsid w:val="00AC013D"/>
    <w:rsid w:val="00AC0CEB"/>
    <w:rsid w:val="00AC0EAB"/>
    <w:rsid w:val="00AC1C11"/>
    <w:rsid w:val="00AC2B5B"/>
    <w:rsid w:val="00AC34F2"/>
    <w:rsid w:val="00AC385B"/>
    <w:rsid w:val="00AC3960"/>
    <w:rsid w:val="00AC6043"/>
    <w:rsid w:val="00AC6E64"/>
    <w:rsid w:val="00AC7301"/>
    <w:rsid w:val="00AC7ABC"/>
    <w:rsid w:val="00AD1181"/>
    <w:rsid w:val="00AD1CDC"/>
    <w:rsid w:val="00AD2DC8"/>
    <w:rsid w:val="00AD2F9E"/>
    <w:rsid w:val="00AD304A"/>
    <w:rsid w:val="00AD3204"/>
    <w:rsid w:val="00AD3AD1"/>
    <w:rsid w:val="00AD3C09"/>
    <w:rsid w:val="00AD3FE8"/>
    <w:rsid w:val="00AD4399"/>
    <w:rsid w:val="00AD446F"/>
    <w:rsid w:val="00AD5A4A"/>
    <w:rsid w:val="00AD5F0B"/>
    <w:rsid w:val="00AD7049"/>
    <w:rsid w:val="00AD74C6"/>
    <w:rsid w:val="00AD761A"/>
    <w:rsid w:val="00AD798C"/>
    <w:rsid w:val="00AE00E7"/>
    <w:rsid w:val="00AE00E8"/>
    <w:rsid w:val="00AE0388"/>
    <w:rsid w:val="00AE098E"/>
    <w:rsid w:val="00AE1AEF"/>
    <w:rsid w:val="00AE2BFB"/>
    <w:rsid w:val="00AE2DDF"/>
    <w:rsid w:val="00AE4ED8"/>
    <w:rsid w:val="00AE4F2B"/>
    <w:rsid w:val="00AE5210"/>
    <w:rsid w:val="00AE5A7C"/>
    <w:rsid w:val="00AE5F1C"/>
    <w:rsid w:val="00AE5F8C"/>
    <w:rsid w:val="00AE64F3"/>
    <w:rsid w:val="00AE6A7E"/>
    <w:rsid w:val="00AE78F9"/>
    <w:rsid w:val="00AF0F5A"/>
    <w:rsid w:val="00AF1178"/>
    <w:rsid w:val="00AF12A3"/>
    <w:rsid w:val="00AF1B7D"/>
    <w:rsid w:val="00AF40C1"/>
    <w:rsid w:val="00AF6740"/>
    <w:rsid w:val="00AF6886"/>
    <w:rsid w:val="00AF70E4"/>
    <w:rsid w:val="00AF7677"/>
    <w:rsid w:val="00AF7F65"/>
    <w:rsid w:val="00B012C3"/>
    <w:rsid w:val="00B0201B"/>
    <w:rsid w:val="00B036AD"/>
    <w:rsid w:val="00B03CCF"/>
    <w:rsid w:val="00B047AB"/>
    <w:rsid w:val="00B05133"/>
    <w:rsid w:val="00B056F4"/>
    <w:rsid w:val="00B05FAF"/>
    <w:rsid w:val="00B06158"/>
    <w:rsid w:val="00B0655E"/>
    <w:rsid w:val="00B0679C"/>
    <w:rsid w:val="00B073E4"/>
    <w:rsid w:val="00B07867"/>
    <w:rsid w:val="00B07F6D"/>
    <w:rsid w:val="00B109EE"/>
    <w:rsid w:val="00B1189C"/>
    <w:rsid w:val="00B12143"/>
    <w:rsid w:val="00B123D6"/>
    <w:rsid w:val="00B12463"/>
    <w:rsid w:val="00B142A5"/>
    <w:rsid w:val="00B14A82"/>
    <w:rsid w:val="00B1509C"/>
    <w:rsid w:val="00B15507"/>
    <w:rsid w:val="00B16C1B"/>
    <w:rsid w:val="00B16DE1"/>
    <w:rsid w:val="00B17F30"/>
    <w:rsid w:val="00B20501"/>
    <w:rsid w:val="00B21A37"/>
    <w:rsid w:val="00B21DB3"/>
    <w:rsid w:val="00B21DF0"/>
    <w:rsid w:val="00B21FC6"/>
    <w:rsid w:val="00B2343A"/>
    <w:rsid w:val="00B251E8"/>
    <w:rsid w:val="00B25777"/>
    <w:rsid w:val="00B25DF4"/>
    <w:rsid w:val="00B26B37"/>
    <w:rsid w:val="00B26C47"/>
    <w:rsid w:val="00B26F86"/>
    <w:rsid w:val="00B271B7"/>
    <w:rsid w:val="00B27490"/>
    <w:rsid w:val="00B30497"/>
    <w:rsid w:val="00B307A7"/>
    <w:rsid w:val="00B321A0"/>
    <w:rsid w:val="00B323A6"/>
    <w:rsid w:val="00B3265E"/>
    <w:rsid w:val="00B32DED"/>
    <w:rsid w:val="00B33ACF"/>
    <w:rsid w:val="00B346F8"/>
    <w:rsid w:val="00B3472A"/>
    <w:rsid w:val="00B3521D"/>
    <w:rsid w:val="00B35391"/>
    <w:rsid w:val="00B357BC"/>
    <w:rsid w:val="00B361D8"/>
    <w:rsid w:val="00B36297"/>
    <w:rsid w:val="00B362CF"/>
    <w:rsid w:val="00B3671F"/>
    <w:rsid w:val="00B37995"/>
    <w:rsid w:val="00B40167"/>
    <w:rsid w:val="00B40580"/>
    <w:rsid w:val="00B4113B"/>
    <w:rsid w:val="00B41569"/>
    <w:rsid w:val="00B41A6D"/>
    <w:rsid w:val="00B4241A"/>
    <w:rsid w:val="00B425A3"/>
    <w:rsid w:val="00B42C73"/>
    <w:rsid w:val="00B431E6"/>
    <w:rsid w:val="00B433EF"/>
    <w:rsid w:val="00B4477D"/>
    <w:rsid w:val="00B45F4D"/>
    <w:rsid w:val="00B461DB"/>
    <w:rsid w:val="00B46ECE"/>
    <w:rsid w:val="00B50692"/>
    <w:rsid w:val="00B50F44"/>
    <w:rsid w:val="00B512EF"/>
    <w:rsid w:val="00B51886"/>
    <w:rsid w:val="00B51A10"/>
    <w:rsid w:val="00B5230E"/>
    <w:rsid w:val="00B52F16"/>
    <w:rsid w:val="00B535A7"/>
    <w:rsid w:val="00B53734"/>
    <w:rsid w:val="00B53822"/>
    <w:rsid w:val="00B5419B"/>
    <w:rsid w:val="00B553FC"/>
    <w:rsid w:val="00B56811"/>
    <w:rsid w:val="00B60592"/>
    <w:rsid w:val="00B609B2"/>
    <w:rsid w:val="00B60A36"/>
    <w:rsid w:val="00B61987"/>
    <w:rsid w:val="00B62346"/>
    <w:rsid w:val="00B62B65"/>
    <w:rsid w:val="00B62E9B"/>
    <w:rsid w:val="00B632B5"/>
    <w:rsid w:val="00B633F3"/>
    <w:rsid w:val="00B6392F"/>
    <w:rsid w:val="00B64AD9"/>
    <w:rsid w:val="00B64B7F"/>
    <w:rsid w:val="00B64C8D"/>
    <w:rsid w:val="00B652B9"/>
    <w:rsid w:val="00B65ED1"/>
    <w:rsid w:val="00B67572"/>
    <w:rsid w:val="00B67B2D"/>
    <w:rsid w:val="00B70314"/>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232"/>
    <w:rsid w:val="00B833FB"/>
    <w:rsid w:val="00B83960"/>
    <w:rsid w:val="00B84652"/>
    <w:rsid w:val="00B85110"/>
    <w:rsid w:val="00B852C3"/>
    <w:rsid w:val="00B85B83"/>
    <w:rsid w:val="00B86BB7"/>
    <w:rsid w:val="00B86F7B"/>
    <w:rsid w:val="00B8779A"/>
    <w:rsid w:val="00B87C41"/>
    <w:rsid w:val="00B90B39"/>
    <w:rsid w:val="00B90BD8"/>
    <w:rsid w:val="00B92812"/>
    <w:rsid w:val="00B93A76"/>
    <w:rsid w:val="00B94278"/>
    <w:rsid w:val="00B96A7B"/>
    <w:rsid w:val="00B97675"/>
    <w:rsid w:val="00B97A61"/>
    <w:rsid w:val="00BA072D"/>
    <w:rsid w:val="00BA105A"/>
    <w:rsid w:val="00BA235A"/>
    <w:rsid w:val="00BA2A89"/>
    <w:rsid w:val="00BA2AC0"/>
    <w:rsid w:val="00BA34A7"/>
    <w:rsid w:val="00BA4FFF"/>
    <w:rsid w:val="00BA5FB9"/>
    <w:rsid w:val="00BA6317"/>
    <w:rsid w:val="00BA653B"/>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C0745"/>
    <w:rsid w:val="00BC1886"/>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D7DEB"/>
    <w:rsid w:val="00BE0022"/>
    <w:rsid w:val="00BE04F9"/>
    <w:rsid w:val="00BE053D"/>
    <w:rsid w:val="00BE16E5"/>
    <w:rsid w:val="00BE1778"/>
    <w:rsid w:val="00BE20B3"/>
    <w:rsid w:val="00BE251B"/>
    <w:rsid w:val="00BE2A1A"/>
    <w:rsid w:val="00BE2E65"/>
    <w:rsid w:val="00BE3EC5"/>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19"/>
    <w:rsid w:val="00BF4B46"/>
    <w:rsid w:val="00BF541F"/>
    <w:rsid w:val="00BF747F"/>
    <w:rsid w:val="00BF74E7"/>
    <w:rsid w:val="00BF7DC1"/>
    <w:rsid w:val="00C00B78"/>
    <w:rsid w:val="00C01443"/>
    <w:rsid w:val="00C01F39"/>
    <w:rsid w:val="00C0203E"/>
    <w:rsid w:val="00C027A8"/>
    <w:rsid w:val="00C04CAE"/>
    <w:rsid w:val="00C04D14"/>
    <w:rsid w:val="00C04E43"/>
    <w:rsid w:val="00C057DB"/>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0B6"/>
    <w:rsid w:val="00C21C43"/>
    <w:rsid w:val="00C21CF6"/>
    <w:rsid w:val="00C2203C"/>
    <w:rsid w:val="00C22970"/>
    <w:rsid w:val="00C22DF7"/>
    <w:rsid w:val="00C23084"/>
    <w:rsid w:val="00C233F3"/>
    <w:rsid w:val="00C238CE"/>
    <w:rsid w:val="00C23E3B"/>
    <w:rsid w:val="00C245A4"/>
    <w:rsid w:val="00C246FF"/>
    <w:rsid w:val="00C250CF"/>
    <w:rsid w:val="00C2510F"/>
    <w:rsid w:val="00C26229"/>
    <w:rsid w:val="00C26602"/>
    <w:rsid w:val="00C26DAC"/>
    <w:rsid w:val="00C27941"/>
    <w:rsid w:val="00C301DA"/>
    <w:rsid w:val="00C30E90"/>
    <w:rsid w:val="00C31667"/>
    <w:rsid w:val="00C31B63"/>
    <w:rsid w:val="00C32D6F"/>
    <w:rsid w:val="00C32E1E"/>
    <w:rsid w:val="00C330D7"/>
    <w:rsid w:val="00C358D6"/>
    <w:rsid w:val="00C359B8"/>
    <w:rsid w:val="00C35C68"/>
    <w:rsid w:val="00C36D2F"/>
    <w:rsid w:val="00C37FC2"/>
    <w:rsid w:val="00C4091E"/>
    <w:rsid w:val="00C417E6"/>
    <w:rsid w:val="00C41D45"/>
    <w:rsid w:val="00C41F6F"/>
    <w:rsid w:val="00C420C7"/>
    <w:rsid w:val="00C421EE"/>
    <w:rsid w:val="00C42BEC"/>
    <w:rsid w:val="00C42F8E"/>
    <w:rsid w:val="00C43C12"/>
    <w:rsid w:val="00C440BB"/>
    <w:rsid w:val="00C4431F"/>
    <w:rsid w:val="00C44647"/>
    <w:rsid w:val="00C44743"/>
    <w:rsid w:val="00C447C8"/>
    <w:rsid w:val="00C44E91"/>
    <w:rsid w:val="00C45F62"/>
    <w:rsid w:val="00C5003F"/>
    <w:rsid w:val="00C50BB4"/>
    <w:rsid w:val="00C50FB8"/>
    <w:rsid w:val="00C51F86"/>
    <w:rsid w:val="00C53737"/>
    <w:rsid w:val="00C5391E"/>
    <w:rsid w:val="00C53D08"/>
    <w:rsid w:val="00C543F1"/>
    <w:rsid w:val="00C55B35"/>
    <w:rsid w:val="00C5602F"/>
    <w:rsid w:val="00C5742C"/>
    <w:rsid w:val="00C60449"/>
    <w:rsid w:val="00C60A7C"/>
    <w:rsid w:val="00C622AA"/>
    <w:rsid w:val="00C62477"/>
    <w:rsid w:val="00C6377B"/>
    <w:rsid w:val="00C64D15"/>
    <w:rsid w:val="00C65243"/>
    <w:rsid w:val="00C6599F"/>
    <w:rsid w:val="00C661D6"/>
    <w:rsid w:val="00C66D70"/>
    <w:rsid w:val="00C66F97"/>
    <w:rsid w:val="00C70534"/>
    <w:rsid w:val="00C70EA2"/>
    <w:rsid w:val="00C7137A"/>
    <w:rsid w:val="00C720B3"/>
    <w:rsid w:val="00C722A1"/>
    <w:rsid w:val="00C72D41"/>
    <w:rsid w:val="00C74328"/>
    <w:rsid w:val="00C74B54"/>
    <w:rsid w:val="00C74C69"/>
    <w:rsid w:val="00C7534A"/>
    <w:rsid w:val="00C753C9"/>
    <w:rsid w:val="00C756EC"/>
    <w:rsid w:val="00C76680"/>
    <w:rsid w:val="00C77822"/>
    <w:rsid w:val="00C779A8"/>
    <w:rsid w:val="00C8085B"/>
    <w:rsid w:val="00C809D9"/>
    <w:rsid w:val="00C812AE"/>
    <w:rsid w:val="00C817A9"/>
    <w:rsid w:val="00C81C87"/>
    <w:rsid w:val="00C82BF6"/>
    <w:rsid w:val="00C84BC4"/>
    <w:rsid w:val="00C85570"/>
    <w:rsid w:val="00C866D1"/>
    <w:rsid w:val="00C86CA0"/>
    <w:rsid w:val="00C87425"/>
    <w:rsid w:val="00C87FDD"/>
    <w:rsid w:val="00C90D7D"/>
    <w:rsid w:val="00C91110"/>
    <w:rsid w:val="00C9118D"/>
    <w:rsid w:val="00C91573"/>
    <w:rsid w:val="00C9190B"/>
    <w:rsid w:val="00C92803"/>
    <w:rsid w:val="00C930AE"/>
    <w:rsid w:val="00C93583"/>
    <w:rsid w:val="00C94D56"/>
    <w:rsid w:val="00C954DD"/>
    <w:rsid w:val="00C95875"/>
    <w:rsid w:val="00C967D0"/>
    <w:rsid w:val="00C96C07"/>
    <w:rsid w:val="00C96CBF"/>
    <w:rsid w:val="00C96CFC"/>
    <w:rsid w:val="00C97060"/>
    <w:rsid w:val="00C9724F"/>
    <w:rsid w:val="00C976AC"/>
    <w:rsid w:val="00CA04CB"/>
    <w:rsid w:val="00CA09B9"/>
    <w:rsid w:val="00CA0C7A"/>
    <w:rsid w:val="00CA1058"/>
    <w:rsid w:val="00CA1B26"/>
    <w:rsid w:val="00CA1CC5"/>
    <w:rsid w:val="00CA24CC"/>
    <w:rsid w:val="00CA30B1"/>
    <w:rsid w:val="00CA358E"/>
    <w:rsid w:val="00CA43E9"/>
    <w:rsid w:val="00CA4535"/>
    <w:rsid w:val="00CA464E"/>
    <w:rsid w:val="00CA557D"/>
    <w:rsid w:val="00CA5AF9"/>
    <w:rsid w:val="00CA6F4E"/>
    <w:rsid w:val="00CA7176"/>
    <w:rsid w:val="00CA7318"/>
    <w:rsid w:val="00CB036C"/>
    <w:rsid w:val="00CB0595"/>
    <w:rsid w:val="00CB05E6"/>
    <w:rsid w:val="00CB0FA4"/>
    <w:rsid w:val="00CB2195"/>
    <w:rsid w:val="00CB23DD"/>
    <w:rsid w:val="00CB2DA8"/>
    <w:rsid w:val="00CB2DF5"/>
    <w:rsid w:val="00CB719B"/>
    <w:rsid w:val="00CC0389"/>
    <w:rsid w:val="00CC0D30"/>
    <w:rsid w:val="00CC128A"/>
    <w:rsid w:val="00CC16DF"/>
    <w:rsid w:val="00CC1D10"/>
    <w:rsid w:val="00CC1FCB"/>
    <w:rsid w:val="00CC2371"/>
    <w:rsid w:val="00CC2A23"/>
    <w:rsid w:val="00CC486B"/>
    <w:rsid w:val="00CC4C86"/>
    <w:rsid w:val="00CC50A5"/>
    <w:rsid w:val="00CC5522"/>
    <w:rsid w:val="00CC5642"/>
    <w:rsid w:val="00CC78B8"/>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D15"/>
    <w:rsid w:val="00CE0836"/>
    <w:rsid w:val="00CE0969"/>
    <w:rsid w:val="00CE0E7C"/>
    <w:rsid w:val="00CE2466"/>
    <w:rsid w:val="00CE32CA"/>
    <w:rsid w:val="00CE3BE5"/>
    <w:rsid w:val="00CE53A9"/>
    <w:rsid w:val="00CE5CD4"/>
    <w:rsid w:val="00CE7140"/>
    <w:rsid w:val="00CF03B5"/>
    <w:rsid w:val="00CF0D68"/>
    <w:rsid w:val="00CF0E40"/>
    <w:rsid w:val="00CF142D"/>
    <w:rsid w:val="00CF1BFA"/>
    <w:rsid w:val="00CF53B1"/>
    <w:rsid w:val="00CF5B78"/>
    <w:rsid w:val="00CF75F8"/>
    <w:rsid w:val="00CF7AB9"/>
    <w:rsid w:val="00D001B5"/>
    <w:rsid w:val="00D00A1D"/>
    <w:rsid w:val="00D00F10"/>
    <w:rsid w:val="00D012CB"/>
    <w:rsid w:val="00D01C27"/>
    <w:rsid w:val="00D01D52"/>
    <w:rsid w:val="00D02A6F"/>
    <w:rsid w:val="00D03177"/>
    <w:rsid w:val="00D03515"/>
    <w:rsid w:val="00D03A49"/>
    <w:rsid w:val="00D03AF1"/>
    <w:rsid w:val="00D03D86"/>
    <w:rsid w:val="00D03E26"/>
    <w:rsid w:val="00D03F3D"/>
    <w:rsid w:val="00D04B58"/>
    <w:rsid w:val="00D05085"/>
    <w:rsid w:val="00D061B7"/>
    <w:rsid w:val="00D0685B"/>
    <w:rsid w:val="00D079C9"/>
    <w:rsid w:val="00D07B59"/>
    <w:rsid w:val="00D11157"/>
    <w:rsid w:val="00D118E7"/>
    <w:rsid w:val="00D11E17"/>
    <w:rsid w:val="00D120B0"/>
    <w:rsid w:val="00D12E08"/>
    <w:rsid w:val="00D13A5D"/>
    <w:rsid w:val="00D1425D"/>
    <w:rsid w:val="00D14956"/>
    <w:rsid w:val="00D14A90"/>
    <w:rsid w:val="00D14FB6"/>
    <w:rsid w:val="00D167C1"/>
    <w:rsid w:val="00D169AE"/>
    <w:rsid w:val="00D177C9"/>
    <w:rsid w:val="00D202F2"/>
    <w:rsid w:val="00D20F6B"/>
    <w:rsid w:val="00D21B2B"/>
    <w:rsid w:val="00D2213D"/>
    <w:rsid w:val="00D223AC"/>
    <w:rsid w:val="00D2357B"/>
    <w:rsid w:val="00D23A24"/>
    <w:rsid w:val="00D2424B"/>
    <w:rsid w:val="00D2481E"/>
    <w:rsid w:val="00D25FB9"/>
    <w:rsid w:val="00D26553"/>
    <w:rsid w:val="00D26599"/>
    <w:rsid w:val="00D269C0"/>
    <w:rsid w:val="00D27342"/>
    <w:rsid w:val="00D32EF5"/>
    <w:rsid w:val="00D33229"/>
    <w:rsid w:val="00D3389E"/>
    <w:rsid w:val="00D33C52"/>
    <w:rsid w:val="00D33CBD"/>
    <w:rsid w:val="00D3400E"/>
    <w:rsid w:val="00D34982"/>
    <w:rsid w:val="00D35768"/>
    <w:rsid w:val="00D374A1"/>
    <w:rsid w:val="00D374B7"/>
    <w:rsid w:val="00D40424"/>
    <w:rsid w:val="00D40731"/>
    <w:rsid w:val="00D41AD1"/>
    <w:rsid w:val="00D41E5A"/>
    <w:rsid w:val="00D41EAF"/>
    <w:rsid w:val="00D42A92"/>
    <w:rsid w:val="00D42DD2"/>
    <w:rsid w:val="00D433CB"/>
    <w:rsid w:val="00D4346B"/>
    <w:rsid w:val="00D4355F"/>
    <w:rsid w:val="00D43CA7"/>
    <w:rsid w:val="00D43E2F"/>
    <w:rsid w:val="00D44625"/>
    <w:rsid w:val="00D45486"/>
    <w:rsid w:val="00D4561A"/>
    <w:rsid w:val="00D45774"/>
    <w:rsid w:val="00D45CEB"/>
    <w:rsid w:val="00D46C9F"/>
    <w:rsid w:val="00D5070F"/>
    <w:rsid w:val="00D522CC"/>
    <w:rsid w:val="00D52AA9"/>
    <w:rsid w:val="00D53D08"/>
    <w:rsid w:val="00D5495A"/>
    <w:rsid w:val="00D57DAA"/>
    <w:rsid w:val="00D61248"/>
    <w:rsid w:val="00D617B4"/>
    <w:rsid w:val="00D61E6C"/>
    <w:rsid w:val="00D628FC"/>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5C12"/>
    <w:rsid w:val="00D763C9"/>
    <w:rsid w:val="00D77A9B"/>
    <w:rsid w:val="00D77CA4"/>
    <w:rsid w:val="00D80464"/>
    <w:rsid w:val="00D80AE7"/>
    <w:rsid w:val="00D8108D"/>
    <w:rsid w:val="00D82BE9"/>
    <w:rsid w:val="00D84615"/>
    <w:rsid w:val="00D85900"/>
    <w:rsid w:val="00D85C53"/>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90"/>
    <w:rsid w:val="00D947BF"/>
    <w:rsid w:val="00D9485E"/>
    <w:rsid w:val="00D95557"/>
    <w:rsid w:val="00D9561D"/>
    <w:rsid w:val="00D959F5"/>
    <w:rsid w:val="00D965D0"/>
    <w:rsid w:val="00D97430"/>
    <w:rsid w:val="00D979DE"/>
    <w:rsid w:val="00DA0084"/>
    <w:rsid w:val="00DA081E"/>
    <w:rsid w:val="00DA0871"/>
    <w:rsid w:val="00DA1175"/>
    <w:rsid w:val="00DA243E"/>
    <w:rsid w:val="00DA2A9B"/>
    <w:rsid w:val="00DA2B66"/>
    <w:rsid w:val="00DA2BAE"/>
    <w:rsid w:val="00DA3269"/>
    <w:rsid w:val="00DA42C8"/>
    <w:rsid w:val="00DA4421"/>
    <w:rsid w:val="00DA4473"/>
    <w:rsid w:val="00DA49CE"/>
    <w:rsid w:val="00DA7597"/>
    <w:rsid w:val="00DA7DAA"/>
    <w:rsid w:val="00DB069B"/>
    <w:rsid w:val="00DB1BE7"/>
    <w:rsid w:val="00DB1EF3"/>
    <w:rsid w:val="00DB329C"/>
    <w:rsid w:val="00DB395B"/>
    <w:rsid w:val="00DB3AB0"/>
    <w:rsid w:val="00DB3E7B"/>
    <w:rsid w:val="00DB3FAC"/>
    <w:rsid w:val="00DB413E"/>
    <w:rsid w:val="00DB5194"/>
    <w:rsid w:val="00DB5AC5"/>
    <w:rsid w:val="00DB65E4"/>
    <w:rsid w:val="00DB74AA"/>
    <w:rsid w:val="00DB76A7"/>
    <w:rsid w:val="00DB7CBF"/>
    <w:rsid w:val="00DC0DE6"/>
    <w:rsid w:val="00DC2A5F"/>
    <w:rsid w:val="00DC3387"/>
    <w:rsid w:val="00DC36B0"/>
    <w:rsid w:val="00DC41B7"/>
    <w:rsid w:val="00DC494D"/>
    <w:rsid w:val="00DC51B2"/>
    <w:rsid w:val="00DC528A"/>
    <w:rsid w:val="00DC5355"/>
    <w:rsid w:val="00DC55A9"/>
    <w:rsid w:val="00DC5E01"/>
    <w:rsid w:val="00DC738D"/>
    <w:rsid w:val="00DC75F0"/>
    <w:rsid w:val="00DD0321"/>
    <w:rsid w:val="00DD0408"/>
    <w:rsid w:val="00DD13A4"/>
    <w:rsid w:val="00DD22AB"/>
    <w:rsid w:val="00DD2B0C"/>
    <w:rsid w:val="00DD3A1E"/>
    <w:rsid w:val="00DD46E7"/>
    <w:rsid w:val="00DD683B"/>
    <w:rsid w:val="00DD796F"/>
    <w:rsid w:val="00DE07B0"/>
    <w:rsid w:val="00DE169A"/>
    <w:rsid w:val="00DE2735"/>
    <w:rsid w:val="00DE2BCD"/>
    <w:rsid w:val="00DE456D"/>
    <w:rsid w:val="00DE562E"/>
    <w:rsid w:val="00DE5879"/>
    <w:rsid w:val="00DE6226"/>
    <w:rsid w:val="00DE692D"/>
    <w:rsid w:val="00DE70AB"/>
    <w:rsid w:val="00DE7318"/>
    <w:rsid w:val="00DF010E"/>
    <w:rsid w:val="00DF07E1"/>
    <w:rsid w:val="00DF10DF"/>
    <w:rsid w:val="00DF1D24"/>
    <w:rsid w:val="00DF3A15"/>
    <w:rsid w:val="00DF3BD3"/>
    <w:rsid w:val="00DF460B"/>
    <w:rsid w:val="00DF5761"/>
    <w:rsid w:val="00DF67BC"/>
    <w:rsid w:val="00DF6A69"/>
    <w:rsid w:val="00DF7BAE"/>
    <w:rsid w:val="00E001D7"/>
    <w:rsid w:val="00E02A52"/>
    <w:rsid w:val="00E03F28"/>
    <w:rsid w:val="00E0409F"/>
    <w:rsid w:val="00E043FD"/>
    <w:rsid w:val="00E0445B"/>
    <w:rsid w:val="00E0500F"/>
    <w:rsid w:val="00E072FF"/>
    <w:rsid w:val="00E10900"/>
    <w:rsid w:val="00E1111E"/>
    <w:rsid w:val="00E11462"/>
    <w:rsid w:val="00E114FF"/>
    <w:rsid w:val="00E12F0F"/>
    <w:rsid w:val="00E1315B"/>
    <w:rsid w:val="00E132AD"/>
    <w:rsid w:val="00E13546"/>
    <w:rsid w:val="00E14517"/>
    <w:rsid w:val="00E14A58"/>
    <w:rsid w:val="00E14FFA"/>
    <w:rsid w:val="00E15605"/>
    <w:rsid w:val="00E159C8"/>
    <w:rsid w:val="00E1606C"/>
    <w:rsid w:val="00E160FB"/>
    <w:rsid w:val="00E16D3A"/>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37FAE"/>
    <w:rsid w:val="00E407B8"/>
    <w:rsid w:val="00E40C7E"/>
    <w:rsid w:val="00E40E07"/>
    <w:rsid w:val="00E41A30"/>
    <w:rsid w:val="00E42AF3"/>
    <w:rsid w:val="00E447B4"/>
    <w:rsid w:val="00E448D1"/>
    <w:rsid w:val="00E463D3"/>
    <w:rsid w:val="00E46775"/>
    <w:rsid w:val="00E46B7B"/>
    <w:rsid w:val="00E50AA5"/>
    <w:rsid w:val="00E52C97"/>
    <w:rsid w:val="00E539B9"/>
    <w:rsid w:val="00E53C5C"/>
    <w:rsid w:val="00E540F2"/>
    <w:rsid w:val="00E54692"/>
    <w:rsid w:val="00E54749"/>
    <w:rsid w:val="00E56BB6"/>
    <w:rsid w:val="00E60259"/>
    <w:rsid w:val="00E605F3"/>
    <w:rsid w:val="00E607AB"/>
    <w:rsid w:val="00E60B77"/>
    <w:rsid w:val="00E6115F"/>
    <w:rsid w:val="00E617EB"/>
    <w:rsid w:val="00E61EA7"/>
    <w:rsid w:val="00E632E8"/>
    <w:rsid w:val="00E634AC"/>
    <w:rsid w:val="00E64D3A"/>
    <w:rsid w:val="00E669A8"/>
    <w:rsid w:val="00E66D22"/>
    <w:rsid w:val="00E671B8"/>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A6"/>
    <w:rsid w:val="00E82DF1"/>
    <w:rsid w:val="00E830D6"/>
    <w:rsid w:val="00E83835"/>
    <w:rsid w:val="00E8436D"/>
    <w:rsid w:val="00E8439F"/>
    <w:rsid w:val="00E84ACA"/>
    <w:rsid w:val="00E84EB0"/>
    <w:rsid w:val="00E85AC4"/>
    <w:rsid w:val="00E85C7B"/>
    <w:rsid w:val="00E866AB"/>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B82"/>
    <w:rsid w:val="00E94F18"/>
    <w:rsid w:val="00E95867"/>
    <w:rsid w:val="00E96988"/>
    <w:rsid w:val="00E96F1C"/>
    <w:rsid w:val="00E9759B"/>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AAF"/>
    <w:rsid w:val="00EB02E7"/>
    <w:rsid w:val="00EB0406"/>
    <w:rsid w:val="00EB04F0"/>
    <w:rsid w:val="00EB14FE"/>
    <w:rsid w:val="00EB1806"/>
    <w:rsid w:val="00EB1BB5"/>
    <w:rsid w:val="00EB1F94"/>
    <w:rsid w:val="00EB1FEB"/>
    <w:rsid w:val="00EB27AA"/>
    <w:rsid w:val="00EB2910"/>
    <w:rsid w:val="00EB3790"/>
    <w:rsid w:val="00EB422E"/>
    <w:rsid w:val="00EB50B7"/>
    <w:rsid w:val="00EB5159"/>
    <w:rsid w:val="00EB5F73"/>
    <w:rsid w:val="00EB63B2"/>
    <w:rsid w:val="00EB64A3"/>
    <w:rsid w:val="00EB6775"/>
    <w:rsid w:val="00EB7584"/>
    <w:rsid w:val="00EB7594"/>
    <w:rsid w:val="00EB7737"/>
    <w:rsid w:val="00EC1C88"/>
    <w:rsid w:val="00EC2D20"/>
    <w:rsid w:val="00EC41F8"/>
    <w:rsid w:val="00EC50D2"/>
    <w:rsid w:val="00EC5250"/>
    <w:rsid w:val="00EC552C"/>
    <w:rsid w:val="00EC5BEA"/>
    <w:rsid w:val="00EC5F4B"/>
    <w:rsid w:val="00EC6239"/>
    <w:rsid w:val="00EC6E16"/>
    <w:rsid w:val="00EC7939"/>
    <w:rsid w:val="00EC79FF"/>
    <w:rsid w:val="00ED0DA0"/>
    <w:rsid w:val="00ED1954"/>
    <w:rsid w:val="00ED29C8"/>
    <w:rsid w:val="00ED32B1"/>
    <w:rsid w:val="00ED4A7F"/>
    <w:rsid w:val="00ED53DD"/>
    <w:rsid w:val="00ED5FFC"/>
    <w:rsid w:val="00ED6171"/>
    <w:rsid w:val="00ED708B"/>
    <w:rsid w:val="00ED7852"/>
    <w:rsid w:val="00ED7A5F"/>
    <w:rsid w:val="00EE0152"/>
    <w:rsid w:val="00EE05D2"/>
    <w:rsid w:val="00EE2EE8"/>
    <w:rsid w:val="00EE38EC"/>
    <w:rsid w:val="00EE3A6E"/>
    <w:rsid w:val="00EE3EEE"/>
    <w:rsid w:val="00EE4502"/>
    <w:rsid w:val="00EE582F"/>
    <w:rsid w:val="00EE666C"/>
    <w:rsid w:val="00EE6940"/>
    <w:rsid w:val="00EE7AD4"/>
    <w:rsid w:val="00EE7D07"/>
    <w:rsid w:val="00EF0445"/>
    <w:rsid w:val="00EF1DB9"/>
    <w:rsid w:val="00EF2B2B"/>
    <w:rsid w:val="00EF4A58"/>
    <w:rsid w:val="00EF4C22"/>
    <w:rsid w:val="00EF7172"/>
    <w:rsid w:val="00EF71EB"/>
    <w:rsid w:val="00EF7622"/>
    <w:rsid w:val="00EF7B34"/>
    <w:rsid w:val="00F005A2"/>
    <w:rsid w:val="00F00F9C"/>
    <w:rsid w:val="00F015B9"/>
    <w:rsid w:val="00F024FD"/>
    <w:rsid w:val="00F026D8"/>
    <w:rsid w:val="00F03EF0"/>
    <w:rsid w:val="00F04B84"/>
    <w:rsid w:val="00F04CDB"/>
    <w:rsid w:val="00F06579"/>
    <w:rsid w:val="00F065EE"/>
    <w:rsid w:val="00F07FF3"/>
    <w:rsid w:val="00F12E03"/>
    <w:rsid w:val="00F12EC6"/>
    <w:rsid w:val="00F12F99"/>
    <w:rsid w:val="00F13FC8"/>
    <w:rsid w:val="00F1500D"/>
    <w:rsid w:val="00F15308"/>
    <w:rsid w:val="00F15889"/>
    <w:rsid w:val="00F15EE2"/>
    <w:rsid w:val="00F17244"/>
    <w:rsid w:val="00F17FDE"/>
    <w:rsid w:val="00F204E7"/>
    <w:rsid w:val="00F21275"/>
    <w:rsid w:val="00F216A3"/>
    <w:rsid w:val="00F21A38"/>
    <w:rsid w:val="00F23715"/>
    <w:rsid w:val="00F23B4C"/>
    <w:rsid w:val="00F23EB2"/>
    <w:rsid w:val="00F244EC"/>
    <w:rsid w:val="00F253EA"/>
    <w:rsid w:val="00F25AAC"/>
    <w:rsid w:val="00F25FCB"/>
    <w:rsid w:val="00F26581"/>
    <w:rsid w:val="00F275FF"/>
    <w:rsid w:val="00F2779C"/>
    <w:rsid w:val="00F27812"/>
    <w:rsid w:val="00F3161D"/>
    <w:rsid w:val="00F31D82"/>
    <w:rsid w:val="00F32156"/>
    <w:rsid w:val="00F3287A"/>
    <w:rsid w:val="00F3364B"/>
    <w:rsid w:val="00F34B5E"/>
    <w:rsid w:val="00F34C48"/>
    <w:rsid w:val="00F355AE"/>
    <w:rsid w:val="00F359E7"/>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3B77"/>
    <w:rsid w:val="00F54C44"/>
    <w:rsid w:val="00F54F5F"/>
    <w:rsid w:val="00F551A3"/>
    <w:rsid w:val="00F55561"/>
    <w:rsid w:val="00F55756"/>
    <w:rsid w:val="00F55F8D"/>
    <w:rsid w:val="00F56766"/>
    <w:rsid w:val="00F57BB3"/>
    <w:rsid w:val="00F60934"/>
    <w:rsid w:val="00F6157C"/>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A7D"/>
    <w:rsid w:val="00F7511D"/>
    <w:rsid w:val="00F75355"/>
    <w:rsid w:val="00F7557A"/>
    <w:rsid w:val="00F75630"/>
    <w:rsid w:val="00F761D2"/>
    <w:rsid w:val="00F765F0"/>
    <w:rsid w:val="00F76D0A"/>
    <w:rsid w:val="00F77B17"/>
    <w:rsid w:val="00F77EC7"/>
    <w:rsid w:val="00F81721"/>
    <w:rsid w:val="00F81F39"/>
    <w:rsid w:val="00F825E3"/>
    <w:rsid w:val="00F82A67"/>
    <w:rsid w:val="00F82E79"/>
    <w:rsid w:val="00F83247"/>
    <w:rsid w:val="00F833CE"/>
    <w:rsid w:val="00F8385F"/>
    <w:rsid w:val="00F83AC0"/>
    <w:rsid w:val="00F84198"/>
    <w:rsid w:val="00F84B50"/>
    <w:rsid w:val="00F8579F"/>
    <w:rsid w:val="00F85828"/>
    <w:rsid w:val="00F87C2A"/>
    <w:rsid w:val="00F90433"/>
    <w:rsid w:val="00F91649"/>
    <w:rsid w:val="00F92332"/>
    <w:rsid w:val="00F9282E"/>
    <w:rsid w:val="00F92D23"/>
    <w:rsid w:val="00F93FF3"/>
    <w:rsid w:val="00F94B6B"/>
    <w:rsid w:val="00F95877"/>
    <w:rsid w:val="00F9594C"/>
    <w:rsid w:val="00F96CC0"/>
    <w:rsid w:val="00F97553"/>
    <w:rsid w:val="00FA0CE5"/>
    <w:rsid w:val="00FA28F4"/>
    <w:rsid w:val="00FA2FA3"/>
    <w:rsid w:val="00FA3BEB"/>
    <w:rsid w:val="00FA4F26"/>
    <w:rsid w:val="00FA5941"/>
    <w:rsid w:val="00FA63D9"/>
    <w:rsid w:val="00FA6706"/>
    <w:rsid w:val="00FA6A58"/>
    <w:rsid w:val="00FA6A6C"/>
    <w:rsid w:val="00FA7999"/>
    <w:rsid w:val="00FA7EF1"/>
    <w:rsid w:val="00FB16AB"/>
    <w:rsid w:val="00FB3102"/>
    <w:rsid w:val="00FB3243"/>
    <w:rsid w:val="00FB3A1C"/>
    <w:rsid w:val="00FB4453"/>
    <w:rsid w:val="00FB4A6B"/>
    <w:rsid w:val="00FB4CDE"/>
    <w:rsid w:val="00FB51BC"/>
    <w:rsid w:val="00FB72C3"/>
    <w:rsid w:val="00FB7A52"/>
    <w:rsid w:val="00FB7D8A"/>
    <w:rsid w:val="00FC07BF"/>
    <w:rsid w:val="00FC1D20"/>
    <w:rsid w:val="00FC2D04"/>
    <w:rsid w:val="00FC2D7F"/>
    <w:rsid w:val="00FC2FA0"/>
    <w:rsid w:val="00FC3687"/>
    <w:rsid w:val="00FC38BB"/>
    <w:rsid w:val="00FC3FB5"/>
    <w:rsid w:val="00FC46F1"/>
    <w:rsid w:val="00FC486C"/>
    <w:rsid w:val="00FC4F0F"/>
    <w:rsid w:val="00FC5053"/>
    <w:rsid w:val="00FC5654"/>
    <w:rsid w:val="00FC6824"/>
    <w:rsid w:val="00FC6A9A"/>
    <w:rsid w:val="00FC6D1B"/>
    <w:rsid w:val="00FD1622"/>
    <w:rsid w:val="00FD16B7"/>
    <w:rsid w:val="00FD1ED7"/>
    <w:rsid w:val="00FD208F"/>
    <w:rsid w:val="00FD2D47"/>
    <w:rsid w:val="00FD31C9"/>
    <w:rsid w:val="00FD44C7"/>
    <w:rsid w:val="00FD5CE0"/>
    <w:rsid w:val="00FD6006"/>
    <w:rsid w:val="00FD7771"/>
    <w:rsid w:val="00FE05DA"/>
    <w:rsid w:val="00FE0F30"/>
    <w:rsid w:val="00FE1458"/>
    <w:rsid w:val="00FE1F2E"/>
    <w:rsid w:val="00FE474A"/>
    <w:rsid w:val="00FE4B03"/>
    <w:rsid w:val="00FE63E5"/>
    <w:rsid w:val="00FE6993"/>
    <w:rsid w:val="00FE6A37"/>
    <w:rsid w:val="00FE78FC"/>
    <w:rsid w:val="00FE7DAB"/>
    <w:rsid w:val="00FF0973"/>
    <w:rsid w:val="00FF1903"/>
    <w:rsid w:val="00FF35A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eader" Target="header2.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microsoft.com/office/2011/relationships/commentsExtended" Target="commentsExtended.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DC7"/>
    <w:rsid w:val="00510DC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10D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E3057-BAF7-4F57-B402-99196A30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10843</TotalTime>
  <Pages>131</Pages>
  <Words>37151</Words>
  <Characters>204331</Characters>
  <Application>Microsoft Office Word</Application>
  <DocSecurity>0</DocSecurity>
  <Lines>1702</Lines>
  <Paragraphs>481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2631</cp:revision>
  <cp:lastPrinted>2018-12-28T15:28:00Z</cp:lastPrinted>
  <dcterms:created xsi:type="dcterms:W3CDTF">2018-08-22T09:00:00Z</dcterms:created>
  <dcterms:modified xsi:type="dcterms:W3CDTF">2019-01-07T18:52:00Z</dcterms:modified>
</cp:coreProperties>
</file>