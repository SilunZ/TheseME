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5512871"/>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5512872"/>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5512873"/>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bookmarkStart w:id="3" w:name="_Toc535512874" w:displacedByCustomXml="next"/>
    <w:sdt>
      <w:sdtPr>
        <w:rPr>
          <w:b w:val="0"/>
          <w:caps w:val="0"/>
          <w:sz w:val="22"/>
          <w:szCs w:val="20"/>
        </w:rPr>
        <w:id w:val="1158811609"/>
        <w:docPartObj>
          <w:docPartGallery w:val="Table of Contents"/>
          <w:docPartUnique/>
        </w:docPartObj>
      </w:sdtPr>
      <w:sdtEndPr>
        <w:rPr>
          <w:bCs/>
        </w:rPr>
      </w:sdtEndPr>
      <w:sdtContent>
        <w:p w14:paraId="69C8291E" w14:textId="73BD0C7B" w:rsidR="00162B5B" w:rsidRPr="001E51D1" w:rsidRDefault="00EC5250" w:rsidP="001E51D1">
          <w:pPr>
            <w:pStyle w:val="Titre1"/>
            <w:numPr>
              <w:ilvl w:val="0"/>
              <w:numId w:val="0"/>
            </w:numPr>
            <w:ind w:left="567" w:hanging="567"/>
          </w:pPr>
          <w:r>
            <w:t>Sommaire</w:t>
          </w:r>
          <w:bookmarkEnd w:id="3"/>
        </w:p>
        <w:p w14:paraId="1CE605B7" w14:textId="77777777" w:rsidR="00820D82" w:rsidRPr="00820D82" w:rsidRDefault="00820D82" w:rsidP="00820D82">
          <w:pPr>
            <w:rPr>
              <w:rFonts w:eastAsiaTheme="majorEastAsia"/>
            </w:rPr>
          </w:pPr>
        </w:p>
        <w:p w14:paraId="7D951311" w14:textId="77777777" w:rsidR="00B545DD" w:rsidRDefault="00162B5B">
          <w:pPr>
            <w:pStyle w:val="TM1"/>
            <w:rPr>
              <w:rFonts w:asciiTheme="minorHAnsi" w:eastAsiaTheme="minorEastAsia" w:hAnsiTheme="minorHAnsi" w:cstheme="minorBidi"/>
              <w:sz w:val="22"/>
              <w:szCs w:val="22"/>
              <w:lang w:eastAsia="zh-CN"/>
            </w:rPr>
          </w:pPr>
          <w:r>
            <w:rPr>
              <w:bCs/>
              <w:sz w:val="32"/>
              <w:szCs w:val="32"/>
            </w:rPr>
            <w:fldChar w:fldCharType="begin"/>
          </w:r>
          <w:r w:rsidRPr="001817EF">
            <w:rPr>
              <w:bCs/>
            </w:rPr>
            <w:instrText xml:space="preserve"> TOC \o "1-3" \h \z \u </w:instrText>
          </w:r>
          <w:r>
            <w:rPr>
              <w:bCs/>
              <w:sz w:val="32"/>
              <w:szCs w:val="32"/>
            </w:rPr>
            <w:fldChar w:fldCharType="separate"/>
          </w:r>
          <w:hyperlink w:anchor="_Toc535512871" w:history="1">
            <w:r w:rsidR="00B545DD" w:rsidRPr="008363D9">
              <w:rPr>
                <w:rStyle w:val="Lienhypertexte"/>
              </w:rPr>
              <w:t>Résumé</w:t>
            </w:r>
            <w:r w:rsidR="00B545DD">
              <w:rPr>
                <w:webHidden/>
              </w:rPr>
              <w:tab/>
            </w:r>
            <w:r w:rsidR="00B545DD">
              <w:rPr>
                <w:webHidden/>
              </w:rPr>
              <w:fldChar w:fldCharType="begin"/>
            </w:r>
            <w:r w:rsidR="00B545DD">
              <w:rPr>
                <w:webHidden/>
              </w:rPr>
              <w:instrText xml:space="preserve"> PAGEREF _Toc535512871 \h </w:instrText>
            </w:r>
            <w:r w:rsidR="00B545DD">
              <w:rPr>
                <w:webHidden/>
              </w:rPr>
            </w:r>
            <w:r w:rsidR="00B545DD">
              <w:rPr>
                <w:webHidden/>
              </w:rPr>
              <w:fldChar w:fldCharType="separate"/>
            </w:r>
            <w:r w:rsidR="00B545DD">
              <w:rPr>
                <w:webHidden/>
              </w:rPr>
              <w:t>2</w:t>
            </w:r>
            <w:r w:rsidR="00B545DD">
              <w:rPr>
                <w:webHidden/>
              </w:rPr>
              <w:fldChar w:fldCharType="end"/>
            </w:r>
          </w:hyperlink>
        </w:p>
        <w:p w14:paraId="5B096969" w14:textId="77777777" w:rsidR="00B545DD" w:rsidRDefault="00B545DD">
          <w:pPr>
            <w:pStyle w:val="TM1"/>
            <w:rPr>
              <w:rFonts w:asciiTheme="minorHAnsi" w:eastAsiaTheme="minorEastAsia" w:hAnsiTheme="minorHAnsi" w:cstheme="minorBidi"/>
              <w:sz w:val="22"/>
              <w:szCs w:val="22"/>
              <w:lang w:eastAsia="zh-CN"/>
            </w:rPr>
          </w:pPr>
          <w:hyperlink w:anchor="_Toc535512872" w:history="1">
            <w:r w:rsidRPr="008363D9">
              <w:rPr>
                <w:rStyle w:val="Lienhypertexte"/>
                <w:rFonts w:eastAsiaTheme="majorEastAsia"/>
              </w:rPr>
              <w:t>Abstract</w:t>
            </w:r>
            <w:r>
              <w:rPr>
                <w:webHidden/>
              </w:rPr>
              <w:tab/>
            </w:r>
            <w:r>
              <w:rPr>
                <w:webHidden/>
              </w:rPr>
              <w:fldChar w:fldCharType="begin"/>
            </w:r>
            <w:r>
              <w:rPr>
                <w:webHidden/>
              </w:rPr>
              <w:instrText xml:space="preserve"> PAGEREF _Toc535512872 \h </w:instrText>
            </w:r>
            <w:r>
              <w:rPr>
                <w:webHidden/>
              </w:rPr>
            </w:r>
            <w:r>
              <w:rPr>
                <w:webHidden/>
              </w:rPr>
              <w:fldChar w:fldCharType="separate"/>
            </w:r>
            <w:r>
              <w:rPr>
                <w:webHidden/>
              </w:rPr>
              <w:t>3</w:t>
            </w:r>
            <w:r>
              <w:rPr>
                <w:webHidden/>
              </w:rPr>
              <w:fldChar w:fldCharType="end"/>
            </w:r>
          </w:hyperlink>
        </w:p>
        <w:p w14:paraId="131DD343" w14:textId="77777777" w:rsidR="00B545DD" w:rsidRDefault="00B545DD">
          <w:pPr>
            <w:pStyle w:val="TM1"/>
            <w:rPr>
              <w:rFonts w:asciiTheme="minorHAnsi" w:eastAsiaTheme="minorEastAsia" w:hAnsiTheme="minorHAnsi" w:cstheme="minorBidi"/>
              <w:sz w:val="22"/>
              <w:szCs w:val="22"/>
              <w:lang w:eastAsia="zh-CN"/>
            </w:rPr>
          </w:pPr>
          <w:hyperlink w:anchor="_Toc535512873" w:history="1">
            <w:r w:rsidRPr="008363D9">
              <w:rPr>
                <w:rStyle w:val="Lienhypertexte"/>
              </w:rPr>
              <w:t>Remerciements</w:t>
            </w:r>
            <w:r>
              <w:rPr>
                <w:webHidden/>
              </w:rPr>
              <w:tab/>
            </w:r>
            <w:r>
              <w:rPr>
                <w:webHidden/>
              </w:rPr>
              <w:fldChar w:fldCharType="begin"/>
            </w:r>
            <w:r>
              <w:rPr>
                <w:webHidden/>
              </w:rPr>
              <w:instrText xml:space="preserve"> PAGEREF _Toc535512873 \h </w:instrText>
            </w:r>
            <w:r>
              <w:rPr>
                <w:webHidden/>
              </w:rPr>
            </w:r>
            <w:r>
              <w:rPr>
                <w:webHidden/>
              </w:rPr>
              <w:fldChar w:fldCharType="separate"/>
            </w:r>
            <w:r>
              <w:rPr>
                <w:webHidden/>
              </w:rPr>
              <w:t>4</w:t>
            </w:r>
            <w:r>
              <w:rPr>
                <w:webHidden/>
              </w:rPr>
              <w:fldChar w:fldCharType="end"/>
            </w:r>
          </w:hyperlink>
        </w:p>
        <w:p w14:paraId="7A3E7D50" w14:textId="77777777" w:rsidR="00B545DD" w:rsidRDefault="00B545DD">
          <w:pPr>
            <w:pStyle w:val="TM1"/>
            <w:rPr>
              <w:rFonts w:asciiTheme="minorHAnsi" w:eastAsiaTheme="minorEastAsia" w:hAnsiTheme="minorHAnsi" w:cstheme="minorBidi"/>
              <w:sz w:val="22"/>
              <w:szCs w:val="22"/>
              <w:lang w:eastAsia="zh-CN"/>
            </w:rPr>
          </w:pPr>
          <w:hyperlink w:anchor="_Toc535512874" w:history="1">
            <w:r w:rsidRPr="008363D9">
              <w:rPr>
                <w:rStyle w:val="Lienhypertexte"/>
              </w:rPr>
              <w:t>Sommaire</w:t>
            </w:r>
            <w:r>
              <w:rPr>
                <w:webHidden/>
              </w:rPr>
              <w:tab/>
            </w:r>
            <w:r>
              <w:rPr>
                <w:webHidden/>
              </w:rPr>
              <w:fldChar w:fldCharType="begin"/>
            </w:r>
            <w:r>
              <w:rPr>
                <w:webHidden/>
              </w:rPr>
              <w:instrText xml:space="preserve"> PAGEREF _Toc535512874 \h </w:instrText>
            </w:r>
            <w:r>
              <w:rPr>
                <w:webHidden/>
              </w:rPr>
            </w:r>
            <w:r>
              <w:rPr>
                <w:webHidden/>
              </w:rPr>
              <w:fldChar w:fldCharType="separate"/>
            </w:r>
            <w:r>
              <w:rPr>
                <w:webHidden/>
              </w:rPr>
              <w:t>5</w:t>
            </w:r>
            <w:r>
              <w:rPr>
                <w:webHidden/>
              </w:rPr>
              <w:fldChar w:fldCharType="end"/>
            </w:r>
          </w:hyperlink>
        </w:p>
        <w:p w14:paraId="4A5A6D4F" w14:textId="77777777" w:rsidR="00B545DD" w:rsidRDefault="00B545DD">
          <w:pPr>
            <w:pStyle w:val="TM1"/>
            <w:rPr>
              <w:rFonts w:asciiTheme="minorHAnsi" w:eastAsiaTheme="minorEastAsia" w:hAnsiTheme="minorHAnsi" w:cstheme="minorBidi"/>
              <w:sz w:val="22"/>
              <w:szCs w:val="22"/>
              <w:lang w:eastAsia="zh-CN"/>
            </w:rPr>
          </w:pPr>
          <w:hyperlink w:anchor="_Toc535512875" w:history="1">
            <w:r w:rsidRPr="008363D9">
              <w:rPr>
                <w:rStyle w:val="Lienhypertexte"/>
              </w:rPr>
              <w:t>Nomenclature</w:t>
            </w:r>
            <w:r>
              <w:rPr>
                <w:webHidden/>
              </w:rPr>
              <w:tab/>
            </w:r>
            <w:r>
              <w:rPr>
                <w:webHidden/>
              </w:rPr>
              <w:fldChar w:fldCharType="begin"/>
            </w:r>
            <w:r>
              <w:rPr>
                <w:webHidden/>
              </w:rPr>
              <w:instrText xml:space="preserve"> PAGEREF _Toc535512875 \h </w:instrText>
            </w:r>
            <w:r>
              <w:rPr>
                <w:webHidden/>
              </w:rPr>
            </w:r>
            <w:r>
              <w:rPr>
                <w:webHidden/>
              </w:rPr>
              <w:fldChar w:fldCharType="separate"/>
            </w:r>
            <w:r>
              <w:rPr>
                <w:webHidden/>
              </w:rPr>
              <w:t>8</w:t>
            </w:r>
            <w:r>
              <w:rPr>
                <w:webHidden/>
              </w:rPr>
              <w:fldChar w:fldCharType="end"/>
            </w:r>
          </w:hyperlink>
        </w:p>
        <w:p w14:paraId="0A20444C" w14:textId="77777777" w:rsidR="00B545DD" w:rsidRDefault="00B545DD">
          <w:pPr>
            <w:pStyle w:val="TM1"/>
            <w:rPr>
              <w:rFonts w:asciiTheme="minorHAnsi" w:eastAsiaTheme="minorEastAsia" w:hAnsiTheme="minorHAnsi" w:cstheme="minorBidi"/>
              <w:sz w:val="22"/>
              <w:szCs w:val="22"/>
              <w:lang w:eastAsia="zh-CN"/>
            </w:rPr>
          </w:pPr>
          <w:hyperlink w:anchor="_Toc535512876" w:history="1">
            <w:r w:rsidRPr="008363D9">
              <w:rPr>
                <w:rStyle w:val="Lienhypertexte"/>
              </w:rPr>
              <w:t>Introduction générale</w:t>
            </w:r>
            <w:r>
              <w:rPr>
                <w:webHidden/>
              </w:rPr>
              <w:tab/>
            </w:r>
            <w:r>
              <w:rPr>
                <w:webHidden/>
              </w:rPr>
              <w:fldChar w:fldCharType="begin"/>
            </w:r>
            <w:r>
              <w:rPr>
                <w:webHidden/>
              </w:rPr>
              <w:instrText xml:space="preserve"> PAGEREF _Toc535512876 \h </w:instrText>
            </w:r>
            <w:r>
              <w:rPr>
                <w:webHidden/>
              </w:rPr>
            </w:r>
            <w:r>
              <w:rPr>
                <w:webHidden/>
              </w:rPr>
              <w:fldChar w:fldCharType="separate"/>
            </w:r>
            <w:r>
              <w:rPr>
                <w:webHidden/>
              </w:rPr>
              <w:t>13</w:t>
            </w:r>
            <w:r>
              <w:rPr>
                <w:webHidden/>
              </w:rPr>
              <w:fldChar w:fldCharType="end"/>
            </w:r>
          </w:hyperlink>
        </w:p>
        <w:p w14:paraId="12E8CDDC" w14:textId="77777777" w:rsidR="00B545DD" w:rsidRDefault="00B545DD">
          <w:pPr>
            <w:pStyle w:val="TM1"/>
            <w:rPr>
              <w:rFonts w:asciiTheme="minorHAnsi" w:eastAsiaTheme="minorEastAsia" w:hAnsiTheme="minorHAnsi" w:cstheme="minorBidi"/>
              <w:sz w:val="22"/>
              <w:szCs w:val="22"/>
              <w:lang w:eastAsia="zh-CN"/>
            </w:rPr>
          </w:pPr>
          <w:hyperlink w:anchor="_Toc535512877" w:history="1">
            <w:r w:rsidRPr="008363D9">
              <w:rPr>
                <w:rStyle w:val="Lienhypertexte"/>
              </w:rPr>
              <w:t>Chapitre 1 :  Etude bibliographique</w:t>
            </w:r>
            <w:r>
              <w:rPr>
                <w:webHidden/>
              </w:rPr>
              <w:tab/>
            </w:r>
            <w:r>
              <w:rPr>
                <w:webHidden/>
              </w:rPr>
              <w:fldChar w:fldCharType="begin"/>
            </w:r>
            <w:r>
              <w:rPr>
                <w:webHidden/>
              </w:rPr>
              <w:instrText xml:space="preserve"> PAGEREF _Toc535512877 \h </w:instrText>
            </w:r>
            <w:r>
              <w:rPr>
                <w:webHidden/>
              </w:rPr>
            </w:r>
            <w:r>
              <w:rPr>
                <w:webHidden/>
              </w:rPr>
              <w:fldChar w:fldCharType="separate"/>
            </w:r>
            <w:r>
              <w:rPr>
                <w:webHidden/>
              </w:rPr>
              <w:t>17</w:t>
            </w:r>
            <w:r>
              <w:rPr>
                <w:webHidden/>
              </w:rPr>
              <w:fldChar w:fldCharType="end"/>
            </w:r>
          </w:hyperlink>
        </w:p>
        <w:p w14:paraId="082E37E2"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878" w:history="1">
            <w:r w:rsidRPr="008363D9">
              <w:rPr>
                <w:rStyle w:val="Lienhypertexte"/>
                <w:noProof/>
              </w:rPr>
              <w:t>1.1</w:t>
            </w:r>
            <w:r>
              <w:rPr>
                <w:rFonts w:asciiTheme="minorHAnsi" w:eastAsiaTheme="minorEastAsia" w:hAnsiTheme="minorHAnsi" w:cstheme="minorBidi"/>
                <w:noProof/>
                <w:szCs w:val="22"/>
                <w:lang w:eastAsia="zh-CN"/>
              </w:rPr>
              <w:tab/>
            </w:r>
            <w:r w:rsidRPr="008363D9">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_Toc535512878 \h </w:instrText>
            </w:r>
            <w:r>
              <w:rPr>
                <w:noProof/>
                <w:webHidden/>
              </w:rPr>
            </w:r>
            <w:r>
              <w:rPr>
                <w:noProof/>
                <w:webHidden/>
              </w:rPr>
              <w:fldChar w:fldCharType="separate"/>
            </w:r>
            <w:r>
              <w:rPr>
                <w:noProof/>
                <w:webHidden/>
              </w:rPr>
              <w:t>17</w:t>
            </w:r>
            <w:r>
              <w:rPr>
                <w:noProof/>
                <w:webHidden/>
              </w:rPr>
              <w:fldChar w:fldCharType="end"/>
            </w:r>
          </w:hyperlink>
        </w:p>
        <w:p w14:paraId="70228D19"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879" w:history="1">
            <w:r w:rsidRPr="008363D9">
              <w:rPr>
                <w:rStyle w:val="Lienhypertexte"/>
                <w:noProof/>
              </w:rPr>
              <w:t>1.1.1</w:t>
            </w:r>
            <w:r>
              <w:rPr>
                <w:rFonts w:asciiTheme="minorHAnsi" w:eastAsiaTheme="minorEastAsia" w:hAnsiTheme="minorHAnsi" w:cstheme="minorBidi"/>
                <w:noProof/>
                <w:szCs w:val="22"/>
                <w:lang w:eastAsia="zh-CN"/>
              </w:rPr>
              <w:tab/>
            </w:r>
            <w:r w:rsidRPr="008363D9">
              <w:rPr>
                <w:rStyle w:val="Lienhypertexte"/>
                <w:noProof/>
              </w:rPr>
              <w:t>Effet Newkirk</w:t>
            </w:r>
            <w:r>
              <w:rPr>
                <w:noProof/>
                <w:webHidden/>
              </w:rPr>
              <w:tab/>
            </w:r>
            <w:r>
              <w:rPr>
                <w:noProof/>
                <w:webHidden/>
              </w:rPr>
              <w:fldChar w:fldCharType="begin"/>
            </w:r>
            <w:r>
              <w:rPr>
                <w:noProof/>
                <w:webHidden/>
              </w:rPr>
              <w:instrText xml:space="preserve"> PAGEREF _Toc535512879 \h </w:instrText>
            </w:r>
            <w:r>
              <w:rPr>
                <w:noProof/>
                <w:webHidden/>
              </w:rPr>
            </w:r>
            <w:r>
              <w:rPr>
                <w:noProof/>
                <w:webHidden/>
              </w:rPr>
              <w:fldChar w:fldCharType="separate"/>
            </w:r>
            <w:r>
              <w:rPr>
                <w:noProof/>
                <w:webHidden/>
              </w:rPr>
              <w:t>17</w:t>
            </w:r>
            <w:r>
              <w:rPr>
                <w:noProof/>
                <w:webHidden/>
              </w:rPr>
              <w:fldChar w:fldCharType="end"/>
            </w:r>
          </w:hyperlink>
        </w:p>
        <w:p w14:paraId="788BFA87"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880" w:history="1">
            <w:r w:rsidRPr="008363D9">
              <w:rPr>
                <w:rStyle w:val="Lienhypertexte"/>
                <w:noProof/>
              </w:rPr>
              <w:t>1.1.2</w:t>
            </w:r>
            <w:r>
              <w:rPr>
                <w:rFonts w:asciiTheme="minorHAnsi" w:eastAsiaTheme="minorEastAsia" w:hAnsiTheme="minorHAnsi" w:cstheme="minorBidi"/>
                <w:noProof/>
                <w:szCs w:val="22"/>
                <w:lang w:eastAsia="zh-CN"/>
              </w:rPr>
              <w:tab/>
            </w:r>
            <w:r w:rsidRPr="008363D9">
              <w:rPr>
                <w:rStyle w:val="Lienhypertexte"/>
                <w:noProof/>
              </w:rPr>
              <w:t>Effet Morton</w:t>
            </w:r>
            <w:r>
              <w:rPr>
                <w:noProof/>
                <w:webHidden/>
              </w:rPr>
              <w:tab/>
            </w:r>
            <w:r>
              <w:rPr>
                <w:noProof/>
                <w:webHidden/>
              </w:rPr>
              <w:fldChar w:fldCharType="begin"/>
            </w:r>
            <w:r>
              <w:rPr>
                <w:noProof/>
                <w:webHidden/>
              </w:rPr>
              <w:instrText xml:space="preserve"> PAGEREF _Toc535512880 \h </w:instrText>
            </w:r>
            <w:r>
              <w:rPr>
                <w:noProof/>
                <w:webHidden/>
              </w:rPr>
            </w:r>
            <w:r>
              <w:rPr>
                <w:noProof/>
                <w:webHidden/>
              </w:rPr>
              <w:fldChar w:fldCharType="separate"/>
            </w:r>
            <w:r>
              <w:rPr>
                <w:noProof/>
                <w:webHidden/>
              </w:rPr>
              <w:t>20</w:t>
            </w:r>
            <w:r>
              <w:rPr>
                <w:noProof/>
                <w:webHidden/>
              </w:rPr>
              <w:fldChar w:fldCharType="end"/>
            </w:r>
          </w:hyperlink>
        </w:p>
        <w:p w14:paraId="2D171663"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881" w:history="1">
            <w:r w:rsidRPr="008363D9">
              <w:rPr>
                <w:rStyle w:val="Lienhypertexte"/>
                <w:noProof/>
              </w:rPr>
              <w:t>1.2</w:t>
            </w:r>
            <w:r>
              <w:rPr>
                <w:rFonts w:asciiTheme="minorHAnsi" w:eastAsiaTheme="minorEastAsia" w:hAnsiTheme="minorHAnsi" w:cstheme="minorBidi"/>
                <w:noProof/>
                <w:szCs w:val="22"/>
                <w:lang w:eastAsia="zh-CN"/>
              </w:rPr>
              <w:tab/>
            </w:r>
            <w:r w:rsidRPr="008363D9">
              <w:rPr>
                <w:rStyle w:val="Lienhypertexte"/>
                <w:noProof/>
              </w:rPr>
              <w:t>Etudes expérimentales et cas industriels</w:t>
            </w:r>
            <w:r>
              <w:rPr>
                <w:noProof/>
                <w:webHidden/>
              </w:rPr>
              <w:tab/>
            </w:r>
            <w:r>
              <w:rPr>
                <w:noProof/>
                <w:webHidden/>
              </w:rPr>
              <w:fldChar w:fldCharType="begin"/>
            </w:r>
            <w:r>
              <w:rPr>
                <w:noProof/>
                <w:webHidden/>
              </w:rPr>
              <w:instrText xml:space="preserve"> PAGEREF _Toc535512881 \h </w:instrText>
            </w:r>
            <w:r>
              <w:rPr>
                <w:noProof/>
                <w:webHidden/>
              </w:rPr>
            </w:r>
            <w:r>
              <w:rPr>
                <w:noProof/>
                <w:webHidden/>
              </w:rPr>
              <w:fldChar w:fldCharType="separate"/>
            </w:r>
            <w:r>
              <w:rPr>
                <w:noProof/>
                <w:webHidden/>
              </w:rPr>
              <w:t>22</w:t>
            </w:r>
            <w:r>
              <w:rPr>
                <w:noProof/>
                <w:webHidden/>
              </w:rPr>
              <w:fldChar w:fldCharType="end"/>
            </w:r>
          </w:hyperlink>
        </w:p>
        <w:p w14:paraId="69C2ABDA"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882" w:history="1">
            <w:r w:rsidRPr="008363D9">
              <w:rPr>
                <w:rStyle w:val="Lienhypertexte"/>
                <w:noProof/>
              </w:rPr>
              <w:t>1.3</w:t>
            </w:r>
            <w:r>
              <w:rPr>
                <w:rFonts w:asciiTheme="minorHAnsi" w:eastAsiaTheme="minorEastAsia" w:hAnsiTheme="minorHAnsi" w:cstheme="minorBidi"/>
                <w:noProof/>
                <w:szCs w:val="22"/>
                <w:lang w:eastAsia="zh-CN"/>
              </w:rPr>
              <w:tab/>
            </w:r>
            <w:r w:rsidRPr="008363D9">
              <w:rPr>
                <w:rStyle w:val="Lienhypertexte"/>
                <w:noProof/>
              </w:rPr>
              <w:t>Modeles theoriques</w:t>
            </w:r>
            <w:r>
              <w:rPr>
                <w:noProof/>
                <w:webHidden/>
              </w:rPr>
              <w:tab/>
            </w:r>
            <w:r>
              <w:rPr>
                <w:noProof/>
                <w:webHidden/>
              </w:rPr>
              <w:fldChar w:fldCharType="begin"/>
            </w:r>
            <w:r>
              <w:rPr>
                <w:noProof/>
                <w:webHidden/>
              </w:rPr>
              <w:instrText xml:space="preserve"> PAGEREF _Toc535512882 \h </w:instrText>
            </w:r>
            <w:r>
              <w:rPr>
                <w:noProof/>
                <w:webHidden/>
              </w:rPr>
            </w:r>
            <w:r>
              <w:rPr>
                <w:noProof/>
                <w:webHidden/>
              </w:rPr>
              <w:fldChar w:fldCharType="separate"/>
            </w:r>
            <w:r>
              <w:rPr>
                <w:noProof/>
                <w:webHidden/>
              </w:rPr>
              <w:t>26</w:t>
            </w:r>
            <w:r>
              <w:rPr>
                <w:noProof/>
                <w:webHidden/>
              </w:rPr>
              <w:fldChar w:fldCharType="end"/>
            </w:r>
          </w:hyperlink>
        </w:p>
        <w:p w14:paraId="6C47CCDE"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883" w:history="1">
            <w:r w:rsidRPr="008363D9">
              <w:rPr>
                <w:rStyle w:val="Lienhypertexte"/>
                <w:noProof/>
              </w:rPr>
              <w:t>1.3.1</w:t>
            </w:r>
            <w:r>
              <w:rPr>
                <w:rFonts w:asciiTheme="minorHAnsi" w:eastAsiaTheme="minorEastAsia" w:hAnsiTheme="minorHAnsi" w:cstheme="minorBidi"/>
                <w:noProof/>
                <w:szCs w:val="22"/>
                <w:lang w:eastAsia="zh-CN"/>
              </w:rPr>
              <w:tab/>
            </w:r>
            <w:r w:rsidRPr="008363D9">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_Toc535512883 \h </w:instrText>
            </w:r>
            <w:r>
              <w:rPr>
                <w:noProof/>
                <w:webHidden/>
              </w:rPr>
            </w:r>
            <w:r>
              <w:rPr>
                <w:noProof/>
                <w:webHidden/>
              </w:rPr>
              <w:fldChar w:fldCharType="separate"/>
            </w:r>
            <w:r>
              <w:rPr>
                <w:noProof/>
                <w:webHidden/>
              </w:rPr>
              <w:t>26</w:t>
            </w:r>
            <w:r>
              <w:rPr>
                <w:noProof/>
                <w:webHidden/>
              </w:rPr>
              <w:fldChar w:fldCharType="end"/>
            </w:r>
          </w:hyperlink>
        </w:p>
        <w:p w14:paraId="198B5876"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884" w:history="1">
            <w:r w:rsidRPr="008363D9">
              <w:rPr>
                <w:rStyle w:val="Lienhypertexte"/>
                <w:noProof/>
              </w:rPr>
              <w:t>1.3.2</w:t>
            </w:r>
            <w:r>
              <w:rPr>
                <w:rFonts w:asciiTheme="minorHAnsi" w:eastAsiaTheme="minorEastAsia" w:hAnsiTheme="minorHAnsi" w:cstheme="minorBidi"/>
                <w:noProof/>
                <w:szCs w:val="22"/>
                <w:lang w:eastAsia="zh-CN"/>
              </w:rPr>
              <w:tab/>
            </w:r>
            <w:r w:rsidRPr="008363D9">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_Toc535512884 \h </w:instrText>
            </w:r>
            <w:r>
              <w:rPr>
                <w:noProof/>
                <w:webHidden/>
              </w:rPr>
            </w:r>
            <w:r>
              <w:rPr>
                <w:noProof/>
                <w:webHidden/>
              </w:rPr>
              <w:fldChar w:fldCharType="separate"/>
            </w:r>
            <w:r>
              <w:rPr>
                <w:noProof/>
                <w:webHidden/>
              </w:rPr>
              <w:t>28</w:t>
            </w:r>
            <w:r>
              <w:rPr>
                <w:noProof/>
                <w:webHidden/>
              </w:rPr>
              <w:fldChar w:fldCharType="end"/>
            </w:r>
          </w:hyperlink>
        </w:p>
        <w:p w14:paraId="11CD6B6E"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885" w:history="1">
            <w:r w:rsidRPr="008363D9">
              <w:rPr>
                <w:rStyle w:val="Lienhypertexte"/>
                <w:noProof/>
              </w:rPr>
              <w:t>1.3.3</w:t>
            </w:r>
            <w:r>
              <w:rPr>
                <w:rFonts w:asciiTheme="minorHAnsi" w:eastAsiaTheme="minorEastAsia" w:hAnsiTheme="minorHAnsi" w:cstheme="minorBidi"/>
                <w:noProof/>
                <w:szCs w:val="22"/>
                <w:lang w:eastAsia="zh-CN"/>
              </w:rPr>
              <w:tab/>
            </w:r>
            <w:r w:rsidRPr="008363D9">
              <w:rPr>
                <w:rStyle w:val="Lienhypertexte"/>
                <w:noProof/>
              </w:rPr>
              <w:t>Méthodes basees sur le bilan thermique</w:t>
            </w:r>
            <w:r>
              <w:rPr>
                <w:noProof/>
                <w:webHidden/>
              </w:rPr>
              <w:tab/>
            </w:r>
            <w:r>
              <w:rPr>
                <w:noProof/>
                <w:webHidden/>
              </w:rPr>
              <w:fldChar w:fldCharType="begin"/>
            </w:r>
            <w:r>
              <w:rPr>
                <w:noProof/>
                <w:webHidden/>
              </w:rPr>
              <w:instrText xml:space="preserve"> PAGEREF _Toc535512885 \h </w:instrText>
            </w:r>
            <w:r>
              <w:rPr>
                <w:noProof/>
                <w:webHidden/>
              </w:rPr>
            </w:r>
            <w:r>
              <w:rPr>
                <w:noProof/>
                <w:webHidden/>
              </w:rPr>
              <w:fldChar w:fldCharType="separate"/>
            </w:r>
            <w:r>
              <w:rPr>
                <w:noProof/>
                <w:webHidden/>
              </w:rPr>
              <w:t>28</w:t>
            </w:r>
            <w:r>
              <w:rPr>
                <w:noProof/>
                <w:webHidden/>
              </w:rPr>
              <w:fldChar w:fldCharType="end"/>
            </w:r>
          </w:hyperlink>
        </w:p>
        <w:p w14:paraId="109F1628"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886" w:history="1">
            <w:r w:rsidRPr="008363D9">
              <w:rPr>
                <w:rStyle w:val="Lienhypertexte"/>
                <w:noProof/>
              </w:rPr>
              <w:t>1.3.4</w:t>
            </w:r>
            <w:r>
              <w:rPr>
                <w:rFonts w:asciiTheme="minorHAnsi" w:eastAsiaTheme="minorEastAsia" w:hAnsiTheme="minorHAnsi" w:cstheme="minorBidi"/>
                <w:noProof/>
                <w:szCs w:val="22"/>
                <w:lang w:eastAsia="zh-CN"/>
              </w:rPr>
              <w:tab/>
            </w:r>
            <w:r w:rsidRPr="008363D9">
              <w:rPr>
                <w:rStyle w:val="Lienhypertexte"/>
                <w:noProof/>
              </w:rPr>
              <w:t>Modeles non-linéaires en régime transitoire</w:t>
            </w:r>
            <w:r>
              <w:rPr>
                <w:noProof/>
                <w:webHidden/>
              </w:rPr>
              <w:tab/>
            </w:r>
            <w:r>
              <w:rPr>
                <w:noProof/>
                <w:webHidden/>
              </w:rPr>
              <w:fldChar w:fldCharType="begin"/>
            </w:r>
            <w:r>
              <w:rPr>
                <w:noProof/>
                <w:webHidden/>
              </w:rPr>
              <w:instrText xml:space="preserve"> PAGEREF _Toc535512886 \h </w:instrText>
            </w:r>
            <w:r>
              <w:rPr>
                <w:noProof/>
                <w:webHidden/>
              </w:rPr>
            </w:r>
            <w:r>
              <w:rPr>
                <w:noProof/>
                <w:webHidden/>
              </w:rPr>
              <w:fldChar w:fldCharType="separate"/>
            </w:r>
            <w:r>
              <w:rPr>
                <w:noProof/>
                <w:webHidden/>
              </w:rPr>
              <w:t>29</w:t>
            </w:r>
            <w:r>
              <w:rPr>
                <w:noProof/>
                <w:webHidden/>
              </w:rPr>
              <w:fldChar w:fldCharType="end"/>
            </w:r>
          </w:hyperlink>
        </w:p>
        <w:p w14:paraId="4221C30A"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887" w:history="1">
            <w:r w:rsidRPr="008363D9">
              <w:rPr>
                <w:rStyle w:val="Lienhypertexte"/>
                <w:noProof/>
              </w:rPr>
              <w:t>1.4</w:t>
            </w:r>
            <w:r>
              <w:rPr>
                <w:rFonts w:asciiTheme="minorHAnsi" w:eastAsiaTheme="minorEastAsia" w:hAnsiTheme="minorHAnsi" w:cstheme="minorBidi"/>
                <w:noProof/>
                <w:szCs w:val="22"/>
                <w:lang w:eastAsia="zh-CN"/>
              </w:rPr>
              <w:tab/>
            </w:r>
            <w:r w:rsidRPr="008363D9">
              <w:rPr>
                <w:rStyle w:val="Lienhypertexte"/>
                <w:noProof/>
              </w:rPr>
              <w:t>Stratégie de la modélisation : synthèse</w:t>
            </w:r>
            <w:r>
              <w:rPr>
                <w:noProof/>
                <w:webHidden/>
              </w:rPr>
              <w:tab/>
            </w:r>
            <w:r>
              <w:rPr>
                <w:noProof/>
                <w:webHidden/>
              </w:rPr>
              <w:fldChar w:fldCharType="begin"/>
            </w:r>
            <w:r>
              <w:rPr>
                <w:noProof/>
                <w:webHidden/>
              </w:rPr>
              <w:instrText xml:space="preserve"> PAGEREF _Toc535512887 \h </w:instrText>
            </w:r>
            <w:r>
              <w:rPr>
                <w:noProof/>
                <w:webHidden/>
              </w:rPr>
            </w:r>
            <w:r>
              <w:rPr>
                <w:noProof/>
                <w:webHidden/>
              </w:rPr>
              <w:fldChar w:fldCharType="separate"/>
            </w:r>
            <w:r>
              <w:rPr>
                <w:noProof/>
                <w:webHidden/>
              </w:rPr>
              <w:t>30</w:t>
            </w:r>
            <w:r>
              <w:rPr>
                <w:noProof/>
                <w:webHidden/>
              </w:rPr>
              <w:fldChar w:fldCharType="end"/>
            </w:r>
          </w:hyperlink>
        </w:p>
        <w:p w14:paraId="24442D8D"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888" w:history="1">
            <w:r w:rsidRPr="008363D9">
              <w:rPr>
                <w:rStyle w:val="Lienhypertexte"/>
                <w:noProof/>
              </w:rPr>
              <w:t>1.5</w:t>
            </w:r>
            <w:r>
              <w:rPr>
                <w:rFonts w:asciiTheme="minorHAnsi" w:eastAsiaTheme="minorEastAsia" w:hAnsiTheme="minorHAnsi" w:cstheme="minorBidi"/>
                <w:noProof/>
                <w:szCs w:val="22"/>
                <w:lang w:eastAsia="zh-CN"/>
              </w:rPr>
              <w:tab/>
            </w:r>
            <w:r w:rsidRPr="008363D9">
              <w:rPr>
                <w:rStyle w:val="Lienhypertexte"/>
                <w:noProof/>
              </w:rPr>
              <w:t>Conclusion</w:t>
            </w:r>
            <w:r>
              <w:rPr>
                <w:noProof/>
                <w:webHidden/>
              </w:rPr>
              <w:tab/>
            </w:r>
            <w:r>
              <w:rPr>
                <w:noProof/>
                <w:webHidden/>
              </w:rPr>
              <w:fldChar w:fldCharType="begin"/>
            </w:r>
            <w:r>
              <w:rPr>
                <w:noProof/>
                <w:webHidden/>
              </w:rPr>
              <w:instrText xml:space="preserve"> PAGEREF _Toc535512888 \h </w:instrText>
            </w:r>
            <w:r>
              <w:rPr>
                <w:noProof/>
                <w:webHidden/>
              </w:rPr>
            </w:r>
            <w:r>
              <w:rPr>
                <w:noProof/>
                <w:webHidden/>
              </w:rPr>
              <w:fldChar w:fldCharType="separate"/>
            </w:r>
            <w:r>
              <w:rPr>
                <w:noProof/>
                <w:webHidden/>
              </w:rPr>
              <w:t>33</w:t>
            </w:r>
            <w:r>
              <w:rPr>
                <w:noProof/>
                <w:webHidden/>
              </w:rPr>
              <w:fldChar w:fldCharType="end"/>
            </w:r>
          </w:hyperlink>
        </w:p>
        <w:p w14:paraId="669448AC" w14:textId="77777777" w:rsidR="00B545DD" w:rsidRDefault="00B545DD">
          <w:pPr>
            <w:pStyle w:val="TM1"/>
            <w:rPr>
              <w:rFonts w:asciiTheme="minorHAnsi" w:eastAsiaTheme="minorEastAsia" w:hAnsiTheme="minorHAnsi" w:cstheme="minorBidi"/>
              <w:sz w:val="22"/>
              <w:szCs w:val="22"/>
              <w:lang w:eastAsia="zh-CN"/>
            </w:rPr>
          </w:pPr>
          <w:hyperlink w:anchor="_Toc535512889" w:history="1">
            <w:r w:rsidRPr="008363D9">
              <w:rPr>
                <w:rStyle w:val="Lienhypertexte"/>
              </w:rPr>
              <w:t>Chapitre 2 :  Modélisation des paliers hydrodynamiques</w:t>
            </w:r>
            <w:r>
              <w:rPr>
                <w:webHidden/>
              </w:rPr>
              <w:tab/>
            </w:r>
            <w:r>
              <w:rPr>
                <w:webHidden/>
              </w:rPr>
              <w:fldChar w:fldCharType="begin"/>
            </w:r>
            <w:r>
              <w:rPr>
                <w:webHidden/>
              </w:rPr>
              <w:instrText xml:space="preserve"> PAGEREF _Toc535512889 \h </w:instrText>
            </w:r>
            <w:r>
              <w:rPr>
                <w:webHidden/>
              </w:rPr>
            </w:r>
            <w:r>
              <w:rPr>
                <w:webHidden/>
              </w:rPr>
              <w:fldChar w:fldCharType="separate"/>
            </w:r>
            <w:r>
              <w:rPr>
                <w:webHidden/>
              </w:rPr>
              <w:t>34</w:t>
            </w:r>
            <w:r>
              <w:rPr>
                <w:webHidden/>
              </w:rPr>
              <w:fldChar w:fldCharType="end"/>
            </w:r>
          </w:hyperlink>
        </w:p>
        <w:p w14:paraId="61B4CF24"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891" w:history="1">
            <w:r w:rsidRPr="008363D9">
              <w:rPr>
                <w:rStyle w:val="Lienhypertexte"/>
                <w:noProof/>
              </w:rPr>
              <w:t>2.1</w:t>
            </w:r>
            <w:r>
              <w:rPr>
                <w:rFonts w:asciiTheme="minorHAnsi" w:eastAsiaTheme="minorEastAsia" w:hAnsiTheme="minorHAnsi" w:cstheme="minorBidi"/>
                <w:noProof/>
                <w:szCs w:val="22"/>
                <w:lang w:eastAsia="zh-CN"/>
              </w:rPr>
              <w:tab/>
            </w:r>
            <w:r w:rsidRPr="008363D9">
              <w:rPr>
                <w:rStyle w:val="Lienhypertexte"/>
                <w:noProof/>
              </w:rPr>
              <w:t>Introduction</w:t>
            </w:r>
            <w:r>
              <w:rPr>
                <w:noProof/>
                <w:webHidden/>
              </w:rPr>
              <w:tab/>
            </w:r>
            <w:r>
              <w:rPr>
                <w:noProof/>
                <w:webHidden/>
              </w:rPr>
              <w:fldChar w:fldCharType="begin"/>
            </w:r>
            <w:r>
              <w:rPr>
                <w:noProof/>
                <w:webHidden/>
              </w:rPr>
              <w:instrText xml:space="preserve"> PAGEREF _Toc535512891 \h </w:instrText>
            </w:r>
            <w:r>
              <w:rPr>
                <w:noProof/>
                <w:webHidden/>
              </w:rPr>
            </w:r>
            <w:r>
              <w:rPr>
                <w:noProof/>
                <w:webHidden/>
              </w:rPr>
              <w:fldChar w:fldCharType="separate"/>
            </w:r>
            <w:r>
              <w:rPr>
                <w:noProof/>
                <w:webHidden/>
              </w:rPr>
              <w:t>34</w:t>
            </w:r>
            <w:r>
              <w:rPr>
                <w:noProof/>
                <w:webHidden/>
              </w:rPr>
              <w:fldChar w:fldCharType="end"/>
            </w:r>
          </w:hyperlink>
        </w:p>
        <w:p w14:paraId="707B7E0E"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892" w:history="1">
            <w:r w:rsidRPr="008363D9">
              <w:rPr>
                <w:rStyle w:val="Lienhypertexte"/>
                <w:noProof/>
              </w:rPr>
              <w:t>2.2</w:t>
            </w:r>
            <w:r>
              <w:rPr>
                <w:rFonts w:asciiTheme="minorHAnsi" w:eastAsiaTheme="minorEastAsia" w:hAnsiTheme="minorHAnsi" w:cstheme="minorBidi"/>
                <w:noProof/>
                <w:szCs w:val="22"/>
                <w:lang w:eastAsia="zh-CN"/>
              </w:rPr>
              <w:tab/>
            </w:r>
            <w:r w:rsidRPr="008363D9">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_Toc535512892 \h </w:instrText>
            </w:r>
            <w:r>
              <w:rPr>
                <w:noProof/>
                <w:webHidden/>
              </w:rPr>
            </w:r>
            <w:r>
              <w:rPr>
                <w:noProof/>
                <w:webHidden/>
              </w:rPr>
              <w:fldChar w:fldCharType="separate"/>
            </w:r>
            <w:r>
              <w:rPr>
                <w:noProof/>
                <w:webHidden/>
              </w:rPr>
              <w:t>35</w:t>
            </w:r>
            <w:r>
              <w:rPr>
                <w:noProof/>
                <w:webHidden/>
              </w:rPr>
              <w:fldChar w:fldCharType="end"/>
            </w:r>
          </w:hyperlink>
        </w:p>
        <w:p w14:paraId="4C9FC117"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893" w:history="1">
            <w:r w:rsidRPr="008363D9">
              <w:rPr>
                <w:rStyle w:val="Lienhypertexte"/>
                <w:noProof/>
              </w:rPr>
              <w:t>2.3</w:t>
            </w:r>
            <w:r>
              <w:rPr>
                <w:rFonts w:asciiTheme="minorHAnsi" w:eastAsiaTheme="minorEastAsia" w:hAnsiTheme="minorHAnsi" w:cstheme="minorBidi"/>
                <w:noProof/>
                <w:szCs w:val="22"/>
                <w:lang w:eastAsia="zh-CN"/>
              </w:rPr>
              <w:tab/>
            </w:r>
            <w:r w:rsidRPr="008363D9">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_Toc535512893 \h </w:instrText>
            </w:r>
            <w:r>
              <w:rPr>
                <w:noProof/>
                <w:webHidden/>
              </w:rPr>
            </w:r>
            <w:r>
              <w:rPr>
                <w:noProof/>
                <w:webHidden/>
              </w:rPr>
              <w:fldChar w:fldCharType="separate"/>
            </w:r>
            <w:r>
              <w:rPr>
                <w:noProof/>
                <w:webHidden/>
              </w:rPr>
              <w:t>37</w:t>
            </w:r>
            <w:r>
              <w:rPr>
                <w:noProof/>
                <w:webHidden/>
              </w:rPr>
              <w:fldChar w:fldCharType="end"/>
            </w:r>
          </w:hyperlink>
        </w:p>
        <w:p w14:paraId="27BF7FAD"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894" w:history="1">
            <w:r w:rsidRPr="008363D9">
              <w:rPr>
                <w:rStyle w:val="Lienhypertexte"/>
                <w:noProof/>
              </w:rPr>
              <w:t>2.3.1</w:t>
            </w:r>
            <w:r>
              <w:rPr>
                <w:rFonts w:asciiTheme="minorHAnsi" w:eastAsiaTheme="minorEastAsia" w:hAnsiTheme="minorHAnsi" w:cstheme="minorBidi"/>
                <w:noProof/>
                <w:szCs w:val="22"/>
                <w:lang w:eastAsia="zh-CN"/>
              </w:rPr>
              <w:tab/>
            </w:r>
            <w:r w:rsidRPr="008363D9">
              <w:rPr>
                <w:rStyle w:val="Lienhypertexte"/>
                <w:noProof/>
              </w:rPr>
              <w:t>Equation de Reynolds généralisée</w:t>
            </w:r>
            <w:r>
              <w:rPr>
                <w:noProof/>
                <w:webHidden/>
              </w:rPr>
              <w:tab/>
            </w:r>
            <w:r>
              <w:rPr>
                <w:noProof/>
                <w:webHidden/>
              </w:rPr>
              <w:fldChar w:fldCharType="begin"/>
            </w:r>
            <w:r>
              <w:rPr>
                <w:noProof/>
                <w:webHidden/>
              </w:rPr>
              <w:instrText xml:space="preserve"> PAGEREF _Toc535512894 \h </w:instrText>
            </w:r>
            <w:r>
              <w:rPr>
                <w:noProof/>
                <w:webHidden/>
              </w:rPr>
            </w:r>
            <w:r>
              <w:rPr>
                <w:noProof/>
                <w:webHidden/>
              </w:rPr>
              <w:fldChar w:fldCharType="separate"/>
            </w:r>
            <w:r>
              <w:rPr>
                <w:noProof/>
                <w:webHidden/>
              </w:rPr>
              <w:t>37</w:t>
            </w:r>
            <w:r>
              <w:rPr>
                <w:noProof/>
                <w:webHidden/>
              </w:rPr>
              <w:fldChar w:fldCharType="end"/>
            </w:r>
          </w:hyperlink>
        </w:p>
        <w:p w14:paraId="7891CE09"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895" w:history="1">
            <w:r w:rsidRPr="008363D9">
              <w:rPr>
                <w:rStyle w:val="Lienhypertexte"/>
                <w:noProof/>
              </w:rPr>
              <w:t>2.3.2</w:t>
            </w:r>
            <w:r>
              <w:rPr>
                <w:rFonts w:asciiTheme="minorHAnsi" w:eastAsiaTheme="minorEastAsia" w:hAnsiTheme="minorHAnsi" w:cstheme="minorBidi"/>
                <w:noProof/>
                <w:szCs w:val="22"/>
                <w:lang w:eastAsia="zh-CN"/>
              </w:rPr>
              <w:tab/>
            </w:r>
            <w:r w:rsidRPr="008363D9">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_Toc535512895 \h </w:instrText>
            </w:r>
            <w:r>
              <w:rPr>
                <w:noProof/>
                <w:webHidden/>
              </w:rPr>
            </w:r>
            <w:r>
              <w:rPr>
                <w:noProof/>
                <w:webHidden/>
              </w:rPr>
              <w:fldChar w:fldCharType="separate"/>
            </w:r>
            <w:r>
              <w:rPr>
                <w:noProof/>
                <w:webHidden/>
              </w:rPr>
              <w:t>40</w:t>
            </w:r>
            <w:r>
              <w:rPr>
                <w:noProof/>
                <w:webHidden/>
              </w:rPr>
              <w:fldChar w:fldCharType="end"/>
            </w:r>
          </w:hyperlink>
        </w:p>
        <w:p w14:paraId="0C9A2656"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896" w:history="1">
            <w:r w:rsidRPr="008363D9">
              <w:rPr>
                <w:rStyle w:val="Lienhypertexte"/>
                <w:noProof/>
              </w:rPr>
              <w:t>2.3.3</w:t>
            </w:r>
            <w:r>
              <w:rPr>
                <w:rFonts w:asciiTheme="minorHAnsi" w:eastAsiaTheme="minorEastAsia" w:hAnsiTheme="minorHAnsi" w:cstheme="minorBidi"/>
                <w:noProof/>
                <w:szCs w:val="22"/>
                <w:lang w:eastAsia="zh-CN"/>
              </w:rPr>
              <w:tab/>
            </w:r>
            <w:r w:rsidRPr="008363D9">
              <w:rPr>
                <w:rStyle w:val="Lienhypertexte"/>
                <w:noProof/>
              </w:rPr>
              <w:t>Equation de l’énergie</w:t>
            </w:r>
            <w:r>
              <w:rPr>
                <w:noProof/>
                <w:webHidden/>
              </w:rPr>
              <w:tab/>
            </w:r>
            <w:r>
              <w:rPr>
                <w:noProof/>
                <w:webHidden/>
              </w:rPr>
              <w:fldChar w:fldCharType="begin"/>
            </w:r>
            <w:r>
              <w:rPr>
                <w:noProof/>
                <w:webHidden/>
              </w:rPr>
              <w:instrText xml:space="preserve"> PAGEREF _Toc535512896 \h </w:instrText>
            </w:r>
            <w:r>
              <w:rPr>
                <w:noProof/>
                <w:webHidden/>
              </w:rPr>
            </w:r>
            <w:r>
              <w:rPr>
                <w:noProof/>
                <w:webHidden/>
              </w:rPr>
              <w:fldChar w:fldCharType="separate"/>
            </w:r>
            <w:r>
              <w:rPr>
                <w:noProof/>
                <w:webHidden/>
              </w:rPr>
              <w:t>42</w:t>
            </w:r>
            <w:r>
              <w:rPr>
                <w:noProof/>
                <w:webHidden/>
              </w:rPr>
              <w:fldChar w:fldCharType="end"/>
            </w:r>
          </w:hyperlink>
        </w:p>
        <w:p w14:paraId="10BD567C"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897" w:history="1">
            <w:r w:rsidRPr="008363D9">
              <w:rPr>
                <w:rStyle w:val="Lienhypertexte"/>
                <w:noProof/>
              </w:rPr>
              <w:t>2.3.4</w:t>
            </w:r>
            <w:r>
              <w:rPr>
                <w:rFonts w:asciiTheme="minorHAnsi" w:eastAsiaTheme="minorEastAsia" w:hAnsiTheme="minorHAnsi" w:cstheme="minorBidi"/>
                <w:noProof/>
                <w:szCs w:val="22"/>
                <w:lang w:eastAsia="zh-CN"/>
              </w:rPr>
              <w:tab/>
            </w:r>
            <w:r w:rsidRPr="008363D9">
              <w:rPr>
                <w:rStyle w:val="Lienhypertexte"/>
                <w:noProof/>
              </w:rPr>
              <w:t>Approximation de la temperature par des polynomes de legendre</w:t>
            </w:r>
            <w:r>
              <w:rPr>
                <w:noProof/>
                <w:webHidden/>
              </w:rPr>
              <w:tab/>
            </w:r>
            <w:r>
              <w:rPr>
                <w:noProof/>
                <w:webHidden/>
              </w:rPr>
              <w:fldChar w:fldCharType="begin"/>
            </w:r>
            <w:r>
              <w:rPr>
                <w:noProof/>
                <w:webHidden/>
              </w:rPr>
              <w:instrText xml:space="preserve"> PAGEREF _Toc535512897 \h </w:instrText>
            </w:r>
            <w:r>
              <w:rPr>
                <w:noProof/>
                <w:webHidden/>
              </w:rPr>
            </w:r>
            <w:r>
              <w:rPr>
                <w:noProof/>
                <w:webHidden/>
              </w:rPr>
              <w:fldChar w:fldCharType="separate"/>
            </w:r>
            <w:r>
              <w:rPr>
                <w:noProof/>
                <w:webHidden/>
              </w:rPr>
              <w:t>43</w:t>
            </w:r>
            <w:r>
              <w:rPr>
                <w:noProof/>
                <w:webHidden/>
              </w:rPr>
              <w:fldChar w:fldCharType="end"/>
            </w:r>
          </w:hyperlink>
        </w:p>
        <w:p w14:paraId="4AAB9116"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898" w:history="1">
            <w:r w:rsidRPr="008363D9">
              <w:rPr>
                <w:rStyle w:val="Lienhypertexte"/>
                <w:noProof/>
              </w:rPr>
              <w:t>2.3.5</w:t>
            </w:r>
            <w:r>
              <w:rPr>
                <w:rFonts w:asciiTheme="minorHAnsi" w:eastAsiaTheme="minorEastAsia" w:hAnsiTheme="minorHAnsi" w:cstheme="minorBidi"/>
                <w:noProof/>
                <w:szCs w:val="22"/>
                <w:lang w:eastAsia="zh-CN"/>
              </w:rPr>
              <w:tab/>
            </w:r>
            <w:r w:rsidRPr="008363D9">
              <w:rPr>
                <w:rStyle w:val="Lienhypertexte"/>
                <w:noProof/>
              </w:rPr>
              <w:t>Résolution des équations couplées</w:t>
            </w:r>
            <w:r>
              <w:rPr>
                <w:noProof/>
                <w:webHidden/>
              </w:rPr>
              <w:tab/>
            </w:r>
            <w:r>
              <w:rPr>
                <w:noProof/>
                <w:webHidden/>
              </w:rPr>
              <w:fldChar w:fldCharType="begin"/>
            </w:r>
            <w:r>
              <w:rPr>
                <w:noProof/>
                <w:webHidden/>
              </w:rPr>
              <w:instrText xml:space="preserve"> PAGEREF _Toc535512898 \h </w:instrText>
            </w:r>
            <w:r>
              <w:rPr>
                <w:noProof/>
                <w:webHidden/>
              </w:rPr>
            </w:r>
            <w:r>
              <w:rPr>
                <w:noProof/>
                <w:webHidden/>
              </w:rPr>
              <w:fldChar w:fldCharType="separate"/>
            </w:r>
            <w:r>
              <w:rPr>
                <w:noProof/>
                <w:webHidden/>
              </w:rPr>
              <w:t>46</w:t>
            </w:r>
            <w:r>
              <w:rPr>
                <w:noProof/>
                <w:webHidden/>
              </w:rPr>
              <w:fldChar w:fldCharType="end"/>
            </w:r>
          </w:hyperlink>
        </w:p>
        <w:p w14:paraId="32E9E21E"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899" w:history="1">
            <w:r w:rsidRPr="008363D9">
              <w:rPr>
                <w:rStyle w:val="Lienhypertexte"/>
                <w:noProof/>
              </w:rPr>
              <w:t>2.4</w:t>
            </w:r>
            <w:r>
              <w:rPr>
                <w:rFonts w:asciiTheme="minorHAnsi" w:eastAsiaTheme="minorEastAsia" w:hAnsiTheme="minorHAnsi" w:cstheme="minorBidi"/>
                <w:noProof/>
                <w:szCs w:val="22"/>
                <w:lang w:eastAsia="zh-CN"/>
              </w:rPr>
              <w:tab/>
            </w:r>
            <w:r w:rsidRPr="008363D9">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_Toc535512899 \h </w:instrText>
            </w:r>
            <w:r>
              <w:rPr>
                <w:noProof/>
                <w:webHidden/>
              </w:rPr>
            </w:r>
            <w:r>
              <w:rPr>
                <w:noProof/>
                <w:webHidden/>
              </w:rPr>
              <w:fldChar w:fldCharType="separate"/>
            </w:r>
            <w:r>
              <w:rPr>
                <w:noProof/>
                <w:webHidden/>
              </w:rPr>
              <w:t>54</w:t>
            </w:r>
            <w:r>
              <w:rPr>
                <w:noProof/>
                <w:webHidden/>
              </w:rPr>
              <w:fldChar w:fldCharType="end"/>
            </w:r>
          </w:hyperlink>
        </w:p>
        <w:p w14:paraId="51946CAB"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00" w:history="1">
            <w:r w:rsidRPr="008363D9">
              <w:rPr>
                <w:rStyle w:val="Lienhypertexte"/>
                <w:noProof/>
              </w:rPr>
              <w:t>2.5</w:t>
            </w:r>
            <w:r>
              <w:rPr>
                <w:rFonts w:asciiTheme="minorHAnsi" w:eastAsiaTheme="minorEastAsia" w:hAnsiTheme="minorHAnsi" w:cstheme="minorBidi"/>
                <w:noProof/>
                <w:szCs w:val="22"/>
                <w:lang w:eastAsia="zh-CN"/>
              </w:rPr>
              <w:tab/>
            </w:r>
            <w:r w:rsidRPr="008363D9">
              <w:rPr>
                <w:rStyle w:val="Lienhypertexte"/>
                <w:noProof/>
              </w:rPr>
              <w:t>Études de cas d’un palier avec deux lobes</w:t>
            </w:r>
            <w:r>
              <w:rPr>
                <w:noProof/>
                <w:webHidden/>
              </w:rPr>
              <w:tab/>
            </w:r>
            <w:r>
              <w:rPr>
                <w:noProof/>
                <w:webHidden/>
              </w:rPr>
              <w:fldChar w:fldCharType="begin"/>
            </w:r>
            <w:r>
              <w:rPr>
                <w:noProof/>
                <w:webHidden/>
              </w:rPr>
              <w:instrText xml:space="preserve"> PAGEREF _Toc535512900 \h </w:instrText>
            </w:r>
            <w:r>
              <w:rPr>
                <w:noProof/>
                <w:webHidden/>
              </w:rPr>
            </w:r>
            <w:r>
              <w:rPr>
                <w:noProof/>
                <w:webHidden/>
              </w:rPr>
              <w:fldChar w:fldCharType="separate"/>
            </w:r>
            <w:r>
              <w:rPr>
                <w:noProof/>
                <w:webHidden/>
              </w:rPr>
              <w:t>54</w:t>
            </w:r>
            <w:r>
              <w:rPr>
                <w:noProof/>
                <w:webHidden/>
              </w:rPr>
              <w:fldChar w:fldCharType="end"/>
            </w:r>
          </w:hyperlink>
        </w:p>
        <w:p w14:paraId="4619B8CF"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01" w:history="1">
            <w:r w:rsidRPr="008363D9">
              <w:rPr>
                <w:rStyle w:val="Lienhypertexte"/>
                <w:noProof/>
              </w:rPr>
              <w:t>2.6</w:t>
            </w:r>
            <w:r>
              <w:rPr>
                <w:rFonts w:asciiTheme="minorHAnsi" w:eastAsiaTheme="minorEastAsia" w:hAnsiTheme="minorHAnsi" w:cstheme="minorBidi"/>
                <w:noProof/>
                <w:szCs w:val="22"/>
                <w:lang w:eastAsia="zh-CN"/>
              </w:rPr>
              <w:tab/>
            </w:r>
            <w:r w:rsidRPr="008363D9">
              <w:rPr>
                <w:rStyle w:val="Lienhypertexte"/>
                <w:noProof/>
              </w:rPr>
              <w:t>Conclusion</w:t>
            </w:r>
            <w:r>
              <w:rPr>
                <w:noProof/>
                <w:webHidden/>
              </w:rPr>
              <w:tab/>
            </w:r>
            <w:r>
              <w:rPr>
                <w:noProof/>
                <w:webHidden/>
              </w:rPr>
              <w:fldChar w:fldCharType="begin"/>
            </w:r>
            <w:r>
              <w:rPr>
                <w:noProof/>
                <w:webHidden/>
              </w:rPr>
              <w:instrText xml:space="preserve"> PAGEREF _Toc535512901 \h </w:instrText>
            </w:r>
            <w:r>
              <w:rPr>
                <w:noProof/>
                <w:webHidden/>
              </w:rPr>
            </w:r>
            <w:r>
              <w:rPr>
                <w:noProof/>
                <w:webHidden/>
              </w:rPr>
              <w:fldChar w:fldCharType="separate"/>
            </w:r>
            <w:r>
              <w:rPr>
                <w:noProof/>
                <w:webHidden/>
              </w:rPr>
              <w:t>58</w:t>
            </w:r>
            <w:r>
              <w:rPr>
                <w:noProof/>
                <w:webHidden/>
              </w:rPr>
              <w:fldChar w:fldCharType="end"/>
            </w:r>
          </w:hyperlink>
        </w:p>
        <w:p w14:paraId="63D3AB1F" w14:textId="77777777" w:rsidR="00B545DD" w:rsidRDefault="00B545DD">
          <w:pPr>
            <w:pStyle w:val="TM1"/>
            <w:rPr>
              <w:rFonts w:asciiTheme="minorHAnsi" w:eastAsiaTheme="minorEastAsia" w:hAnsiTheme="minorHAnsi" w:cstheme="minorBidi"/>
              <w:sz w:val="22"/>
              <w:szCs w:val="22"/>
              <w:lang w:eastAsia="zh-CN"/>
            </w:rPr>
          </w:pPr>
          <w:hyperlink w:anchor="_Toc535512902" w:history="1">
            <w:r w:rsidRPr="008363D9">
              <w:rPr>
                <w:rStyle w:val="Lienhypertexte"/>
              </w:rPr>
              <w:t>Chapitre 3 :  Modélisation des rotors</w:t>
            </w:r>
            <w:r>
              <w:rPr>
                <w:webHidden/>
              </w:rPr>
              <w:tab/>
            </w:r>
            <w:r>
              <w:rPr>
                <w:webHidden/>
              </w:rPr>
              <w:fldChar w:fldCharType="begin"/>
            </w:r>
            <w:r>
              <w:rPr>
                <w:webHidden/>
              </w:rPr>
              <w:instrText xml:space="preserve"> PAGEREF _Toc535512902 \h </w:instrText>
            </w:r>
            <w:r>
              <w:rPr>
                <w:webHidden/>
              </w:rPr>
            </w:r>
            <w:r>
              <w:rPr>
                <w:webHidden/>
              </w:rPr>
              <w:fldChar w:fldCharType="separate"/>
            </w:r>
            <w:r>
              <w:rPr>
                <w:webHidden/>
              </w:rPr>
              <w:t>59</w:t>
            </w:r>
            <w:r>
              <w:rPr>
                <w:webHidden/>
              </w:rPr>
              <w:fldChar w:fldCharType="end"/>
            </w:r>
          </w:hyperlink>
        </w:p>
        <w:p w14:paraId="4A58C0DE"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08" w:history="1">
            <w:r w:rsidRPr="008363D9">
              <w:rPr>
                <w:rStyle w:val="Lienhypertexte"/>
                <w:noProof/>
              </w:rPr>
              <w:t>3.1</w:t>
            </w:r>
            <w:r>
              <w:rPr>
                <w:rFonts w:asciiTheme="minorHAnsi" w:eastAsiaTheme="minorEastAsia" w:hAnsiTheme="minorHAnsi" w:cstheme="minorBidi"/>
                <w:noProof/>
                <w:szCs w:val="22"/>
                <w:lang w:eastAsia="zh-CN"/>
              </w:rPr>
              <w:tab/>
            </w:r>
            <w:r w:rsidRPr="008363D9">
              <w:rPr>
                <w:rStyle w:val="Lienhypertexte"/>
                <w:noProof/>
              </w:rPr>
              <w:t>Modèle thermomécanique des rotors</w:t>
            </w:r>
            <w:r>
              <w:rPr>
                <w:noProof/>
                <w:webHidden/>
              </w:rPr>
              <w:tab/>
            </w:r>
            <w:r>
              <w:rPr>
                <w:noProof/>
                <w:webHidden/>
              </w:rPr>
              <w:fldChar w:fldCharType="begin"/>
            </w:r>
            <w:r>
              <w:rPr>
                <w:noProof/>
                <w:webHidden/>
              </w:rPr>
              <w:instrText xml:space="preserve"> PAGEREF _Toc535512908 \h </w:instrText>
            </w:r>
            <w:r>
              <w:rPr>
                <w:noProof/>
                <w:webHidden/>
              </w:rPr>
            </w:r>
            <w:r>
              <w:rPr>
                <w:noProof/>
                <w:webHidden/>
              </w:rPr>
              <w:fldChar w:fldCharType="separate"/>
            </w:r>
            <w:r>
              <w:rPr>
                <w:noProof/>
                <w:webHidden/>
              </w:rPr>
              <w:t>59</w:t>
            </w:r>
            <w:r>
              <w:rPr>
                <w:noProof/>
                <w:webHidden/>
              </w:rPr>
              <w:fldChar w:fldCharType="end"/>
            </w:r>
          </w:hyperlink>
        </w:p>
        <w:p w14:paraId="49EBE11C"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09" w:history="1">
            <w:r w:rsidRPr="008363D9">
              <w:rPr>
                <w:rStyle w:val="Lienhypertexte"/>
                <w:noProof/>
              </w:rPr>
              <w:t>3.1.1</w:t>
            </w:r>
            <w:r>
              <w:rPr>
                <w:rFonts w:asciiTheme="minorHAnsi" w:eastAsiaTheme="minorEastAsia" w:hAnsiTheme="minorHAnsi" w:cstheme="minorBidi"/>
                <w:noProof/>
                <w:szCs w:val="22"/>
                <w:lang w:eastAsia="zh-CN"/>
              </w:rPr>
              <w:tab/>
            </w:r>
            <w:r w:rsidRPr="008363D9">
              <w:rPr>
                <w:rStyle w:val="Lienhypertexte"/>
                <w:noProof/>
              </w:rPr>
              <w:t>Modèle thermique linéaire</w:t>
            </w:r>
            <w:r>
              <w:rPr>
                <w:noProof/>
                <w:webHidden/>
              </w:rPr>
              <w:tab/>
            </w:r>
            <w:r>
              <w:rPr>
                <w:noProof/>
                <w:webHidden/>
              </w:rPr>
              <w:fldChar w:fldCharType="begin"/>
            </w:r>
            <w:r>
              <w:rPr>
                <w:noProof/>
                <w:webHidden/>
              </w:rPr>
              <w:instrText xml:space="preserve"> PAGEREF _Toc535512909 \h </w:instrText>
            </w:r>
            <w:r>
              <w:rPr>
                <w:noProof/>
                <w:webHidden/>
              </w:rPr>
            </w:r>
            <w:r>
              <w:rPr>
                <w:noProof/>
                <w:webHidden/>
              </w:rPr>
              <w:fldChar w:fldCharType="separate"/>
            </w:r>
            <w:r>
              <w:rPr>
                <w:noProof/>
                <w:webHidden/>
              </w:rPr>
              <w:t>60</w:t>
            </w:r>
            <w:r>
              <w:rPr>
                <w:noProof/>
                <w:webHidden/>
              </w:rPr>
              <w:fldChar w:fldCharType="end"/>
            </w:r>
          </w:hyperlink>
        </w:p>
        <w:p w14:paraId="7927CE8D"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10" w:history="1">
            <w:r w:rsidRPr="008363D9">
              <w:rPr>
                <w:rStyle w:val="Lienhypertexte"/>
                <w:noProof/>
              </w:rPr>
              <w:t>3.1.2</w:t>
            </w:r>
            <w:r>
              <w:rPr>
                <w:rFonts w:asciiTheme="minorHAnsi" w:eastAsiaTheme="minorEastAsia" w:hAnsiTheme="minorHAnsi" w:cstheme="minorBidi"/>
                <w:noProof/>
                <w:szCs w:val="22"/>
                <w:lang w:eastAsia="zh-CN"/>
              </w:rPr>
              <w:tab/>
            </w:r>
            <w:r w:rsidRPr="008363D9">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_Toc535512910 \h </w:instrText>
            </w:r>
            <w:r>
              <w:rPr>
                <w:noProof/>
                <w:webHidden/>
              </w:rPr>
            </w:r>
            <w:r>
              <w:rPr>
                <w:noProof/>
                <w:webHidden/>
              </w:rPr>
              <w:fldChar w:fldCharType="separate"/>
            </w:r>
            <w:r>
              <w:rPr>
                <w:noProof/>
                <w:webHidden/>
              </w:rPr>
              <w:t>62</w:t>
            </w:r>
            <w:r>
              <w:rPr>
                <w:noProof/>
                <w:webHidden/>
              </w:rPr>
              <w:fldChar w:fldCharType="end"/>
            </w:r>
          </w:hyperlink>
        </w:p>
        <w:p w14:paraId="072C0032"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11" w:history="1">
            <w:r w:rsidRPr="008363D9">
              <w:rPr>
                <w:rStyle w:val="Lienhypertexte"/>
                <w:noProof/>
              </w:rPr>
              <w:t>3.2</w:t>
            </w:r>
            <w:r>
              <w:rPr>
                <w:rFonts w:asciiTheme="minorHAnsi" w:eastAsiaTheme="minorEastAsia" w:hAnsiTheme="minorHAnsi" w:cstheme="minorBidi"/>
                <w:noProof/>
                <w:szCs w:val="22"/>
                <w:lang w:eastAsia="zh-CN"/>
              </w:rPr>
              <w:tab/>
            </w:r>
            <w:r w:rsidRPr="008363D9">
              <w:rPr>
                <w:rStyle w:val="Lienhypertexte"/>
                <w:noProof/>
              </w:rPr>
              <w:t>Modèles dynamiques des rotors</w:t>
            </w:r>
            <w:r>
              <w:rPr>
                <w:noProof/>
                <w:webHidden/>
              </w:rPr>
              <w:tab/>
            </w:r>
            <w:r>
              <w:rPr>
                <w:noProof/>
                <w:webHidden/>
              </w:rPr>
              <w:fldChar w:fldCharType="begin"/>
            </w:r>
            <w:r>
              <w:rPr>
                <w:noProof/>
                <w:webHidden/>
              </w:rPr>
              <w:instrText xml:space="preserve"> PAGEREF _Toc535512911 \h </w:instrText>
            </w:r>
            <w:r>
              <w:rPr>
                <w:noProof/>
                <w:webHidden/>
              </w:rPr>
            </w:r>
            <w:r>
              <w:rPr>
                <w:noProof/>
                <w:webHidden/>
              </w:rPr>
              <w:fldChar w:fldCharType="separate"/>
            </w:r>
            <w:r>
              <w:rPr>
                <w:noProof/>
                <w:webHidden/>
              </w:rPr>
              <w:t>65</w:t>
            </w:r>
            <w:r>
              <w:rPr>
                <w:noProof/>
                <w:webHidden/>
              </w:rPr>
              <w:fldChar w:fldCharType="end"/>
            </w:r>
          </w:hyperlink>
        </w:p>
        <w:p w14:paraId="3E103324"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12" w:history="1">
            <w:r w:rsidRPr="008363D9">
              <w:rPr>
                <w:rStyle w:val="Lienhypertexte"/>
                <w:noProof/>
              </w:rPr>
              <w:t>3.2.1</w:t>
            </w:r>
            <w:r>
              <w:rPr>
                <w:rFonts w:asciiTheme="minorHAnsi" w:eastAsiaTheme="minorEastAsia" w:hAnsiTheme="minorHAnsi" w:cstheme="minorBidi"/>
                <w:noProof/>
                <w:szCs w:val="22"/>
                <w:lang w:eastAsia="zh-CN"/>
              </w:rPr>
              <w:tab/>
            </w:r>
            <w:r w:rsidRPr="008363D9">
              <w:rPr>
                <w:rStyle w:val="Lienhypertexte"/>
                <w:noProof/>
              </w:rPr>
              <w:t>Rotor rigide à quatres degrés deliberté</w:t>
            </w:r>
            <w:r>
              <w:rPr>
                <w:noProof/>
                <w:webHidden/>
              </w:rPr>
              <w:tab/>
            </w:r>
            <w:r>
              <w:rPr>
                <w:noProof/>
                <w:webHidden/>
              </w:rPr>
              <w:fldChar w:fldCharType="begin"/>
            </w:r>
            <w:r>
              <w:rPr>
                <w:noProof/>
                <w:webHidden/>
              </w:rPr>
              <w:instrText xml:space="preserve"> PAGEREF _Toc535512912 \h </w:instrText>
            </w:r>
            <w:r>
              <w:rPr>
                <w:noProof/>
                <w:webHidden/>
              </w:rPr>
            </w:r>
            <w:r>
              <w:rPr>
                <w:noProof/>
                <w:webHidden/>
              </w:rPr>
              <w:fldChar w:fldCharType="separate"/>
            </w:r>
            <w:r>
              <w:rPr>
                <w:noProof/>
                <w:webHidden/>
              </w:rPr>
              <w:t>65</w:t>
            </w:r>
            <w:r>
              <w:rPr>
                <w:noProof/>
                <w:webHidden/>
              </w:rPr>
              <w:fldChar w:fldCharType="end"/>
            </w:r>
          </w:hyperlink>
        </w:p>
        <w:p w14:paraId="0E86AFAB"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13" w:history="1">
            <w:r w:rsidRPr="008363D9">
              <w:rPr>
                <w:rStyle w:val="Lienhypertexte"/>
                <w:noProof/>
              </w:rPr>
              <w:t>3.2.2</w:t>
            </w:r>
            <w:r>
              <w:rPr>
                <w:rFonts w:asciiTheme="minorHAnsi" w:eastAsiaTheme="minorEastAsia" w:hAnsiTheme="minorHAnsi" w:cstheme="minorBidi"/>
                <w:noProof/>
                <w:szCs w:val="22"/>
                <w:lang w:eastAsia="zh-CN"/>
              </w:rPr>
              <w:tab/>
            </w:r>
            <w:r w:rsidRPr="008363D9">
              <w:rPr>
                <w:rStyle w:val="Lienhypertexte"/>
                <w:noProof/>
              </w:rPr>
              <w:t xml:space="preserve">Rotor flexible à </w:t>
            </w:r>
            <m:oMath>
              <m:r>
                <m:rPr>
                  <m:sty m:val="bi"/>
                </m:rPr>
                <w:rPr>
                  <w:rStyle w:val="Lienhypertexte"/>
                  <w:rFonts w:ascii="Cambria Math" w:hAnsi="Cambria Math"/>
                  <w:noProof/>
                </w:rPr>
                <m:t>n</m:t>
              </m:r>
            </m:oMath>
            <w:r w:rsidRPr="008363D9">
              <w:rPr>
                <w:rStyle w:val="Lienhypertexte"/>
                <w:noProof/>
              </w:rPr>
              <w:t xml:space="preserve"> degrés de liberté</w:t>
            </w:r>
            <w:r>
              <w:rPr>
                <w:noProof/>
                <w:webHidden/>
              </w:rPr>
              <w:tab/>
            </w:r>
            <w:r>
              <w:rPr>
                <w:noProof/>
                <w:webHidden/>
              </w:rPr>
              <w:fldChar w:fldCharType="begin"/>
            </w:r>
            <w:r>
              <w:rPr>
                <w:noProof/>
                <w:webHidden/>
              </w:rPr>
              <w:instrText xml:space="preserve"> PAGEREF _Toc535512913 \h </w:instrText>
            </w:r>
            <w:r>
              <w:rPr>
                <w:noProof/>
                <w:webHidden/>
              </w:rPr>
            </w:r>
            <w:r>
              <w:rPr>
                <w:noProof/>
                <w:webHidden/>
              </w:rPr>
              <w:fldChar w:fldCharType="separate"/>
            </w:r>
            <w:r>
              <w:rPr>
                <w:noProof/>
                <w:webHidden/>
              </w:rPr>
              <w:t>67</w:t>
            </w:r>
            <w:r>
              <w:rPr>
                <w:noProof/>
                <w:webHidden/>
              </w:rPr>
              <w:fldChar w:fldCharType="end"/>
            </w:r>
          </w:hyperlink>
        </w:p>
        <w:p w14:paraId="600DE073"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14" w:history="1">
            <w:r w:rsidRPr="008363D9">
              <w:rPr>
                <w:rStyle w:val="Lienhypertexte"/>
                <w:noProof/>
              </w:rPr>
              <w:t>3.2.3</w:t>
            </w:r>
            <w:r>
              <w:rPr>
                <w:rFonts w:asciiTheme="minorHAnsi" w:eastAsiaTheme="minorEastAsia" w:hAnsiTheme="minorHAnsi" w:cstheme="minorBidi"/>
                <w:noProof/>
                <w:szCs w:val="22"/>
                <w:lang w:eastAsia="zh-CN"/>
              </w:rPr>
              <w:tab/>
            </w:r>
            <w:r w:rsidRPr="008363D9">
              <w:rPr>
                <w:rStyle w:val="Lienhypertexte"/>
                <w:noProof/>
              </w:rPr>
              <w:t>Méthode numérique d’intégration temporelles</w:t>
            </w:r>
            <w:r>
              <w:rPr>
                <w:noProof/>
                <w:webHidden/>
              </w:rPr>
              <w:tab/>
            </w:r>
            <w:r>
              <w:rPr>
                <w:noProof/>
                <w:webHidden/>
              </w:rPr>
              <w:fldChar w:fldCharType="begin"/>
            </w:r>
            <w:r>
              <w:rPr>
                <w:noProof/>
                <w:webHidden/>
              </w:rPr>
              <w:instrText xml:space="preserve"> PAGEREF _Toc535512914 \h </w:instrText>
            </w:r>
            <w:r>
              <w:rPr>
                <w:noProof/>
                <w:webHidden/>
              </w:rPr>
            </w:r>
            <w:r>
              <w:rPr>
                <w:noProof/>
                <w:webHidden/>
              </w:rPr>
              <w:fldChar w:fldCharType="separate"/>
            </w:r>
            <w:r>
              <w:rPr>
                <w:noProof/>
                <w:webHidden/>
              </w:rPr>
              <w:t>67</w:t>
            </w:r>
            <w:r>
              <w:rPr>
                <w:noProof/>
                <w:webHidden/>
              </w:rPr>
              <w:fldChar w:fldCharType="end"/>
            </w:r>
          </w:hyperlink>
        </w:p>
        <w:p w14:paraId="0F6897DD"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15" w:history="1">
            <w:r w:rsidRPr="008363D9">
              <w:rPr>
                <w:rStyle w:val="Lienhypertexte"/>
                <w:noProof/>
              </w:rPr>
              <w:t>3.2.4</w:t>
            </w:r>
            <w:r>
              <w:rPr>
                <w:rFonts w:asciiTheme="minorHAnsi" w:eastAsiaTheme="minorEastAsia" w:hAnsiTheme="minorHAnsi" w:cstheme="minorBidi"/>
                <w:noProof/>
                <w:szCs w:val="22"/>
                <w:lang w:eastAsia="zh-CN"/>
              </w:rPr>
              <w:tab/>
            </w:r>
            <w:r w:rsidRPr="008363D9">
              <w:rPr>
                <w:rStyle w:val="Lienhypertexte"/>
                <w:noProof/>
              </w:rPr>
              <w:t>Vibrations synchrones et solutions périodiques</w:t>
            </w:r>
            <w:r>
              <w:rPr>
                <w:noProof/>
                <w:webHidden/>
              </w:rPr>
              <w:tab/>
            </w:r>
            <w:r>
              <w:rPr>
                <w:noProof/>
                <w:webHidden/>
              </w:rPr>
              <w:fldChar w:fldCharType="begin"/>
            </w:r>
            <w:r>
              <w:rPr>
                <w:noProof/>
                <w:webHidden/>
              </w:rPr>
              <w:instrText xml:space="preserve"> PAGEREF _Toc535512915 \h </w:instrText>
            </w:r>
            <w:r>
              <w:rPr>
                <w:noProof/>
                <w:webHidden/>
              </w:rPr>
            </w:r>
            <w:r>
              <w:rPr>
                <w:noProof/>
                <w:webHidden/>
              </w:rPr>
              <w:fldChar w:fldCharType="separate"/>
            </w:r>
            <w:r>
              <w:rPr>
                <w:noProof/>
                <w:webHidden/>
              </w:rPr>
              <w:t>70</w:t>
            </w:r>
            <w:r>
              <w:rPr>
                <w:noProof/>
                <w:webHidden/>
              </w:rPr>
              <w:fldChar w:fldCharType="end"/>
            </w:r>
          </w:hyperlink>
        </w:p>
        <w:p w14:paraId="3A96A4F8"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16" w:history="1">
            <w:r w:rsidRPr="008363D9">
              <w:rPr>
                <w:rStyle w:val="Lienhypertexte"/>
                <w:noProof/>
              </w:rPr>
              <w:t>3.3</w:t>
            </w:r>
            <w:r>
              <w:rPr>
                <w:rFonts w:asciiTheme="minorHAnsi" w:eastAsiaTheme="minorEastAsia" w:hAnsiTheme="minorHAnsi" w:cstheme="minorBidi"/>
                <w:noProof/>
                <w:szCs w:val="22"/>
                <w:lang w:eastAsia="zh-CN"/>
              </w:rPr>
              <w:tab/>
            </w:r>
            <w:r w:rsidRPr="008363D9">
              <w:rPr>
                <w:rStyle w:val="Lienhypertexte"/>
                <w:noProof/>
              </w:rPr>
              <w:t>Modélisation du balourd thermique</w:t>
            </w:r>
            <w:r>
              <w:rPr>
                <w:noProof/>
                <w:webHidden/>
              </w:rPr>
              <w:tab/>
            </w:r>
            <w:r>
              <w:rPr>
                <w:noProof/>
                <w:webHidden/>
              </w:rPr>
              <w:fldChar w:fldCharType="begin"/>
            </w:r>
            <w:r>
              <w:rPr>
                <w:noProof/>
                <w:webHidden/>
              </w:rPr>
              <w:instrText xml:space="preserve"> PAGEREF _Toc535512916 \h </w:instrText>
            </w:r>
            <w:r>
              <w:rPr>
                <w:noProof/>
                <w:webHidden/>
              </w:rPr>
            </w:r>
            <w:r>
              <w:rPr>
                <w:noProof/>
                <w:webHidden/>
              </w:rPr>
              <w:fldChar w:fldCharType="separate"/>
            </w:r>
            <w:r>
              <w:rPr>
                <w:noProof/>
                <w:webHidden/>
              </w:rPr>
              <w:t>75</w:t>
            </w:r>
            <w:r>
              <w:rPr>
                <w:noProof/>
                <w:webHidden/>
              </w:rPr>
              <w:fldChar w:fldCharType="end"/>
            </w:r>
          </w:hyperlink>
        </w:p>
        <w:p w14:paraId="404393F6"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17" w:history="1">
            <w:r w:rsidRPr="008363D9">
              <w:rPr>
                <w:rStyle w:val="Lienhypertexte"/>
                <w:noProof/>
              </w:rPr>
              <w:t>3.3.1</w:t>
            </w:r>
            <w:r>
              <w:rPr>
                <w:rFonts w:asciiTheme="minorHAnsi" w:eastAsiaTheme="minorEastAsia" w:hAnsiTheme="minorHAnsi" w:cstheme="minorBidi"/>
                <w:noProof/>
                <w:szCs w:val="22"/>
                <w:lang w:eastAsia="zh-CN"/>
              </w:rPr>
              <w:tab/>
            </w:r>
            <w:r w:rsidRPr="008363D9">
              <w:rPr>
                <w:rStyle w:val="Lienhypertexte"/>
                <w:noProof/>
              </w:rPr>
              <w:t>Approche des masses conconcentrées</w:t>
            </w:r>
            <w:r>
              <w:rPr>
                <w:noProof/>
                <w:webHidden/>
              </w:rPr>
              <w:tab/>
            </w:r>
            <w:r>
              <w:rPr>
                <w:noProof/>
                <w:webHidden/>
              </w:rPr>
              <w:fldChar w:fldCharType="begin"/>
            </w:r>
            <w:r>
              <w:rPr>
                <w:noProof/>
                <w:webHidden/>
              </w:rPr>
              <w:instrText xml:space="preserve"> PAGEREF _Toc535512917 \h </w:instrText>
            </w:r>
            <w:r>
              <w:rPr>
                <w:noProof/>
                <w:webHidden/>
              </w:rPr>
            </w:r>
            <w:r>
              <w:rPr>
                <w:noProof/>
                <w:webHidden/>
              </w:rPr>
              <w:fldChar w:fldCharType="separate"/>
            </w:r>
            <w:r>
              <w:rPr>
                <w:noProof/>
                <w:webHidden/>
              </w:rPr>
              <w:t>75</w:t>
            </w:r>
            <w:r>
              <w:rPr>
                <w:noProof/>
                <w:webHidden/>
              </w:rPr>
              <w:fldChar w:fldCharType="end"/>
            </w:r>
          </w:hyperlink>
        </w:p>
        <w:p w14:paraId="7B902459"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18" w:history="1">
            <w:r w:rsidRPr="008363D9">
              <w:rPr>
                <w:rStyle w:val="Lienhypertexte"/>
                <w:noProof/>
              </w:rPr>
              <w:t>3.3.2</w:t>
            </w:r>
            <w:r>
              <w:rPr>
                <w:rFonts w:asciiTheme="minorHAnsi" w:eastAsiaTheme="minorEastAsia" w:hAnsiTheme="minorHAnsi" w:cstheme="minorBidi"/>
                <w:noProof/>
                <w:szCs w:val="22"/>
                <w:lang w:eastAsia="zh-CN"/>
              </w:rPr>
              <w:tab/>
            </w:r>
            <w:r w:rsidRPr="008363D9">
              <w:rPr>
                <w:rStyle w:val="Lienhypertexte"/>
                <w:noProof/>
              </w:rPr>
              <w:t>Approche de défaut de la fibre neutre</w:t>
            </w:r>
            <w:r>
              <w:rPr>
                <w:noProof/>
                <w:webHidden/>
              </w:rPr>
              <w:tab/>
            </w:r>
            <w:r>
              <w:rPr>
                <w:noProof/>
                <w:webHidden/>
              </w:rPr>
              <w:fldChar w:fldCharType="begin"/>
            </w:r>
            <w:r>
              <w:rPr>
                <w:noProof/>
                <w:webHidden/>
              </w:rPr>
              <w:instrText xml:space="preserve"> PAGEREF _Toc535512918 \h </w:instrText>
            </w:r>
            <w:r>
              <w:rPr>
                <w:noProof/>
                <w:webHidden/>
              </w:rPr>
            </w:r>
            <w:r>
              <w:rPr>
                <w:noProof/>
                <w:webHidden/>
              </w:rPr>
              <w:fldChar w:fldCharType="separate"/>
            </w:r>
            <w:r>
              <w:rPr>
                <w:noProof/>
                <w:webHidden/>
              </w:rPr>
              <w:t>76</w:t>
            </w:r>
            <w:r>
              <w:rPr>
                <w:noProof/>
                <w:webHidden/>
              </w:rPr>
              <w:fldChar w:fldCharType="end"/>
            </w:r>
          </w:hyperlink>
        </w:p>
        <w:p w14:paraId="63CF5E52"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19" w:history="1">
            <w:r w:rsidRPr="008363D9">
              <w:rPr>
                <w:rStyle w:val="Lienhypertexte"/>
                <w:noProof/>
              </w:rPr>
              <w:t>3.4</w:t>
            </w:r>
            <w:r>
              <w:rPr>
                <w:rFonts w:asciiTheme="minorHAnsi" w:eastAsiaTheme="minorEastAsia" w:hAnsiTheme="minorHAnsi" w:cstheme="minorBidi"/>
                <w:noProof/>
                <w:szCs w:val="22"/>
                <w:lang w:eastAsia="zh-CN"/>
              </w:rPr>
              <w:tab/>
            </w:r>
            <w:r w:rsidRPr="008363D9">
              <w:rPr>
                <w:rStyle w:val="Lienhypertexte"/>
                <w:noProof/>
              </w:rPr>
              <w:t>Conclusion</w:t>
            </w:r>
            <w:r>
              <w:rPr>
                <w:noProof/>
                <w:webHidden/>
              </w:rPr>
              <w:tab/>
            </w:r>
            <w:r>
              <w:rPr>
                <w:noProof/>
                <w:webHidden/>
              </w:rPr>
              <w:fldChar w:fldCharType="begin"/>
            </w:r>
            <w:r>
              <w:rPr>
                <w:noProof/>
                <w:webHidden/>
              </w:rPr>
              <w:instrText xml:space="preserve"> PAGEREF _Toc535512919 \h </w:instrText>
            </w:r>
            <w:r>
              <w:rPr>
                <w:noProof/>
                <w:webHidden/>
              </w:rPr>
            </w:r>
            <w:r>
              <w:rPr>
                <w:noProof/>
                <w:webHidden/>
              </w:rPr>
              <w:fldChar w:fldCharType="separate"/>
            </w:r>
            <w:r>
              <w:rPr>
                <w:noProof/>
                <w:webHidden/>
              </w:rPr>
              <w:t>77</w:t>
            </w:r>
            <w:r>
              <w:rPr>
                <w:noProof/>
                <w:webHidden/>
              </w:rPr>
              <w:fldChar w:fldCharType="end"/>
            </w:r>
          </w:hyperlink>
        </w:p>
        <w:p w14:paraId="25625086" w14:textId="77777777" w:rsidR="00B545DD" w:rsidRDefault="00B545DD">
          <w:pPr>
            <w:pStyle w:val="TM1"/>
            <w:rPr>
              <w:rFonts w:asciiTheme="minorHAnsi" w:eastAsiaTheme="minorEastAsia" w:hAnsiTheme="minorHAnsi" w:cstheme="minorBidi"/>
              <w:sz w:val="22"/>
              <w:szCs w:val="22"/>
              <w:lang w:eastAsia="zh-CN"/>
            </w:rPr>
          </w:pPr>
          <w:hyperlink w:anchor="_Toc535512920" w:history="1">
            <w:r w:rsidRPr="008363D9">
              <w:rPr>
                <w:rStyle w:val="Lienhypertexte"/>
              </w:rPr>
              <w:t>Chapitre 4 :  Simulations numériques</w:t>
            </w:r>
            <w:r>
              <w:rPr>
                <w:webHidden/>
              </w:rPr>
              <w:tab/>
            </w:r>
            <w:r>
              <w:rPr>
                <w:webHidden/>
              </w:rPr>
              <w:fldChar w:fldCharType="begin"/>
            </w:r>
            <w:r>
              <w:rPr>
                <w:webHidden/>
              </w:rPr>
              <w:instrText xml:space="preserve"> PAGEREF _Toc535512920 \h </w:instrText>
            </w:r>
            <w:r>
              <w:rPr>
                <w:webHidden/>
              </w:rPr>
            </w:r>
            <w:r>
              <w:rPr>
                <w:webHidden/>
              </w:rPr>
              <w:fldChar w:fldCharType="separate"/>
            </w:r>
            <w:r>
              <w:rPr>
                <w:webHidden/>
              </w:rPr>
              <w:t>78</w:t>
            </w:r>
            <w:r>
              <w:rPr>
                <w:webHidden/>
              </w:rPr>
              <w:fldChar w:fldCharType="end"/>
            </w:r>
          </w:hyperlink>
        </w:p>
        <w:p w14:paraId="47B7EB43"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23" w:history="1">
            <w:r w:rsidRPr="008363D9">
              <w:rPr>
                <w:rStyle w:val="Lienhypertexte"/>
                <w:noProof/>
              </w:rPr>
              <w:t>4.1</w:t>
            </w:r>
            <w:r>
              <w:rPr>
                <w:rFonts w:asciiTheme="minorHAnsi" w:eastAsiaTheme="minorEastAsia" w:hAnsiTheme="minorHAnsi" w:cstheme="minorBidi"/>
                <w:noProof/>
                <w:szCs w:val="22"/>
                <w:lang w:eastAsia="zh-CN"/>
              </w:rPr>
              <w:tab/>
            </w:r>
            <w:r w:rsidRPr="008363D9">
              <w:rPr>
                <w:rStyle w:val="Lienhypertexte"/>
                <w:noProof/>
              </w:rPr>
              <w:t>Modèle complet et non linéaire de l’effet Morton</w:t>
            </w:r>
            <w:r>
              <w:rPr>
                <w:noProof/>
                <w:webHidden/>
              </w:rPr>
              <w:tab/>
            </w:r>
            <w:r>
              <w:rPr>
                <w:noProof/>
                <w:webHidden/>
              </w:rPr>
              <w:fldChar w:fldCharType="begin"/>
            </w:r>
            <w:r>
              <w:rPr>
                <w:noProof/>
                <w:webHidden/>
              </w:rPr>
              <w:instrText xml:space="preserve"> PAGEREF _Toc535512923 \h </w:instrText>
            </w:r>
            <w:r>
              <w:rPr>
                <w:noProof/>
                <w:webHidden/>
              </w:rPr>
            </w:r>
            <w:r>
              <w:rPr>
                <w:noProof/>
                <w:webHidden/>
              </w:rPr>
              <w:fldChar w:fldCharType="separate"/>
            </w:r>
            <w:r>
              <w:rPr>
                <w:noProof/>
                <w:webHidden/>
              </w:rPr>
              <w:t>78</w:t>
            </w:r>
            <w:r>
              <w:rPr>
                <w:noProof/>
                <w:webHidden/>
              </w:rPr>
              <w:fldChar w:fldCharType="end"/>
            </w:r>
          </w:hyperlink>
        </w:p>
        <w:p w14:paraId="75C94739"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24" w:history="1">
            <w:r w:rsidRPr="008363D9">
              <w:rPr>
                <w:rStyle w:val="Lienhypertexte"/>
                <w:noProof/>
              </w:rPr>
              <w:t>4.1.1</w:t>
            </w:r>
            <w:r>
              <w:rPr>
                <w:rFonts w:asciiTheme="minorHAnsi" w:eastAsiaTheme="minorEastAsia" w:hAnsiTheme="minorHAnsi" w:cstheme="minorBidi"/>
                <w:noProof/>
                <w:szCs w:val="22"/>
                <w:lang w:eastAsia="zh-CN"/>
              </w:rPr>
              <w:tab/>
            </w:r>
            <w:r w:rsidRPr="008363D9">
              <w:rPr>
                <w:rStyle w:val="Lienhypertexte"/>
                <w:noProof/>
              </w:rPr>
              <w:t>Approche du moyennage du flux thermique dans le temps</w:t>
            </w:r>
            <w:r>
              <w:rPr>
                <w:noProof/>
                <w:webHidden/>
              </w:rPr>
              <w:tab/>
            </w:r>
            <w:r>
              <w:rPr>
                <w:noProof/>
                <w:webHidden/>
              </w:rPr>
              <w:fldChar w:fldCharType="begin"/>
            </w:r>
            <w:r>
              <w:rPr>
                <w:noProof/>
                <w:webHidden/>
              </w:rPr>
              <w:instrText xml:space="preserve"> PAGEREF _Toc535512924 \h </w:instrText>
            </w:r>
            <w:r>
              <w:rPr>
                <w:noProof/>
                <w:webHidden/>
              </w:rPr>
            </w:r>
            <w:r>
              <w:rPr>
                <w:noProof/>
                <w:webHidden/>
              </w:rPr>
              <w:fldChar w:fldCharType="separate"/>
            </w:r>
            <w:r>
              <w:rPr>
                <w:noProof/>
                <w:webHidden/>
              </w:rPr>
              <w:t>78</w:t>
            </w:r>
            <w:r>
              <w:rPr>
                <w:noProof/>
                <w:webHidden/>
              </w:rPr>
              <w:fldChar w:fldCharType="end"/>
            </w:r>
          </w:hyperlink>
        </w:p>
        <w:p w14:paraId="45BE4666"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25" w:history="1">
            <w:r w:rsidRPr="008363D9">
              <w:rPr>
                <w:rStyle w:val="Lienhypertexte"/>
                <w:noProof/>
              </w:rPr>
              <w:t>4.1.2</w:t>
            </w:r>
            <w:r>
              <w:rPr>
                <w:rFonts w:asciiTheme="minorHAnsi" w:eastAsiaTheme="minorEastAsia" w:hAnsiTheme="minorHAnsi" w:cstheme="minorBidi"/>
                <w:noProof/>
                <w:szCs w:val="22"/>
                <w:lang w:eastAsia="zh-CN"/>
              </w:rPr>
              <w:tab/>
            </w:r>
            <w:r w:rsidRPr="008363D9">
              <w:rPr>
                <w:rStyle w:val="Lienhypertexte"/>
                <w:noProof/>
              </w:rPr>
              <w:t>Algorithme de l’effet Morton</w:t>
            </w:r>
            <w:r>
              <w:rPr>
                <w:noProof/>
                <w:webHidden/>
              </w:rPr>
              <w:tab/>
            </w:r>
            <w:r>
              <w:rPr>
                <w:noProof/>
                <w:webHidden/>
              </w:rPr>
              <w:fldChar w:fldCharType="begin"/>
            </w:r>
            <w:r>
              <w:rPr>
                <w:noProof/>
                <w:webHidden/>
              </w:rPr>
              <w:instrText xml:space="preserve"> PAGEREF _Toc535512925 \h </w:instrText>
            </w:r>
            <w:r>
              <w:rPr>
                <w:noProof/>
                <w:webHidden/>
              </w:rPr>
            </w:r>
            <w:r>
              <w:rPr>
                <w:noProof/>
                <w:webHidden/>
              </w:rPr>
              <w:fldChar w:fldCharType="separate"/>
            </w:r>
            <w:r>
              <w:rPr>
                <w:noProof/>
                <w:webHidden/>
              </w:rPr>
              <w:t>81</w:t>
            </w:r>
            <w:r>
              <w:rPr>
                <w:noProof/>
                <w:webHidden/>
              </w:rPr>
              <w:fldChar w:fldCharType="end"/>
            </w:r>
          </w:hyperlink>
        </w:p>
        <w:p w14:paraId="2F9F9817"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26" w:history="1">
            <w:r w:rsidRPr="008363D9">
              <w:rPr>
                <w:rStyle w:val="Lienhypertexte"/>
                <w:noProof/>
              </w:rPr>
              <w:t>4.2</w:t>
            </w:r>
            <w:r>
              <w:rPr>
                <w:rFonts w:asciiTheme="minorHAnsi" w:eastAsiaTheme="minorEastAsia" w:hAnsiTheme="minorHAnsi" w:cstheme="minorBidi"/>
                <w:noProof/>
                <w:szCs w:val="22"/>
                <w:lang w:eastAsia="zh-CN"/>
              </w:rPr>
              <w:tab/>
            </w:r>
            <w:r w:rsidRPr="008363D9">
              <w:rPr>
                <w:rStyle w:val="Lienhypertexte"/>
                <w:noProof/>
              </w:rPr>
              <w:t>Description du Banc de l’Effet Morton (BEM)</w:t>
            </w:r>
            <w:r>
              <w:rPr>
                <w:noProof/>
                <w:webHidden/>
              </w:rPr>
              <w:tab/>
            </w:r>
            <w:r>
              <w:rPr>
                <w:noProof/>
                <w:webHidden/>
              </w:rPr>
              <w:fldChar w:fldCharType="begin"/>
            </w:r>
            <w:r>
              <w:rPr>
                <w:noProof/>
                <w:webHidden/>
              </w:rPr>
              <w:instrText xml:space="preserve"> PAGEREF _Toc535512926 \h </w:instrText>
            </w:r>
            <w:r>
              <w:rPr>
                <w:noProof/>
                <w:webHidden/>
              </w:rPr>
            </w:r>
            <w:r>
              <w:rPr>
                <w:noProof/>
                <w:webHidden/>
              </w:rPr>
              <w:fldChar w:fldCharType="separate"/>
            </w:r>
            <w:r>
              <w:rPr>
                <w:noProof/>
                <w:webHidden/>
              </w:rPr>
              <w:t>83</w:t>
            </w:r>
            <w:r>
              <w:rPr>
                <w:noProof/>
                <w:webHidden/>
              </w:rPr>
              <w:fldChar w:fldCharType="end"/>
            </w:r>
          </w:hyperlink>
        </w:p>
        <w:p w14:paraId="189A6673"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27" w:history="1">
            <w:r w:rsidRPr="008363D9">
              <w:rPr>
                <w:rStyle w:val="Lienhypertexte"/>
                <w:noProof/>
              </w:rPr>
              <w:t>4.2.1</w:t>
            </w:r>
            <w:r>
              <w:rPr>
                <w:rFonts w:asciiTheme="minorHAnsi" w:eastAsiaTheme="minorEastAsia" w:hAnsiTheme="minorHAnsi" w:cstheme="minorBidi"/>
                <w:noProof/>
                <w:szCs w:val="22"/>
                <w:lang w:eastAsia="zh-CN"/>
              </w:rPr>
              <w:tab/>
            </w:r>
            <w:r w:rsidRPr="008363D9">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_Toc535512927 \h </w:instrText>
            </w:r>
            <w:r>
              <w:rPr>
                <w:noProof/>
                <w:webHidden/>
              </w:rPr>
            </w:r>
            <w:r>
              <w:rPr>
                <w:noProof/>
                <w:webHidden/>
              </w:rPr>
              <w:fldChar w:fldCharType="separate"/>
            </w:r>
            <w:r>
              <w:rPr>
                <w:noProof/>
                <w:webHidden/>
              </w:rPr>
              <w:t>83</w:t>
            </w:r>
            <w:r>
              <w:rPr>
                <w:noProof/>
                <w:webHidden/>
              </w:rPr>
              <w:fldChar w:fldCharType="end"/>
            </w:r>
          </w:hyperlink>
        </w:p>
        <w:p w14:paraId="7659172D"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28" w:history="1">
            <w:r w:rsidRPr="008363D9">
              <w:rPr>
                <w:rStyle w:val="Lienhypertexte"/>
                <w:noProof/>
              </w:rPr>
              <w:t>4.2.2</w:t>
            </w:r>
            <w:r>
              <w:rPr>
                <w:rFonts w:asciiTheme="minorHAnsi" w:eastAsiaTheme="minorEastAsia" w:hAnsiTheme="minorHAnsi" w:cstheme="minorBidi"/>
                <w:noProof/>
                <w:szCs w:val="22"/>
                <w:lang w:eastAsia="zh-CN"/>
              </w:rPr>
              <w:tab/>
            </w:r>
            <w:r w:rsidRPr="008363D9">
              <w:rPr>
                <w:rStyle w:val="Lienhypertexte"/>
                <w:noProof/>
              </w:rPr>
              <w:t>Configuration du rotor 430mm</w:t>
            </w:r>
            <w:r>
              <w:rPr>
                <w:noProof/>
                <w:webHidden/>
              </w:rPr>
              <w:tab/>
            </w:r>
            <w:r>
              <w:rPr>
                <w:noProof/>
                <w:webHidden/>
              </w:rPr>
              <w:fldChar w:fldCharType="begin"/>
            </w:r>
            <w:r>
              <w:rPr>
                <w:noProof/>
                <w:webHidden/>
              </w:rPr>
              <w:instrText xml:space="preserve"> PAGEREF _Toc535512928 \h </w:instrText>
            </w:r>
            <w:r>
              <w:rPr>
                <w:noProof/>
                <w:webHidden/>
              </w:rPr>
            </w:r>
            <w:r>
              <w:rPr>
                <w:noProof/>
                <w:webHidden/>
              </w:rPr>
              <w:fldChar w:fldCharType="separate"/>
            </w:r>
            <w:r>
              <w:rPr>
                <w:noProof/>
                <w:webHidden/>
              </w:rPr>
              <w:t>84</w:t>
            </w:r>
            <w:r>
              <w:rPr>
                <w:noProof/>
                <w:webHidden/>
              </w:rPr>
              <w:fldChar w:fldCharType="end"/>
            </w:r>
          </w:hyperlink>
        </w:p>
        <w:p w14:paraId="52DB0B8A"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29" w:history="1">
            <w:r w:rsidRPr="008363D9">
              <w:rPr>
                <w:rStyle w:val="Lienhypertexte"/>
                <w:noProof/>
              </w:rPr>
              <w:t>4.2.3</w:t>
            </w:r>
            <w:r>
              <w:rPr>
                <w:rFonts w:asciiTheme="minorHAnsi" w:eastAsiaTheme="minorEastAsia" w:hAnsiTheme="minorHAnsi" w:cstheme="minorBidi"/>
                <w:noProof/>
                <w:szCs w:val="22"/>
                <w:lang w:eastAsia="zh-CN"/>
              </w:rPr>
              <w:tab/>
            </w:r>
            <w:r w:rsidRPr="008363D9">
              <w:rPr>
                <w:rStyle w:val="Lienhypertexte"/>
                <w:noProof/>
              </w:rPr>
              <w:t>Configuration du rotor 700mm</w:t>
            </w:r>
            <w:r>
              <w:rPr>
                <w:noProof/>
                <w:webHidden/>
              </w:rPr>
              <w:tab/>
            </w:r>
            <w:r>
              <w:rPr>
                <w:noProof/>
                <w:webHidden/>
              </w:rPr>
              <w:fldChar w:fldCharType="begin"/>
            </w:r>
            <w:r>
              <w:rPr>
                <w:noProof/>
                <w:webHidden/>
              </w:rPr>
              <w:instrText xml:space="preserve"> PAGEREF _Toc535512929 \h </w:instrText>
            </w:r>
            <w:r>
              <w:rPr>
                <w:noProof/>
                <w:webHidden/>
              </w:rPr>
            </w:r>
            <w:r>
              <w:rPr>
                <w:noProof/>
                <w:webHidden/>
              </w:rPr>
              <w:fldChar w:fldCharType="separate"/>
            </w:r>
            <w:r>
              <w:rPr>
                <w:noProof/>
                <w:webHidden/>
              </w:rPr>
              <w:t>88</w:t>
            </w:r>
            <w:r>
              <w:rPr>
                <w:noProof/>
                <w:webHidden/>
              </w:rPr>
              <w:fldChar w:fldCharType="end"/>
            </w:r>
          </w:hyperlink>
        </w:p>
        <w:p w14:paraId="38568014"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30" w:history="1">
            <w:r w:rsidRPr="008363D9">
              <w:rPr>
                <w:rStyle w:val="Lienhypertexte"/>
                <w:noProof/>
              </w:rPr>
              <w:t>4.3</w:t>
            </w:r>
            <w:r>
              <w:rPr>
                <w:rFonts w:asciiTheme="minorHAnsi" w:eastAsiaTheme="minorEastAsia" w:hAnsiTheme="minorHAnsi" w:cstheme="minorBidi"/>
                <w:noProof/>
                <w:szCs w:val="22"/>
                <w:lang w:eastAsia="zh-CN"/>
              </w:rPr>
              <w:tab/>
            </w:r>
            <w:r w:rsidRPr="008363D9">
              <w:rPr>
                <w:rStyle w:val="Lienhypertexte"/>
                <w:noProof/>
              </w:rPr>
              <w:t>Simulation du rotor 430mm</w:t>
            </w:r>
            <w:r>
              <w:rPr>
                <w:noProof/>
                <w:webHidden/>
              </w:rPr>
              <w:tab/>
            </w:r>
            <w:r>
              <w:rPr>
                <w:noProof/>
                <w:webHidden/>
              </w:rPr>
              <w:fldChar w:fldCharType="begin"/>
            </w:r>
            <w:r>
              <w:rPr>
                <w:noProof/>
                <w:webHidden/>
              </w:rPr>
              <w:instrText xml:space="preserve"> PAGEREF _Toc535512930 \h </w:instrText>
            </w:r>
            <w:r>
              <w:rPr>
                <w:noProof/>
                <w:webHidden/>
              </w:rPr>
            </w:r>
            <w:r>
              <w:rPr>
                <w:noProof/>
                <w:webHidden/>
              </w:rPr>
              <w:fldChar w:fldCharType="separate"/>
            </w:r>
            <w:r>
              <w:rPr>
                <w:noProof/>
                <w:webHidden/>
              </w:rPr>
              <w:t>92</w:t>
            </w:r>
            <w:r>
              <w:rPr>
                <w:noProof/>
                <w:webHidden/>
              </w:rPr>
              <w:fldChar w:fldCharType="end"/>
            </w:r>
          </w:hyperlink>
        </w:p>
        <w:p w14:paraId="697C5C06"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31" w:history="1">
            <w:r w:rsidRPr="008363D9">
              <w:rPr>
                <w:rStyle w:val="Lienhypertexte"/>
                <w:noProof/>
              </w:rPr>
              <w:t>4.3.1</w:t>
            </w:r>
            <w:r>
              <w:rPr>
                <w:rFonts w:asciiTheme="minorHAnsi" w:eastAsiaTheme="minorEastAsia" w:hAnsiTheme="minorHAnsi" w:cstheme="minorBidi"/>
                <w:noProof/>
                <w:szCs w:val="22"/>
                <w:lang w:eastAsia="zh-CN"/>
              </w:rPr>
              <w:tab/>
            </w:r>
            <w:r w:rsidRPr="008363D9">
              <w:rPr>
                <w:rStyle w:val="Lienhypertexte"/>
                <w:noProof/>
              </w:rPr>
              <w:t>Vibrations synchrones</w:t>
            </w:r>
            <w:r>
              <w:rPr>
                <w:noProof/>
                <w:webHidden/>
              </w:rPr>
              <w:tab/>
            </w:r>
            <w:r>
              <w:rPr>
                <w:noProof/>
                <w:webHidden/>
              </w:rPr>
              <w:fldChar w:fldCharType="begin"/>
            </w:r>
            <w:r>
              <w:rPr>
                <w:noProof/>
                <w:webHidden/>
              </w:rPr>
              <w:instrText xml:space="preserve"> PAGEREF _Toc535512931 \h </w:instrText>
            </w:r>
            <w:r>
              <w:rPr>
                <w:noProof/>
                <w:webHidden/>
              </w:rPr>
            </w:r>
            <w:r>
              <w:rPr>
                <w:noProof/>
                <w:webHidden/>
              </w:rPr>
              <w:fldChar w:fldCharType="separate"/>
            </w:r>
            <w:r>
              <w:rPr>
                <w:noProof/>
                <w:webHidden/>
              </w:rPr>
              <w:t>93</w:t>
            </w:r>
            <w:r>
              <w:rPr>
                <w:noProof/>
                <w:webHidden/>
              </w:rPr>
              <w:fldChar w:fldCharType="end"/>
            </w:r>
          </w:hyperlink>
        </w:p>
        <w:p w14:paraId="62E34D6F"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32" w:history="1">
            <w:r w:rsidRPr="008363D9">
              <w:rPr>
                <w:rStyle w:val="Lienhypertexte"/>
                <w:noProof/>
              </w:rPr>
              <w:t>4.3.2</w:t>
            </w:r>
            <w:r>
              <w:rPr>
                <w:rFonts w:asciiTheme="minorHAnsi" w:eastAsiaTheme="minorEastAsia" w:hAnsiTheme="minorHAnsi" w:cstheme="minorBidi"/>
                <w:noProof/>
                <w:szCs w:val="22"/>
                <w:lang w:eastAsia="zh-CN"/>
              </w:rPr>
              <w:tab/>
            </w:r>
            <w:r w:rsidRPr="008363D9">
              <w:rPr>
                <w:rStyle w:val="Lienhypertexte"/>
                <w:noProof/>
              </w:rPr>
              <w:t>Température du rotor</w:t>
            </w:r>
            <w:r>
              <w:rPr>
                <w:noProof/>
                <w:webHidden/>
              </w:rPr>
              <w:tab/>
            </w:r>
            <w:r>
              <w:rPr>
                <w:noProof/>
                <w:webHidden/>
              </w:rPr>
              <w:fldChar w:fldCharType="begin"/>
            </w:r>
            <w:r>
              <w:rPr>
                <w:noProof/>
                <w:webHidden/>
              </w:rPr>
              <w:instrText xml:space="preserve"> PAGEREF _Toc535512932 \h </w:instrText>
            </w:r>
            <w:r>
              <w:rPr>
                <w:noProof/>
                <w:webHidden/>
              </w:rPr>
            </w:r>
            <w:r>
              <w:rPr>
                <w:noProof/>
                <w:webHidden/>
              </w:rPr>
              <w:fldChar w:fldCharType="separate"/>
            </w:r>
            <w:r>
              <w:rPr>
                <w:noProof/>
                <w:webHidden/>
              </w:rPr>
              <w:t>96</w:t>
            </w:r>
            <w:r>
              <w:rPr>
                <w:noProof/>
                <w:webHidden/>
              </w:rPr>
              <w:fldChar w:fldCharType="end"/>
            </w:r>
          </w:hyperlink>
        </w:p>
        <w:p w14:paraId="451E93CF"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33" w:history="1">
            <w:r w:rsidRPr="008363D9">
              <w:rPr>
                <w:rStyle w:val="Lienhypertexte"/>
                <w:noProof/>
              </w:rPr>
              <w:t>4.3.3</w:t>
            </w:r>
            <w:r>
              <w:rPr>
                <w:rFonts w:asciiTheme="minorHAnsi" w:eastAsiaTheme="minorEastAsia" w:hAnsiTheme="minorHAnsi" w:cstheme="minorBidi"/>
                <w:noProof/>
                <w:szCs w:val="22"/>
                <w:lang w:eastAsia="zh-CN"/>
              </w:rPr>
              <w:tab/>
            </w:r>
            <w:r w:rsidRPr="008363D9">
              <w:rPr>
                <w:rStyle w:val="Lienhypertexte"/>
                <w:noProof/>
              </w:rPr>
              <w:t>Phases du balourd, point haut et point chaud</w:t>
            </w:r>
            <w:r>
              <w:rPr>
                <w:noProof/>
                <w:webHidden/>
              </w:rPr>
              <w:tab/>
            </w:r>
            <w:r>
              <w:rPr>
                <w:noProof/>
                <w:webHidden/>
              </w:rPr>
              <w:fldChar w:fldCharType="begin"/>
            </w:r>
            <w:r>
              <w:rPr>
                <w:noProof/>
                <w:webHidden/>
              </w:rPr>
              <w:instrText xml:space="preserve"> PAGEREF _Toc535512933 \h </w:instrText>
            </w:r>
            <w:r>
              <w:rPr>
                <w:noProof/>
                <w:webHidden/>
              </w:rPr>
            </w:r>
            <w:r>
              <w:rPr>
                <w:noProof/>
                <w:webHidden/>
              </w:rPr>
              <w:fldChar w:fldCharType="separate"/>
            </w:r>
            <w:r>
              <w:rPr>
                <w:noProof/>
                <w:webHidden/>
              </w:rPr>
              <w:t>97</w:t>
            </w:r>
            <w:r>
              <w:rPr>
                <w:noProof/>
                <w:webHidden/>
              </w:rPr>
              <w:fldChar w:fldCharType="end"/>
            </w:r>
          </w:hyperlink>
        </w:p>
        <w:p w14:paraId="41194909"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34" w:history="1">
            <w:r w:rsidRPr="008363D9">
              <w:rPr>
                <w:rStyle w:val="Lienhypertexte"/>
                <w:noProof/>
              </w:rPr>
              <w:t>4.3.4</w:t>
            </w:r>
            <w:r>
              <w:rPr>
                <w:rFonts w:asciiTheme="minorHAnsi" w:eastAsiaTheme="minorEastAsia" w:hAnsiTheme="minorHAnsi" w:cstheme="minorBidi"/>
                <w:noProof/>
                <w:szCs w:val="22"/>
                <w:lang w:eastAsia="zh-CN"/>
              </w:rPr>
              <w:tab/>
            </w:r>
            <w:r w:rsidRPr="008363D9">
              <w:rPr>
                <w:rStyle w:val="Lienhypertexte"/>
                <w:noProof/>
              </w:rPr>
              <w:t>Critiques des résultats</w:t>
            </w:r>
            <w:r>
              <w:rPr>
                <w:noProof/>
                <w:webHidden/>
              </w:rPr>
              <w:tab/>
            </w:r>
            <w:r>
              <w:rPr>
                <w:noProof/>
                <w:webHidden/>
              </w:rPr>
              <w:fldChar w:fldCharType="begin"/>
            </w:r>
            <w:r>
              <w:rPr>
                <w:noProof/>
                <w:webHidden/>
              </w:rPr>
              <w:instrText xml:space="preserve"> PAGEREF _Toc535512934 \h </w:instrText>
            </w:r>
            <w:r>
              <w:rPr>
                <w:noProof/>
                <w:webHidden/>
              </w:rPr>
            </w:r>
            <w:r>
              <w:rPr>
                <w:noProof/>
                <w:webHidden/>
              </w:rPr>
              <w:fldChar w:fldCharType="separate"/>
            </w:r>
            <w:r>
              <w:rPr>
                <w:noProof/>
                <w:webHidden/>
              </w:rPr>
              <w:t>98</w:t>
            </w:r>
            <w:r>
              <w:rPr>
                <w:noProof/>
                <w:webHidden/>
              </w:rPr>
              <w:fldChar w:fldCharType="end"/>
            </w:r>
          </w:hyperlink>
        </w:p>
        <w:p w14:paraId="0213BA23"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35" w:history="1">
            <w:r w:rsidRPr="008363D9">
              <w:rPr>
                <w:rStyle w:val="Lienhypertexte"/>
                <w:noProof/>
              </w:rPr>
              <w:t>4.4</w:t>
            </w:r>
            <w:r>
              <w:rPr>
                <w:rFonts w:asciiTheme="minorHAnsi" w:eastAsiaTheme="minorEastAsia" w:hAnsiTheme="minorHAnsi" w:cstheme="minorBidi"/>
                <w:noProof/>
                <w:szCs w:val="22"/>
                <w:lang w:eastAsia="zh-CN"/>
              </w:rPr>
              <w:tab/>
            </w:r>
            <w:r w:rsidRPr="008363D9">
              <w:rPr>
                <w:rStyle w:val="Lienhypertexte"/>
                <w:noProof/>
              </w:rPr>
              <w:t>Simulation du rotor 700mm</w:t>
            </w:r>
            <w:r>
              <w:rPr>
                <w:noProof/>
                <w:webHidden/>
              </w:rPr>
              <w:tab/>
            </w:r>
            <w:r>
              <w:rPr>
                <w:noProof/>
                <w:webHidden/>
              </w:rPr>
              <w:fldChar w:fldCharType="begin"/>
            </w:r>
            <w:r>
              <w:rPr>
                <w:noProof/>
                <w:webHidden/>
              </w:rPr>
              <w:instrText xml:space="preserve"> PAGEREF _Toc535512935 \h </w:instrText>
            </w:r>
            <w:r>
              <w:rPr>
                <w:noProof/>
                <w:webHidden/>
              </w:rPr>
            </w:r>
            <w:r>
              <w:rPr>
                <w:noProof/>
                <w:webHidden/>
              </w:rPr>
              <w:fldChar w:fldCharType="separate"/>
            </w:r>
            <w:r>
              <w:rPr>
                <w:noProof/>
                <w:webHidden/>
              </w:rPr>
              <w:t>98</w:t>
            </w:r>
            <w:r>
              <w:rPr>
                <w:noProof/>
                <w:webHidden/>
              </w:rPr>
              <w:fldChar w:fldCharType="end"/>
            </w:r>
          </w:hyperlink>
        </w:p>
        <w:p w14:paraId="49D8785A"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36" w:history="1">
            <w:r w:rsidRPr="008363D9">
              <w:rPr>
                <w:rStyle w:val="Lienhypertexte"/>
                <w:noProof/>
              </w:rPr>
              <w:t>4.5</w:t>
            </w:r>
            <w:r>
              <w:rPr>
                <w:rFonts w:asciiTheme="minorHAnsi" w:eastAsiaTheme="minorEastAsia" w:hAnsiTheme="minorHAnsi" w:cstheme="minorBidi"/>
                <w:noProof/>
                <w:szCs w:val="22"/>
                <w:lang w:eastAsia="zh-CN"/>
              </w:rPr>
              <w:tab/>
            </w:r>
            <w:r w:rsidRPr="008363D9">
              <w:rPr>
                <w:rStyle w:val="Lienhypertexte"/>
                <w:noProof/>
              </w:rPr>
              <w:t>Conclusion</w:t>
            </w:r>
            <w:r>
              <w:rPr>
                <w:noProof/>
                <w:webHidden/>
              </w:rPr>
              <w:tab/>
            </w:r>
            <w:r>
              <w:rPr>
                <w:noProof/>
                <w:webHidden/>
              </w:rPr>
              <w:fldChar w:fldCharType="begin"/>
            </w:r>
            <w:r>
              <w:rPr>
                <w:noProof/>
                <w:webHidden/>
              </w:rPr>
              <w:instrText xml:space="preserve"> PAGEREF _Toc535512936 \h </w:instrText>
            </w:r>
            <w:r>
              <w:rPr>
                <w:noProof/>
                <w:webHidden/>
              </w:rPr>
            </w:r>
            <w:r>
              <w:rPr>
                <w:noProof/>
                <w:webHidden/>
              </w:rPr>
              <w:fldChar w:fldCharType="separate"/>
            </w:r>
            <w:r>
              <w:rPr>
                <w:noProof/>
                <w:webHidden/>
              </w:rPr>
              <w:t>102</w:t>
            </w:r>
            <w:r>
              <w:rPr>
                <w:noProof/>
                <w:webHidden/>
              </w:rPr>
              <w:fldChar w:fldCharType="end"/>
            </w:r>
          </w:hyperlink>
        </w:p>
        <w:p w14:paraId="108DF1E9" w14:textId="77777777" w:rsidR="00B545DD" w:rsidRDefault="00B545DD">
          <w:pPr>
            <w:pStyle w:val="TM1"/>
            <w:rPr>
              <w:rFonts w:asciiTheme="minorHAnsi" w:eastAsiaTheme="minorEastAsia" w:hAnsiTheme="minorHAnsi" w:cstheme="minorBidi"/>
              <w:sz w:val="22"/>
              <w:szCs w:val="22"/>
              <w:lang w:eastAsia="zh-CN"/>
            </w:rPr>
          </w:pPr>
          <w:hyperlink w:anchor="_Toc535512937" w:history="1">
            <w:r w:rsidRPr="008363D9">
              <w:rPr>
                <w:rStyle w:val="Lienhypertexte"/>
              </w:rPr>
              <w:t>Chapitre 5 :  Analyses de la stabilité de l’effet morton</w:t>
            </w:r>
            <w:r>
              <w:rPr>
                <w:webHidden/>
              </w:rPr>
              <w:tab/>
            </w:r>
            <w:r>
              <w:rPr>
                <w:webHidden/>
              </w:rPr>
              <w:fldChar w:fldCharType="begin"/>
            </w:r>
            <w:r>
              <w:rPr>
                <w:webHidden/>
              </w:rPr>
              <w:instrText xml:space="preserve"> PAGEREF _Toc535512937 \h </w:instrText>
            </w:r>
            <w:r>
              <w:rPr>
                <w:webHidden/>
              </w:rPr>
            </w:r>
            <w:r>
              <w:rPr>
                <w:webHidden/>
              </w:rPr>
              <w:fldChar w:fldCharType="separate"/>
            </w:r>
            <w:r>
              <w:rPr>
                <w:webHidden/>
              </w:rPr>
              <w:t>103</w:t>
            </w:r>
            <w:r>
              <w:rPr>
                <w:webHidden/>
              </w:rPr>
              <w:fldChar w:fldCharType="end"/>
            </w:r>
          </w:hyperlink>
        </w:p>
        <w:p w14:paraId="308640A0"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40" w:history="1">
            <w:r w:rsidRPr="008363D9">
              <w:rPr>
                <w:rStyle w:val="Lienhypertexte"/>
                <w:noProof/>
              </w:rPr>
              <w:t>5.1</w:t>
            </w:r>
            <w:r>
              <w:rPr>
                <w:rFonts w:asciiTheme="minorHAnsi" w:eastAsiaTheme="minorEastAsia" w:hAnsiTheme="minorHAnsi" w:cstheme="minorBidi"/>
                <w:noProof/>
                <w:szCs w:val="22"/>
                <w:lang w:eastAsia="zh-CN"/>
              </w:rPr>
              <w:tab/>
            </w:r>
            <w:r w:rsidRPr="008363D9">
              <w:rPr>
                <w:rStyle w:val="Lienhypertexte"/>
                <w:noProof/>
              </w:rPr>
              <w:t>Méthode d’analyse de la stabilité</w:t>
            </w:r>
            <w:r>
              <w:rPr>
                <w:noProof/>
                <w:webHidden/>
              </w:rPr>
              <w:tab/>
            </w:r>
            <w:r>
              <w:rPr>
                <w:noProof/>
                <w:webHidden/>
              </w:rPr>
              <w:fldChar w:fldCharType="begin"/>
            </w:r>
            <w:r>
              <w:rPr>
                <w:noProof/>
                <w:webHidden/>
              </w:rPr>
              <w:instrText xml:space="preserve"> PAGEREF _Toc535512940 \h </w:instrText>
            </w:r>
            <w:r>
              <w:rPr>
                <w:noProof/>
                <w:webHidden/>
              </w:rPr>
            </w:r>
            <w:r>
              <w:rPr>
                <w:noProof/>
                <w:webHidden/>
              </w:rPr>
              <w:fldChar w:fldCharType="separate"/>
            </w:r>
            <w:r>
              <w:rPr>
                <w:noProof/>
                <w:webHidden/>
              </w:rPr>
              <w:t>103</w:t>
            </w:r>
            <w:r>
              <w:rPr>
                <w:noProof/>
                <w:webHidden/>
              </w:rPr>
              <w:fldChar w:fldCharType="end"/>
            </w:r>
          </w:hyperlink>
        </w:p>
        <w:p w14:paraId="296A10D2"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41" w:history="1">
            <w:r w:rsidRPr="008363D9">
              <w:rPr>
                <w:rStyle w:val="Lienhypertexte"/>
                <w:noProof/>
              </w:rPr>
              <w:t>5.1.1</w:t>
            </w:r>
            <w:r>
              <w:rPr>
                <w:rFonts w:asciiTheme="minorHAnsi" w:eastAsiaTheme="minorEastAsia" w:hAnsiTheme="minorHAnsi" w:cstheme="minorBidi"/>
                <w:noProof/>
                <w:szCs w:val="22"/>
                <w:lang w:eastAsia="zh-CN"/>
              </w:rPr>
              <w:tab/>
            </w:r>
            <w:r w:rsidRPr="008363D9">
              <w:rPr>
                <w:rStyle w:val="Lienhypertexte"/>
                <w:noProof/>
              </w:rPr>
              <w:t>Coefficients d’influence de l’effet Morton</w:t>
            </w:r>
            <w:r>
              <w:rPr>
                <w:noProof/>
                <w:webHidden/>
              </w:rPr>
              <w:tab/>
            </w:r>
            <w:r>
              <w:rPr>
                <w:noProof/>
                <w:webHidden/>
              </w:rPr>
              <w:fldChar w:fldCharType="begin"/>
            </w:r>
            <w:r>
              <w:rPr>
                <w:noProof/>
                <w:webHidden/>
              </w:rPr>
              <w:instrText xml:space="preserve"> PAGEREF _Toc535512941 \h </w:instrText>
            </w:r>
            <w:r>
              <w:rPr>
                <w:noProof/>
                <w:webHidden/>
              </w:rPr>
            </w:r>
            <w:r>
              <w:rPr>
                <w:noProof/>
                <w:webHidden/>
              </w:rPr>
              <w:fldChar w:fldCharType="separate"/>
            </w:r>
            <w:r>
              <w:rPr>
                <w:noProof/>
                <w:webHidden/>
              </w:rPr>
              <w:t>104</w:t>
            </w:r>
            <w:r>
              <w:rPr>
                <w:noProof/>
                <w:webHidden/>
              </w:rPr>
              <w:fldChar w:fldCharType="end"/>
            </w:r>
          </w:hyperlink>
        </w:p>
        <w:p w14:paraId="651401D5"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42" w:history="1">
            <w:r w:rsidRPr="008363D9">
              <w:rPr>
                <w:rStyle w:val="Lienhypertexte"/>
                <w:noProof/>
              </w:rPr>
              <w:t>5.1.2</w:t>
            </w:r>
            <w:r>
              <w:rPr>
                <w:rFonts w:asciiTheme="minorHAnsi" w:eastAsiaTheme="minorEastAsia" w:hAnsiTheme="minorHAnsi" w:cstheme="minorBidi"/>
                <w:noProof/>
                <w:szCs w:val="22"/>
                <w:lang w:eastAsia="zh-CN"/>
              </w:rPr>
              <w:tab/>
            </w:r>
            <w:r w:rsidRPr="008363D9">
              <w:rPr>
                <w:rStyle w:val="Lienhypertexte"/>
                <w:noProof/>
              </w:rPr>
              <w:t>Critère de stabilité</w:t>
            </w:r>
            <w:r>
              <w:rPr>
                <w:noProof/>
                <w:webHidden/>
              </w:rPr>
              <w:tab/>
            </w:r>
            <w:r>
              <w:rPr>
                <w:noProof/>
                <w:webHidden/>
              </w:rPr>
              <w:fldChar w:fldCharType="begin"/>
            </w:r>
            <w:r>
              <w:rPr>
                <w:noProof/>
                <w:webHidden/>
              </w:rPr>
              <w:instrText xml:space="preserve"> PAGEREF _Toc535512942 \h </w:instrText>
            </w:r>
            <w:r>
              <w:rPr>
                <w:noProof/>
                <w:webHidden/>
              </w:rPr>
            </w:r>
            <w:r>
              <w:rPr>
                <w:noProof/>
                <w:webHidden/>
              </w:rPr>
              <w:fldChar w:fldCharType="separate"/>
            </w:r>
            <w:r>
              <w:rPr>
                <w:noProof/>
                <w:webHidden/>
              </w:rPr>
              <w:t>105</w:t>
            </w:r>
            <w:r>
              <w:rPr>
                <w:noProof/>
                <w:webHidden/>
              </w:rPr>
              <w:fldChar w:fldCharType="end"/>
            </w:r>
          </w:hyperlink>
        </w:p>
        <w:p w14:paraId="4B973566"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43" w:history="1">
            <w:r w:rsidRPr="008363D9">
              <w:rPr>
                <w:rStyle w:val="Lienhypertexte"/>
                <w:noProof/>
              </w:rPr>
              <w:t>5.1.3</w:t>
            </w:r>
            <w:r>
              <w:rPr>
                <w:rFonts w:asciiTheme="minorHAnsi" w:eastAsiaTheme="minorEastAsia" w:hAnsiTheme="minorHAnsi" w:cstheme="minorBidi"/>
                <w:noProof/>
                <w:szCs w:val="22"/>
                <w:lang w:eastAsia="zh-CN"/>
              </w:rPr>
              <w:tab/>
            </w:r>
            <w:r w:rsidRPr="008363D9">
              <w:rPr>
                <w:rStyle w:val="Lienhypertexte"/>
                <w:noProof/>
              </w:rPr>
              <w:t>Approche Lorenz et Murphy</w:t>
            </w:r>
            <w:r>
              <w:rPr>
                <w:noProof/>
                <w:webHidden/>
              </w:rPr>
              <w:tab/>
            </w:r>
            <w:r>
              <w:rPr>
                <w:noProof/>
                <w:webHidden/>
              </w:rPr>
              <w:fldChar w:fldCharType="begin"/>
            </w:r>
            <w:r>
              <w:rPr>
                <w:noProof/>
                <w:webHidden/>
              </w:rPr>
              <w:instrText xml:space="preserve"> PAGEREF _Toc535512943 \h </w:instrText>
            </w:r>
            <w:r>
              <w:rPr>
                <w:noProof/>
                <w:webHidden/>
              </w:rPr>
            </w:r>
            <w:r>
              <w:rPr>
                <w:noProof/>
                <w:webHidden/>
              </w:rPr>
              <w:fldChar w:fldCharType="separate"/>
            </w:r>
            <w:r>
              <w:rPr>
                <w:noProof/>
                <w:webHidden/>
              </w:rPr>
              <w:t>106</w:t>
            </w:r>
            <w:r>
              <w:rPr>
                <w:noProof/>
                <w:webHidden/>
              </w:rPr>
              <w:fldChar w:fldCharType="end"/>
            </w:r>
          </w:hyperlink>
        </w:p>
        <w:p w14:paraId="02E86EEA"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44" w:history="1">
            <w:r w:rsidRPr="008363D9">
              <w:rPr>
                <w:rStyle w:val="Lienhypertexte"/>
                <w:noProof/>
              </w:rPr>
              <w:t>5.1.4</w:t>
            </w:r>
            <w:r>
              <w:rPr>
                <w:rFonts w:asciiTheme="minorHAnsi" w:eastAsiaTheme="minorEastAsia" w:hAnsiTheme="minorHAnsi" w:cstheme="minorBidi"/>
                <w:noProof/>
                <w:szCs w:val="22"/>
                <w:lang w:eastAsia="zh-CN"/>
              </w:rPr>
              <w:tab/>
            </w:r>
            <w:r w:rsidRPr="008363D9">
              <w:rPr>
                <w:rStyle w:val="Lienhypertexte"/>
                <w:noProof/>
              </w:rPr>
              <w:t>Approche analytique améliorée</w:t>
            </w:r>
            <w:r>
              <w:rPr>
                <w:noProof/>
                <w:webHidden/>
              </w:rPr>
              <w:tab/>
            </w:r>
            <w:r>
              <w:rPr>
                <w:noProof/>
                <w:webHidden/>
              </w:rPr>
              <w:fldChar w:fldCharType="begin"/>
            </w:r>
            <w:r>
              <w:rPr>
                <w:noProof/>
                <w:webHidden/>
              </w:rPr>
              <w:instrText xml:space="preserve"> PAGEREF _Toc535512944 \h </w:instrText>
            </w:r>
            <w:r>
              <w:rPr>
                <w:noProof/>
                <w:webHidden/>
              </w:rPr>
            </w:r>
            <w:r>
              <w:rPr>
                <w:noProof/>
                <w:webHidden/>
              </w:rPr>
              <w:fldChar w:fldCharType="separate"/>
            </w:r>
            <w:r>
              <w:rPr>
                <w:noProof/>
                <w:webHidden/>
              </w:rPr>
              <w:t>108</w:t>
            </w:r>
            <w:r>
              <w:rPr>
                <w:noProof/>
                <w:webHidden/>
              </w:rPr>
              <w:fldChar w:fldCharType="end"/>
            </w:r>
          </w:hyperlink>
        </w:p>
        <w:p w14:paraId="29F3A6DB"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45" w:history="1">
            <w:r w:rsidRPr="008363D9">
              <w:rPr>
                <w:rStyle w:val="Lienhypertexte"/>
                <w:noProof/>
              </w:rPr>
              <w:t>5.2</w:t>
            </w:r>
            <w:r>
              <w:rPr>
                <w:rFonts w:asciiTheme="minorHAnsi" w:eastAsiaTheme="minorEastAsia" w:hAnsiTheme="minorHAnsi" w:cstheme="minorBidi"/>
                <w:noProof/>
                <w:szCs w:val="22"/>
                <w:lang w:eastAsia="zh-CN"/>
              </w:rPr>
              <w:tab/>
            </w:r>
            <w:r w:rsidRPr="008363D9">
              <w:rPr>
                <w:rStyle w:val="Lienhypertexte"/>
                <w:noProof/>
              </w:rPr>
              <w:t>Application au Banc de l’effet Morton (BEM)</w:t>
            </w:r>
            <w:r>
              <w:rPr>
                <w:noProof/>
                <w:webHidden/>
              </w:rPr>
              <w:tab/>
            </w:r>
            <w:r>
              <w:rPr>
                <w:noProof/>
                <w:webHidden/>
              </w:rPr>
              <w:fldChar w:fldCharType="begin"/>
            </w:r>
            <w:r>
              <w:rPr>
                <w:noProof/>
                <w:webHidden/>
              </w:rPr>
              <w:instrText xml:space="preserve"> PAGEREF _Toc535512945 \h </w:instrText>
            </w:r>
            <w:r>
              <w:rPr>
                <w:noProof/>
                <w:webHidden/>
              </w:rPr>
            </w:r>
            <w:r>
              <w:rPr>
                <w:noProof/>
                <w:webHidden/>
              </w:rPr>
              <w:fldChar w:fldCharType="separate"/>
            </w:r>
            <w:r>
              <w:rPr>
                <w:noProof/>
                <w:webHidden/>
              </w:rPr>
              <w:t>109</w:t>
            </w:r>
            <w:r>
              <w:rPr>
                <w:noProof/>
                <w:webHidden/>
              </w:rPr>
              <w:fldChar w:fldCharType="end"/>
            </w:r>
          </w:hyperlink>
        </w:p>
        <w:p w14:paraId="0354DA9C"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46" w:history="1">
            <w:r w:rsidRPr="008363D9">
              <w:rPr>
                <w:rStyle w:val="Lienhypertexte"/>
                <w:noProof/>
              </w:rPr>
              <w:t>5.2.1</w:t>
            </w:r>
            <w:r>
              <w:rPr>
                <w:rFonts w:asciiTheme="minorHAnsi" w:eastAsiaTheme="minorEastAsia" w:hAnsiTheme="minorHAnsi" w:cstheme="minorBidi"/>
                <w:noProof/>
                <w:szCs w:val="22"/>
                <w:lang w:eastAsia="zh-CN"/>
              </w:rPr>
              <w:tab/>
            </w:r>
            <w:r w:rsidRPr="008363D9">
              <w:rPr>
                <w:rStyle w:val="Lienhypertexte"/>
                <w:noProof/>
              </w:rPr>
              <w:t>Configuration du rotor court 430mm</w:t>
            </w:r>
            <w:r>
              <w:rPr>
                <w:noProof/>
                <w:webHidden/>
              </w:rPr>
              <w:tab/>
            </w:r>
            <w:r>
              <w:rPr>
                <w:noProof/>
                <w:webHidden/>
              </w:rPr>
              <w:fldChar w:fldCharType="begin"/>
            </w:r>
            <w:r>
              <w:rPr>
                <w:noProof/>
                <w:webHidden/>
              </w:rPr>
              <w:instrText xml:space="preserve"> PAGEREF _Toc535512946 \h </w:instrText>
            </w:r>
            <w:r>
              <w:rPr>
                <w:noProof/>
                <w:webHidden/>
              </w:rPr>
            </w:r>
            <w:r>
              <w:rPr>
                <w:noProof/>
                <w:webHidden/>
              </w:rPr>
              <w:fldChar w:fldCharType="separate"/>
            </w:r>
            <w:r>
              <w:rPr>
                <w:noProof/>
                <w:webHidden/>
              </w:rPr>
              <w:t>109</w:t>
            </w:r>
            <w:r>
              <w:rPr>
                <w:noProof/>
                <w:webHidden/>
              </w:rPr>
              <w:fldChar w:fldCharType="end"/>
            </w:r>
          </w:hyperlink>
        </w:p>
        <w:p w14:paraId="69533BE1"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47" w:history="1">
            <w:r w:rsidRPr="008363D9">
              <w:rPr>
                <w:rStyle w:val="Lienhypertexte"/>
                <w:noProof/>
              </w:rPr>
              <w:t>5.2.2</w:t>
            </w:r>
            <w:r>
              <w:rPr>
                <w:rFonts w:asciiTheme="minorHAnsi" w:eastAsiaTheme="minorEastAsia" w:hAnsiTheme="minorHAnsi" w:cstheme="minorBidi"/>
                <w:noProof/>
                <w:szCs w:val="22"/>
                <w:lang w:eastAsia="zh-CN"/>
              </w:rPr>
              <w:tab/>
            </w:r>
            <w:r w:rsidRPr="008363D9">
              <w:rPr>
                <w:rStyle w:val="Lienhypertexte"/>
                <w:noProof/>
              </w:rPr>
              <w:t>Configuration du rotor flexible</w:t>
            </w:r>
            <w:r>
              <w:rPr>
                <w:noProof/>
                <w:webHidden/>
              </w:rPr>
              <w:tab/>
            </w:r>
            <w:r>
              <w:rPr>
                <w:noProof/>
                <w:webHidden/>
              </w:rPr>
              <w:fldChar w:fldCharType="begin"/>
            </w:r>
            <w:r>
              <w:rPr>
                <w:noProof/>
                <w:webHidden/>
              </w:rPr>
              <w:instrText xml:space="preserve"> PAGEREF _Toc535512947 \h </w:instrText>
            </w:r>
            <w:r>
              <w:rPr>
                <w:noProof/>
                <w:webHidden/>
              </w:rPr>
            </w:r>
            <w:r>
              <w:rPr>
                <w:noProof/>
                <w:webHidden/>
              </w:rPr>
              <w:fldChar w:fldCharType="separate"/>
            </w:r>
            <w:r>
              <w:rPr>
                <w:noProof/>
                <w:webHidden/>
              </w:rPr>
              <w:t>116</w:t>
            </w:r>
            <w:r>
              <w:rPr>
                <w:noProof/>
                <w:webHidden/>
              </w:rPr>
              <w:fldChar w:fldCharType="end"/>
            </w:r>
          </w:hyperlink>
        </w:p>
        <w:p w14:paraId="392D2332"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48" w:history="1">
            <w:r w:rsidRPr="008363D9">
              <w:rPr>
                <w:rStyle w:val="Lienhypertexte"/>
                <w:noProof/>
                <w:lang w:eastAsia="zh-CN"/>
              </w:rPr>
              <w:t>5.3</w:t>
            </w:r>
            <w:r>
              <w:rPr>
                <w:rFonts w:asciiTheme="minorHAnsi" w:eastAsiaTheme="minorEastAsia" w:hAnsiTheme="minorHAnsi" w:cstheme="minorBidi"/>
                <w:noProof/>
                <w:szCs w:val="22"/>
                <w:lang w:eastAsia="zh-CN"/>
              </w:rPr>
              <w:tab/>
            </w:r>
            <w:r w:rsidRPr="008363D9">
              <w:rPr>
                <w:rStyle w:val="Lienhypertexte"/>
                <w:noProof/>
                <w:lang w:eastAsia="zh-CN"/>
              </w:rPr>
              <w:t>Solutions de l’effet Morton instable</w:t>
            </w:r>
            <w:r>
              <w:rPr>
                <w:noProof/>
                <w:webHidden/>
              </w:rPr>
              <w:tab/>
            </w:r>
            <w:r>
              <w:rPr>
                <w:noProof/>
                <w:webHidden/>
              </w:rPr>
              <w:fldChar w:fldCharType="begin"/>
            </w:r>
            <w:r>
              <w:rPr>
                <w:noProof/>
                <w:webHidden/>
              </w:rPr>
              <w:instrText xml:space="preserve"> PAGEREF _Toc535512948 \h </w:instrText>
            </w:r>
            <w:r>
              <w:rPr>
                <w:noProof/>
                <w:webHidden/>
              </w:rPr>
            </w:r>
            <w:r>
              <w:rPr>
                <w:noProof/>
                <w:webHidden/>
              </w:rPr>
              <w:fldChar w:fldCharType="separate"/>
            </w:r>
            <w:r>
              <w:rPr>
                <w:noProof/>
                <w:webHidden/>
              </w:rPr>
              <w:t>122</w:t>
            </w:r>
            <w:r>
              <w:rPr>
                <w:noProof/>
                <w:webHidden/>
              </w:rPr>
              <w:fldChar w:fldCharType="end"/>
            </w:r>
          </w:hyperlink>
        </w:p>
        <w:p w14:paraId="13AC1AB2"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49" w:history="1">
            <w:r w:rsidRPr="008363D9">
              <w:rPr>
                <w:rStyle w:val="Lienhypertexte"/>
                <w:noProof/>
                <w:lang w:eastAsia="zh-CN"/>
              </w:rPr>
              <w:t>5.3.1</w:t>
            </w:r>
            <w:r>
              <w:rPr>
                <w:rFonts w:asciiTheme="minorHAnsi" w:eastAsiaTheme="minorEastAsia" w:hAnsiTheme="minorHAnsi" w:cstheme="minorBidi"/>
                <w:noProof/>
                <w:szCs w:val="22"/>
                <w:lang w:eastAsia="zh-CN"/>
              </w:rPr>
              <w:tab/>
            </w:r>
            <w:r w:rsidRPr="008363D9">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_Toc535512949 \h </w:instrText>
            </w:r>
            <w:r>
              <w:rPr>
                <w:noProof/>
                <w:webHidden/>
              </w:rPr>
            </w:r>
            <w:r>
              <w:rPr>
                <w:noProof/>
                <w:webHidden/>
              </w:rPr>
              <w:fldChar w:fldCharType="separate"/>
            </w:r>
            <w:r>
              <w:rPr>
                <w:noProof/>
                <w:webHidden/>
              </w:rPr>
              <w:t>122</w:t>
            </w:r>
            <w:r>
              <w:rPr>
                <w:noProof/>
                <w:webHidden/>
              </w:rPr>
              <w:fldChar w:fldCharType="end"/>
            </w:r>
          </w:hyperlink>
        </w:p>
        <w:p w14:paraId="4C88D6DC"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50" w:history="1">
            <w:r w:rsidRPr="008363D9">
              <w:rPr>
                <w:rStyle w:val="Lienhypertexte"/>
                <w:noProof/>
                <w:lang w:eastAsia="zh-CN"/>
              </w:rPr>
              <w:t>5.3.2</w:t>
            </w:r>
            <w:r>
              <w:rPr>
                <w:rFonts w:asciiTheme="minorHAnsi" w:eastAsiaTheme="minorEastAsia" w:hAnsiTheme="minorHAnsi" w:cstheme="minorBidi"/>
                <w:noProof/>
                <w:szCs w:val="22"/>
                <w:lang w:eastAsia="zh-CN"/>
              </w:rPr>
              <w:tab/>
            </w:r>
            <w:r w:rsidRPr="008363D9">
              <w:rPr>
                <w:rStyle w:val="Lienhypertexte"/>
                <w:noProof/>
                <w:lang w:eastAsia="zh-CN"/>
              </w:rPr>
              <w:t xml:space="preserve">Solutions liées au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_Toc535512950 \h </w:instrText>
            </w:r>
            <w:r>
              <w:rPr>
                <w:noProof/>
                <w:webHidden/>
              </w:rPr>
            </w:r>
            <w:r>
              <w:rPr>
                <w:noProof/>
                <w:webHidden/>
              </w:rPr>
              <w:fldChar w:fldCharType="separate"/>
            </w:r>
            <w:r>
              <w:rPr>
                <w:noProof/>
                <w:webHidden/>
              </w:rPr>
              <w:t>124</w:t>
            </w:r>
            <w:r>
              <w:rPr>
                <w:noProof/>
                <w:webHidden/>
              </w:rPr>
              <w:fldChar w:fldCharType="end"/>
            </w:r>
          </w:hyperlink>
        </w:p>
        <w:p w14:paraId="38A7989A"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51" w:history="1">
            <w:r w:rsidRPr="008363D9">
              <w:rPr>
                <w:rStyle w:val="Lienhypertexte"/>
                <w:noProof/>
                <w:lang w:eastAsia="zh-CN"/>
              </w:rPr>
              <w:t>5.3.3</w:t>
            </w:r>
            <w:r>
              <w:rPr>
                <w:rFonts w:asciiTheme="minorHAnsi" w:eastAsiaTheme="minorEastAsia" w:hAnsiTheme="minorHAnsi" w:cstheme="minorBidi"/>
                <w:noProof/>
                <w:szCs w:val="22"/>
                <w:lang w:eastAsia="zh-CN"/>
              </w:rPr>
              <w:tab/>
            </w:r>
            <w:r w:rsidRPr="008363D9">
              <w:rPr>
                <w:rStyle w:val="Lienhypertexte"/>
                <w:noProof/>
                <w:lang w:eastAsia="zh-CN"/>
              </w:rPr>
              <w:t xml:space="preserve">Solutions liées au coefficient </w:t>
            </w:r>
            <m:oMath>
              <m:r>
                <m:rPr>
                  <m:sty m:val="bi"/>
                </m:rPr>
                <w:rPr>
                  <w:rStyle w:val="Lienhypertexte"/>
                  <w:rFonts w:ascii="Cambria Math" w:hAnsi="Cambria Math"/>
                  <w:noProof/>
                  <w:lang w:eastAsia="zh-CN"/>
                </w:rPr>
                <m:t>A</m:t>
              </m:r>
            </m:oMath>
            <w:r w:rsidRPr="008363D9">
              <w:rPr>
                <w:rStyle w:val="Lienhypertexte"/>
                <w:noProof/>
                <w:lang w:eastAsia="zh-CN"/>
              </w:rPr>
              <w:t xml:space="preserve"> et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_Toc535512951 \h </w:instrText>
            </w:r>
            <w:r>
              <w:rPr>
                <w:noProof/>
                <w:webHidden/>
              </w:rPr>
            </w:r>
            <w:r>
              <w:rPr>
                <w:noProof/>
                <w:webHidden/>
              </w:rPr>
              <w:fldChar w:fldCharType="separate"/>
            </w:r>
            <w:r>
              <w:rPr>
                <w:noProof/>
                <w:webHidden/>
              </w:rPr>
              <w:t>125</w:t>
            </w:r>
            <w:r>
              <w:rPr>
                <w:noProof/>
                <w:webHidden/>
              </w:rPr>
              <w:fldChar w:fldCharType="end"/>
            </w:r>
          </w:hyperlink>
        </w:p>
        <w:p w14:paraId="10962E41" w14:textId="77777777" w:rsidR="00B545DD" w:rsidRDefault="00B545DD">
          <w:pPr>
            <w:pStyle w:val="TM3"/>
            <w:tabs>
              <w:tab w:val="left" w:pos="1320"/>
              <w:tab w:val="right" w:leader="dot" w:pos="9062"/>
            </w:tabs>
            <w:rPr>
              <w:rFonts w:asciiTheme="minorHAnsi" w:eastAsiaTheme="minorEastAsia" w:hAnsiTheme="minorHAnsi" w:cstheme="minorBidi"/>
              <w:noProof/>
              <w:szCs w:val="22"/>
              <w:lang w:eastAsia="zh-CN"/>
            </w:rPr>
          </w:pPr>
          <w:hyperlink w:anchor="_Toc535512952" w:history="1">
            <w:r w:rsidRPr="008363D9">
              <w:rPr>
                <w:rStyle w:val="Lienhypertexte"/>
                <w:noProof/>
              </w:rPr>
              <w:t>5.3.4</w:t>
            </w:r>
            <w:r>
              <w:rPr>
                <w:rFonts w:asciiTheme="minorHAnsi" w:eastAsiaTheme="minorEastAsia" w:hAnsiTheme="minorHAnsi" w:cstheme="minorBidi"/>
                <w:noProof/>
                <w:szCs w:val="22"/>
                <w:lang w:eastAsia="zh-CN"/>
              </w:rPr>
              <w:tab/>
            </w:r>
            <w:r w:rsidRPr="008363D9">
              <w:rPr>
                <w:rStyle w:val="Lienhypertexte"/>
                <w:noProof/>
              </w:rPr>
              <w:t>Conclusion sur les solutions</w:t>
            </w:r>
            <w:r>
              <w:rPr>
                <w:noProof/>
                <w:webHidden/>
              </w:rPr>
              <w:tab/>
            </w:r>
            <w:r>
              <w:rPr>
                <w:noProof/>
                <w:webHidden/>
              </w:rPr>
              <w:fldChar w:fldCharType="begin"/>
            </w:r>
            <w:r>
              <w:rPr>
                <w:noProof/>
                <w:webHidden/>
              </w:rPr>
              <w:instrText xml:space="preserve"> PAGEREF _Toc535512952 \h </w:instrText>
            </w:r>
            <w:r>
              <w:rPr>
                <w:noProof/>
                <w:webHidden/>
              </w:rPr>
            </w:r>
            <w:r>
              <w:rPr>
                <w:noProof/>
                <w:webHidden/>
              </w:rPr>
              <w:fldChar w:fldCharType="separate"/>
            </w:r>
            <w:r>
              <w:rPr>
                <w:noProof/>
                <w:webHidden/>
              </w:rPr>
              <w:t>127</w:t>
            </w:r>
            <w:r>
              <w:rPr>
                <w:noProof/>
                <w:webHidden/>
              </w:rPr>
              <w:fldChar w:fldCharType="end"/>
            </w:r>
          </w:hyperlink>
        </w:p>
        <w:p w14:paraId="6C793313" w14:textId="77777777" w:rsidR="00B545DD" w:rsidRDefault="00B545DD">
          <w:pPr>
            <w:pStyle w:val="TM2"/>
            <w:tabs>
              <w:tab w:val="left" w:pos="880"/>
              <w:tab w:val="right" w:leader="dot" w:pos="9062"/>
            </w:tabs>
            <w:rPr>
              <w:rFonts w:asciiTheme="minorHAnsi" w:eastAsiaTheme="minorEastAsia" w:hAnsiTheme="minorHAnsi" w:cstheme="minorBidi"/>
              <w:noProof/>
              <w:szCs w:val="22"/>
              <w:lang w:eastAsia="zh-CN"/>
            </w:rPr>
          </w:pPr>
          <w:hyperlink w:anchor="_Toc535512953" w:history="1">
            <w:r w:rsidRPr="008363D9">
              <w:rPr>
                <w:rStyle w:val="Lienhypertexte"/>
                <w:noProof/>
              </w:rPr>
              <w:t>5.4</w:t>
            </w:r>
            <w:r>
              <w:rPr>
                <w:rFonts w:asciiTheme="minorHAnsi" w:eastAsiaTheme="minorEastAsia" w:hAnsiTheme="minorHAnsi" w:cstheme="minorBidi"/>
                <w:noProof/>
                <w:szCs w:val="22"/>
                <w:lang w:eastAsia="zh-CN"/>
              </w:rPr>
              <w:tab/>
            </w:r>
            <w:r w:rsidRPr="008363D9">
              <w:rPr>
                <w:rStyle w:val="Lienhypertexte"/>
                <w:noProof/>
              </w:rPr>
              <w:t>Conclusion</w:t>
            </w:r>
            <w:r>
              <w:rPr>
                <w:noProof/>
                <w:webHidden/>
              </w:rPr>
              <w:tab/>
            </w:r>
            <w:r>
              <w:rPr>
                <w:noProof/>
                <w:webHidden/>
              </w:rPr>
              <w:fldChar w:fldCharType="begin"/>
            </w:r>
            <w:r>
              <w:rPr>
                <w:noProof/>
                <w:webHidden/>
              </w:rPr>
              <w:instrText xml:space="preserve"> PAGEREF _Toc535512953 \h </w:instrText>
            </w:r>
            <w:r>
              <w:rPr>
                <w:noProof/>
                <w:webHidden/>
              </w:rPr>
            </w:r>
            <w:r>
              <w:rPr>
                <w:noProof/>
                <w:webHidden/>
              </w:rPr>
              <w:fldChar w:fldCharType="separate"/>
            </w:r>
            <w:r>
              <w:rPr>
                <w:noProof/>
                <w:webHidden/>
              </w:rPr>
              <w:t>128</w:t>
            </w:r>
            <w:r>
              <w:rPr>
                <w:noProof/>
                <w:webHidden/>
              </w:rPr>
              <w:fldChar w:fldCharType="end"/>
            </w:r>
          </w:hyperlink>
        </w:p>
        <w:p w14:paraId="00A95A57" w14:textId="77777777" w:rsidR="00B545DD" w:rsidRDefault="00B545DD">
          <w:pPr>
            <w:pStyle w:val="TM1"/>
            <w:rPr>
              <w:rFonts w:asciiTheme="minorHAnsi" w:eastAsiaTheme="minorEastAsia" w:hAnsiTheme="minorHAnsi" w:cstheme="minorBidi"/>
              <w:sz w:val="22"/>
              <w:szCs w:val="22"/>
              <w:lang w:eastAsia="zh-CN"/>
            </w:rPr>
          </w:pPr>
          <w:hyperlink w:anchor="_Toc535512954" w:history="1">
            <w:r w:rsidRPr="008363D9">
              <w:rPr>
                <w:rStyle w:val="Lienhypertexte"/>
              </w:rPr>
              <w:t>Conclusion générale</w:t>
            </w:r>
            <w:r>
              <w:rPr>
                <w:webHidden/>
              </w:rPr>
              <w:tab/>
            </w:r>
            <w:r>
              <w:rPr>
                <w:webHidden/>
              </w:rPr>
              <w:fldChar w:fldCharType="begin"/>
            </w:r>
            <w:r>
              <w:rPr>
                <w:webHidden/>
              </w:rPr>
              <w:instrText xml:space="preserve"> PAGEREF _Toc535512954 \h </w:instrText>
            </w:r>
            <w:r>
              <w:rPr>
                <w:webHidden/>
              </w:rPr>
            </w:r>
            <w:r>
              <w:rPr>
                <w:webHidden/>
              </w:rPr>
              <w:fldChar w:fldCharType="separate"/>
            </w:r>
            <w:r>
              <w:rPr>
                <w:webHidden/>
              </w:rPr>
              <w:t>129</w:t>
            </w:r>
            <w:r>
              <w:rPr>
                <w:webHidden/>
              </w:rPr>
              <w:fldChar w:fldCharType="end"/>
            </w:r>
          </w:hyperlink>
        </w:p>
        <w:p w14:paraId="7BFB6796" w14:textId="77777777" w:rsidR="00B545DD" w:rsidRDefault="00B545DD">
          <w:pPr>
            <w:pStyle w:val="TM1"/>
            <w:rPr>
              <w:rFonts w:asciiTheme="minorHAnsi" w:eastAsiaTheme="minorEastAsia" w:hAnsiTheme="minorHAnsi" w:cstheme="minorBidi"/>
              <w:sz w:val="22"/>
              <w:szCs w:val="22"/>
              <w:lang w:eastAsia="zh-CN"/>
            </w:rPr>
          </w:pPr>
          <w:hyperlink w:anchor="_Toc535512955" w:history="1">
            <w:r w:rsidRPr="008363D9">
              <w:rPr>
                <w:rStyle w:val="Lienhypertexte"/>
              </w:rPr>
              <w:t>Annexe I :  Méthode des éléments finis pour la conduction thermique</w:t>
            </w:r>
            <w:r>
              <w:rPr>
                <w:webHidden/>
              </w:rPr>
              <w:tab/>
            </w:r>
            <w:r>
              <w:rPr>
                <w:webHidden/>
              </w:rPr>
              <w:fldChar w:fldCharType="begin"/>
            </w:r>
            <w:r>
              <w:rPr>
                <w:webHidden/>
              </w:rPr>
              <w:instrText xml:space="preserve"> PAGEREF _Toc535512955 \h </w:instrText>
            </w:r>
            <w:r>
              <w:rPr>
                <w:webHidden/>
              </w:rPr>
            </w:r>
            <w:r>
              <w:rPr>
                <w:webHidden/>
              </w:rPr>
              <w:fldChar w:fldCharType="separate"/>
            </w:r>
            <w:r>
              <w:rPr>
                <w:webHidden/>
              </w:rPr>
              <w:t>130</w:t>
            </w:r>
            <w:r>
              <w:rPr>
                <w:webHidden/>
              </w:rPr>
              <w:fldChar w:fldCharType="end"/>
            </w:r>
          </w:hyperlink>
        </w:p>
        <w:p w14:paraId="76C1D73B" w14:textId="77777777" w:rsidR="00B545DD" w:rsidRDefault="00B545DD">
          <w:pPr>
            <w:pStyle w:val="TM2"/>
            <w:tabs>
              <w:tab w:val="left" w:pos="1100"/>
              <w:tab w:val="right" w:leader="dot" w:pos="9062"/>
            </w:tabs>
            <w:rPr>
              <w:rFonts w:asciiTheme="minorHAnsi" w:eastAsiaTheme="minorEastAsia" w:hAnsiTheme="minorHAnsi" w:cstheme="minorBidi"/>
              <w:noProof/>
              <w:szCs w:val="22"/>
              <w:lang w:eastAsia="zh-CN"/>
            </w:rPr>
          </w:pPr>
          <w:hyperlink w:anchor="_Toc535512956" w:history="1">
            <w:r w:rsidRPr="008363D9">
              <w:rPr>
                <w:rStyle w:val="Lienhypertexte"/>
                <w:noProof/>
              </w:rPr>
              <w:t>A.II.1.</w:t>
            </w:r>
            <w:r>
              <w:rPr>
                <w:rFonts w:asciiTheme="minorHAnsi" w:eastAsiaTheme="minorEastAsia" w:hAnsiTheme="minorHAnsi" w:cstheme="minorBidi"/>
                <w:noProof/>
                <w:szCs w:val="22"/>
                <w:lang w:eastAsia="zh-CN"/>
              </w:rPr>
              <w:tab/>
            </w:r>
            <w:r w:rsidRPr="008363D9">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_Toc535512956 \h </w:instrText>
            </w:r>
            <w:r>
              <w:rPr>
                <w:noProof/>
                <w:webHidden/>
              </w:rPr>
            </w:r>
            <w:r>
              <w:rPr>
                <w:noProof/>
                <w:webHidden/>
              </w:rPr>
              <w:fldChar w:fldCharType="separate"/>
            </w:r>
            <w:r>
              <w:rPr>
                <w:noProof/>
                <w:webHidden/>
              </w:rPr>
              <w:t>130</w:t>
            </w:r>
            <w:r>
              <w:rPr>
                <w:noProof/>
                <w:webHidden/>
              </w:rPr>
              <w:fldChar w:fldCharType="end"/>
            </w:r>
          </w:hyperlink>
        </w:p>
        <w:p w14:paraId="056AF3D7" w14:textId="77777777" w:rsidR="00B545DD" w:rsidRDefault="00B545DD">
          <w:pPr>
            <w:pStyle w:val="TM2"/>
            <w:tabs>
              <w:tab w:val="left" w:pos="1100"/>
              <w:tab w:val="right" w:leader="dot" w:pos="9062"/>
            </w:tabs>
            <w:rPr>
              <w:rFonts w:asciiTheme="minorHAnsi" w:eastAsiaTheme="minorEastAsia" w:hAnsiTheme="minorHAnsi" w:cstheme="minorBidi"/>
              <w:noProof/>
              <w:szCs w:val="22"/>
              <w:lang w:eastAsia="zh-CN"/>
            </w:rPr>
          </w:pPr>
          <w:hyperlink w:anchor="_Toc535512957" w:history="1">
            <w:r w:rsidRPr="008363D9">
              <w:rPr>
                <w:rStyle w:val="Lienhypertexte"/>
                <w:noProof/>
              </w:rPr>
              <w:t>A.II.2.</w:t>
            </w:r>
            <w:r>
              <w:rPr>
                <w:rFonts w:asciiTheme="minorHAnsi" w:eastAsiaTheme="minorEastAsia" w:hAnsiTheme="minorHAnsi" w:cstheme="minorBidi"/>
                <w:noProof/>
                <w:szCs w:val="22"/>
                <w:lang w:eastAsia="zh-CN"/>
              </w:rPr>
              <w:tab/>
            </w:r>
            <w:r w:rsidRPr="008363D9">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_Toc535512957 \h </w:instrText>
            </w:r>
            <w:r>
              <w:rPr>
                <w:noProof/>
                <w:webHidden/>
              </w:rPr>
            </w:r>
            <w:r>
              <w:rPr>
                <w:noProof/>
                <w:webHidden/>
              </w:rPr>
              <w:fldChar w:fldCharType="separate"/>
            </w:r>
            <w:r>
              <w:rPr>
                <w:noProof/>
                <w:webHidden/>
              </w:rPr>
              <w:t>130</w:t>
            </w:r>
            <w:r>
              <w:rPr>
                <w:noProof/>
                <w:webHidden/>
              </w:rPr>
              <w:fldChar w:fldCharType="end"/>
            </w:r>
          </w:hyperlink>
        </w:p>
        <w:p w14:paraId="731926E4" w14:textId="77777777" w:rsidR="00B545DD" w:rsidRDefault="00B545DD">
          <w:pPr>
            <w:pStyle w:val="TM1"/>
            <w:rPr>
              <w:rFonts w:asciiTheme="minorHAnsi" w:eastAsiaTheme="minorEastAsia" w:hAnsiTheme="minorHAnsi" w:cstheme="minorBidi"/>
              <w:sz w:val="22"/>
              <w:szCs w:val="22"/>
              <w:lang w:eastAsia="zh-CN"/>
            </w:rPr>
          </w:pPr>
          <w:hyperlink w:anchor="_Toc535512958" w:history="1">
            <w:r w:rsidRPr="008363D9">
              <w:rPr>
                <w:rStyle w:val="Lienhypertexte"/>
              </w:rPr>
              <w:t>Annexe II :  Détermination du point haut</w:t>
            </w:r>
            <w:r>
              <w:rPr>
                <w:webHidden/>
              </w:rPr>
              <w:tab/>
            </w:r>
            <w:r>
              <w:rPr>
                <w:webHidden/>
              </w:rPr>
              <w:fldChar w:fldCharType="begin"/>
            </w:r>
            <w:r>
              <w:rPr>
                <w:webHidden/>
              </w:rPr>
              <w:instrText xml:space="preserve"> PAGEREF _Toc535512958 \h </w:instrText>
            </w:r>
            <w:r>
              <w:rPr>
                <w:webHidden/>
              </w:rPr>
            </w:r>
            <w:r>
              <w:rPr>
                <w:webHidden/>
              </w:rPr>
              <w:fldChar w:fldCharType="separate"/>
            </w:r>
            <w:r>
              <w:rPr>
                <w:webHidden/>
              </w:rPr>
              <w:t>132</w:t>
            </w:r>
            <w:r>
              <w:rPr>
                <w:webHidden/>
              </w:rPr>
              <w:fldChar w:fldCharType="end"/>
            </w:r>
          </w:hyperlink>
        </w:p>
        <w:p w14:paraId="26F5E3FA" w14:textId="77777777" w:rsidR="00B545DD" w:rsidRDefault="00B545DD">
          <w:pPr>
            <w:pStyle w:val="TM1"/>
            <w:rPr>
              <w:rFonts w:asciiTheme="minorHAnsi" w:eastAsiaTheme="minorEastAsia" w:hAnsiTheme="minorHAnsi" w:cstheme="minorBidi"/>
              <w:sz w:val="22"/>
              <w:szCs w:val="22"/>
              <w:lang w:eastAsia="zh-CN"/>
            </w:rPr>
          </w:pPr>
          <w:hyperlink w:anchor="_Toc535512959" w:history="1">
            <w:r w:rsidRPr="008363D9">
              <w:rPr>
                <w:rStyle w:val="Lienhypertexte"/>
              </w:rPr>
              <w:t>Références</w:t>
            </w:r>
            <w:r>
              <w:rPr>
                <w:webHidden/>
              </w:rPr>
              <w:tab/>
            </w:r>
            <w:r>
              <w:rPr>
                <w:webHidden/>
              </w:rPr>
              <w:fldChar w:fldCharType="begin"/>
            </w:r>
            <w:r>
              <w:rPr>
                <w:webHidden/>
              </w:rPr>
              <w:instrText xml:space="preserve"> PAGEREF _Toc535512959 \h </w:instrText>
            </w:r>
            <w:r>
              <w:rPr>
                <w:webHidden/>
              </w:rPr>
            </w:r>
            <w:r>
              <w:rPr>
                <w:webHidden/>
              </w:rPr>
              <w:fldChar w:fldCharType="separate"/>
            </w:r>
            <w:r>
              <w:rPr>
                <w:webHidden/>
              </w:rPr>
              <w:t>135</w:t>
            </w:r>
            <w:r>
              <w:rPr>
                <w:webHidden/>
              </w:rPr>
              <w:fldChar w:fldCharType="end"/>
            </w:r>
          </w:hyperlink>
        </w:p>
        <w:p w14:paraId="3936D875" w14:textId="1126B8AC" w:rsidR="00D85C53" w:rsidRDefault="00162B5B">
          <w:pPr>
            <w:rPr>
              <w:b/>
              <w:bCs/>
            </w:rPr>
          </w:pPr>
          <w:r>
            <w:rPr>
              <w:b/>
              <w:bCs/>
            </w:rPr>
            <w:fldChar w:fldCharType="end"/>
          </w:r>
        </w:p>
        <w:p w14:paraId="3EDE5DE2" w14:textId="081AC2AB" w:rsidR="00162B5B" w:rsidRDefault="00B658D0"/>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4" w:name="_Toc535512875"/>
      <w:r w:rsidRPr="00A6711A">
        <w:lastRenderedPageBreak/>
        <w:t>Nomenclature</w:t>
      </w:r>
      <w:bookmarkEnd w:id="4"/>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B658D0"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B658D0"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B658D0"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B658D0"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B658D0"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B658D0"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B658D0"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B658D0"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B658D0"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B658D0"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B658D0"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B658D0"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B658D0"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B658D0"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B658D0"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B658D0"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vecteur de la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B658D0"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B658D0"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B658D0"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B658D0"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B658D0"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B658D0"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B658D0"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B658D0"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AAF24AF" w:rsidR="0086431B" w:rsidRDefault="0086431B" w:rsidP="0086431B">
            <w:pPr>
              <w:spacing w:line="276" w:lineRule="auto"/>
              <w:jc w:val="left"/>
            </w:pPr>
            <w:r>
              <w:t xml:space="preserve">capacité thermique massive </w:t>
            </w:r>
            <m:oMath>
              <m:r>
                <m:rPr>
                  <m:sty m:val="p"/>
                </m:rPr>
                <w:rPr>
                  <w:rFonts w:ascii="Cambria Math" w:hAnsi="Cambria Math"/>
                </w:rPr>
                <m:t>[J/(kg∙°C)]</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44212118" w:rsidR="0086431B" w:rsidRDefault="0086431B" w:rsidP="0086431B">
            <w:pPr>
              <w:spacing w:line="276" w:lineRule="auto"/>
              <w:jc w:val="left"/>
            </w:pPr>
            <w:r>
              <w:t xml:space="preserve">conductivité thermique </w:t>
            </w:r>
            <m:oMath>
              <m:r>
                <m:rPr>
                  <m:sty m:val="p"/>
                </m:rPr>
                <w:rPr>
                  <w:rFonts w:ascii="Cambria Math" w:hAnsi="Cambria Math"/>
                </w:rPr>
                <m:t>[W/(m∙°C)]</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5FD4B93" w:rsidR="0086431B" w:rsidRPr="007379B0" w:rsidRDefault="0086431B" w:rsidP="0086431B">
            <w:pPr>
              <w:spacing w:line="276" w:lineRule="auto"/>
              <w:jc w:val="left"/>
            </w:pPr>
            <w:bookmarkStart w:id="5" w:name="_Ref529546849"/>
            <w:bookmarkEnd w:id="5"/>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∙°C)]</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B658D0"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B658D0"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B658D0"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B658D0"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B658D0"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B658D0"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B658D0"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B658D0"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B658D0"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B658D0"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B658D0"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0161D84E" w:rsidR="0086431B" w:rsidRPr="00D276F0" w:rsidRDefault="0086431B" w:rsidP="0086431B">
            <w:pPr>
              <w:jc w:val="left"/>
              <w:rPr>
                <w:b/>
              </w:rPr>
            </w:pPr>
            <m:oMathPara>
              <m:oMath>
                <m:r>
                  <w:rPr>
                    <w:rFonts w:ascii="Cambria Math" w:hAnsi="Cambria Math"/>
                  </w:rPr>
                  <m:t>u, v</m:t>
                </m:r>
              </m:oMath>
            </m:oMathPara>
          </w:p>
        </w:tc>
        <w:tc>
          <w:tcPr>
            <w:tcW w:w="7229" w:type="dxa"/>
            <w:vAlign w:val="center"/>
          </w:tcPr>
          <w:p w14:paraId="0B49E8A2" w14:textId="0952AB47" w:rsidR="0086431B" w:rsidRDefault="0086431B" w:rsidP="0086431B">
            <w:pPr>
              <w:spacing w:line="276" w:lineRule="auto"/>
            </w:pPr>
            <w:r>
              <w:t>translation dans les directions X et Y</w:t>
            </w:r>
          </w:p>
        </w:tc>
      </w:tr>
      <w:tr w:rsidR="0086431B" w:rsidRPr="00AA3E05" w14:paraId="2457712E" w14:textId="77777777" w:rsidTr="00384431">
        <w:trPr>
          <w:trHeight w:val="340"/>
        </w:trPr>
        <w:tc>
          <w:tcPr>
            <w:tcW w:w="1843" w:type="dxa"/>
            <w:vAlign w:val="center"/>
          </w:tcPr>
          <w:p w14:paraId="7D269D54" w14:textId="59091225" w:rsidR="0086431B" w:rsidRPr="00D276F0" w:rsidRDefault="0086431B" w:rsidP="0086431B">
            <w:pPr>
              <w:jc w:val="left"/>
              <w:rPr>
                <w:b/>
              </w:rPr>
            </w:pPr>
            <m:oMathPara>
              <m:oMath>
                <m:r>
                  <w:rPr>
                    <w:rFonts w:ascii="Cambria Math" w:hAnsi="Cambria Math"/>
                  </w:rPr>
                  <m:t>θ, ψ </m:t>
                </m:r>
              </m:oMath>
            </m:oMathPara>
          </w:p>
        </w:tc>
        <w:tc>
          <w:tcPr>
            <w:tcW w:w="7229" w:type="dxa"/>
            <w:vAlign w:val="center"/>
          </w:tcPr>
          <w:p w14:paraId="4D6E87AA" w14:textId="380D2236" w:rsidR="0086431B" w:rsidRDefault="0086431B" w:rsidP="0086431B">
            <w:pPr>
              <w:spacing w:line="276" w:lineRule="auto"/>
            </w:pPr>
            <w:r>
              <w:t>rotations autour de l’axe X et de l’axe Y</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B658D0"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B658D0"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764528C4" w:rsidR="0086431B" w:rsidRPr="00D276F0" w:rsidRDefault="00B658D0"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078042E" w14:textId="0413ADB1" w:rsidR="0086431B" w:rsidRDefault="0086431B" w:rsidP="0086431B">
            <w:pPr>
              <w:spacing w:line="276" w:lineRule="auto"/>
            </w:pPr>
            <w:r>
              <w:t>forces fluides générées au niveau du palier</w:t>
            </w:r>
          </w:p>
        </w:tc>
      </w:tr>
      <w:tr w:rsidR="0086431B" w:rsidRPr="00AA3E05" w14:paraId="392EC0DB" w14:textId="77777777" w:rsidTr="00384431">
        <w:trPr>
          <w:trHeight w:val="340"/>
        </w:trPr>
        <w:tc>
          <w:tcPr>
            <w:tcW w:w="1843" w:type="dxa"/>
            <w:vAlign w:val="center"/>
          </w:tcPr>
          <w:p w14:paraId="720D9B49" w14:textId="167C9FF2" w:rsidR="0086431B" w:rsidRDefault="00B658D0"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B658D0"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B658D0"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B658D0"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B658D0"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B658D0"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B658D0"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B658D0"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B658D0"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w:lastRenderedPageBreak/>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B658D0"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B658D0"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B658D0"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B658D0"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B658D0"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B658D0"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B658D0"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B658D0"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B658D0"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B658D0"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B658D0"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B658D0"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B658D0"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B658D0"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B658D0"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B658D0"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B658D0"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w:lastRenderedPageBreak/>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B658D0"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B658D0"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B658D0"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B658D0"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68A5B3EA" w14:textId="37F3F8F7" w:rsidR="00DE2BCD" w:rsidRDefault="00DE2BCD">
      <w:pPr>
        <w:overflowPunct/>
        <w:autoSpaceDE/>
        <w:autoSpaceDN/>
        <w:adjustRightInd/>
        <w:spacing w:after="160" w:line="259" w:lineRule="auto"/>
        <w:jc w:val="left"/>
        <w:textAlignment w:val="auto"/>
      </w:pPr>
      <w:r>
        <w:br w:type="page"/>
      </w:r>
    </w:p>
    <w:p w14:paraId="6A1AFBFC" w14:textId="1A7178CE" w:rsidR="00DE2BCD" w:rsidRDefault="00DE2BCD" w:rsidP="00DE2BCD">
      <w:pPr>
        <w:pStyle w:val="Titre1"/>
        <w:numPr>
          <w:ilvl w:val="0"/>
          <w:numId w:val="0"/>
        </w:numPr>
        <w:ind w:left="567" w:hanging="567"/>
      </w:pPr>
      <w:bookmarkStart w:id="6" w:name="_Toc535512876"/>
      <w:r>
        <w:lastRenderedPageBreak/>
        <w:t>Introduction générale</w:t>
      </w:r>
      <w:bookmarkEnd w:id="6"/>
    </w:p>
    <w:p w14:paraId="25A2F738" w14:textId="0643A46E" w:rsidR="00DE2BCD" w:rsidRDefault="00DE2BCD">
      <w:pPr>
        <w:overflowPunct/>
        <w:autoSpaceDE/>
        <w:autoSpaceDN/>
        <w:adjustRightInd/>
        <w:spacing w:after="160" w:line="259" w:lineRule="auto"/>
        <w:jc w:val="left"/>
        <w:textAlignment w:val="auto"/>
      </w:pPr>
    </w:p>
    <w:p w14:paraId="24E0BA5F" w14:textId="77777777" w:rsidR="0034739B" w:rsidRDefault="0034739B">
      <w:pPr>
        <w:overflowPunct/>
        <w:autoSpaceDE/>
        <w:autoSpaceDN/>
        <w:adjustRightInd/>
        <w:spacing w:after="160" w:line="259" w:lineRule="auto"/>
        <w:jc w:val="left"/>
        <w:textAlignment w:val="auto"/>
      </w:pPr>
    </w:p>
    <w:p w14:paraId="5C5A90D2" w14:textId="77777777" w:rsidR="0034739B" w:rsidRDefault="0034739B">
      <w:pPr>
        <w:overflowPunct/>
        <w:autoSpaceDE/>
        <w:autoSpaceDN/>
        <w:adjustRightInd/>
        <w:spacing w:after="160" w:line="259" w:lineRule="auto"/>
        <w:jc w:val="left"/>
        <w:textAlignment w:val="auto"/>
      </w:pPr>
    </w:p>
    <w:p w14:paraId="5FF278C2" w14:textId="256570F8" w:rsidR="004F6F8B" w:rsidRDefault="00177A37" w:rsidP="0034739B">
      <w:pPr>
        <w:spacing w:line="360" w:lineRule="auto"/>
        <w:ind w:firstLine="708"/>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B545DD" w:rsidRPr="00B545DD">
        <w:rPr>
          <w:b/>
          <w:iCs/>
        </w:rPr>
        <w:t xml:space="preserve">Figure </w:t>
      </w:r>
      <w:r w:rsidR="00B545DD" w:rsidRPr="00B545DD">
        <w:rPr>
          <w:b/>
          <w:iCs/>
          <w:noProof/>
        </w:rPr>
        <w:t>1.1</w:t>
      </w:r>
      <w:r w:rsidR="00B545DD" w:rsidRPr="00B545DD">
        <w:rPr>
          <w:b/>
          <w:iCs/>
          <w:noProof/>
        </w:rPr>
        <w:noBreakHyphen/>
        <w:t>1</w:t>
      </w:r>
      <w:r w:rsidR="002A534D" w:rsidRPr="002A534D">
        <w:rPr>
          <w:b/>
        </w:rPr>
        <w:fldChar w:fldCharType="end"/>
      </w:r>
      <w:r w:rsidR="002A534D">
        <w:t>)</w:t>
      </w:r>
      <w:r w:rsidR="0034739B">
        <w:t xml:space="preserve">. </w:t>
      </w:r>
    </w:p>
    <w:p w14:paraId="3FAB9A4F" w14:textId="77777777" w:rsidR="00F15233" w:rsidRDefault="00F15233" w:rsidP="0034739B">
      <w:pPr>
        <w:spacing w:line="360" w:lineRule="auto"/>
        <w:ind w:firstLine="708"/>
      </w:pP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F055A8C" w14:textId="5A1E4AE5" w:rsidR="004F6F8B" w:rsidRPr="004F6F8B" w:rsidRDefault="004F6F8B" w:rsidP="004F6F8B">
      <w:pPr>
        <w:pStyle w:val="Lgende"/>
        <w:jc w:val="center"/>
        <w:rPr>
          <w:rFonts w:ascii="Calibri" w:eastAsia="Times New Roman" w:hAnsi="Calibri" w:cs="Times New Roman"/>
          <w:i w:val="0"/>
          <w:iCs w:val="0"/>
          <w:color w:val="auto"/>
          <w:sz w:val="22"/>
          <w:szCs w:val="20"/>
          <w:lang w:eastAsia="fr-FR"/>
        </w:rPr>
      </w:pPr>
      <w:bookmarkStart w:id="7" w:name="_Ref534813007"/>
      <w:bookmarkStart w:id="8" w:name="_Toc532823523"/>
      <w:r w:rsidRPr="00A21671">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1.1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1</w:t>
      </w:r>
      <w:r w:rsidR="00377B8F">
        <w:rPr>
          <w:rFonts w:ascii="Calibri" w:eastAsia="Times New Roman" w:hAnsi="Calibri" w:cs="Times New Roman"/>
          <w:i w:val="0"/>
          <w:iCs w:val="0"/>
          <w:color w:val="auto"/>
          <w:sz w:val="22"/>
          <w:szCs w:val="20"/>
          <w:lang w:eastAsia="fr-FR"/>
        </w:rPr>
        <w:fldChar w:fldCharType="end"/>
      </w:r>
      <w:bookmarkEnd w:id="7"/>
      <w:r w:rsidRPr="00A21671">
        <w:rPr>
          <w:rFonts w:ascii="Calibri" w:eastAsia="Times New Roman" w:hAnsi="Calibri" w:cs="Times New Roman"/>
          <w:i w:val="0"/>
          <w:iCs w:val="0"/>
          <w:color w:val="auto"/>
          <w:sz w:val="22"/>
          <w:szCs w:val="20"/>
          <w:lang w:eastAsia="fr-FR"/>
        </w:rPr>
        <w:t> : Photographie d’une ligne d’arbre de GTA 1300 MW</w:t>
      </w:r>
      <w:bookmarkEnd w:id="8"/>
      <w:r>
        <w:rPr>
          <w:rFonts w:ascii="Calibri" w:eastAsia="Times New Roman" w:hAnsi="Calibri" w:cs="Times New Roman"/>
          <w:i w:val="0"/>
          <w:iCs w:val="0"/>
          <w:color w:val="auto"/>
          <w:sz w:val="22"/>
          <w:szCs w:val="20"/>
          <w:lang w:eastAsia="fr-FR"/>
        </w:rPr>
        <w:t xml:space="preserve"> exploité par le groupe EDF </w:t>
      </w:r>
    </w:p>
    <w:p w14:paraId="2ED5FB6A" w14:textId="77777777" w:rsidR="00F15233" w:rsidRDefault="00F15233" w:rsidP="007C3176">
      <w:pPr>
        <w:spacing w:line="360" w:lineRule="auto"/>
        <w:ind w:firstLine="708"/>
      </w:pPr>
    </w:p>
    <w:p w14:paraId="52ABB17E" w14:textId="279C3625" w:rsidR="00640CC9" w:rsidRDefault="0034739B" w:rsidP="007C3176">
      <w:pPr>
        <w:spacing w:line="360" w:lineRule="auto"/>
        <w:ind w:firstLine="708"/>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470A2C9C" w14:textId="6E752085" w:rsidR="000C2B20" w:rsidRDefault="001E2B16" w:rsidP="00D3040C">
      <w:pPr>
        <w:spacing w:line="360" w:lineRule="auto"/>
        <w:ind w:firstLine="708"/>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du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B545DD" w:rsidRPr="00B545DD">
        <w:rPr>
          <w:b/>
          <w:iCs/>
        </w:rPr>
        <w:t>Figure 1.1</w:t>
      </w:r>
      <w:r w:rsidR="00B545DD" w:rsidRPr="00B545DD">
        <w:rPr>
          <w:b/>
          <w:iCs/>
        </w:rPr>
        <w:noBreakHyphen/>
        <w:t>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1E6D8ED2" w14:textId="77777777" w:rsidR="00F15233" w:rsidRDefault="00F15233" w:rsidP="00D3040C">
      <w:pPr>
        <w:spacing w:line="360" w:lineRule="auto"/>
        <w:ind w:firstLine="708"/>
      </w:pP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598DECA4" w14:textId="363B8B69" w:rsidR="00414610" w:rsidRPr="00E66279" w:rsidRDefault="00E66279" w:rsidP="00E66279">
      <w:pPr>
        <w:pStyle w:val="Lgende"/>
        <w:jc w:val="center"/>
        <w:rPr>
          <w:rFonts w:ascii="Calibri" w:eastAsia="Times New Roman" w:hAnsi="Calibri" w:cs="Times New Roman"/>
          <w:i w:val="0"/>
          <w:iCs w:val="0"/>
          <w:color w:val="auto"/>
          <w:sz w:val="22"/>
          <w:szCs w:val="20"/>
          <w:lang w:eastAsia="fr-FR"/>
        </w:rPr>
      </w:pPr>
      <w:bookmarkStart w:id="9" w:name="_Ref534883893"/>
      <w:r w:rsidRPr="00E66279">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1.1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2</w:t>
      </w:r>
      <w:r w:rsidR="00377B8F">
        <w:rPr>
          <w:rFonts w:ascii="Calibri" w:eastAsia="Times New Roman" w:hAnsi="Calibri" w:cs="Times New Roman"/>
          <w:i w:val="0"/>
          <w:iCs w:val="0"/>
          <w:color w:val="auto"/>
          <w:sz w:val="22"/>
          <w:szCs w:val="20"/>
          <w:lang w:eastAsia="fr-FR"/>
        </w:rPr>
        <w:fldChar w:fldCharType="end"/>
      </w:r>
      <w:bookmarkEnd w:id="9"/>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w:t>
      </w:r>
    </w:p>
    <w:p w14:paraId="129D2486" w14:textId="77777777" w:rsidR="00F15233" w:rsidRDefault="00F15233" w:rsidP="00034C2B">
      <w:pPr>
        <w:spacing w:line="360" w:lineRule="auto"/>
        <w:ind w:firstLine="708"/>
      </w:pPr>
    </w:p>
    <w:p w14:paraId="096BBE72" w14:textId="00AB43DD" w:rsidR="007A09F1" w:rsidRDefault="008910FE" w:rsidP="00034C2B">
      <w:pPr>
        <w:spacing w:line="360" w:lineRule="auto"/>
        <w:ind w:firstLine="708"/>
      </w:pPr>
      <w:r w:rsidRPr="008910FE">
        <w:t>La grande majorité des problèmes</w:t>
      </w:r>
      <w:r>
        <w:t xml:space="preserve"> rencontrés en dynamiques des rotors </w:t>
      </w:r>
      <w:r w:rsidRPr="008910FE">
        <w:t xml:space="preserve">impliquent </w:t>
      </w:r>
      <w:r>
        <w:t>la vibration synchrone</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B545DD">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la vibration synchrone combine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1B4F6635" w14:textId="4A694F3F" w:rsidR="0026547A" w:rsidRDefault="00DF23FC" w:rsidP="0026547A">
      <w:pPr>
        <w:spacing w:line="360" w:lineRule="auto"/>
        <w:ind w:firstLine="708"/>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B545DD">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B545DD">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 mettant en évidence ce phénomène restaient peu nombreux et en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B545DD" w:rsidRPr="00B545DD">
        <w:rPr>
          <w:rStyle w:val="shorttext"/>
          <w:b/>
          <w:iCs/>
        </w:rPr>
        <w:t>Figure 1.1</w:t>
      </w:r>
      <w:r w:rsidR="00B545DD" w:rsidRPr="00B545DD">
        <w:rPr>
          <w:rStyle w:val="shorttext"/>
          <w:b/>
          <w:iCs/>
        </w:rPr>
        <w:noBreakHyphen/>
        <w:t>3</w:t>
      </w:r>
      <w:r w:rsidR="00CE3722" w:rsidRPr="00CE3722">
        <w:rPr>
          <w:b/>
        </w:rPr>
        <w:fldChar w:fldCharType="end"/>
      </w:r>
      <w:r w:rsidR="00CE3722">
        <w:rPr>
          <w:b/>
        </w:rPr>
        <w:t>)</w:t>
      </w:r>
      <w:r w:rsidR="0026547A">
        <w:t xml:space="preserve">. La source de l’instabilité a été clairement </w:t>
      </w:r>
      <w:r w:rsidR="0026547A">
        <w:lastRenderedPageBreak/>
        <w:t xml:space="preserve">identifiée comme étant le couplage entre la vibration synchrone du rotor et sa déformation thermique due à l’échauffement dans les paliers. A présent, elle est reconnue comme un problème de la dynamique des rotors dont les modèles théoriques et expérimentaux nécessitent encore des développements. Le nombre élevé d’articles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B545DD">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B545DD">
        <w:rPr>
          <w:b/>
        </w:rPr>
        <w:t>[7]</w:t>
      </w:r>
      <w:r w:rsidR="0026547A" w:rsidRPr="00F31491">
        <w:rPr>
          <w:b/>
        </w:rPr>
        <w:fldChar w:fldCharType="end"/>
      </w:r>
      <w:r w:rsidR="0026547A">
        <w:t>) témoigne de cet intérêt.</w:t>
      </w:r>
    </w:p>
    <w:p w14:paraId="4511F4A9" w14:textId="77777777" w:rsidR="00C61269" w:rsidRDefault="00C61269" w:rsidP="0026547A">
      <w:pPr>
        <w:spacing w:line="360" w:lineRule="auto"/>
        <w:ind w:firstLine="708"/>
      </w:pP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19B40527" w14:textId="5D029B5F" w:rsidR="00DD28B9" w:rsidRDefault="00DD28B9" w:rsidP="00CE3722">
      <w:pPr>
        <w:jc w:val="center"/>
        <w:rPr>
          <w:rStyle w:val="shorttext"/>
          <w:i/>
          <w:iCs/>
        </w:rPr>
      </w:pPr>
      <w:bookmarkStart w:id="10" w:name="_Ref534896233"/>
      <w:r w:rsidRPr="00CE3722">
        <w:t xml:space="preserve">Figure </w:t>
      </w:r>
      <w:r w:rsidR="00377B8F">
        <w:fldChar w:fldCharType="begin"/>
      </w:r>
      <w:r w:rsidR="00377B8F">
        <w:instrText xml:space="preserve"> STYLEREF 2 \s </w:instrText>
      </w:r>
      <w:r w:rsidR="00377B8F">
        <w:fldChar w:fldCharType="separate"/>
      </w:r>
      <w:r w:rsidR="00B545DD">
        <w:rPr>
          <w:noProof/>
        </w:rPr>
        <w:t>1.1</w:t>
      </w:r>
      <w:r w:rsidR="00377B8F">
        <w:fldChar w:fldCharType="end"/>
      </w:r>
      <w:r w:rsidR="00377B8F">
        <w:noBreakHyphen/>
      </w:r>
      <w:r w:rsidR="00377B8F">
        <w:fldChar w:fldCharType="begin"/>
      </w:r>
      <w:r w:rsidR="00377B8F">
        <w:instrText xml:space="preserve"> SEQ Figure \* ARABIC \s 2 </w:instrText>
      </w:r>
      <w:r w:rsidR="00377B8F">
        <w:fldChar w:fldCharType="separate"/>
      </w:r>
      <w:r w:rsidR="00B545DD">
        <w:rPr>
          <w:noProof/>
        </w:rPr>
        <w:t>3</w:t>
      </w:r>
      <w:r w:rsidR="00377B8F">
        <w:fldChar w:fldCharType="end"/>
      </w:r>
      <w:bookmarkEnd w:id="10"/>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B545DD">
        <w:rPr>
          <w:b/>
        </w:rPr>
        <w:t>[5]</w:t>
      </w:r>
      <w:r w:rsidRPr="00CE3722">
        <w:rPr>
          <w:b/>
        </w:rPr>
        <w:fldChar w:fldCharType="end"/>
      </w:r>
      <w:r w:rsidRPr="00CE3722">
        <w:t>)</w:t>
      </w:r>
    </w:p>
    <w:p w14:paraId="05BB3752" w14:textId="77777777" w:rsidR="00F15233" w:rsidRDefault="00F15233" w:rsidP="00CE3722">
      <w:pPr>
        <w:overflowPunct/>
        <w:spacing w:before="120" w:line="360" w:lineRule="auto"/>
        <w:ind w:firstLine="709"/>
        <w:textAlignment w:val="auto"/>
      </w:pPr>
    </w:p>
    <w:p w14:paraId="438A16FD" w14:textId="49BF46F8" w:rsidR="00B704F6" w:rsidRDefault="00D119C4" w:rsidP="00CE3722">
      <w:pPr>
        <w:overflowPunct/>
        <w:spacing w:before="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E307F3">
        <w:t>.</w:t>
      </w:r>
      <w:r>
        <w:t xml:space="preserve"> </w:t>
      </w:r>
      <w:r w:rsidR="009A1399">
        <w:t>D’une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et informatique non négligeables. D’autre part, </w:t>
      </w:r>
      <w:r w:rsidR="00C61269">
        <w:rPr>
          <w:szCs w:val="22"/>
        </w:rPr>
        <w:t>les</w:t>
      </w:r>
      <w:r>
        <w:rPr>
          <w:szCs w:val="22"/>
        </w:rPr>
        <w:t xml:space="preserve"> </w:t>
      </w:r>
      <w:r w:rsidR="00B40D7B">
        <w:rPr>
          <w:szCs w:val="22"/>
        </w:rPr>
        <w:t>phénomènes mises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 (des pièces mécaniques de quelques dizaines de mètres guidées par des films fluides de quelque</w:t>
      </w:r>
      <w:r w:rsidR="00C61269">
        <w:rPr>
          <w:szCs w:val="22"/>
        </w:rPr>
        <w:t>s</w:t>
      </w:r>
      <w:r w:rsidR="004D61DA">
        <w:rPr>
          <w:szCs w:val="22"/>
        </w:rPr>
        <w:t xml:space="preserve"> dizaines de microns).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3463DF95" w:rsidR="00E1482E" w:rsidRDefault="005D6E20" w:rsidP="00E1482E">
      <w:pPr>
        <w:spacing w:line="360" w:lineRule="auto"/>
        <w:ind w:firstLine="708"/>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E1482E">
        <w:rPr>
          <w:sz w:val="23"/>
          <w:szCs w:val="23"/>
        </w:rPr>
        <w:t>ayant</w:t>
      </w:r>
      <w:r w:rsidR="00CE1AF6" w:rsidRPr="001540C1">
        <w:rPr>
          <w:sz w:val="23"/>
          <w:szCs w:val="23"/>
        </w:rPr>
        <w:t xml:space="preserve"> </w:t>
      </w:r>
      <w:r w:rsidR="00E1482E">
        <w:rPr>
          <w:sz w:val="23"/>
          <w:szCs w:val="23"/>
        </w:rPr>
        <w:t xml:space="preserve">une </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E1482E">
      <w:pPr>
        <w:spacing w:line="360" w:lineRule="auto"/>
        <w:ind w:firstLine="708"/>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E1482E">
      <w:pPr>
        <w:spacing w:line="360" w:lineRule="auto"/>
        <w:ind w:firstLine="708"/>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1" w:name="_Toc535512877"/>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1"/>
    </w:p>
    <w:p w14:paraId="69A6C1A9" w14:textId="77777777" w:rsidR="00D2424B" w:rsidRDefault="00D2424B" w:rsidP="00D2424B"/>
    <w:p w14:paraId="5899C582" w14:textId="23FF994A" w:rsidR="00E82DF1" w:rsidRPr="00630876" w:rsidRDefault="00E82DF1" w:rsidP="00106910">
      <w:pPr>
        <w:pStyle w:val="Titre2"/>
      </w:pPr>
      <w:bookmarkStart w:id="12" w:name="_Toc534294718"/>
      <w:bookmarkStart w:id="13" w:name="_Toc535512878"/>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2"/>
      <w:r w:rsidR="00864DC5">
        <w:t>s</w:t>
      </w:r>
      <w:bookmarkEnd w:id="13"/>
    </w:p>
    <w:p w14:paraId="1E3AEB50" w14:textId="77777777" w:rsidR="00E82DF1" w:rsidRPr="00E81F6C" w:rsidRDefault="00E82DF1" w:rsidP="00E82DF1"/>
    <w:p w14:paraId="556222CB" w14:textId="31F4EF0F" w:rsidR="00E82DF1" w:rsidRDefault="00E82DF1" w:rsidP="00E82DF1">
      <w:pPr>
        <w:spacing w:line="360" w:lineRule="auto"/>
        <w:ind w:firstLine="708"/>
      </w:pPr>
      <w:r>
        <w:rPr>
          <w:szCs w:val="22"/>
        </w:rPr>
        <w:t>Dans la littérature, l’instabilité de la vibration synchrone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30DDB192" w14:textId="77777777" w:rsidR="00E82DF1" w:rsidRDefault="00E82DF1" w:rsidP="00E82DF1">
      <w:pPr>
        <w:pStyle w:val="Titre3"/>
        <w:ind w:left="709"/>
      </w:pPr>
      <w:bookmarkStart w:id="14" w:name="_Toc534294719"/>
      <w:bookmarkStart w:id="15" w:name="_Toc535512879"/>
      <w:r>
        <w:t>E</w:t>
      </w:r>
      <w:r w:rsidRPr="00814672">
        <w:t xml:space="preserve">ffet </w:t>
      </w:r>
      <w:r w:rsidRPr="00C65243">
        <w:t>Newkirk</w:t>
      </w:r>
      <w:bookmarkEnd w:id="14"/>
      <w:bookmarkEnd w:id="15"/>
    </w:p>
    <w:p w14:paraId="43F1F020" w14:textId="77777777" w:rsidR="00E82DF1" w:rsidRDefault="00E82DF1" w:rsidP="00E82DF1"/>
    <w:p w14:paraId="3395DD68" w14:textId="184B98B4" w:rsidR="00E82DF1" w:rsidRDefault="00E82DF1" w:rsidP="00E82DF1">
      <w:pPr>
        <w:spacing w:line="360" w:lineRule="auto"/>
        <w:ind w:firstLine="708"/>
      </w:pPr>
      <w:r>
        <w:t>L’effet de Newkirk peut se produire s’il existe un contact entre le rotor animé par une vibration synchrone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B545DD" w:rsidRPr="00B545DD">
        <w:rPr>
          <w:rStyle w:val="shorttext"/>
          <w:b/>
          <w:iCs/>
        </w:rPr>
        <w:t xml:space="preserve">Figure </w:t>
      </w:r>
      <w:r w:rsidR="00B545DD" w:rsidRPr="00B545DD">
        <w:rPr>
          <w:rStyle w:val="shorttext"/>
          <w:b/>
          <w:iCs/>
          <w:noProof/>
        </w:rPr>
        <w:t>1.1</w:t>
      </w:r>
      <w:r w:rsidR="00B545DD" w:rsidRPr="00B545DD">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sur la surface du rotor. Le champ non-uniforme de température produit </w:t>
      </w:r>
      <w:r w:rsidR="00C93726">
        <w:t>une</w:t>
      </w:r>
      <w:r>
        <w:t xml:space="preserve"> déformation </w:t>
      </w:r>
      <w:r w:rsidR="00C93726">
        <w:t xml:space="preserve">élastique de flexion </w:t>
      </w:r>
      <w:r>
        <w:t xml:space="preserve">du rotor. Cette déformation conduit à un balourd thermique qui peut amplifier l’amplitude de la vibration synchrone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11CBCEB6"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16" w:name="_Ref534621765"/>
      <w:r w:rsidRPr="00A211B2">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1.1</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w:t>
      </w:r>
      <w:r w:rsidR="00377B8F">
        <w:rPr>
          <w:rStyle w:val="shorttext"/>
          <w:rFonts w:ascii="Calibri" w:eastAsia="Times New Roman" w:hAnsi="Calibri" w:cs="Times New Roman"/>
          <w:i w:val="0"/>
          <w:iCs w:val="0"/>
          <w:color w:val="auto"/>
          <w:sz w:val="22"/>
          <w:szCs w:val="20"/>
          <w:lang w:eastAsia="fr-FR"/>
        </w:rPr>
        <w:fldChar w:fldCharType="end"/>
      </w:r>
      <w:bookmarkEnd w:id="16"/>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 la vibration syncrhone</w:t>
      </w:r>
    </w:p>
    <w:p w14:paraId="26EB4292" w14:textId="77777777" w:rsidR="00C93726" w:rsidRPr="00C93726" w:rsidRDefault="00C93726" w:rsidP="00C93726"/>
    <w:p w14:paraId="5783A2F6" w14:textId="5B7AFFFE" w:rsidR="00E82DF1" w:rsidRDefault="00E82DF1" w:rsidP="00830DAA">
      <w:pPr>
        <w:spacing w:line="360" w:lineRule="auto"/>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B545DD">
        <w:rPr>
          <w:b/>
        </w:rPr>
        <w:t>[8]</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 vibration synchrone s’amplifiait progressivement à </w:t>
      </w:r>
      <w:r>
        <w:lastRenderedPageBreak/>
        <w:t>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B545DD" w:rsidRPr="00B545DD">
        <w:rPr>
          <w:rStyle w:val="shorttext"/>
          <w:b/>
          <w:iCs/>
        </w:rPr>
        <w:t xml:space="preserve">Figure </w:t>
      </w:r>
      <w:r w:rsidR="00B545DD" w:rsidRPr="00B545DD">
        <w:rPr>
          <w:rStyle w:val="shorttext"/>
          <w:b/>
          <w:iCs/>
          <w:noProof/>
        </w:rPr>
        <w:t>1.1</w:t>
      </w:r>
      <w:r w:rsidR="00B545DD" w:rsidRPr="00B545DD">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 la vibration synchrone</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B545DD" w:rsidRPr="00B545DD">
        <w:rPr>
          <w:rStyle w:val="shorttext"/>
          <w:b/>
          <w:iCs/>
        </w:rPr>
        <w:t xml:space="preserve">Figure </w:t>
      </w:r>
      <w:r w:rsidR="00B545DD" w:rsidRPr="00B545DD">
        <w:rPr>
          <w:rStyle w:val="shorttext"/>
          <w:b/>
          <w:iCs/>
          <w:noProof/>
        </w:rPr>
        <w:t>1.1</w:t>
      </w:r>
      <w:r w:rsidR="00B545DD" w:rsidRPr="00B545DD">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p w14:paraId="282D145B" w14:textId="77777777" w:rsidR="00C93726" w:rsidRDefault="00C93726" w:rsidP="00C93726"/>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2A5C8998"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17" w:name="_Ref534621903"/>
            <w:r w:rsidRPr="00F6370B">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1.1</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2</w:t>
            </w:r>
            <w:r w:rsidR="00377B8F">
              <w:rPr>
                <w:rStyle w:val="shorttext"/>
                <w:rFonts w:ascii="Calibri" w:eastAsia="Times New Roman" w:hAnsi="Calibri" w:cs="Times New Roman"/>
                <w:i w:val="0"/>
                <w:iCs w:val="0"/>
                <w:color w:val="auto"/>
                <w:sz w:val="22"/>
                <w:szCs w:val="20"/>
                <w:lang w:eastAsia="fr-FR"/>
              </w:rPr>
              <w:fldChar w:fldCharType="end"/>
            </w:r>
            <w:bookmarkEnd w:id="17"/>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p>
        </w:tc>
      </w:tr>
    </w:tbl>
    <w:p w14:paraId="52217323" w14:textId="77777777" w:rsidR="00F36743" w:rsidRDefault="00F36743" w:rsidP="00F36743"/>
    <w:p w14:paraId="79250BD2" w14:textId="75E4178B" w:rsidR="00F36743" w:rsidRDefault="00F36743" w:rsidP="00574A41">
      <w:pPr>
        <w:spacing w:line="360" w:lineRule="auto"/>
        <w:ind w:firstLine="708"/>
      </w:pPr>
      <w:r>
        <w:t xml:space="preserve">Une explication claire du caractère spiral de ces vibrations et cohérente avec la </w:t>
      </w:r>
      <w:r w:rsidRPr="00E95F4B">
        <w:rPr>
          <w:b/>
        </w:rPr>
        <w:fldChar w:fldCharType="begin"/>
      </w:r>
      <w:r w:rsidRPr="00E95F4B">
        <w:rPr>
          <w:b/>
        </w:rPr>
        <w:instrText xml:space="preserve"> REF _Ref534621765 \h </w:instrText>
      </w:r>
      <w:r w:rsidR="00E95F4B" w:rsidRPr="00E95F4B">
        <w:rPr>
          <w:b/>
        </w:rPr>
        <w:instrText xml:space="preserve"> \* MERGEFORMAT </w:instrText>
      </w:r>
      <w:r w:rsidRPr="00E95F4B">
        <w:rPr>
          <w:b/>
        </w:rPr>
      </w:r>
      <w:r w:rsidRPr="00E95F4B">
        <w:rPr>
          <w:b/>
        </w:rPr>
        <w:fldChar w:fldCharType="separate"/>
      </w:r>
      <w:r w:rsidR="00B545DD" w:rsidRPr="00B545DD">
        <w:rPr>
          <w:rStyle w:val="shorttext"/>
          <w:b/>
        </w:rPr>
        <w:t xml:space="preserve">Figure </w:t>
      </w:r>
      <w:r w:rsidR="00B545DD" w:rsidRPr="00B545DD">
        <w:rPr>
          <w:rStyle w:val="shorttext"/>
          <w:b/>
          <w:iCs/>
          <w:noProof/>
        </w:rPr>
        <w:t>1.1</w:t>
      </w:r>
      <w:r w:rsidR="00B545DD" w:rsidRPr="00B545DD">
        <w:rPr>
          <w:rStyle w:val="shorttext"/>
          <w:b/>
          <w:iCs/>
          <w:noProof/>
        </w:rPr>
        <w:noBreakHyphen/>
        <w:t>1</w:t>
      </w:r>
      <w:r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B545DD">
        <w:rPr>
          <w:rStyle w:val="shorttext"/>
          <w:b/>
          <w:iCs/>
        </w:rPr>
        <w:t>[11]</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545DD" w:rsidRPr="00B545DD">
        <w:rPr>
          <w:rStyle w:val="shorttext"/>
          <w:b/>
          <w:iCs/>
        </w:rPr>
        <w:t xml:space="preserve">Figure </w:t>
      </w:r>
      <w:r w:rsidR="00B545DD" w:rsidRPr="00B545DD">
        <w:rPr>
          <w:rStyle w:val="shorttext"/>
          <w:b/>
          <w:iCs/>
          <w:noProof/>
        </w:rPr>
        <w:t>1.1</w:t>
      </w:r>
      <w:r w:rsidR="00B545DD" w:rsidRPr="00B545DD">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545DD" w:rsidRPr="00B545DD">
        <w:rPr>
          <w:rStyle w:val="shorttext"/>
          <w:b/>
          <w:iCs/>
        </w:rPr>
        <w:t xml:space="preserve">Figure </w:t>
      </w:r>
      <w:r w:rsidR="00B545DD" w:rsidRPr="00B545DD">
        <w:rPr>
          <w:rStyle w:val="shorttext"/>
          <w:b/>
          <w:iCs/>
          <w:noProof/>
        </w:rPr>
        <w:t>1.1</w:t>
      </w:r>
      <w:r w:rsidR="00B545DD" w:rsidRPr="00B545DD">
        <w:rPr>
          <w:rStyle w:val="shorttext"/>
          <w:b/>
          <w:iCs/>
          <w:noProof/>
        </w:rPr>
        <w:noBreakHyphen/>
        <w:t>3</w:t>
      </w:r>
      <w:r w:rsidRPr="00DC28A6">
        <w:rPr>
          <w:rStyle w:val="shorttext"/>
          <w:b/>
          <w:iCs/>
        </w:rPr>
        <w:fldChar w:fldCharType="end"/>
      </w:r>
      <w:r>
        <w:rPr>
          <w:rStyle w:val="shorttext"/>
          <w:b/>
          <w:iCs/>
        </w:rPr>
        <w:t>b</w:t>
      </w:r>
      <w:r>
        <w:rPr>
          <w:rStyle w:val="shorttext"/>
          <w:iCs/>
        </w:rPr>
        <w:t>). Le point haut est alors aussi le point chaud du rotor et le point diamétralement opposé est le point froid. La différence de température entre le point chaud et le point froid conduit à la déformation élastique du rotor. Pour un rotor dont le premier mode propre élastique est représentée sur la</w:t>
      </w:r>
      <w:del w:id="18" w:author="ZHANG Silun" w:date="2019-01-14T15:37:00Z">
        <w:r w:rsidDel="008157BF">
          <w:rPr>
            <w:rStyle w:val="shorttext"/>
            <w:iCs/>
          </w:rPr>
          <w:delText xml:space="preserve"> </w:delText>
        </w:r>
        <w:r w:rsidDel="008157BF">
          <w:fldChar w:fldCharType="begin"/>
        </w:r>
        <w:r w:rsidDel="008157BF">
          <w:delInstrText xml:space="preserve"> REF _Ref534621765 \h </w:delInstrText>
        </w:r>
        <w:r w:rsidDel="008157BF">
          <w:fldChar w:fldCharType="separate"/>
        </w:r>
        <w:r w:rsidR="00574A41" w:rsidRPr="00A211B2" w:rsidDel="008157BF">
          <w:rPr>
            <w:rStyle w:val="shorttext"/>
          </w:rPr>
          <w:delText xml:space="preserve">Figure </w:delText>
        </w:r>
        <w:r w:rsidR="00574A41" w:rsidDel="008157BF">
          <w:rPr>
            <w:rStyle w:val="shorttext"/>
            <w:i/>
            <w:iCs/>
            <w:noProof/>
          </w:rPr>
          <w:delText>1.1</w:delText>
        </w:r>
        <w:r w:rsidR="00574A41" w:rsidDel="008157BF">
          <w:rPr>
            <w:rStyle w:val="shorttext"/>
          </w:rPr>
          <w:noBreakHyphen/>
        </w:r>
        <w:r w:rsidR="00574A41" w:rsidDel="008157BF">
          <w:rPr>
            <w:rStyle w:val="shorttext"/>
            <w:i/>
            <w:iCs/>
            <w:noProof/>
          </w:rPr>
          <w:delText>1</w:delText>
        </w:r>
        <w:r w:rsidDel="008157BF">
          <w:fldChar w:fldCharType="end"/>
        </w:r>
      </w:del>
      <w:ins w:id="19" w:author="ZHANG Silun" w:date="2019-01-14T15:37:00Z">
        <w:r w:rsidR="008157BF">
          <w:t xml:space="preserve"> </w:t>
        </w:r>
      </w:ins>
      <w:ins w:id="20" w:author="ZHANG Silun" w:date="2019-01-14T15:38:00Z">
        <w:r w:rsidR="008157BF" w:rsidRPr="008157BF">
          <w:rPr>
            <w:b/>
            <w:rPrChange w:id="21" w:author="ZHANG Silun" w:date="2019-01-14T15:38:00Z">
              <w:rPr/>
            </w:rPrChange>
          </w:rPr>
          <w:fldChar w:fldCharType="begin"/>
        </w:r>
        <w:r w:rsidR="008157BF" w:rsidRPr="008157BF">
          <w:rPr>
            <w:b/>
            <w:rPrChange w:id="22" w:author="ZHANG Silun" w:date="2019-01-14T15:38:00Z">
              <w:rPr/>
            </w:rPrChange>
          </w:rPr>
          <w:instrText xml:space="preserve"> REF _Ref534621903 \h </w:instrText>
        </w:r>
      </w:ins>
      <w:r w:rsidR="008157BF" w:rsidRPr="008157BF">
        <w:rPr>
          <w:b/>
        </w:rPr>
        <w:instrText xml:space="preserve"> \* MERGEFORMAT </w:instrText>
      </w:r>
      <w:r w:rsidR="008157BF" w:rsidRPr="008157BF">
        <w:rPr>
          <w:b/>
          <w:rPrChange w:id="23" w:author="ZHANG Silun" w:date="2019-01-14T15:38:00Z">
            <w:rPr>
              <w:b/>
            </w:rPr>
          </w:rPrChange>
        </w:rPr>
      </w:r>
      <w:r w:rsidR="008157BF" w:rsidRPr="008157BF">
        <w:rPr>
          <w:b/>
          <w:rPrChange w:id="24" w:author="ZHANG Silun" w:date="2019-01-14T15:38:00Z">
            <w:rPr/>
          </w:rPrChange>
        </w:rPr>
        <w:fldChar w:fldCharType="separate"/>
      </w:r>
      <w:r w:rsidR="00B545DD" w:rsidRPr="00B545DD">
        <w:rPr>
          <w:rStyle w:val="shorttext"/>
          <w:b/>
        </w:rPr>
        <w:t xml:space="preserve">Figure </w:t>
      </w:r>
      <w:r w:rsidR="00B545DD" w:rsidRPr="00B545DD">
        <w:rPr>
          <w:rStyle w:val="shorttext"/>
          <w:b/>
          <w:iCs/>
          <w:noProof/>
        </w:rPr>
        <w:t>1.1</w:t>
      </w:r>
      <w:r w:rsidR="00B545DD" w:rsidRPr="00B545DD">
        <w:rPr>
          <w:rStyle w:val="shorttext"/>
          <w:b/>
          <w:iCs/>
          <w:noProof/>
        </w:rPr>
        <w:noBreakHyphen/>
        <w:t>2</w:t>
      </w:r>
      <w:ins w:id="25" w:author="ZHANG Silun" w:date="2019-01-14T15:38:00Z">
        <w:r w:rsidR="008157BF" w:rsidRPr="008157BF">
          <w:rPr>
            <w:b/>
            <w:rPrChange w:id="26" w:author="ZHANG Silun" w:date="2019-01-14T15:38:00Z">
              <w:rPr/>
            </w:rPrChange>
          </w:rPr>
          <w:fldChar w:fldCharType="end"/>
        </w:r>
      </w:ins>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545DD" w:rsidRPr="00B545DD">
        <w:rPr>
          <w:rStyle w:val="shorttext"/>
          <w:b/>
          <w:iCs/>
        </w:rPr>
        <w:t xml:space="preserve">Figure </w:t>
      </w:r>
      <w:r w:rsidR="00B545DD" w:rsidRPr="00B545DD">
        <w:rPr>
          <w:rStyle w:val="shorttext"/>
          <w:b/>
          <w:iCs/>
          <w:noProof/>
        </w:rPr>
        <w:t>1.1</w:t>
      </w:r>
      <w:r w:rsidR="00B545DD" w:rsidRPr="00B545DD">
        <w:rPr>
          <w:rStyle w:val="shorttext"/>
          <w:b/>
          <w:iCs/>
          <w:noProof/>
        </w:rPr>
        <w:noBreakHyphen/>
        <w:t>3</w:t>
      </w:r>
      <w:r w:rsidRPr="00DC28A6">
        <w:rPr>
          <w:rStyle w:val="shorttext"/>
          <w:b/>
          <w:iCs/>
        </w:rPr>
        <w:fldChar w:fldCharType="end"/>
      </w:r>
      <w:r>
        <w:rPr>
          <w:rStyle w:val="shorttext"/>
          <w:b/>
          <w:iCs/>
        </w:rPr>
        <w:t>c</w:t>
      </w:r>
      <w:r>
        <w:t>). La somme vectorielle des balourds mécanique et thermique conduit à un balourd total augmenté. L’amplitude de la réponse du rotor au balourd (total)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w:t>
      </w:r>
      <w:r>
        <w:lastRenderedPageBreak/>
        <w:t>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B545DD" w:rsidRPr="00B545DD">
        <w:rPr>
          <w:rStyle w:val="shorttext"/>
          <w:b/>
          <w:iCs/>
        </w:rPr>
        <w:t xml:space="preserve">Figure </w:t>
      </w:r>
      <w:r w:rsidR="00B545DD" w:rsidRPr="00B545DD">
        <w:rPr>
          <w:rStyle w:val="shorttext"/>
          <w:b/>
          <w:iCs/>
          <w:noProof/>
        </w:rPr>
        <w:t>1.1</w:t>
      </w:r>
      <w:r w:rsidR="00B545DD" w:rsidRPr="00B545DD">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 la vibration synchrone et une modification continue du déphasage par rapport à une référence fixée sur le rotor. Pour la déformée modale représenté sur la</w:t>
      </w:r>
      <w:del w:id="27" w:author="ZHANG Silun" w:date="2019-01-14T15:40:00Z">
        <w:r w:rsidDel="008030F3">
          <w:rPr>
            <w:rStyle w:val="shorttext"/>
            <w:iCs/>
          </w:rPr>
          <w:delText xml:space="preserve"> </w:delText>
        </w:r>
        <w:r w:rsidDel="008030F3">
          <w:fldChar w:fldCharType="begin"/>
        </w:r>
        <w:r w:rsidDel="008030F3">
          <w:delInstrText xml:space="preserve"> REF _Ref534621765 \h </w:delInstrText>
        </w:r>
        <w:r w:rsidDel="008030F3">
          <w:fldChar w:fldCharType="separate"/>
        </w:r>
        <w:r w:rsidR="00574A41" w:rsidRPr="00A211B2" w:rsidDel="008030F3">
          <w:rPr>
            <w:rStyle w:val="shorttext"/>
          </w:rPr>
          <w:delText xml:space="preserve">Figure </w:delText>
        </w:r>
        <w:r w:rsidR="00574A41" w:rsidDel="008030F3">
          <w:rPr>
            <w:rStyle w:val="shorttext"/>
            <w:i/>
            <w:iCs/>
            <w:noProof/>
          </w:rPr>
          <w:delText>1.1</w:delText>
        </w:r>
        <w:r w:rsidR="00574A41" w:rsidDel="008030F3">
          <w:rPr>
            <w:rStyle w:val="shorttext"/>
          </w:rPr>
          <w:noBreakHyphen/>
        </w:r>
        <w:r w:rsidR="00574A41" w:rsidDel="008030F3">
          <w:rPr>
            <w:rStyle w:val="shorttext"/>
            <w:i/>
            <w:iCs/>
            <w:noProof/>
          </w:rPr>
          <w:delText>1</w:delText>
        </w:r>
        <w:r w:rsidDel="008030F3">
          <w:fldChar w:fldCharType="end"/>
        </w:r>
      </w:del>
      <w:ins w:id="28" w:author="ZHANG Silun" w:date="2019-01-14T15:40:00Z">
        <w:r w:rsidR="008030F3">
          <w:t xml:space="preserve"> </w:t>
        </w:r>
        <w:r w:rsidR="008030F3" w:rsidRPr="008030F3">
          <w:rPr>
            <w:b/>
            <w:rPrChange w:id="29" w:author="ZHANG Silun" w:date="2019-01-14T15:41:00Z">
              <w:rPr/>
            </w:rPrChange>
          </w:rPr>
          <w:fldChar w:fldCharType="begin"/>
        </w:r>
        <w:r w:rsidR="008030F3" w:rsidRPr="008030F3">
          <w:rPr>
            <w:b/>
            <w:rPrChange w:id="30" w:author="ZHANG Silun" w:date="2019-01-14T15:41:00Z">
              <w:rPr/>
            </w:rPrChange>
          </w:rPr>
          <w:instrText xml:space="preserve"> REF _Ref534621903 \h </w:instrText>
        </w:r>
      </w:ins>
      <w:r w:rsidR="008030F3" w:rsidRPr="008030F3">
        <w:rPr>
          <w:b/>
        </w:rPr>
        <w:instrText xml:space="preserve"> \* MERGEFORMAT </w:instrText>
      </w:r>
      <w:r w:rsidR="008030F3" w:rsidRPr="008030F3">
        <w:rPr>
          <w:b/>
          <w:rPrChange w:id="31" w:author="ZHANG Silun" w:date="2019-01-14T15:41:00Z">
            <w:rPr>
              <w:b/>
            </w:rPr>
          </w:rPrChange>
        </w:rPr>
      </w:r>
      <w:r w:rsidR="008030F3" w:rsidRPr="008030F3">
        <w:rPr>
          <w:b/>
          <w:rPrChange w:id="32" w:author="ZHANG Silun" w:date="2019-01-14T15:41:00Z">
            <w:rPr/>
          </w:rPrChange>
        </w:rPr>
        <w:fldChar w:fldCharType="separate"/>
      </w:r>
      <w:r w:rsidR="00B545DD" w:rsidRPr="00B545DD">
        <w:rPr>
          <w:rStyle w:val="shorttext"/>
          <w:b/>
        </w:rPr>
        <w:t xml:space="preserve">Figure </w:t>
      </w:r>
      <w:r w:rsidR="00B545DD" w:rsidRPr="00B545DD">
        <w:rPr>
          <w:rStyle w:val="shorttext"/>
          <w:b/>
          <w:iCs/>
          <w:noProof/>
        </w:rPr>
        <w:t>1.1</w:t>
      </w:r>
      <w:r w:rsidR="00B545DD" w:rsidRPr="00B545DD">
        <w:rPr>
          <w:rStyle w:val="shorttext"/>
          <w:b/>
          <w:iCs/>
          <w:noProof/>
        </w:rPr>
        <w:noBreakHyphen/>
        <w:t>2</w:t>
      </w:r>
      <w:ins w:id="33" w:author="ZHANG Silun" w:date="2019-01-14T15:40:00Z">
        <w:r w:rsidR="008030F3" w:rsidRPr="008030F3">
          <w:rPr>
            <w:b/>
            <w:rPrChange w:id="34" w:author="ZHANG Silun" w:date="2019-01-14T15:41:00Z">
              <w:rPr/>
            </w:rPrChange>
          </w:rPr>
          <w:fldChar w:fldCharType="end"/>
        </w:r>
      </w:ins>
      <w:ins w:id="35" w:author="ZHANG Silun" w:date="2019-01-14T15:41:00Z">
        <w:r w:rsidR="00812374">
          <w:rPr>
            <w:b/>
          </w:rPr>
          <w:t>a</w:t>
        </w:r>
      </w:ins>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4099D210" w14:textId="77777777" w:rsidR="00BA3D9F" w:rsidRDefault="00BA3D9F" w:rsidP="00F36743">
      <w:pPr>
        <w:spacing w:line="360" w:lineRule="auto"/>
      </w:pP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6984D39E" w:rsidR="00F36743" w:rsidRPr="00C93726" w:rsidRDefault="00F36743" w:rsidP="00C93726">
      <w:pPr>
        <w:jc w:val="center"/>
      </w:pPr>
      <w:bookmarkStart w:id="36" w:name="_Ref534797277"/>
      <w:r w:rsidRPr="00C93726">
        <w:rPr>
          <w:rStyle w:val="shorttext"/>
        </w:rPr>
        <w:t xml:space="preserve">Figure </w:t>
      </w:r>
      <w:r w:rsidR="00377B8F">
        <w:rPr>
          <w:rStyle w:val="shorttext"/>
        </w:rPr>
        <w:fldChar w:fldCharType="begin"/>
      </w:r>
      <w:r w:rsidR="00377B8F">
        <w:rPr>
          <w:rStyle w:val="shorttext"/>
        </w:rPr>
        <w:instrText xml:space="preserve"> STYLEREF 2 \s </w:instrText>
      </w:r>
      <w:r w:rsidR="00377B8F">
        <w:rPr>
          <w:rStyle w:val="shorttext"/>
        </w:rPr>
        <w:fldChar w:fldCharType="separate"/>
      </w:r>
      <w:r w:rsidR="00B545DD">
        <w:rPr>
          <w:rStyle w:val="shorttext"/>
          <w:noProof/>
        </w:rPr>
        <w:t>1.1</w:t>
      </w:r>
      <w:r w:rsidR="00377B8F">
        <w:rPr>
          <w:rStyle w:val="shorttext"/>
        </w:rPr>
        <w:fldChar w:fldCharType="end"/>
      </w:r>
      <w:r w:rsidR="00377B8F">
        <w:rPr>
          <w:rStyle w:val="shorttext"/>
        </w:rPr>
        <w:noBreakHyphen/>
      </w:r>
      <w:r w:rsidR="00377B8F">
        <w:rPr>
          <w:rStyle w:val="shorttext"/>
        </w:rPr>
        <w:fldChar w:fldCharType="begin"/>
      </w:r>
      <w:r w:rsidR="00377B8F">
        <w:rPr>
          <w:rStyle w:val="shorttext"/>
        </w:rPr>
        <w:instrText xml:space="preserve"> SEQ Figure \* ARABIC \s 2 </w:instrText>
      </w:r>
      <w:r w:rsidR="00377B8F">
        <w:rPr>
          <w:rStyle w:val="shorttext"/>
        </w:rPr>
        <w:fldChar w:fldCharType="separate"/>
      </w:r>
      <w:r w:rsidR="00B545DD">
        <w:rPr>
          <w:rStyle w:val="shorttext"/>
          <w:noProof/>
        </w:rPr>
        <w:t>3</w:t>
      </w:r>
      <w:r w:rsidR="00377B8F">
        <w:rPr>
          <w:rStyle w:val="shorttext"/>
        </w:rPr>
        <w:fldChar w:fldCharType="end"/>
      </w:r>
      <w:bookmarkEnd w:id="36"/>
      <w:r w:rsidRPr="00C93726">
        <w:rPr>
          <w:rStyle w:val="shorttext"/>
        </w:rPr>
        <w:t xml:space="preserve"> : Explication des vibrations spirales générées par l’effet Newkirk </w:t>
      </w:r>
      <w:r w:rsidRPr="00C93726">
        <w:rPr>
          <w:rStyle w:val="shorttext"/>
          <w:b/>
          <w:i/>
          <w:iCs/>
        </w:rPr>
        <w:fldChar w:fldCharType="begin"/>
      </w:r>
      <w:r w:rsidRPr="00C93726">
        <w:rPr>
          <w:rStyle w:val="shorttext"/>
          <w:b/>
        </w:rPr>
        <w:instrText xml:space="preserve"> REF _Ref534796769 \r \h  \* MERGEFORMAT </w:instrText>
      </w:r>
      <w:r w:rsidRPr="00C93726">
        <w:rPr>
          <w:rStyle w:val="shorttext"/>
          <w:b/>
          <w:i/>
          <w:iCs/>
        </w:rPr>
      </w:r>
      <w:r w:rsidRPr="00C93726">
        <w:rPr>
          <w:rStyle w:val="shorttext"/>
          <w:b/>
          <w:i/>
          <w:iCs/>
        </w:rPr>
        <w:fldChar w:fldCharType="separate"/>
      </w:r>
      <w:r w:rsidR="00B545DD" w:rsidRPr="00B545DD">
        <w:rPr>
          <w:rStyle w:val="shorttext"/>
          <w:b/>
          <w:i/>
          <w:iCs/>
        </w:rPr>
        <w:t>[11]</w:t>
      </w:r>
      <w:r w:rsidRPr="00C93726">
        <w:rPr>
          <w:rStyle w:val="shorttext"/>
          <w:b/>
          <w:i/>
          <w:iCs/>
        </w:rPr>
        <w:fldChar w:fldCharType="end"/>
      </w:r>
    </w:p>
    <w:p w14:paraId="31452001" w14:textId="77777777" w:rsidR="00C93726" w:rsidRDefault="00C93726" w:rsidP="00BA3D9F"/>
    <w:p w14:paraId="6AAB9751" w14:textId="52BA0EB4"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B545DD">
        <w:rPr>
          <w:b/>
        </w:rPr>
        <w:t>[9]</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B545DD">
        <w:rPr>
          <w:b/>
        </w:rPr>
        <w:t>[10]</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lastRenderedPageBreak/>
        <w:t>Vibration cyclique où le niveau de vibration oscille autour d’une amplitude constante dans le temps</w:t>
      </w:r>
    </w:p>
    <w:p w14:paraId="23E8A0C8" w14:textId="77777777" w:rsidR="00E82DF1" w:rsidRDefault="00E82DF1" w:rsidP="00706BB2">
      <w:pPr>
        <w:pStyle w:val="Paragraphedeliste"/>
        <w:numPr>
          <w:ilvl w:val="0"/>
          <w:numId w:val="4"/>
        </w:numPr>
        <w:spacing w:line="360" w:lineRule="auto"/>
        <w:jc w:val="both"/>
      </w:pPr>
      <w:r>
        <w:t>Vibration spirale stabilisée où les amplitudes de vibration convergent vers une valeur constante.</w:t>
      </w:r>
    </w:p>
    <w:p w14:paraId="03225884" w14:textId="77777777" w:rsidR="008D442F" w:rsidRDefault="008D442F" w:rsidP="008D442F">
      <w:pPr>
        <w:spacing w:line="360" w:lineRule="auto"/>
        <w:ind w:firstLine="708"/>
      </w:pPr>
    </w:p>
    <w:p w14:paraId="2BBF9D22" w14:textId="7B92016A" w:rsidR="00C93726" w:rsidRDefault="00E82DF1" w:rsidP="008D442F">
      <w:pPr>
        <w:spacing w:line="360" w:lineRule="auto"/>
        <w:ind w:firstLine="708"/>
        <w:rPr>
          <w:rStyle w:val="shorttext"/>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B545DD">
        <w:rPr>
          <w:b/>
        </w:rPr>
        <w:t>[12]</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2E6CE948" w14:textId="538D177D" w:rsidR="00E82DF1" w:rsidRDefault="00E82DF1" w:rsidP="00025C11"/>
    <w:p w14:paraId="2452D50A" w14:textId="77777777" w:rsidR="00E82DF1" w:rsidRDefault="00E82DF1" w:rsidP="00E82DF1">
      <w:pPr>
        <w:pStyle w:val="Titre3"/>
        <w:ind w:left="709"/>
      </w:pPr>
      <w:bookmarkStart w:id="37" w:name="_Toc535512880"/>
      <w:r>
        <w:t>E</w:t>
      </w:r>
      <w:r w:rsidRPr="00814672">
        <w:t xml:space="preserve">ffet </w:t>
      </w:r>
      <w:r w:rsidRPr="00C65243">
        <w:t>Morton</w:t>
      </w:r>
      <w:bookmarkEnd w:id="37"/>
    </w:p>
    <w:p w14:paraId="18C3A725" w14:textId="77777777" w:rsidR="00E82DF1" w:rsidRPr="00C77822" w:rsidRDefault="00E82DF1" w:rsidP="00E82DF1"/>
    <w:p w14:paraId="24EFE6FF" w14:textId="02E4F24D"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B545DD">
        <w:rPr>
          <w:b/>
        </w:rPr>
        <w:t>[13]</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4FC34365"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8" w:name="_Ref534631211"/>
      <w:r w:rsidRPr="00674296">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1.1</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4</w:t>
      </w:r>
      <w:r w:rsidR="00377B8F">
        <w:rPr>
          <w:rStyle w:val="shorttext"/>
          <w:rFonts w:ascii="Calibri" w:eastAsia="Times New Roman" w:hAnsi="Calibri" w:cs="Times New Roman"/>
          <w:i w:val="0"/>
          <w:iCs w:val="0"/>
          <w:color w:val="auto"/>
          <w:sz w:val="22"/>
          <w:szCs w:val="20"/>
          <w:lang w:eastAsia="fr-FR"/>
        </w:rPr>
        <w:fldChar w:fldCharType="end"/>
      </w:r>
      <w:bookmarkEnd w:id="38"/>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922F73">
        <w:rPr>
          <w:rStyle w:val="shorttext"/>
          <w:rFonts w:ascii="Calibri" w:eastAsia="Times New Roman" w:hAnsi="Calibri" w:cs="Times New Roman"/>
          <w:i w:val="0"/>
          <w:iCs w:val="0"/>
          <w:color w:val="auto"/>
          <w:sz w:val="22"/>
          <w:szCs w:val="20"/>
          <w:lang w:eastAsia="fr-FR"/>
        </w:rPr>
        <w:t>de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B545DD">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p>
    <w:p w14:paraId="227D9317" w14:textId="04ED2613" w:rsidR="00E82DF1" w:rsidRDefault="00E82DF1" w:rsidP="00E82DF1">
      <w:pPr>
        <w:spacing w:line="360" w:lineRule="auto"/>
        <w:ind w:firstLine="708"/>
      </w:pPr>
      <w:r>
        <w:t xml:space="preserve">La </w:t>
      </w:r>
      <w:r w:rsidR="00444379" w:rsidRPr="00444379">
        <w:rPr>
          <w:b/>
        </w:rPr>
        <w:fldChar w:fldCharType="begin"/>
      </w:r>
      <w:r w:rsidR="00444379" w:rsidRPr="00444379">
        <w:rPr>
          <w:b/>
        </w:rPr>
        <w:instrText xml:space="preserve"> REF _Ref534631211 \h  \* MERGEFORMAT </w:instrText>
      </w:r>
      <w:r w:rsidR="00444379" w:rsidRPr="00444379">
        <w:rPr>
          <w:b/>
        </w:rPr>
      </w:r>
      <w:r w:rsidR="00444379" w:rsidRPr="00444379">
        <w:rPr>
          <w:b/>
        </w:rPr>
        <w:fldChar w:fldCharType="separate"/>
      </w:r>
      <w:r w:rsidR="00B545DD" w:rsidRPr="00B545DD">
        <w:rPr>
          <w:rStyle w:val="shorttext"/>
          <w:b/>
          <w:iCs/>
        </w:rPr>
        <w:t xml:space="preserve">Figure </w:t>
      </w:r>
      <w:r w:rsidR="00B545DD" w:rsidRPr="00B545DD">
        <w:rPr>
          <w:rStyle w:val="shorttext"/>
          <w:b/>
          <w:iCs/>
          <w:noProof/>
        </w:rPr>
        <w:t>1.1</w:t>
      </w:r>
      <w:r w:rsidR="00B545DD" w:rsidRPr="00B545DD">
        <w:rPr>
          <w:rStyle w:val="shorttext"/>
          <w:b/>
          <w:iCs/>
          <w:noProof/>
        </w:rPr>
        <w:noBreakHyphen/>
        <w:t>4</w:t>
      </w:r>
      <w:r w:rsidR="00444379" w:rsidRPr="00444379">
        <w:rPr>
          <w:b/>
        </w:rPr>
        <w:fldChar w:fldCharType="end"/>
      </w:r>
      <w:r w:rsidR="00444379">
        <w:rPr>
          <w:b/>
        </w:rPr>
        <w:t xml:space="preserve"> </w:t>
      </w:r>
      <w:r w:rsidRPr="003C547F">
        <w:t>illustre</w:t>
      </w:r>
      <w:r>
        <w:rPr>
          <w:b/>
        </w:rPr>
        <w:t xml:space="preserve"> </w:t>
      </w:r>
      <w:r w:rsidRPr="003C547F">
        <w:t>u</w:t>
      </w:r>
      <w:r>
        <w:t xml:space="preserve">ne orbite circulaire issue de la vibration synchrone d’un rotor. Il est supposé que le rotor décrit une précession directe à vitesse constante. Une zone particulière de la </w:t>
      </w:r>
      <w:r>
        <w:lastRenderedPageBreak/>
        <w:t xml:space="preserve">surface du rotor se trouve toujours à l’extérieur de l’orbite. Ceci est le "point haut" où l’épaisseur du film est </w:t>
      </w:r>
      <w:r w:rsidR="0001136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011365">
        <w:t>"</w:t>
      </w:r>
      <w:r>
        <w:t xml:space="preserve"> a une valeur minimale. Comme l’orbite n’est pas centrée,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varie durant une période. Toutefois, comme la précession est synchrone, la valeur moyenne de </w:t>
      </w:r>
      <w:r w:rsidR="007D32B5">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rsidR="007D32B5">
        <w:t>"</w:t>
      </w:r>
      <w:r>
        <w:t xml:space="preserve"> sur une période est plus petite que celle diamétralement opposée, </w:t>
      </w:r>
      <w:r w:rsidR="00BE561E">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BE561E">
        <w:t>"</w:t>
      </w:r>
      <w:r>
        <w:t xml:space="preserve">. </w:t>
      </w:r>
      <w:r w:rsidR="00D22A57">
        <w:t>La</w:t>
      </w:r>
      <w:r w:rsidR="00114102">
        <w:t xml:space="preserve"> </w:t>
      </w:r>
      <w:r>
        <w:t>chaleur générée par le cisaillement visqueux du film mince est proportionnelle au carré de la vitesse</w:t>
      </w:r>
      <w:r w:rsidR="00D22A57">
        <w:t xml:space="preserve"> de rotation et inversement proportionnelle à l’épaisseur du film. L</w:t>
      </w:r>
      <w:r>
        <w:t xml:space="preserve">’échauffement du rotor n’est </w:t>
      </w:r>
      <w:r w:rsidR="00D22A57">
        <w:t xml:space="preserve">donc </w:t>
      </w:r>
      <w:r>
        <w:t xml:space="preserve">pas uniforme suivant la direction circonférentielle. Par conséquent, tout comme pour l’effet de Newkirk, la température à la surface du rotor varie avec une différence </w:t>
      </w:r>
      <m:oMath>
        <m:r>
          <m:rPr>
            <m:sty m:val="p"/>
          </m:rPr>
          <w:rPr>
            <w:rFonts w:ascii="Cambria Math" w:hAnsi="Cambria Math"/>
          </w:rPr>
          <m:t>Δ</m:t>
        </m:r>
        <m:r>
          <w:rPr>
            <w:rFonts w:ascii="Cambria Math" w:hAnsi="Cambria Math"/>
          </w:rPr>
          <m:t>T</m:t>
        </m:r>
      </m:oMath>
      <w:r>
        <w:t xml:space="preserve"> entre le point « chaud » et le point « froid ». </w:t>
      </w:r>
      <w:r w:rsidR="00D22A57">
        <w:t>Cette différence de</w:t>
      </w:r>
      <w:r w:rsidRPr="006D063A">
        <w:t xml:space="preserve"> </w:t>
      </w:r>
      <w:r>
        <w:t xml:space="preserve">température </w:t>
      </w:r>
      <w:r w:rsidR="00D22A57">
        <w:t>augmente avec l’amplitude des vibrations</w:t>
      </w:r>
      <w:r>
        <w:t xml:space="preserve">. Toutefois, compte tenu du caractère convectif du transfert de chaleur vers le rotor, le point chaud sera </w:t>
      </w:r>
      <w:r w:rsidR="004542E7">
        <w:t>déphasé</w:t>
      </w:r>
      <w:r>
        <w:t xml:space="preserve">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009C0DCE" w:rsidRPr="009C0DCE">
        <w:rPr>
          <w:b/>
        </w:rPr>
        <w:fldChar w:fldCharType="begin"/>
      </w:r>
      <w:r w:rsidR="009C0DCE" w:rsidRPr="009C0DCE">
        <w:rPr>
          <w:b/>
        </w:rPr>
        <w:instrText xml:space="preserve"> REF _Ref534794245 \r \h </w:instrText>
      </w:r>
      <w:r w:rsidR="009C0DCE">
        <w:rPr>
          <w:b/>
        </w:rPr>
        <w:instrText xml:space="preserve"> \* MERGEFORMAT </w:instrText>
      </w:r>
      <w:r w:rsidR="009C0DCE" w:rsidRPr="009C0DCE">
        <w:rPr>
          <w:b/>
        </w:rPr>
      </w:r>
      <w:r w:rsidR="009C0DCE" w:rsidRPr="009C0DCE">
        <w:rPr>
          <w:b/>
        </w:rPr>
        <w:fldChar w:fldCharType="separate"/>
      </w:r>
      <w:r w:rsidR="00B545DD">
        <w:rPr>
          <w:b/>
        </w:rPr>
        <w:t>[4]</w:t>
      </w:r>
      <w:r w:rsidR="009C0DCE" w:rsidRPr="009C0DCE">
        <w:rPr>
          <w:b/>
        </w:rPr>
        <w:fldChar w:fldCharType="end"/>
      </w:r>
      <w:r w:rsidR="009C0DCE">
        <w:t>-</w:t>
      </w:r>
      <w:r w:rsidR="00EB1BB5" w:rsidRPr="00EB1BB5">
        <w:rPr>
          <w:b/>
        </w:rPr>
        <w:fldChar w:fldCharType="begin"/>
      </w:r>
      <w:r w:rsidR="00EB1BB5" w:rsidRPr="00EB1BB5">
        <w:rPr>
          <w:b/>
        </w:rPr>
        <w:instrText xml:space="preserve"> REF _Ref533090191 \r \h </w:instrText>
      </w:r>
      <w:r w:rsidR="00EB1BB5">
        <w:rPr>
          <w:b/>
        </w:rPr>
        <w:instrText xml:space="preserve"> \* MERGEFORMAT </w:instrText>
      </w:r>
      <w:r w:rsidR="00EB1BB5" w:rsidRPr="00EB1BB5">
        <w:rPr>
          <w:b/>
        </w:rPr>
      </w:r>
      <w:r w:rsidR="00EB1BB5" w:rsidRPr="00EB1BB5">
        <w:rPr>
          <w:b/>
        </w:rPr>
        <w:fldChar w:fldCharType="separate"/>
      </w:r>
      <w:r w:rsidR="00B545DD">
        <w:rPr>
          <w:b/>
        </w:rPr>
        <w:t>[6]</w:t>
      </w:r>
      <w:r w:rsidR="00EB1BB5" w:rsidRPr="00EB1BB5">
        <w:rPr>
          <w:b/>
        </w:rPr>
        <w:fldChar w:fldCharType="end"/>
      </w:r>
      <w:r>
        <w:t>, toutes les études expérimentales confirment que le point ch</w:t>
      </w:r>
      <w:r w:rsidR="007817AC">
        <w:t>aud est retardé par rapport au</w:t>
      </w:r>
      <w:r>
        <w:t xml:space="preserve"> point haut d’un </w:t>
      </w:r>
      <w:r w:rsidR="001525C3">
        <w:t xml:space="preserve">angle </w:t>
      </w:r>
      <w:r>
        <w:t xml:space="preserve">compris entre 0° et 60°. </w:t>
      </w:r>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E5539D8">
            <wp:extent cx="3852378" cy="2337683"/>
            <wp:effectExtent l="0" t="0" r="0" b="5715"/>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1248" cy="2373406"/>
                    </a:xfrm>
                    <a:prstGeom prst="rect">
                      <a:avLst/>
                    </a:prstGeom>
                    <a:noFill/>
                    <a:ln>
                      <a:noFill/>
                    </a:ln>
                  </pic:spPr>
                </pic:pic>
              </a:graphicData>
            </a:graphic>
          </wp:inline>
        </w:drawing>
      </w:r>
    </w:p>
    <w:p w14:paraId="7C2177B8" w14:textId="188D647D" w:rsidR="00971AD0" w:rsidRDefault="00971AD0" w:rsidP="00971AD0">
      <w:pPr>
        <w:pStyle w:val="Lgende"/>
        <w:jc w:val="center"/>
        <w:rPr>
          <w:rStyle w:val="shorttext"/>
          <w:rFonts w:ascii="Calibri" w:eastAsia="Times New Roman" w:hAnsi="Calibri" w:cs="Times New Roman"/>
          <w:i w:val="0"/>
          <w:iCs w:val="0"/>
          <w:color w:val="auto"/>
          <w:sz w:val="22"/>
          <w:szCs w:val="20"/>
          <w:lang w:eastAsia="fr-FR"/>
        </w:rPr>
      </w:pPr>
      <w:bookmarkStart w:id="39" w:name="_Ref534630904"/>
      <w:r w:rsidRPr="00FC2D7F">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1.1</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5</w:t>
      </w:r>
      <w:r w:rsidR="00377B8F">
        <w:rPr>
          <w:rStyle w:val="shorttext"/>
          <w:rFonts w:ascii="Calibri" w:eastAsia="Times New Roman" w:hAnsi="Calibri" w:cs="Times New Roman"/>
          <w:i w:val="0"/>
          <w:iCs w:val="0"/>
          <w:color w:val="auto"/>
          <w:sz w:val="22"/>
          <w:szCs w:val="20"/>
          <w:lang w:eastAsia="fr-FR"/>
        </w:rPr>
        <w:fldChar w:fldCharType="end"/>
      </w:r>
      <w:bookmarkEnd w:id="39"/>
      <w:r w:rsidRPr="00FC2D7F">
        <w:rPr>
          <w:rStyle w:val="shorttext"/>
          <w:rFonts w:ascii="Calibri" w:eastAsia="Times New Roman" w:hAnsi="Calibri" w:cs="Times New Roman"/>
          <w:i w:val="0"/>
          <w:iCs w:val="0"/>
          <w:color w:val="auto"/>
          <w:sz w:val="22"/>
          <w:szCs w:val="20"/>
          <w:lang w:eastAsia="fr-FR"/>
        </w:rPr>
        <w:t> : Rotor déformé thermiquement</w:t>
      </w:r>
    </w:p>
    <w:p w14:paraId="496C410B" w14:textId="77777777" w:rsidR="00613B53" w:rsidRPr="00613B53" w:rsidRDefault="00613B53" w:rsidP="00613B53"/>
    <w:p w14:paraId="0B03DC41" w14:textId="6123C638" w:rsidR="00527F3A" w:rsidRPr="00FB1FE0" w:rsidRDefault="00D22A57" w:rsidP="00D22A57">
      <w:pPr>
        <w:spacing w:line="360" w:lineRule="auto"/>
        <w:ind w:firstLine="708"/>
      </w:pPr>
      <w:r w:rsidRPr="00FB1FE0">
        <w:t>L’échauffement et l</w:t>
      </w:r>
      <w:r w:rsidR="00E82DF1" w:rsidRPr="00FB1FE0">
        <w:t>a distribution no</w:t>
      </w:r>
      <w:r w:rsidRPr="00FB1FE0">
        <w:t>n-uniforme de la température engendrent</w:t>
      </w:r>
      <w:r w:rsidR="00E82DF1" w:rsidRPr="00FB1FE0">
        <w:t xml:space="preserve"> une flexion et </w:t>
      </w:r>
      <w:r w:rsidRPr="00FB1FE0">
        <w:t xml:space="preserve">une </w:t>
      </w:r>
      <w:r w:rsidR="00E82DF1" w:rsidRPr="00FB1FE0">
        <w:t>dilatation thermique (</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B545DD" w:rsidRPr="00B545DD">
        <w:rPr>
          <w:rStyle w:val="shorttext"/>
          <w:b/>
          <w:iCs/>
        </w:rPr>
        <w:t xml:space="preserve">Figure </w:t>
      </w:r>
      <w:r w:rsidR="00B545DD" w:rsidRPr="00B545DD">
        <w:rPr>
          <w:rStyle w:val="shorttext"/>
          <w:b/>
          <w:iCs/>
          <w:noProof/>
        </w:rPr>
        <w:t>1.1</w:t>
      </w:r>
      <w:r w:rsidR="00B545DD" w:rsidRPr="00B545DD">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découler. La flexion thermique de disque crée un effet similaire à un balourd</w:t>
      </w:r>
      <w:r w:rsidR="00E82DF1" w:rsidRPr="00FB1FE0">
        <w:t xml:space="preserve">. Cette source d’excitation communément appelée le balourd thermique </w:t>
      </w:r>
      <w:r w:rsidRPr="00FB1FE0">
        <w:t>est corrélée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point chaud à la surface du rotor. Elle </w:t>
      </w:r>
      <w:r w:rsidR="00E82DF1" w:rsidRPr="00FB1FE0">
        <w:t>modifie l’amplitude et la phase de vibration</w:t>
      </w:r>
      <w:r w:rsidRPr="00FB1FE0">
        <w:t xml:space="preserve"> du rotor.</w:t>
      </w:r>
      <w:r w:rsidR="00E82DF1" w:rsidRPr="00FB1FE0">
        <w:t xml:space="preserve"> </w:t>
      </w:r>
      <w:r w:rsidRPr="00FB1FE0">
        <w:t xml:space="preserve">Pour certaines </w:t>
      </w:r>
      <w:r w:rsidR="00613B53">
        <w:t xml:space="preserve">conditions de fonctionnement, </w:t>
      </w:r>
      <w:r w:rsidR="00E82DF1" w:rsidRPr="00FB1FE0">
        <w:t>la vibr</w:t>
      </w:r>
      <w:r w:rsidR="00BA7EF6" w:rsidRPr="00FB1FE0">
        <w:t xml:space="preserve">ation synchrone </w:t>
      </w:r>
      <w:r w:rsidRPr="00FB1FE0">
        <w:t>peut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B545DD" w:rsidRPr="00B545DD">
        <w:rPr>
          <w:rStyle w:val="shorttext"/>
          <w:b/>
          <w:iCs/>
        </w:rPr>
        <w:t xml:space="preserve">Figure </w:t>
      </w:r>
      <w:r w:rsidR="00B545DD" w:rsidRPr="00B545DD">
        <w:rPr>
          <w:rStyle w:val="shorttext"/>
          <w:b/>
          <w:iCs/>
          <w:noProof/>
        </w:rPr>
        <w:t>1.1</w:t>
      </w:r>
      <w:r w:rsidR="00B545DD" w:rsidRPr="00B545DD">
        <w:rPr>
          <w:rStyle w:val="shorttext"/>
          <w:b/>
          <w:iCs/>
          <w:noProof/>
        </w:rPr>
        <w:noBreakHyphen/>
        <w:t>6</w:t>
      </w:r>
      <w:r w:rsidR="00BA7EF6" w:rsidRPr="00FB1FE0">
        <w:rPr>
          <w:b/>
        </w:rPr>
        <w:fldChar w:fldCharType="end"/>
      </w:r>
      <w:r w:rsidR="00E82DF1" w:rsidRPr="00FB1FE0">
        <w:t xml:space="preserve">. </w:t>
      </w:r>
    </w:p>
    <w:p w14:paraId="4AB4B975" w14:textId="77777777" w:rsidR="00D22A57" w:rsidRDefault="00D22A57" w:rsidP="00971AD0">
      <w:pPr>
        <w:spacing w:line="360" w:lineRule="auto"/>
        <w:ind w:firstLine="708"/>
      </w:pPr>
    </w:p>
    <w:p w14:paraId="13EA8AAF" w14:textId="1DC06B40" w:rsidR="00E82DF1" w:rsidRDefault="006A3A46" w:rsidP="00E82DF1">
      <w:pPr>
        <w:keepNext/>
        <w:spacing w:line="360" w:lineRule="auto"/>
      </w:pPr>
      <w:r w:rsidRPr="006A3A46">
        <w:rPr>
          <w:noProof/>
          <w:lang w:eastAsia="zh-CN"/>
        </w:rPr>
        <w:drawing>
          <wp:inline distT="0" distB="0" distL="0" distR="0" wp14:anchorId="79DF3603" wp14:editId="092618DA">
            <wp:extent cx="5760720" cy="1600835"/>
            <wp:effectExtent l="0" t="0" r="0" b="0"/>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59724C51" w:rsidR="00E82DF1" w:rsidRPr="00415DD1" w:rsidRDefault="00E82DF1" w:rsidP="00415DD1">
      <w:pPr>
        <w:pStyle w:val="Lgende"/>
        <w:jc w:val="center"/>
        <w:rPr>
          <w:rFonts w:ascii="Calibri" w:eastAsia="Times New Roman" w:hAnsi="Calibri" w:cs="Times New Roman"/>
          <w:i w:val="0"/>
          <w:iCs w:val="0"/>
          <w:color w:val="auto"/>
          <w:sz w:val="22"/>
          <w:szCs w:val="20"/>
          <w:lang w:eastAsia="fr-FR"/>
        </w:rPr>
      </w:pPr>
      <w:bookmarkStart w:id="40" w:name="_Ref534630975"/>
      <w:r w:rsidRPr="00D374A1">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1.1</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6</w:t>
      </w:r>
      <w:r w:rsidR="00377B8F">
        <w:rPr>
          <w:rStyle w:val="shorttext"/>
          <w:rFonts w:ascii="Calibri" w:eastAsia="Times New Roman" w:hAnsi="Calibri" w:cs="Times New Roman"/>
          <w:i w:val="0"/>
          <w:iCs w:val="0"/>
          <w:color w:val="auto"/>
          <w:sz w:val="22"/>
          <w:szCs w:val="20"/>
          <w:lang w:eastAsia="fr-FR"/>
        </w:rPr>
        <w:fldChar w:fldCharType="end"/>
      </w:r>
      <w:bookmarkEnd w:id="40"/>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p>
    <w:p w14:paraId="542E21E3" w14:textId="6A5F895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477BC7">
        <w:t xml:space="preserve">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1" w:name="_Toc534294728"/>
      <w:bookmarkStart w:id="42" w:name="_Toc535512881"/>
      <w:r>
        <w:t>Etudes</w:t>
      </w:r>
      <w:r w:rsidRPr="00DE7318">
        <w:t xml:space="preserve"> </w:t>
      </w:r>
      <w:r>
        <w:t>expérimentales</w:t>
      </w:r>
      <w:bookmarkEnd w:id="41"/>
      <w:r>
        <w:t xml:space="preserve"> et cas industriels</w:t>
      </w:r>
      <w:bookmarkEnd w:id="42"/>
    </w:p>
    <w:p w14:paraId="16B06570" w14:textId="77777777" w:rsidR="003F5A41" w:rsidRPr="00B047AB" w:rsidRDefault="003F5A41" w:rsidP="003F5A41"/>
    <w:p w14:paraId="08302A79" w14:textId="568CE448"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016AEA" w:rsidRPr="00016AEA">
        <w:rPr>
          <w:b/>
        </w:rPr>
        <w:fldChar w:fldCharType="begin"/>
      </w:r>
      <w:r w:rsidR="00016AEA" w:rsidRPr="00016AEA">
        <w:rPr>
          <w:b/>
        </w:rPr>
        <w:instrText xml:space="preserve"> REF _Ref534794244 \r \h </w:instrText>
      </w:r>
      <w:r w:rsidR="00016AEA">
        <w:rPr>
          <w:b/>
        </w:rPr>
        <w:instrText xml:space="preserve"> \* MERGEFORMAT </w:instrText>
      </w:r>
      <w:r w:rsidR="00016AEA" w:rsidRPr="00016AEA">
        <w:rPr>
          <w:b/>
        </w:rPr>
      </w:r>
      <w:r w:rsidR="00016AEA" w:rsidRPr="00016AEA">
        <w:rPr>
          <w:b/>
        </w:rPr>
        <w:fldChar w:fldCharType="separate"/>
      </w:r>
      <w:r w:rsidR="00B545DD">
        <w:rPr>
          <w:b/>
        </w:rPr>
        <w:t>[1]</w:t>
      </w:r>
      <w:r w:rsidR="00016AEA" w:rsidRPr="00016AEA">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 la vibration était</w:t>
      </w:r>
      <w:r w:rsidRPr="00A22718">
        <w:t xml:space="preserve"> </w:t>
      </w:r>
      <w:r w:rsidR="00EF5DEE">
        <w:t>faible</w:t>
      </w:r>
      <w:r w:rsidRPr="00A22718">
        <w:t>.</w:t>
      </w:r>
      <w:r w:rsidRPr="006C2807">
        <w:rPr>
          <w:lang w:eastAsia="zh-CN"/>
        </w:rPr>
        <w:t xml:space="preserve"> </w:t>
      </w:r>
    </w:p>
    <w:p w14:paraId="3ADA1197" w14:textId="4DFC56D7"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B545DD">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56442B0A" w:rsidR="003F5A41" w:rsidRDefault="003F5A41" w:rsidP="003F5A41">
      <w:pPr>
        <w:spacing w:line="360" w:lineRule="auto"/>
        <w:ind w:firstLine="708"/>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B545DD">
        <w:rPr>
          <w:b/>
        </w:rPr>
        <w:t>[14]</w:t>
      </w:r>
      <w:r w:rsidR="005F1FAA" w:rsidRPr="005F1FAA">
        <w:rPr>
          <w:b/>
        </w:rPr>
        <w:fldChar w:fldCharType="end"/>
      </w:r>
      <w:r w:rsidRPr="00A22718">
        <w:t xml:space="preserve"> ont étudié le problème d’une vibration </w:t>
      </w:r>
      <w:r>
        <w:t>spirale</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une vibration synchrone instable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014CA77D" w:rsidR="003F5A41" w:rsidRPr="00FE72D9" w:rsidRDefault="003F5A41" w:rsidP="006E2C1C">
      <w:pPr>
        <w:spacing w:line="360" w:lineRule="auto"/>
        <w:ind w:firstLine="708"/>
      </w:pPr>
      <w:r>
        <w:lastRenderedPageBreak/>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B545DD">
        <w:rPr>
          <w:b/>
        </w:rPr>
        <w:t>[14]</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33DE2A80" w:rsidR="003F5A41" w:rsidRDefault="003F5A41" w:rsidP="003F5A41">
      <w:pPr>
        <w:spacing w:line="360" w:lineRule="auto"/>
        <w:ind w:firstLine="708"/>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B545DD">
        <w:rPr>
          <w:b/>
        </w:rPr>
        <w:t>[15]</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B545DD" w:rsidRPr="00B545DD">
        <w:rPr>
          <w:rStyle w:val="shorttext"/>
          <w:b/>
          <w:iCs/>
        </w:rPr>
        <w:t xml:space="preserve">Figure </w:t>
      </w:r>
      <w:r w:rsidR="00B545DD" w:rsidRPr="00B545DD">
        <w:rPr>
          <w:rStyle w:val="shorttext"/>
          <w:b/>
          <w:iCs/>
          <w:noProof/>
        </w:rPr>
        <w:t>1.2</w:t>
      </w:r>
      <w:r w:rsidR="00B545DD" w:rsidRPr="00B545DD">
        <w:rPr>
          <w:rStyle w:val="shorttext"/>
          <w:b/>
          <w:iCs/>
          <w:noProof/>
        </w:rPr>
        <w:noBreakHyphen/>
        <w:t>1</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B545DD" w:rsidRPr="00B545DD">
        <w:rPr>
          <w:rStyle w:val="shorttext"/>
          <w:b/>
          <w:iCs/>
        </w:rPr>
        <w:t xml:space="preserve">Figure </w:t>
      </w:r>
      <w:r w:rsidR="00B545DD" w:rsidRPr="00B545DD">
        <w:rPr>
          <w:rStyle w:val="shorttext"/>
          <w:b/>
          <w:iCs/>
          <w:noProof/>
        </w:rPr>
        <w:t>1.2</w:t>
      </w:r>
      <w:r w:rsidR="00B545DD" w:rsidRPr="00B545DD">
        <w:rPr>
          <w:rStyle w:val="shorttext"/>
          <w:b/>
          <w:iCs/>
          <w:noProof/>
        </w:rPr>
        <w:noBreakHyphen/>
        <w:t>2</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B545DD" w:rsidRPr="00B545DD">
        <w:rPr>
          <w:rStyle w:val="shorttext"/>
          <w:b/>
          <w:iCs/>
        </w:rPr>
        <w:t xml:space="preserve">Figure </w:t>
      </w:r>
      <w:r w:rsidR="00B545DD" w:rsidRPr="00B545DD">
        <w:rPr>
          <w:rStyle w:val="shorttext"/>
          <w:b/>
          <w:iCs/>
          <w:noProof/>
        </w:rPr>
        <w:t>1.2</w:t>
      </w:r>
      <w:r w:rsidR="00B545DD" w:rsidRPr="00B545DD">
        <w:rPr>
          <w:rStyle w:val="shorttext"/>
          <w:b/>
          <w:iCs/>
          <w:noProof/>
        </w:rPr>
        <w:noBreakHyphen/>
        <w:t>1</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AC8AA83" w14:textId="77777777" w:rsidR="003F5A41" w:rsidRDefault="003F5A41" w:rsidP="003F5A41">
      <w:pPr>
        <w:keepNext/>
        <w:jc w:val="center"/>
      </w:pPr>
      <w:r>
        <w:rPr>
          <w:noProof/>
          <w:lang w:eastAsia="zh-CN"/>
        </w:rPr>
        <w:drawing>
          <wp:inline distT="0" distB="0" distL="0" distR="0" wp14:anchorId="7BC00973" wp14:editId="2EFFD81E">
            <wp:extent cx="4159809" cy="2544418"/>
            <wp:effectExtent l="0" t="0" r="0"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6969" cy="2567147"/>
                    </a:xfrm>
                    <a:prstGeom prst="rect">
                      <a:avLst/>
                    </a:prstGeom>
                  </pic:spPr>
                </pic:pic>
              </a:graphicData>
            </a:graphic>
          </wp:inline>
        </w:drawing>
      </w:r>
    </w:p>
    <w:p w14:paraId="1F422501" w14:textId="412283E1" w:rsidR="003F5A41" w:rsidRDefault="003F5A41" w:rsidP="003F5A41">
      <w:pPr>
        <w:pStyle w:val="Lgende"/>
        <w:jc w:val="center"/>
        <w:rPr>
          <w:rStyle w:val="shorttext"/>
          <w:rFonts w:ascii="Calibri" w:eastAsia="Times New Roman" w:hAnsi="Calibri" w:cs="Times New Roman"/>
          <w:b/>
          <w:i w:val="0"/>
          <w:iCs w:val="0"/>
          <w:color w:val="auto"/>
          <w:sz w:val="22"/>
          <w:szCs w:val="20"/>
          <w:lang w:eastAsia="fr-FR"/>
        </w:rPr>
      </w:pPr>
      <w:bookmarkStart w:id="43" w:name="_Ref534302406"/>
      <w:r w:rsidRPr="00E407B8">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1.2</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w:t>
      </w:r>
      <w:r w:rsidR="00377B8F">
        <w:rPr>
          <w:rStyle w:val="shorttext"/>
          <w:rFonts w:ascii="Calibri" w:eastAsia="Times New Roman" w:hAnsi="Calibri" w:cs="Times New Roman"/>
          <w:i w:val="0"/>
          <w:iCs w:val="0"/>
          <w:color w:val="auto"/>
          <w:sz w:val="22"/>
          <w:szCs w:val="20"/>
          <w:lang w:eastAsia="fr-FR"/>
        </w:rPr>
        <w:fldChar w:fldCharType="end"/>
      </w:r>
      <w:bookmarkEnd w:id="43"/>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B545DD">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479260CB" w14:textId="77777777" w:rsidR="003F5A41" w:rsidRDefault="003F5A41" w:rsidP="003F5A41">
      <w:pPr>
        <w:keepNext/>
        <w:spacing w:line="360" w:lineRule="auto"/>
        <w:jc w:val="center"/>
      </w:pPr>
      <w:r>
        <w:rPr>
          <w:noProof/>
          <w:lang w:eastAsia="zh-CN"/>
        </w:rPr>
        <w:lastRenderedPageBreak/>
        <w:drawing>
          <wp:inline distT="0" distB="0" distL="0" distR="0" wp14:anchorId="1A7E41CC" wp14:editId="7A53BC0F">
            <wp:extent cx="5534071" cy="2552368"/>
            <wp:effectExtent l="0" t="0" r="0"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117" cy="2572221"/>
                    </a:xfrm>
                    <a:prstGeom prst="rect">
                      <a:avLst/>
                    </a:prstGeom>
                  </pic:spPr>
                </pic:pic>
              </a:graphicData>
            </a:graphic>
          </wp:inline>
        </w:drawing>
      </w:r>
    </w:p>
    <w:p w14:paraId="559825E2" w14:textId="6BC542DE" w:rsidR="003F5A41" w:rsidRDefault="003F5A41" w:rsidP="003F5A41">
      <w:pPr>
        <w:pStyle w:val="Lgende"/>
        <w:jc w:val="center"/>
        <w:rPr>
          <w:rStyle w:val="shorttext"/>
          <w:rFonts w:ascii="Calibri" w:eastAsia="Times New Roman" w:hAnsi="Calibri" w:cs="Times New Roman"/>
          <w:i w:val="0"/>
          <w:iCs w:val="0"/>
          <w:color w:val="auto"/>
          <w:sz w:val="22"/>
          <w:szCs w:val="20"/>
          <w:lang w:eastAsia="fr-FR"/>
        </w:rPr>
      </w:pPr>
      <w:bookmarkStart w:id="44" w:name="_Ref534631936"/>
      <w:r w:rsidRPr="002F0CE0">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1.2</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2</w:t>
      </w:r>
      <w:r w:rsidR="00377B8F">
        <w:rPr>
          <w:rStyle w:val="shorttext"/>
          <w:rFonts w:ascii="Calibri" w:eastAsia="Times New Roman" w:hAnsi="Calibri" w:cs="Times New Roman"/>
          <w:i w:val="0"/>
          <w:iCs w:val="0"/>
          <w:color w:val="auto"/>
          <w:sz w:val="22"/>
          <w:szCs w:val="20"/>
          <w:lang w:eastAsia="fr-FR"/>
        </w:rPr>
        <w:fldChar w:fldCharType="end"/>
      </w:r>
      <w:bookmarkEnd w:id="44"/>
      <w:r>
        <w:rPr>
          <w:rStyle w:val="shorttext"/>
          <w:rFonts w:ascii="Calibri" w:eastAsia="Times New Roman" w:hAnsi="Calibri" w:cs="Times New Roman"/>
          <w:i w:val="0"/>
          <w:iCs w:val="0"/>
          <w:color w:val="auto"/>
          <w:sz w:val="22"/>
          <w:szCs w:val="20"/>
          <w:lang w:eastAsia="fr-FR"/>
        </w:rPr>
        <w:t> : Vibration spirale constaté</w:t>
      </w:r>
      <w:r w:rsidR="004A2430">
        <w:rPr>
          <w:rStyle w:val="shorttext"/>
          <w:rFonts w:ascii="Calibri" w:eastAsia="Times New Roman" w:hAnsi="Calibri" w:cs="Times New Roman"/>
          <w:i w:val="0"/>
          <w:iCs w:val="0"/>
          <w:color w:val="auto"/>
          <w:sz w:val="22"/>
          <w:szCs w:val="20"/>
          <w:lang w:eastAsia="fr-FR"/>
        </w:rPr>
        <w:t>e</w:t>
      </w:r>
      <w:r>
        <w:rPr>
          <w:rStyle w:val="shorttext"/>
          <w:rFonts w:ascii="Calibri" w:eastAsia="Times New Roman" w:hAnsi="Calibri" w:cs="Times New Roman"/>
          <w:i w:val="0"/>
          <w:iCs w:val="0"/>
          <w:color w:val="auto"/>
          <w:sz w:val="22"/>
          <w:szCs w:val="20"/>
          <w:lang w:eastAsia="fr-FR"/>
        </w:rPr>
        <w:t xml:space="preserv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B545DD">
        <w:rPr>
          <w:rStyle w:val="shorttext"/>
          <w:rFonts w:ascii="Calibri" w:eastAsia="Times New Roman" w:hAnsi="Calibri" w:cs="Times New Roman"/>
          <w:b/>
          <w:i w:val="0"/>
          <w:iCs w:val="0"/>
          <w:color w:val="auto"/>
          <w:sz w:val="22"/>
          <w:szCs w:val="20"/>
          <w:lang w:eastAsia="fr-FR"/>
        </w:rPr>
        <w:t>[15]</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p>
    <w:p w14:paraId="100D7537" w14:textId="3B6E0C3A" w:rsidR="003F5A41" w:rsidRDefault="003F5A41" w:rsidP="003F5A41">
      <w:pPr>
        <w:spacing w:line="360" w:lineRule="auto"/>
        <w:ind w:firstLine="708"/>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B545DD">
        <w:rPr>
          <w:b/>
        </w:rPr>
        <w:t>[16]</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B545DD" w:rsidRPr="00B545DD">
        <w:rPr>
          <w:rStyle w:val="shorttext"/>
          <w:b/>
          <w:iCs/>
        </w:rPr>
        <w:t xml:space="preserve">Figure </w:t>
      </w:r>
      <w:r w:rsidR="00B545DD" w:rsidRPr="00B545DD">
        <w:rPr>
          <w:rStyle w:val="shorttext"/>
          <w:b/>
          <w:iCs/>
          <w:noProof/>
        </w:rPr>
        <w:t>1.2</w:t>
      </w:r>
      <w:r w:rsidR="00B545DD" w:rsidRPr="00B545DD">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B545DD" w:rsidRPr="00B545DD">
        <w:rPr>
          <w:rStyle w:val="shorttext"/>
          <w:b/>
          <w:iCs/>
        </w:rPr>
        <w:t xml:space="preserve">Figure </w:t>
      </w:r>
      <w:r w:rsidR="00B545DD" w:rsidRPr="00B545DD">
        <w:rPr>
          <w:rStyle w:val="shorttext"/>
          <w:b/>
          <w:iCs/>
          <w:noProof/>
        </w:rPr>
        <w:t>1.2</w:t>
      </w:r>
      <w:r w:rsidR="00B545DD" w:rsidRPr="00B545DD">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B545DD" w:rsidRPr="00B545DD">
        <w:rPr>
          <w:rStyle w:val="shorttext"/>
          <w:b/>
          <w:iCs/>
        </w:rPr>
        <w:t xml:space="preserve">Figure </w:t>
      </w:r>
      <w:r w:rsidR="00B545DD" w:rsidRPr="00B545DD">
        <w:rPr>
          <w:rStyle w:val="shorttext"/>
          <w:b/>
          <w:iCs/>
          <w:noProof/>
        </w:rPr>
        <w:t>1.2</w:t>
      </w:r>
      <w:r w:rsidR="00B545DD" w:rsidRPr="00B545DD">
        <w:rPr>
          <w:rStyle w:val="shorttext"/>
          <w:b/>
          <w:iCs/>
          <w:noProof/>
        </w:rPr>
        <w:noBreakHyphen/>
        <w:t>4</w:t>
      </w:r>
      <w:r w:rsidR="00312F73" w:rsidRPr="00F62454">
        <w:rPr>
          <w:rStyle w:val="shorttext"/>
          <w:b/>
        </w:rPr>
        <w:fldChar w:fldCharType="end"/>
      </w:r>
      <w:r>
        <w:rPr>
          <w:rStyle w:val="shorttext"/>
        </w:rPr>
        <w:t>.</w:t>
      </w:r>
    </w:p>
    <w:p w14:paraId="62064A2A" w14:textId="77777777" w:rsidR="00F62454" w:rsidRPr="00BE04F9" w:rsidRDefault="00F62454" w:rsidP="003F5A41">
      <w:pPr>
        <w:spacing w:line="360" w:lineRule="auto"/>
        <w:ind w:firstLine="708"/>
        <w:rPr>
          <w:rStyle w:val="shorttext"/>
          <w:szCs w:val="22"/>
        </w:rPr>
      </w:pP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4B24E8DD">
            <wp:extent cx="5092123" cy="3236181"/>
            <wp:effectExtent l="0" t="0" r="0" b="2540"/>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2105" cy="3255235"/>
                    </a:xfrm>
                    <a:prstGeom prst="rect">
                      <a:avLst/>
                    </a:prstGeom>
                    <a:noFill/>
                    <a:ln>
                      <a:noFill/>
                    </a:ln>
                  </pic:spPr>
                </pic:pic>
              </a:graphicData>
            </a:graphic>
          </wp:inline>
        </w:drawing>
      </w:r>
    </w:p>
    <w:p w14:paraId="60EDB5A2" w14:textId="04F2B253" w:rsidR="003F5A41" w:rsidRDefault="003F5A41" w:rsidP="003F5A41">
      <w:pPr>
        <w:pStyle w:val="Lgende"/>
        <w:jc w:val="center"/>
        <w:rPr>
          <w:rStyle w:val="shorttext"/>
        </w:rPr>
      </w:pPr>
      <w:bookmarkStart w:id="45" w:name="_Ref534302420"/>
      <w:r w:rsidRPr="00B94278">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1.2</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3</w:t>
      </w:r>
      <w:r w:rsidR="00377B8F">
        <w:rPr>
          <w:rStyle w:val="shorttext"/>
          <w:rFonts w:ascii="Calibri" w:eastAsia="Times New Roman" w:hAnsi="Calibri" w:cs="Times New Roman"/>
          <w:i w:val="0"/>
          <w:iCs w:val="0"/>
          <w:color w:val="auto"/>
          <w:sz w:val="22"/>
          <w:szCs w:val="20"/>
          <w:lang w:eastAsia="fr-FR"/>
        </w:rPr>
        <w:fldChar w:fldCharType="end"/>
      </w:r>
      <w:bookmarkEnd w:id="45"/>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B545DD">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1D0BDF51">
            <wp:extent cx="3983603" cy="3539016"/>
            <wp:effectExtent l="0" t="0" r="0" b="4445"/>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6527" cy="3559382"/>
                    </a:xfrm>
                    <a:prstGeom prst="rect">
                      <a:avLst/>
                    </a:prstGeom>
                    <a:noFill/>
                    <a:ln>
                      <a:noFill/>
                    </a:ln>
                  </pic:spPr>
                </pic:pic>
              </a:graphicData>
            </a:graphic>
          </wp:inline>
        </w:drawing>
      </w:r>
    </w:p>
    <w:p w14:paraId="3E89AA4B" w14:textId="7BC41983" w:rsidR="003F5A41" w:rsidRPr="007A2CFA" w:rsidRDefault="003F5A41" w:rsidP="007A2CFA">
      <w:pPr>
        <w:pStyle w:val="Lgende"/>
        <w:jc w:val="center"/>
        <w:rPr>
          <w:rFonts w:ascii="Calibri" w:eastAsia="Times New Roman" w:hAnsi="Calibri" w:cs="Times New Roman"/>
          <w:i w:val="0"/>
          <w:iCs w:val="0"/>
          <w:color w:val="auto"/>
          <w:sz w:val="22"/>
          <w:szCs w:val="20"/>
          <w:lang w:eastAsia="fr-FR"/>
        </w:rPr>
      </w:pPr>
      <w:bookmarkStart w:id="46" w:name="_Ref534632017"/>
      <w:r w:rsidRPr="00F6370B">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1.2</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4</w:t>
      </w:r>
      <w:r w:rsidR="00377B8F">
        <w:rPr>
          <w:rStyle w:val="shorttext"/>
          <w:rFonts w:ascii="Calibri" w:eastAsia="Times New Roman" w:hAnsi="Calibri" w:cs="Times New Roman"/>
          <w:i w:val="0"/>
          <w:iCs w:val="0"/>
          <w:color w:val="auto"/>
          <w:sz w:val="22"/>
          <w:szCs w:val="20"/>
          <w:lang w:eastAsia="fr-FR"/>
        </w:rPr>
        <w:fldChar w:fldCharType="end"/>
      </w:r>
      <w:bookmarkEnd w:id="46"/>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B545DD">
        <w:rPr>
          <w:rStyle w:val="shorttext"/>
          <w:rFonts w:ascii="Calibri" w:eastAsia="Times New Roman" w:hAnsi="Calibri" w:cs="Times New Roman"/>
          <w:b/>
          <w:i w:val="0"/>
          <w:iCs w:val="0"/>
          <w:color w:val="auto"/>
          <w:sz w:val="22"/>
          <w:szCs w:val="20"/>
          <w:lang w:eastAsia="fr-FR"/>
        </w:rPr>
        <w:t>[16]</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19BBC831" w14:textId="340AC8B3" w:rsidR="003F5A41" w:rsidRDefault="003F5A41" w:rsidP="00CF1BFA">
      <w:pPr>
        <w:spacing w:line="360" w:lineRule="auto"/>
        <w:ind w:firstLine="708"/>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B545DD">
        <w:rPr>
          <w:b/>
        </w:rPr>
        <w:t>[15]</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B545DD">
        <w:rPr>
          <w:b/>
        </w:rPr>
        <w:t>[16]</w:t>
      </w:r>
      <w:r w:rsidRPr="00DD0321">
        <w:rPr>
          <w:b/>
        </w:rPr>
        <w:fldChar w:fldCharType="end"/>
      </w:r>
      <w:r>
        <w:rPr>
          <w:b/>
        </w:rPr>
        <w:t xml:space="preserve"> </w:t>
      </w:r>
      <w:r>
        <w:rPr>
          <w:szCs w:val="22"/>
        </w:rPr>
        <w:t xml:space="preserve">mettent bien évidence les symptômes de l’instabilité de la vibration synchrone qui peut se développer à vitesse constante. Différente des autres instabilités vibratoires classiques, cette instabilité se cache au début du fonctionnement et n’apparaît qu’après un certain du temps. La variation lente et progressive 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B545DD" w:rsidRPr="00B545DD">
        <w:rPr>
          <w:rStyle w:val="shorttext"/>
          <w:b/>
          <w:iCs/>
        </w:rPr>
        <w:t xml:space="preserve">Figure </w:t>
      </w:r>
      <w:r w:rsidR="00B545DD" w:rsidRPr="00B545DD">
        <w:rPr>
          <w:rStyle w:val="shorttext"/>
          <w:b/>
          <w:iCs/>
          <w:noProof/>
        </w:rPr>
        <w:t>1.2</w:t>
      </w:r>
      <w:r w:rsidR="00B545DD" w:rsidRPr="00B545DD">
        <w:rPr>
          <w:rStyle w:val="shorttext"/>
          <w:b/>
          <w:iCs/>
          <w:noProof/>
        </w:rPr>
        <w:noBreakHyphen/>
        <w:t>1</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B545DD" w:rsidRPr="00B545DD">
        <w:rPr>
          <w:rStyle w:val="shorttext"/>
          <w:b/>
          <w:iCs/>
        </w:rPr>
        <w:t xml:space="preserve">Figure </w:t>
      </w:r>
      <w:r w:rsidR="00B545DD" w:rsidRPr="00B545DD">
        <w:rPr>
          <w:rStyle w:val="shorttext"/>
          <w:b/>
          <w:iCs/>
          <w:noProof/>
        </w:rPr>
        <w:t>1.2</w:t>
      </w:r>
      <w:r w:rsidR="00B545DD" w:rsidRPr="00B545DD">
        <w:rPr>
          <w:rStyle w:val="shorttext"/>
          <w:b/>
          <w:iCs/>
          <w:noProof/>
        </w:rPr>
        <w:noBreakHyphen/>
        <w:t>3</w:t>
      </w:r>
      <w:r w:rsidRPr="0078052B">
        <w:rPr>
          <w:b/>
          <w:szCs w:val="22"/>
        </w:rPr>
        <w:fldChar w:fldCharType="end"/>
      </w:r>
      <w:r>
        <w:rPr>
          <w:szCs w:val="22"/>
        </w:rPr>
        <w:t>) sont souvent décrites dans la littérature comme des signatures de cette instabilité thermique.</w:t>
      </w:r>
      <w:r w:rsidRPr="00A22718">
        <w:t xml:space="preserve"> </w:t>
      </w:r>
    </w:p>
    <w:p w14:paraId="3D265E27" w14:textId="5638E97C"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B545DD">
        <w:rPr>
          <w:b/>
        </w:rPr>
        <w:t>[17]</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B545DD">
        <w:rPr>
          <w:b/>
        </w:rPr>
        <w:t>[18]</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 xml:space="preserve">e le vecteur de vibration et la différence de la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l’ont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ont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47" w:name="_Toc535512882"/>
      <w:r>
        <w:lastRenderedPageBreak/>
        <w:t>M</w:t>
      </w:r>
      <w:r w:rsidR="007F0B3C">
        <w:t>odeles theoriques</w:t>
      </w:r>
      <w:bookmarkEnd w:id="47"/>
      <w:r w:rsidR="007F0B3C">
        <w:t xml:space="preserve"> </w:t>
      </w:r>
    </w:p>
    <w:p w14:paraId="226DBEAB" w14:textId="77777777" w:rsidR="007F0B3C" w:rsidRPr="00E92234" w:rsidRDefault="007F0B3C" w:rsidP="007F0B3C"/>
    <w:p w14:paraId="67387AF0" w14:textId="582884F5"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des solides. La difficulté principale réside dans le couplage de ces modèles car deux échelles de temps très différentes sont présentes, liées au transfert de chaleur dans le rotor et à la vibration synchrone de celui-ci. Par la suite</w:t>
      </w:r>
      <w:r w:rsidR="00063362">
        <w:t xml:space="preserve">, les </w:t>
      </w:r>
      <w:r>
        <w:t xml:space="preserve">modèles théoriques sont groupés en quatre </w:t>
      </w:r>
      <w:r w:rsidR="009C68C7">
        <w:t xml:space="preserve">catégories. </w:t>
      </w:r>
    </w:p>
    <w:p w14:paraId="7CD13AB3" w14:textId="77777777" w:rsidR="007F0B3C" w:rsidRDefault="007F0B3C" w:rsidP="007F0B3C">
      <w:pPr>
        <w:pStyle w:val="Titre3"/>
        <w:ind w:left="709"/>
      </w:pPr>
      <w:bookmarkStart w:id="48" w:name="_Toc534294730"/>
      <w:bookmarkStart w:id="49" w:name="_Toc535512883"/>
      <w:r w:rsidRPr="00675419">
        <w:t xml:space="preserve">Méthodes inspirées </w:t>
      </w:r>
      <w:r>
        <w:t>de</w:t>
      </w:r>
      <w:r w:rsidRPr="00675419">
        <w:t xml:space="preserve"> la </w:t>
      </w:r>
      <w:r w:rsidRPr="004106D7">
        <w:t>théorie</w:t>
      </w:r>
      <w:r w:rsidRPr="00675419">
        <w:t xml:space="preserve"> du </w:t>
      </w:r>
      <w:r>
        <w:t>contrôle</w:t>
      </w:r>
      <w:bookmarkEnd w:id="48"/>
      <w:bookmarkEnd w:id="49"/>
    </w:p>
    <w:p w14:paraId="01C5EC5A" w14:textId="77777777" w:rsidR="007F0B3C" w:rsidRPr="00D8108D" w:rsidRDefault="007F0B3C" w:rsidP="007F0B3C"/>
    <w:p w14:paraId="2108EDF9" w14:textId="161A6887" w:rsidR="007F0B3C" w:rsidRDefault="007F0B3C" w:rsidP="007F0B3C">
      <w:pPr>
        <w:spacing w:line="360" w:lineRule="auto"/>
        <w:ind w:firstLine="708"/>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B545DD">
        <w:rPr>
          <w:b/>
        </w:rPr>
        <w:t>[19]</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la vibration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B545DD">
        <w:rPr>
          <w:b/>
        </w:rPr>
        <w:t>[9]</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 et celle </w:t>
      </w:r>
      <w:r>
        <w:t>après la déformation thermique</w:t>
      </w:r>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706BB2">
            <w:pPr>
              <w:pStyle w:val="Lgende"/>
              <w:keepNext/>
              <w:numPr>
                <w:ilvl w:val="1"/>
                <w:numId w:val="12"/>
              </w:numPr>
              <w:spacing w:after="0" w:line="360" w:lineRule="auto"/>
              <w:jc w:val="both"/>
              <w:rPr>
                <w:rFonts w:ascii="Times New Roman" w:eastAsia="Times New Roman" w:hAnsi="Times New Roman"/>
                <w:b/>
                <w:iCs w:val="0"/>
                <w:color w:val="auto"/>
                <w:sz w:val="22"/>
                <w:szCs w:val="22"/>
                <w:lang w:eastAsia="fr-FR"/>
              </w:rPr>
            </w:pPr>
          </w:p>
        </w:tc>
      </w:tr>
    </w:tbl>
    <w:p w14:paraId="48A7FFE9" w14:textId="77777777" w:rsidR="007F0B3C" w:rsidRPr="004B4CB9" w:rsidRDefault="007F0B3C" w:rsidP="007F0B3C">
      <w:pPr>
        <w:spacing w:line="360" w:lineRule="auto"/>
      </w:pPr>
      <w:r>
        <w:rPr>
          <w:sz w:val="24"/>
        </w:rPr>
        <w:t>avec</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E60259">
        <w:rPr>
          <w:rFonts w:eastAsia="SimSun"/>
          <w:i/>
          <w:sz w:val="20"/>
        </w:rPr>
        <w:t xml:space="preserve"> </w:t>
      </w:r>
      <w:r w:rsidRPr="00E60259">
        <w:t xml:space="preserve"> </w:t>
      </w:r>
      <w:r>
        <w:t xml:space="preserve">la flexion après la </w:t>
      </w:r>
      <w:r w:rsidRPr="002165A2">
        <w:t xml:space="preserve">déformation </w:t>
      </w:r>
      <w:r w:rsidRPr="000C6533">
        <w:rPr>
          <w:szCs w:val="22"/>
        </w:rPr>
        <w:t>thermique</w:t>
      </w:r>
      <w:r w:rsidRPr="00101C5D">
        <w:rPr>
          <w:rFonts w:asciiTheme="minorHAnsi" w:hAnsiTheme="minorHAnsi"/>
          <w:szCs w:val="22"/>
        </w:rPr>
        <w:t xml:space="preserve"> décrite comme un vecteur</w:t>
      </w:r>
      <w:r>
        <w:rPr>
          <w:rFonts w:asciiTheme="minorHAnsi" w:hAnsiTheme="minorHAnsi"/>
          <w:szCs w:val="22"/>
        </w:rPr>
        <w:t xml:space="preserve"> et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E60259">
        <w:rPr>
          <w:rFonts w:asciiTheme="minorHAnsi" w:hAnsiTheme="minorHAnsi"/>
          <w:i/>
          <w:sz w:val="20"/>
        </w:rPr>
        <w:t xml:space="preserve"> </w:t>
      </w:r>
      <w:r w:rsidRPr="00E60259">
        <w:t xml:space="preserve"> </w:t>
      </w:r>
      <w:r>
        <w:t>la flexion initiale ; s</w:t>
      </w:r>
      <w:r w:rsidRPr="00A22718">
        <w:t>i Re(</w:t>
      </w:r>
      <m:oMath>
        <m:r>
          <m:rPr>
            <m:sty m:val="bi"/>
          </m:rPr>
          <w:rPr>
            <w:rFonts w:ascii="Cambria Math" w:hAnsi="Cambria Math"/>
          </w:rPr>
          <m:t>G</m:t>
        </m:r>
      </m:oMath>
      <w:r w:rsidRPr="00A22718">
        <w:t>)&gt;1, l’instabilité sera amplifiée alors que si Re(</w:t>
      </w:r>
      <m:oMath>
        <m:r>
          <m:rPr>
            <m:sty m:val="bi"/>
          </m:rPr>
          <w:rPr>
            <w:rFonts w:ascii="Cambria Math" w:hAnsi="Cambria Math"/>
          </w:rPr>
          <m:t>G</m:t>
        </m:r>
      </m:oMath>
      <w:r w:rsidRPr="00A22718">
        <w:t xml:space="preserve">) &lt;1, </w:t>
      </w:r>
      <w:r>
        <w:t>elle</w:t>
      </w:r>
      <w:r w:rsidRPr="00A22718">
        <w:t xml:space="preserve"> sera atténuée.</w:t>
      </w:r>
      <w:r w:rsidRPr="002165A2">
        <w:t xml:space="preserve"> </w:t>
      </w:r>
    </w:p>
    <w:p w14:paraId="70115DE4" w14:textId="33EA9F25" w:rsidR="007F0B3C" w:rsidRPr="004B4CB9" w:rsidRDefault="007F0B3C" w:rsidP="007F0B3C">
      <w:pPr>
        <w:spacing w:line="360" w:lineRule="auto"/>
        <w:ind w:firstLine="708"/>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B545DD">
        <w:rPr>
          <w:b/>
        </w:rPr>
        <w:t>[20]</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0D03A325" w:rsidR="007F0B3C" w:rsidRDefault="007F0B3C" w:rsidP="007F0B3C">
      <w:pPr>
        <w:spacing w:line="360" w:lineRule="auto"/>
        <w:ind w:firstLine="708"/>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545DD">
        <w:rPr>
          <w:b/>
        </w:rPr>
        <w:t>[21]</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a déflection de l’axe du 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B658D0"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B658D0"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B658D0" w:rsidP="00706BB2">
      <w:pPr>
        <w:pStyle w:val="Paragraphedeliste"/>
        <w:numPr>
          <w:ilvl w:val="0"/>
          <w:numId w:val="29"/>
        </w:numPr>
        <w:spacing w:line="360" w:lineRule="auto"/>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3E92FE5B" w14:textId="2EC1FCBF" w:rsidR="00611E70" w:rsidRDefault="007F0B3C" w:rsidP="00C753C9">
      <w:pPr>
        <w:spacing w:line="360" w:lineRule="auto"/>
        <w:ind w:firstLine="708"/>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B545DD" w:rsidRPr="00B545DD">
        <w:rPr>
          <w:rStyle w:val="shorttext"/>
          <w:b/>
          <w:iCs/>
        </w:rPr>
        <w:t xml:space="preserve">Figure </w:t>
      </w:r>
      <w:r w:rsidR="00B545DD" w:rsidRPr="00B545DD">
        <w:rPr>
          <w:rStyle w:val="shorttext"/>
          <w:b/>
          <w:iCs/>
          <w:noProof/>
        </w:rPr>
        <w:t>1.3</w:t>
      </w:r>
      <w:r w:rsidR="00B545DD" w:rsidRPr="00B545DD">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545DD">
        <w:rPr>
          <w:b/>
        </w:rPr>
        <w:t>[21]</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B545DD">
        <w:rPr>
          <w:b/>
        </w:rPr>
        <w:t>[14]</w:t>
      </w:r>
      <w:r w:rsidR="00DE169A" w:rsidRPr="00DE169A">
        <w:rPr>
          <w:b/>
        </w:rPr>
        <w:fldChar w:fldCharType="end"/>
      </w:r>
      <w:r>
        <w:rPr>
          <w:b/>
        </w:rPr>
        <w:t xml:space="preserve">. </w:t>
      </w:r>
      <w:r>
        <w:t>L</w:t>
      </w:r>
      <w:r w:rsidRPr="00A75749">
        <w:t>a vitesse d'instabilité prédite était d'environ 10 500 tr / min, ce qui concordait avec l'observation.</w:t>
      </w:r>
    </w:p>
    <w:p w14:paraId="0E28B4B9" w14:textId="77777777" w:rsidR="004F49E2" w:rsidRDefault="004F49E2" w:rsidP="00C753C9">
      <w:pPr>
        <w:spacing w:line="360" w:lineRule="auto"/>
        <w:ind w:firstLine="708"/>
      </w:pP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05AEBB82" w14:textId="34F94AA3" w:rsidR="007F0B3C" w:rsidRPr="0048497A" w:rsidRDefault="007F0B3C" w:rsidP="0048497A">
      <w:pPr>
        <w:pStyle w:val="Lgende"/>
        <w:spacing w:after="120" w:line="360" w:lineRule="auto"/>
        <w:jc w:val="center"/>
        <w:rPr>
          <w:rFonts w:ascii="Calibri" w:eastAsia="Times New Roman" w:hAnsi="Calibri" w:cs="Times New Roman"/>
          <w:i w:val="0"/>
          <w:iCs w:val="0"/>
          <w:color w:val="auto"/>
          <w:sz w:val="22"/>
          <w:szCs w:val="20"/>
          <w:lang w:eastAsia="fr-FR"/>
        </w:rPr>
      </w:pPr>
      <w:bookmarkStart w:id="50" w:name="_Ref534633049"/>
      <w:r w:rsidRPr="005E7081">
        <w:rPr>
          <w:rStyle w:val="shorttext"/>
          <w:rFonts w:ascii="Calibri" w:eastAsia="Times New Roman" w:hAnsi="Calibri" w:cs="Times New Roman"/>
          <w:i w:val="0"/>
          <w:iCs w:val="0"/>
          <w:color w:val="auto"/>
          <w:sz w:val="22"/>
          <w:szCs w:val="20"/>
          <w:lang w:eastAsia="fr-FR"/>
        </w:rPr>
        <w:t xml:space="preserve">Figure </w:t>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STYLEREF 2 \s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1.3</w:t>
      </w:r>
      <w:r w:rsidR="00377B8F">
        <w:rPr>
          <w:rStyle w:val="shorttext"/>
          <w:rFonts w:ascii="Calibri" w:eastAsia="Times New Roman" w:hAnsi="Calibri" w:cs="Times New Roman"/>
          <w:i w:val="0"/>
          <w:iCs w:val="0"/>
          <w:color w:val="auto"/>
          <w:sz w:val="22"/>
          <w:szCs w:val="20"/>
          <w:lang w:eastAsia="fr-FR"/>
        </w:rPr>
        <w:fldChar w:fldCharType="end"/>
      </w:r>
      <w:r w:rsidR="00377B8F">
        <w:rPr>
          <w:rStyle w:val="shorttext"/>
          <w:rFonts w:ascii="Calibri" w:eastAsia="Times New Roman" w:hAnsi="Calibri" w:cs="Times New Roman"/>
          <w:i w:val="0"/>
          <w:iCs w:val="0"/>
          <w:color w:val="auto"/>
          <w:sz w:val="22"/>
          <w:szCs w:val="20"/>
          <w:lang w:eastAsia="fr-FR"/>
        </w:rPr>
        <w:noBreakHyphen/>
      </w:r>
      <w:r w:rsidR="00377B8F">
        <w:rPr>
          <w:rStyle w:val="shorttext"/>
          <w:rFonts w:ascii="Calibri" w:eastAsia="Times New Roman" w:hAnsi="Calibri" w:cs="Times New Roman"/>
          <w:i w:val="0"/>
          <w:iCs w:val="0"/>
          <w:color w:val="auto"/>
          <w:sz w:val="22"/>
          <w:szCs w:val="20"/>
          <w:lang w:eastAsia="fr-FR"/>
        </w:rPr>
        <w:fldChar w:fldCharType="begin"/>
      </w:r>
      <w:r w:rsidR="00377B8F">
        <w:rPr>
          <w:rStyle w:val="shorttext"/>
          <w:rFonts w:ascii="Calibri" w:eastAsia="Times New Roman" w:hAnsi="Calibri" w:cs="Times New Roman"/>
          <w:i w:val="0"/>
          <w:iCs w:val="0"/>
          <w:color w:val="auto"/>
          <w:sz w:val="22"/>
          <w:szCs w:val="20"/>
          <w:lang w:eastAsia="fr-FR"/>
        </w:rPr>
        <w:instrText xml:space="preserve"> SEQ Figure \* ARABIC \s 2 </w:instrText>
      </w:r>
      <w:r w:rsidR="00377B8F">
        <w:rPr>
          <w:rStyle w:val="shorttext"/>
          <w:rFonts w:ascii="Calibri" w:eastAsia="Times New Roman" w:hAnsi="Calibri" w:cs="Times New Roman"/>
          <w:i w:val="0"/>
          <w:iCs w:val="0"/>
          <w:color w:val="auto"/>
          <w:sz w:val="22"/>
          <w:szCs w:val="20"/>
          <w:lang w:eastAsia="fr-FR"/>
        </w:rPr>
        <w:fldChar w:fldCharType="separate"/>
      </w:r>
      <w:r w:rsidR="00B545DD">
        <w:rPr>
          <w:rStyle w:val="shorttext"/>
          <w:rFonts w:ascii="Calibri" w:eastAsia="Times New Roman" w:hAnsi="Calibri" w:cs="Times New Roman"/>
          <w:i w:val="0"/>
          <w:iCs w:val="0"/>
          <w:noProof/>
          <w:color w:val="auto"/>
          <w:sz w:val="22"/>
          <w:szCs w:val="20"/>
          <w:lang w:eastAsia="fr-FR"/>
        </w:rPr>
        <w:t>1</w:t>
      </w:r>
      <w:r w:rsidR="00377B8F">
        <w:rPr>
          <w:rStyle w:val="shorttext"/>
          <w:rFonts w:ascii="Calibri" w:eastAsia="Times New Roman" w:hAnsi="Calibri" w:cs="Times New Roman"/>
          <w:i w:val="0"/>
          <w:iCs w:val="0"/>
          <w:color w:val="auto"/>
          <w:sz w:val="22"/>
          <w:szCs w:val="20"/>
          <w:lang w:eastAsia="fr-FR"/>
        </w:rPr>
        <w:fldChar w:fldCharType="end"/>
      </w:r>
      <w:bookmarkEnd w:id="50"/>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B545DD">
        <w:rPr>
          <w:rStyle w:val="shorttext"/>
          <w:rFonts w:ascii="Calibri" w:eastAsia="Times New Roman" w:hAnsi="Calibri" w:cs="Times New Roman"/>
          <w:b/>
          <w:i w:val="0"/>
          <w:iCs w:val="0"/>
          <w:color w:val="auto"/>
          <w:sz w:val="22"/>
          <w:szCs w:val="20"/>
          <w:lang w:eastAsia="fr-FR"/>
        </w:rPr>
        <w:t>[21]</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p>
    <w:p w14:paraId="4AA9E117" w14:textId="77777777" w:rsidR="004F49E2" w:rsidRDefault="004F49E2" w:rsidP="008520B4">
      <w:pPr>
        <w:spacing w:line="360" w:lineRule="auto"/>
        <w:ind w:firstLine="708"/>
      </w:pPr>
    </w:p>
    <w:p w14:paraId="011EF74A" w14:textId="5C47E611" w:rsidR="00E9024A" w:rsidRDefault="007F0B3C" w:rsidP="008520B4">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B545DD">
        <w:rPr>
          <w:b/>
        </w:rPr>
        <w:t>[18]</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545DD">
        <w:rPr>
          <w:b/>
        </w:rPr>
        <w:t>[21]</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B545DD">
        <w:rPr>
          <w:b/>
        </w:rPr>
        <w:t>[21]</w:t>
      </w:r>
      <w:r w:rsidRPr="00411F22">
        <w:rPr>
          <w:b/>
          <w:lang w:val="en-US"/>
        </w:rPr>
        <w:fldChar w:fldCharType="end"/>
      </w:r>
      <w:r>
        <w:t>.</w:t>
      </w:r>
      <w:r w:rsidR="00E9024A">
        <w:t xml:space="preserve"> </w:t>
      </w:r>
    </w:p>
    <w:p w14:paraId="0349A708" w14:textId="4CC674A9" w:rsidR="007F0B3C" w:rsidRDefault="007F0B3C" w:rsidP="008520B4">
      <w:pPr>
        <w:spacing w:line="360" w:lineRule="auto"/>
        <w:ind w:firstLine="708"/>
      </w:pP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et en régime stationnaire. Les calculs sont donc peu précis. Cette méthode est reprise avec une description p</w:t>
      </w:r>
      <w:r w:rsidR="00D61E6C">
        <w:t>lus détaillé</w:t>
      </w:r>
      <w:r w:rsidR="000960D8">
        <w:t>e</w:t>
      </w:r>
      <w:r w:rsidR="00D61E6C">
        <w:t xml:space="preserve"> dans le chapitre 5</w:t>
      </w:r>
      <w:r>
        <w:t xml:space="preserve"> de cette thèse.</w:t>
      </w:r>
    </w:p>
    <w:p w14:paraId="3B998D90" w14:textId="77777777" w:rsidR="007F0B3C" w:rsidRDefault="007F0B3C" w:rsidP="007F0B3C">
      <w:pPr>
        <w:pStyle w:val="Titre3"/>
        <w:ind w:left="709"/>
      </w:pPr>
      <w:bookmarkStart w:id="51" w:name="_Toc534294731"/>
      <w:bookmarkStart w:id="52" w:name="_Toc535512884"/>
      <w:r>
        <w:lastRenderedPageBreak/>
        <w:t>Méthode basée sur un balourd critique prédéfini</w:t>
      </w:r>
      <w:bookmarkEnd w:id="51"/>
      <w:bookmarkEnd w:id="52"/>
    </w:p>
    <w:p w14:paraId="0CD894E0" w14:textId="77777777" w:rsidR="007F0B3C" w:rsidRPr="00ED53DD" w:rsidRDefault="007F0B3C" w:rsidP="007F0B3C"/>
    <w:p w14:paraId="6BD40B65" w14:textId="55CE1376" w:rsidR="007F0B3C" w:rsidRDefault="007F0B3C" w:rsidP="007F0B3C">
      <w:pPr>
        <w:spacing w:line="360" w:lineRule="auto"/>
        <w:ind w:firstLine="708"/>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B545DD">
        <w:rPr>
          <w:b/>
        </w:rPr>
        <w:t>[22]</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B658D0"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7777777" w:rsidR="00F74A7D" w:rsidRDefault="007F0B3C" w:rsidP="00F74A7D">
      <w:pPr>
        <w:spacing w:before="120" w:line="360" w:lineRule="auto"/>
      </w:pPr>
      <w:r w:rsidRPr="00093FB1">
        <w:t xml:space="preserve">Le </w:t>
      </w:r>
      <w:r>
        <w:t>balourd</w:t>
      </w:r>
      <w:r w:rsidRPr="00093FB1">
        <w:t xml:space="preserve"> mécanique </w:t>
      </w:r>
      <w:r>
        <w:t>initial est</w:t>
      </w:r>
      <w:r w:rsidRPr="00093FB1">
        <w:t xml:space="preserve"> ensuite utilisé pour prédire l’orbite stationnaire et </w:t>
      </w:r>
      <w:r>
        <w:t xml:space="preserve">la position </w:t>
      </w:r>
      <w:r w:rsidRPr="00093FB1">
        <w:t>du point haut</w:t>
      </w:r>
      <w:r>
        <w:t xml:space="preserve"> dans le palier</w:t>
      </w:r>
      <w:r w:rsidRPr="00093FB1">
        <w:t>.</w:t>
      </w:r>
      <w:r>
        <w:t xml:space="preserve"> Il est supposé que le point chaud coïncide avec le point haut. Une équation de l’énergie 1D et stationnaire permet de déterminer la température non uniforme du rotor. L</w:t>
      </w:r>
      <w:r w:rsidRPr="00093FB1">
        <w:t xml:space="preserve">e </w:t>
      </w:r>
      <w:r>
        <w:t>balourd créé</w:t>
      </w:r>
      <w:r w:rsidRPr="00093FB1">
        <w:t xml:space="preserve"> par la flexion thermique </w:t>
      </w:r>
      <w:r>
        <w:t>du rotor est</w:t>
      </w:r>
      <w:r w:rsidRPr="00093FB1">
        <w:t xml:space="preserve"> calculé en multipliant la masse </w:t>
      </w:r>
      <w:r>
        <w:t>du disque</w:t>
      </w:r>
      <w:r w:rsidRPr="00093FB1">
        <w:t xml:space="preserve"> et la </w:t>
      </w:r>
      <w:r>
        <w:t>flèche de l’a</w:t>
      </w:r>
      <w:r w:rsidR="00844169">
        <w:t>xe du rotor déformé. La phase de ce</w:t>
      </w:r>
      <w:r>
        <w:t xml:space="preserve"> balourd </w:t>
      </w:r>
      <w:r w:rsidR="00680A0E">
        <w:t>thermique</w:t>
      </w:r>
      <w:r>
        <w:t xml:space="preserve"> correspond à celle de la flexion thermique. </w:t>
      </w:r>
      <w:r w:rsidRPr="006042CB">
        <w:t xml:space="preserve">Le </w:t>
      </w:r>
      <w:r>
        <w:t>balourd total</w:t>
      </w:r>
      <w:r w:rsidRPr="006042CB">
        <w:t xml:space="preserve"> </w:t>
      </w:r>
      <w:r>
        <w:t xml:space="preserve">est </w:t>
      </w:r>
      <w:r w:rsidRPr="006042CB">
        <w:t>la somme vectorielle d</w:t>
      </w:r>
      <w:r>
        <w:t>es</w:t>
      </w:r>
      <w:r w:rsidRPr="006042CB">
        <w:t xml:space="preserve"> </w:t>
      </w:r>
      <w:r>
        <w:t>balourds mécanique et thermique.</w:t>
      </w:r>
      <w:r w:rsidRPr="006042CB">
        <w:t xml:space="preserve"> </w:t>
      </w:r>
      <w:r>
        <w:t>Si le balourd total dépasse</w:t>
      </w:r>
      <w:r w:rsidRPr="006042CB">
        <w:t xml:space="preserve"> </w:t>
      </w:r>
      <w:r>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Pr="006042CB">
        <w:t xml:space="preserve">, le système </w:t>
      </w:r>
      <w:r>
        <w:t xml:space="preserve">est </w:t>
      </w:r>
      <w:commentRangeStart w:id="53"/>
      <w:r w:rsidRPr="006042CB">
        <w:t>instable</w:t>
      </w:r>
      <w:commentRangeEnd w:id="53"/>
      <w:r w:rsidR="00E44054">
        <w:rPr>
          <w:rStyle w:val="Marquedecommentaire"/>
        </w:rPr>
        <w:commentReference w:id="53"/>
      </w:r>
      <w:r w:rsidRPr="006042CB">
        <w:t>.</w:t>
      </w:r>
      <w:r>
        <w:t xml:space="preserve"> </w:t>
      </w:r>
    </w:p>
    <w:p w14:paraId="58825F89" w14:textId="43DDF243" w:rsidR="007F0B3C" w:rsidRDefault="007F0B3C" w:rsidP="00C42F8E">
      <w:pPr>
        <w:spacing w:before="120" w:line="360" w:lineRule="auto"/>
        <w:ind w:firstLine="708"/>
      </w:pPr>
      <w:r>
        <w:t xml:space="preserve">En utilisant ce modèle </w:t>
      </w:r>
      <w:r w:rsidRPr="00A22718">
        <w:t xml:space="preserve">Kirk et Balbahadur </w:t>
      </w:r>
      <w:r w:rsidRPr="009E0BDF">
        <w:rPr>
          <w:b/>
        </w:rPr>
        <w:fldChar w:fldCharType="begin"/>
      </w:r>
      <w:r w:rsidRPr="009E0BDF">
        <w:rPr>
          <w:b/>
        </w:rPr>
        <w:instrText xml:space="preserve"> REF _Ref533096918 \r \h  \* MERGEFORMAT </w:instrText>
      </w:r>
      <w:r w:rsidRPr="009E0BDF">
        <w:rPr>
          <w:b/>
        </w:rPr>
      </w:r>
      <w:r w:rsidRPr="009E0BDF">
        <w:rPr>
          <w:b/>
        </w:rPr>
        <w:fldChar w:fldCharType="separate"/>
      </w:r>
      <w:r w:rsidR="00B545DD">
        <w:rPr>
          <w:b/>
        </w:rPr>
        <w:t>[23]</w:t>
      </w:r>
      <w:r w:rsidRPr="009E0BDF">
        <w:rPr>
          <w:b/>
        </w:rPr>
        <w:fldChar w:fldCharType="end"/>
      </w:r>
      <w:r w:rsidRPr="00A22718">
        <w:t xml:space="preserve"> ont </w:t>
      </w:r>
      <w:r>
        <w:t xml:space="preserve">analysé </w:t>
      </w:r>
      <w:r w:rsidRPr="00A22718">
        <w:t xml:space="preserve">le rotor </w:t>
      </w:r>
      <w:r w:rsidR="00AD761A">
        <w:t>décrit dans</w:t>
      </w:r>
      <w:r w:rsidRPr="00A22718">
        <w:t xml:space="preserve"> l’article de Keogh et Morton</w:t>
      </w:r>
      <w:r>
        <w:rPr>
          <w:b/>
        </w:rPr>
        <w:t xml:space="preserve"> </w:t>
      </w:r>
      <w:r>
        <w:rPr>
          <w:b/>
        </w:rPr>
        <w:fldChar w:fldCharType="begin"/>
      </w:r>
      <w:r>
        <w:rPr>
          <w:b/>
        </w:rPr>
        <w:instrText xml:space="preserve"> REF _Ref533096262 \r \h </w:instrText>
      </w:r>
      <w:r>
        <w:rPr>
          <w:b/>
        </w:rPr>
      </w:r>
      <w:r>
        <w:rPr>
          <w:b/>
        </w:rPr>
        <w:fldChar w:fldCharType="separate"/>
      </w:r>
      <w:r w:rsidR="00B545DD">
        <w:rPr>
          <w:b/>
        </w:rPr>
        <w:t>[19]</w:t>
      </w:r>
      <w:r>
        <w:rPr>
          <w:b/>
        </w:rPr>
        <w:fldChar w:fldCharType="end"/>
      </w:r>
      <w:r w:rsidRPr="00A22718">
        <w:t>, le compresseur de gaz présenté par de Jongh et Morton</w:t>
      </w:r>
      <w:r>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B545DD">
        <w:rPr>
          <w:b/>
        </w:rPr>
        <w:t>[14]</w:t>
      </w:r>
      <w:r w:rsidR="00AC7ABC" w:rsidRPr="00AC7ABC">
        <w:rPr>
          <w:b/>
        </w:rPr>
        <w:fldChar w:fldCharType="end"/>
      </w:r>
      <w:r w:rsidR="00AC7ABC">
        <w:t xml:space="preserve"> </w:t>
      </w:r>
      <w:r w:rsidRPr="00A22718">
        <w:t>et le compresseur de pipe</w:t>
      </w:r>
      <w:r>
        <w:t>line rencontré par de Jongh et Van D</w:t>
      </w:r>
      <w:r w:rsidRPr="00A22718">
        <w:t>er Hoeven</w:t>
      </w:r>
      <w:r>
        <w:rPr>
          <w:b/>
        </w:rPr>
        <w:t xml:space="preserve"> </w:t>
      </w:r>
      <w:r>
        <w:rPr>
          <w:b/>
        </w:rPr>
        <w:fldChar w:fldCharType="begin"/>
      </w:r>
      <w:r>
        <w:rPr>
          <w:b/>
        </w:rPr>
        <w:instrText xml:space="preserve"> REF _Ref533096550 \r \h </w:instrText>
      </w:r>
      <w:r>
        <w:rPr>
          <w:b/>
        </w:rPr>
      </w:r>
      <w:r>
        <w:rPr>
          <w:b/>
        </w:rPr>
        <w:fldChar w:fldCharType="separate"/>
      </w:r>
      <w:r w:rsidR="00B545DD">
        <w:rPr>
          <w:b/>
        </w:rPr>
        <w:t>[21]</w:t>
      </w:r>
      <w:r>
        <w:rPr>
          <w:b/>
        </w:rPr>
        <w:fldChar w:fldCharType="end"/>
      </w:r>
      <w:r w:rsidRPr="00A22718">
        <w:t>.</w:t>
      </w:r>
      <w:r>
        <w:t xml:space="preserve"> Ces cas utilisent aussi bien </w:t>
      </w:r>
      <w:r w:rsidR="00453BE6">
        <w:t>des</w:t>
      </w:r>
      <w:r w:rsidR="00453BE6" w:rsidRPr="00A22718">
        <w:t xml:space="preserve"> paliers circulaires que des paliers</w:t>
      </w:r>
      <w:r w:rsidRPr="00A22718">
        <w:t xml:space="preserve"> à patins oscillants. D’une manière générale, </w:t>
      </w:r>
      <w:r>
        <w:t>l</w:t>
      </w:r>
      <w:r w:rsidRPr="00A22718">
        <w:t xml:space="preserve">e modèle </w:t>
      </w:r>
      <w:r>
        <w:t>permet d’avoir</w:t>
      </w:r>
      <w:r w:rsidRPr="00A22718">
        <w:t xml:space="preserve"> une bonne cohérence avec les résultats expérimentaux.</w:t>
      </w:r>
      <w:r>
        <w:t xml:space="preserve"> Les auteurs </w:t>
      </w:r>
      <w:r w:rsidRPr="00A22718">
        <w:t xml:space="preserve">concluent que l’effet </w:t>
      </w:r>
      <w:r>
        <w:t xml:space="preserve">de </w:t>
      </w:r>
      <w:r w:rsidRPr="00A22718">
        <w:t xml:space="preserve">Morton a plus </w:t>
      </w:r>
      <w:r>
        <w:t>de</w:t>
      </w:r>
      <w:r w:rsidRPr="00A22718">
        <w:t xml:space="preserve"> chance d’appara</w:t>
      </w:r>
      <w:r>
        <w:t>î</w:t>
      </w:r>
      <w:r w:rsidRPr="00A22718">
        <w:t>tre quand l’orbite de vibration est centrée, circulaire et</w:t>
      </w:r>
      <w:r>
        <w:t xml:space="preserve"> de grande</w:t>
      </w:r>
      <w:r w:rsidRPr="00A22718">
        <w:t xml:space="preserve"> amplitude. La </w:t>
      </w:r>
      <w:r>
        <w:t>diminution</w:t>
      </w:r>
      <w:r w:rsidRPr="00A22718">
        <w:t xml:space="preserve"> de </w:t>
      </w:r>
      <w:r>
        <w:t xml:space="preserve">la </w:t>
      </w:r>
      <w:r w:rsidRPr="00A22718">
        <w:t xml:space="preserve">phase entre le balourd thermique et le balourd mécanique pourrait également augmenter la possibilité d’apparition </w:t>
      </w:r>
      <w:r>
        <w:t>de l’instabilité</w:t>
      </w:r>
      <w:r w:rsidRPr="00A22718">
        <w:t>.</w:t>
      </w:r>
    </w:p>
    <w:p w14:paraId="1C97EFA0" w14:textId="1A60BC52" w:rsidR="007F0B3C" w:rsidRDefault="007F0B3C" w:rsidP="007F0B3C">
      <w:pPr>
        <w:pStyle w:val="Titre3"/>
        <w:ind w:left="567"/>
      </w:pPr>
      <w:bookmarkStart w:id="54" w:name="_Toc534294732"/>
      <w:bookmarkStart w:id="55" w:name="_Toc535512885"/>
      <w:r w:rsidRPr="00E160FB">
        <w:t>Méthode</w:t>
      </w:r>
      <w:r>
        <w:t>s</w:t>
      </w:r>
      <w:r w:rsidRPr="00E160FB">
        <w:t xml:space="preserve"> </w:t>
      </w:r>
      <w:r w:rsidR="00BE480F">
        <w:t xml:space="preserve">basees sur le bilan </w:t>
      </w:r>
      <w:bookmarkEnd w:id="54"/>
      <w:r w:rsidR="00BE480F">
        <w:t>thermique</w:t>
      </w:r>
      <w:bookmarkEnd w:id="55"/>
    </w:p>
    <w:p w14:paraId="0BD09356" w14:textId="77777777" w:rsidR="007F0B3C" w:rsidRPr="00965050" w:rsidRDefault="007F0B3C" w:rsidP="007F0B3C"/>
    <w:p w14:paraId="5BB10549" w14:textId="66848437" w:rsidR="007F0B3C" w:rsidRDefault="007F0B3C" w:rsidP="007F0B3C">
      <w:pPr>
        <w:spacing w:line="360" w:lineRule="auto"/>
        <w:ind w:firstLine="708"/>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B545DD">
        <w:rPr>
          <w:b/>
        </w:rPr>
        <w:t>[13]</w:t>
      </w:r>
      <w:r w:rsidRPr="00D27342">
        <w:rPr>
          <w:b/>
        </w:rPr>
        <w:fldChar w:fldCharType="end"/>
      </w:r>
      <w:r w:rsidRPr="008D5D0E">
        <w:t xml:space="preserve"> </w:t>
      </w:r>
      <w:r w:rsidRPr="00D27342">
        <w:t>en 1987</w:t>
      </w:r>
      <w:r>
        <w:t xml:space="preserve"> pour calculer l’in</w:t>
      </w:r>
      <w:r w:rsidRPr="00606480">
        <w:t xml:space="preserve">stabilité </w:t>
      </w:r>
      <w:r>
        <w:t xml:space="preserve">de la vibration synchrone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B545DD">
        <w:rPr>
          <w:b/>
        </w:rPr>
        <w:t>[12]</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69F470AE" w:rsidR="007F0B3C" w:rsidRDefault="007F0B3C" w:rsidP="00A1690D">
      <w:pPr>
        <w:spacing w:before="120" w:line="360" w:lineRule="auto"/>
      </w:pPr>
      <w:r w:rsidRPr="000A573A">
        <w:t xml:space="preserve">La chaleur générée dans le système est supposée proportionnelle à la vitesse de rotation </w:t>
      </w:r>
      <m:oMath>
        <m:r>
          <w:rPr>
            <w:rFonts w:ascii="Cambria Math" w:hAnsi="Cambria Math"/>
          </w:rPr>
          <m:t>ω</m:t>
        </m:r>
      </m:oMath>
      <w:r w:rsidRPr="000A573A">
        <w:t xml:space="preserve"> et à l’amplitude de vibration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w:t>
      </w:r>
      <w:r w:rsidRPr="000A573A">
        <w:lastRenderedPageBreak/>
        <w:t xml:space="preserve">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B545DD">
        <w:rPr>
          <w:b/>
        </w:rPr>
        <w:t>[13]</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7F0B3C">
      <w:pPr>
        <w:pStyle w:val="Titre3"/>
        <w:ind w:left="709"/>
      </w:pPr>
      <w:bookmarkStart w:id="56" w:name="_Toc534294733"/>
      <w:bookmarkStart w:id="57" w:name="_Toc535512886"/>
      <w:r>
        <w:rPr>
          <w:rFonts w:hint="eastAsia"/>
        </w:rPr>
        <w:t>M</w:t>
      </w:r>
      <w:r>
        <w:t>odeles non-linéaires en régime transitoire</w:t>
      </w:r>
      <w:bookmarkEnd w:id="56"/>
      <w:bookmarkEnd w:id="57"/>
      <w:r>
        <w:t xml:space="preserve"> </w:t>
      </w:r>
    </w:p>
    <w:p w14:paraId="2121F7BE" w14:textId="77777777"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 stabilité.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0CA496C"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B545DD">
        <w:rPr>
          <w:b/>
        </w:rPr>
        <w:t>[24]</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B545DD">
        <w:rPr>
          <w:b/>
        </w:rPr>
        <w:t>[18]</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B545DD">
        <w:rPr>
          <w:b/>
        </w:rPr>
        <w:t>[22]</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75DC6895" w14:textId="466C4B25" w:rsidR="007F0B3C" w:rsidRDefault="007F0B3C" w:rsidP="007F0B3C">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B545DD" w:rsidRPr="00B545DD">
        <w:rPr>
          <w:rStyle w:val="shorttext"/>
          <w:b/>
          <w:iCs/>
        </w:rPr>
        <w:t xml:space="preserve">Figure </w:t>
      </w:r>
      <w:r w:rsidR="00B545DD" w:rsidRPr="00B545DD">
        <w:rPr>
          <w:rStyle w:val="shorttext"/>
          <w:b/>
          <w:iCs/>
          <w:noProof/>
        </w:rPr>
        <w:t>1.3</w:t>
      </w:r>
      <w:r w:rsidR="00B545DD" w:rsidRPr="00B545DD">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L’étape se termine quand la trajectoire du rotor dans le palier est stabilisée. Le flux de chaleur dans chaque point de la surface du rotor est moyenné sur une période. La deuxième étape est l’intégration seulement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 xml:space="preserve"> 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438BB0B8" w14:textId="77777777" w:rsidR="00BE480F" w:rsidRDefault="00BE480F" w:rsidP="007F0B3C">
      <w:pPr>
        <w:spacing w:line="360" w:lineRule="auto"/>
        <w:ind w:firstLine="708"/>
      </w:pPr>
    </w:p>
    <w:p w14:paraId="23A51630" w14:textId="77777777" w:rsidR="007F0B3C" w:rsidRDefault="007F0B3C" w:rsidP="007F0B3C">
      <w:pPr>
        <w:keepNext/>
        <w:spacing w:line="360" w:lineRule="auto"/>
        <w:jc w:val="center"/>
      </w:pPr>
      <w:r w:rsidRPr="004F4E02">
        <w:rPr>
          <w:noProof/>
          <w:lang w:eastAsia="zh-CN"/>
        </w:rPr>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0F51053C" w14:textId="54802A10" w:rsidR="007F0B3C" w:rsidRDefault="007F0B3C" w:rsidP="007F0B3C">
      <w:pPr>
        <w:pStyle w:val="Lgende"/>
        <w:spacing w:line="360" w:lineRule="auto"/>
        <w:jc w:val="center"/>
        <w:rPr>
          <w:rStyle w:val="shorttext"/>
          <w:rFonts w:ascii="Calibri" w:eastAsia="Times New Roman" w:hAnsi="Calibri" w:cs="Times New Roman"/>
          <w:i w:val="0"/>
          <w:iCs w:val="0"/>
          <w:sz w:val="22"/>
          <w:szCs w:val="20"/>
          <w:lang w:eastAsia="fr-FR"/>
        </w:rPr>
      </w:pPr>
      <w:bookmarkStart w:id="58" w:name="_Ref534634267"/>
      <w:r w:rsidRPr="005E7081">
        <w:rPr>
          <w:rStyle w:val="shorttext"/>
          <w:rFonts w:ascii="Calibri" w:eastAsia="Times New Roman" w:hAnsi="Calibri" w:cs="Times New Roman"/>
          <w:i w:val="0"/>
          <w:iCs w:val="0"/>
          <w:sz w:val="22"/>
          <w:szCs w:val="20"/>
          <w:lang w:eastAsia="fr-FR"/>
        </w:rPr>
        <w:t xml:space="preserve">Figure </w:t>
      </w:r>
      <w:r w:rsidR="00377B8F">
        <w:rPr>
          <w:rStyle w:val="shorttext"/>
          <w:rFonts w:ascii="Calibri" w:eastAsia="Times New Roman" w:hAnsi="Calibri" w:cs="Times New Roman"/>
          <w:i w:val="0"/>
          <w:iCs w:val="0"/>
          <w:sz w:val="22"/>
          <w:szCs w:val="20"/>
          <w:lang w:eastAsia="fr-FR"/>
        </w:rPr>
        <w:fldChar w:fldCharType="begin"/>
      </w:r>
      <w:r w:rsidR="00377B8F">
        <w:rPr>
          <w:rStyle w:val="shorttext"/>
          <w:rFonts w:ascii="Calibri" w:eastAsia="Times New Roman" w:hAnsi="Calibri" w:cs="Times New Roman"/>
          <w:i w:val="0"/>
          <w:iCs w:val="0"/>
          <w:sz w:val="22"/>
          <w:szCs w:val="20"/>
          <w:lang w:eastAsia="fr-FR"/>
        </w:rPr>
        <w:instrText xml:space="preserve"> STYLEREF 2 \s </w:instrText>
      </w:r>
      <w:r w:rsidR="00377B8F">
        <w:rPr>
          <w:rStyle w:val="shorttext"/>
          <w:rFonts w:ascii="Calibri" w:eastAsia="Times New Roman" w:hAnsi="Calibri" w:cs="Times New Roman"/>
          <w:i w:val="0"/>
          <w:iCs w:val="0"/>
          <w:sz w:val="22"/>
          <w:szCs w:val="20"/>
          <w:lang w:eastAsia="fr-FR"/>
        </w:rPr>
        <w:fldChar w:fldCharType="separate"/>
      </w:r>
      <w:r w:rsidR="00B545DD">
        <w:rPr>
          <w:rStyle w:val="shorttext"/>
          <w:rFonts w:ascii="Calibri" w:eastAsia="Times New Roman" w:hAnsi="Calibri" w:cs="Times New Roman"/>
          <w:i w:val="0"/>
          <w:iCs w:val="0"/>
          <w:noProof/>
          <w:sz w:val="22"/>
          <w:szCs w:val="20"/>
          <w:lang w:eastAsia="fr-FR"/>
        </w:rPr>
        <w:t>1.3</w:t>
      </w:r>
      <w:r w:rsidR="00377B8F">
        <w:rPr>
          <w:rStyle w:val="shorttext"/>
          <w:rFonts w:ascii="Calibri" w:eastAsia="Times New Roman" w:hAnsi="Calibri" w:cs="Times New Roman"/>
          <w:i w:val="0"/>
          <w:iCs w:val="0"/>
          <w:sz w:val="22"/>
          <w:szCs w:val="20"/>
          <w:lang w:eastAsia="fr-FR"/>
        </w:rPr>
        <w:fldChar w:fldCharType="end"/>
      </w:r>
      <w:r w:rsidR="00377B8F">
        <w:rPr>
          <w:rStyle w:val="shorttext"/>
          <w:rFonts w:ascii="Calibri" w:eastAsia="Times New Roman" w:hAnsi="Calibri" w:cs="Times New Roman"/>
          <w:i w:val="0"/>
          <w:iCs w:val="0"/>
          <w:sz w:val="22"/>
          <w:szCs w:val="20"/>
          <w:lang w:eastAsia="fr-FR"/>
        </w:rPr>
        <w:noBreakHyphen/>
      </w:r>
      <w:r w:rsidR="00377B8F">
        <w:rPr>
          <w:rStyle w:val="shorttext"/>
          <w:rFonts w:ascii="Calibri" w:eastAsia="Times New Roman" w:hAnsi="Calibri" w:cs="Times New Roman"/>
          <w:i w:val="0"/>
          <w:iCs w:val="0"/>
          <w:sz w:val="22"/>
          <w:szCs w:val="20"/>
          <w:lang w:eastAsia="fr-FR"/>
        </w:rPr>
        <w:fldChar w:fldCharType="begin"/>
      </w:r>
      <w:r w:rsidR="00377B8F">
        <w:rPr>
          <w:rStyle w:val="shorttext"/>
          <w:rFonts w:ascii="Calibri" w:eastAsia="Times New Roman" w:hAnsi="Calibri" w:cs="Times New Roman"/>
          <w:i w:val="0"/>
          <w:iCs w:val="0"/>
          <w:sz w:val="22"/>
          <w:szCs w:val="20"/>
          <w:lang w:eastAsia="fr-FR"/>
        </w:rPr>
        <w:instrText xml:space="preserve"> SEQ Figure \* ARABIC \s 2 </w:instrText>
      </w:r>
      <w:r w:rsidR="00377B8F">
        <w:rPr>
          <w:rStyle w:val="shorttext"/>
          <w:rFonts w:ascii="Calibri" w:eastAsia="Times New Roman" w:hAnsi="Calibri" w:cs="Times New Roman"/>
          <w:i w:val="0"/>
          <w:iCs w:val="0"/>
          <w:sz w:val="22"/>
          <w:szCs w:val="20"/>
          <w:lang w:eastAsia="fr-FR"/>
        </w:rPr>
        <w:fldChar w:fldCharType="separate"/>
      </w:r>
      <w:r w:rsidR="00B545DD">
        <w:rPr>
          <w:rStyle w:val="shorttext"/>
          <w:rFonts w:ascii="Calibri" w:eastAsia="Times New Roman" w:hAnsi="Calibri" w:cs="Times New Roman"/>
          <w:i w:val="0"/>
          <w:iCs w:val="0"/>
          <w:noProof/>
          <w:sz w:val="22"/>
          <w:szCs w:val="20"/>
          <w:lang w:eastAsia="fr-FR"/>
        </w:rPr>
        <w:t>2</w:t>
      </w:r>
      <w:r w:rsidR="00377B8F">
        <w:rPr>
          <w:rStyle w:val="shorttext"/>
          <w:rFonts w:ascii="Calibri" w:eastAsia="Times New Roman" w:hAnsi="Calibri" w:cs="Times New Roman"/>
          <w:i w:val="0"/>
          <w:iCs w:val="0"/>
          <w:sz w:val="22"/>
          <w:szCs w:val="20"/>
          <w:lang w:eastAsia="fr-FR"/>
        </w:rPr>
        <w:fldChar w:fldCharType="end"/>
      </w:r>
      <w:bookmarkEnd w:id="58"/>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p>
    <w:p w14:paraId="58FF2C89" w14:textId="77777777" w:rsidR="00A1690D" w:rsidRPr="00A1690D" w:rsidRDefault="00A1690D" w:rsidP="00A1690D"/>
    <w:p w14:paraId="32428173" w14:textId="103F0A79" w:rsidR="007F0B3C" w:rsidRDefault="007F0B3C" w:rsidP="007F0B3C">
      <w:pPr>
        <w:spacing w:line="360" w:lineRule="auto"/>
        <w:ind w:firstLine="708"/>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B545DD">
        <w:rPr>
          <w:b/>
        </w:rPr>
        <w:t>[25]</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w:t>
      </w:r>
      <w:r>
        <w:lastRenderedPageBreak/>
        <w:t>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B545DD">
        <w:rPr>
          <w:b/>
        </w:rPr>
        <w:t>[25]</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28B3CE3E" w:rsidR="007F0B3C" w:rsidRDefault="007F0B3C" w:rsidP="007F0B3C">
      <w:pPr>
        <w:spacing w:line="360" w:lineRule="auto"/>
        <w:ind w:firstLine="708"/>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B545DD">
        <w:rPr>
          <w:b/>
        </w:rPr>
        <w:t>[26]</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3D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B545DD">
        <w:rPr>
          <w:b/>
        </w:rPr>
        <w:t>[24]</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4AAB04BD" w14:textId="532BA5A3" w:rsidR="007F0B3C" w:rsidRDefault="007F0B3C" w:rsidP="007F0B3C">
      <w:pPr>
        <w:spacing w:line="360" w:lineRule="auto"/>
        <w:ind w:firstLine="708"/>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B545DD">
        <w:rPr>
          <w:b/>
        </w:rPr>
        <w:t>[27]</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B545DD">
        <w:rPr>
          <w:b/>
        </w:rPr>
        <w:t>[26]</w:t>
      </w:r>
      <w:r w:rsidRPr="007F5E26">
        <w:rPr>
          <w:b/>
        </w:rPr>
        <w:fldChar w:fldCharType="end"/>
      </w:r>
      <w:r>
        <w:t xml:space="preserve"> en utilisant </w:t>
      </w:r>
      <w:r w:rsidR="00E42AF3">
        <w:t>un</w:t>
      </w:r>
      <w:r>
        <w:t xml:space="preserve"> maillage des éléments finis hybride 1D/3D pour le rotor. Ils ont trouvé que l’approche de masse concentrée surestime la différence de la température au rotor.</w:t>
      </w:r>
    </w:p>
    <w:p w14:paraId="71C917D6" w14:textId="1FC67371" w:rsidR="007F0B3C" w:rsidRPr="005F763F" w:rsidRDefault="007F0B3C" w:rsidP="00E42AF3">
      <w:pPr>
        <w:spacing w:line="360" w:lineRule="auto"/>
        <w:ind w:firstLine="708"/>
      </w:pP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B545DD">
        <w:rPr>
          <w:b/>
        </w:rPr>
        <w:t>[28]</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donc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4AA45F62" w14:textId="220F69E3" w:rsidR="007F0B3C" w:rsidRDefault="007F0B3C" w:rsidP="007F0B3C">
      <w:pPr>
        <w:pStyle w:val="Titre2"/>
        <w:ind w:left="709"/>
      </w:pPr>
      <w:bookmarkStart w:id="59" w:name="_Toc534294734"/>
      <w:bookmarkStart w:id="60" w:name="_Toc535512887"/>
      <w:r>
        <w:t xml:space="preserve">Stratégie de </w:t>
      </w:r>
      <w:r w:rsidR="000948D0">
        <w:t xml:space="preserve">la </w:t>
      </w:r>
      <w:r>
        <w:t>modélisation</w:t>
      </w:r>
      <w:bookmarkEnd w:id="59"/>
      <w:r w:rsidR="00C31B63">
        <w:t> :</w:t>
      </w:r>
      <w:r>
        <w:t xml:space="preserve"> synth</w:t>
      </w:r>
      <w:r w:rsidR="008E3C18">
        <w:t>è</w:t>
      </w:r>
      <w:r>
        <w:t>se</w:t>
      </w:r>
      <w:bookmarkEnd w:id="60"/>
    </w:p>
    <w:p w14:paraId="1EEC0925" w14:textId="77777777" w:rsidR="007F0B3C" w:rsidRPr="007E756F" w:rsidRDefault="007F0B3C" w:rsidP="007F0B3C"/>
    <w:p w14:paraId="6027A269" w14:textId="5D58B2D6"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B545DD" w:rsidRPr="00B545DD">
        <w:rPr>
          <w:rStyle w:val="shorttext"/>
          <w:b/>
          <w:iCs/>
        </w:rPr>
        <w:t xml:space="preserve">Figure </w:t>
      </w:r>
      <w:r w:rsidR="00B545DD" w:rsidRPr="00B545DD">
        <w:rPr>
          <w:rStyle w:val="shorttext"/>
          <w:b/>
          <w:iCs/>
          <w:noProof/>
        </w:rPr>
        <w:t>1.4</w:t>
      </w:r>
      <w:r w:rsidR="00B545DD" w:rsidRPr="00B545DD">
        <w:rPr>
          <w:rStyle w:val="shorttext"/>
          <w:b/>
          <w:iCs/>
          <w:noProof/>
        </w:rPr>
        <w:noBreakHyphen/>
        <w:t>1</w:t>
      </w:r>
      <w:r w:rsidR="00062791" w:rsidRPr="00062791">
        <w:rPr>
          <w:b/>
        </w:rPr>
        <w:fldChar w:fldCharType="end"/>
      </w:r>
      <w:r>
        <w:t xml:space="preserve">) : </w:t>
      </w:r>
    </w:p>
    <w:p w14:paraId="6B8E8B68" w14:textId="02DFC5B8" w:rsidR="007F0B3C" w:rsidRDefault="007F0B3C" w:rsidP="00706BB2">
      <w:pPr>
        <w:pStyle w:val="Paragraphedeliste"/>
        <w:numPr>
          <w:ilvl w:val="0"/>
          <w:numId w:val="30"/>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706BB2">
      <w:pPr>
        <w:pStyle w:val="Paragraphedeliste"/>
        <w:numPr>
          <w:ilvl w:val="0"/>
          <w:numId w:val="30"/>
        </w:numPr>
        <w:spacing w:line="360" w:lineRule="auto"/>
      </w:pPr>
      <w:r>
        <w:t>Le cisaillement du lubrifiant dans le palier induit une température et un flux de chaleur non-uniforme à la surface du rotor</w:t>
      </w:r>
    </w:p>
    <w:p w14:paraId="1306E9B8" w14:textId="77777777" w:rsidR="007F0B3C" w:rsidRDefault="007F0B3C" w:rsidP="00706BB2">
      <w:pPr>
        <w:pStyle w:val="Paragraphedeliste"/>
        <w:numPr>
          <w:ilvl w:val="0"/>
          <w:numId w:val="30"/>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7F0B3C" w:rsidP="007F0B3C">
      <w:pPr>
        <w:keepNext/>
        <w:spacing w:line="360" w:lineRule="auto"/>
        <w:jc w:val="center"/>
      </w:pPr>
      <w:r>
        <w:rPr>
          <w:rStyle w:val="Marquedecommentaire"/>
        </w:rPr>
        <w:commentReference w:id="61"/>
      </w:r>
      <w:r w:rsidR="002877E5">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5620087C" w14:textId="62EB15AE" w:rsidR="007F0B3C" w:rsidRPr="00186652" w:rsidRDefault="007F0B3C" w:rsidP="00D5495A">
      <w:pPr>
        <w:pStyle w:val="Lgende"/>
        <w:spacing w:after="120" w:line="360" w:lineRule="auto"/>
        <w:jc w:val="center"/>
        <w:rPr>
          <w:rStyle w:val="shorttext"/>
          <w:rFonts w:ascii="Calibri" w:eastAsia="Times New Roman" w:hAnsi="Calibri" w:cs="Times New Roman"/>
          <w:i w:val="0"/>
          <w:iCs w:val="0"/>
          <w:sz w:val="22"/>
          <w:szCs w:val="20"/>
          <w:lang w:eastAsia="fr-FR"/>
        </w:rPr>
      </w:pPr>
      <w:bookmarkStart w:id="62" w:name="_Ref534635418"/>
      <w:r w:rsidRPr="00186652">
        <w:rPr>
          <w:rStyle w:val="shorttext"/>
          <w:rFonts w:ascii="Calibri" w:eastAsia="Times New Roman" w:hAnsi="Calibri" w:cs="Times New Roman"/>
          <w:i w:val="0"/>
          <w:iCs w:val="0"/>
          <w:sz w:val="22"/>
          <w:szCs w:val="20"/>
          <w:lang w:eastAsia="fr-FR"/>
        </w:rPr>
        <w:t xml:space="preserve">Figure </w:t>
      </w:r>
      <w:r w:rsidR="00377B8F">
        <w:rPr>
          <w:rStyle w:val="shorttext"/>
          <w:rFonts w:ascii="Calibri" w:eastAsia="Times New Roman" w:hAnsi="Calibri" w:cs="Times New Roman"/>
          <w:i w:val="0"/>
          <w:iCs w:val="0"/>
          <w:sz w:val="22"/>
          <w:szCs w:val="20"/>
          <w:lang w:eastAsia="fr-FR"/>
        </w:rPr>
        <w:fldChar w:fldCharType="begin"/>
      </w:r>
      <w:r w:rsidR="00377B8F">
        <w:rPr>
          <w:rStyle w:val="shorttext"/>
          <w:rFonts w:ascii="Calibri" w:eastAsia="Times New Roman" w:hAnsi="Calibri" w:cs="Times New Roman"/>
          <w:i w:val="0"/>
          <w:iCs w:val="0"/>
          <w:sz w:val="22"/>
          <w:szCs w:val="20"/>
          <w:lang w:eastAsia="fr-FR"/>
        </w:rPr>
        <w:instrText xml:space="preserve"> STYLEREF 2 \s </w:instrText>
      </w:r>
      <w:r w:rsidR="00377B8F">
        <w:rPr>
          <w:rStyle w:val="shorttext"/>
          <w:rFonts w:ascii="Calibri" w:eastAsia="Times New Roman" w:hAnsi="Calibri" w:cs="Times New Roman"/>
          <w:i w:val="0"/>
          <w:iCs w:val="0"/>
          <w:sz w:val="22"/>
          <w:szCs w:val="20"/>
          <w:lang w:eastAsia="fr-FR"/>
        </w:rPr>
        <w:fldChar w:fldCharType="separate"/>
      </w:r>
      <w:r w:rsidR="00B545DD">
        <w:rPr>
          <w:rStyle w:val="shorttext"/>
          <w:rFonts w:ascii="Calibri" w:eastAsia="Times New Roman" w:hAnsi="Calibri" w:cs="Times New Roman"/>
          <w:i w:val="0"/>
          <w:iCs w:val="0"/>
          <w:noProof/>
          <w:sz w:val="22"/>
          <w:szCs w:val="20"/>
          <w:lang w:eastAsia="fr-FR"/>
        </w:rPr>
        <w:t>1.4</w:t>
      </w:r>
      <w:r w:rsidR="00377B8F">
        <w:rPr>
          <w:rStyle w:val="shorttext"/>
          <w:rFonts w:ascii="Calibri" w:eastAsia="Times New Roman" w:hAnsi="Calibri" w:cs="Times New Roman"/>
          <w:i w:val="0"/>
          <w:iCs w:val="0"/>
          <w:sz w:val="22"/>
          <w:szCs w:val="20"/>
          <w:lang w:eastAsia="fr-FR"/>
        </w:rPr>
        <w:fldChar w:fldCharType="end"/>
      </w:r>
      <w:r w:rsidR="00377B8F">
        <w:rPr>
          <w:rStyle w:val="shorttext"/>
          <w:rFonts w:ascii="Calibri" w:eastAsia="Times New Roman" w:hAnsi="Calibri" w:cs="Times New Roman"/>
          <w:i w:val="0"/>
          <w:iCs w:val="0"/>
          <w:sz w:val="22"/>
          <w:szCs w:val="20"/>
          <w:lang w:eastAsia="fr-FR"/>
        </w:rPr>
        <w:noBreakHyphen/>
      </w:r>
      <w:r w:rsidR="00377B8F">
        <w:rPr>
          <w:rStyle w:val="shorttext"/>
          <w:rFonts w:ascii="Calibri" w:eastAsia="Times New Roman" w:hAnsi="Calibri" w:cs="Times New Roman"/>
          <w:i w:val="0"/>
          <w:iCs w:val="0"/>
          <w:sz w:val="22"/>
          <w:szCs w:val="20"/>
          <w:lang w:eastAsia="fr-FR"/>
        </w:rPr>
        <w:fldChar w:fldCharType="begin"/>
      </w:r>
      <w:r w:rsidR="00377B8F">
        <w:rPr>
          <w:rStyle w:val="shorttext"/>
          <w:rFonts w:ascii="Calibri" w:eastAsia="Times New Roman" w:hAnsi="Calibri" w:cs="Times New Roman"/>
          <w:i w:val="0"/>
          <w:iCs w:val="0"/>
          <w:sz w:val="22"/>
          <w:szCs w:val="20"/>
          <w:lang w:eastAsia="fr-FR"/>
        </w:rPr>
        <w:instrText xml:space="preserve"> SEQ Figure \* ARABIC \s 2 </w:instrText>
      </w:r>
      <w:r w:rsidR="00377B8F">
        <w:rPr>
          <w:rStyle w:val="shorttext"/>
          <w:rFonts w:ascii="Calibri" w:eastAsia="Times New Roman" w:hAnsi="Calibri" w:cs="Times New Roman"/>
          <w:i w:val="0"/>
          <w:iCs w:val="0"/>
          <w:sz w:val="22"/>
          <w:szCs w:val="20"/>
          <w:lang w:eastAsia="fr-FR"/>
        </w:rPr>
        <w:fldChar w:fldCharType="separate"/>
      </w:r>
      <w:r w:rsidR="00B545DD">
        <w:rPr>
          <w:rStyle w:val="shorttext"/>
          <w:rFonts w:ascii="Calibri" w:eastAsia="Times New Roman" w:hAnsi="Calibri" w:cs="Times New Roman"/>
          <w:i w:val="0"/>
          <w:iCs w:val="0"/>
          <w:noProof/>
          <w:sz w:val="22"/>
          <w:szCs w:val="20"/>
          <w:lang w:eastAsia="fr-FR"/>
        </w:rPr>
        <w:t>1</w:t>
      </w:r>
      <w:r w:rsidR="00377B8F">
        <w:rPr>
          <w:rStyle w:val="shorttext"/>
          <w:rFonts w:ascii="Calibri" w:eastAsia="Times New Roman" w:hAnsi="Calibri" w:cs="Times New Roman"/>
          <w:i w:val="0"/>
          <w:iCs w:val="0"/>
          <w:sz w:val="22"/>
          <w:szCs w:val="20"/>
          <w:lang w:eastAsia="fr-FR"/>
        </w:rPr>
        <w:fldChar w:fldCharType="end"/>
      </w:r>
      <w:bookmarkEnd w:id="62"/>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 </w:t>
      </w:r>
    </w:p>
    <w:p w14:paraId="035B6E67" w14:textId="77777777" w:rsidR="00404933" w:rsidRDefault="00404933" w:rsidP="007F0B3C">
      <w:pPr>
        <w:spacing w:line="360" w:lineRule="auto"/>
        <w:ind w:firstLine="708"/>
      </w:pPr>
    </w:p>
    <w:p w14:paraId="25F25910" w14:textId="483C0FAA" w:rsidR="007F0B3C" w:rsidRDefault="007F0B3C" w:rsidP="007F0B3C">
      <w:pPr>
        <w:spacing w:line="360" w:lineRule="auto"/>
        <w:ind w:firstLine="708"/>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B545DD">
        <w:rPr>
          <w:b/>
        </w:rPr>
        <w:t>[21]</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B545DD">
        <w:rPr>
          <w:b/>
        </w:rPr>
        <w:t>[18]</w:t>
      </w:r>
      <w:r w:rsidRPr="00D03177">
        <w:rPr>
          <w:b/>
        </w:rPr>
        <w:fldChar w:fldCharType="end"/>
      </w:r>
      <w:r>
        <w:t xml:space="preserve"> pour analyser la stabilité de la vibration synchrone. D’autre part, ces trois modèles pourraient être </w:t>
      </w:r>
      <w:r w:rsidR="000F715D">
        <w:t>couplés</w:t>
      </w:r>
      <w:r>
        <w:t xml:space="preserve"> dans une stratégie de simulation numérique transitoire comme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B545DD">
        <w:rPr>
          <w:b/>
        </w:rPr>
        <w:t>[26]</w:t>
      </w:r>
      <w:r w:rsidRPr="00D03177">
        <w:rPr>
          <w:b/>
        </w:rPr>
        <w:fldChar w:fldCharType="end"/>
      </w:r>
      <w:r>
        <w:t>.</w:t>
      </w:r>
    </w:p>
    <w:p w14:paraId="5D4F7063" w14:textId="77777777" w:rsidR="007F0B3C" w:rsidRDefault="007F0B3C" w:rsidP="007F0B3C">
      <w:pPr>
        <w:spacing w:line="360" w:lineRule="auto"/>
        <w:ind w:firstLine="708"/>
      </w:pPr>
      <w:r>
        <w:t xml:space="preserve">Une synthèse des méthodes numériques utilisées pour ces trois modèles </w:t>
      </w:r>
      <m:oMath>
        <m:r>
          <w:rPr>
            <w:rFonts w:ascii="Cambria Math" w:hAnsi="Cambria Math"/>
          </w:rPr>
          <m:t xml:space="preserve"> </m:t>
        </m:r>
        <m:r>
          <m:rPr>
            <m:sty m:val="bi"/>
          </m:rPr>
          <w:rPr>
            <w:rFonts w:ascii="Cambria Math" w:hAnsi="Cambria Math"/>
          </w:rPr>
          <m:t>A,B,C</m:t>
        </m:r>
      </m:oMath>
      <w:r>
        <w:t xml:space="preserve"> et leur couplage est présentée par la suite.</w:t>
      </w:r>
    </w:p>
    <w:p w14:paraId="4B975AEF"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A</m:t>
        </m:r>
      </m:oMath>
    </w:p>
    <w:p w14:paraId="08885BEB" w14:textId="66ED5524" w:rsidR="007F0B3C" w:rsidRDefault="007F0B3C" w:rsidP="007F0B3C">
      <w:pPr>
        <w:spacing w:line="360" w:lineRule="auto"/>
        <w:ind w:firstLine="708"/>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B545DD">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706BB2">
            <w:pPr>
              <w:pStyle w:val="Lgende"/>
              <w:keepNext/>
              <w:numPr>
                <w:ilvl w:val="1"/>
                <w:numId w:val="12"/>
              </w:numPr>
              <w:spacing w:before="120" w:after="120" w:line="360" w:lineRule="auto"/>
              <w:jc w:val="both"/>
              <w:rPr>
                <w:rFonts w:ascii="Times New Roman" w:eastAsia="Times New Roman" w:hAnsi="Times New Roman"/>
                <w:b/>
                <w:iCs w:val="0"/>
                <w:color w:val="auto"/>
                <w:sz w:val="22"/>
                <w:szCs w:val="22"/>
                <w:lang w:eastAsia="fr-FR"/>
              </w:rPr>
            </w:pPr>
            <w:bookmarkStart w:id="63" w:name="_Ref534635639"/>
            <w:r>
              <w:rPr>
                <w:rFonts w:ascii="Times New Roman" w:eastAsia="Times New Roman" w:hAnsi="Times New Roman"/>
                <w:b/>
                <w:iCs w:val="0"/>
                <w:color w:val="auto"/>
                <w:sz w:val="22"/>
                <w:szCs w:val="22"/>
                <w:lang w:eastAsia="fr-FR"/>
              </w:rPr>
              <w:t xml:space="preserve"> </w:t>
            </w:r>
            <w:bookmarkEnd w:id="63"/>
          </w:p>
        </w:tc>
      </w:tr>
    </w:tbl>
    <w:p w14:paraId="277A6337" w14:textId="15F4DE88" w:rsidR="007F0B3C" w:rsidRDefault="007F0B3C" w:rsidP="000D507C">
      <w:pPr>
        <w:spacing w:before="120" w:line="360" w:lineRule="auto"/>
        <w:ind w:firstLine="709"/>
      </w:pPr>
      <w:r>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B545DD">
        <w:rPr>
          <w:b/>
        </w:rPr>
        <w:t>[25]</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B545DD">
        <w:rPr>
          <w:b/>
        </w:rPr>
        <w:t>[22]</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B545DD">
        <w:rPr>
          <w:b/>
        </w:rPr>
        <w:t>[18]</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B545DD">
        <w:rPr>
          <w:b/>
        </w:rPr>
        <w:t>[26]</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B545DD">
        <w:rPr>
          <w:b/>
        </w:rPr>
        <w:t>[34]</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706BB2">
      <w:pPr>
        <w:pStyle w:val="Paragraphedeliste"/>
        <w:numPr>
          <w:ilvl w:val="0"/>
          <w:numId w:val="5"/>
        </w:numPr>
        <w:spacing w:line="360" w:lineRule="auto"/>
      </w:pPr>
      <w:r>
        <w:lastRenderedPageBreak/>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15F56408"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B545DD">
        <w:rPr>
          <w:b/>
        </w:rPr>
        <w:t>[19]</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B545DD">
        <w:rPr>
          <w:b/>
        </w:rPr>
        <w:t>[22]</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B545DD">
        <w:rPr>
          <w:b/>
        </w:rPr>
        <w:t>[18]</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B545DD">
        <w:rPr>
          <w:b/>
        </w:rPr>
        <w:t>[34]</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B545DD">
        <w:rPr>
          <w:b/>
        </w:rPr>
        <w:t>[26]</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nné sur une période calculé à la fin de la première étape. Les températures sur le rotor sont ainsi obtenues à la fin de la deuxième étape.</w:t>
      </w:r>
      <w:r w:rsidRPr="00486147">
        <w:t xml:space="preserve"> </w:t>
      </w:r>
    </w:p>
    <w:p w14:paraId="02F72D53" w14:textId="77777777" w:rsidR="007F0B3C" w:rsidRDefault="007F0B3C" w:rsidP="00706BB2">
      <w:pPr>
        <w:pStyle w:val="Paragraphedeliste"/>
        <w:numPr>
          <w:ilvl w:val="0"/>
          <w:numId w:val="5"/>
        </w:numPr>
        <w:spacing w:line="360" w:lineRule="auto"/>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0EE1486B"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w:t>
      </w:r>
      <w:r>
        <w:lastRenderedPageBreak/>
        <w:t xml:space="preserve">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B545DD">
        <w:rPr>
          <w:b/>
        </w:rPr>
        <w:t>[22]</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B545DD">
        <w:rPr>
          <w:b/>
        </w:rPr>
        <w:t>[18]</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B545DD">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B545DD">
        <w:rPr>
          <w:b/>
        </w:rPr>
        <w:t>[24]</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B545DD">
        <w:rPr>
          <w:b/>
        </w:rPr>
        <w:t>[26]</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A518C4"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B545DD">
        <w:rPr>
          <w:b/>
        </w:rPr>
        <w:t>[19]</w:t>
      </w:r>
      <w:r w:rsidRPr="00D92F99">
        <w:rPr>
          <w:b/>
        </w:rPr>
        <w:fldChar w:fldCharType="end"/>
      </w:r>
      <w:r>
        <w:rPr>
          <w:b/>
        </w:rPr>
        <w:t>,</w:t>
      </w:r>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B545DD">
        <w:rPr>
          <w:b/>
        </w:rPr>
        <w:t>[20]</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B545DD">
        <w:rPr>
          <w:b/>
        </w:rPr>
        <w:t>[13]</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B545DD">
        <w:rPr>
          <w:b/>
        </w:rPr>
        <w:t>[34]</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B545DD">
        <w:rPr>
          <w:b/>
        </w:rPr>
        <w:t>[27]</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B545DD">
        <w:rPr>
          <w:b/>
        </w:rPr>
        <w:t>[27]</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1CF9BDB3" w14:textId="77777777" w:rsidR="007F0B3C" w:rsidRDefault="007F0B3C" w:rsidP="007F0B3C">
      <w:pPr>
        <w:pStyle w:val="Titre2"/>
        <w:ind w:left="709"/>
      </w:pPr>
      <w:bookmarkStart w:id="64" w:name="_Toc534294735"/>
      <w:bookmarkStart w:id="65" w:name="_Toc535512888"/>
      <w:r>
        <w:t>Conclusion</w:t>
      </w:r>
      <w:bookmarkEnd w:id="64"/>
      <w:bookmarkEnd w:id="65"/>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66" w:name="_Toc535512889"/>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66"/>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67" w:name="_Toc533165043"/>
      <w:bookmarkStart w:id="68" w:name="_Toc533165498"/>
      <w:bookmarkStart w:id="69" w:name="_Toc533165854"/>
      <w:bookmarkStart w:id="70" w:name="_Toc533165905"/>
      <w:bookmarkStart w:id="71" w:name="_Toc533166093"/>
      <w:bookmarkStart w:id="72" w:name="_Toc533166127"/>
      <w:bookmarkStart w:id="73" w:name="_Toc533167316"/>
      <w:bookmarkStart w:id="74" w:name="_Toc533168739"/>
      <w:bookmarkStart w:id="75" w:name="_Toc533168965"/>
      <w:bookmarkStart w:id="76" w:name="_Toc533169249"/>
      <w:bookmarkStart w:id="77" w:name="_Toc533169500"/>
      <w:bookmarkStart w:id="78" w:name="_Toc533170191"/>
      <w:bookmarkStart w:id="79" w:name="_Toc533170329"/>
      <w:bookmarkStart w:id="80" w:name="_Toc533171274"/>
      <w:bookmarkStart w:id="81" w:name="_Toc533172556"/>
      <w:bookmarkStart w:id="82" w:name="_Toc533172735"/>
      <w:bookmarkStart w:id="83" w:name="_Toc533173191"/>
      <w:bookmarkStart w:id="84" w:name="_Toc533173483"/>
      <w:bookmarkStart w:id="85" w:name="_Toc533173685"/>
      <w:bookmarkStart w:id="86" w:name="_Toc533173936"/>
      <w:bookmarkStart w:id="87" w:name="_Toc533173989"/>
      <w:bookmarkStart w:id="88" w:name="_Toc533174155"/>
      <w:bookmarkStart w:id="89" w:name="_Toc533768820"/>
      <w:bookmarkStart w:id="90" w:name="_Toc533769119"/>
      <w:bookmarkStart w:id="91" w:name="_Toc533769291"/>
      <w:bookmarkStart w:id="92" w:name="_Toc533769343"/>
      <w:bookmarkStart w:id="93" w:name="_Toc533769742"/>
      <w:bookmarkStart w:id="94" w:name="_Toc533771803"/>
      <w:bookmarkStart w:id="95" w:name="_Toc533772291"/>
      <w:bookmarkStart w:id="96" w:name="_Toc533774363"/>
      <w:bookmarkStart w:id="97" w:name="_Toc533775555"/>
      <w:bookmarkStart w:id="98" w:name="_Toc533776199"/>
      <w:bookmarkStart w:id="99" w:name="_Toc533776326"/>
      <w:bookmarkStart w:id="100" w:name="_Toc533777551"/>
      <w:bookmarkStart w:id="101" w:name="_Toc534279459"/>
      <w:bookmarkStart w:id="102" w:name="_Toc534279557"/>
      <w:bookmarkStart w:id="103" w:name="_Toc534279635"/>
      <w:bookmarkStart w:id="104" w:name="_Toc534290931"/>
      <w:bookmarkStart w:id="105" w:name="_Toc534293213"/>
      <w:bookmarkStart w:id="106" w:name="_Toc534293497"/>
      <w:bookmarkStart w:id="107" w:name="_Toc534293575"/>
      <w:bookmarkStart w:id="108" w:name="_Toc534387874"/>
      <w:bookmarkStart w:id="109" w:name="_Toc534410845"/>
      <w:bookmarkStart w:id="110" w:name="_Toc534620759"/>
      <w:bookmarkStart w:id="111" w:name="_Toc534621245"/>
      <w:bookmarkStart w:id="112" w:name="_Toc534621350"/>
      <w:bookmarkStart w:id="113" w:name="_Toc534621457"/>
      <w:bookmarkStart w:id="114" w:name="_Toc534625116"/>
      <w:bookmarkStart w:id="115" w:name="_Toc534631416"/>
      <w:bookmarkStart w:id="116" w:name="_Toc534631516"/>
      <w:bookmarkStart w:id="117" w:name="_Toc534631869"/>
      <w:bookmarkStart w:id="118" w:name="_Toc534632102"/>
      <w:bookmarkStart w:id="119" w:name="_Toc534632314"/>
      <w:bookmarkStart w:id="120" w:name="_Toc534632436"/>
      <w:bookmarkStart w:id="121" w:name="_Toc534632535"/>
      <w:bookmarkStart w:id="122" w:name="_Toc534633828"/>
      <w:bookmarkStart w:id="123" w:name="_Toc534634172"/>
      <w:bookmarkStart w:id="124" w:name="_Toc534634576"/>
      <w:bookmarkStart w:id="125" w:name="_Toc534634951"/>
      <w:bookmarkStart w:id="126" w:name="_Toc534635051"/>
      <w:bookmarkStart w:id="127" w:name="_Toc534635151"/>
      <w:bookmarkStart w:id="128" w:name="_Toc534635251"/>
      <w:bookmarkStart w:id="129" w:name="_Toc534635351"/>
      <w:bookmarkStart w:id="130" w:name="_Toc534635472"/>
      <w:bookmarkStart w:id="131" w:name="_Toc534635571"/>
      <w:bookmarkStart w:id="132" w:name="_Toc534636621"/>
      <w:bookmarkStart w:id="133" w:name="_Toc534638249"/>
      <w:bookmarkStart w:id="134" w:name="_Toc534638335"/>
      <w:bookmarkStart w:id="135" w:name="_Toc534638702"/>
      <w:bookmarkStart w:id="136" w:name="_Toc534640557"/>
      <w:bookmarkStart w:id="137" w:name="_Toc534650367"/>
      <w:bookmarkStart w:id="138" w:name="_Toc534707643"/>
      <w:bookmarkStart w:id="139" w:name="_Toc534719948"/>
      <w:bookmarkStart w:id="140" w:name="_Toc534720631"/>
      <w:bookmarkStart w:id="141" w:name="_Toc534721403"/>
      <w:bookmarkStart w:id="142" w:name="_Toc534723181"/>
      <w:bookmarkStart w:id="143" w:name="_Toc534724093"/>
      <w:bookmarkStart w:id="144" w:name="_Toc534724638"/>
      <w:bookmarkStart w:id="145" w:name="_Toc534724942"/>
      <w:bookmarkStart w:id="146" w:name="_Toc534725613"/>
      <w:bookmarkStart w:id="147" w:name="_Toc534729696"/>
      <w:bookmarkStart w:id="148" w:name="_Toc534792245"/>
      <w:bookmarkStart w:id="149" w:name="_Toc534792894"/>
      <w:bookmarkStart w:id="150" w:name="_Toc534793218"/>
      <w:bookmarkStart w:id="151" w:name="_Toc534793976"/>
      <w:bookmarkStart w:id="152" w:name="_Toc534794071"/>
      <w:bookmarkStart w:id="153" w:name="_Toc534794168"/>
      <w:bookmarkStart w:id="154" w:name="_Toc534796800"/>
      <w:bookmarkStart w:id="155" w:name="_Toc534878056"/>
      <w:bookmarkStart w:id="156" w:name="_Toc534878150"/>
      <w:bookmarkStart w:id="157" w:name="_Toc534880488"/>
      <w:bookmarkStart w:id="158" w:name="_Toc534895220"/>
      <w:bookmarkStart w:id="159" w:name="_Toc534895937"/>
      <w:bookmarkStart w:id="160" w:name="_Toc534896491"/>
      <w:bookmarkStart w:id="161" w:name="_Toc534896884"/>
      <w:bookmarkStart w:id="162" w:name="_Toc534983280"/>
      <w:bookmarkStart w:id="163" w:name="_Toc534984814"/>
      <w:bookmarkStart w:id="164" w:name="_Toc535242906"/>
      <w:bookmarkStart w:id="165" w:name="_Toc535243258"/>
      <w:bookmarkStart w:id="166" w:name="_Toc535245041"/>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8F09B98" w14:textId="77777777" w:rsidR="0008634E" w:rsidRPr="0008634E" w:rsidRDefault="0008634E" w:rsidP="006506B8">
      <w:pPr>
        <w:spacing w:line="360" w:lineRule="auto"/>
      </w:pPr>
      <w:bookmarkStart w:id="167" w:name="_Toc533768821"/>
      <w:bookmarkStart w:id="168" w:name="_Toc533769120"/>
      <w:bookmarkStart w:id="169" w:name="_Toc533769292"/>
      <w:bookmarkStart w:id="170" w:name="_Toc533769344"/>
      <w:bookmarkStart w:id="171" w:name="_Toc533769743"/>
      <w:bookmarkStart w:id="172" w:name="_Toc533771804"/>
      <w:bookmarkStart w:id="173" w:name="_Toc533772292"/>
      <w:bookmarkStart w:id="174" w:name="_Toc533774364"/>
      <w:bookmarkStart w:id="175" w:name="_Toc533775556"/>
      <w:bookmarkStart w:id="176" w:name="_Toc533776200"/>
      <w:bookmarkStart w:id="177" w:name="_Toc533776327"/>
      <w:bookmarkStart w:id="178" w:name="_Toc533777552"/>
      <w:bookmarkStart w:id="179" w:name="_Toc534279460"/>
      <w:bookmarkStart w:id="180" w:name="_Toc534279558"/>
      <w:bookmarkStart w:id="181" w:name="_Toc534279636"/>
      <w:bookmarkStart w:id="182" w:name="_Toc534290932"/>
      <w:bookmarkStart w:id="183" w:name="_Toc534293214"/>
      <w:bookmarkStart w:id="184" w:name="_Toc534293498"/>
      <w:bookmarkStart w:id="185" w:name="_Toc534293576"/>
      <w:bookmarkStart w:id="186" w:name="_Toc534387875"/>
      <w:bookmarkStart w:id="187" w:name="_Toc534410846"/>
      <w:bookmarkStart w:id="188" w:name="_Toc534620760"/>
      <w:bookmarkStart w:id="189" w:name="_Toc534621246"/>
      <w:bookmarkStart w:id="190" w:name="_Toc534621351"/>
      <w:bookmarkStart w:id="191" w:name="_Toc534621458"/>
      <w:bookmarkStart w:id="192" w:name="_Toc534625117"/>
      <w:bookmarkStart w:id="193" w:name="_Toc534631417"/>
      <w:bookmarkStart w:id="194" w:name="_Toc534631517"/>
      <w:bookmarkStart w:id="195" w:name="_Toc534631870"/>
      <w:bookmarkStart w:id="196" w:name="_Toc534632103"/>
      <w:bookmarkStart w:id="197" w:name="_Toc534632315"/>
      <w:bookmarkStart w:id="198" w:name="_Toc534632437"/>
      <w:bookmarkStart w:id="199" w:name="_Toc534632536"/>
      <w:bookmarkStart w:id="200" w:name="_Toc534633829"/>
      <w:bookmarkStart w:id="201" w:name="_Toc534634173"/>
      <w:bookmarkStart w:id="202" w:name="_Toc534634577"/>
      <w:bookmarkStart w:id="203" w:name="_Toc534634952"/>
      <w:bookmarkStart w:id="204" w:name="_Toc534635052"/>
      <w:bookmarkStart w:id="205" w:name="_Toc534635152"/>
      <w:bookmarkStart w:id="206" w:name="_Toc534635252"/>
      <w:bookmarkStart w:id="207" w:name="_Toc534635352"/>
      <w:bookmarkStart w:id="208" w:name="_Toc534635473"/>
      <w:bookmarkStart w:id="209" w:name="_Toc534635572"/>
      <w:bookmarkStart w:id="210" w:name="_Toc534636622"/>
      <w:bookmarkStart w:id="211" w:name="_Toc534638250"/>
      <w:bookmarkStart w:id="212" w:name="_Toc534638336"/>
      <w:bookmarkStart w:id="213" w:name="_Toc534638703"/>
      <w:bookmarkStart w:id="214" w:name="_Toc534640558"/>
      <w:bookmarkStart w:id="215" w:name="_Toc534650368"/>
      <w:bookmarkStart w:id="216" w:name="_Toc534707644"/>
      <w:bookmarkStart w:id="217" w:name="_Toc534719949"/>
      <w:bookmarkStart w:id="218" w:name="_Toc534720632"/>
      <w:bookmarkStart w:id="219" w:name="_Toc534721404"/>
      <w:bookmarkStart w:id="220" w:name="_Toc534723182"/>
      <w:bookmarkStart w:id="221" w:name="_Toc534724094"/>
      <w:bookmarkStart w:id="222" w:name="_Toc534724639"/>
      <w:bookmarkStart w:id="223" w:name="_Toc534724943"/>
      <w:bookmarkStart w:id="224" w:name="_Toc534725614"/>
      <w:bookmarkStart w:id="225" w:name="_Toc534729697"/>
      <w:bookmarkStart w:id="226" w:name="_Toc534792246"/>
      <w:bookmarkStart w:id="227" w:name="_Toc534792895"/>
      <w:bookmarkStart w:id="228" w:name="_Toc534793219"/>
      <w:bookmarkStart w:id="229" w:name="_Toc534793977"/>
      <w:bookmarkStart w:id="230" w:name="_Toc534794072"/>
      <w:bookmarkStart w:id="231" w:name="_Toc534794169"/>
      <w:bookmarkStart w:id="232" w:name="_Toc534796801"/>
      <w:bookmarkStart w:id="233" w:name="_Toc534878057"/>
      <w:bookmarkStart w:id="234" w:name="_Toc534878151"/>
      <w:bookmarkStart w:id="235" w:name="_Toc534880489"/>
      <w:bookmarkStart w:id="236" w:name="_Toc534895221"/>
      <w:bookmarkStart w:id="237" w:name="_Toc534895938"/>
      <w:bookmarkStart w:id="238" w:name="_Toc534896492"/>
      <w:bookmarkStart w:id="239" w:name="_Toc534896885"/>
      <w:bookmarkStart w:id="240" w:name="_Toc534983281"/>
      <w:bookmarkStart w:id="241" w:name="_Toc534984815"/>
      <w:bookmarkStart w:id="242" w:name="_Toc535242907"/>
      <w:bookmarkStart w:id="243" w:name="_Toc535243259"/>
      <w:bookmarkStart w:id="244" w:name="_Toc53524504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7B4EB787" w14:textId="77777777" w:rsidR="00106910" w:rsidRDefault="00106910" w:rsidP="006506B8">
      <w:pPr>
        <w:spacing w:line="360" w:lineRule="auto"/>
      </w:pPr>
      <w:bookmarkStart w:id="245" w:name="_Toc534793220"/>
      <w:bookmarkStart w:id="246" w:name="_Toc534793978"/>
      <w:bookmarkStart w:id="247" w:name="_Toc534794073"/>
      <w:bookmarkStart w:id="248" w:name="_Toc534794170"/>
      <w:bookmarkStart w:id="249" w:name="_Toc534796802"/>
      <w:bookmarkStart w:id="250" w:name="_Toc534878058"/>
      <w:bookmarkStart w:id="251" w:name="_Toc534878152"/>
      <w:bookmarkStart w:id="252" w:name="_Toc534880490"/>
      <w:bookmarkStart w:id="253" w:name="_Toc534895222"/>
      <w:bookmarkStart w:id="254" w:name="_Toc534895939"/>
      <w:bookmarkStart w:id="255" w:name="_Toc534896493"/>
      <w:bookmarkStart w:id="256" w:name="_Toc534896886"/>
      <w:bookmarkStart w:id="257" w:name="_Toc534983282"/>
      <w:bookmarkStart w:id="258" w:name="_Toc534984816"/>
      <w:bookmarkStart w:id="259" w:name="_Toc535242908"/>
      <w:bookmarkStart w:id="260" w:name="_Toc535243260"/>
      <w:bookmarkStart w:id="261" w:name="_Toc53524504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5F358BD4" w14:textId="77777777" w:rsidR="003A178B" w:rsidRPr="003A178B" w:rsidRDefault="003A178B" w:rsidP="003A178B">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262" w:name="_Toc535248167"/>
      <w:bookmarkStart w:id="263" w:name="_Toc535248584"/>
      <w:bookmarkStart w:id="264" w:name="_Toc535250063"/>
      <w:bookmarkStart w:id="265" w:name="_Toc535251243"/>
      <w:bookmarkStart w:id="266" w:name="_Toc535251784"/>
      <w:bookmarkStart w:id="267" w:name="_Toc535252138"/>
      <w:bookmarkStart w:id="268" w:name="_Toc535346206"/>
      <w:bookmarkStart w:id="269" w:name="_Toc535418733"/>
      <w:bookmarkStart w:id="270" w:name="_Toc535505035"/>
      <w:bookmarkStart w:id="271" w:name="_Toc535509355"/>
      <w:bookmarkStart w:id="272" w:name="_Toc535510048"/>
      <w:bookmarkStart w:id="273" w:name="_Toc535512801"/>
      <w:bookmarkStart w:id="274" w:name="_Toc535512890"/>
      <w:bookmarkEnd w:id="262"/>
      <w:bookmarkEnd w:id="263"/>
      <w:bookmarkEnd w:id="264"/>
      <w:bookmarkEnd w:id="265"/>
      <w:bookmarkEnd w:id="266"/>
      <w:bookmarkEnd w:id="267"/>
      <w:bookmarkEnd w:id="268"/>
      <w:bookmarkEnd w:id="269"/>
      <w:bookmarkEnd w:id="270"/>
      <w:bookmarkEnd w:id="271"/>
      <w:bookmarkEnd w:id="272"/>
      <w:bookmarkEnd w:id="273"/>
      <w:bookmarkEnd w:id="274"/>
    </w:p>
    <w:p w14:paraId="1988AFD7" w14:textId="30B3078D" w:rsidR="00166F02" w:rsidRDefault="00166F02" w:rsidP="003A178B">
      <w:pPr>
        <w:pStyle w:val="Titre2"/>
        <w:ind w:left="709"/>
      </w:pPr>
      <w:bookmarkStart w:id="275" w:name="_Toc535512891"/>
      <w:r>
        <w:t>Introduction</w:t>
      </w:r>
      <w:bookmarkEnd w:id="275"/>
    </w:p>
    <w:p w14:paraId="227CF0F7" w14:textId="67897131"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B545DD" w:rsidRPr="00B545DD">
        <w:rPr>
          <w:b/>
        </w:rPr>
        <w:t>Figure 2.1</w:t>
      </w:r>
      <w:r w:rsidR="00B545DD" w:rsidRPr="00B545DD">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2002" cy="2933596"/>
                    </a:xfrm>
                    <a:prstGeom prst="rect">
                      <a:avLst/>
                    </a:prstGeom>
                  </pic:spPr>
                </pic:pic>
              </a:graphicData>
            </a:graphic>
          </wp:inline>
        </w:drawing>
      </w:r>
    </w:p>
    <w:p w14:paraId="3D7194C4" w14:textId="5C4EA6EB" w:rsidR="0093422C" w:rsidRPr="00657B2B" w:rsidRDefault="0093422C" w:rsidP="0034774B">
      <w:pPr>
        <w:pStyle w:val="Lgende"/>
        <w:spacing w:line="360" w:lineRule="auto"/>
        <w:jc w:val="center"/>
        <w:rPr>
          <w:i w:val="0"/>
          <w:sz w:val="22"/>
        </w:rPr>
      </w:pPr>
      <w:bookmarkStart w:id="276" w:name="_Ref525808327"/>
      <w:r w:rsidRPr="00657B2B">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B545DD">
        <w:rPr>
          <w:i w:val="0"/>
          <w:noProof/>
          <w:sz w:val="22"/>
        </w:rPr>
        <w:t>2.1</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B545DD">
        <w:rPr>
          <w:i w:val="0"/>
          <w:noProof/>
          <w:sz w:val="22"/>
        </w:rPr>
        <w:t>1</w:t>
      </w:r>
      <w:r w:rsidR="00377B8F">
        <w:rPr>
          <w:i w:val="0"/>
          <w:sz w:val="22"/>
        </w:rPr>
        <w:fldChar w:fldCharType="end"/>
      </w:r>
      <w:bookmarkEnd w:id="276"/>
      <w:r>
        <w:rPr>
          <w:i w:val="0"/>
          <w:sz w:val="22"/>
        </w:rPr>
        <w:t> :</w:t>
      </w:r>
      <w:r w:rsidRPr="00FD3405">
        <w:t xml:space="preserve"> </w:t>
      </w:r>
      <w:r w:rsidR="00313F19">
        <w:rPr>
          <w:i w:val="0"/>
          <w:sz w:val="22"/>
        </w:rPr>
        <w:t>F</w:t>
      </w:r>
      <w:r w:rsidRPr="00FD3405">
        <w:rPr>
          <w:i w:val="0"/>
          <w:sz w:val="22"/>
        </w:rPr>
        <w:t>orces hydrodynamiques et de la distribution de pression dans un palier</w:t>
      </w:r>
    </w:p>
    <w:p w14:paraId="083F77AE" w14:textId="77777777"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B545DD">
        <w:rPr>
          <w:b/>
        </w:rPr>
        <w:t>[35]</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05DEF0FB"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B545DD">
        <w:rPr>
          <w:b/>
        </w:rPr>
        <w:t>[35]</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895849">
        <w:rPr>
          <w:highlight w:val="yellow"/>
        </w:rPr>
        <w:t xml:space="preserve">un algorithme de cavitation </w:t>
      </w:r>
      <w:commentRangeStart w:id="277"/>
      <w:r w:rsidR="0093422C" w:rsidRPr="00895849">
        <w:rPr>
          <w:highlight w:val="yellow"/>
        </w:rPr>
        <w:fldChar w:fldCharType="begin"/>
      </w:r>
      <w:r w:rsidR="0093422C" w:rsidRPr="00895849">
        <w:rPr>
          <w:highlight w:val="yellow"/>
        </w:rPr>
        <w:instrText xml:space="preserve"> REF _Ref526263911 \r \h </w:instrText>
      </w:r>
      <w:r w:rsidR="001D2D3F" w:rsidRPr="00895849">
        <w:rPr>
          <w:highlight w:val="yellow"/>
        </w:rPr>
        <w:instrText xml:space="preserve"> \* MERGEFORMAT </w:instrText>
      </w:r>
      <w:r w:rsidR="0093422C" w:rsidRPr="00895849">
        <w:rPr>
          <w:highlight w:val="yellow"/>
        </w:rPr>
      </w:r>
      <w:r w:rsidR="0093422C" w:rsidRPr="00895849">
        <w:rPr>
          <w:highlight w:val="yellow"/>
        </w:rPr>
        <w:fldChar w:fldCharType="separate"/>
      </w:r>
      <w:r w:rsidR="00B545DD" w:rsidRPr="00B545DD">
        <w:rPr>
          <w:b/>
          <w:highlight w:val="yellow"/>
        </w:rPr>
        <w:t>[37</w:t>
      </w:r>
      <w:r w:rsidR="00B545DD">
        <w:rPr>
          <w:highlight w:val="yellow"/>
        </w:rPr>
        <w:t>]</w:t>
      </w:r>
      <w:r w:rsidR="0093422C" w:rsidRPr="00895849">
        <w:rPr>
          <w:highlight w:val="yellow"/>
        </w:rPr>
        <w:fldChar w:fldCharType="end"/>
      </w:r>
      <w:commentRangeEnd w:id="277"/>
      <w:r w:rsidR="00E36A0E">
        <w:rPr>
          <w:rStyle w:val="Marquedecommentaire"/>
        </w:rPr>
        <w:commentReference w:id="277"/>
      </w:r>
      <w:r w:rsidR="00E36A0E">
        <w:t xml:space="preserve"> </w:t>
      </w:r>
      <w:r w:rsidR="0093422C">
        <w:t xml:space="preserve"> qui permet de traiter la zone de rupture de film lors du fonctionnement de palier hydrodynamique. </w:t>
      </w:r>
    </w:p>
    <w:p w14:paraId="47B234C5" w14:textId="0B89A002"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t xml:space="preserve">classique est décrite en Annexe afin d’illustrer sa robustesse. Enfin, une </w:t>
      </w:r>
      <w:r w:rsidR="0072571E">
        <w:t>l’</w:t>
      </w:r>
      <w:r>
        <w:t>étude d’un palier à géométrie fixe à deux lobes est exposée pour valid</w:t>
      </w:r>
      <w:r w:rsidR="0072571E">
        <w:t>er</w:t>
      </w:r>
      <w:r>
        <w:t xml:space="preserve"> </w:t>
      </w:r>
      <w:r w:rsidR="0072571E">
        <w:t>le</w:t>
      </w:r>
      <w:r>
        <w:t xml:space="preserve"> solveur en régime stationnaire. </w:t>
      </w:r>
    </w:p>
    <w:p w14:paraId="1A9F3253" w14:textId="4BD4B835" w:rsidR="0093422C" w:rsidRDefault="0093422C" w:rsidP="00B74996">
      <w:pPr>
        <w:pStyle w:val="Titre2"/>
        <w:ind w:left="709"/>
      </w:pPr>
      <w:bookmarkStart w:id="278" w:name="_Toc535512892"/>
      <w:r>
        <w:t>Epaisseur du film mince en présence d’un désalignement</w:t>
      </w:r>
      <w:bookmarkEnd w:id="278"/>
    </w:p>
    <w:p w14:paraId="46B35E67" w14:textId="18647433"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commentRangeStart w:id="279"/>
      <w:commentRangeStart w:id="280"/>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B545DD" w:rsidRPr="00B545DD">
        <w:rPr>
          <w:b/>
        </w:rPr>
        <w:t xml:space="preserve">Figure </w:t>
      </w:r>
      <w:r w:rsidR="00B545DD" w:rsidRPr="00B545DD">
        <w:rPr>
          <w:b/>
          <w:noProof/>
        </w:rPr>
        <w:t>2.2</w:t>
      </w:r>
      <w:r w:rsidR="00B545DD" w:rsidRPr="00B545DD">
        <w:rPr>
          <w:b/>
          <w:noProof/>
        </w:rPr>
        <w:noBreakHyphen/>
        <w:t>1</w:t>
      </w:r>
      <w:r w:rsidR="0093422C" w:rsidRPr="001A0326">
        <w:rPr>
          <w:b/>
        </w:rPr>
        <w:fldChar w:fldCharType="end"/>
      </w:r>
      <w:commentRangeEnd w:id="279"/>
      <w:r w:rsidR="0072571E">
        <w:rPr>
          <w:rStyle w:val="Marquedecommentaire"/>
        </w:rPr>
        <w:commentReference w:id="279"/>
      </w:r>
      <w:commentRangeEnd w:id="280"/>
      <w:r w:rsidR="004C6F2C">
        <w:rPr>
          <w:rStyle w:val="Marquedecommentaire"/>
        </w:rPr>
        <w:commentReference w:id="280"/>
      </w:r>
      <w:r w:rsidR="0072571E">
        <w:t>).</w:t>
      </w:r>
    </w:p>
    <w:p w14:paraId="0A0D22AB" w14:textId="77777777" w:rsidR="0072571E" w:rsidRDefault="0072571E" w:rsidP="006C12D3">
      <w:pPr>
        <w:spacing w:line="360" w:lineRule="auto"/>
      </w:pPr>
    </w:p>
    <w:p w14:paraId="35EA259E" w14:textId="76FADC53" w:rsidR="0093422C" w:rsidRPr="00AC0E7C" w:rsidRDefault="009B4252" w:rsidP="0093422C">
      <w:pPr>
        <w:keepNext/>
        <w:spacing w:line="360" w:lineRule="auto"/>
        <w:jc w:val="center"/>
        <w:rPr>
          <w:highlight w:val="yellow"/>
        </w:rPr>
      </w:pPr>
      <w:r w:rsidRPr="009B4252">
        <w:rPr>
          <w:noProof/>
          <w:highlight w:val="yellow"/>
          <w:lang w:eastAsia="zh-CN"/>
        </w:rPr>
        <w:lastRenderedPageBreak/>
        <w:drawing>
          <wp:inline distT="0" distB="0" distL="0" distR="0" wp14:anchorId="10E34AF9" wp14:editId="5088BC9C">
            <wp:extent cx="2386800" cy="2538000"/>
            <wp:effectExtent l="0" t="0" r="0" b="0"/>
            <wp:docPr id="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38"/>
                    <a:stretch>
                      <a:fillRect/>
                    </a:stretch>
                  </pic:blipFill>
                  <pic:spPr>
                    <a:xfrm>
                      <a:off x="0" y="0"/>
                      <a:ext cx="2386800" cy="2538000"/>
                    </a:xfrm>
                    <a:prstGeom prst="rect">
                      <a:avLst/>
                    </a:prstGeom>
                  </pic:spPr>
                </pic:pic>
              </a:graphicData>
            </a:graphic>
          </wp:inline>
        </w:drawing>
      </w:r>
    </w:p>
    <w:p w14:paraId="72B1FA2F" w14:textId="2AB61C20" w:rsidR="0093422C" w:rsidRDefault="0093422C" w:rsidP="0093422C">
      <w:pPr>
        <w:pStyle w:val="Lgende"/>
        <w:jc w:val="center"/>
      </w:pPr>
      <w:bookmarkStart w:id="281" w:name="_Ref526328409"/>
      <w:r w:rsidRPr="00AC0E7C">
        <w:rPr>
          <w:i w:val="0"/>
          <w:sz w:val="22"/>
          <w:highlight w:val="yellow"/>
        </w:rPr>
        <w:t xml:space="preserve">Figure </w:t>
      </w:r>
      <w:r w:rsidR="00377B8F">
        <w:rPr>
          <w:i w:val="0"/>
          <w:sz w:val="22"/>
          <w:highlight w:val="yellow"/>
        </w:rPr>
        <w:fldChar w:fldCharType="begin"/>
      </w:r>
      <w:r w:rsidR="00377B8F">
        <w:rPr>
          <w:i w:val="0"/>
          <w:sz w:val="22"/>
          <w:highlight w:val="yellow"/>
        </w:rPr>
        <w:instrText xml:space="preserve"> STYLEREF 2 \s </w:instrText>
      </w:r>
      <w:r w:rsidR="00377B8F">
        <w:rPr>
          <w:i w:val="0"/>
          <w:sz w:val="22"/>
          <w:highlight w:val="yellow"/>
        </w:rPr>
        <w:fldChar w:fldCharType="separate"/>
      </w:r>
      <w:r w:rsidR="00B545DD">
        <w:rPr>
          <w:i w:val="0"/>
          <w:noProof/>
          <w:sz w:val="22"/>
          <w:highlight w:val="yellow"/>
        </w:rPr>
        <w:t>2.2</w:t>
      </w:r>
      <w:r w:rsidR="00377B8F">
        <w:rPr>
          <w:i w:val="0"/>
          <w:sz w:val="22"/>
          <w:highlight w:val="yellow"/>
        </w:rPr>
        <w:fldChar w:fldCharType="end"/>
      </w:r>
      <w:r w:rsidR="00377B8F">
        <w:rPr>
          <w:i w:val="0"/>
          <w:sz w:val="22"/>
          <w:highlight w:val="yellow"/>
        </w:rPr>
        <w:noBreakHyphen/>
      </w:r>
      <w:r w:rsidR="00377B8F">
        <w:rPr>
          <w:i w:val="0"/>
          <w:sz w:val="22"/>
          <w:highlight w:val="yellow"/>
        </w:rPr>
        <w:fldChar w:fldCharType="begin"/>
      </w:r>
      <w:r w:rsidR="00377B8F">
        <w:rPr>
          <w:i w:val="0"/>
          <w:sz w:val="22"/>
          <w:highlight w:val="yellow"/>
        </w:rPr>
        <w:instrText xml:space="preserve"> SEQ Figure \* ARABIC \s 2 </w:instrText>
      </w:r>
      <w:r w:rsidR="00377B8F">
        <w:rPr>
          <w:i w:val="0"/>
          <w:sz w:val="22"/>
          <w:highlight w:val="yellow"/>
        </w:rPr>
        <w:fldChar w:fldCharType="separate"/>
      </w:r>
      <w:r w:rsidR="00B545DD">
        <w:rPr>
          <w:i w:val="0"/>
          <w:noProof/>
          <w:sz w:val="22"/>
          <w:highlight w:val="yellow"/>
        </w:rPr>
        <w:t>1</w:t>
      </w:r>
      <w:r w:rsidR="00377B8F">
        <w:rPr>
          <w:i w:val="0"/>
          <w:sz w:val="22"/>
          <w:highlight w:val="yellow"/>
        </w:rPr>
        <w:fldChar w:fldCharType="end"/>
      </w:r>
      <w:bookmarkEnd w:id="281"/>
      <w:r w:rsidR="00B158BF">
        <w:rPr>
          <w:i w:val="0"/>
          <w:sz w:val="22"/>
          <w:highlight w:val="yellow"/>
        </w:rPr>
        <w:t> :</w:t>
      </w:r>
      <w:r w:rsidRPr="00AC0E7C">
        <w:rPr>
          <w:i w:val="0"/>
          <w:sz w:val="22"/>
          <w:highlight w:val="yellow"/>
        </w:rPr>
        <w:t xml:space="preserve"> </w:t>
      </w:r>
      <w:r w:rsidR="000842D3">
        <w:rPr>
          <w:i w:val="0"/>
          <w:sz w:val="22"/>
          <w:highlight w:val="yellow"/>
        </w:rPr>
        <w:t>M</w:t>
      </w:r>
      <w:r w:rsidRPr="00AC0E7C">
        <w:rPr>
          <w:i w:val="0"/>
          <w:sz w:val="22"/>
          <w:highlight w:val="yellow"/>
        </w:rPr>
        <w:t>ouvement du rotor au plan médian du palier</w:t>
      </w:r>
    </w:p>
    <w:p w14:paraId="30D7CA79" w14:textId="6D0FC294"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B545DD">
        <w:rPr>
          <w:b/>
        </w:rPr>
        <w:t>Eq.2-1</w:t>
      </w:r>
      <w:r w:rsidR="00F7557A" w:rsidRPr="001E6A32">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282"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3" w:name="_Ref533168788"/>
            <w:r w:rsidRPr="005600FC">
              <w:rPr>
                <w:rFonts w:ascii="Times New Roman" w:eastAsia="Times New Roman" w:hAnsi="Times New Roman"/>
                <w:b/>
                <w:iCs w:val="0"/>
                <w:color w:val="auto"/>
                <w:sz w:val="22"/>
                <w:szCs w:val="22"/>
                <w:lang w:eastAsia="fr-FR"/>
              </w:rPr>
              <w:t xml:space="preserve"> </w:t>
            </w:r>
            <w:bookmarkEnd w:id="282"/>
            <w:bookmarkEnd w:id="283"/>
          </w:p>
        </w:tc>
      </w:tr>
    </w:tbl>
    <w:p w14:paraId="0CB25A39" w14:textId="6CF6713F" w:rsidR="0093422C" w:rsidRDefault="0072571E" w:rsidP="00BE05D8">
      <w:pPr>
        <w:spacing w:before="240" w:after="240" w:line="360" w:lineRule="auto"/>
      </w:pPr>
      <w:r>
        <w:t xml:space="preserve">Cependant, à cause </w:t>
      </w:r>
      <w:r w:rsidR="00545D82">
        <w:t>des déformations thermiques ou mécaniques</w:t>
      </w:r>
      <w:r>
        <w:t xml:space="preserve"> et en présence d’un désalignement du rotor, le jeu et donc l’épaisseur du film lubrifiant varie en dehors du plan médian du palier. L</w:t>
      </w:r>
      <w:r w:rsidR="0093422C">
        <w:t>e désali</w:t>
      </w:r>
      <w:r>
        <w:t>gnement du rotor dans le palier et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t>roulis</w:t>
      </w:r>
      <w:r w:rsidR="0093422C">
        <w:t xml:space="preserve">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B545DD" w:rsidRPr="00B545DD">
        <w:rPr>
          <w:b/>
        </w:rPr>
        <w:t xml:space="preserve">Figure </w:t>
      </w:r>
      <w:r w:rsidR="00B545DD" w:rsidRPr="00B545DD">
        <w:rPr>
          <w:b/>
          <w:noProof/>
        </w:rPr>
        <w:t>2.2</w:t>
      </w:r>
      <w:r w:rsidR="00B545DD" w:rsidRPr="00B545DD">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6F72CD08" w14:textId="77777777" w:rsidR="00F831D7" w:rsidRDefault="00F831D7" w:rsidP="00BE05D8">
      <w:pPr>
        <w:spacing w:before="240" w:after="240" w:line="360" w:lineRule="auto"/>
      </w:pP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9"/>
                    <a:stretch>
                      <a:fillRect/>
                    </a:stretch>
                  </pic:blipFill>
                  <pic:spPr>
                    <a:xfrm>
                      <a:off x="0" y="0"/>
                      <a:ext cx="5760720" cy="2185670"/>
                    </a:xfrm>
                    <a:prstGeom prst="rect">
                      <a:avLst/>
                    </a:prstGeom>
                  </pic:spPr>
                </pic:pic>
              </a:graphicData>
            </a:graphic>
          </wp:inline>
        </w:drawing>
      </w:r>
    </w:p>
    <w:p w14:paraId="630FB188" w14:textId="58404034" w:rsidR="0093422C" w:rsidRPr="003D7DC1" w:rsidRDefault="0093422C" w:rsidP="0093422C">
      <w:pPr>
        <w:pStyle w:val="Lgende"/>
        <w:jc w:val="center"/>
        <w:rPr>
          <w:i w:val="0"/>
          <w:sz w:val="22"/>
        </w:rPr>
      </w:pPr>
      <w:bookmarkStart w:id="284" w:name="_Ref526342507"/>
      <w:r w:rsidRPr="003D7DC1">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B545DD">
        <w:rPr>
          <w:i w:val="0"/>
          <w:noProof/>
          <w:sz w:val="22"/>
        </w:rPr>
        <w:t>2.2</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B545DD">
        <w:rPr>
          <w:i w:val="0"/>
          <w:noProof/>
          <w:sz w:val="22"/>
        </w:rPr>
        <w:t>2</w:t>
      </w:r>
      <w:r w:rsidR="00377B8F">
        <w:rPr>
          <w:i w:val="0"/>
          <w:sz w:val="22"/>
        </w:rPr>
        <w:fldChar w:fldCharType="end"/>
      </w:r>
      <w:bookmarkEnd w:id="284"/>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r>
        <w:t>et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B658D0"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5" w:name="_Ref535400220"/>
            <w:r w:rsidRPr="005600FC">
              <w:rPr>
                <w:rFonts w:ascii="Times New Roman" w:eastAsia="Times New Roman" w:hAnsi="Times New Roman"/>
                <w:b/>
                <w:iCs w:val="0"/>
                <w:color w:val="auto"/>
                <w:sz w:val="22"/>
                <w:szCs w:val="22"/>
                <w:lang w:eastAsia="fr-FR"/>
              </w:rPr>
              <w:t xml:space="preserve"> </w:t>
            </w:r>
            <w:bookmarkEnd w:id="285"/>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0387C6A5" w14:textId="77777777" w:rsidR="00BE4765" w:rsidRDefault="00BE4765" w:rsidP="00F776F1">
      <w:pPr>
        <w:spacing w:before="240" w:line="360" w:lineRule="auto"/>
      </w:pPr>
    </w:p>
    <w:p w14:paraId="50134E34" w14:textId="77777777" w:rsidR="00BE4765" w:rsidRDefault="00BE4765" w:rsidP="00F776F1">
      <w:pPr>
        <w:spacing w:before="240" w:line="360" w:lineRule="auto"/>
      </w:pPr>
    </w:p>
    <w:p w14:paraId="2105E07D" w14:textId="18FEA8C7" w:rsidR="0093422C" w:rsidRDefault="0093422C" w:rsidP="00B74996">
      <w:pPr>
        <w:pStyle w:val="Titre2"/>
        <w:ind w:left="709"/>
      </w:pPr>
      <w:bookmarkStart w:id="286" w:name="_Toc535512893"/>
      <w:r>
        <w:t>Equations de la lubrification thermohydrodynamique</w:t>
      </w:r>
      <w:bookmarkEnd w:id="286"/>
    </w:p>
    <w:p w14:paraId="5E41BDCD" w14:textId="1B1B5B3C" w:rsidR="00BE4765" w:rsidRDefault="00AC0E7C" w:rsidP="00BE4765">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287" w:name="_Toc535512894"/>
      <w:r>
        <w:t xml:space="preserve">Equation de Reynolds </w:t>
      </w:r>
      <w:r w:rsidRPr="0078195A">
        <w:t>généralisée</w:t>
      </w:r>
      <w:bookmarkEnd w:id="287"/>
    </w:p>
    <w:p w14:paraId="42D5E3F5" w14:textId="692123C0"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B545DD" w:rsidRPr="00B545DD">
        <w:rPr>
          <w:b/>
          <w:szCs w:val="22"/>
        </w:rPr>
        <w:t xml:space="preserve">Figure </w:t>
      </w:r>
      <w:r w:rsidR="00B545DD" w:rsidRPr="00B545DD">
        <w:rPr>
          <w:b/>
          <w:noProof/>
          <w:szCs w:val="22"/>
        </w:rPr>
        <w:t>2.3</w:t>
      </w:r>
      <w:r w:rsidR="00B545DD" w:rsidRPr="00B545DD">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0C19011C" w:rsidR="007E79B0" w:rsidRPr="00CA5952" w:rsidRDefault="007E79B0" w:rsidP="007E79B0">
      <w:pPr>
        <w:pStyle w:val="Lgende"/>
        <w:spacing w:line="360" w:lineRule="auto"/>
        <w:jc w:val="center"/>
        <w:rPr>
          <w:i w:val="0"/>
          <w:sz w:val="22"/>
        </w:rPr>
      </w:pPr>
      <w:bookmarkStart w:id="288" w:name="_Ref525808346"/>
      <w:r w:rsidRPr="0065305A">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B545DD">
        <w:rPr>
          <w:i w:val="0"/>
          <w:noProof/>
          <w:sz w:val="22"/>
        </w:rPr>
        <w:t>2.3</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B545DD">
        <w:rPr>
          <w:i w:val="0"/>
          <w:noProof/>
          <w:sz w:val="22"/>
        </w:rPr>
        <w:t>1</w:t>
      </w:r>
      <w:r w:rsidR="00377B8F">
        <w:rPr>
          <w:i w:val="0"/>
          <w:sz w:val="22"/>
        </w:rPr>
        <w:fldChar w:fldCharType="end"/>
      </w:r>
      <w:bookmarkEnd w:id="288"/>
      <w:r w:rsidRPr="0065305A">
        <w:rPr>
          <w:i w:val="0"/>
          <w:sz w:val="22"/>
        </w:rPr>
        <w:t xml:space="preserve"> : domaine d’étude </w:t>
      </w:r>
      <w:r>
        <w:rPr>
          <w:i w:val="0"/>
          <w:sz w:val="22"/>
        </w:rPr>
        <w:t>entre deux parois</w:t>
      </w:r>
    </w:p>
    <w:p w14:paraId="5D73E4C1" w14:textId="4A5DBAFC"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B545DD">
        <w:rPr>
          <w:b/>
        </w:rPr>
        <w:t>[40]</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B658D0"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89" w:name="_Ref525751376"/>
            <w:r w:rsidRPr="005600FC">
              <w:rPr>
                <w:rFonts w:ascii="Times New Roman" w:eastAsia="Times New Roman" w:hAnsi="Times New Roman"/>
                <w:b/>
                <w:iCs w:val="0"/>
                <w:color w:val="auto"/>
                <w:sz w:val="22"/>
                <w:szCs w:val="22"/>
                <w:lang w:eastAsia="fr-FR"/>
              </w:rPr>
              <w:t xml:space="preserve"> </w:t>
            </w:r>
            <w:bookmarkEnd w:id="289"/>
          </w:p>
        </w:tc>
      </w:tr>
    </w:tbl>
    <w:p w14:paraId="4E495DC7" w14:textId="2C625F29"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B545DD">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B658D0"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0" w:name="_Ref525824932"/>
            <w:r w:rsidRPr="005600FC">
              <w:rPr>
                <w:rFonts w:ascii="Times New Roman" w:eastAsia="Times New Roman" w:hAnsi="Times New Roman"/>
                <w:b/>
                <w:iCs w:val="0"/>
                <w:color w:val="auto"/>
                <w:sz w:val="22"/>
                <w:szCs w:val="22"/>
                <w:lang w:eastAsia="fr-FR"/>
              </w:rPr>
              <w:t xml:space="preserve"> </w:t>
            </w:r>
            <w:bookmarkEnd w:id="290"/>
          </w:p>
        </w:tc>
      </w:tr>
    </w:tbl>
    <w:p w14:paraId="437A75ED" w14:textId="5AC21CEB" w:rsidR="0093422C" w:rsidRDefault="00735E79" w:rsidP="00803155">
      <w:pPr>
        <w:spacing w:before="240" w:line="360" w:lineRule="auto"/>
        <w:rPr>
          <w:szCs w:val="22"/>
        </w:rPr>
      </w:pPr>
      <w:r>
        <w:rPr>
          <w:szCs w:val="22"/>
        </w:rPr>
        <w:lastRenderedPageBreak/>
        <w:t>o</w:t>
      </w:r>
      <w:r w:rsidR="0093422C">
        <w:rPr>
          <w:szCs w:val="22"/>
        </w:rPr>
        <w:t xml:space="preserve">ù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B658D0"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1" w:name="_Ref525772474"/>
            <w:r w:rsidRPr="005600FC">
              <w:rPr>
                <w:rFonts w:ascii="Times New Roman" w:eastAsia="Times New Roman" w:hAnsi="Times New Roman"/>
                <w:b/>
                <w:iCs w:val="0"/>
                <w:color w:val="auto"/>
                <w:sz w:val="22"/>
                <w:szCs w:val="22"/>
                <w:lang w:eastAsia="fr-FR"/>
              </w:rPr>
              <w:t xml:space="preserve"> </w:t>
            </w:r>
            <w:bookmarkEnd w:id="291"/>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B658D0"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2" w:name="_Ref525808447"/>
            <w:r w:rsidRPr="005600FC">
              <w:rPr>
                <w:rFonts w:ascii="Times New Roman" w:eastAsia="Times New Roman" w:hAnsi="Times New Roman"/>
                <w:b/>
                <w:iCs w:val="0"/>
                <w:color w:val="auto"/>
                <w:sz w:val="22"/>
                <w:szCs w:val="22"/>
                <w:lang w:eastAsia="fr-FR"/>
              </w:rPr>
              <w:t xml:space="preserve"> </w:t>
            </w:r>
            <w:bookmarkEnd w:id="292"/>
          </w:p>
        </w:tc>
      </w:tr>
    </w:tbl>
    <w:p w14:paraId="029BBACC" w14:textId="5E298C14"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B545DD">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B545DD">
        <w:rPr>
          <w:b/>
          <w:szCs w:val="22"/>
        </w:rPr>
        <w:t>[38]</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B658D0"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r>
        <w:rPr>
          <w:szCs w:val="22"/>
        </w:rPr>
        <w:t xml:space="preserve">où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B658D0"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w:t>
      </w:r>
      <w:commentRangeStart w:id="293"/>
      <w:commentRangeStart w:id="294"/>
      <w:r w:rsidR="00ED4BE4" w:rsidRPr="001C4698">
        <w:rPr>
          <w:szCs w:val="23"/>
        </w:rPr>
        <w:t>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xml:space="preserve">. </w:t>
      </w:r>
      <w:commentRangeEnd w:id="293"/>
      <w:r w:rsidR="00ED4BE4" w:rsidRPr="001C4698">
        <w:rPr>
          <w:rStyle w:val="Marquedecommentaire"/>
        </w:rPr>
        <w:commentReference w:id="293"/>
      </w:r>
      <w:commentRangeEnd w:id="294"/>
      <w:r w:rsidR="00ED4BE4" w:rsidRPr="001C4698">
        <w:rPr>
          <w:rStyle w:val="Marquedecommentaire"/>
        </w:rPr>
        <w:commentReference w:id="294"/>
      </w:r>
      <w:r w:rsidR="00ED4BE4" w:rsidRPr="001C4698">
        <w:rPr>
          <w:szCs w:val="23"/>
        </w:rPr>
        <w:t>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B658D0"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B658D0"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295" w:name="_Ref528678284"/>
            <w:r w:rsidRPr="005600FC">
              <w:rPr>
                <w:rFonts w:ascii="Times New Roman" w:eastAsia="Times New Roman" w:hAnsi="Times New Roman"/>
                <w:b/>
                <w:iCs w:val="0"/>
                <w:color w:val="auto"/>
                <w:sz w:val="22"/>
                <w:szCs w:val="22"/>
                <w:lang w:eastAsia="fr-FR"/>
              </w:rPr>
              <w:t xml:space="preserve"> </w:t>
            </w:r>
            <w:bookmarkEnd w:id="295"/>
          </w:p>
        </w:tc>
      </w:tr>
    </w:tbl>
    <w:p w14:paraId="2DF7ABE1" w14:textId="483D4556" w:rsidR="0093422C" w:rsidRPr="008317A9" w:rsidRDefault="00E53AB1" w:rsidP="00B645C8">
      <w:pPr>
        <w:contextualSpacing/>
        <w:rPr>
          <w:szCs w:val="23"/>
        </w:rPr>
      </w:pPr>
      <w:r>
        <w:rPr>
          <w:szCs w:val="23"/>
        </w:rPr>
        <w:t>a</w:t>
      </w:r>
      <w:r w:rsidR="0093422C" w:rsidRPr="008317A9">
        <w:rPr>
          <w:szCs w:val="23"/>
        </w:rPr>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B658D0"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296" w:name="_Ref534719748"/>
            <w:r w:rsidRPr="005600FC">
              <w:rPr>
                <w:rFonts w:ascii="Times New Roman" w:eastAsia="Times New Roman" w:hAnsi="Times New Roman"/>
                <w:b/>
                <w:iCs w:val="0"/>
                <w:color w:val="auto"/>
                <w:sz w:val="22"/>
                <w:szCs w:val="22"/>
                <w:lang w:eastAsia="fr-FR"/>
              </w:rPr>
              <w:t xml:space="preserve"> </w:t>
            </w:r>
            <w:bookmarkEnd w:id="296"/>
          </w:p>
        </w:tc>
      </w:tr>
    </w:tbl>
    <w:p w14:paraId="6992E778" w14:textId="77777777" w:rsidR="0030124D" w:rsidRDefault="0030124D" w:rsidP="005360D9"/>
    <w:p w14:paraId="2F9E974D" w14:textId="51C842D0" w:rsidR="0093422C" w:rsidRDefault="0093422C" w:rsidP="00B74996">
      <w:pPr>
        <w:pStyle w:val="Titre3"/>
        <w:ind w:left="709"/>
      </w:pPr>
      <w:bookmarkStart w:id="297" w:name="_Toc535512895"/>
      <w:r>
        <w:t>Modèles de rupture et reformation du film (cavitation)</w:t>
      </w:r>
      <w:bookmarkEnd w:id="297"/>
    </w:p>
    <w:p w14:paraId="721F42DB" w14:textId="77777777" w:rsidR="0093422C" w:rsidRDefault="0093422C" w:rsidP="0093422C">
      <w:pPr>
        <w:rPr>
          <w:sz w:val="23"/>
          <w:szCs w:val="23"/>
        </w:rPr>
      </w:pPr>
    </w:p>
    <w:p w14:paraId="0C64BAFA" w14:textId="2E2EA1AB"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B545DD" w:rsidRPr="00B545DD">
        <w:rPr>
          <w:b/>
          <w:noProof/>
          <w:szCs w:val="22"/>
        </w:rPr>
        <w:t>Figure 2.3</w:t>
      </w:r>
      <w:r w:rsidR="00B545DD" w:rsidRPr="00B545DD">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385E49DB" w:rsidR="003336E1" w:rsidRPr="000325F0" w:rsidRDefault="000325F0" w:rsidP="000325F0">
      <w:pPr>
        <w:pStyle w:val="Lgende"/>
        <w:jc w:val="center"/>
        <w:rPr>
          <w:i w:val="0"/>
          <w:noProof/>
          <w:sz w:val="22"/>
          <w:szCs w:val="22"/>
        </w:rPr>
      </w:pPr>
      <w:bookmarkStart w:id="298" w:name="_Ref534652550"/>
      <w:r w:rsidRPr="000325F0">
        <w:rPr>
          <w:i w:val="0"/>
          <w:noProof/>
          <w:sz w:val="22"/>
          <w:szCs w:val="22"/>
        </w:rPr>
        <w:t xml:space="preserve">Figure </w:t>
      </w:r>
      <w:r w:rsidR="00377B8F">
        <w:rPr>
          <w:i w:val="0"/>
          <w:noProof/>
          <w:sz w:val="22"/>
          <w:szCs w:val="22"/>
        </w:rPr>
        <w:fldChar w:fldCharType="begin"/>
      </w:r>
      <w:r w:rsidR="00377B8F">
        <w:rPr>
          <w:i w:val="0"/>
          <w:noProof/>
          <w:sz w:val="22"/>
          <w:szCs w:val="22"/>
        </w:rPr>
        <w:instrText xml:space="preserve"> STYLEREF 2 \s </w:instrText>
      </w:r>
      <w:r w:rsidR="00377B8F">
        <w:rPr>
          <w:i w:val="0"/>
          <w:noProof/>
          <w:sz w:val="22"/>
          <w:szCs w:val="22"/>
        </w:rPr>
        <w:fldChar w:fldCharType="separate"/>
      </w:r>
      <w:r w:rsidR="00B545DD">
        <w:rPr>
          <w:i w:val="0"/>
          <w:noProof/>
          <w:sz w:val="22"/>
          <w:szCs w:val="22"/>
        </w:rPr>
        <w:t>2.3</w:t>
      </w:r>
      <w:r w:rsidR="00377B8F">
        <w:rPr>
          <w:i w:val="0"/>
          <w:noProof/>
          <w:sz w:val="22"/>
          <w:szCs w:val="22"/>
        </w:rPr>
        <w:fldChar w:fldCharType="end"/>
      </w:r>
      <w:r w:rsidR="00377B8F">
        <w:rPr>
          <w:i w:val="0"/>
          <w:noProof/>
          <w:sz w:val="22"/>
          <w:szCs w:val="22"/>
        </w:rPr>
        <w:noBreakHyphen/>
      </w:r>
      <w:r w:rsidR="00377B8F">
        <w:rPr>
          <w:i w:val="0"/>
          <w:noProof/>
          <w:sz w:val="22"/>
          <w:szCs w:val="22"/>
        </w:rPr>
        <w:fldChar w:fldCharType="begin"/>
      </w:r>
      <w:r w:rsidR="00377B8F">
        <w:rPr>
          <w:i w:val="0"/>
          <w:noProof/>
          <w:sz w:val="22"/>
          <w:szCs w:val="22"/>
        </w:rPr>
        <w:instrText xml:space="preserve"> SEQ Figure \* ARABIC \s 2 </w:instrText>
      </w:r>
      <w:r w:rsidR="00377B8F">
        <w:rPr>
          <w:i w:val="0"/>
          <w:noProof/>
          <w:sz w:val="22"/>
          <w:szCs w:val="22"/>
        </w:rPr>
        <w:fldChar w:fldCharType="separate"/>
      </w:r>
      <w:r w:rsidR="00B545DD">
        <w:rPr>
          <w:i w:val="0"/>
          <w:noProof/>
          <w:sz w:val="22"/>
          <w:szCs w:val="22"/>
        </w:rPr>
        <w:t>2</w:t>
      </w:r>
      <w:r w:rsidR="00377B8F">
        <w:rPr>
          <w:i w:val="0"/>
          <w:noProof/>
          <w:sz w:val="22"/>
          <w:szCs w:val="22"/>
        </w:rPr>
        <w:fldChar w:fldCharType="end"/>
      </w:r>
      <w:bookmarkEnd w:id="298"/>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p>
    <w:p w14:paraId="31C6C449" w14:textId="08F33EC1" w:rsidR="0093422C" w:rsidRDefault="00020FD8" w:rsidP="00BE4765">
      <w:pPr>
        <w:spacing w:before="240" w:after="12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Pr>
          <w:rStyle w:val="Marquedecommentaire"/>
        </w:rPr>
        <w:commentReference w:id="299"/>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B545DD">
        <w:rPr>
          <w:b/>
          <w:szCs w:val="23"/>
        </w:rPr>
        <w:t>[39]</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B658D0"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0" w:name="_Ref525835347"/>
            <w:r w:rsidRPr="005600FC">
              <w:rPr>
                <w:rFonts w:ascii="Times New Roman" w:eastAsia="Times New Roman" w:hAnsi="Times New Roman"/>
                <w:b/>
                <w:iCs w:val="0"/>
                <w:color w:val="auto"/>
                <w:sz w:val="22"/>
                <w:szCs w:val="22"/>
                <w:lang w:eastAsia="fr-FR"/>
              </w:rPr>
              <w:t xml:space="preserve"> </w:t>
            </w:r>
            <w:bookmarkEnd w:id="300"/>
          </w:p>
        </w:tc>
      </w:tr>
    </w:tbl>
    <w:p w14:paraId="0C59B2E7" w14:textId="4AC211A2" w:rsidR="0093422C" w:rsidRPr="008317A9" w:rsidRDefault="0093422C" w:rsidP="00BE4765">
      <w:pPr>
        <w:spacing w:before="120" w:after="12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B545DD">
        <w:rPr>
          <w:b/>
          <w:szCs w:val="23"/>
        </w:rPr>
        <w:t>[37]</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B545DD">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B658D0"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1" w:name="_Ref525840140"/>
            <w:r w:rsidRPr="005600FC">
              <w:rPr>
                <w:rFonts w:ascii="Times New Roman" w:eastAsia="Times New Roman" w:hAnsi="Times New Roman"/>
                <w:b/>
                <w:iCs w:val="0"/>
                <w:color w:val="auto"/>
                <w:sz w:val="22"/>
                <w:szCs w:val="22"/>
                <w:lang w:eastAsia="fr-FR"/>
              </w:rPr>
              <w:t xml:space="preserve"> </w:t>
            </w:r>
            <w:bookmarkEnd w:id="301"/>
          </w:p>
        </w:tc>
      </w:tr>
    </w:tbl>
    <w:p w14:paraId="126D8EC0" w14:textId="122B5663" w:rsidR="004F2651" w:rsidRPr="008317A9" w:rsidRDefault="0093422C" w:rsidP="00BE4765">
      <w:pPr>
        <w:spacing w:before="120" w:after="12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B658D0"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2" w:name="_Ref525842533"/>
            <w:r w:rsidRPr="005600FC">
              <w:rPr>
                <w:rFonts w:ascii="Times New Roman" w:eastAsia="Times New Roman" w:hAnsi="Times New Roman"/>
                <w:b/>
                <w:iCs w:val="0"/>
                <w:color w:val="auto"/>
                <w:sz w:val="22"/>
                <w:szCs w:val="22"/>
                <w:lang w:eastAsia="fr-FR"/>
              </w:rPr>
              <w:t xml:space="preserve"> </w:t>
            </w:r>
            <w:bookmarkEnd w:id="302"/>
          </w:p>
        </w:tc>
      </w:tr>
    </w:tbl>
    <w:p w14:paraId="2AAB8144" w14:textId="3461E79C" w:rsidR="0093422C" w:rsidRPr="008317A9" w:rsidRDefault="0093422C" w:rsidP="00BE4765">
      <w:pPr>
        <w:spacing w:before="12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B545DD">
        <w:rPr>
          <w:b/>
          <w:szCs w:val="23"/>
        </w:rPr>
        <w:t>2.3.5.1</w:t>
      </w:r>
      <w:r w:rsidRPr="006F22D5">
        <w:rPr>
          <w:b/>
          <w:szCs w:val="23"/>
        </w:rPr>
        <w:fldChar w:fldCharType="end"/>
      </w:r>
      <w:r>
        <w:rPr>
          <w:szCs w:val="23"/>
        </w:rPr>
        <w:t>.</w:t>
      </w:r>
    </w:p>
    <w:p w14:paraId="108AD9C2" w14:textId="3FCFCE17"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B545DD">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3" w:name="_Ref526267109"/>
            <w:r w:rsidRPr="005600FC">
              <w:rPr>
                <w:rFonts w:ascii="Times New Roman" w:eastAsia="Times New Roman" w:hAnsi="Times New Roman"/>
                <w:b/>
                <w:iCs w:val="0"/>
                <w:color w:val="auto"/>
                <w:sz w:val="22"/>
                <w:szCs w:val="22"/>
                <w:lang w:eastAsia="fr-FR"/>
              </w:rPr>
              <w:t xml:space="preserve"> </w:t>
            </w:r>
            <w:bookmarkEnd w:id="303"/>
          </w:p>
        </w:tc>
      </w:tr>
    </w:tbl>
    <w:p w14:paraId="0029784A" w14:textId="641CE4D0" w:rsidR="0093422C" w:rsidRPr="008E021D" w:rsidRDefault="0093422C" w:rsidP="00BE4765">
      <w:pPr>
        <w:spacing w:before="120" w:after="120" w:line="360" w:lineRule="auto"/>
        <w:rPr>
          <w:szCs w:val="23"/>
        </w:rPr>
      </w:pPr>
      <w:r w:rsidRPr="008E021D">
        <w:rPr>
          <w:szCs w:val="23"/>
        </w:rPr>
        <w:lastRenderedPageBreak/>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B545DD">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4" w:name="_Ref526267143"/>
            <w:r w:rsidRPr="005600FC">
              <w:rPr>
                <w:rFonts w:ascii="Times New Roman" w:eastAsia="Times New Roman" w:hAnsi="Times New Roman"/>
                <w:b/>
                <w:iCs w:val="0"/>
                <w:color w:val="auto"/>
                <w:sz w:val="22"/>
                <w:szCs w:val="22"/>
                <w:lang w:eastAsia="fr-FR"/>
              </w:rPr>
              <w:t xml:space="preserve"> </w:t>
            </w:r>
            <w:bookmarkEnd w:id="304"/>
          </w:p>
        </w:tc>
      </w:tr>
    </w:tbl>
    <w:p w14:paraId="70C925C0" w14:textId="14EEB43D" w:rsidR="008E4D9C" w:rsidRDefault="008E4D9C" w:rsidP="008E4D9C">
      <w:pPr>
        <w:spacing w:before="120" w:after="240"/>
      </w:pPr>
      <w:r>
        <w:rPr>
          <w:szCs w:val="23"/>
        </w:rPr>
        <w:t xml:space="preserve">avec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05" w:name="_Toc535512896"/>
      <w:r>
        <w:t>Equation de l’énergie</w:t>
      </w:r>
      <w:bookmarkEnd w:id="305"/>
    </w:p>
    <w:p w14:paraId="37CFB6B4" w14:textId="5B27C1AC" w:rsidR="008A5A36" w:rsidRDefault="0093422C" w:rsidP="00FC0FCE">
      <w:pPr>
        <w:spacing w:before="120" w:after="12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B545DD">
        <w:rPr>
          <w:b/>
        </w:rPr>
        <w:t>[40]</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06" w:name="_Ref525825321"/>
            <w:r w:rsidRPr="005600FC">
              <w:rPr>
                <w:rFonts w:ascii="Times New Roman" w:eastAsia="Times New Roman" w:hAnsi="Times New Roman"/>
                <w:b/>
                <w:iCs w:val="0"/>
                <w:color w:val="auto"/>
                <w:sz w:val="22"/>
                <w:szCs w:val="22"/>
                <w:lang w:eastAsia="fr-FR"/>
              </w:rPr>
              <w:t xml:space="preserve"> </w:t>
            </w:r>
            <w:bookmarkEnd w:id="306"/>
          </w:p>
        </w:tc>
      </w:tr>
    </w:tbl>
    <w:p w14:paraId="7CC10CED" w14:textId="567F2C4F" w:rsidR="0093422C" w:rsidRDefault="0093422C" w:rsidP="007C3C78">
      <w:pPr>
        <w:spacing w:before="120" w:after="12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1DAB89BB" w:rsidR="0093422C" w:rsidRDefault="0093422C" w:rsidP="007C3C78">
      <w:pPr>
        <w:spacing w:before="120" w:after="12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B545DD">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B658D0"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2AB2D982" w:rsidR="0093422C" w:rsidRDefault="0093422C" w:rsidP="00FC0FCE">
      <w:pPr>
        <w:spacing w:before="120" w:after="12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B545DD">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214FC4F3" w:rsidR="008A5A36" w:rsidRDefault="0093422C" w:rsidP="00FC0FCE">
      <w:pPr>
        <w:spacing w:before="120" w:after="120" w:line="360" w:lineRule="auto"/>
        <w:ind w:firstLine="709"/>
      </w:pPr>
      <w:r>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B545DD">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B545DD">
        <w:rPr>
          <w:b/>
        </w:rPr>
        <w:t>[40]</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w:lastRenderedPageBreak/>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07" w:name="_Ref528670063"/>
      <w:bookmarkStart w:id="308" w:name="_Toc535512897"/>
      <w:r>
        <w:t>A</w:t>
      </w:r>
      <w:r w:rsidR="001275DD">
        <w:t>pproximation de la temperature par des polynomes de legendre</w:t>
      </w:r>
      <w:bookmarkEnd w:id="308"/>
    </w:p>
    <w:p w14:paraId="7EDF5BCE" w14:textId="6282A18D" w:rsidR="00AE5F7D" w:rsidRDefault="001275DD" w:rsidP="009D7579">
      <w:pPr>
        <w:spacing w:before="240" w:after="12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B545DD">
        <w:rPr>
          <w:b/>
        </w:rPr>
        <w:t>[42]</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B545DD">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B545DD">
        <w:rPr>
          <w:b/>
        </w:rPr>
        <w:t>[43]</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79A3F518"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B545DD">
        <w:rPr>
          <w:b/>
        </w:rPr>
        <w:t>[44]</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072EF1AC"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B545DD">
        <w:rPr>
          <w:b/>
        </w:rPr>
        <w:t>[35]</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2429340"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B545DD">
        <w:rPr>
          <w:b/>
        </w:rPr>
        <w:t>[45]</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B545DD">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0251DE51" w14:textId="589B1D1D" w:rsidR="00AE5F7D" w:rsidRDefault="00AE5F7D" w:rsidP="002041BE">
      <w:pPr>
        <w:spacing w:after="240" w:line="360" w:lineRule="auto"/>
        <w:ind w:firstLine="709"/>
      </w:pPr>
      <w:r>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B658D0"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7E364AB0" w:rsidR="003A3131" w:rsidRDefault="00D879B2" w:rsidP="002041BE">
      <w:pPr>
        <w:spacing w:before="240" w:after="240" w:line="360" w:lineRule="auto"/>
      </w:pPr>
      <w:commentRangeStart w:id="309"/>
      <w:r>
        <w:lastRenderedPageBreak/>
        <w:t xml:space="preserve">où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B545DD">
        <w:rPr>
          <w:b/>
        </w:rPr>
        <w:t>[44]</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B658D0"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commentRangeEnd w:id="309"/>
    <w:p w14:paraId="2868F156" w14:textId="43B5BC0A" w:rsidR="003A3131" w:rsidRDefault="00A5248E" w:rsidP="002041BE">
      <w:pPr>
        <w:spacing w:before="240" w:after="240" w:line="360" w:lineRule="auto"/>
      </w:pPr>
      <w:r>
        <w:rPr>
          <w:rStyle w:val="Marquedecommentaire"/>
        </w:rPr>
        <w:commentReference w:id="309"/>
      </w:r>
      <w:r w:rsidR="00647B49">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B658D0"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0" w:name="_Ref534709750"/>
            <w:r w:rsidRPr="00134F70">
              <w:rPr>
                <w:rFonts w:ascii="Times New Roman" w:eastAsia="Times New Roman" w:hAnsi="Times New Roman"/>
                <w:b/>
                <w:iCs w:val="0"/>
                <w:color w:val="auto"/>
                <w:sz w:val="22"/>
                <w:szCs w:val="22"/>
                <w:lang w:eastAsia="fr-FR"/>
              </w:rPr>
              <w:t xml:space="preserve"> </w:t>
            </w:r>
            <w:bookmarkEnd w:id="310"/>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B658D0"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11" w:name="_Ref526242254"/>
            <w:r w:rsidRPr="00134F70">
              <w:rPr>
                <w:rFonts w:ascii="Times New Roman" w:eastAsia="Times New Roman" w:hAnsi="Times New Roman"/>
                <w:b/>
                <w:iCs w:val="0"/>
                <w:color w:val="auto"/>
                <w:sz w:val="22"/>
                <w:szCs w:val="22"/>
                <w:lang w:eastAsia="fr-FR"/>
              </w:rPr>
              <w:t xml:space="preserve"> </w:t>
            </w:r>
            <w:bookmarkEnd w:id="311"/>
          </w:p>
        </w:tc>
      </w:tr>
    </w:tbl>
    <w:p w14:paraId="50EB8D8E" w14:textId="48379A6E" w:rsidR="00AE5F7D" w:rsidRDefault="003A3131" w:rsidP="00CA6A11">
      <w:pPr>
        <w:spacing w:before="120" w:after="240" w:line="360" w:lineRule="auto"/>
      </w:pPr>
      <w:r>
        <w:t>o</w:t>
      </w:r>
      <w:r w:rsidR="00AE5F7D">
        <w:t xml:space="preserve">ù </w:t>
      </w:r>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36AA3310" w:rsidR="00AE5F7D" w:rsidRDefault="00AE5F7D" w:rsidP="00D277B2">
      <w:pPr>
        <w:spacing w:before="240" w:after="240" w:line="360" w:lineRule="auto"/>
        <w:ind w:firstLine="709"/>
      </w:pPr>
      <w:commentRangeStart w:id="312"/>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B545DD">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B545DD">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B545DD">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B658D0"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B658D0"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B658D0"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B658D0"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3" w:name="_Ref534712804"/>
            <w:r w:rsidRPr="001C390D">
              <w:rPr>
                <w:rFonts w:ascii="Calibri" w:eastAsia="Times New Roman" w:hAnsi="Calibri" w:cs="Times New Roman"/>
                <w:i w:val="0"/>
                <w:iCs w:val="0"/>
                <w:color w:val="auto"/>
                <w:sz w:val="22"/>
                <w:szCs w:val="20"/>
                <w:lang w:eastAsia="fr-FR"/>
              </w:rPr>
              <w:t xml:space="preserve"> </w:t>
            </w:r>
            <w:bookmarkEnd w:id="313"/>
          </w:p>
        </w:tc>
      </w:tr>
    </w:tbl>
    <w:p w14:paraId="7691FF9A" w14:textId="6BFB7C85" w:rsidR="00F06EF6" w:rsidRDefault="00AE5F7D" w:rsidP="002041BE">
      <w:pPr>
        <w:spacing w:before="240" w:after="240" w:line="360" w:lineRule="auto"/>
        <w:ind w:firstLine="709"/>
      </w:pPr>
      <w:r>
        <w:lastRenderedPageBreak/>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B545DD">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B545DD">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B545DD">
        <w:rPr>
          <w:b/>
        </w:rPr>
        <w:t>Eq.2-29</w:t>
      </w:r>
      <w:r w:rsidR="00F06EF6" w:rsidRPr="00CB74D3">
        <w:rPr>
          <w:b/>
        </w:rPr>
        <w:fldChar w:fldCharType="end"/>
      </w:r>
      <w:r w:rsidR="00F06EF6">
        <w:t xml:space="preserve"> dont la démonstration est détaillée dans </w:t>
      </w:r>
      <w:commentRangeStart w:id="314"/>
      <w:commentRangeStart w:id="315"/>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B545DD">
        <w:rPr>
          <w:b/>
        </w:rPr>
        <w:t>[44]</w:t>
      </w:r>
      <w:r w:rsidR="00F06EF6" w:rsidRPr="007174DA">
        <w:rPr>
          <w:b/>
        </w:rPr>
        <w:fldChar w:fldCharType="end"/>
      </w:r>
      <w:commentRangeEnd w:id="314"/>
      <w:r w:rsidR="00F06EF6">
        <w:rPr>
          <w:rStyle w:val="Marquedecommentaire"/>
        </w:rPr>
        <w:commentReference w:id="314"/>
      </w:r>
      <w:commentRangeEnd w:id="315"/>
      <w:r w:rsidR="00E34D04">
        <w:rPr>
          <w:rStyle w:val="Marquedecommentaire"/>
        </w:rPr>
        <w:commentReference w:id="315"/>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B658D0"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6" w:name="_Ref534722716"/>
            <w:r w:rsidRPr="001C390D">
              <w:rPr>
                <w:rFonts w:ascii="Calibri" w:eastAsia="Times New Roman" w:hAnsi="Calibri" w:cs="Times New Roman"/>
                <w:i w:val="0"/>
                <w:iCs w:val="0"/>
                <w:color w:val="auto"/>
                <w:sz w:val="22"/>
                <w:szCs w:val="20"/>
                <w:lang w:eastAsia="fr-FR"/>
              </w:rPr>
              <w:t xml:space="preserve"> </w:t>
            </w:r>
            <w:bookmarkEnd w:id="316"/>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B658D0"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7" w:name="_Ref534721791"/>
            <w:r w:rsidRPr="001C390D">
              <w:rPr>
                <w:rFonts w:ascii="Calibri" w:eastAsia="Times New Roman" w:hAnsi="Calibri" w:cs="Times New Roman"/>
                <w:i w:val="0"/>
                <w:iCs w:val="0"/>
                <w:color w:val="auto"/>
                <w:sz w:val="22"/>
                <w:szCs w:val="20"/>
                <w:lang w:eastAsia="fr-FR"/>
              </w:rPr>
              <w:t xml:space="preserve"> </w:t>
            </w:r>
            <w:bookmarkEnd w:id="317"/>
          </w:p>
        </w:tc>
      </w:tr>
    </w:tbl>
    <w:p w14:paraId="3DC30926" w14:textId="3C605478" w:rsidR="00D879B2" w:rsidRDefault="00AE5F7D" w:rsidP="00F30A8C">
      <w:pPr>
        <w:spacing w:before="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B545DD">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B545DD">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commentRangeEnd w:id="312"/>
      <w:r w:rsidR="00B5506D">
        <w:rPr>
          <w:rStyle w:val="Marquedecommentaire"/>
        </w:rPr>
        <w:commentReference w:id="312"/>
      </w:r>
    </w:p>
    <w:p w14:paraId="6BC510B0" w14:textId="40B537D9"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B545DD">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B545DD">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0D4761F8" w:rsidR="00AE5F7D" w:rsidRPr="00D51381" w:rsidRDefault="00B658D0"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F30A8C">
      <w:pPr>
        <w:spacing w:before="240" w:line="360" w:lineRule="auto"/>
      </w:pPr>
      <w:r>
        <w:t>et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419864E5" w:rsidR="00AE5F7D" w:rsidRPr="00D51381" w:rsidRDefault="00B658D0"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0CC43398" w:rsidR="00D879B2" w:rsidRDefault="00AE5F7D" w:rsidP="00D879B2">
      <w:pPr>
        <w:spacing w:before="120" w:line="360" w:lineRule="auto"/>
        <w:ind w:firstLine="709"/>
      </w:pPr>
      <w:r>
        <w:lastRenderedPageBreak/>
        <w:t>Les composa</w:t>
      </w:r>
      <w:r w:rsidR="00D879B2">
        <w:t xml:space="preserve">ntes de vitesse sont également </w:t>
      </w:r>
      <w:r>
        <w:t>exprimées avec les coefficients de Legendre pour la fluidité.</w:t>
      </w:r>
      <w:r w:rsidR="00D879B2" w:rsidRP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B658D0"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r>
        <w:t>a</w:t>
      </w:r>
      <w:r w:rsidR="00AE5F7D">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B658D0"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4877E29B"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B545DD">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1400FB56"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B545DD">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B545DD">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318" w:name="_Ref528678596"/>
            <w:r w:rsidRPr="001C390D">
              <w:rPr>
                <w:rFonts w:ascii="Calibri" w:eastAsia="Times New Roman" w:hAnsi="Calibri" w:cs="Times New Roman"/>
                <w:i w:val="0"/>
                <w:iCs w:val="0"/>
                <w:color w:val="auto"/>
                <w:sz w:val="22"/>
                <w:szCs w:val="20"/>
                <w:lang w:eastAsia="fr-FR"/>
              </w:rPr>
              <w:t xml:space="preserve"> </w:t>
            </w:r>
            <w:bookmarkEnd w:id="318"/>
          </w:p>
        </w:tc>
      </w:tr>
    </w:tbl>
    <w:p w14:paraId="35DDE93D" w14:textId="1681EB49" w:rsidR="00666D63" w:rsidRDefault="00AE5F7D" w:rsidP="00444EB6">
      <w:pPr>
        <w:spacing w:before="240" w:after="240" w:line="360" w:lineRule="auto"/>
        <w:ind w:firstLine="709"/>
      </w:pPr>
      <w:r>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B545DD">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070685" w:rsidRPr="00C440AC">
        <w:t xml:space="preserve">Par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A42408">
        <w:t>,</w:t>
      </w:r>
      <w:r w:rsidR="0098627C">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42408">
        <w:t>,</w:t>
      </w:r>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319" w:name="_Toc535512898"/>
      <w:r>
        <w:t>Résolution des équations couplées</w:t>
      </w:r>
      <w:bookmarkEnd w:id="307"/>
      <w:bookmarkEnd w:id="319"/>
    </w:p>
    <w:p w14:paraId="67CF7F2E" w14:textId="44940DC2"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B545DD">
        <w:rPr>
          <w:b/>
        </w:rPr>
        <w:t>[41]</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 xml:space="preserve">tous les termes approximés par la méthode ont une signification physique. Cette simplicité de compréhension facilite </w:t>
      </w:r>
      <w:r>
        <w:lastRenderedPageBreak/>
        <w:t>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B74996">
      <w:pPr>
        <w:pStyle w:val="Titre4"/>
        <w:ind w:left="709"/>
      </w:pPr>
      <w:bookmarkStart w:id="320" w:name="_Ref528671596"/>
      <w:r>
        <w:t>Discrétisation de l’équation de Reynolds avec cavitation</w:t>
      </w:r>
      <w:bookmarkEnd w:id="320"/>
    </w:p>
    <w:p w14:paraId="511A9398" w14:textId="4FEE9087" w:rsidR="0093422C" w:rsidRDefault="0093422C" w:rsidP="00F30A8C">
      <w:pPr>
        <w:spacing w:before="120" w:after="12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B545DD" w:rsidRPr="00B545DD">
        <w:rPr>
          <w:b/>
          <w:noProof/>
        </w:rPr>
        <w:t>Figure 2.3</w:t>
      </w:r>
      <w:r w:rsidR="00B545DD" w:rsidRPr="00B545DD">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2"/>
                    <a:stretch>
                      <a:fillRect/>
                    </a:stretch>
                  </pic:blipFill>
                  <pic:spPr>
                    <a:xfrm>
                      <a:off x="0" y="0"/>
                      <a:ext cx="3331095" cy="1978383"/>
                    </a:xfrm>
                    <a:prstGeom prst="rect">
                      <a:avLst/>
                    </a:prstGeom>
                  </pic:spPr>
                </pic:pic>
              </a:graphicData>
            </a:graphic>
          </wp:inline>
        </w:drawing>
      </w:r>
    </w:p>
    <w:p w14:paraId="14CD2D67" w14:textId="698EB2FF" w:rsidR="00DB4537" w:rsidRPr="00444EB6" w:rsidRDefault="0093422C" w:rsidP="00444EB6">
      <w:pPr>
        <w:pStyle w:val="Lgende"/>
        <w:spacing w:line="360" w:lineRule="auto"/>
        <w:jc w:val="center"/>
        <w:rPr>
          <w:i w:val="0"/>
          <w:noProof/>
          <w:sz w:val="22"/>
        </w:rPr>
      </w:pPr>
      <w:bookmarkStart w:id="321" w:name="_Ref525899785"/>
      <w:r w:rsidRPr="00DF06F6">
        <w:rPr>
          <w:i w:val="0"/>
          <w:noProof/>
          <w:sz w:val="22"/>
        </w:rPr>
        <w:t xml:space="preserve">Figure </w:t>
      </w:r>
      <w:r w:rsidR="00377B8F">
        <w:rPr>
          <w:i w:val="0"/>
          <w:noProof/>
          <w:sz w:val="22"/>
        </w:rPr>
        <w:fldChar w:fldCharType="begin"/>
      </w:r>
      <w:r w:rsidR="00377B8F">
        <w:rPr>
          <w:i w:val="0"/>
          <w:noProof/>
          <w:sz w:val="22"/>
        </w:rPr>
        <w:instrText xml:space="preserve"> STYLEREF 2 \s </w:instrText>
      </w:r>
      <w:r w:rsidR="00377B8F">
        <w:rPr>
          <w:i w:val="0"/>
          <w:noProof/>
          <w:sz w:val="22"/>
        </w:rPr>
        <w:fldChar w:fldCharType="separate"/>
      </w:r>
      <w:r w:rsidR="00B545DD">
        <w:rPr>
          <w:i w:val="0"/>
          <w:noProof/>
          <w:sz w:val="22"/>
        </w:rPr>
        <w:t>2.3</w:t>
      </w:r>
      <w:r w:rsidR="00377B8F">
        <w:rPr>
          <w:i w:val="0"/>
          <w:noProof/>
          <w:sz w:val="22"/>
        </w:rPr>
        <w:fldChar w:fldCharType="end"/>
      </w:r>
      <w:r w:rsidR="00377B8F">
        <w:rPr>
          <w:i w:val="0"/>
          <w:noProof/>
          <w:sz w:val="22"/>
        </w:rPr>
        <w:noBreakHyphen/>
      </w:r>
      <w:r w:rsidR="00377B8F">
        <w:rPr>
          <w:i w:val="0"/>
          <w:noProof/>
          <w:sz w:val="22"/>
        </w:rPr>
        <w:fldChar w:fldCharType="begin"/>
      </w:r>
      <w:r w:rsidR="00377B8F">
        <w:rPr>
          <w:i w:val="0"/>
          <w:noProof/>
          <w:sz w:val="22"/>
        </w:rPr>
        <w:instrText xml:space="preserve"> SEQ Figure \* ARABIC \s 2 </w:instrText>
      </w:r>
      <w:r w:rsidR="00377B8F">
        <w:rPr>
          <w:i w:val="0"/>
          <w:noProof/>
          <w:sz w:val="22"/>
        </w:rPr>
        <w:fldChar w:fldCharType="separate"/>
      </w:r>
      <w:r w:rsidR="00B545DD">
        <w:rPr>
          <w:i w:val="0"/>
          <w:noProof/>
          <w:sz w:val="22"/>
        </w:rPr>
        <w:t>3</w:t>
      </w:r>
      <w:r w:rsidR="00377B8F">
        <w:rPr>
          <w:i w:val="0"/>
          <w:noProof/>
          <w:sz w:val="22"/>
        </w:rPr>
        <w:fldChar w:fldCharType="end"/>
      </w:r>
      <w:bookmarkEnd w:id="321"/>
      <w:r>
        <w:rPr>
          <w:i w:val="0"/>
          <w:noProof/>
          <w:sz w:val="22"/>
        </w:rPr>
        <w:t> : le maillge 2D utilisé pour l’équation de Reynolds</w:t>
      </w:r>
    </w:p>
    <w:p w14:paraId="78AD99C6" w14:textId="4133B1A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B545DD">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B658D0"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1110C">
      <w:pPr>
        <w:spacing w:before="12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77777777" w:rsidR="0093422C" w:rsidRPr="004919C2" w:rsidRDefault="00B658D0"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=S(θ)</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93422C">
      <w:pPr>
        <w:spacing w:line="360" w:lineRule="auto"/>
      </w:pPr>
      <w:r>
        <w:t>a</w:t>
      </w:r>
      <w:r w:rsidR="0093422C">
        <w:t xml:space="preserve">vec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B658D0"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B658D0"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3C9E6428" w14:textId="6396CAC8" w:rsidR="0093422C" w:rsidRPr="00134F70" w:rsidRDefault="00B658D0"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r>
                        <w:rPr>
                          <w:rFonts w:ascii="Cambria Math" w:hAnsi="Cambria Math"/>
                        </w:rPr>
                        <m:t>-U∆z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2BB36BE" w14:textId="0FDB1E45" w:rsidR="0093422C" w:rsidRDefault="0093422C" w:rsidP="00F30A8C">
      <w:pPr>
        <w:spacing w:before="120" w:after="120" w:line="360" w:lineRule="auto"/>
        <w:rPr>
          <w:szCs w:val="23"/>
        </w:rPr>
      </w:pPr>
      <w:r>
        <w:lastRenderedPageBreak/>
        <w:t xml:space="preserve">On peut remarquer que le terme </w:t>
      </w:r>
      <m:oMath>
        <m:r>
          <w:rPr>
            <w:rFonts w:ascii="Cambria Math" w:hAnsi="Cambria Math"/>
          </w:rPr>
          <m:t>S(θ)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B658D0"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B658D0"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2" w:name="_Ref525844214"/>
            <w:r w:rsidRPr="00134F70">
              <w:rPr>
                <w:rFonts w:ascii="Times New Roman" w:eastAsia="Times New Roman" w:hAnsi="Times New Roman"/>
                <w:b/>
                <w:iCs w:val="0"/>
                <w:color w:val="auto"/>
                <w:sz w:val="22"/>
                <w:szCs w:val="22"/>
                <w:lang w:eastAsia="fr-FR"/>
              </w:rPr>
              <w:t xml:space="preserve"> </w:t>
            </w:r>
            <w:bookmarkEnd w:id="322"/>
          </w:p>
        </w:tc>
      </w:tr>
    </w:tbl>
    <w:p w14:paraId="044D14F2" w14:textId="6E50E150" w:rsidR="0093422C" w:rsidRDefault="0072725C" w:rsidP="003B4C14">
      <w:pPr>
        <w:spacing w:before="120" w:line="360" w:lineRule="auto"/>
      </w:pPr>
      <w:r>
        <w:t>o</w:t>
      </w:r>
      <w:r w:rsidR="0093422C">
        <w:t xml:space="preserve">ù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6DBD30F5" w:rsidR="0093422C" w:rsidRDefault="0093422C" w:rsidP="000A072A">
      <w:pPr>
        <w:spacing w:line="360" w:lineRule="auto"/>
        <w:ind w:firstLine="708"/>
      </w:pPr>
      <w:commentRangeStart w:id="323"/>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B545DD">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S(θ)</m:t>
        </m:r>
      </m:oMath>
      <w:r>
        <w:t xml:space="preserve">, </w:t>
      </w:r>
      <w:r w:rsidR="00385C60">
        <w:t>celui</w:t>
      </w:r>
      <w:r w:rsidR="00A66212">
        <w:t>-ci</w:t>
      </w:r>
      <w:r>
        <w:t xml:space="preserve"> peut être </w:t>
      </w:r>
      <w:r w:rsidR="0032581C">
        <w:t>écrit</w:t>
      </w:r>
      <w:r w:rsidR="003B4C14">
        <w:t xml:space="preserve"> sous</w:t>
      </w:r>
      <w:r>
        <w:t xml:space="preserve"> forme avec les coefficients de </w:t>
      </w:r>
      <w:commentRangeStart w:id="324"/>
      <w:r>
        <w:t>discrétisation</w:t>
      </w:r>
      <w:commentRangeEnd w:id="324"/>
      <w:r w:rsidR="000A387B">
        <w:rPr>
          <w:rStyle w:val="Marquedecommentaire"/>
        </w:rPr>
        <w:commentReference w:id="324"/>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77777777" w:rsidR="0093422C" w:rsidRPr="00134F70" w:rsidRDefault="0093422C" w:rsidP="00FE1F2E">
            <w:pPr>
              <w:spacing w:line="360" w:lineRule="auto"/>
            </w:pPr>
            <m:oMathPara>
              <m:oMath>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r>
                  <w:rPr>
                    <w:rFonts w:ascii="Cambria Math" w:hAnsi="Cambria Math"/>
                  </w:rPr>
                  <m:t>+c</m:t>
                </m:r>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0D546E33" w:rsidR="00F30A8C" w:rsidRDefault="00F30A8C" w:rsidP="00F30A8C">
      <w:pPr>
        <w:spacing w:line="360" w:lineRule="auto"/>
      </w:pPr>
      <w:r>
        <w:t>Avec</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B658D0"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B658D0"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753AD9D8" w14:textId="76529C5F" w:rsidR="0004614E" w:rsidRPr="0004614E" w:rsidRDefault="00B658D0"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p w14:paraId="317DF340" w14:textId="5A45E019" w:rsidR="0004614E" w:rsidRPr="00134F70" w:rsidRDefault="0004614E" w:rsidP="000A2520">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5" w:name="_Ref535400579"/>
            <w:r w:rsidRPr="00134F70">
              <w:rPr>
                <w:rFonts w:ascii="Times New Roman" w:eastAsia="Times New Roman" w:hAnsi="Times New Roman"/>
                <w:b/>
                <w:iCs w:val="0"/>
                <w:color w:val="auto"/>
                <w:sz w:val="22"/>
                <w:szCs w:val="22"/>
                <w:lang w:eastAsia="fr-FR"/>
              </w:rPr>
              <w:t xml:space="preserve"> </w:t>
            </w:r>
            <w:bookmarkEnd w:id="325"/>
          </w:p>
        </w:tc>
      </w:tr>
    </w:tbl>
    <w:p w14:paraId="3AF10FA2" w14:textId="13C9204E" w:rsidR="00C52709" w:rsidRDefault="0016638C" w:rsidP="0072725C">
      <w:pPr>
        <w:spacing w:before="240" w:after="120" w:line="360" w:lineRule="auto"/>
        <w:ind w:firstLine="708"/>
      </w:pPr>
      <w:r>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rPr>
              <m:t>-1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B545DD">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B658D0"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6" w:name="_Ref535400601"/>
            <w:r w:rsidRPr="00134F70">
              <w:rPr>
                <w:rFonts w:ascii="Times New Roman" w:eastAsia="Times New Roman" w:hAnsi="Times New Roman"/>
                <w:b/>
                <w:iCs w:val="0"/>
                <w:color w:val="auto"/>
                <w:sz w:val="22"/>
                <w:szCs w:val="22"/>
                <w:lang w:eastAsia="fr-FR"/>
              </w:rPr>
              <w:t xml:space="preserve"> </w:t>
            </w:r>
            <w:bookmarkEnd w:id="326"/>
          </w:p>
        </w:tc>
      </w:tr>
    </w:tbl>
    <w:p w14:paraId="780562F6" w14:textId="01547727"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B545DD">
        <w:rPr>
          <w:b/>
        </w:rPr>
        <w:t>Eq.2-43</w:t>
      </w:r>
      <w:r w:rsidRPr="000E7CA2">
        <w:rPr>
          <w:b/>
        </w:rPr>
        <w:fldChar w:fldCharType="end"/>
      </w:r>
      <w:r>
        <w:t xml:space="preserve"> s’ajoute</w:t>
      </w:r>
      <w:r w:rsidR="00CA701D">
        <w:t>nt</w:t>
      </w:r>
      <w:r>
        <w:t xml:space="preserve"> avec </w:t>
      </w:r>
      <m:oMath>
        <m:r>
          <w:rPr>
            <w:rFonts w:ascii="Cambria Math" w:hAnsi="Cambria Math"/>
          </w:rPr>
          <m:t>c</m:t>
        </m:r>
      </m:oMath>
      <w:r>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B545DD">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commentRangeStart w:id="327"/>
      <w:r w:rsidR="000A387B" w:rsidRPr="00351E93">
        <w:rPr>
          <w:strike/>
        </w:rPr>
        <w:t>est</w:t>
      </w:r>
      <w:commentRangeEnd w:id="327"/>
      <w:r w:rsidR="000A387B" w:rsidRPr="00351E93">
        <w:rPr>
          <w:rStyle w:val="Marquedecommentaire"/>
          <w:strike/>
        </w:rPr>
        <w:commentReference w:id="327"/>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w:lastRenderedPageBreak/>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28" w:name="_Ref525898126"/>
            <w:r w:rsidRPr="00134F70">
              <w:rPr>
                <w:rFonts w:ascii="Times New Roman" w:eastAsia="Times New Roman" w:hAnsi="Times New Roman"/>
                <w:b/>
                <w:iCs w:val="0"/>
                <w:color w:val="auto"/>
                <w:sz w:val="22"/>
                <w:szCs w:val="22"/>
                <w:lang w:eastAsia="fr-FR"/>
              </w:rPr>
              <w:t xml:space="preserve"> </w:t>
            </w:r>
            <w:bookmarkEnd w:id="328"/>
          </w:p>
        </w:tc>
      </w:tr>
    </w:tbl>
    <w:commentRangeEnd w:id="323"/>
    <w:p w14:paraId="7C59F0A8" w14:textId="66B283EF" w:rsidR="000A387B" w:rsidRDefault="00351E93" w:rsidP="000A387B">
      <w:pPr>
        <w:spacing w:line="360" w:lineRule="auto"/>
        <w:ind w:firstLine="708"/>
      </w:pPr>
      <w:r>
        <w:rPr>
          <w:rStyle w:val="Marquedecommentaire"/>
        </w:rPr>
        <w:commentReference w:id="323"/>
      </w:r>
      <w:r w:rsidR="0093422C">
        <w:t xml:space="preserve">Où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respectivement 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 qui expr</w:t>
      </w:r>
      <w:r w:rsidR="000A387B">
        <w:t>ime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B545DD">
        <w:rPr>
          <w:b/>
        </w:rPr>
        <w:t>Eq.2-16</w:t>
      </w:r>
      <w:r w:rsidR="000A387B" w:rsidRPr="00314374">
        <w:rPr>
          <w:b/>
        </w:rPr>
        <w:fldChar w:fldCharType="end"/>
      </w:r>
      <w:r w:rsidR="000A387B">
        <w:t xml:space="preserve">). </w:t>
      </w:r>
    </w:p>
    <w:p w14:paraId="26B2A758" w14:textId="42628E37" w:rsidR="0093422C" w:rsidRDefault="000A387B" w:rsidP="0006243C">
      <w:pPr>
        <w:spacing w:line="360" w:lineRule="auto"/>
        <w:ind w:firstLine="708"/>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r>
        <w:t>o</w:t>
      </w:r>
      <w:r w:rsidR="0093422C">
        <w:t>ù</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B658D0"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B74996">
      <w:pPr>
        <w:pStyle w:val="Titre4"/>
        <w:ind w:left="709"/>
      </w:pPr>
      <w:bookmarkStart w:id="329" w:name="_Ref534738787"/>
      <w:r>
        <w:t>Discrétisation de l’équation de l’énergie</w:t>
      </w:r>
      <w:bookmarkEnd w:id="329"/>
      <w:r>
        <w:t xml:space="preserve"> </w:t>
      </w:r>
    </w:p>
    <w:p w14:paraId="1F6F61FB" w14:textId="5B349262" w:rsidR="008E661C" w:rsidRDefault="00484343" w:rsidP="00B5506D">
      <w:pPr>
        <w:spacing w:before="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B545DD">
        <w:rPr>
          <w:b/>
        </w:rPr>
        <w:t>[35]</w:t>
      </w:r>
      <w:r w:rsidR="00384436" w:rsidRPr="00384436">
        <w:rPr>
          <w:b/>
        </w:rPr>
        <w:fldChar w:fldCharType="end"/>
      </w:r>
      <w:r w:rsidR="00384436">
        <w:rPr>
          <w:b/>
        </w:rPr>
        <w:t>.</w:t>
      </w:r>
      <w:r w:rsidR="00C80FAF">
        <w:t xml:space="preserve"> </w:t>
      </w:r>
    </w:p>
    <w:p w14:paraId="0A6BCF97" w14:textId="733865CB" w:rsidR="00484343" w:rsidRDefault="00580039" w:rsidP="00706BB2">
      <w:pPr>
        <w:pStyle w:val="Paragraphedeliste"/>
        <w:numPr>
          <w:ilvl w:val="0"/>
          <w:numId w:val="31"/>
        </w:numPr>
        <w:spacing w:line="360" w:lineRule="auto"/>
      </w:pPr>
      <w:r>
        <w:t>La d</w:t>
      </w:r>
      <w:r w:rsidR="000A7DBC">
        <w:t>iscrétisation classique</w:t>
      </w:r>
      <w:r>
        <w:t xml:space="preserve"> par la méthode des volumes finis 3D</w:t>
      </w:r>
    </w:p>
    <w:p w14:paraId="407373B9" w14:textId="56126254"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B545DD">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B545DD" w:rsidRPr="00B545DD">
        <w:rPr>
          <w:b/>
          <w:noProof/>
        </w:rPr>
        <w:t>Figure 2.3</w:t>
      </w:r>
      <w:r w:rsidR="00B545DD" w:rsidRPr="00B545DD">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3"/>
                    <a:stretch>
                      <a:fillRect/>
                    </a:stretch>
                  </pic:blipFill>
                  <pic:spPr>
                    <a:xfrm>
                      <a:off x="0" y="0"/>
                      <a:ext cx="3118422" cy="2629484"/>
                    </a:xfrm>
                    <a:prstGeom prst="rect">
                      <a:avLst/>
                    </a:prstGeom>
                  </pic:spPr>
                </pic:pic>
              </a:graphicData>
            </a:graphic>
          </wp:inline>
        </w:drawing>
      </w:r>
    </w:p>
    <w:p w14:paraId="3993A896" w14:textId="3775D6FB" w:rsidR="005C3EA4" w:rsidRPr="008C6155" w:rsidRDefault="008C6155" w:rsidP="008C6155">
      <w:pPr>
        <w:pStyle w:val="Lgende"/>
        <w:spacing w:line="360" w:lineRule="auto"/>
        <w:jc w:val="center"/>
        <w:rPr>
          <w:i w:val="0"/>
          <w:noProof/>
          <w:sz w:val="22"/>
        </w:rPr>
      </w:pPr>
      <w:bookmarkStart w:id="330" w:name="_Ref535416936"/>
      <w:r w:rsidRPr="008C6155">
        <w:rPr>
          <w:i w:val="0"/>
          <w:noProof/>
          <w:sz w:val="22"/>
        </w:rPr>
        <w:t xml:space="preserve">Figure </w:t>
      </w:r>
      <w:r w:rsidR="00377B8F">
        <w:rPr>
          <w:i w:val="0"/>
          <w:noProof/>
          <w:sz w:val="22"/>
        </w:rPr>
        <w:fldChar w:fldCharType="begin"/>
      </w:r>
      <w:r w:rsidR="00377B8F">
        <w:rPr>
          <w:i w:val="0"/>
          <w:noProof/>
          <w:sz w:val="22"/>
        </w:rPr>
        <w:instrText xml:space="preserve"> STYLEREF 2 \s </w:instrText>
      </w:r>
      <w:r w:rsidR="00377B8F">
        <w:rPr>
          <w:i w:val="0"/>
          <w:noProof/>
          <w:sz w:val="22"/>
        </w:rPr>
        <w:fldChar w:fldCharType="separate"/>
      </w:r>
      <w:r w:rsidR="00B545DD">
        <w:rPr>
          <w:i w:val="0"/>
          <w:noProof/>
          <w:sz w:val="22"/>
        </w:rPr>
        <w:t>2.3</w:t>
      </w:r>
      <w:r w:rsidR="00377B8F">
        <w:rPr>
          <w:i w:val="0"/>
          <w:noProof/>
          <w:sz w:val="22"/>
        </w:rPr>
        <w:fldChar w:fldCharType="end"/>
      </w:r>
      <w:r w:rsidR="00377B8F">
        <w:rPr>
          <w:i w:val="0"/>
          <w:noProof/>
          <w:sz w:val="22"/>
        </w:rPr>
        <w:noBreakHyphen/>
      </w:r>
      <w:r w:rsidR="00377B8F">
        <w:rPr>
          <w:i w:val="0"/>
          <w:noProof/>
          <w:sz w:val="22"/>
        </w:rPr>
        <w:fldChar w:fldCharType="begin"/>
      </w:r>
      <w:r w:rsidR="00377B8F">
        <w:rPr>
          <w:i w:val="0"/>
          <w:noProof/>
          <w:sz w:val="22"/>
        </w:rPr>
        <w:instrText xml:space="preserve"> SEQ Figure \* ARABIC \s 2 </w:instrText>
      </w:r>
      <w:r w:rsidR="00377B8F">
        <w:rPr>
          <w:i w:val="0"/>
          <w:noProof/>
          <w:sz w:val="22"/>
        </w:rPr>
        <w:fldChar w:fldCharType="separate"/>
      </w:r>
      <w:r w:rsidR="00B545DD">
        <w:rPr>
          <w:i w:val="0"/>
          <w:noProof/>
          <w:sz w:val="22"/>
        </w:rPr>
        <w:t>4</w:t>
      </w:r>
      <w:r w:rsidR="00377B8F">
        <w:rPr>
          <w:i w:val="0"/>
          <w:noProof/>
          <w:sz w:val="22"/>
        </w:rPr>
        <w:fldChar w:fldCharType="end"/>
      </w:r>
      <w:bookmarkEnd w:id="330"/>
      <w:r>
        <w:rPr>
          <w:i w:val="0"/>
          <w:noProof/>
          <w:sz w:val="22"/>
        </w:rPr>
        <w:t xml:space="preserve"> : </w:t>
      </w:r>
      <w:r w:rsidR="0085652A">
        <w:rPr>
          <w:i w:val="0"/>
          <w:noProof/>
          <w:sz w:val="22"/>
        </w:rPr>
        <w:t>L</w:t>
      </w:r>
      <w:r>
        <w:rPr>
          <w:i w:val="0"/>
          <w:noProof/>
          <w:sz w:val="22"/>
        </w:rPr>
        <w:t>e vomule de contrôle 3D utilisé pour l’équation  de l’énergie</w:t>
      </w:r>
    </w:p>
    <w:p w14:paraId="206730B5" w14:textId="77777777" w:rsidR="00DD20EB" w:rsidRDefault="00DD20EB" w:rsidP="00932B7C">
      <w:pPr>
        <w:spacing w:line="360" w:lineRule="auto"/>
        <w:ind w:firstLine="709"/>
      </w:pPr>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1" w:name="_Ref526268159"/>
            <w:r w:rsidRPr="00134F70">
              <w:rPr>
                <w:rFonts w:ascii="Times New Roman" w:eastAsia="Times New Roman" w:hAnsi="Times New Roman"/>
                <w:b/>
                <w:iCs w:val="0"/>
                <w:color w:val="auto"/>
                <w:sz w:val="22"/>
                <w:szCs w:val="22"/>
                <w:lang w:eastAsia="fr-FR"/>
              </w:rPr>
              <w:t xml:space="preserve"> </w:t>
            </w:r>
            <w:bookmarkEnd w:id="331"/>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B658D0"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 xml:space="preserve">s de contrôle </w:t>
      </w:r>
      <w:commentRangeStart w:id="332"/>
      <w:commentRangeStart w:id="333"/>
      <w:r w:rsidR="0093422C">
        <w:rPr>
          <w:rFonts w:ascii="Calibri" w:hAnsi="Calibri"/>
          <w:snapToGrid/>
          <w:color w:val="auto"/>
          <w:sz w:val="22"/>
          <w:szCs w:val="20"/>
          <w:lang w:val="fr-FR" w:eastAsia="fr-FR" w:bidi="ar-SA"/>
        </w:rPr>
        <w:t>3</w:t>
      </w:r>
      <w:r w:rsidR="0093422C" w:rsidRPr="00501B56">
        <w:rPr>
          <w:rFonts w:ascii="Calibri" w:hAnsi="Calibri"/>
          <w:snapToGrid/>
          <w:color w:val="auto"/>
          <w:sz w:val="22"/>
          <w:szCs w:val="20"/>
          <w:lang w:val="fr-FR" w:eastAsia="fr-FR" w:bidi="ar-SA"/>
        </w:rPr>
        <w:t>D</w:t>
      </w:r>
      <w:commentRangeEnd w:id="332"/>
      <w:r>
        <w:rPr>
          <w:rStyle w:val="Marquedecommentaire"/>
          <w:rFonts w:ascii="Calibri" w:hAnsi="Calibri"/>
          <w:snapToGrid/>
          <w:color w:val="auto"/>
          <w:lang w:val="fr-FR" w:eastAsia="fr-FR" w:bidi="ar-SA"/>
        </w:rPr>
        <w:commentReference w:id="332"/>
      </w:r>
      <w:commentRangeEnd w:id="333"/>
      <w:r w:rsidR="008D28DD">
        <w:rPr>
          <w:rStyle w:val="Marquedecommentaire"/>
          <w:rFonts w:ascii="Calibri" w:hAnsi="Calibri"/>
          <w:snapToGrid/>
          <w:color w:val="auto"/>
          <w:lang w:val="fr-FR" w:eastAsia="fr-FR" w:bidi="ar-SA"/>
        </w:rPr>
        <w:commentReference w:id="333"/>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B658D0"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 xml:space="preserve">ù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B658D0"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5D4CEEA1"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B545DD">
        <w:rPr>
          <w:rFonts w:ascii="Calibri" w:hAnsi="Calibri"/>
          <w:b/>
          <w:snapToGrid/>
          <w:color w:val="auto"/>
          <w:sz w:val="22"/>
          <w:szCs w:val="20"/>
          <w:lang w:val="fr-FR" w:eastAsia="fr-FR" w:bidi="ar-SA"/>
        </w:rPr>
        <w:t>[41]</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B658D0"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B658D0"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756184">
      <w:pPr>
        <w:pStyle w:val="MDPI31text"/>
        <w:spacing w:before="240" w:after="24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B658D0"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B658D0"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3B6C73B6" w:rsidR="00746F82" w:rsidRDefault="00CE55B7" w:rsidP="00DD20EB">
      <w:pPr>
        <w:pStyle w:val="Paragraphedeliste"/>
        <w:numPr>
          <w:ilvl w:val="0"/>
          <w:numId w:val="31"/>
        </w:numPr>
        <w:spacing w:before="240" w:after="240" w:line="360" w:lineRule="auto"/>
        <w:ind w:left="714" w:hanging="357"/>
      </w:pPr>
      <w:r>
        <w:t>La d</w:t>
      </w:r>
      <w:r w:rsidR="00C978D3">
        <w:t xml:space="preserve">iscrétisation </w:t>
      </w:r>
      <w:r>
        <w:t>quand la température est approximée par des polynômes de Legendre</w:t>
      </w:r>
    </w:p>
    <w:p w14:paraId="62E49907" w14:textId="5CB292B6" w:rsidR="00C9127B" w:rsidRDefault="001A7936" w:rsidP="00C978D3">
      <w:pPr>
        <w:spacing w:line="360" w:lineRule="auto"/>
        <w:ind w:firstLine="708"/>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B545DD">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 e,w,n,s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B545DD" w:rsidRPr="00B545DD">
        <w:rPr>
          <w:b/>
          <w:noProof/>
        </w:rPr>
        <w:t>Figure 2.3</w:t>
      </w:r>
      <w:r w:rsidR="00B545DD" w:rsidRPr="00B545DD">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4"/>
                    <a:stretch>
                      <a:fillRect/>
                    </a:stretch>
                  </pic:blipFill>
                  <pic:spPr>
                    <a:xfrm>
                      <a:off x="0" y="0"/>
                      <a:ext cx="3966100" cy="2309794"/>
                    </a:xfrm>
                    <a:prstGeom prst="rect">
                      <a:avLst/>
                    </a:prstGeom>
                  </pic:spPr>
                </pic:pic>
              </a:graphicData>
            </a:graphic>
          </wp:inline>
        </w:drawing>
      </w:r>
    </w:p>
    <w:p w14:paraId="7F2F3EF7" w14:textId="2378B3CE" w:rsidR="00D356A7" w:rsidRPr="00DF06F6" w:rsidRDefault="00D356A7" w:rsidP="00D356A7">
      <w:pPr>
        <w:pStyle w:val="Lgende"/>
        <w:spacing w:line="360" w:lineRule="auto"/>
        <w:jc w:val="center"/>
        <w:rPr>
          <w:i w:val="0"/>
          <w:noProof/>
          <w:sz w:val="22"/>
        </w:rPr>
      </w:pPr>
      <w:bookmarkStart w:id="334" w:name="_Ref534729764"/>
      <w:r w:rsidRPr="00DF06F6">
        <w:rPr>
          <w:i w:val="0"/>
          <w:noProof/>
          <w:sz w:val="22"/>
        </w:rPr>
        <w:t xml:space="preserve">Figure </w:t>
      </w:r>
      <w:r w:rsidR="00377B8F">
        <w:rPr>
          <w:i w:val="0"/>
          <w:noProof/>
          <w:sz w:val="22"/>
        </w:rPr>
        <w:fldChar w:fldCharType="begin"/>
      </w:r>
      <w:r w:rsidR="00377B8F">
        <w:rPr>
          <w:i w:val="0"/>
          <w:noProof/>
          <w:sz w:val="22"/>
        </w:rPr>
        <w:instrText xml:space="preserve"> STYLEREF 2 \s </w:instrText>
      </w:r>
      <w:r w:rsidR="00377B8F">
        <w:rPr>
          <w:i w:val="0"/>
          <w:noProof/>
          <w:sz w:val="22"/>
        </w:rPr>
        <w:fldChar w:fldCharType="separate"/>
      </w:r>
      <w:r w:rsidR="00B545DD">
        <w:rPr>
          <w:i w:val="0"/>
          <w:noProof/>
          <w:sz w:val="22"/>
        </w:rPr>
        <w:t>2.3</w:t>
      </w:r>
      <w:r w:rsidR="00377B8F">
        <w:rPr>
          <w:i w:val="0"/>
          <w:noProof/>
          <w:sz w:val="22"/>
        </w:rPr>
        <w:fldChar w:fldCharType="end"/>
      </w:r>
      <w:r w:rsidR="00377B8F">
        <w:rPr>
          <w:i w:val="0"/>
          <w:noProof/>
          <w:sz w:val="22"/>
        </w:rPr>
        <w:noBreakHyphen/>
      </w:r>
      <w:r w:rsidR="00377B8F">
        <w:rPr>
          <w:i w:val="0"/>
          <w:noProof/>
          <w:sz w:val="22"/>
        </w:rPr>
        <w:fldChar w:fldCharType="begin"/>
      </w:r>
      <w:r w:rsidR="00377B8F">
        <w:rPr>
          <w:i w:val="0"/>
          <w:noProof/>
          <w:sz w:val="22"/>
        </w:rPr>
        <w:instrText xml:space="preserve"> SEQ Figure \* ARABIC \s 2 </w:instrText>
      </w:r>
      <w:r w:rsidR="00377B8F">
        <w:rPr>
          <w:i w:val="0"/>
          <w:noProof/>
          <w:sz w:val="22"/>
        </w:rPr>
        <w:fldChar w:fldCharType="separate"/>
      </w:r>
      <w:r w:rsidR="00B545DD">
        <w:rPr>
          <w:i w:val="0"/>
          <w:noProof/>
          <w:sz w:val="22"/>
        </w:rPr>
        <w:t>5</w:t>
      </w:r>
      <w:r w:rsidR="00377B8F">
        <w:rPr>
          <w:i w:val="0"/>
          <w:noProof/>
          <w:sz w:val="22"/>
        </w:rPr>
        <w:fldChar w:fldCharType="end"/>
      </w:r>
      <w:bookmarkEnd w:id="334"/>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p>
    <w:p w14:paraId="62D610F1" w14:textId="7B65B3C7"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B545DD">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B658D0"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AB59151" w14:textId="77777777" w:rsidR="00DB5661" w:rsidRDefault="00DB5661" w:rsidP="004F7CBE">
      <w:pPr>
        <w:pStyle w:val="MDPI31text"/>
        <w:spacing w:before="120" w:line="360" w:lineRule="auto"/>
        <w:ind w:firstLine="709"/>
        <w:rPr>
          <w:rFonts w:ascii="Calibri" w:hAnsi="Calibri"/>
          <w:snapToGrid/>
          <w:color w:val="auto"/>
          <w:sz w:val="22"/>
          <w:szCs w:val="20"/>
          <w:lang w:val="fr-FR" w:eastAsia="fr-FR" w:bidi="ar-SA"/>
        </w:rPr>
      </w:pPr>
    </w:p>
    <w:p w14:paraId="40C25FB7" w14:textId="46B9A2DF" w:rsidR="00DB5661" w:rsidRDefault="00A87EB5" w:rsidP="00E676EE">
      <w:pPr>
        <w:pStyle w:val="MDPI31text"/>
        <w:spacing w:before="12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B658D0"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EC3A77">
      <w:pPr>
        <w:pStyle w:val="MDPI31text"/>
        <w:spacing w:before="120" w:after="12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B658D0"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EC3A77">
      <w:pPr>
        <w:pStyle w:val="MDPI31text"/>
        <w:spacing w:before="120" w:after="120"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B658D0"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B658D0"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B658D0"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B658D0"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35" w:name="_Ref535418455"/>
            <w:r w:rsidRPr="00134F70">
              <w:rPr>
                <w:rFonts w:ascii="Times New Roman" w:eastAsia="Times New Roman" w:hAnsi="Times New Roman"/>
                <w:b/>
                <w:iCs w:val="0"/>
                <w:color w:val="auto"/>
                <w:sz w:val="22"/>
                <w:szCs w:val="22"/>
                <w:lang w:eastAsia="fr-FR"/>
              </w:rPr>
              <w:t xml:space="preserve"> </w:t>
            </w:r>
            <w:bookmarkEnd w:id="335"/>
          </w:p>
        </w:tc>
      </w:tr>
    </w:tbl>
    <w:p w14:paraId="081BA2F4" w14:textId="39548D0B" w:rsidR="00AC3448" w:rsidRDefault="00A42408" w:rsidP="00EC3A77">
      <w:pPr>
        <w:spacing w:before="120" w:after="120" w:line="360" w:lineRule="auto"/>
        <w:ind w:firstLine="709"/>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B545DD">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lastRenderedPageBreak/>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w:r w:rsidR="00AC3448">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et </w:t>
      </w:r>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r w:rsidRPr="003519E6">
        <w:t>Algorithme</w:t>
      </w:r>
      <w:r>
        <w:t xml:space="preserve"> de la résolution des équations couplée.</w:t>
      </w:r>
    </w:p>
    <w:p w14:paraId="125C6D7F" w14:textId="77777777" w:rsidR="0093422C" w:rsidRDefault="0093422C" w:rsidP="0093422C"/>
    <w:p w14:paraId="7EE1682A" w14:textId="521ACC4E"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B545DD" w:rsidRPr="00B545DD">
        <w:rPr>
          <w:b/>
          <w:noProof/>
        </w:rPr>
        <w:t>Figure 2.3</w:t>
      </w:r>
      <w:r w:rsidR="00B545DD" w:rsidRPr="00B545DD">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06E5AA2D" w14:textId="77777777" w:rsidR="003519E6" w:rsidRDefault="003519E6" w:rsidP="003519E6">
      <w:pPr>
        <w:keepNext/>
        <w:spacing w:line="360" w:lineRule="auto"/>
        <w:jc w:val="center"/>
      </w:pPr>
      <w:r>
        <w:rPr>
          <w:noProof/>
          <w:lang w:eastAsia="zh-CN"/>
        </w:rPr>
        <w:drawing>
          <wp:inline distT="0" distB="0" distL="0" distR="0" wp14:anchorId="234FB1E5" wp14:editId="436863F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600" cy="3106800"/>
                    </a:xfrm>
                    <a:prstGeom prst="rect">
                      <a:avLst/>
                    </a:prstGeom>
                  </pic:spPr>
                </pic:pic>
              </a:graphicData>
            </a:graphic>
          </wp:inline>
        </w:drawing>
      </w:r>
    </w:p>
    <w:p w14:paraId="33BE36F9" w14:textId="5B1D1919" w:rsidR="003519E6" w:rsidRPr="005841B5" w:rsidRDefault="003519E6" w:rsidP="003519E6">
      <w:pPr>
        <w:pStyle w:val="Lgende"/>
        <w:spacing w:line="360" w:lineRule="auto"/>
        <w:jc w:val="center"/>
        <w:rPr>
          <w:i w:val="0"/>
          <w:noProof/>
          <w:sz w:val="22"/>
        </w:rPr>
      </w:pPr>
      <w:bookmarkStart w:id="336" w:name="_Ref525914764"/>
      <w:r w:rsidRPr="005841B5">
        <w:rPr>
          <w:i w:val="0"/>
          <w:noProof/>
          <w:sz w:val="22"/>
        </w:rPr>
        <w:t xml:space="preserve">Figure </w:t>
      </w:r>
      <w:r w:rsidR="00377B8F">
        <w:rPr>
          <w:i w:val="0"/>
          <w:noProof/>
          <w:sz w:val="22"/>
        </w:rPr>
        <w:fldChar w:fldCharType="begin"/>
      </w:r>
      <w:r w:rsidR="00377B8F">
        <w:rPr>
          <w:i w:val="0"/>
          <w:noProof/>
          <w:sz w:val="22"/>
        </w:rPr>
        <w:instrText xml:space="preserve"> STYLEREF 2 \s </w:instrText>
      </w:r>
      <w:r w:rsidR="00377B8F">
        <w:rPr>
          <w:i w:val="0"/>
          <w:noProof/>
          <w:sz w:val="22"/>
        </w:rPr>
        <w:fldChar w:fldCharType="separate"/>
      </w:r>
      <w:r w:rsidR="00B545DD">
        <w:rPr>
          <w:i w:val="0"/>
          <w:noProof/>
          <w:sz w:val="22"/>
        </w:rPr>
        <w:t>2.3</w:t>
      </w:r>
      <w:r w:rsidR="00377B8F">
        <w:rPr>
          <w:i w:val="0"/>
          <w:noProof/>
          <w:sz w:val="22"/>
        </w:rPr>
        <w:fldChar w:fldCharType="end"/>
      </w:r>
      <w:r w:rsidR="00377B8F">
        <w:rPr>
          <w:i w:val="0"/>
          <w:noProof/>
          <w:sz w:val="22"/>
        </w:rPr>
        <w:noBreakHyphen/>
      </w:r>
      <w:r w:rsidR="00377B8F">
        <w:rPr>
          <w:i w:val="0"/>
          <w:noProof/>
          <w:sz w:val="22"/>
        </w:rPr>
        <w:fldChar w:fldCharType="begin"/>
      </w:r>
      <w:r w:rsidR="00377B8F">
        <w:rPr>
          <w:i w:val="0"/>
          <w:noProof/>
          <w:sz w:val="22"/>
        </w:rPr>
        <w:instrText xml:space="preserve"> SEQ Figure \* ARABIC \s 2 </w:instrText>
      </w:r>
      <w:r w:rsidR="00377B8F">
        <w:rPr>
          <w:i w:val="0"/>
          <w:noProof/>
          <w:sz w:val="22"/>
        </w:rPr>
        <w:fldChar w:fldCharType="separate"/>
      </w:r>
      <w:r w:rsidR="00B545DD">
        <w:rPr>
          <w:i w:val="0"/>
          <w:noProof/>
          <w:sz w:val="22"/>
        </w:rPr>
        <w:t>6</w:t>
      </w:r>
      <w:r w:rsidR="00377B8F">
        <w:rPr>
          <w:i w:val="0"/>
          <w:noProof/>
          <w:sz w:val="22"/>
        </w:rPr>
        <w:fldChar w:fldCharType="end"/>
      </w:r>
      <w:bookmarkEnd w:id="336"/>
      <w:r>
        <w:rPr>
          <w:i w:val="0"/>
          <w:noProof/>
          <w:sz w:val="22"/>
        </w:rPr>
        <w:t> : algorithme du calcul THD</w:t>
      </w:r>
    </w:p>
    <w:p w14:paraId="29B78B39" w14:textId="77777777" w:rsidR="0093422C" w:rsidRDefault="0093422C" w:rsidP="006919F1">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0164DCE2" w14:textId="77777777" w:rsidR="0093422C" w:rsidRDefault="0093422C" w:rsidP="006919F1">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157A6F0B" w14:textId="528E408C" w:rsidR="0093422C" w:rsidRDefault="0093422C" w:rsidP="006919F1">
      <w:pPr>
        <w:spacing w:line="360" w:lineRule="auto"/>
        <w:ind w:firstLine="708"/>
      </w:pPr>
      <w:r>
        <w:t xml:space="preserve">Etape 3 : Les composantes du champ de vitesse sont calculées </w:t>
      </w:r>
      <w:r w:rsidR="008F4E08">
        <w:t>à partir des</w:t>
      </w:r>
      <w:r>
        <w:t xml:space="preserve"> résultats des champs de pression et de viscosité.</w:t>
      </w:r>
    </w:p>
    <w:p w14:paraId="1502C188" w14:textId="6BA9DF1B" w:rsidR="0093422C" w:rsidRDefault="0093422C" w:rsidP="006919F1">
      <w:pPr>
        <w:spacing w:line="360" w:lineRule="auto"/>
        <w:ind w:firstLine="708"/>
      </w:pPr>
      <w:r>
        <w:t>Etape 4 :</w:t>
      </w:r>
      <w:r w:rsidR="00AC3448">
        <w:t xml:space="preserve"> </w:t>
      </w:r>
      <w:r>
        <w:t>L’équation de l’énergie 3D est résolue à partir du champ de vitesse.</w:t>
      </w:r>
    </w:p>
    <w:p w14:paraId="25C736CB" w14:textId="77777777" w:rsidR="0093422C" w:rsidRDefault="0093422C" w:rsidP="0093422C">
      <w:pPr>
        <w:spacing w:line="360" w:lineRule="auto"/>
      </w:pPr>
      <w:r>
        <w:lastRenderedPageBreak/>
        <w:t xml:space="preserve">Tant que les champs de pression et température ne sont pas stabilisées, ces 4 étapes se répètent avec une mise à jour du fluide à l’issue de chaque itération. A la fin de la résolution, les champs de température et pression sont obtenus, ainsi que le flux thermique aux parois. Ces flux servent des conditions aux limites au modèle thermique des solides.  </w:t>
      </w:r>
    </w:p>
    <w:p w14:paraId="668DC44D" w14:textId="6ADDD3BB" w:rsidR="0093422C" w:rsidRDefault="008F4E08" w:rsidP="0093422C">
      <w:pPr>
        <w:spacing w:line="360" w:lineRule="auto"/>
        <w:ind w:firstLine="708"/>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w:t>
      </w:r>
      <w:r w:rsidR="00AC3448" w:rsidRPr="00AC3448">
        <w:rPr>
          <w:highlight w:val="yellow"/>
        </w:rPr>
        <w:t xml:space="preserve">de calcul apportée par un nombre réduit d’inconnues suivant l’épaisseur du film </w:t>
      </w:r>
      <w:r w:rsidRPr="00AC3448">
        <w:rPr>
          <w:highlight w:val="yellow"/>
        </w:rPr>
        <w:t xml:space="preserve">est </w:t>
      </w:r>
      <w:commentRangeStart w:id="337"/>
      <w:commentRangeStart w:id="338"/>
      <w:r w:rsidRPr="00AC3448">
        <w:rPr>
          <w:highlight w:val="yellow"/>
        </w:rPr>
        <w:t>significative</w:t>
      </w:r>
      <w:commentRangeEnd w:id="337"/>
      <w:r w:rsidR="00AC3448">
        <w:rPr>
          <w:rStyle w:val="Marquedecommentaire"/>
        </w:rPr>
        <w:commentReference w:id="337"/>
      </w:r>
      <w:commentRangeEnd w:id="338"/>
      <w:r w:rsidR="002C4D7E">
        <w:rPr>
          <w:rStyle w:val="Marquedecommentaire"/>
        </w:rPr>
        <w:commentReference w:id="338"/>
      </w:r>
      <w:r w:rsidR="0093422C" w:rsidRPr="00AC3448">
        <w:rPr>
          <w:highlight w:val="yellow"/>
        </w:rPr>
        <w:t>.</w:t>
      </w:r>
    </w:p>
    <w:p w14:paraId="1D17670F" w14:textId="34ACDCFE" w:rsidR="0093422C" w:rsidRDefault="0093422C" w:rsidP="00B74996">
      <w:pPr>
        <w:pStyle w:val="Titre2"/>
        <w:ind w:left="709"/>
      </w:pPr>
      <w:bookmarkStart w:id="339" w:name="_Toc535512899"/>
      <w:r>
        <w:t>Efforts générés dans paliers hydrodynamiques</w:t>
      </w:r>
      <w:bookmarkEnd w:id="339"/>
    </w:p>
    <w:p w14:paraId="66D40BD0" w14:textId="77777777" w:rsidR="000B533E" w:rsidRPr="000B533E" w:rsidRDefault="000B533E" w:rsidP="000B533E"/>
    <w:p w14:paraId="25D95A2E" w14:textId="058A3E9B" w:rsidR="0093422C" w:rsidRPr="00D14956" w:rsidRDefault="00092B1D" w:rsidP="00724D90">
      <w:pPr>
        <w:spacing w:line="360" w:lineRule="auto"/>
      </w:pPr>
      <w:r>
        <w:t>L</w:t>
      </w:r>
      <w:r w:rsidR="0093422C"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rsidR="0093422C">
        <w:t xml:space="preserve"> (</w:t>
      </w:r>
      <w:r w:rsidR="0093422C" w:rsidRPr="005F16FF">
        <w:rPr>
          <w:b/>
        </w:rPr>
        <w:fldChar w:fldCharType="begin"/>
      </w:r>
      <w:r w:rsidR="0093422C" w:rsidRPr="005F16FF">
        <w:rPr>
          <w:b/>
        </w:rPr>
        <w:instrText xml:space="preserve"> REF _Ref526328409 \h  \* MERGEFORMAT </w:instrText>
      </w:r>
      <w:r w:rsidR="0093422C" w:rsidRPr="005F16FF">
        <w:rPr>
          <w:b/>
        </w:rPr>
      </w:r>
      <w:r w:rsidR="0093422C" w:rsidRPr="005F16FF">
        <w:rPr>
          <w:b/>
        </w:rPr>
        <w:fldChar w:fldCharType="separate"/>
      </w:r>
      <w:r w:rsidR="00B545DD" w:rsidRPr="00B545DD">
        <w:rPr>
          <w:b/>
        </w:rPr>
        <w:t>Figure 2.2</w:t>
      </w:r>
      <w:r w:rsidR="00B545DD" w:rsidRPr="00B545DD">
        <w:rPr>
          <w:b/>
        </w:rPr>
        <w:noBreakHyphen/>
        <w:t>1</w:t>
      </w:r>
      <w:r w:rsidR="0093422C" w:rsidRPr="005F16FF">
        <w:rPr>
          <w:b/>
        </w:rPr>
        <w:fldChar w:fldCharType="end"/>
      </w:r>
      <w:r w:rsidR="0093422C" w:rsidRPr="00317C9E">
        <w:t>)</w:t>
      </w:r>
      <w:r w:rsidR="0093422C" w:rsidRPr="00D14956">
        <w:t xml:space="preserve">, </w:t>
      </w:r>
      <w:r>
        <w:t>sont</w:t>
      </w:r>
      <w:r w:rsidR="0093422C"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3422C" w:rsidRPr="00AA3E05" w14:paraId="463C8F17" w14:textId="77777777" w:rsidTr="00FE1F2E">
        <w:trPr>
          <w:trHeight w:val="635"/>
          <w:tblHeader/>
          <w:jc w:val="center"/>
        </w:trPr>
        <w:tc>
          <w:tcPr>
            <w:tcW w:w="7943" w:type="dxa"/>
            <w:vAlign w:val="center"/>
          </w:tcPr>
          <w:p w14:paraId="1E65653D" w14:textId="78B15B81" w:rsidR="0093422C" w:rsidRPr="00D51381" w:rsidRDefault="00B658D0" w:rsidP="00FE1F2E">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32E9966C" w14:textId="77777777" w:rsidR="0093422C" w:rsidRPr="001C390D" w:rsidRDefault="0093422C"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806F9A0" w14:textId="3FDCC8CC" w:rsidR="00092B1D" w:rsidRPr="00D14956" w:rsidRDefault="00092B1D" w:rsidP="00092B1D">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1D82CBD2" w14:textId="7CF4DFA2" w:rsidR="0093422C" w:rsidRDefault="0093422C" w:rsidP="00B74996">
      <w:pPr>
        <w:pStyle w:val="Titre2"/>
        <w:ind w:left="709"/>
      </w:pPr>
      <w:bookmarkStart w:id="340" w:name="_Toc535512900"/>
      <w:r>
        <w:t>Études de cas d’un palier avec deux lobes</w:t>
      </w:r>
      <w:bookmarkEnd w:id="340"/>
    </w:p>
    <w:p w14:paraId="3DD1E7B1" w14:textId="77777777" w:rsidR="0093422C" w:rsidRDefault="0093422C" w:rsidP="0093422C">
      <w:pPr>
        <w:spacing w:line="360" w:lineRule="auto"/>
      </w:pPr>
    </w:p>
    <w:p w14:paraId="38B2582E" w14:textId="73E075BE" w:rsidR="0093422C" w:rsidRDefault="0093422C" w:rsidP="003D2705">
      <w:pPr>
        <w:spacing w:line="360" w:lineRule="auto"/>
        <w:ind w:firstLine="708"/>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B545DD">
        <w:rPr>
          <w:b/>
        </w:rPr>
        <w:t>[46]</w:t>
      </w:r>
      <w:r w:rsidRPr="00B50692">
        <w:rPr>
          <w:b/>
        </w:rPr>
        <w:fldChar w:fldCharType="end"/>
      </w:r>
      <w:r>
        <w:t xml:space="preserve"> a été choisi pour tester et valider la modélisation du palier.  La géométrie du palier et  les caractéristiques du lubrifiant sont présentées dans la </w:t>
      </w:r>
      <w:r w:rsidRPr="00B50692">
        <w:rPr>
          <w:b/>
        </w:rPr>
        <w:fldChar w:fldCharType="begin"/>
      </w:r>
      <w:r w:rsidRPr="00B50692">
        <w:rPr>
          <w:b/>
        </w:rPr>
        <w:instrText xml:space="preserve"> REF _Ref476837092 \h  \* MERGEFORMAT </w:instrText>
      </w:r>
      <w:r w:rsidRPr="00B50692">
        <w:rPr>
          <w:b/>
        </w:rPr>
      </w:r>
      <w:r w:rsidRPr="00B50692">
        <w:rPr>
          <w:b/>
        </w:rPr>
        <w:fldChar w:fldCharType="separate"/>
      </w:r>
      <w:r w:rsidR="00B545DD" w:rsidRPr="00B545DD">
        <w:rPr>
          <w:b/>
          <w:szCs w:val="22"/>
        </w:rPr>
        <w:t xml:space="preserve">Figure </w:t>
      </w:r>
      <w:r w:rsidR="00B545DD" w:rsidRPr="00B545DD">
        <w:rPr>
          <w:b/>
          <w:i/>
          <w:iCs/>
          <w:noProof/>
          <w:szCs w:val="22"/>
        </w:rPr>
        <w:t>2.5</w:t>
      </w:r>
      <w:r w:rsidR="00B545DD" w:rsidRPr="00B545DD">
        <w:rPr>
          <w:b/>
          <w:i/>
          <w:iCs/>
          <w:noProof/>
          <w:szCs w:val="22"/>
        </w:rPr>
        <w:noBreakHyphen/>
        <w:t>1</w:t>
      </w:r>
      <w:r w:rsidRPr="00B50692">
        <w:rPr>
          <w:b/>
        </w:rPr>
        <w:fldChar w:fldCharType="end"/>
      </w:r>
      <w:r>
        <w:t xml:space="preserve"> et le </w:t>
      </w:r>
      <w:r w:rsidRPr="003F2FCB">
        <w:rPr>
          <w:b/>
        </w:rPr>
        <w:fldChar w:fldCharType="begin"/>
      </w:r>
      <w:r w:rsidRPr="003F2FCB">
        <w:rPr>
          <w:b/>
        </w:rPr>
        <w:instrText xml:space="preserve"> REF _Ref476837107 \h  \* MERGEFORMAT </w:instrText>
      </w:r>
      <w:r w:rsidRPr="003F2FCB">
        <w:rPr>
          <w:b/>
        </w:rPr>
      </w:r>
      <w:r w:rsidRPr="003F2FCB">
        <w:rPr>
          <w:b/>
        </w:rPr>
        <w:fldChar w:fldCharType="separate"/>
      </w:r>
      <w:r w:rsidR="00B545DD" w:rsidRPr="00B545DD">
        <w:rPr>
          <w:b/>
          <w:szCs w:val="22"/>
        </w:rPr>
        <w:t xml:space="preserve">Tableau </w:t>
      </w:r>
      <w:r w:rsidR="00B545DD" w:rsidRPr="00B545DD">
        <w:rPr>
          <w:b/>
          <w:i/>
          <w:iCs/>
          <w:noProof/>
          <w:szCs w:val="22"/>
        </w:rPr>
        <w:t>2.5</w:t>
      </w:r>
      <w:r w:rsidR="00B545DD" w:rsidRPr="00B545DD">
        <w:rPr>
          <w:b/>
          <w:i/>
          <w:iCs/>
          <w:noProof/>
          <w:szCs w:val="22"/>
        </w:rPr>
        <w:noBreakHyphen/>
        <w:t>1</w:t>
      </w:r>
      <w:r w:rsidRPr="003F2FCB">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0556" cy="2480807"/>
                    </a:xfrm>
                    <a:prstGeom prst="rect">
                      <a:avLst/>
                    </a:prstGeom>
                  </pic:spPr>
                </pic:pic>
              </a:graphicData>
            </a:graphic>
          </wp:inline>
        </w:drawing>
      </w:r>
    </w:p>
    <w:p w14:paraId="645007B7" w14:textId="0CC491F0" w:rsidR="00724D90" w:rsidRPr="004447C8" w:rsidRDefault="00724D90" w:rsidP="00724D90">
      <w:pPr>
        <w:pStyle w:val="Lgende"/>
        <w:spacing w:line="360" w:lineRule="auto"/>
        <w:jc w:val="center"/>
        <w:rPr>
          <w:i w:val="0"/>
          <w:iCs w:val="0"/>
          <w:color w:val="auto"/>
          <w:sz w:val="22"/>
          <w:szCs w:val="22"/>
        </w:rPr>
      </w:pPr>
      <w:bookmarkStart w:id="341" w:name="_Ref476837092"/>
      <w:r w:rsidRPr="004447C8">
        <w:rPr>
          <w:i w:val="0"/>
          <w:iCs w:val="0"/>
          <w:color w:val="auto"/>
          <w:sz w:val="22"/>
          <w:szCs w:val="22"/>
        </w:rPr>
        <w:t xml:space="preserve">Figure </w:t>
      </w:r>
      <w:r w:rsidR="00377B8F">
        <w:rPr>
          <w:i w:val="0"/>
          <w:iCs w:val="0"/>
          <w:color w:val="auto"/>
          <w:sz w:val="22"/>
          <w:szCs w:val="22"/>
        </w:rPr>
        <w:fldChar w:fldCharType="begin"/>
      </w:r>
      <w:r w:rsidR="00377B8F">
        <w:rPr>
          <w:i w:val="0"/>
          <w:iCs w:val="0"/>
          <w:color w:val="auto"/>
          <w:sz w:val="22"/>
          <w:szCs w:val="22"/>
        </w:rPr>
        <w:instrText xml:space="preserve"> STYLEREF 2 \s </w:instrText>
      </w:r>
      <w:r w:rsidR="00377B8F">
        <w:rPr>
          <w:i w:val="0"/>
          <w:iCs w:val="0"/>
          <w:color w:val="auto"/>
          <w:sz w:val="22"/>
          <w:szCs w:val="22"/>
        </w:rPr>
        <w:fldChar w:fldCharType="separate"/>
      </w:r>
      <w:r w:rsidR="00B545DD">
        <w:rPr>
          <w:i w:val="0"/>
          <w:iCs w:val="0"/>
          <w:noProof/>
          <w:color w:val="auto"/>
          <w:sz w:val="22"/>
          <w:szCs w:val="22"/>
        </w:rPr>
        <w:t>2.5</w:t>
      </w:r>
      <w:r w:rsidR="00377B8F">
        <w:rPr>
          <w:i w:val="0"/>
          <w:iCs w:val="0"/>
          <w:color w:val="auto"/>
          <w:sz w:val="22"/>
          <w:szCs w:val="22"/>
        </w:rPr>
        <w:fldChar w:fldCharType="end"/>
      </w:r>
      <w:r w:rsidR="00377B8F">
        <w:rPr>
          <w:i w:val="0"/>
          <w:iCs w:val="0"/>
          <w:color w:val="auto"/>
          <w:sz w:val="22"/>
          <w:szCs w:val="22"/>
        </w:rPr>
        <w:noBreakHyphen/>
      </w:r>
      <w:r w:rsidR="00377B8F">
        <w:rPr>
          <w:i w:val="0"/>
          <w:iCs w:val="0"/>
          <w:color w:val="auto"/>
          <w:sz w:val="22"/>
          <w:szCs w:val="22"/>
        </w:rPr>
        <w:fldChar w:fldCharType="begin"/>
      </w:r>
      <w:r w:rsidR="00377B8F">
        <w:rPr>
          <w:i w:val="0"/>
          <w:iCs w:val="0"/>
          <w:color w:val="auto"/>
          <w:sz w:val="22"/>
          <w:szCs w:val="22"/>
        </w:rPr>
        <w:instrText xml:space="preserve"> SEQ Figure \* ARABIC \s 2 </w:instrText>
      </w:r>
      <w:r w:rsidR="00377B8F">
        <w:rPr>
          <w:i w:val="0"/>
          <w:iCs w:val="0"/>
          <w:color w:val="auto"/>
          <w:sz w:val="22"/>
          <w:szCs w:val="22"/>
        </w:rPr>
        <w:fldChar w:fldCharType="separate"/>
      </w:r>
      <w:r w:rsidR="00B545DD">
        <w:rPr>
          <w:i w:val="0"/>
          <w:iCs w:val="0"/>
          <w:noProof/>
          <w:color w:val="auto"/>
          <w:sz w:val="22"/>
          <w:szCs w:val="22"/>
        </w:rPr>
        <w:t>1</w:t>
      </w:r>
      <w:r w:rsidR="00377B8F">
        <w:rPr>
          <w:i w:val="0"/>
          <w:iCs w:val="0"/>
          <w:color w:val="auto"/>
          <w:sz w:val="22"/>
          <w:szCs w:val="22"/>
        </w:rPr>
        <w:fldChar w:fldCharType="end"/>
      </w:r>
      <w:bookmarkEnd w:id="341"/>
      <w:r>
        <w:rPr>
          <w:i w:val="0"/>
          <w:iCs w:val="0"/>
          <w:color w:val="auto"/>
          <w:sz w:val="22"/>
          <w:szCs w:val="22"/>
        </w:rPr>
        <w:t xml:space="preserve"> la géométrie du palier</w:t>
      </w:r>
    </w:p>
    <w:p w14:paraId="63128A4F" w14:textId="77777777" w:rsidR="00092B1D" w:rsidRPr="004447C8" w:rsidRDefault="00092B1D" w:rsidP="00092B1D">
      <w:pPr>
        <w:pStyle w:val="Lgende"/>
        <w:jc w:val="center"/>
        <w:rPr>
          <w:i w:val="0"/>
          <w:iCs w:val="0"/>
          <w:color w:val="auto"/>
          <w:sz w:val="22"/>
          <w:szCs w:val="22"/>
        </w:rPr>
      </w:pPr>
      <w:bookmarkStart w:id="342" w:name="_Ref476837107"/>
      <w:r w:rsidRPr="004447C8">
        <w:rPr>
          <w:i w:val="0"/>
          <w:iCs w:val="0"/>
          <w:color w:val="auto"/>
          <w:sz w:val="22"/>
          <w:szCs w:val="22"/>
        </w:rPr>
        <w:lastRenderedPageBreak/>
        <w:t xml:space="preserve">Tableau </w:t>
      </w:r>
      <w:r>
        <w:rPr>
          <w:i w:val="0"/>
          <w:iCs w:val="0"/>
          <w:color w:val="auto"/>
          <w:sz w:val="22"/>
          <w:szCs w:val="22"/>
        </w:rPr>
        <w:fldChar w:fldCharType="begin"/>
      </w:r>
      <w:r>
        <w:rPr>
          <w:i w:val="0"/>
          <w:iCs w:val="0"/>
          <w:color w:val="auto"/>
          <w:sz w:val="22"/>
          <w:szCs w:val="22"/>
        </w:rPr>
        <w:instrText xml:space="preserve"> STYLEREF 2 \s </w:instrText>
      </w:r>
      <w:r>
        <w:rPr>
          <w:i w:val="0"/>
          <w:iCs w:val="0"/>
          <w:color w:val="auto"/>
          <w:sz w:val="22"/>
          <w:szCs w:val="22"/>
        </w:rPr>
        <w:fldChar w:fldCharType="separate"/>
      </w:r>
      <w:r w:rsidR="00B545DD">
        <w:rPr>
          <w:i w:val="0"/>
          <w:iCs w:val="0"/>
          <w:noProof/>
          <w:color w:val="auto"/>
          <w:sz w:val="22"/>
          <w:szCs w:val="22"/>
        </w:rPr>
        <w:t>2.5</w:t>
      </w:r>
      <w:r>
        <w:rPr>
          <w:i w:val="0"/>
          <w:iCs w:val="0"/>
          <w:color w:val="auto"/>
          <w:sz w:val="22"/>
          <w:szCs w:val="22"/>
        </w:rPr>
        <w:fldChar w:fldCharType="end"/>
      </w:r>
      <w:r>
        <w:rPr>
          <w:i w:val="0"/>
          <w:iCs w:val="0"/>
          <w:color w:val="auto"/>
          <w:sz w:val="22"/>
          <w:szCs w:val="22"/>
        </w:rPr>
        <w:noBreakHyphen/>
      </w:r>
      <w:r>
        <w:rPr>
          <w:i w:val="0"/>
          <w:iCs w:val="0"/>
          <w:color w:val="auto"/>
          <w:sz w:val="22"/>
          <w:szCs w:val="22"/>
        </w:rPr>
        <w:fldChar w:fldCharType="begin"/>
      </w:r>
      <w:r>
        <w:rPr>
          <w:i w:val="0"/>
          <w:iCs w:val="0"/>
          <w:color w:val="auto"/>
          <w:sz w:val="22"/>
          <w:szCs w:val="22"/>
        </w:rPr>
        <w:instrText xml:space="preserve"> SEQ Tableau \* ARABIC \s 2 </w:instrText>
      </w:r>
      <w:r>
        <w:rPr>
          <w:i w:val="0"/>
          <w:iCs w:val="0"/>
          <w:color w:val="auto"/>
          <w:sz w:val="22"/>
          <w:szCs w:val="22"/>
        </w:rPr>
        <w:fldChar w:fldCharType="separate"/>
      </w:r>
      <w:r w:rsidR="00B545DD">
        <w:rPr>
          <w:i w:val="0"/>
          <w:iCs w:val="0"/>
          <w:noProof/>
          <w:color w:val="auto"/>
          <w:sz w:val="22"/>
          <w:szCs w:val="22"/>
        </w:rPr>
        <w:t>1</w:t>
      </w:r>
      <w:r>
        <w:rPr>
          <w:i w:val="0"/>
          <w:iCs w:val="0"/>
          <w:color w:val="auto"/>
          <w:sz w:val="22"/>
          <w:szCs w:val="22"/>
        </w:rPr>
        <w:fldChar w:fldCharType="end"/>
      </w:r>
      <w:bookmarkEnd w:id="342"/>
      <w:r>
        <w:rPr>
          <w:i w:val="0"/>
          <w:iCs w:val="0"/>
          <w:color w:val="auto"/>
          <w:sz w:val="22"/>
          <w:szCs w:val="22"/>
        </w:rPr>
        <w:t> : Caractéristiques géométriques et du lubrifiant</w:t>
      </w:r>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3F4A69">
      <w:pPr>
        <w:spacing w:before="240" w:line="360" w:lineRule="auto"/>
        <w:ind w:firstLine="709"/>
        <w:rPr>
          <w:bCs/>
        </w:rPr>
      </w:pPr>
      <w:r w:rsidRPr="001B7FB7">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D019864" w:rsidR="0093422C" w:rsidRDefault="0093422C" w:rsidP="003F4A69">
      <w:pPr>
        <w:spacing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B545DD" w:rsidRPr="00B545DD">
        <w:rPr>
          <w:b/>
          <w:bCs/>
          <w:iCs/>
        </w:rPr>
        <w:t xml:space="preserve">Tableau </w:t>
      </w:r>
      <w:r w:rsidR="00B545DD" w:rsidRPr="00B545DD">
        <w:rPr>
          <w:b/>
          <w:bCs/>
          <w:iCs/>
          <w:noProof/>
        </w:rPr>
        <w:t>2.5</w:t>
      </w:r>
      <w:r w:rsidR="00B545DD" w:rsidRPr="00B545DD">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258B0CA5"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343" w:name="_Ref528707371"/>
      <w:r w:rsidRPr="00E65649">
        <w:rPr>
          <w:rFonts w:ascii="Calibri" w:eastAsia="Times New Roman" w:hAnsi="Calibri" w:cs="Times New Roman"/>
          <w:bCs/>
          <w:i w:val="0"/>
          <w:iCs w:val="0"/>
          <w:color w:val="auto"/>
          <w:sz w:val="22"/>
          <w:szCs w:val="20"/>
          <w:lang w:eastAsia="fr-FR"/>
        </w:rPr>
        <w:t xml:space="preserve">Tableau </w:t>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STYLEREF 2 \s </w:instrText>
      </w:r>
      <w:r>
        <w:rPr>
          <w:rFonts w:ascii="Calibri" w:eastAsia="Times New Roman" w:hAnsi="Calibri" w:cs="Times New Roman"/>
          <w:bCs/>
          <w:i w:val="0"/>
          <w:iCs w:val="0"/>
          <w:color w:val="auto"/>
          <w:sz w:val="22"/>
          <w:szCs w:val="20"/>
          <w:lang w:eastAsia="fr-FR"/>
        </w:rPr>
        <w:fldChar w:fldCharType="separate"/>
      </w:r>
      <w:r w:rsidR="00B545DD">
        <w:rPr>
          <w:rFonts w:ascii="Calibri" w:eastAsia="Times New Roman" w:hAnsi="Calibri" w:cs="Times New Roman"/>
          <w:bCs/>
          <w:i w:val="0"/>
          <w:iCs w:val="0"/>
          <w:noProof/>
          <w:color w:val="auto"/>
          <w:sz w:val="22"/>
          <w:szCs w:val="20"/>
          <w:lang w:eastAsia="fr-FR"/>
        </w:rPr>
        <w:t>2.5</w:t>
      </w:r>
      <w:r>
        <w:rPr>
          <w:rFonts w:ascii="Calibri" w:eastAsia="Times New Roman" w:hAnsi="Calibri" w:cs="Times New Roman"/>
          <w:bCs/>
          <w:i w:val="0"/>
          <w:iCs w:val="0"/>
          <w:color w:val="auto"/>
          <w:sz w:val="22"/>
          <w:szCs w:val="20"/>
          <w:lang w:eastAsia="fr-FR"/>
        </w:rPr>
        <w:fldChar w:fldCharType="end"/>
      </w:r>
      <w:r>
        <w:rPr>
          <w:rFonts w:ascii="Calibri" w:eastAsia="Times New Roman" w:hAnsi="Calibri" w:cs="Times New Roman"/>
          <w:bCs/>
          <w:i w:val="0"/>
          <w:iCs w:val="0"/>
          <w:color w:val="auto"/>
          <w:sz w:val="22"/>
          <w:szCs w:val="20"/>
          <w:lang w:eastAsia="fr-FR"/>
        </w:rPr>
        <w:noBreakHyphen/>
      </w:r>
      <w:r>
        <w:rPr>
          <w:rFonts w:ascii="Calibri" w:eastAsia="Times New Roman" w:hAnsi="Calibri" w:cs="Times New Roman"/>
          <w:bCs/>
          <w:i w:val="0"/>
          <w:iCs w:val="0"/>
          <w:color w:val="auto"/>
          <w:sz w:val="22"/>
          <w:szCs w:val="20"/>
          <w:lang w:eastAsia="fr-FR"/>
        </w:rPr>
        <w:fldChar w:fldCharType="begin"/>
      </w:r>
      <w:r>
        <w:rPr>
          <w:rFonts w:ascii="Calibri" w:eastAsia="Times New Roman" w:hAnsi="Calibri" w:cs="Times New Roman"/>
          <w:bCs/>
          <w:i w:val="0"/>
          <w:iCs w:val="0"/>
          <w:color w:val="auto"/>
          <w:sz w:val="22"/>
          <w:szCs w:val="20"/>
          <w:lang w:eastAsia="fr-FR"/>
        </w:rPr>
        <w:instrText xml:space="preserve"> SEQ Tableau \* ARABIC \s 2 </w:instrText>
      </w:r>
      <w:r>
        <w:rPr>
          <w:rFonts w:ascii="Calibri" w:eastAsia="Times New Roman" w:hAnsi="Calibri" w:cs="Times New Roman"/>
          <w:bCs/>
          <w:i w:val="0"/>
          <w:iCs w:val="0"/>
          <w:color w:val="auto"/>
          <w:sz w:val="22"/>
          <w:szCs w:val="20"/>
          <w:lang w:eastAsia="fr-FR"/>
        </w:rPr>
        <w:fldChar w:fldCharType="separate"/>
      </w:r>
      <w:r w:rsidR="00B545DD">
        <w:rPr>
          <w:rFonts w:ascii="Calibri" w:eastAsia="Times New Roman" w:hAnsi="Calibri" w:cs="Times New Roman"/>
          <w:bCs/>
          <w:i w:val="0"/>
          <w:iCs w:val="0"/>
          <w:noProof/>
          <w:color w:val="auto"/>
          <w:sz w:val="22"/>
          <w:szCs w:val="20"/>
          <w:lang w:eastAsia="fr-FR"/>
        </w:rPr>
        <w:t>2</w:t>
      </w:r>
      <w:r>
        <w:rPr>
          <w:rFonts w:ascii="Calibri" w:eastAsia="Times New Roman" w:hAnsi="Calibri" w:cs="Times New Roman"/>
          <w:bCs/>
          <w:i w:val="0"/>
          <w:iCs w:val="0"/>
          <w:color w:val="auto"/>
          <w:sz w:val="22"/>
          <w:szCs w:val="20"/>
          <w:lang w:eastAsia="fr-FR"/>
        </w:rPr>
        <w:fldChar w:fldCharType="end"/>
      </w:r>
      <w:bookmarkEnd w:id="343"/>
      <w:r>
        <w:rPr>
          <w:rFonts w:ascii="Calibri" w:eastAsia="Times New Roman" w:hAnsi="Calibri" w:cs="Times New Roman"/>
          <w:bCs/>
          <w:i w:val="0"/>
          <w:iCs w:val="0"/>
          <w:color w:val="auto"/>
          <w:sz w:val="22"/>
          <w:szCs w:val="20"/>
          <w:lang w:eastAsia="fr-FR"/>
        </w:rPr>
        <w:t> : Trois configurations de calcul avec les conditions aux limites</w:t>
      </w:r>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1B7FB7">
      <w:pPr>
        <w:spacing w:line="360" w:lineRule="auto"/>
        <w:ind w:firstLine="708"/>
        <w:rPr>
          <w:sz w:val="23"/>
          <w:szCs w:val="23"/>
        </w:rPr>
      </w:pPr>
      <w:r>
        <w:rPr>
          <w:lang w:eastAsia="zh-CN"/>
        </w:rPr>
        <w:lastRenderedPageBreak/>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4867DCE8"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B545DD" w:rsidRPr="00B545DD">
        <w:rPr>
          <w:b/>
        </w:rPr>
        <w:t xml:space="preserve">Figure </w:t>
      </w:r>
      <w:r w:rsidR="00B545DD" w:rsidRPr="00B545DD">
        <w:rPr>
          <w:b/>
          <w:noProof/>
        </w:rPr>
        <w:t>2.5</w:t>
      </w:r>
      <w:r w:rsidR="00B545DD" w:rsidRPr="00B545DD">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B545DD" w:rsidRPr="00B545DD">
        <w:rPr>
          <w:b/>
        </w:rPr>
        <w:t>Figure</w:t>
      </w:r>
      <w:r w:rsidR="00B545DD" w:rsidRPr="00B545DD">
        <w:rPr>
          <w:b/>
          <w:noProof/>
        </w:rPr>
        <w:t xml:space="preserve"> 2.5</w:t>
      </w:r>
      <w:r w:rsidR="00B545DD" w:rsidRPr="00B545DD">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9"/>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67F6F2B4" w:rsidR="0093422C" w:rsidRDefault="0093422C" w:rsidP="00E75151">
      <w:pPr>
        <w:jc w:val="center"/>
      </w:pPr>
      <w:bookmarkStart w:id="344" w:name="_Ref524006364"/>
      <w:r w:rsidRPr="003B2745">
        <w:t xml:space="preserve">Figure </w:t>
      </w:r>
      <w:r w:rsidR="00377B8F">
        <w:fldChar w:fldCharType="begin"/>
      </w:r>
      <w:r w:rsidR="00377B8F">
        <w:instrText xml:space="preserve"> STYLEREF 2 \s </w:instrText>
      </w:r>
      <w:r w:rsidR="00377B8F">
        <w:fldChar w:fldCharType="separate"/>
      </w:r>
      <w:r w:rsidR="00B545DD">
        <w:rPr>
          <w:noProof/>
        </w:rPr>
        <w:t>2.5</w:t>
      </w:r>
      <w:r w:rsidR="00377B8F">
        <w:fldChar w:fldCharType="end"/>
      </w:r>
      <w:r w:rsidR="00377B8F">
        <w:noBreakHyphen/>
      </w:r>
      <w:r w:rsidR="00377B8F">
        <w:fldChar w:fldCharType="begin"/>
      </w:r>
      <w:r w:rsidR="00377B8F">
        <w:instrText xml:space="preserve"> SEQ Figure \* ARABIC \s 2 </w:instrText>
      </w:r>
      <w:r w:rsidR="00377B8F">
        <w:fldChar w:fldCharType="separate"/>
      </w:r>
      <w:r w:rsidR="00B545DD">
        <w:rPr>
          <w:noProof/>
        </w:rPr>
        <w:t>2</w:t>
      </w:r>
      <w:r w:rsidR="00377B8F">
        <w:fldChar w:fldCharType="end"/>
      </w:r>
      <w:bookmarkEnd w:id="344"/>
      <w:r w:rsidRPr="003B2745">
        <w:t xml:space="preserve"> : Comparaison de</w:t>
      </w:r>
      <w:r>
        <w:t>s champs de</w:t>
      </w:r>
      <w:r w:rsidRPr="003B2745">
        <w:t xml:space="preserve"> pression et </w:t>
      </w:r>
      <w:r>
        <w:t xml:space="preserve">de </w:t>
      </w:r>
      <w:r w:rsidRPr="003B2745">
        <w:t>température</w:t>
      </w:r>
      <w:r>
        <w:t xml:space="preserve"> des deux lobes à 500tr/min avec la charge 10kN</w:t>
      </w:r>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lastRenderedPageBreak/>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0"/>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1"/>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3250A91" w:rsidR="00E75151" w:rsidRPr="003B2745" w:rsidRDefault="0093422C" w:rsidP="00AE5210">
      <w:pPr>
        <w:jc w:val="center"/>
      </w:pPr>
      <w:r w:rsidRPr="003B2745">
        <w:t xml:space="preserve">Figure </w:t>
      </w:r>
      <w:r w:rsidR="00377B8F">
        <w:fldChar w:fldCharType="begin"/>
      </w:r>
      <w:r w:rsidR="00377B8F">
        <w:instrText xml:space="preserve"> STYLEREF 2 \s </w:instrText>
      </w:r>
      <w:r w:rsidR="00377B8F">
        <w:fldChar w:fldCharType="separate"/>
      </w:r>
      <w:r w:rsidR="00B545DD">
        <w:rPr>
          <w:noProof/>
        </w:rPr>
        <w:t>2.5</w:t>
      </w:r>
      <w:r w:rsidR="00377B8F">
        <w:fldChar w:fldCharType="end"/>
      </w:r>
      <w:r w:rsidR="00377B8F">
        <w:noBreakHyphen/>
      </w:r>
      <w:r w:rsidR="00377B8F">
        <w:fldChar w:fldCharType="begin"/>
      </w:r>
      <w:r w:rsidR="00377B8F">
        <w:instrText xml:space="preserve"> SEQ Figure \* ARABIC \s 2 </w:instrText>
      </w:r>
      <w:r w:rsidR="00377B8F">
        <w:fldChar w:fldCharType="separate"/>
      </w:r>
      <w:r w:rsidR="00B545DD">
        <w:rPr>
          <w:noProof/>
        </w:rPr>
        <w:t>3</w:t>
      </w:r>
      <w:r w:rsidR="00377B8F">
        <w:fldChar w:fldCharType="end"/>
      </w:r>
      <w:r w:rsidRPr="003B2745">
        <w:t xml:space="preserve"> : Comparaison de</w:t>
      </w:r>
      <w:r>
        <w:t>s champs de</w:t>
      </w:r>
      <w:r w:rsidRPr="003B2745">
        <w:t xml:space="preserve"> pression et </w:t>
      </w:r>
      <w:r>
        <w:t xml:space="preserve">de </w:t>
      </w:r>
      <w:r w:rsidRPr="003B2745">
        <w:t>température</w:t>
      </w:r>
      <w:r>
        <w:t xml:space="preserve"> des deux lobes </w:t>
      </w:r>
      <w:r w:rsidR="00AE5210">
        <w:t>à 2000tr/min avec la charge 8kN</w:t>
      </w:r>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2"/>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3"/>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6821BBB3" w:rsidR="0093422C" w:rsidRDefault="0093422C" w:rsidP="00E75151">
      <w:pPr>
        <w:jc w:val="center"/>
      </w:pPr>
      <w:bookmarkStart w:id="345" w:name="_Ref526272542"/>
      <w:r w:rsidRPr="003B2745">
        <w:t xml:space="preserve">Figure </w:t>
      </w:r>
      <w:r w:rsidR="00377B8F">
        <w:fldChar w:fldCharType="begin"/>
      </w:r>
      <w:r w:rsidR="00377B8F">
        <w:instrText xml:space="preserve"> STYLEREF 2 \s </w:instrText>
      </w:r>
      <w:r w:rsidR="00377B8F">
        <w:fldChar w:fldCharType="separate"/>
      </w:r>
      <w:r w:rsidR="00B545DD">
        <w:rPr>
          <w:noProof/>
        </w:rPr>
        <w:t>2.5</w:t>
      </w:r>
      <w:r w:rsidR="00377B8F">
        <w:fldChar w:fldCharType="end"/>
      </w:r>
      <w:r w:rsidR="00377B8F">
        <w:noBreakHyphen/>
      </w:r>
      <w:r w:rsidR="00377B8F">
        <w:fldChar w:fldCharType="begin"/>
      </w:r>
      <w:r w:rsidR="00377B8F">
        <w:instrText xml:space="preserve"> SEQ Figure \* ARABIC \s 2 </w:instrText>
      </w:r>
      <w:r w:rsidR="00377B8F">
        <w:fldChar w:fldCharType="separate"/>
      </w:r>
      <w:r w:rsidR="00B545DD">
        <w:rPr>
          <w:noProof/>
        </w:rPr>
        <w:t>4</w:t>
      </w:r>
      <w:r w:rsidR="00377B8F">
        <w:fldChar w:fldCharType="end"/>
      </w:r>
      <w:bookmarkEnd w:id="345"/>
      <w:r w:rsidRPr="003B2745">
        <w:t xml:space="preserve"> : Comparaison de</w:t>
      </w:r>
      <w:r>
        <w:t>s champs de</w:t>
      </w:r>
      <w:r w:rsidRPr="003B2745">
        <w:t xml:space="preserve"> pression et </w:t>
      </w:r>
      <w:r>
        <w:t xml:space="preserve">de </w:t>
      </w:r>
      <w:r w:rsidRPr="003B2745">
        <w:t>température</w:t>
      </w:r>
      <w:r>
        <w:t xml:space="preserve"> des deux lobes à 3500tr/min avec la charge 6kN</w:t>
      </w:r>
    </w:p>
    <w:p w14:paraId="0321E4FD" w14:textId="77777777" w:rsidR="00824AC4" w:rsidRDefault="00824AC4" w:rsidP="00E75151">
      <w:pPr>
        <w:jc w:val="center"/>
      </w:pPr>
    </w:p>
    <w:p w14:paraId="3022C33D" w14:textId="77777777" w:rsidR="0093422C" w:rsidRDefault="0093422C" w:rsidP="007A2180">
      <w:pPr>
        <w:pStyle w:val="Titre2"/>
        <w:ind w:left="567"/>
      </w:pPr>
      <w:bookmarkStart w:id="346" w:name="_Toc535512901"/>
      <w:r w:rsidRPr="00CC16EF">
        <w:t>Conclusion</w:t>
      </w:r>
      <w:bookmarkEnd w:id="346"/>
    </w:p>
    <w:p w14:paraId="40A8C02B" w14:textId="77777777" w:rsidR="0093422C" w:rsidRDefault="0093422C" w:rsidP="0093422C"/>
    <w:p w14:paraId="24E116A0" w14:textId="3182B9BA"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orithme FBNS a été 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Une comparaison systématique de cette méthode avec la méthode classique </w:t>
      </w:r>
      <w:r w:rsidR="00383F21">
        <w:rPr>
          <w:sz w:val="23"/>
          <w:szCs w:val="23"/>
        </w:rPr>
        <w:t>est illustrée en A</w:t>
      </w:r>
      <w:r>
        <w:rPr>
          <w:sz w:val="23"/>
          <w:szCs w:val="23"/>
        </w:rPr>
        <w:t xml:space="preserve">nnexe pour montrer sa robustesse à l’aide du cas simple du patin incliné.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347" w:name="_Toc535512902"/>
      <w:r>
        <w:lastRenderedPageBreak/>
        <w:t xml:space="preserve">Chapitre 3 : </w:t>
      </w:r>
      <w:r w:rsidR="00FE05DA">
        <w:br/>
      </w:r>
      <w:r>
        <w:t>Modélisation des rotors</w:t>
      </w:r>
      <w:bookmarkEnd w:id="347"/>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160AD0BC"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chapitre II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8F23B1">
      <w:pPr>
        <w:spacing w:line="360" w:lineRule="auto"/>
        <w:ind w:firstLine="708"/>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706BB2">
      <w:pPr>
        <w:pStyle w:val="Paragraphedeliste"/>
        <w:keepNext/>
        <w:keepLines/>
        <w:numPr>
          <w:ilvl w:val="0"/>
          <w:numId w:val="16"/>
        </w:numPr>
        <w:tabs>
          <w:tab w:val="left" w:pos="567"/>
        </w:tabs>
        <w:spacing w:before="240"/>
        <w:contextualSpacing w:val="0"/>
        <w:jc w:val="both"/>
        <w:outlineLvl w:val="0"/>
        <w:rPr>
          <w:b/>
          <w:caps/>
          <w:vanish/>
          <w:sz w:val="40"/>
          <w:szCs w:val="24"/>
        </w:rPr>
      </w:pPr>
      <w:bookmarkStart w:id="348" w:name="_Toc533768834"/>
      <w:bookmarkStart w:id="349" w:name="_Toc533769133"/>
      <w:bookmarkStart w:id="350" w:name="_Toc533769305"/>
      <w:bookmarkStart w:id="351" w:name="_Toc533769357"/>
      <w:bookmarkStart w:id="352" w:name="_Toc533769756"/>
      <w:bookmarkStart w:id="353" w:name="_Toc533771817"/>
      <w:bookmarkStart w:id="354" w:name="_Toc533772305"/>
      <w:bookmarkStart w:id="355" w:name="_Toc533774377"/>
      <w:bookmarkStart w:id="356" w:name="_Toc533775569"/>
      <w:bookmarkStart w:id="357" w:name="_Toc533776213"/>
      <w:bookmarkStart w:id="358" w:name="_Toc533776340"/>
      <w:bookmarkStart w:id="359" w:name="_Toc533777565"/>
      <w:bookmarkStart w:id="360" w:name="_Toc534279473"/>
      <w:bookmarkStart w:id="361" w:name="_Toc534279571"/>
      <w:bookmarkStart w:id="362" w:name="_Toc534279649"/>
      <w:bookmarkStart w:id="363" w:name="_Toc534290945"/>
      <w:bookmarkStart w:id="364" w:name="_Toc534293227"/>
      <w:bookmarkStart w:id="365" w:name="_Toc534293511"/>
      <w:bookmarkStart w:id="366" w:name="_Toc534293589"/>
      <w:bookmarkStart w:id="367" w:name="_Toc534387888"/>
      <w:bookmarkStart w:id="368" w:name="_Toc534410859"/>
      <w:bookmarkStart w:id="369" w:name="_Toc534620773"/>
      <w:bookmarkStart w:id="370" w:name="_Toc534621259"/>
      <w:bookmarkStart w:id="371" w:name="_Toc534621364"/>
      <w:bookmarkStart w:id="372" w:name="_Toc534621471"/>
      <w:bookmarkStart w:id="373" w:name="_Toc534625130"/>
      <w:bookmarkStart w:id="374" w:name="_Toc534631430"/>
      <w:bookmarkStart w:id="375" w:name="_Toc534631530"/>
      <w:bookmarkStart w:id="376" w:name="_Toc534631883"/>
      <w:bookmarkStart w:id="377" w:name="_Toc534632116"/>
      <w:bookmarkStart w:id="378" w:name="_Toc534632328"/>
      <w:bookmarkStart w:id="379" w:name="_Toc534632450"/>
      <w:bookmarkStart w:id="380" w:name="_Toc534632549"/>
      <w:bookmarkStart w:id="381" w:name="_Toc534633842"/>
      <w:bookmarkStart w:id="382" w:name="_Toc534634186"/>
      <w:bookmarkStart w:id="383" w:name="_Toc534634590"/>
      <w:bookmarkStart w:id="384" w:name="_Toc534634965"/>
      <w:bookmarkStart w:id="385" w:name="_Toc534635065"/>
      <w:bookmarkStart w:id="386" w:name="_Toc534635165"/>
      <w:bookmarkStart w:id="387" w:name="_Toc534635265"/>
      <w:bookmarkStart w:id="388" w:name="_Toc534635365"/>
      <w:bookmarkStart w:id="389" w:name="_Toc534635486"/>
      <w:bookmarkStart w:id="390" w:name="_Toc534635585"/>
      <w:bookmarkStart w:id="391" w:name="_Toc534636635"/>
      <w:bookmarkStart w:id="392" w:name="_Toc534638263"/>
      <w:bookmarkStart w:id="393" w:name="_Toc534638349"/>
      <w:bookmarkStart w:id="394" w:name="_Toc534638716"/>
      <w:bookmarkStart w:id="395" w:name="_Toc534640571"/>
      <w:bookmarkStart w:id="396" w:name="_Toc534650381"/>
      <w:bookmarkStart w:id="397" w:name="_Toc534707657"/>
      <w:bookmarkStart w:id="398" w:name="_Toc534719962"/>
      <w:bookmarkStart w:id="399" w:name="_Toc534720645"/>
      <w:bookmarkStart w:id="400" w:name="_Toc534721417"/>
      <w:bookmarkStart w:id="401" w:name="_Toc534723195"/>
      <w:bookmarkStart w:id="402" w:name="_Toc534724107"/>
      <w:bookmarkStart w:id="403" w:name="_Toc534724652"/>
      <w:bookmarkStart w:id="404" w:name="_Toc534724956"/>
      <w:bookmarkStart w:id="405" w:name="_Toc534725627"/>
      <w:bookmarkStart w:id="406" w:name="_Toc534729710"/>
      <w:bookmarkStart w:id="407" w:name="_Toc534792259"/>
      <w:bookmarkStart w:id="408" w:name="_Toc534792908"/>
      <w:bookmarkStart w:id="409" w:name="_Toc534793233"/>
      <w:bookmarkStart w:id="410" w:name="_Toc534793991"/>
      <w:bookmarkStart w:id="411" w:name="_Toc534794086"/>
      <w:bookmarkStart w:id="412" w:name="_Toc534794183"/>
      <w:bookmarkStart w:id="413" w:name="_Toc534796815"/>
      <w:bookmarkStart w:id="414" w:name="_Toc534878071"/>
      <w:bookmarkStart w:id="415" w:name="_Toc534878165"/>
      <w:bookmarkStart w:id="416" w:name="_Toc534880503"/>
      <w:bookmarkStart w:id="417" w:name="_Toc534895235"/>
      <w:bookmarkStart w:id="418" w:name="_Toc534895952"/>
      <w:bookmarkStart w:id="419" w:name="_Toc534896506"/>
      <w:bookmarkStart w:id="420" w:name="_Toc534896899"/>
      <w:bookmarkStart w:id="421" w:name="_Toc534983295"/>
      <w:bookmarkStart w:id="422" w:name="_Toc534984829"/>
      <w:bookmarkStart w:id="423" w:name="_Toc535242921"/>
      <w:bookmarkStart w:id="424" w:name="_Toc535243273"/>
      <w:bookmarkStart w:id="425" w:name="_Toc535245056"/>
      <w:bookmarkStart w:id="426" w:name="_Toc535248180"/>
      <w:bookmarkStart w:id="427" w:name="_Toc535248597"/>
      <w:bookmarkStart w:id="428" w:name="_Toc535250076"/>
      <w:bookmarkStart w:id="429" w:name="_Toc535251256"/>
      <w:bookmarkStart w:id="430" w:name="_Toc535251797"/>
      <w:bookmarkStart w:id="431" w:name="_Toc535252151"/>
      <w:bookmarkStart w:id="432" w:name="_Toc535346219"/>
      <w:bookmarkStart w:id="433" w:name="_Toc535418746"/>
      <w:bookmarkStart w:id="434" w:name="_Toc535505048"/>
      <w:bookmarkStart w:id="435" w:name="_Toc535509368"/>
      <w:bookmarkStart w:id="436" w:name="_Toc535510061"/>
      <w:bookmarkStart w:id="437" w:name="_Toc535512814"/>
      <w:bookmarkStart w:id="438" w:name="_Toc535512903"/>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439" w:name="_Toc533768835"/>
      <w:bookmarkStart w:id="440" w:name="_Toc533769134"/>
      <w:bookmarkStart w:id="441" w:name="_Toc533769306"/>
      <w:bookmarkStart w:id="442" w:name="_Toc533769358"/>
      <w:bookmarkStart w:id="443" w:name="_Toc533769757"/>
      <w:bookmarkStart w:id="444" w:name="_Toc533771818"/>
      <w:bookmarkStart w:id="445" w:name="_Toc533772306"/>
      <w:bookmarkStart w:id="446" w:name="_Toc533774378"/>
      <w:bookmarkStart w:id="447" w:name="_Toc533775570"/>
      <w:bookmarkStart w:id="448" w:name="_Toc533776214"/>
      <w:bookmarkStart w:id="449" w:name="_Toc533776341"/>
      <w:bookmarkStart w:id="450" w:name="_Toc533777566"/>
      <w:bookmarkStart w:id="451" w:name="_Toc534279474"/>
      <w:bookmarkStart w:id="452" w:name="_Toc534279572"/>
      <w:bookmarkStart w:id="453" w:name="_Toc534279650"/>
      <w:bookmarkStart w:id="454" w:name="_Toc534290946"/>
      <w:bookmarkStart w:id="455" w:name="_Toc534293228"/>
      <w:bookmarkStart w:id="456" w:name="_Toc534293512"/>
      <w:bookmarkStart w:id="457" w:name="_Toc534293590"/>
      <w:bookmarkStart w:id="458" w:name="_Toc534387889"/>
      <w:bookmarkStart w:id="459" w:name="_Toc534410860"/>
      <w:bookmarkStart w:id="460" w:name="_Toc534620774"/>
      <w:bookmarkStart w:id="461" w:name="_Toc534621260"/>
      <w:bookmarkStart w:id="462" w:name="_Toc534621365"/>
      <w:bookmarkStart w:id="463" w:name="_Toc534621472"/>
      <w:bookmarkStart w:id="464" w:name="_Toc534625131"/>
      <w:bookmarkStart w:id="465" w:name="_Toc534631431"/>
      <w:bookmarkStart w:id="466" w:name="_Toc534631531"/>
      <w:bookmarkStart w:id="467" w:name="_Toc534631884"/>
      <w:bookmarkStart w:id="468" w:name="_Toc534632117"/>
      <w:bookmarkStart w:id="469" w:name="_Toc534632329"/>
      <w:bookmarkStart w:id="470" w:name="_Toc534632451"/>
      <w:bookmarkStart w:id="471" w:name="_Toc534632550"/>
      <w:bookmarkStart w:id="472" w:name="_Toc534633843"/>
      <w:bookmarkStart w:id="473" w:name="_Toc534634187"/>
      <w:bookmarkStart w:id="474" w:name="_Toc534634591"/>
      <w:bookmarkStart w:id="475" w:name="_Toc534634966"/>
      <w:bookmarkStart w:id="476" w:name="_Toc534635066"/>
      <w:bookmarkStart w:id="477" w:name="_Toc534635166"/>
      <w:bookmarkStart w:id="478" w:name="_Toc534635266"/>
      <w:bookmarkStart w:id="479" w:name="_Toc534635366"/>
      <w:bookmarkStart w:id="480" w:name="_Toc534635487"/>
      <w:bookmarkStart w:id="481" w:name="_Toc534635586"/>
      <w:bookmarkStart w:id="482" w:name="_Toc534636636"/>
      <w:bookmarkStart w:id="483" w:name="_Toc534638264"/>
      <w:bookmarkStart w:id="484" w:name="_Toc534638350"/>
      <w:bookmarkStart w:id="485" w:name="_Toc534638717"/>
      <w:bookmarkStart w:id="486" w:name="_Toc534640572"/>
      <w:bookmarkStart w:id="487" w:name="_Toc534650382"/>
      <w:bookmarkStart w:id="488" w:name="_Toc534707658"/>
      <w:bookmarkStart w:id="489" w:name="_Toc534719963"/>
      <w:bookmarkStart w:id="490" w:name="_Toc534720646"/>
      <w:bookmarkStart w:id="491" w:name="_Toc534721418"/>
      <w:bookmarkStart w:id="492" w:name="_Toc534723196"/>
      <w:bookmarkStart w:id="493" w:name="_Toc534724108"/>
      <w:bookmarkStart w:id="494" w:name="_Toc534724653"/>
      <w:bookmarkStart w:id="495" w:name="_Toc534724957"/>
      <w:bookmarkStart w:id="496" w:name="_Toc534725628"/>
      <w:bookmarkStart w:id="497" w:name="_Toc534729711"/>
      <w:bookmarkStart w:id="498" w:name="_Toc534792260"/>
      <w:bookmarkStart w:id="499" w:name="_Toc534792909"/>
      <w:bookmarkStart w:id="500" w:name="_Toc534793234"/>
      <w:bookmarkStart w:id="501" w:name="_Toc534793992"/>
      <w:bookmarkStart w:id="502" w:name="_Toc534794087"/>
      <w:bookmarkStart w:id="503" w:name="_Toc534794184"/>
      <w:bookmarkStart w:id="504" w:name="_Toc534796816"/>
      <w:bookmarkStart w:id="505" w:name="_Toc534878072"/>
      <w:bookmarkStart w:id="506" w:name="_Toc534878166"/>
      <w:bookmarkStart w:id="507" w:name="_Toc534880504"/>
      <w:bookmarkStart w:id="508" w:name="_Toc534895236"/>
      <w:bookmarkStart w:id="509" w:name="_Toc534895953"/>
      <w:bookmarkStart w:id="510" w:name="_Toc534896507"/>
      <w:bookmarkStart w:id="511" w:name="_Toc534896900"/>
      <w:bookmarkStart w:id="512" w:name="_Toc534983296"/>
      <w:bookmarkStart w:id="513" w:name="_Toc534984830"/>
      <w:bookmarkStart w:id="514" w:name="_Toc535242922"/>
      <w:bookmarkStart w:id="515" w:name="_Toc535243274"/>
      <w:bookmarkStart w:id="516" w:name="_Toc535245057"/>
      <w:bookmarkStart w:id="517" w:name="_Toc535248181"/>
      <w:bookmarkStart w:id="518" w:name="_Toc535248598"/>
      <w:bookmarkStart w:id="519" w:name="_Toc535250077"/>
      <w:bookmarkStart w:id="520" w:name="_Toc535251257"/>
      <w:bookmarkStart w:id="521" w:name="_Toc535251798"/>
      <w:bookmarkStart w:id="522" w:name="_Toc535252152"/>
      <w:bookmarkStart w:id="523" w:name="_Toc535346220"/>
      <w:bookmarkStart w:id="524" w:name="_Toc535418747"/>
      <w:bookmarkStart w:id="525" w:name="_Toc535505049"/>
      <w:bookmarkStart w:id="526" w:name="_Toc535509369"/>
      <w:bookmarkStart w:id="527" w:name="_Toc535510062"/>
      <w:bookmarkStart w:id="528" w:name="_Toc535512815"/>
      <w:bookmarkStart w:id="529" w:name="_Toc535512904"/>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530" w:name="_Toc533768836"/>
      <w:bookmarkStart w:id="531" w:name="_Toc533769135"/>
      <w:bookmarkStart w:id="532" w:name="_Toc533769307"/>
      <w:bookmarkStart w:id="533" w:name="_Toc533769359"/>
      <w:bookmarkStart w:id="534" w:name="_Toc533769758"/>
      <w:bookmarkStart w:id="535" w:name="_Toc533771819"/>
      <w:bookmarkStart w:id="536" w:name="_Toc533772307"/>
      <w:bookmarkStart w:id="537" w:name="_Toc533774379"/>
      <w:bookmarkStart w:id="538" w:name="_Toc533775571"/>
      <w:bookmarkStart w:id="539" w:name="_Toc533776215"/>
      <w:bookmarkStart w:id="540" w:name="_Toc533776342"/>
      <w:bookmarkStart w:id="541" w:name="_Toc533777567"/>
      <w:bookmarkStart w:id="542" w:name="_Toc534279475"/>
      <w:bookmarkStart w:id="543" w:name="_Toc534279573"/>
      <w:bookmarkStart w:id="544" w:name="_Toc534279651"/>
      <w:bookmarkStart w:id="545" w:name="_Toc534290947"/>
      <w:bookmarkStart w:id="546" w:name="_Toc534293229"/>
      <w:bookmarkStart w:id="547" w:name="_Toc534293513"/>
      <w:bookmarkStart w:id="548" w:name="_Toc534293591"/>
      <w:bookmarkStart w:id="549" w:name="_Toc534387890"/>
      <w:bookmarkStart w:id="550" w:name="_Toc534410861"/>
      <w:bookmarkStart w:id="551" w:name="_Toc534620775"/>
      <w:bookmarkStart w:id="552" w:name="_Toc534621261"/>
      <w:bookmarkStart w:id="553" w:name="_Toc534621366"/>
      <w:bookmarkStart w:id="554" w:name="_Toc534621473"/>
      <w:bookmarkStart w:id="555" w:name="_Toc534625132"/>
      <w:bookmarkStart w:id="556" w:name="_Toc534631432"/>
      <w:bookmarkStart w:id="557" w:name="_Toc534631532"/>
      <w:bookmarkStart w:id="558" w:name="_Toc534631885"/>
      <w:bookmarkStart w:id="559" w:name="_Toc534632118"/>
      <w:bookmarkStart w:id="560" w:name="_Toc534632330"/>
      <w:bookmarkStart w:id="561" w:name="_Toc534632452"/>
      <w:bookmarkStart w:id="562" w:name="_Toc534632551"/>
      <w:bookmarkStart w:id="563" w:name="_Toc534633844"/>
      <w:bookmarkStart w:id="564" w:name="_Toc534634188"/>
      <w:bookmarkStart w:id="565" w:name="_Toc534634592"/>
      <w:bookmarkStart w:id="566" w:name="_Toc534634967"/>
      <w:bookmarkStart w:id="567" w:name="_Toc534635067"/>
      <w:bookmarkStart w:id="568" w:name="_Toc534635167"/>
      <w:bookmarkStart w:id="569" w:name="_Toc534635267"/>
      <w:bookmarkStart w:id="570" w:name="_Toc534635367"/>
      <w:bookmarkStart w:id="571" w:name="_Toc534635488"/>
      <w:bookmarkStart w:id="572" w:name="_Toc534635587"/>
      <w:bookmarkStart w:id="573" w:name="_Toc534636637"/>
      <w:bookmarkStart w:id="574" w:name="_Toc534638265"/>
      <w:bookmarkStart w:id="575" w:name="_Toc534638351"/>
      <w:bookmarkStart w:id="576" w:name="_Toc534638718"/>
      <w:bookmarkStart w:id="577" w:name="_Toc534640573"/>
      <w:bookmarkStart w:id="578" w:name="_Toc534650383"/>
      <w:bookmarkStart w:id="579" w:name="_Toc534707659"/>
      <w:bookmarkStart w:id="580" w:name="_Toc534719964"/>
      <w:bookmarkStart w:id="581" w:name="_Toc534720647"/>
      <w:bookmarkStart w:id="582" w:name="_Toc534721419"/>
      <w:bookmarkStart w:id="583" w:name="_Toc534723197"/>
      <w:bookmarkStart w:id="584" w:name="_Toc534724109"/>
      <w:bookmarkStart w:id="585" w:name="_Toc534724654"/>
      <w:bookmarkStart w:id="586" w:name="_Toc534724958"/>
      <w:bookmarkStart w:id="587" w:name="_Toc534725629"/>
      <w:bookmarkStart w:id="588" w:name="_Toc534729712"/>
      <w:bookmarkStart w:id="589" w:name="_Toc534792261"/>
      <w:bookmarkStart w:id="590" w:name="_Toc534792910"/>
      <w:bookmarkStart w:id="591" w:name="_Toc534793235"/>
      <w:bookmarkStart w:id="592" w:name="_Toc534793993"/>
      <w:bookmarkStart w:id="593" w:name="_Toc534794088"/>
      <w:bookmarkStart w:id="594" w:name="_Toc534794185"/>
      <w:bookmarkStart w:id="595" w:name="_Toc534796817"/>
      <w:bookmarkStart w:id="596" w:name="_Toc534878073"/>
      <w:bookmarkStart w:id="597" w:name="_Toc534878167"/>
      <w:bookmarkStart w:id="598" w:name="_Toc534880505"/>
      <w:bookmarkStart w:id="599" w:name="_Toc534895237"/>
      <w:bookmarkStart w:id="600" w:name="_Toc534895954"/>
      <w:bookmarkStart w:id="601" w:name="_Toc534896508"/>
      <w:bookmarkStart w:id="602" w:name="_Toc534896901"/>
      <w:bookmarkStart w:id="603" w:name="_Toc534983297"/>
      <w:bookmarkStart w:id="604" w:name="_Toc534984831"/>
      <w:bookmarkStart w:id="605" w:name="_Toc535242923"/>
      <w:bookmarkStart w:id="606" w:name="_Toc535243275"/>
      <w:bookmarkStart w:id="607" w:name="_Toc535245058"/>
      <w:bookmarkStart w:id="608" w:name="_Toc535248182"/>
      <w:bookmarkStart w:id="609" w:name="_Toc535248599"/>
      <w:bookmarkStart w:id="610" w:name="_Toc535250078"/>
      <w:bookmarkStart w:id="611" w:name="_Toc535251258"/>
      <w:bookmarkStart w:id="612" w:name="_Toc535251799"/>
      <w:bookmarkStart w:id="613" w:name="_Toc535252153"/>
      <w:bookmarkStart w:id="614" w:name="_Toc535346221"/>
      <w:bookmarkStart w:id="615" w:name="_Toc535418748"/>
      <w:bookmarkStart w:id="616" w:name="_Toc535505050"/>
      <w:bookmarkStart w:id="617" w:name="_Toc535509370"/>
      <w:bookmarkStart w:id="618" w:name="_Toc535510063"/>
      <w:bookmarkStart w:id="619" w:name="_Toc535512816"/>
      <w:bookmarkStart w:id="620" w:name="_Toc535512905"/>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14:paraId="0FB09421" w14:textId="77777777" w:rsidR="0008634E" w:rsidRPr="0008634E" w:rsidRDefault="0008634E"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621" w:name="_Toc533768837"/>
      <w:bookmarkStart w:id="622" w:name="_Toc533769136"/>
      <w:bookmarkStart w:id="623" w:name="_Toc533769308"/>
      <w:bookmarkStart w:id="624" w:name="_Toc533769360"/>
      <w:bookmarkStart w:id="625" w:name="_Toc533769759"/>
      <w:bookmarkStart w:id="626" w:name="_Toc533771820"/>
      <w:bookmarkStart w:id="627" w:name="_Toc533772308"/>
      <w:bookmarkStart w:id="628" w:name="_Toc533774380"/>
      <w:bookmarkStart w:id="629" w:name="_Toc533775572"/>
      <w:bookmarkStart w:id="630" w:name="_Toc533776216"/>
      <w:bookmarkStart w:id="631" w:name="_Toc533776343"/>
      <w:bookmarkStart w:id="632" w:name="_Toc533777568"/>
      <w:bookmarkStart w:id="633" w:name="_Toc534279476"/>
      <w:bookmarkStart w:id="634" w:name="_Toc534279574"/>
      <w:bookmarkStart w:id="635" w:name="_Toc534279652"/>
      <w:bookmarkStart w:id="636" w:name="_Toc534290948"/>
      <w:bookmarkStart w:id="637" w:name="_Toc534293230"/>
      <w:bookmarkStart w:id="638" w:name="_Toc534293514"/>
      <w:bookmarkStart w:id="639" w:name="_Toc534293592"/>
      <w:bookmarkStart w:id="640" w:name="_Toc534387891"/>
      <w:bookmarkStart w:id="641" w:name="_Toc534410862"/>
      <w:bookmarkStart w:id="642" w:name="_Toc534620776"/>
      <w:bookmarkStart w:id="643" w:name="_Toc534621262"/>
      <w:bookmarkStart w:id="644" w:name="_Toc534621367"/>
      <w:bookmarkStart w:id="645" w:name="_Toc534621474"/>
      <w:bookmarkStart w:id="646" w:name="_Toc534625133"/>
      <w:bookmarkStart w:id="647" w:name="_Toc534631433"/>
      <w:bookmarkStart w:id="648" w:name="_Toc534631533"/>
      <w:bookmarkStart w:id="649" w:name="_Toc534631886"/>
      <w:bookmarkStart w:id="650" w:name="_Toc534632119"/>
      <w:bookmarkStart w:id="651" w:name="_Toc534632331"/>
      <w:bookmarkStart w:id="652" w:name="_Toc534632453"/>
      <w:bookmarkStart w:id="653" w:name="_Toc534632552"/>
      <w:bookmarkStart w:id="654" w:name="_Toc534633845"/>
      <w:bookmarkStart w:id="655" w:name="_Toc534634189"/>
      <w:bookmarkStart w:id="656" w:name="_Toc534634593"/>
      <w:bookmarkStart w:id="657" w:name="_Toc534634968"/>
      <w:bookmarkStart w:id="658" w:name="_Toc534635068"/>
      <w:bookmarkStart w:id="659" w:name="_Toc534635168"/>
      <w:bookmarkStart w:id="660" w:name="_Toc534635268"/>
      <w:bookmarkStart w:id="661" w:name="_Toc534635368"/>
      <w:bookmarkStart w:id="662" w:name="_Toc534635489"/>
      <w:bookmarkStart w:id="663" w:name="_Toc534635588"/>
      <w:bookmarkStart w:id="664" w:name="_Toc534636638"/>
      <w:bookmarkStart w:id="665" w:name="_Toc534638266"/>
      <w:bookmarkStart w:id="666" w:name="_Toc534638352"/>
      <w:bookmarkStart w:id="667" w:name="_Toc534638719"/>
      <w:bookmarkStart w:id="668" w:name="_Toc534640574"/>
      <w:bookmarkStart w:id="669" w:name="_Toc534650384"/>
      <w:bookmarkStart w:id="670" w:name="_Toc534707660"/>
      <w:bookmarkStart w:id="671" w:name="_Toc534719965"/>
      <w:bookmarkStart w:id="672" w:name="_Toc534720648"/>
      <w:bookmarkStart w:id="673" w:name="_Toc534721420"/>
      <w:bookmarkStart w:id="674" w:name="_Toc534723198"/>
      <w:bookmarkStart w:id="675" w:name="_Toc534724110"/>
      <w:bookmarkStart w:id="676" w:name="_Toc534724655"/>
      <w:bookmarkStart w:id="677" w:name="_Toc534724959"/>
      <w:bookmarkStart w:id="678" w:name="_Toc534725630"/>
      <w:bookmarkStart w:id="679" w:name="_Toc534729713"/>
      <w:bookmarkStart w:id="680" w:name="_Toc534792262"/>
      <w:bookmarkStart w:id="681" w:name="_Toc534792911"/>
      <w:bookmarkStart w:id="682" w:name="_Toc534793236"/>
      <w:bookmarkStart w:id="683" w:name="_Toc534793994"/>
      <w:bookmarkStart w:id="684" w:name="_Toc534794089"/>
      <w:bookmarkStart w:id="685" w:name="_Toc534794186"/>
      <w:bookmarkStart w:id="686" w:name="_Toc534796818"/>
      <w:bookmarkStart w:id="687" w:name="_Toc534878074"/>
      <w:bookmarkStart w:id="688" w:name="_Toc534878168"/>
      <w:bookmarkStart w:id="689" w:name="_Toc534880506"/>
      <w:bookmarkStart w:id="690" w:name="_Toc534895238"/>
      <w:bookmarkStart w:id="691" w:name="_Toc534895955"/>
      <w:bookmarkStart w:id="692" w:name="_Toc534896509"/>
      <w:bookmarkStart w:id="693" w:name="_Toc534896902"/>
      <w:bookmarkStart w:id="694" w:name="_Toc534983298"/>
      <w:bookmarkStart w:id="695" w:name="_Toc534984832"/>
      <w:bookmarkStart w:id="696" w:name="_Toc535242924"/>
      <w:bookmarkStart w:id="697" w:name="_Toc535243276"/>
      <w:bookmarkStart w:id="698" w:name="_Toc535245059"/>
      <w:bookmarkStart w:id="699" w:name="_Toc535248183"/>
      <w:bookmarkStart w:id="700" w:name="_Toc535248600"/>
      <w:bookmarkStart w:id="701" w:name="_Toc535250079"/>
      <w:bookmarkStart w:id="702" w:name="_Toc535251259"/>
      <w:bookmarkStart w:id="703" w:name="_Toc535251800"/>
      <w:bookmarkStart w:id="704" w:name="_Toc535252154"/>
      <w:bookmarkStart w:id="705" w:name="_Toc535346222"/>
      <w:bookmarkStart w:id="706" w:name="_Toc535418749"/>
      <w:bookmarkStart w:id="707" w:name="_Toc535505051"/>
      <w:bookmarkStart w:id="708" w:name="_Toc535509371"/>
      <w:bookmarkStart w:id="709" w:name="_Toc535510064"/>
      <w:bookmarkStart w:id="710" w:name="_Toc535512817"/>
      <w:bookmarkStart w:id="711" w:name="_Toc535512906"/>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6D7AC2DF"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712" w:name="_Toc534793237"/>
      <w:bookmarkStart w:id="713" w:name="_Toc534793995"/>
      <w:bookmarkStart w:id="714" w:name="_Toc534794090"/>
      <w:bookmarkStart w:id="715" w:name="_Toc534794187"/>
      <w:bookmarkStart w:id="716" w:name="_Toc534796819"/>
      <w:bookmarkStart w:id="717" w:name="_Toc534878075"/>
      <w:bookmarkStart w:id="718" w:name="_Toc534878169"/>
      <w:bookmarkStart w:id="719" w:name="_Toc534880507"/>
      <w:bookmarkStart w:id="720" w:name="_Toc534895239"/>
      <w:bookmarkStart w:id="721" w:name="_Toc534895956"/>
      <w:bookmarkStart w:id="722" w:name="_Toc534896510"/>
      <w:bookmarkStart w:id="723" w:name="_Toc534896903"/>
      <w:bookmarkStart w:id="724" w:name="_Toc534983299"/>
      <w:bookmarkStart w:id="725" w:name="_Toc534984833"/>
      <w:bookmarkStart w:id="726" w:name="_Toc535242925"/>
      <w:bookmarkStart w:id="727" w:name="_Toc535243277"/>
      <w:bookmarkStart w:id="728" w:name="_Toc535245060"/>
      <w:bookmarkStart w:id="729" w:name="_Toc535248184"/>
      <w:bookmarkStart w:id="730" w:name="_Toc535248601"/>
      <w:bookmarkStart w:id="731" w:name="_Toc535250080"/>
      <w:bookmarkStart w:id="732" w:name="_Toc535251260"/>
      <w:bookmarkStart w:id="733" w:name="_Toc535251801"/>
      <w:bookmarkStart w:id="734" w:name="_Toc535252155"/>
      <w:bookmarkStart w:id="735" w:name="_Toc535346223"/>
      <w:bookmarkStart w:id="736" w:name="_Toc535418750"/>
      <w:bookmarkStart w:id="737" w:name="_Toc535505052"/>
      <w:bookmarkStart w:id="738" w:name="_Toc535509372"/>
      <w:bookmarkStart w:id="739" w:name="_Toc535510065"/>
      <w:bookmarkStart w:id="740" w:name="_Toc535512818"/>
      <w:bookmarkStart w:id="741" w:name="_Toc535512907"/>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p>
    <w:p w14:paraId="1706BCAC" w14:textId="09ADD96C" w:rsidR="008F23B1" w:rsidRDefault="006C2BAC" w:rsidP="00106910">
      <w:pPr>
        <w:pStyle w:val="Titre2"/>
        <w:ind w:left="709"/>
      </w:pPr>
      <w:bookmarkStart w:id="742" w:name="_Toc535512908"/>
      <w:r>
        <w:t>M</w:t>
      </w:r>
      <w:r w:rsidR="008F23B1" w:rsidRPr="00170752">
        <w:t>odèle thermomécanique des rotors</w:t>
      </w:r>
      <w:bookmarkEnd w:id="742"/>
    </w:p>
    <w:p w14:paraId="53D78A33" w14:textId="77777777" w:rsidR="005124A7" w:rsidRDefault="005124A7" w:rsidP="005124A7">
      <w:pPr>
        <w:spacing w:line="360" w:lineRule="auto"/>
        <w:ind w:firstLine="708"/>
      </w:pPr>
    </w:p>
    <w:p w14:paraId="7880D70A" w14:textId="10495182" w:rsidR="008F23B1" w:rsidRDefault="008F23B1" w:rsidP="005124A7">
      <w:pPr>
        <w:spacing w:line="360" w:lineRule="auto"/>
        <w:ind w:firstLine="708"/>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B545DD" w:rsidRPr="00B545DD">
        <w:rPr>
          <w:b/>
          <w:iCs/>
        </w:rPr>
        <w:t xml:space="preserve">Figure </w:t>
      </w:r>
      <w:r w:rsidR="00B545DD" w:rsidRPr="00B545DD">
        <w:rPr>
          <w:b/>
          <w:iCs/>
          <w:noProof/>
        </w:rPr>
        <w:t>3.1</w:t>
      </w:r>
      <w:r w:rsidR="00B545DD" w:rsidRPr="00B545DD">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1FEA8EF8"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743" w:name="_Ref533769151"/>
      <w:r w:rsidRPr="00BD0C35">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1</w:t>
      </w:r>
      <w:r w:rsidR="00377B8F">
        <w:rPr>
          <w:rFonts w:ascii="Calibri" w:eastAsia="Times New Roman" w:hAnsi="Calibri" w:cs="Times New Roman"/>
          <w:i w:val="0"/>
          <w:iCs w:val="0"/>
          <w:color w:val="auto"/>
          <w:sz w:val="22"/>
          <w:szCs w:val="20"/>
          <w:lang w:eastAsia="fr-FR"/>
        </w:rPr>
        <w:fldChar w:fldCharType="end"/>
      </w:r>
      <w:bookmarkEnd w:id="743"/>
      <w:r>
        <w:rPr>
          <w:rFonts w:ascii="Calibri" w:eastAsia="Times New Roman" w:hAnsi="Calibri" w:cs="Times New Roman"/>
          <w:i w:val="0"/>
          <w:iCs w:val="0"/>
          <w:color w:val="auto"/>
          <w:sz w:val="22"/>
          <w:szCs w:val="20"/>
          <w:lang w:eastAsia="fr-FR"/>
        </w:rPr>
        <w:t xml:space="preserve"> : déformation thermique de rotor </w:t>
      </w:r>
      <w:r w:rsidRPr="00833958">
        <w:rPr>
          <w:b/>
          <w:i w:val="0"/>
          <w:sz w:val="22"/>
        </w:rPr>
        <w:fldChar w:fldCharType="begin"/>
      </w:r>
      <w:r w:rsidRPr="00833958">
        <w:rPr>
          <w:b/>
          <w:i w:val="0"/>
          <w:sz w:val="22"/>
        </w:rPr>
        <w:instrText xml:space="preserve"> REF _Ref529540767 \r \h  \* MERGEFORMAT </w:instrText>
      </w:r>
      <w:r w:rsidRPr="00833958">
        <w:rPr>
          <w:b/>
          <w:i w:val="0"/>
          <w:sz w:val="22"/>
        </w:rPr>
      </w:r>
      <w:r w:rsidRPr="00833958">
        <w:rPr>
          <w:b/>
          <w:i w:val="0"/>
          <w:sz w:val="22"/>
        </w:rPr>
        <w:fldChar w:fldCharType="separate"/>
      </w:r>
      <w:r w:rsidR="00B545DD">
        <w:rPr>
          <w:b/>
          <w:i w:val="0"/>
          <w:sz w:val="22"/>
        </w:rPr>
        <w:t>[47]</w:t>
      </w:r>
      <w:r w:rsidRPr="00833958">
        <w:rPr>
          <w:b/>
          <w:i w:val="0"/>
          <w:sz w:val="22"/>
        </w:rPr>
        <w:fldChar w:fldCharType="end"/>
      </w:r>
    </w:p>
    <w:p w14:paraId="0646911F" w14:textId="11700385" w:rsidR="008F23B1" w:rsidRDefault="00A60B6F" w:rsidP="00B2678F">
      <w:pPr>
        <w:spacing w:line="360" w:lineRule="auto"/>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347998">
      <w:pPr>
        <w:spacing w:line="360" w:lineRule="auto"/>
        <w:ind w:left="1"/>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2052EB6A" w:rsidR="008F23B1" w:rsidRDefault="00F56939" w:rsidP="00A24412">
      <w:pPr>
        <w:pStyle w:val="Titre3"/>
        <w:ind w:left="709"/>
      </w:pPr>
      <w:r>
        <w:lastRenderedPageBreak/>
        <w:t xml:space="preserve"> </w:t>
      </w:r>
      <w:bookmarkStart w:id="744" w:name="_Toc535512909"/>
      <w:r w:rsidR="00504245">
        <w:t>M</w:t>
      </w:r>
      <w:r w:rsidR="008F23B1">
        <w:t>odèle thermique linéaire</w:t>
      </w:r>
      <w:bookmarkEnd w:id="744"/>
    </w:p>
    <w:p w14:paraId="0B499C84" w14:textId="77777777" w:rsidR="0067206F" w:rsidRPr="0067206F" w:rsidRDefault="0067206F" w:rsidP="0067206F"/>
    <w:p w14:paraId="165D44A2" w14:textId="7EADA5BD" w:rsidR="008F23B1" w:rsidRDefault="008F23B1" w:rsidP="008F23B1">
      <w:pPr>
        <w:spacing w:line="360" w:lineRule="auto"/>
        <w:ind w:firstLine="708"/>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B658D0"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45"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745"/>
          </w:p>
        </w:tc>
      </w:tr>
    </w:tbl>
    <w:p w14:paraId="64BF73E7" w14:textId="6FDAA070" w:rsidR="008F23B1" w:rsidRDefault="008F23B1" w:rsidP="008F23B1">
      <w:pPr>
        <w:spacing w:line="360" w:lineRule="auto"/>
        <w:ind w:firstLine="708"/>
      </w:pPr>
      <w:r>
        <w:t>Le roto</w:t>
      </w:r>
      <w:r w:rsidR="003957B9">
        <w:t xml:space="preserve">r en acier est supposé isotrope avec </w:t>
      </w:r>
      <m:oMath>
        <m:r>
          <w:rPr>
            <w:rFonts w:ascii="Cambria Math" w:hAnsi="Cambria Math"/>
          </w:rPr>
          <m:t>ρ</m:t>
        </m:r>
      </m:oMath>
      <w:r w:rsidR="003957B9">
        <w:t>=7850 kg/m</w:t>
      </w:r>
      <w:r w:rsidR="003957B9" w:rsidRPr="00A376C6">
        <w:rPr>
          <w:vertAlign w:val="superscript"/>
        </w:rPr>
        <w:t>3</w:t>
      </w:r>
      <w:r w:rsidR="003957B9">
        <w:t xml:space="preserve">, </w:t>
      </w:r>
      <w:r w:rsidR="003957B9" w:rsidRPr="00A376C6">
        <w:rPr>
          <w:i/>
        </w:rPr>
        <w:t>C</w:t>
      </w:r>
      <w:r w:rsidR="003957B9" w:rsidRPr="00A376C6">
        <w:rPr>
          <w:i/>
          <w:vertAlign w:val="subscript"/>
        </w:rPr>
        <w:t>p</w:t>
      </w:r>
      <w:r w:rsidR="003957B9">
        <w:t xml:space="preserve">=444 j/kgK, </w:t>
      </w:r>
      <m:oMath>
        <m:r>
          <w:rPr>
            <w:rFonts w:ascii="Cambria Math" w:hAnsi="Cambria Math"/>
          </w:rPr>
          <m:t>λ</m:t>
        </m:r>
      </m:oMath>
      <w:r w:rsidR="003957B9">
        <w:t>=50 W/mK.</w:t>
      </w:r>
    </w:p>
    <w:p w14:paraId="5C8E7384" w14:textId="77777777" w:rsidR="008F23B1" w:rsidRDefault="008F23B1" w:rsidP="00355A0F">
      <w:pPr>
        <w:pStyle w:val="Titre4"/>
        <w:ind w:left="709"/>
      </w:pPr>
      <w:r>
        <w:t>Conditions aux limites en thermique</w:t>
      </w:r>
    </w:p>
    <w:p w14:paraId="5FF283D7" w14:textId="77777777" w:rsidR="008F23B1" w:rsidRPr="00931DFC" w:rsidRDefault="008F23B1" w:rsidP="008F23B1">
      <w:pPr>
        <w:pStyle w:val="Default"/>
      </w:pPr>
    </w:p>
    <w:p w14:paraId="75B8B6BA" w14:textId="04205525" w:rsidR="008F23B1" w:rsidRPr="007C25E0" w:rsidRDefault="008F23B1" w:rsidP="008F23B1">
      <w:pPr>
        <w:spacing w:line="360" w:lineRule="auto"/>
        <w:ind w:firstLine="708"/>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B545DD" w:rsidRPr="00B545DD">
        <w:rPr>
          <w:b/>
          <w:iCs/>
        </w:rPr>
        <w:t xml:space="preserve">Figure </w:t>
      </w:r>
      <w:r w:rsidR="00B545DD" w:rsidRPr="00B545DD">
        <w:rPr>
          <w:b/>
          <w:iCs/>
          <w:noProof/>
        </w:rPr>
        <w:t>3.1</w:t>
      </w:r>
      <w:r w:rsidR="00B545DD" w:rsidRPr="00B545DD">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706BB2">
      <w:pPr>
        <w:pStyle w:val="Paragraphedeliste"/>
        <w:numPr>
          <w:ilvl w:val="0"/>
          <w:numId w:val="15"/>
        </w:numPr>
        <w:spacing w:line="360" w:lineRule="auto"/>
      </w:pPr>
      <w:r>
        <w:t>Convection</w:t>
      </w:r>
    </w:p>
    <w:p w14:paraId="5D1AFD60" w14:textId="2FA22E53" w:rsidR="008F23B1" w:rsidRDefault="003957B9" w:rsidP="00FD1ED7">
      <w:pPr>
        <w:spacing w:line="360" w:lineRule="auto"/>
        <w:ind w:firstLine="708"/>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importante.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surface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B658D0"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F80EB15" w:rsidR="008F23B1" w:rsidRDefault="008F23B1" w:rsidP="008F23B1">
      <w:pPr>
        <w:spacing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B545DD">
        <w:rPr>
          <w:b/>
        </w:rPr>
        <w:t>[55]</w:t>
      </w:r>
      <w:r w:rsidRPr="00FD1ED7">
        <w:rPr>
          <w:b/>
        </w:rPr>
        <w:fldChar w:fldCharType="end"/>
      </w:r>
      <w:r>
        <w:t xml:space="preserve"> donne quelques ordres de grandeur de ce coefficient. </w:t>
      </w:r>
    </w:p>
    <w:p w14:paraId="0398D42A" w14:textId="7705DA60" w:rsidR="008F23B1" w:rsidRPr="00BA5188" w:rsidRDefault="008F23B1" w:rsidP="008F23B1">
      <w:pPr>
        <w:pStyle w:val="Lgende"/>
        <w:keepNext/>
        <w:jc w:val="center"/>
        <w:rPr>
          <w:rFonts w:ascii="Calibri" w:eastAsia="Times New Roman" w:hAnsi="Calibri" w:cs="Times New Roman"/>
          <w:i w:val="0"/>
          <w:iCs w:val="0"/>
          <w:color w:val="auto"/>
          <w:sz w:val="22"/>
          <w:szCs w:val="20"/>
          <w:lang w:eastAsia="fr-FR"/>
        </w:rPr>
      </w:pPr>
      <w:r w:rsidRPr="00BA5188">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p>
    <w:p w14:paraId="191010D3" w14:textId="1C082A75" w:rsidR="008F23B1" w:rsidRDefault="008F23B1" w:rsidP="00946614">
      <w:pPr>
        <w:keepNext/>
        <w:spacing w:line="360" w:lineRule="auto"/>
        <w:jc w:val="center"/>
      </w:pPr>
      <w:r w:rsidRPr="00BA5188">
        <w:rPr>
          <w:noProof/>
          <w:lang w:eastAsia="zh-CN"/>
        </w:rPr>
        <w:drawing>
          <wp:inline distT="0" distB="0" distL="0" distR="0" wp14:anchorId="093617B1" wp14:editId="7B378902">
            <wp:extent cx="2617200" cy="943200"/>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55"/>
                    <a:stretch>
                      <a:fillRect/>
                    </a:stretch>
                  </pic:blipFill>
                  <pic:spPr>
                    <a:xfrm>
                      <a:off x="0" y="0"/>
                      <a:ext cx="2617200" cy="943200"/>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12CE51DA" w:rsidR="008F23B1" w:rsidRDefault="008F23B1" w:rsidP="008F23B1">
      <w:pPr>
        <w:spacing w:line="360" w:lineRule="auto"/>
        <w:ind w:firstLine="708"/>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t>est</w:t>
      </w:r>
      <w:r>
        <w:t xml:space="preserve"> </w:t>
      </w:r>
      <w:r w:rsidR="00A376C6">
        <w:t>obtenu</w:t>
      </w:r>
      <w:r>
        <w:t xml:space="preserve"> </w:t>
      </w:r>
      <w:r w:rsidR="00A376C6">
        <w:t>suite à</w:t>
      </w:r>
      <w:r>
        <w:t xml:space="preserve"> la résoluti</w:t>
      </w:r>
      <w:r w:rsidR="00A376C6">
        <w:t>on de l’équation de l’énergie dans le</w:t>
      </w:r>
      <w:r>
        <w:t xml:space="preserve"> film mince. Un moyennage de ce flux </w:t>
      </w:r>
      <w:r w:rsidR="00A376C6">
        <w:t>sur une période de rotation</w:t>
      </w:r>
      <w:r>
        <w:t xml:space="preserve"> détaillé</w:t>
      </w:r>
      <w:r w:rsidR="0056111F">
        <w:t>e</w:t>
      </w:r>
      <w:r>
        <w:t xml:space="preserve"> </w:t>
      </w:r>
      <w:r w:rsidR="00AE098E">
        <w:t>au chapitre 4</w:t>
      </w:r>
      <w:r>
        <w:t xml:space="preserve"> est utilisée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t xml:space="preserve"> </w:t>
      </w:r>
      <m:oMath>
        <m:r>
          <w:rPr>
            <w:rFonts w:ascii="Cambria Math" w:hAnsi="Cambria Math"/>
          </w:rPr>
          <m:t>ϕ=0</m:t>
        </m:r>
      </m:oMath>
      <w:r w:rsidR="00A376C6">
        <w:t>,</w:t>
      </w:r>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706BB2">
      <w:pPr>
        <w:pStyle w:val="Paragraphedeliste"/>
        <w:numPr>
          <w:ilvl w:val="0"/>
          <w:numId w:val="2"/>
        </w:numPr>
        <w:spacing w:line="360" w:lineRule="auto"/>
      </w:pPr>
      <w:r>
        <w:t>Température imposée</w:t>
      </w:r>
    </w:p>
    <w:p w14:paraId="3B1E578E" w14:textId="76BE61C8" w:rsidR="008F23B1" w:rsidRDefault="008F23B1" w:rsidP="008F23B1">
      <w:pPr>
        <w:spacing w:line="360" w:lineRule="auto"/>
        <w:ind w:firstLine="708"/>
      </w:pPr>
      <w:r>
        <w:lastRenderedPageBreak/>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746"/>
            </m:r>
          </m:sub>
        </m:sSub>
      </m:oMath>
      <w:r>
        <w:t>.</w:t>
      </w:r>
    </w:p>
    <w:p w14:paraId="1611AF77" w14:textId="77777777" w:rsidR="008F23B1" w:rsidRDefault="008F23B1" w:rsidP="008F23B1">
      <w:pPr>
        <w:keepNext/>
        <w:jc w:val="center"/>
      </w:pPr>
      <w:r>
        <w:rPr>
          <w:noProof/>
          <w:lang w:eastAsia="zh-CN"/>
        </w:rPr>
        <w:drawing>
          <wp:inline distT="0" distB="0" distL="0" distR="0" wp14:anchorId="1C901C45" wp14:editId="5F99575C">
            <wp:extent cx="4901641" cy="259689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16683" cy="2604865"/>
                    </a:xfrm>
                    <a:prstGeom prst="rect">
                      <a:avLst/>
                    </a:prstGeom>
                    <a:noFill/>
                  </pic:spPr>
                </pic:pic>
              </a:graphicData>
            </a:graphic>
          </wp:inline>
        </w:drawing>
      </w:r>
    </w:p>
    <w:p w14:paraId="3F8529A5" w14:textId="405CC7B9"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747" w:name="_Ref529545990"/>
      <w:r w:rsidRPr="00A376C6">
        <w:rPr>
          <w:rFonts w:ascii="Calibri" w:eastAsia="Times New Roman" w:hAnsi="Calibri" w:cs="Times New Roman"/>
          <w:i w:val="0"/>
          <w:iCs w:val="0"/>
          <w:color w:val="auto"/>
          <w:sz w:val="22"/>
          <w:szCs w:val="20"/>
          <w:highlight w:val="yellow"/>
          <w:lang w:eastAsia="fr-FR"/>
        </w:rPr>
        <w:t xml:space="preserve">Figure </w:t>
      </w:r>
      <w:r w:rsidR="00377B8F">
        <w:rPr>
          <w:rFonts w:ascii="Calibri" w:eastAsia="Times New Roman" w:hAnsi="Calibri" w:cs="Times New Roman"/>
          <w:i w:val="0"/>
          <w:iCs w:val="0"/>
          <w:color w:val="auto"/>
          <w:sz w:val="22"/>
          <w:szCs w:val="20"/>
          <w:highlight w:val="yellow"/>
          <w:lang w:eastAsia="fr-FR"/>
        </w:rPr>
        <w:fldChar w:fldCharType="begin"/>
      </w:r>
      <w:r w:rsidR="00377B8F">
        <w:rPr>
          <w:rFonts w:ascii="Calibri" w:eastAsia="Times New Roman" w:hAnsi="Calibri" w:cs="Times New Roman"/>
          <w:i w:val="0"/>
          <w:iCs w:val="0"/>
          <w:color w:val="auto"/>
          <w:sz w:val="22"/>
          <w:szCs w:val="20"/>
          <w:highlight w:val="yellow"/>
          <w:lang w:eastAsia="fr-FR"/>
        </w:rPr>
        <w:instrText xml:space="preserve"> STYLEREF 2 \s </w:instrText>
      </w:r>
      <w:r w:rsidR="00377B8F">
        <w:rPr>
          <w:rFonts w:ascii="Calibri" w:eastAsia="Times New Roman" w:hAnsi="Calibri" w:cs="Times New Roman"/>
          <w:i w:val="0"/>
          <w:iCs w:val="0"/>
          <w:color w:val="auto"/>
          <w:sz w:val="22"/>
          <w:szCs w:val="20"/>
          <w:highlight w:val="yellow"/>
          <w:lang w:eastAsia="fr-FR"/>
        </w:rPr>
        <w:fldChar w:fldCharType="separate"/>
      </w:r>
      <w:r w:rsidR="00B545DD">
        <w:rPr>
          <w:rFonts w:ascii="Calibri" w:eastAsia="Times New Roman" w:hAnsi="Calibri" w:cs="Times New Roman"/>
          <w:i w:val="0"/>
          <w:iCs w:val="0"/>
          <w:noProof/>
          <w:color w:val="auto"/>
          <w:sz w:val="22"/>
          <w:szCs w:val="20"/>
          <w:highlight w:val="yellow"/>
          <w:lang w:eastAsia="fr-FR"/>
        </w:rPr>
        <w:t>3.1</w:t>
      </w:r>
      <w:r w:rsidR="00377B8F">
        <w:rPr>
          <w:rFonts w:ascii="Calibri" w:eastAsia="Times New Roman" w:hAnsi="Calibri" w:cs="Times New Roman"/>
          <w:i w:val="0"/>
          <w:iCs w:val="0"/>
          <w:color w:val="auto"/>
          <w:sz w:val="22"/>
          <w:szCs w:val="20"/>
          <w:highlight w:val="yellow"/>
          <w:lang w:eastAsia="fr-FR"/>
        </w:rPr>
        <w:fldChar w:fldCharType="end"/>
      </w:r>
      <w:r w:rsidR="00377B8F">
        <w:rPr>
          <w:rFonts w:ascii="Calibri" w:eastAsia="Times New Roman" w:hAnsi="Calibri" w:cs="Times New Roman"/>
          <w:i w:val="0"/>
          <w:iCs w:val="0"/>
          <w:color w:val="auto"/>
          <w:sz w:val="22"/>
          <w:szCs w:val="20"/>
          <w:highlight w:val="yellow"/>
          <w:lang w:eastAsia="fr-FR"/>
        </w:rPr>
        <w:noBreakHyphen/>
      </w:r>
      <w:r w:rsidR="00377B8F">
        <w:rPr>
          <w:rFonts w:ascii="Calibri" w:eastAsia="Times New Roman" w:hAnsi="Calibri" w:cs="Times New Roman"/>
          <w:i w:val="0"/>
          <w:iCs w:val="0"/>
          <w:color w:val="auto"/>
          <w:sz w:val="22"/>
          <w:szCs w:val="20"/>
          <w:highlight w:val="yellow"/>
          <w:lang w:eastAsia="fr-FR"/>
        </w:rPr>
        <w:fldChar w:fldCharType="begin"/>
      </w:r>
      <w:r w:rsidR="00377B8F">
        <w:rPr>
          <w:rFonts w:ascii="Calibri" w:eastAsia="Times New Roman" w:hAnsi="Calibri" w:cs="Times New Roman"/>
          <w:i w:val="0"/>
          <w:iCs w:val="0"/>
          <w:color w:val="auto"/>
          <w:sz w:val="22"/>
          <w:szCs w:val="20"/>
          <w:highlight w:val="yellow"/>
          <w:lang w:eastAsia="fr-FR"/>
        </w:rPr>
        <w:instrText xml:space="preserve"> SEQ Figure \* ARABIC \s 2 </w:instrText>
      </w:r>
      <w:r w:rsidR="00377B8F">
        <w:rPr>
          <w:rFonts w:ascii="Calibri" w:eastAsia="Times New Roman" w:hAnsi="Calibri" w:cs="Times New Roman"/>
          <w:i w:val="0"/>
          <w:iCs w:val="0"/>
          <w:color w:val="auto"/>
          <w:sz w:val="22"/>
          <w:szCs w:val="20"/>
          <w:highlight w:val="yellow"/>
          <w:lang w:eastAsia="fr-FR"/>
        </w:rPr>
        <w:fldChar w:fldCharType="separate"/>
      </w:r>
      <w:r w:rsidR="00B545DD">
        <w:rPr>
          <w:rFonts w:ascii="Calibri" w:eastAsia="Times New Roman" w:hAnsi="Calibri" w:cs="Times New Roman"/>
          <w:i w:val="0"/>
          <w:iCs w:val="0"/>
          <w:noProof/>
          <w:color w:val="auto"/>
          <w:sz w:val="22"/>
          <w:szCs w:val="20"/>
          <w:highlight w:val="yellow"/>
          <w:lang w:eastAsia="fr-FR"/>
        </w:rPr>
        <w:t>2</w:t>
      </w:r>
      <w:r w:rsidR="00377B8F">
        <w:rPr>
          <w:rFonts w:ascii="Calibri" w:eastAsia="Times New Roman" w:hAnsi="Calibri" w:cs="Times New Roman"/>
          <w:i w:val="0"/>
          <w:iCs w:val="0"/>
          <w:color w:val="auto"/>
          <w:sz w:val="22"/>
          <w:szCs w:val="20"/>
          <w:highlight w:val="yellow"/>
          <w:lang w:eastAsia="fr-FR"/>
        </w:rPr>
        <w:fldChar w:fldCharType="end"/>
      </w:r>
      <w:bookmarkEnd w:id="747"/>
      <w:r w:rsidRPr="00A376C6">
        <w:rPr>
          <w:rFonts w:ascii="Calibri" w:eastAsia="Times New Roman" w:hAnsi="Calibri" w:cs="Times New Roman"/>
          <w:i w:val="0"/>
          <w:iCs w:val="0"/>
          <w:color w:val="auto"/>
          <w:sz w:val="22"/>
          <w:szCs w:val="20"/>
          <w:highlight w:val="yellow"/>
          <w:lang w:eastAsia="fr-FR"/>
        </w:rPr>
        <w:t> : Conditions aux limites en thermique au cas du banc de l’effet Morton</w:t>
      </w:r>
    </w:p>
    <w:p w14:paraId="729B685E" w14:textId="77777777" w:rsidR="008F23B1" w:rsidRDefault="008F23B1" w:rsidP="00355A0F">
      <w:pPr>
        <w:pStyle w:val="Titre4"/>
        <w:ind w:left="709"/>
      </w:pPr>
      <w:bookmarkStart w:id="748" w:name="_Ref533776278"/>
      <w:r>
        <w:t>Intégration numérique</w:t>
      </w:r>
      <w:bookmarkEnd w:id="748"/>
    </w:p>
    <w:p w14:paraId="4EFFDEA6" w14:textId="77777777" w:rsidR="008F23B1" w:rsidRPr="00C40A7A" w:rsidRDefault="008F23B1" w:rsidP="008F23B1">
      <w:pPr>
        <w:pStyle w:val="Default"/>
      </w:pPr>
    </w:p>
    <w:p w14:paraId="75EA473D" w14:textId="25D08A2C"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B545DD">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749"/>
      <w:r w:rsidR="00FA1709">
        <w:t>EDF</w:t>
      </w:r>
      <w:commentRangeEnd w:id="749"/>
      <w:r w:rsidR="00FA1709">
        <w:rPr>
          <w:rStyle w:val="Marquedecommentaire"/>
        </w:rPr>
        <w:commentReference w:id="749"/>
      </w:r>
      <w:r w:rsidR="00FA1709">
        <w:t xml:space="preserve"> [] est l’outil utilisé. </w:t>
      </w:r>
    </w:p>
    <w:p w14:paraId="490D73ED" w14:textId="276E1AE6" w:rsidR="008F23B1" w:rsidRDefault="00FA1709" w:rsidP="008F23B1">
      <w:pPr>
        <w:spacing w:line="360" w:lineRule="auto"/>
        <w:ind w:firstLine="708"/>
      </w:pPr>
      <w:r>
        <w:t>L</w:t>
      </w:r>
      <w:r w:rsidR="008F23B1">
        <w:t xml:space="preserve">a discrétisation </w:t>
      </w:r>
      <w:r>
        <w:t xml:space="preserve">spatiale du rotor </w:t>
      </w:r>
      <w:r w:rsidR="008F23B1">
        <w:t>est détaillée</w:t>
      </w:r>
      <w:r w:rsidR="008F23B1" w:rsidRPr="007352D8">
        <w:t xml:space="preserve"> </w:t>
      </w:r>
      <w:r w:rsidR="008F23B1">
        <w:t xml:space="preserve">en </w:t>
      </w:r>
      <w:commentRangeStart w:id="750"/>
      <w:r>
        <w:rPr>
          <w:b/>
        </w:rPr>
        <w:t>A</w:t>
      </w:r>
      <w:r w:rsidR="008F23B1">
        <w:rPr>
          <w:b/>
        </w:rPr>
        <w:t>nnexe</w:t>
      </w:r>
      <w:commentRangeEnd w:id="750"/>
      <w:r>
        <w:rPr>
          <w:rStyle w:val="Marquedecommentaire"/>
        </w:rPr>
        <w:commentReference w:id="750"/>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B658D0"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51" w:name="_Ref529547194"/>
            <w:r w:rsidRPr="005600FC">
              <w:rPr>
                <w:rFonts w:ascii="Times New Roman" w:eastAsia="Times New Roman" w:hAnsi="Times New Roman"/>
                <w:b/>
                <w:iCs w:val="0"/>
                <w:color w:val="auto"/>
                <w:sz w:val="22"/>
                <w:szCs w:val="22"/>
                <w:lang w:eastAsia="fr-FR"/>
              </w:rPr>
              <w:t xml:space="preserve"> </w:t>
            </w:r>
            <w:bookmarkEnd w:id="751"/>
          </w:p>
        </w:tc>
      </w:tr>
    </w:tbl>
    <w:p w14:paraId="32B77F70" w14:textId="4A6F2C8F" w:rsidR="002D2207" w:rsidRDefault="008F23B1" w:rsidP="002D2207">
      <w:pPr>
        <w:spacing w:line="360" w:lineRule="auto"/>
        <w:ind w:firstLine="708"/>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B545DD">
        <w:rPr>
          <w:b/>
        </w:rPr>
        <w:t>[56]</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B545DD">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B658D0"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77777777" w:rsidR="002D2207" w:rsidRDefault="002D2207" w:rsidP="008F23B1">
      <w:pPr>
        <w:spacing w:line="360" w:lineRule="auto"/>
        <w:ind w:firstLine="708"/>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B545DD">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B658D0"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EC6D8D" w:rsidR="002D2207" w:rsidRDefault="002D2207" w:rsidP="002D2207">
      <w:pPr>
        <w:spacing w:line="360" w:lineRule="auto"/>
        <w:ind w:firstLine="708"/>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 </m:t>
        </m:r>
      </m:oMath>
      <w:r>
        <w:rPr>
          <w:b/>
        </w:rPr>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752" w:name="_Ref529548381"/>
            <w:r w:rsidRPr="005600FC">
              <w:rPr>
                <w:rFonts w:ascii="Times New Roman" w:eastAsia="Times New Roman" w:hAnsi="Times New Roman"/>
                <w:b/>
                <w:iCs w:val="0"/>
                <w:color w:val="auto"/>
                <w:sz w:val="22"/>
                <w:szCs w:val="22"/>
                <w:lang w:eastAsia="fr-FR"/>
              </w:rPr>
              <w:t xml:space="preserve"> </w:t>
            </w:r>
            <w:bookmarkEnd w:id="752"/>
          </w:p>
        </w:tc>
      </w:tr>
    </w:tbl>
    <w:p w14:paraId="1236A46B" w14:textId="35649725" w:rsidR="00AF59DA" w:rsidRDefault="00AF59DA" w:rsidP="00AF59DA">
      <w:pPr>
        <w:spacing w:before="120" w:line="360" w:lineRule="auto"/>
        <w:ind w:firstLine="709"/>
      </w:pPr>
      <w:r>
        <w:lastRenderedPageBreak/>
        <w:t xml:space="preserve">Ceci est une condition très restrictive sur le pas de temps surtout si la discrétisation spatiale est fine. </w:t>
      </w:r>
    </w:p>
    <w:p w14:paraId="5FB3E552" w14:textId="136E86D0" w:rsidR="00AF59DA" w:rsidRDefault="008F23B1" w:rsidP="00AF59DA">
      <w:pPr>
        <w:spacing w:before="12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B545DD">
        <w:rPr>
          <w:b/>
        </w:rPr>
        <w:t>[56]</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3FE064EE" w14:textId="66321DCC" w:rsidR="008F23B1" w:rsidRPr="00D2016A" w:rsidRDefault="008F23B1" w:rsidP="001856F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p w14:paraId="1E8CCC17" w14:textId="1A27FB36" w:rsidR="008F23B1" w:rsidRPr="00010676" w:rsidRDefault="00AF59DA" w:rsidP="00AF59DA">
            <w:pPr>
              <w:spacing w:line="360" w:lineRule="auto"/>
            </w:pPr>
            <w:r>
              <w:t>où</w:t>
            </w:r>
            <w:r w:rsidR="008F23B1">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w:t>
            </w:r>
            <w:r w:rsidR="008F23B1">
              <w:t xml:space="preserve"> la plus grande valeur propre</w:t>
            </w:r>
            <w:r>
              <w:t xml:space="preserve"> de la matrice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CD5066A" w14:textId="4176544A" w:rsidR="008F23B1" w:rsidRDefault="00504245" w:rsidP="00A24412">
      <w:pPr>
        <w:pStyle w:val="Titre3"/>
        <w:ind w:left="709"/>
      </w:pPr>
      <w:bookmarkStart w:id="753" w:name="_Toc535512910"/>
      <w:r>
        <w:t>M</w:t>
      </w:r>
      <w:r w:rsidR="008F23B1">
        <w:t>od</w:t>
      </w:r>
      <w:r w:rsidR="00AF59DA">
        <w:t>èlisation</w:t>
      </w:r>
      <w:r w:rsidR="008F23B1">
        <w:t xml:space="preserve"> de </w:t>
      </w:r>
      <w:r w:rsidR="00AF59DA">
        <w:t xml:space="preserve">la </w:t>
      </w:r>
      <w:r w:rsidR="008F23B1">
        <w:t>déformation therm</w:t>
      </w:r>
      <w:r w:rsidR="00AF59DA">
        <w:t>omecanique</w:t>
      </w:r>
      <w:bookmarkEnd w:id="753"/>
    </w:p>
    <w:p w14:paraId="738C8068" w14:textId="6A8122E7" w:rsidR="0035686B" w:rsidRDefault="0035686B" w:rsidP="0035686B"/>
    <w:p w14:paraId="521029E0" w14:textId="77777777"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3AA709F" w:rsidR="008F23B1" w:rsidRDefault="0035686B" w:rsidP="00AF59DA">
      <w:pPr>
        <w:spacing w:line="360" w:lineRule="auto"/>
        <w:ind w:firstLine="708"/>
      </w:pPr>
      <w:r>
        <w:t>Les équations thermomécaniques linéaires de l’élasticité sont :</w:t>
      </w:r>
      <w:r w:rsidR="008F23B1">
        <w:t xml:space="preserve"> :</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77777777" w:rsidR="008F23B1" w:rsidRDefault="008F23B1" w:rsidP="008F23B1">
      <w:pPr>
        <w:spacing w:line="360" w:lineRule="auto"/>
      </w:pPr>
      <w:r>
        <w:t xml:space="preserve">ou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r>
        <w:t xml:space="preserve">avec </w:t>
      </w:r>
    </w:p>
    <w:p w14:paraId="22D5986C" w14:textId="77777777" w:rsidR="008F23B1" w:rsidRPr="00305B49" w:rsidRDefault="00B658D0" w:rsidP="008F23B1">
      <w:pPr>
        <w:spacing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B658D0" w:rsidP="008F23B1">
      <w:pPr>
        <w:spacing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77777777" w:rsidR="001E37D0" w:rsidRDefault="001E37D0" w:rsidP="001E37D0">
      <w:pPr>
        <w:spacing w:line="360" w:lineRule="auto"/>
        <w:ind w:firstLine="708"/>
      </w:pPr>
      <w:r>
        <w:lastRenderedPageBreak/>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B545DD" w:rsidRPr="00B545DD">
        <w:rPr>
          <w:b/>
          <w:iCs/>
        </w:rPr>
        <w:t xml:space="preserve">Tableau </w:t>
      </w:r>
      <w:r w:rsidR="00B545DD" w:rsidRPr="00B545DD">
        <w:rPr>
          <w:b/>
          <w:iCs/>
          <w:noProof/>
        </w:rPr>
        <w:t>3.1</w:t>
      </w:r>
      <w:r w:rsidR="00B545DD" w:rsidRPr="00B545DD">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B545DD">
        <w:rPr>
          <w:b/>
        </w:rPr>
        <w:t>[55]</w:t>
      </w:r>
      <w:r w:rsidRPr="00470072">
        <w:rPr>
          <w:b/>
        </w:rPr>
        <w:fldChar w:fldCharType="end"/>
      </w:r>
      <w:r>
        <w:t>.</w:t>
      </w:r>
    </w:p>
    <w:p w14:paraId="3BE811EB" w14:textId="77777777" w:rsidR="001E37D0" w:rsidRPr="00AE331A" w:rsidRDefault="001E37D0" w:rsidP="001E37D0">
      <w:pPr>
        <w:pStyle w:val="Lgende"/>
        <w:keepNext/>
        <w:jc w:val="center"/>
        <w:rPr>
          <w:rFonts w:ascii="Calibri" w:eastAsia="Times New Roman" w:hAnsi="Calibri" w:cs="Times New Roman"/>
          <w:i w:val="0"/>
          <w:iCs w:val="0"/>
          <w:color w:val="auto"/>
          <w:sz w:val="22"/>
          <w:szCs w:val="20"/>
          <w:lang w:eastAsia="fr-FR"/>
        </w:rPr>
      </w:pPr>
      <w:bookmarkStart w:id="754" w:name="_Ref530004758"/>
      <w:r w:rsidRPr="00AE331A">
        <w:rPr>
          <w:rFonts w:ascii="Calibri" w:eastAsia="Times New Roman" w:hAnsi="Calibri" w:cs="Times New Roman"/>
          <w:i w:val="0"/>
          <w:iCs w:val="0"/>
          <w:color w:val="auto"/>
          <w:sz w:val="22"/>
          <w:szCs w:val="20"/>
          <w:lang w:eastAsia="fr-FR"/>
        </w:rPr>
        <w:t xml:space="preserve">Tableau </w:t>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STYLEREF 2 \s </w:instrText>
      </w:r>
      <w:r>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3.1</w:t>
      </w:r>
      <w:r>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noBreakHyphen/>
      </w:r>
      <w:r>
        <w:rPr>
          <w:rFonts w:ascii="Calibri" w:eastAsia="Times New Roman" w:hAnsi="Calibri" w:cs="Times New Roman"/>
          <w:i w:val="0"/>
          <w:iCs w:val="0"/>
          <w:color w:val="auto"/>
          <w:sz w:val="22"/>
          <w:szCs w:val="20"/>
          <w:lang w:eastAsia="fr-FR"/>
        </w:rPr>
        <w:fldChar w:fldCharType="begin"/>
      </w:r>
      <w:r>
        <w:rPr>
          <w:rFonts w:ascii="Calibri" w:eastAsia="Times New Roman" w:hAnsi="Calibri" w:cs="Times New Roman"/>
          <w:i w:val="0"/>
          <w:iCs w:val="0"/>
          <w:color w:val="auto"/>
          <w:sz w:val="22"/>
          <w:szCs w:val="20"/>
          <w:lang w:eastAsia="fr-FR"/>
        </w:rPr>
        <w:instrText xml:space="preserve"> SEQ Tableau \* ARABIC \s 2 </w:instrText>
      </w:r>
      <w:r>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2</w:t>
      </w:r>
      <w:r>
        <w:rPr>
          <w:rFonts w:ascii="Calibri" w:eastAsia="Times New Roman" w:hAnsi="Calibri" w:cs="Times New Roman"/>
          <w:i w:val="0"/>
          <w:iCs w:val="0"/>
          <w:color w:val="auto"/>
          <w:sz w:val="22"/>
          <w:szCs w:val="20"/>
          <w:lang w:eastAsia="fr-FR"/>
        </w:rPr>
        <w:fldChar w:fldCharType="end"/>
      </w:r>
      <w:bookmarkEnd w:id="754"/>
      <w:r w:rsidRPr="00AE331A">
        <w:rPr>
          <w:rFonts w:ascii="Calibri" w:eastAsia="Times New Roman" w:hAnsi="Calibri" w:cs="Times New Roman"/>
          <w:i w:val="0"/>
          <w:iCs w:val="0"/>
          <w:color w:val="auto"/>
          <w:sz w:val="22"/>
          <w:szCs w:val="20"/>
          <w:lang w:eastAsia="fr-FR"/>
        </w:rPr>
        <w:t> : Ordres de grandeur du coefficient de dilatation thermique</w:t>
      </w:r>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1E37D0">
      <w:pPr>
        <w:spacing w:line="360" w:lineRule="auto"/>
        <w:ind w:firstLine="708"/>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B658D0"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1E37D0">
      <w:pPr>
        <w:spacing w:line="360" w:lineRule="auto"/>
        <w:ind w:firstLine="708"/>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9367B2">
      <w:pPr>
        <w:pStyle w:val="Titre4"/>
        <w:ind w:left="709"/>
      </w:pPr>
      <w:r>
        <w:t>Condition aux limites mécanique</w:t>
      </w:r>
      <w:r w:rsidR="001E37D0">
        <w:t>s</w:t>
      </w:r>
    </w:p>
    <w:p w14:paraId="2CF6EF09" w14:textId="0E3FEFC3" w:rsidR="008F23B1" w:rsidRDefault="001E37D0" w:rsidP="008753E3">
      <w:pPr>
        <w:spacing w:before="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forces générées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B545DD">
        <w:rPr>
          <w:b/>
        </w:rPr>
        <w:t>[57]</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w:t>
      </w:r>
      <w:commentRangeStart w:id="755"/>
      <w:r w:rsidR="008F23B1" w:rsidRPr="001E37D0">
        <w:rPr>
          <w:strike/>
          <w:highlight w:val="yellow"/>
        </w:rPr>
        <w:t>cinématique</w:t>
      </w:r>
      <w:commentRangeEnd w:id="755"/>
      <w:r>
        <w:rPr>
          <w:rStyle w:val="Marquedecommentaire"/>
        </w:rPr>
        <w:commentReference w:id="755"/>
      </w:r>
      <w:r w:rsidR="008F23B1" w:rsidRPr="00664D21">
        <w:t xml:space="preserve">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 xml:space="preserve">La relation </w:t>
      </w:r>
      <w:r w:rsidR="008F23B1" w:rsidRPr="001E37D0">
        <w:rPr>
          <w:strike/>
          <w:highlight w:val="yellow"/>
        </w:rPr>
        <w:t>cinématique</w:t>
      </w:r>
      <w:r w:rsidR="008F23B1">
        <w:t xml:space="preserve">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de </w:t>
      </w:r>
      <w:r w:rsidR="008F23B1" w:rsidRPr="00664D21">
        <w:t>la distance</w:t>
      </w:r>
      <w:r w:rsidR="008F23B1">
        <w:t xml:space="preserve"> entre le nœud maître et le nœud esclave. </w:t>
      </w:r>
      <w:commentRangeStart w:id="756"/>
      <w:r w:rsidR="008F23B1" w:rsidRPr="00664D21">
        <w:t>Ainsi</w:t>
      </w:r>
      <w:commentRangeEnd w:id="756"/>
      <w:r w:rsidR="0035686B">
        <w:rPr>
          <w:rStyle w:val="Marquedecommentaire"/>
        </w:rPr>
        <w:commentReference w:id="756"/>
      </w:r>
      <w:r w:rsidR="008F23B1" w:rsidRPr="00664D21">
        <w:t xml:space="preserve">, lors de l’application </w:t>
      </w:r>
      <w:r w:rsidR="008F23B1">
        <w:t xml:space="preserve">des efforts du palier </w:t>
      </w:r>
      <w:r w:rsidR="008F23B1" w:rsidRPr="00664D21">
        <w:t xml:space="preserve">au </w:t>
      </w:r>
      <w:r w:rsidR="008F23B1">
        <w:t>nœud maître, ces derniers sont</w:t>
      </w:r>
      <w:r w:rsidR="008F23B1" w:rsidRPr="00664D21">
        <w:t xml:space="preserve"> transmis aux nœuds esclaves </w:t>
      </w:r>
      <w:r w:rsidR="008F23B1">
        <w:t xml:space="preserve">à la surface du rotor à travers </w:t>
      </w:r>
      <w:r w:rsidR="008F23B1" w:rsidRPr="00664D21">
        <w:t>cette liaison RBE3.</w:t>
      </w:r>
    </w:p>
    <w:p w14:paraId="183CE97D" w14:textId="77777777" w:rsidR="008F23B1" w:rsidRDefault="008F23B1" w:rsidP="008F23B1">
      <w:pPr>
        <w:keepNext/>
        <w:spacing w:line="360" w:lineRule="auto"/>
        <w:jc w:val="center"/>
      </w:pPr>
      <w:r w:rsidRPr="001D4F91">
        <w:rPr>
          <w:noProof/>
          <w:lang w:eastAsia="zh-CN"/>
        </w:rPr>
        <w:lastRenderedPageBreak/>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58"/>
                    <a:stretch>
                      <a:fillRect/>
                    </a:stretch>
                  </pic:blipFill>
                  <pic:spPr>
                    <a:xfrm>
                      <a:off x="0" y="0"/>
                      <a:ext cx="5760720" cy="1802130"/>
                    </a:xfrm>
                    <a:prstGeom prst="rect">
                      <a:avLst/>
                    </a:prstGeom>
                  </pic:spPr>
                </pic:pic>
              </a:graphicData>
            </a:graphic>
          </wp:inline>
        </w:drawing>
      </w:r>
    </w:p>
    <w:p w14:paraId="73D6233E" w14:textId="0C001354"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r w:rsidRPr="00664D21">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w:t>
      </w:r>
      <w:r w:rsidR="00377B8F">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p>
    <w:p w14:paraId="7913029F" w14:textId="22C1F11E" w:rsidR="008F23B1" w:rsidRDefault="0035686B" w:rsidP="008F23B1">
      <w:pPr>
        <w:spacing w:line="360" w:lineRule="auto"/>
        <w:ind w:firstLine="708"/>
      </w:pPr>
      <w:r>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eau du roulement sont bloqué. Cette</w:t>
      </w:r>
      <w:r w:rsidR="008F23B1">
        <w:t xml:space="preserve"> condition est illustrée à 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B545DD" w:rsidRPr="00B545DD">
        <w:rPr>
          <w:b/>
          <w:iCs/>
        </w:rPr>
        <w:t xml:space="preserve">Figure </w:t>
      </w:r>
      <w:r w:rsidR="00B545DD" w:rsidRPr="00B545DD">
        <w:rPr>
          <w:b/>
          <w:iCs/>
          <w:noProof/>
        </w:rPr>
        <w:t>3.1</w:t>
      </w:r>
      <w:r w:rsidR="00B545DD" w:rsidRPr="00B545DD">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0FCAC5BA"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757" w:name="_Ref530004549"/>
      <w:r w:rsidRPr="001217FC">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w:t>
      </w:r>
      <w:r w:rsidR="00377B8F">
        <w:rPr>
          <w:rFonts w:ascii="Calibri" w:eastAsia="Times New Roman" w:hAnsi="Calibri" w:cs="Times New Roman"/>
          <w:i w:val="0"/>
          <w:iCs w:val="0"/>
          <w:color w:val="auto"/>
          <w:sz w:val="22"/>
          <w:szCs w:val="20"/>
          <w:lang w:eastAsia="fr-FR"/>
        </w:rPr>
        <w:fldChar w:fldCharType="end"/>
      </w:r>
      <w:bookmarkEnd w:id="757"/>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onditions aux limites mécan</w:t>
      </w:r>
      <w:r>
        <w:rPr>
          <w:rFonts w:ascii="Calibri" w:eastAsia="Times New Roman" w:hAnsi="Calibri" w:cs="Times New Roman"/>
          <w:i w:val="0"/>
          <w:iCs w:val="0"/>
          <w:color w:val="auto"/>
          <w:sz w:val="22"/>
          <w:szCs w:val="20"/>
          <w:lang w:eastAsia="fr-FR"/>
        </w:rPr>
        <w:t>iques du modèle thermomécanique</w:t>
      </w:r>
    </w:p>
    <w:p w14:paraId="63E76012" w14:textId="3FCBC55F" w:rsidR="008F23B1" w:rsidRDefault="00A532E1" w:rsidP="00A532E1">
      <w:pPr>
        <w:pStyle w:val="Titre4"/>
        <w:ind w:left="709"/>
      </w:pPr>
      <w:r>
        <w:t>Déplacement</w:t>
      </w:r>
      <w:r w:rsidR="008F23B1">
        <w:t xml:space="preserve"> de la fibre neutre du rotor</w:t>
      </w:r>
    </w:p>
    <w:p w14:paraId="62BCD1A6" w14:textId="41F6F2A4" w:rsidR="002178F0" w:rsidRDefault="008F23B1" w:rsidP="002178F0">
      <w:pPr>
        <w:spacing w:line="360" w:lineRule="auto"/>
        <w:ind w:firstLine="708"/>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B545DD" w:rsidRPr="00B545DD">
        <w:rPr>
          <w:b/>
          <w:iCs/>
        </w:rPr>
        <w:t xml:space="preserve">Figure </w:t>
      </w:r>
      <w:r w:rsidR="00B545DD" w:rsidRPr="00B545DD">
        <w:rPr>
          <w:b/>
          <w:iCs/>
          <w:noProof/>
        </w:rPr>
        <w:t>3.1</w:t>
      </w:r>
      <w:r w:rsidR="00B545DD" w:rsidRPr="00B545DD">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8000" cy="1339200"/>
                    </a:xfrm>
                    <a:prstGeom prst="rect">
                      <a:avLst/>
                    </a:prstGeom>
                  </pic:spPr>
                </pic:pic>
              </a:graphicData>
            </a:graphic>
          </wp:inline>
        </w:drawing>
      </w:r>
    </w:p>
    <w:p w14:paraId="269CFD0E" w14:textId="653F2F9C"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758" w:name="_Ref530003394"/>
      <w:r w:rsidRPr="00DF0E3B">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3.1</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5</w:t>
      </w:r>
      <w:r w:rsidR="00377B8F">
        <w:rPr>
          <w:rFonts w:ascii="Calibri" w:eastAsia="Times New Roman" w:hAnsi="Calibri" w:cs="Times New Roman"/>
          <w:i w:val="0"/>
          <w:iCs w:val="0"/>
          <w:color w:val="auto"/>
          <w:sz w:val="22"/>
          <w:szCs w:val="20"/>
          <w:lang w:eastAsia="fr-FR"/>
        </w:rPr>
        <w:fldChar w:fldCharType="end"/>
      </w:r>
      <w:bookmarkEnd w:id="758"/>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p>
    <w:p w14:paraId="6FA4C4EB" w14:textId="56B554BC" w:rsidR="008F23B1" w:rsidRDefault="008F23B1" w:rsidP="008F23B1">
      <w:pPr>
        <w:spacing w:line="360" w:lineRule="auto"/>
        <w:ind w:firstLine="708"/>
      </w:pPr>
      <w:r>
        <w:lastRenderedPageBreak/>
        <w:t xml:space="preserve">Dans le modèle thermomécanique, une section droite du rotor </w:t>
      </w:r>
      <w:r w:rsidR="002178F0">
        <w:t xml:space="preserve">a plusieurs nœuds </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B658D0"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6B619B25" w:rsidR="008F23B1" w:rsidRDefault="008F23B1" w:rsidP="008F23B1">
      <w:pPr>
        <w:spacing w:line="360" w:lineRule="auto"/>
      </w:pPr>
      <w:r>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B545DD">
        <w:rPr>
          <w:b/>
        </w:rPr>
        <w:t>3.3</w:t>
      </w:r>
      <w:r w:rsidR="0085283A" w:rsidRPr="0085283A">
        <w:rPr>
          <w:b/>
        </w:rPr>
        <w:fldChar w:fldCharType="end"/>
      </w:r>
      <w:r>
        <w:t>.</w:t>
      </w:r>
    </w:p>
    <w:p w14:paraId="233DAF58" w14:textId="191B1C43" w:rsidR="008F23B1" w:rsidRDefault="00504245" w:rsidP="00504245">
      <w:pPr>
        <w:pStyle w:val="Titre2"/>
        <w:ind w:left="709"/>
      </w:pPr>
      <w:bookmarkStart w:id="759" w:name="_Toc535512911"/>
      <w:r>
        <w:t>M</w:t>
      </w:r>
      <w:r w:rsidR="008F23B1">
        <w:t>odèles dynamiques des rotors</w:t>
      </w:r>
      <w:bookmarkEnd w:id="759"/>
    </w:p>
    <w:p w14:paraId="107C7A58" w14:textId="7F2F8015" w:rsidR="008F23B1" w:rsidRDefault="008F23B1" w:rsidP="008E408A">
      <w:pPr>
        <w:spacing w:before="12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760" w:name="_Toc535512912"/>
      <w:r w:rsidRPr="00FE7BC5">
        <w:t xml:space="preserve">Rotor rigide à </w:t>
      </w:r>
      <w:r>
        <w:t>quatres degrés deliberté</w:t>
      </w:r>
      <w:bookmarkEnd w:id="760"/>
    </w:p>
    <w:p w14:paraId="39849EF5" w14:textId="07F52613" w:rsidR="008F23B1" w:rsidRDefault="008F23B1" w:rsidP="008E408A">
      <w:pPr>
        <w:spacing w:before="120" w:line="360" w:lineRule="auto"/>
        <w:ind w:firstLine="709"/>
      </w:pPr>
      <w:r>
        <w:t xml:space="preserve">Le rotor peut être considéré comme un solide indéformable si la première fréquence du mode de flexion est importante devant les fréquences d’excitation. En l’occurrence, ses mouvements latéraux </w:t>
      </w:r>
      <w:r w:rsidR="00034021">
        <w:t xml:space="preserve">peuvent être prédites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B545DD" w:rsidRPr="00B545DD">
        <w:rPr>
          <w:b/>
        </w:rPr>
        <w:t xml:space="preserve">Figure </w:t>
      </w:r>
      <w:r w:rsidR="00B545DD" w:rsidRPr="00B545DD">
        <w:rPr>
          <w:b/>
          <w:iCs/>
          <w:noProof/>
        </w:rPr>
        <w:t>3.2</w:t>
      </w:r>
      <w:r w:rsidR="00B545DD" w:rsidRPr="00B545DD">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B658D0"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B658D0"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B658D0"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B658D0"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61" w:name="_Ref527451513"/>
            <w:r w:rsidRPr="001C390D">
              <w:rPr>
                <w:rFonts w:ascii="Calibri" w:eastAsia="Times New Roman" w:hAnsi="Calibri" w:cs="Times New Roman"/>
                <w:i w:val="0"/>
                <w:iCs w:val="0"/>
                <w:color w:val="auto"/>
                <w:sz w:val="22"/>
                <w:szCs w:val="20"/>
                <w:lang w:eastAsia="fr-FR"/>
              </w:rPr>
              <w:t xml:space="preserve"> </w:t>
            </w:r>
            <w:bookmarkEnd w:id="761"/>
          </w:p>
        </w:tc>
      </w:tr>
    </w:tbl>
    <w:p w14:paraId="7B20CC52" w14:textId="77777777" w:rsidR="008F23B1" w:rsidRDefault="008F23B1" w:rsidP="008F23B1">
      <w:pPr>
        <w:keepNext/>
        <w:spacing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1"/>
                    <a:stretch>
                      <a:fillRect/>
                    </a:stretch>
                  </pic:blipFill>
                  <pic:spPr>
                    <a:xfrm>
                      <a:off x="0" y="0"/>
                      <a:ext cx="5760720" cy="2159635"/>
                    </a:xfrm>
                    <a:prstGeom prst="rect">
                      <a:avLst/>
                    </a:prstGeom>
                  </pic:spPr>
                </pic:pic>
              </a:graphicData>
            </a:graphic>
          </wp:inline>
        </w:drawing>
      </w:r>
    </w:p>
    <w:p w14:paraId="344B6F95" w14:textId="721F7C4B"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762" w:name="_Ref527447015"/>
      <w:r w:rsidRPr="001C51AC">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1</w:t>
      </w:r>
      <w:r w:rsidR="00377B8F">
        <w:rPr>
          <w:rFonts w:ascii="Calibri" w:eastAsia="Times New Roman" w:hAnsi="Calibri" w:cs="Times New Roman"/>
          <w:i w:val="0"/>
          <w:iCs w:val="0"/>
          <w:color w:val="auto"/>
          <w:sz w:val="22"/>
          <w:szCs w:val="20"/>
          <w:lang w:eastAsia="fr-FR"/>
        </w:rPr>
        <w:fldChar w:fldCharType="end"/>
      </w:r>
      <w:bookmarkEnd w:id="762"/>
      <w:r w:rsidRPr="001C51AC">
        <w:rPr>
          <w:rFonts w:ascii="Calibri" w:eastAsia="Times New Roman" w:hAnsi="Calibri" w:cs="Times New Roman"/>
          <w:i w:val="0"/>
          <w:iCs w:val="0"/>
          <w:color w:val="auto"/>
          <w:sz w:val="22"/>
          <w:szCs w:val="20"/>
          <w:lang w:eastAsia="fr-FR"/>
        </w:rPr>
        <w:t> : schéma du rotor rigide avec un disque guidé par deux paliers</w:t>
      </w:r>
    </w:p>
    <w:p w14:paraId="4D048277" w14:textId="4F7C8E49" w:rsidR="008F23B1" w:rsidRDefault="00034021" w:rsidP="00E331EC">
      <w:pPr>
        <w:spacing w:line="360" w:lineRule="auto"/>
      </w:pPr>
      <w:r>
        <w:t xml:space="preserve">où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B658D0"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1CAB4BA" w14:textId="77777777" w:rsidR="008F23B1" w:rsidRPr="006D4C5D" w:rsidRDefault="008F23B1" w:rsidP="00A079DB">
      <w:pPr>
        <w:overflowPunct/>
        <w:spacing w:before="120" w:line="360" w:lineRule="auto"/>
        <w:ind w:firstLine="709"/>
        <w:textAlignment w:val="auto"/>
      </w:pPr>
      <w:r w:rsidRPr="006D4C5D">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B658D0"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B658D0"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63" w:name="_Ref529996805"/>
            <w:r w:rsidRPr="001C390D">
              <w:rPr>
                <w:rFonts w:ascii="Calibri" w:eastAsia="Times New Roman" w:hAnsi="Calibri" w:cs="Times New Roman"/>
                <w:i w:val="0"/>
                <w:iCs w:val="0"/>
                <w:color w:val="auto"/>
                <w:sz w:val="22"/>
                <w:szCs w:val="20"/>
                <w:lang w:eastAsia="fr-FR"/>
              </w:rPr>
              <w:t xml:space="preserve"> </w:t>
            </w:r>
            <w:bookmarkEnd w:id="763"/>
          </w:p>
        </w:tc>
      </w:tr>
    </w:tbl>
    <w:p w14:paraId="252A8CD4" w14:textId="48CA07C2" w:rsidR="008F23B1" w:rsidRDefault="008F23B1" w:rsidP="008F23B1">
      <w:pPr>
        <w:spacing w:line="360" w:lineRule="auto"/>
        <w:ind w:firstLine="708"/>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B658D0"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B658D0"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64" w:name="_Ref527450146"/>
            <w:r w:rsidRPr="001C390D">
              <w:rPr>
                <w:rFonts w:ascii="Calibri" w:eastAsia="Times New Roman" w:hAnsi="Calibri" w:cs="Times New Roman"/>
                <w:i w:val="0"/>
                <w:iCs w:val="0"/>
                <w:color w:val="auto"/>
                <w:sz w:val="22"/>
                <w:szCs w:val="20"/>
                <w:lang w:eastAsia="fr-FR"/>
              </w:rPr>
              <w:t xml:space="preserve"> </w:t>
            </w:r>
            <w:bookmarkEnd w:id="764"/>
          </w:p>
        </w:tc>
      </w:tr>
    </w:tbl>
    <w:p w14:paraId="7BA95A30" w14:textId="7E5924C4"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B545DD">
        <w:rPr>
          <w:b/>
        </w:rPr>
        <w:t>Eq.3-15</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B658D0"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B658D0"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65" w:name="_Ref527451487"/>
            <w:r w:rsidRPr="001C390D">
              <w:rPr>
                <w:rFonts w:ascii="Calibri" w:eastAsia="Times New Roman" w:hAnsi="Calibri" w:cs="Times New Roman"/>
                <w:i w:val="0"/>
                <w:iCs w:val="0"/>
                <w:color w:val="auto"/>
                <w:sz w:val="22"/>
                <w:szCs w:val="20"/>
                <w:lang w:eastAsia="fr-FR"/>
              </w:rPr>
              <w:t xml:space="preserve"> </w:t>
            </w:r>
            <w:bookmarkEnd w:id="765"/>
          </w:p>
        </w:tc>
      </w:tr>
    </w:tbl>
    <w:p w14:paraId="474240A0" w14:textId="775EBF55" w:rsidR="008F23B1" w:rsidRDefault="008F23B1" w:rsidP="008F23B1">
      <w:pPr>
        <w:spacing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B545DD">
        <w:rPr>
          <w:b/>
        </w:rPr>
        <w:t>Eq.3-12</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B545DD">
        <w:rPr>
          <w:b/>
        </w:rPr>
        <w:t>Eq.3-16</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66" w:name="_Ref532491934"/>
            <w:r w:rsidRPr="001C390D">
              <w:rPr>
                <w:rFonts w:ascii="Calibri" w:eastAsia="Times New Roman" w:hAnsi="Calibri" w:cs="Times New Roman"/>
                <w:i w:val="0"/>
                <w:iCs w:val="0"/>
                <w:color w:val="auto"/>
                <w:sz w:val="22"/>
                <w:szCs w:val="20"/>
                <w:lang w:eastAsia="fr-FR"/>
              </w:rPr>
              <w:t xml:space="preserve"> </w:t>
            </w:r>
            <w:bookmarkEnd w:id="766"/>
          </w:p>
        </w:tc>
      </w:tr>
    </w:tbl>
    <w:p w14:paraId="3B1C6797" w14:textId="77777777" w:rsidR="008F23B1" w:rsidRDefault="008F23B1" w:rsidP="008F23B1">
      <w:pPr>
        <w:tabs>
          <w:tab w:val="left" w:pos="7371"/>
        </w:tabs>
        <w:spacing w:line="276"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14902245"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permet d’améliorer la précision de l’</w:t>
      </w:r>
      <w:r>
        <w:t xml:space="preserve">analyses de l’effet Morton. </w:t>
      </w:r>
    </w:p>
    <w:p w14:paraId="75C0CC5C" w14:textId="77777777" w:rsidR="008F23B1" w:rsidRDefault="008F23B1" w:rsidP="00620A32">
      <w:pPr>
        <w:pStyle w:val="Titre3"/>
        <w:ind w:left="709"/>
      </w:pPr>
      <w:bookmarkStart w:id="767" w:name="_Toc535512913"/>
      <w:r w:rsidRPr="005C43B6">
        <w:t xml:space="preserve">Rotor flexible à </w:t>
      </w:r>
      <m:oMath>
        <m:r>
          <m:rPr>
            <m:sty m:val="bi"/>
          </m:rPr>
          <w:rPr>
            <w:rFonts w:ascii="Cambria Math" w:hAnsi="Cambria Math"/>
          </w:rPr>
          <m:t>n</m:t>
        </m:r>
      </m:oMath>
      <w:r w:rsidRPr="005C43B6">
        <w:t xml:space="preserve"> degrés de liberté</w:t>
      </w:r>
      <w:bookmarkEnd w:id="767"/>
    </w:p>
    <w:p w14:paraId="7D17528C" w14:textId="77777777" w:rsidR="00946052" w:rsidRPr="00946052" w:rsidRDefault="00946052" w:rsidP="00946052"/>
    <w:p w14:paraId="006CD31F" w14:textId="2685BBDC" w:rsidR="008F23B1" w:rsidRDefault="008F23B1" w:rsidP="008F23B1">
      <w:pPr>
        <w:spacing w:line="360" w:lineRule="auto"/>
        <w:ind w:firstLine="708"/>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B545DD">
        <w:rPr>
          <w:b/>
        </w:rPr>
        <w:t>[49]</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B545DD">
        <w:rPr>
          <w:b/>
        </w:rPr>
        <w:t>[50]</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68" w:name="_Ref532491926"/>
            <w:r w:rsidRPr="001C390D">
              <w:rPr>
                <w:rFonts w:ascii="Calibri" w:eastAsia="Times New Roman" w:hAnsi="Calibri" w:cs="Times New Roman"/>
                <w:i w:val="0"/>
                <w:iCs w:val="0"/>
                <w:color w:val="auto"/>
                <w:sz w:val="22"/>
                <w:szCs w:val="20"/>
                <w:lang w:eastAsia="fr-FR"/>
              </w:rPr>
              <w:t xml:space="preserve"> </w:t>
            </w:r>
            <w:bookmarkEnd w:id="768"/>
          </w:p>
        </w:tc>
      </w:tr>
    </w:tbl>
    <w:p w14:paraId="6A272664" w14:textId="5E3B8EA4" w:rsidR="008F23B1" w:rsidRDefault="008F23B1" w:rsidP="00F63652">
      <w:pPr>
        <w:spacing w:before="12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 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2730F2">
      <w:pPr>
        <w:pStyle w:val="Titre3"/>
        <w:ind w:left="709"/>
      </w:pPr>
      <w:bookmarkStart w:id="769" w:name="_Toc535512914"/>
      <w:r>
        <w:t>Méthode numérique d’intégration temporelles</w:t>
      </w:r>
      <w:bookmarkEnd w:id="769"/>
    </w:p>
    <w:p w14:paraId="34C0DD9D" w14:textId="77777777" w:rsidR="008F23B1" w:rsidRDefault="008F23B1" w:rsidP="008F23B1"/>
    <w:p w14:paraId="6602ACDF" w14:textId="78DBFDB8" w:rsidR="008F23B1" w:rsidRDefault="008F23B1" w:rsidP="00F63652">
      <w:pPr>
        <w:spacing w:line="360" w:lineRule="auto"/>
        <w:ind w:firstLine="708"/>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B545DD">
        <w:rPr>
          <w:b/>
        </w:rPr>
        <w:t>[52]</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57B27BA6" w:rsidR="008F23B1" w:rsidRDefault="008F23B1" w:rsidP="00F63652">
      <w:pPr>
        <w:spacing w:line="360" w:lineRule="auto"/>
        <w:ind w:firstLine="708"/>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B545DD">
        <w:rPr>
          <w:b/>
        </w:rPr>
        <w:t>Eq.3-18</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B545DD">
        <w:rPr>
          <w:b/>
        </w:rPr>
        <w:t>Eq.3-19</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70" w:name="_Ref527642609"/>
            <w:r w:rsidRPr="001C390D">
              <w:rPr>
                <w:rFonts w:ascii="Calibri" w:eastAsia="Times New Roman" w:hAnsi="Calibri" w:cs="Times New Roman"/>
                <w:i w:val="0"/>
                <w:iCs w:val="0"/>
                <w:color w:val="auto"/>
                <w:sz w:val="22"/>
                <w:szCs w:val="20"/>
                <w:lang w:eastAsia="fr-FR"/>
              </w:rPr>
              <w:t xml:space="preserve"> </w:t>
            </w:r>
            <w:bookmarkEnd w:id="770"/>
          </w:p>
        </w:tc>
      </w:tr>
    </w:tbl>
    <w:p w14:paraId="68CE2DB6" w14:textId="03998124" w:rsidR="008F23B1" w:rsidRDefault="008F23B1" w:rsidP="00997CA7">
      <w:pPr>
        <w:spacing w:before="120" w:line="360" w:lineRule="auto"/>
        <w:ind w:firstLine="708"/>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B658D0"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B658D0"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71" w:name="_Ref527644224"/>
            <w:r w:rsidRPr="001C390D">
              <w:rPr>
                <w:rFonts w:ascii="Calibri" w:eastAsia="Times New Roman" w:hAnsi="Calibri" w:cs="Times New Roman"/>
                <w:i w:val="0"/>
                <w:iCs w:val="0"/>
                <w:color w:val="auto"/>
                <w:sz w:val="22"/>
                <w:szCs w:val="20"/>
                <w:lang w:eastAsia="fr-FR"/>
              </w:rPr>
              <w:t xml:space="preserve"> </w:t>
            </w:r>
            <w:bookmarkEnd w:id="771"/>
          </w:p>
        </w:tc>
      </w:tr>
    </w:tbl>
    <w:p w14:paraId="2066D9DE" w14:textId="17B6E88E" w:rsidR="008F23B1" w:rsidRDefault="008F23B1" w:rsidP="008F23B1">
      <w:pPr>
        <w:spacing w:line="360" w:lineRule="auto"/>
      </w:pPr>
      <w:r>
        <w:t xml:space="preserve">où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2F66C558" w:rsidR="008F23B1" w:rsidRPr="00F37648" w:rsidRDefault="008F23B1" w:rsidP="000E682A">
      <w:pPr>
        <w:spacing w:line="360" w:lineRule="auto"/>
        <w:ind w:firstLine="708"/>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B545DD">
        <w:rPr>
          <w:rFonts w:eastAsiaTheme="minorEastAsia"/>
          <w:b/>
        </w:rPr>
        <w:t>Eq.3-20</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772" w:name="_Ref527647596"/>
            <w:r w:rsidRPr="00F37648">
              <w:rPr>
                <w:rFonts w:eastAsiaTheme="minorEastAsia"/>
              </w:rPr>
              <w:t xml:space="preserve"> </w:t>
            </w:r>
            <w:bookmarkEnd w:id="772"/>
          </w:p>
        </w:tc>
      </w:tr>
    </w:tbl>
    <w:p w14:paraId="38D34A26" w14:textId="77777777" w:rsidR="008F23B1" w:rsidRDefault="008F23B1" w:rsidP="008A2C6C">
      <w:pPr>
        <w:spacing w:line="360" w:lineRule="auto"/>
        <w:ind w:firstLine="708"/>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B658D0"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B658D0"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6D8C1308" w:rsidR="008F23B1" w:rsidRDefault="008F23B1" w:rsidP="008A2C6C">
      <w:pPr>
        <w:spacing w:line="360" w:lineRule="auto"/>
        <w:ind w:firstLine="708"/>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B545DD">
        <w:rPr>
          <w:b/>
        </w:rPr>
        <w:t>Eq.3-23</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B658D0"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773" w:name="_Ref532560710"/>
            <w:r w:rsidRPr="00F37648">
              <w:rPr>
                <w:rFonts w:eastAsiaTheme="minorEastAsia"/>
              </w:rPr>
              <w:t xml:space="preserve"> </w:t>
            </w:r>
            <w:bookmarkEnd w:id="773"/>
          </w:p>
        </w:tc>
      </w:tr>
    </w:tbl>
    <w:p w14:paraId="0E3B9B7C" w14:textId="6E759EE5" w:rsidR="008F23B1" w:rsidRDefault="008F23B1" w:rsidP="008F23B1">
      <w:pPr>
        <w:spacing w:line="360" w:lineRule="auto"/>
      </w:pPr>
      <w:r>
        <w:t xml:space="preserve">où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8A2C6C">
      <w:pPr>
        <w:spacing w:line="360" w:lineRule="auto"/>
        <w:ind w:firstLine="708"/>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B658D0"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8A2C6C">
      <w:pPr>
        <w:spacing w:line="360" w:lineRule="auto"/>
        <w:ind w:firstLine="708"/>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8A2C6C">
      <w:pPr>
        <w:spacing w:line="360" w:lineRule="auto"/>
        <w:ind w:firstLine="708"/>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B658D0"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38FA0306" w:rsidR="008F23B1" w:rsidRDefault="008F23B1" w:rsidP="008A2C6C">
      <w:pPr>
        <w:spacing w:line="360" w:lineRule="auto"/>
        <w:ind w:firstLine="708"/>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B545DD">
        <w:rPr>
          <w:b/>
        </w:rPr>
        <w:t>Eq.3-19</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B658D0"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r>
        <w:t>où :</w:t>
      </w:r>
    </w:p>
    <w:p w14:paraId="51C262E8" w14:textId="77777777" w:rsidR="008F23B1" w:rsidRPr="00890D7C" w:rsidRDefault="00B658D0" w:rsidP="008F23B1">
      <w:pPr>
        <w:spacing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F91BAA">
      <w:pPr>
        <w:spacing w:line="360" w:lineRule="auto"/>
        <w:ind w:firstLine="708"/>
      </w:pPr>
      <w:r>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lastRenderedPageBreak/>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2">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59761D67"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774" w:name="_Ref528070494"/>
      <w:r w:rsidRPr="00CE3A86">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2</w:t>
      </w:r>
      <w:r w:rsidR="00377B8F">
        <w:rPr>
          <w:rFonts w:ascii="Calibri" w:eastAsia="Times New Roman" w:hAnsi="Calibri" w:cs="Times New Roman"/>
          <w:i w:val="0"/>
          <w:iCs w:val="0"/>
          <w:color w:val="auto"/>
          <w:sz w:val="22"/>
          <w:szCs w:val="20"/>
          <w:lang w:eastAsia="fr-FR"/>
        </w:rPr>
        <w:fldChar w:fldCharType="end"/>
      </w:r>
      <w:bookmarkEnd w:id="774"/>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p>
    <w:p w14:paraId="5DEA9905" w14:textId="675249B9" w:rsidR="008F23B1" w:rsidRDefault="008F23B1" w:rsidP="0085508E">
      <w:pPr>
        <w:spacing w:line="360" w:lineRule="auto"/>
        <w:ind w:firstLine="708"/>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B545DD" w:rsidRPr="00B545DD">
        <w:rPr>
          <w:b/>
          <w:iCs/>
        </w:rPr>
        <w:t>Figure 3.2</w:t>
      </w:r>
      <w:r w:rsidR="00B545DD" w:rsidRPr="00B545DD">
        <w:rPr>
          <w:b/>
          <w:iCs/>
        </w:rPr>
        <w:noBreakHyphen/>
        <w:t>2</w:t>
      </w:r>
      <w:r w:rsidRPr="004323C6">
        <w:rPr>
          <w:b/>
        </w:rPr>
        <w:fldChar w:fldCharType="end"/>
      </w:r>
      <w:r>
        <w:t xml:space="preserve">. </w:t>
      </w:r>
    </w:p>
    <w:p w14:paraId="1F154B01" w14:textId="4DEC4B50" w:rsidR="008F23B1" w:rsidRDefault="008F23B1" w:rsidP="00641AB4">
      <w:pPr>
        <w:pStyle w:val="Titre3"/>
        <w:ind w:left="709"/>
      </w:pPr>
      <w:bookmarkStart w:id="775" w:name="_Ref533776247"/>
      <w:bookmarkStart w:id="776" w:name="_Toc535512915"/>
      <w:r>
        <w:t>Vibration</w:t>
      </w:r>
      <w:r w:rsidR="00565E70">
        <w:t>s</w:t>
      </w:r>
      <w:r>
        <w:t xml:space="preserve"> synchrone</w:t>
      </w:r>
      <w:r w:rsidR="00565E70">
        <w:t>s</w:t>
      </w:r>
      <w:r>
        <w:t xml:space="preserve"> et solution</w:t>
      </w:r>
      <w:r w:rsidR="00565E70">
        <w:t>s</w:t>
      </w:r>
      <w:r>
        <w:t xml:space="preserve"> périodique</w:t>
      </w:r>
      <w:bookmarkEnd w:id="775"/>
      <w:r w:rsidR="00565E70">
        <w:t>s</w:t>
      </w:r>
      <w:bookmarkEnd w:id="776"/>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DFA33B1" w14:textId="0F5FDBBC" w:rsidR="008F23B1" w:rsidRDefault="008F23B1" w:rsidP="00473781">
      <w:pPr>
        <w:pStyle w:val="Titre4"/>
        <w:ind w:left="709"/>
      </w:pPr>
      <w:r>
        <w:lastRenderedPageBreak/>
        <w:t xml:space="preserve">Méthode de </w:t>
      </w:r>
      <w:r w:rsidR="005A5955">
        <w:t>« </w:t>
      </w:r>
      <w:r>
        <w:t>shooting</w:t>
      </w:r>
      <w:r w:rsidR="005A5955">
        <w:t> »</w:t>
      </w:r>
      <w:r>
        <w:t xml:space="preserve"> </w:t>
      </w:r>
    </w:p>
    <w:p w14:paraId="07516207" w14:textId="77777777" w:rsidR="00473781" w:rsidRPr="00473781" w:rsidRDefault="00473781" w:rsidP="00473781"/>
    <w:p w14:paraId="529DD6CE" w14:textId="5B8DE2B5" w:rsidR="008F23B1" w:rsidRDefault="008F23B1" w:rsidP="002669D3">
      <w:pPr>
        <w:spacing w:line="360" w:lineRule="auto"/>
        <w:ind w:firstLine="708"/>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B545DD">
        <w:rPr>
          <w:b/>
          <w:noProof/>
        </w:rPr>
        <w:t>Eq.3-27</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B658D0"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77" w:name="_Ref478549772"/>
            <w:bookmarkStart w:id="778" w:name="_Ref478549690"/>
            <w:r w:rsidRPr="00737867">
              <w:rPr>
                <w:rFonts w:ascii="Times New Roman" w:eastAsia="Times New Roman" w:hAnsi="Times New Roman"/>
                <w:b/>
                <w:iCs w:val="0"/>
                <w:color w:val="auto"/>
                <w:sz w:val="22"/>
                <w:szCs w:val="22"/>
                <w:lang w:eastAsia="fr-FR"/>
              </w:rPr>
              <w:t xml:space="preserve"> </w:t>
            </w:r>
            <w:bookmarkEnd w:id="777"/>
          </w:p>
        </w:tc>
        <w:bookmarkEnd w:id="778"/>
      </w:tr>
    </w:tbl>
    <w:p w14:paraId="4CC618A6" w14:textId="2A4C63F5" w:rsidR="008F23B1" w:rsidRDefault="008F23B1" w:rsidP="00F435E2">
      <w:pPr>
        <w:spacing w:before="120" w:line="360" w:lineRule="auto"/>
        <w:ind w:firstLine="708"/>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B545DD">
        <w:rPr>
          <w:b/>
        </w:rPr>
        <w:t>Eq.3-27</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B658D0"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779" w:name="_Ref532562776"/>
            <w:r>
              <w:rPr>
                <w:rFonts w:ascii="Times New Roman" w:eastAsia="Times New Roman" w:hAnsi="Times New Roman"/>
                <w:b/>
                <w:iCs w:val="0"/>
                <w:color w:val="auto"/>
                <w:sz w:val="22"/>
                <w:szCs w:val="22"/>
                <w:lang w:val="en-US" w:eastAsia="fr-FR"/>
              </w:rPr>
              <w:t xml:space="preserve"> </w:t>
            </w:r>
            <w:bookmarkEnd w:id="779"/>
          </w:p>
        </w:tc>
      </w:tr>
    </w:tbl>
    <w:p w14:paraId="16C7D24A" w14:textId="7469FFC3" w:rsidR="008F23B1" w:rsidRDefault="008F23B1" w:rsidP="00EA1EE7">
      <w:pPr>
        <w:spacing w:line="360" w:lineRule="auto"/>
        <w:ind w:firstLine="708"/>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p>
    <w:p w14:paraId="0ADB315C" w14:textId="77777777" w:rsidR="008F23B1" w:rsidRPr="005F2AA2" w:rsidRDefault="008F23B1" w:rsidP="008F23B1">
      <w:pPr>
        <w:spacing w:line="360" w:lineRule="auto"/>
        <w:rPr>
          <w:noProof/>
        </w:rPr>
      </w:pP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B658D0"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80" w:name="_Ref507252382"/>
            <w:r w:rsidRPr="00BC5E15">
              <w:rPr>
                <w:rFonts w:ascii="Times New Roman" w:eastAsia="Times New Roman" w:hAnsi="Times New Roman"/>
                <w:b/>
                <w:iCs w:val="0"/>
                <w:color w:val="auto"/>
                <w:sz w:val="22"/>
                <w:szCs w:val="22"/>
                <w:lang w:eastAsia="fr-FR"/>
              </w:rPr>
              <w:t xml:space="preserve"> </w:t>
            </w:r>
            <w:bookmarkEnd w:id="780"/>
          </w:p>
        </w:tc>
      </w:tr>
    </w:tbl>
    <w:p w14:paraId="0106859D" w14:textId="7884D9EB" w:rsidR="008F23B1" w:rsidRDefault="00F91BAA" w:rsidP="00EA1EE7">
      <w:pPr>
        <w:spacing w:line="360" w:lineRule="auto"/>
        <w:ind w:firstLine="708"/>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B658D0"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4E68C91B" w:rsidR="008F23B1" w:rsidRDefault="008F23B1" w:rsidP="008F23B1">
      <w:pPr>
        <w:spacing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B545DD">
        <w:rPr>
          <w:b/>
          <w:noProof/>
        </w:rPr>
        <w:t>[53]</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34C9F4F9" w:rsidR="00F91BAA" w:rsidRDefault="008F23B1" w:rsidP="00F91BAA">
      <w:pPr>
        <w:spacing w:line="360" w:lineRule="auto"/>
        <w:ind w:firstLine="708"/>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B545DD">
        <w:rPr>
          <w:b/>
          <w:noProof/>
        </w:rPr>
        <w:t>Eq.3-32</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B658D0"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781" w:name="_Ref528576979"/>
            <w:r w:rsidRPr="00CE7924">
              <w:rPr>
                <w:rFonts w:ascii="Times New Roman" w:eastAsia="Times New Roman" w:hAnsi="Times New Roman"/>
                <w:b/>
                <w:iCs w:val="0"/>
                <w:color w:val="auto"/>
                <w:sz w:val="22"/>
                <w:szCs w:val="22"/>
                <w:lang w:eastAsia="fr-FR"/>
              </w:rPr>
              <w:t xml:space="preserve"> </w:t>
            </w:r>
            <w:bookmarkEnd w:id="781"/>
          </w:p>
        </w:tc>
      </w:tr>
    </w:tbl>
    <w:p w14:paraId="49ED76DA" w14:textId="5CE04BF4" w:rsidR="00F91BAA" w:rsidRDefault="008F23B1" w:rsidP="00F91BAA">
      <w:pPr>
        <w:spacing w:line="360" w:lineRule="auto"/>
        <w:ind w:firstLine="708"/>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B658D0"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782" w:name="_Ref528576952"/>
            <w:r>
              <w:rPr>
                <w:rFonts w:ascii="Times New Roman" w:eastAsia="Times New Roman" w:hAnsi="Times New Roman"/>
                <w:b/>
                <w:iCs w:val="0"/>
                <w:color w:val="auto"/>
                <w:sz w:val="22"/>
                <w:szCs w:val="22"/>
                <w:lang w:val="en-US" w:eastAsia="fr-FR"/>
              </w:rPr>
              <w:t xml:space="preserve"> </w:t>
            </w:r>
            <w:bookmarkEnd w:id="782"/>
          </w:p>
        </w:tc>
      </w:tr>
    </w:tbl>
    <w:p w14:paraId="03487758" w14:textId="32FD1E8C" w:rsidR="008F23B1" w:rsidRDefault="008F23B1" w:rsidP="00762AEE">
      <w:pPr>
        <w:spacing w:line="360" w:lineRule="auto"/>
        <w:ind w:firstLine="708"/>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B545DD">
        <w:rPr>
          <w:b/>
        </w:rPr>
        <w:t>Eq.3-29</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B658D0"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6DCF4DA8" w:rsidR="008F23B1" w:rsidRDefault="008F23B1" w:rsidP="00762AEE">
      <w:pPr>
        <w:spacing w:line="360" w:lineRule="auto"/>
        <w:ind w:firstLine="708"/>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B545DD" w:rsidRPr="00B545DD">
        <w:rPr>
          <w:b/>
          <w:i/>
          <w:iCs/>
        </w:rPr>
        <w:t xml:space="preserve">Figure </w:t>
      </w:r>
      <w:r w:rsidR="00B545DD" w:rsidRPr="00B545DD">
        <w:rPr>
          <w:b/>
          <w:i/>
          <w:iCs/>
          <w:noProof/>
        </w:rPr>
        <w:t>3.2</w:t>
      </w:r>
      <w:r w:rsidR="00B545DD" w:rsidRPr="00B545DD">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B545DD">
        <w:rPr>
          <w:b/>
        </w:rPr>
        <w:t>Eq.3-27</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B545DD">
        <w:rPr>
          <w:b/>
        </w:rPr>
        <w:t>Eq.3-29</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2833CB3E">
            <wp:extent cx="4206703" cy="4591050"/>
            <wp:effectExtent l="0" t="0" r="3810" b="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23902" cy="4609820"/>
                    </a:xfrm>
                    <a:prstGeom prst="rect">
                      <a:avLst/>
                    </a:prstGeom>
                  </pic:spPr>
                </pic:pic>
              </a:graphicData>
            </a:graphic>
          </wp:inline>
        </w:drawing>
      </w:r>
    </w:p>
    <w:p w14:paraId="6C90A055" w14:textId="62F287EC"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783" w:name="_Ref528059593"/>
      <w:r w:rsidRPr="00823BFC">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w:t>
      </w:r>
      <w:r w:rsidR="00377B8F">
        <w:rPr>
          <w:rFonts w:ascii="Calibri" w:eastAsia="Times New Roman" w:hAnsi="Calibri" w:cs="Times New Roman"/>
          <w:i w:val="0"/>
          <w:iCs w:val="0"/>
          <w:color w:val="auto"/>
          <w:sz w:val="22"/>
          <w:szCs w:val="20"/>
          <w:lang w:eastAsia="fr-FR"/>
        </w:rPr>
        <w:fldChar w:fldCharType="end"/>
      </w:r>
      <w:bookmarkEnd w:id="783"/>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p>
    <w:p w14:paraId="61A434CF" w14:textId="26C18233" w:rsidR="008F23B1" w:rsidRDefault="008F23B1" w:rsidP="00762AEE">
      <w:pPr>
        <w:spacing w:line="360" w:lineRule="auto"/>
        <w:ind w:firstLine="708"/>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B545DD" w:rsidRPr="00B545DD">
        <w:rPr>
          <w:b/>
          <w:i/>
          <w:iCs/>
        </w:rPr>
        <w:t xml:space="preserve">Figure </w:t>
      </w:r>
      <w:r w:rsidR="00B545DD" w:rsidRPr="00B545DD">
        <w:rPr>
          <w:b/>
          <w:i/>
          <w:iCs/>
          <w:noProof/>
        </w:rPr>
        <w:t>3.2</w:t>
      </w:r>
      <w:r w:rsidR="00B545DD" w:rsidRPr="00B545DD">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5AF62BD">
            <wp:extent cx="2636384" cy="1814614"/>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40918" cy="1817735"/>
                    </a:xfrm>
                    <a:prstGeom prst="rect">
                      <a:avLst/>
                    </a:prstGeom>
                  </pic:spPr>
                </pic:pic>
              </a:graphicData>
            </a:graphic>
          </wp:inline>
        </w:drawing>
      </w:r>
    </w:p>
    <w:p w14:paraId="404EE17E" w14:textId="706E60CD"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784" w:name="_Ref535232690"/>
      <w:r w:rsidRPr="00D0664B">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w:t>
      </w:r>
      <w:r w:rsidR="00377B8F">
        <w:rPr>
          <w:rFonts w:ascii="Calibri" w:eastAsia="Times New Roman" w:hAnsi="Calibri" w:cs="Times New Roman"/>
          <w:i w:val="0"/>
          <w:iCs w:val="0"/>
          <w:color w:val="auto"/>
          <w:sz w:val="22"/>
          <w:szCs w:val="20"/>
          <w:lang w:eastAsia="fr-FR"/>
        </w:rPr>
        <w:fldChar w:fldCharType="end"/>
      </w:r>
      <w:bookmarkEnd w:id="784"/>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p>
    <w:p w14:paraId="0E4C1412" w14:textId="0865445F" w:rsidR="000F5306" w:rsidRDefault="000F5306" w:rsidP="002458EC">
      <w:pPr>
        <w:spacing w:line="360" w:lineRule="auto"/>
        <w:ind w:firstLine="708"/>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B545DD">
        <w:rPr>
          <w:b/>
          <w:noProof/>
        </w:rPr>
        <w:t>[53]</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4A59F212" w14:textId="002A5031" w:rsidR="008F23B1" w:rsidRDefault="008F23B1" w:rsidP="008F12ED">
      <w:r>
        <w:t xml:space="preserve"> </w:t>
      </w:r>
    </w:p>
    <w:p w14:paraId="77A87A92" w14:textId="43C418F3" w:rsidR="008F23B1" w:rsidRDefault="008F23B1" w:rsidP="001C2EA3">
      <w:pPr>
        <w:spacing w:line="360" w:lineRule="auto"/>
        <w:ind w:firstLine="708"/>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B658D0"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4BC86105" w:rsidR="008F23B1" w:rsidRDefault="008F23B1" w:rsidP="00EB36EA">
      <w:pPr>
        <w:spacing w:line="360" w:lineRule="auto"/>
        <w:ind w:firstLine="708"/>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B545DD" w:rsidRPr="00B545DD">
        <w:rPr>
          <w:b/>
        </w:rPr>
        <w:t xml:space="preserve">Figure </w:t>
      </w:r>
      <w:r w:rsidR="00B545DD" w:rsidRPr="00B545DD">
        <w:rPr>
          <w:b/>
          <w:noProof/>
        </w:rPr>
        <w:t>3.2</w:t>
      </w:r>
      <w:r w:rsidR="00B545DD" w:rsidRPr="00B545DD">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2A6C5972">
            <wp:extent cx="5224725" cy="2993395"/>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65">
                      <a:extLst>
                        <a:ext uri="{28A0092B-C50C-407E-A947-70E740481C1C}">
                          <a14:useLocalDpi xmlns:a14="http://schemas.microsoft.com/office/drawing/2010/main" val="0"/>
                        </a:ext>
                      </a:extLst>
                    </a:blip>
                    <a:stretch>
                      <a:fillRect/>
                    </a:stretch>
                  </pic:blipFill>
                  <pic:spPr>
                    <a:xfrm>
                      <a:off x="0" y="0"/>
                      <a:ext cx="5224725" cy="2993395"/>
                    </a:xfrm>
                    <a:prstGeom prst="rect">
                      <a:avLst/>
                    </a:prstGeom>
                  </pic:spPr>
                </pic:pic>
              </a:graphicData>
            </a:graphic>
          </wp:inline>
        </w:drawing>
      </w:r>
    </w:p>
    <w:p w14:paraId="6DE256EF" w14:textId="57DF1143" w:rsidR="008F23B1" w:rsidRDefault="008F23B1" w:rsidP="008F23B1">
      <w:pPr>
        <w:jc w:val="center"/>
      </w:pPr>
      <w:bookmarkStart w:id="785" w:name="_Ref528618353"/>
      <w:r>
        <w:t xml:space="preserve">Figure </w:t>
      </w:r>
      <w:r w:rsidR="00377B8F">
        <w:fldChar w:fldCharType="begin"/>
      </w:r>
      <w:r w:rsidR="00377B8F">
        <w:instrText xml:space="preserve"> STYLEREF 2 \s </w:instrText>
      </w:r>
      <w:r w:rsidR="00377B8F">
        <w:fldChar w:fldCharType="separate"/>
      </w:r>
      <w:r w:rsidR="00B545DD">
        <w:rPr>
          <w:noProof/>
        </w:rPr>
        <w:t>3.2</w:t>
      </w:r>
      <w:r w:rsidR="00377B8F">
        <w:fldChar w:fldCharType="end"/>
      </w:r>
      <w:r w:rsidR="00377B8F">
        <w:noBreakHyphen/>
      </w:r>
      <w:r w:rsidR="00377B8F">
        <w:fldChar w:fldCharType="begin"/>
      </w:r>
      <w:r w:rsidR="00377B8F">
        <w:instrText xml:space="preserve"> SEQ Figure \* ARABIC \s 2 </w:instrText>
      </w:r>
      <w:r w:rsidR="00377B8F">
        <w:fldChar w:fldCharType="separate"/>
      </w:r>
      <w:r w:rsidR="00B545DD">
        <w:rPr>
          <w:noProof/>
        </w:rPr>
        <w:t>5</w:t>
      </w:r>
      <w:r w:rsidR="00377B8F">
        <w:fldChar w:fldCharType="end"/>
      </w:r>
      <w:bookmarkEnd w:id="785"/>
      <w:r>
        <w:t xml:space="preserve"> : </w:t>
      </w:r>
      <w:r w:rsidRPr="000F0B32">
        <w:t>Diagramme de l’algorithme classique pour trouver la solution périodique</w:t>
      </w:r>
    </w:p>
    <w:p w14:paraId="1F2DF4BB" w14:textId="77777777" w:rsidR="008F23B1" w:rsidRDefault="008F23B1" w:rsidP="008F23B1"/>
    <w:p w14:paraId="236E2CED" w14:textId="77777777" w:rsidR="00EB36EA" w:rsidRDefault="00EB36EA" w:rsidP="00EB36EA">
      <w:pPr>
        <w:spacing w:line="360" w:lineRule="auto"/>
        <w:ind w:firstLine="708"/>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377126">
      <w:pPr>
        <w:pStyle w:val="Titre2"/>
        <w:ind w:left="709"/>
      </w:pPr>
      <w:bookmarkStart w:id="786" w:name="_Ref533770770"/>
      <w:bookmarkStart w:id="787" w:name="_Toc535512916"/>
      <w:r>
        <w:t>Modélisation du balourd thermique</w:t>
      </w:r>
      <w:bookmarkEnd w:id="786"/>
      <w:bookmarkEnd w:id="787"/>
    </w:p>
    <w:p w14:paraId="78C454BE" w14:textId="77777777" w:rsidR="008F23B1" w:rsidRDefault="008F23B1" w:rsidP="008F23B1">
      <w:pPr>
        <w:spacing w:line="360" w:lineRule="auto"/>
      </w:pPr>
    </w:p>
    <w:p w14:paraId="1EF40791" w14:textId="76058F90" w:rsidR="008F23B1" w:rsidRDefault="008F23B1" w:rsidP="00377126">
      <w:pPr>
        <w:spacing w:line="360" w:lineRule="auto"/>
        <w:ind w:firstLine="708"/>
      </w:pPr>
      <w:r>
        <w:t xml:space="preserve">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 </w:t>
      </w:r>
      <w:r w:rsidRPr="00E85DF7">
        <w:rPr>
          <w:b/>
        </w:rPr>
        <w:fldChar w:fldCharType="begin"/>
      </w:r>
      <w:r w:rsidRPr="00E85DF7">
        <w:rPr>
          <w:b/>
        </w:rPr>
        <w:instrText xml:space="preserve"> REF _Ref528572358 \r \h </w:instrText>
      </w:r>
      <w:r>
        <w:rPr>
          <w:b/>
        </w:rPr>
        <w:instrText xml:space="preserve"> \* MERGEFORMAT </w:instrText>
      </w:r>
      <w:r w:rsidRPr="00E85DF7">
        <w:rPr>
          <w:b/>
        </w:rPr>
      </w:r>
      <w:r w:rsidRPr="00E85DF7">
        <w:rPr>
          <w:b/>
        </w:rPr>
        <w:fldChar w:fldCharType="separate"/>
      </w:r>
      <w:r w:rsidR="00B545DD">
        <w:rPr>
          <w:b/>
        </w:rPr>
        <w:t>[58]</w:t>
      </w:r>
      <w:r w:rsidRPr="00E85DF7">
        <w:rPr>
          <w:b/>
        </w:rPr>
        <w:fldChar w:fldCharType="end"/>
      </w:r>
      <w:r>
        <w:t xml:space="preserve">, </w:t>
      </w:r>
      <w:r w:rsidRPr="00E85DF7">
        <w:rPr>
          <w:b/>
        </w:rPr>
        <w:fldChar w:fldCharType="begin"/>
      </w:r>
      <w:r w:rsidRPr="00E85DF7">
        <w:rPr>
          <w:b/>
        </w:rPr>
        <w:instrText xml:space="preserve"> REF _Ref528572371 \r \h </w:instrText>
      </w:r>
      <w:r>
        <w:rPr>
          <w:b/>
        </w:rPr>
        <w:instrText xml:space="preserve"> \* MERGEFORMAT </w:instrText>
      </w:r>
      <w:r w:rsidRPr="00E85DF7">
        <w:rPr>
          <w:b/>
        </w:rPr>
      </w:r>
      <w:r w:rsidRPr="00E85DF7">
        <w:rPr>
          <w:b/>
        </w:rPr>
        <w:fldChar w:fldCharType="separate"/>
      </w:r>
      <w:r w:rsidR="00B545DD">
        <w:rPr>
          <w:b/>
        </w:rPr>
        <w:t>[59]</w:t>
      </w:r>
      <w:r w:rsidRPr="00E85DF7">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12D319F9" w14:textId="77777777" w:rsidR="008F23B1" w:rsidRDefault="008F23B1" w:rsidP="00377126">
      <w:pPr>
        <w:pStyle w:val="Titre3"/>
        <w:ind w:left="709"/>
      </w:pPr>
      <w:bookmarkStart w:id="788" w:name="_Toc535512917"/>
      <w:r>
        <w:t>Approche des masses conconcentrées</w:t>
      </w:r>
      <w:bookmarkEnd w:id="788"/>
    </w:p>
    <w:p w14:paraId="195DFBCA" w14:textId="77777777" w:rsidR="00377126" w:rsidRPr="00377126" w:rsidRDefault="00377126" w:rsidP="00377126"/>
    <w:p w14:paraId="47982632" w14:textId="0522C837" w:rsidR="008F23B1" w:rsidRDefault="008F23B1" w:rsidP="00377126">
      <w:pPr>
        <w:spacing w:line="360" w:lineRule="auto"/>
        <w:ind w:firstLine="708"/>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B545DD" w:rsidRPr="00B545DD">
        <w:rPr>
          <w:b/>
        </w:rPr>
        <w:t>Figure 3.3</w:t>
      </w:r>
      <w:r w:rsidR="00B545DD" w:rsidRPr="00B545DD">
        <w:rPr>
          <w:b/>
        </w:rPr>
        <w:noBreakHyphen/>
        <w:t>1</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789"/>
            </m:r>
          </m:sub>
        </m:sSub>
      </m:oMath>
      <w:r>
        <w:t xml:space="preserve">, si toute la ligne d’arbre est modélisée par </w:t>
      </w:r>
      <m:oMath>
        <m:r>
          <w:rPr>
            <w:rFonts w:ascii="Cambria Math" w:hAnsi="Cambria Math"/>
          </w:rPr>
          <m:t>n</m:t>
        </m:r>
      </m:oMath>
      <w:r>
        <w:t xml:space="preserve"> élém</w:t>
      </w:r>
      <w:r w:rsidR="00FF1A6E">
        <w:t>ents,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790"/>
      <w:r>
        <w:t>s’écrivent</w:t>
      </w:r>
      <w:commentRangeEnd w:id="790"/>
      <w:r w:rsidR="00FF1A6E">
        <w:rPr>
          <w:rStyle w:val="Marquedecommentaire"/>
        </w:rPr>
        <w:commentReference w:id="790"/>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77777777" w:rsidR="008F23B1" w:rsidRPr="007C2FE0" w:rsidRDefault="00B658D0" w:rsidP="001856FA">
            <w:pPr>
              <w:jc w:val="center"/>
              <w:rPr>
                <w:b/>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77777777" w:rsidR="008F23B1" w:rsidRPr="00566968" w:rsidRDefault="00B658D0" w:rsidP="001856FA">
            <w:pPr>
              <w:jc w:val="center"/>
              <w:rPr>
                <w:b/>
              </w:rPr>
            </w:pPr>
            <m:oMathPara>
              <m:oMath>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F7382ED" w14:textId="77777777" w:rsidR="008F23B1" w:rsidRDefault="008F23B1" w:rsidP="008F23B1">
      <w:pPr>
        <w:pStyle w:val="Default"/>
        <w:spacing w:line="360" w:lineRule="auto"/>
        <w:jc w:val="center"/>
      </w:pPr>
      <w:r w:rsidRPr="001258EB">
        <w:rPr>
          <w:noProof/>
        </w:rPr>
        <w:drawing>
          <wp:inline distT="0" distB="0" distL="0" distR="0" wp14:anchorId="19B0295B" wp14:editId="162F51B7">
            <wp:extent cx="4644367" cy="1429351"/>
            <wp:effectExtent l="0" t="0" r="4445" b="0"/>
            <wp:docPr id="4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66"/>
                    <a:stretch>
                      <a:fillRect/>
                    </a:stretch>
                  </pic:blipFill>
                  <pic:spPr>
                    <a:xfrm>
                      <a:off x="0" y="0"/>
                      <a:ext cx="4662356" cy="1434887"/>
                    </a:xfrm>
                    <a:prstGeom prst="rect">
                      <a:avLst/>
                    </a:prstGeom>
                  </pic:spPr>
                </pic:pic>
              </a:graphicData>
            </a:graphic>
          </wp:inline>
        </w:drawing>
      </w:r>
    </w:p>
    <w:p w14:paraId="4D728966" w14:textId="1B5677E4"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791" w:name="_Ref503981360"/>
      <w:r w:rsidRPr="00BD0636">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1</w:t>
      </w:r>
      <w:r w:rsidR="00377B8F">
        <w:rPr>
          <w:rFonts w:ascii="Calibri" w:eastAsia="Times New Roman" w:hAnsi="Calibri" w:cs="Times New Roman"/>
          <w:i w:val="0"/>
          <w:iCs w:val="0"/>
          <w:color w:val="auto"/>
          <w:sz w:val="22"/>
          <w:szCs w:val="20"/>
          <w:lang w:eastAsia="fr-FR"/>
        </w:rPr>
        <w:fldChar w:fldCharType="end"/>
      </w:r>
      <w:bookmarkEnd w:id="791"/>
      <w:r w:rsidRPr="00BD0636">
        <w:rPr>
          <w:rFonts w:ascii="Calibri" w:eastAsia="Times New Roman" w:hAnsi="Calibri" w:cs="Times New Roman"/>
          <w:i w:val="0"/>
          <w:iCs w:val="0"/>
          <w:color w:val="auto"/>
          <w:sz w:val="22"/>
          <w:szCs w:val="20"/>
          <w:lang w:eastAsia="fr-FR"/>
        </w:rPr>
        <w:t> : défaut de la fibre neutre</w:t>
      </w:r>
    </w:p>
    <w:p w14:paraId="3E0DFCF3" w14:textId="77777777" w:rsidR="008F23B1" w:rsidRDefault="008F23B1" w:rsidP="008F23B1">
      <w:pPr>
        <w:spacing w:line="360" w:lineRule="auto"/>
        <w:rPr>
          <w:b/>
        </w:rPr>
      </w:pPr>
      <w:r>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77777777" w:rsidR="008F23B1" w:rsidRPr="00B61CBF" w:rsidRDefault="00B658D0"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7777777" w:rsidR="008F23B1" w:rsidRPr="005930D4" w:rsidRDefault="008F23B1" w:rsidP="008A1F4D">
      <w:pPr>
        <w:spacing w:line="360" w:lineRule="auto"/>
        <w:ind w:firstLine="708"/>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En prenant en compte la vitesse de rotation du rotor </w:t>
      </w:r>
      <m:oMath>
        <m:r>
          <w:rPr>
            <w:rFonts w:ascii="Cambria Math" w:hAnsi="Cambria Math"/>
          </w:rPr>
          <m:t>ω</m:t>
        </m:r>
      </m:oMath>
      <w:r>
        <w:t xml:space="preserve"> et l’instant</w:t>
      </w:r>
      <m:oMath>
        <m:r>
          <w:rPr>
            <w:rFonts w:ascii="Cambria Math" w:hAnsi="Cambria Math"/>
          </w:rPr>
          <m:t xml:space="preserve"> 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77777777" w:rsidR="008F23B1" w:rsidRPr="00B61CBF" w:rsidRDefault="00B658D0"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8A1F4D">
      <w:pPr>
        <w:spacing w:line="360" w:lineRule="auto"/>
        <w:ind w:firstLine="708"/>
      </w:pPr>
      <w:r>
        <w:t>Toutes les forces du balourd thermique créées aux éléments du rotor sont assemblées et ajoutées au système des équations de mouvement comme force</w:t>
      </w:r>
      <w:r w:rsidR="00FF1A6E">
        <w:t>s</w:t>
      </w:r>
      <w:r>
        <w:t xml:space="preserve"> extérieure</w:t>
      </w:r>
      <w:bookmarkStart w:id="792"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93" w:name="_Ref528586408"/>
            <w:r w:rsidRPr="00222B71">
              <w:rPr>
                <w:rFonts w:ascii="Calibri" w:eastAsia="Times New Roman" w:hAnsi="Calibri" w:cs="Times New Roman"/>
                <w:i w:val="0"/>
                <w:iCs w:val="0"/>
                <w:color w:val="auto"/>
                <w:sz w:val="22"/>
                <w:szCs w:val="20"/>
                <w:lang w:eastAsia="fr-FR"/>
              </w:rPr>
              <w:t xml:space="preserve"> </w:t>
            </w:r>
            <w:bookmarkEnd w:id="793"/>
          </w:p>
        </w:tc>
      </w:tr>
    </w:tbl>
    <w:p w14:paraId="1BC20D96" w14:textId="1E672022" w:rsidR="008F23B1" w:rsidRPr="00291150" w:rsidRDefault="00FF1A6E" w:rsidP="00377126">
      <w:pPr>
        <w:pStyle w:val="Titre3"/>
        <w:ind w:left="709"/>
      </w:pPr>
      <w:bookmarkStart w:id="794" w:name="_Toc535512918"/>
      <w:r>
        <w:t>Approche de défaut</w:t>
      </w:r>
      <w:r w:rsidR="008F23B1">
        <w:t xml:space="preserve"> de la fibre neutre</w:t>
      </w:r>
      <w:bookmarkEnd w:id="792"/>
      <w:bookmarkEnd w:id="794"/>
      <w:r w:rsidR="008F23B1">
        <w:t xml:space="preserve"> </w:t>
      </w:r>
    </w:p>
    <w:p w14:paraId="7E8FF32E" w14:textId="28C39FD7" w:rsidR="008F23B1" w:rsidRDefault="008F23B1" w:rsidP="008A1F4D">
      <w:pPr>
        <w:spacing w:before="12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et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B658D0"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B658D0"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B658D0"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8F23B1">
      <w:pPr>
        <w:spacing w:line="360" w:lineRule="auto"/>
      </w:pPr>
      <w:r>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95" w:name="_Ref528591501"/>
            <w:r w:rsidRPr="00222B71">
              <w:rPr>
                <w:rFonts w:ascii="Calibri" w:eastAsia="Times New Roman" w:hAnsi="Calibri" w:cs="Times New Roman"/>
                <w:i w:val="0"/>
                <w:iCs w:val="0"/>
                <w:color w:val="auto"/>
                <w:sz w:val="22"/>
                <w:szCs w:val="20"/>
                <w:lang w:eastAsia="fr-FR"/>
              </w:rPr>
              <w:t xml:space="preserve"> </w:t>
            </w:r>
            <w:bookmarkEnd w:id="795"/>
          </w:p>
        </w:tc>
      </w:tr>
    </w:tbl>
    <w:p w14:paraId="444D97D2" w14:textId="25159697" w:rsidR="008F23B1" w:rsidRDefault="008F23B1" w:rsidP="00AB18AD">
      <w:pPr>
        <w:spacing w:before="12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B658D0"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77777777" w:rsidR="008F23B1" w:rsidRDefault="008F23B1" w:rsidP="008F23B1">
      <w:pPr>
        <w:spacing w:line="360" w:lineRule="auto"/>
      </w:pPr>
      <w:r>
        <w:t>Le changement du repère fait appel à la matrice de rotation</w:t>
      </w:r>
      <m:oMath>
        <m:r>
          <w:rPr>
            <w:rFonts w:ascii="Cambria Math" w:hAnsi="Cambria Math"/>
          </w:rPr>
          <m:t xml:space="preserve"> </m:t>
        </m:r>
        <m:r>
          <m:rPr>
            <m:sty m:val="bi"/>
          </m:rPr>
          <w:rPr>
            <w:rFonts w:ascii="Cambria Math" w:hAnsi="Cambria Math"/>
          </w:rPr>
          <m:t>Q</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77777777" w:rsidR="008F23B1" w:rsidRPr="00546459" w:rsidRDefault="00B658D0"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3E8A9DA0" w:rsidR="008F23B1" w:rsidRPr="00B61CBF" w:rsidRDefault="00B658D0" w:rsidP="001856FA">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d>
                <m:r>
                  <w:rPr>
                    <w:rFonts w:ascii="Cambria Math" w:hAnsi="Cambria Math"/>
                  </w:rPr>
                  <m:t xml:space="preserve">  et  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796" w:name="_Ref532583633"/>
            <w:r w:rsidRPr="00222B71">
              <w:rPr>
                <w:rFonts w:ascii="Calibri" w:eastAsia="Times New Roman" w:hAnsi="Calibri" w:cs="Times New Roman"/>
                <w:i w:val="0"/>
                <w:iCs w:val="0"/>
                <w:color w:val="auto"/>
                <w:sz w:val="22"/>
                <w:szCs w:val="20"/>
                <w:lang w:eastAsia="fr-FR"/>
              </w:rPr>
              <w:t xml:space="preserve"> </w:t>
            </w:r>
            <w:bookmarkEnd w:id="796"/>
          </w:p>
        </w:tc>
      </w:tr>
    </w:tbl>
    <w:p w14:paraId="78B03BAA" w14:textId="53D529A2" w:rsidR="008F23B1" w:rsidRDefault="008F23B1" w:rsidP="009A1906">
      <w:pPr>
        <w:spacing w:before="12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B545DD">
        <w:rPr>
          <w:b/>
        </w:rPr>
        <w:t>Eq.3-43</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B658D0"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706BB2">
            <w:pPr>
              <w:pStyle w:val="Lgende"/>
              <w:numPr>
                <w:ilvl w:val="1"/>
                <w:numId w:val="13"/>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Default="008F23B1" w:rsidP="009A1906">
      <w:pPr>
        <w:pStyle w:val="Titre2"/>
        <w:ind w:left="709"/>
      </w:pPr>
      <w:bookmarkStart w:id="797" w:name="_Toc535512919"/>
      <w:r>
        <w:t>Conclusion</w:t>
      </w:r>
      <w:bookmarkEnd w:id="797"/>
    </w:p>
    <w:p w14:paraId="13903C7A" w14:textId="05B787F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expérimenta</w:t>
      </w:r>
      <w:r w:rsidR="00407A8B">
        <w:rPr>
          <w:sz w:val="23"/>
          <w:szCs w:val="23"/>
        </w:rPr>
        <w:t>lles</w:t>
      </w:r>
      <w:r w:rsidR="008F23B1">
        <w:rPr>
          <w:sz w:val="23"/>
          <w:szCs w:val="23"/>
        </w:rPr>
        <w:t>.</w:t>
      </w:r>
    </w:p>
    <w:p w14:paraId="0A616233" w14:textId="35D4771E" w:rsidR="00B431E6" w:rsidRDefault="00BA34A7" w:rsidP="00BA34A7">
      <w:pPr>
        <w:pStyle w:val="Titre1"/>
        <w:numPr>
          <w:ilvl w:val="0"/>
          <w:numId w:val="0"/>
        </w:numPr>
        <w:ind w:left="567" w:hanging="566"/>
        <w:jc w:val="left"/>
      </w:pPr>
      <w:bookmarkStart w:id="798" w:name="_Toc535512920"/>
      <w:r>
        <w:lastRenderedPageBreak/>
        <w:t>Chapitre 4</w:t>
      </w:r>
      <w:r w:rsidR="00B431E6">
        <w:t xml:space="preserve"> : </w:t>
      </w:r>
      <w:r>
        <w:br/>
      </w:r>
      <w:r w:rsidR="00B431E6">
        <w:t>Simulations numériques</w:t>
      </w:r>
      <w:bookmarkEnd w:id="798"/>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03FB8311" w14:textId="21D60165" w:rsidR="006266A4" w:rsidRDefault="006266A4" w:rsidP="00833BC2">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 xml:space="preserve">de l’effet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p>
    <w:p w14:paraId="38DA296F" w14:textId="77777777" w:rsidR="003537CB" w:rsidRPr="003537CB" w:rsidRDefault="003537C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799" w:name="_Toc533772322"/>
      <w:bookmarkStart w:id="800" w:name="_Toc533774394"/>
      <w:bookmarkStart w:id="801" w:name="_Toc533775586"/>
      <w:bookmarkStart w:id="802" w:name="_Toc533776230"/>
      <w:bookmarkStart w:id="803" w:name="_Toc533776357"/>
      <w:bookmarkStart w:id="804" w:name="_Toc533777582"/>
      <w:bookmarkStart w:id="805" w:name="_Toc534279490"/>
      <w:bookmarkStart w:id="806" w:name="_Toc534279588"/>
      <w:bookmarkStart w:id="807" w:name="_Toc534279666"/>
      <w:bookmarkStart w:id="808" w:name="_Toc534290962"/>
      <w:bookmarkStart w:id="809" w:name="_Toc534293244"/>
      <w:bookmarkStart w:id="810" w:name="_Toc534293528"/>
      <w:bookmarkStart w:id="811" w:name="_Toc534293606"/>
      <w:bookmarkStart w:id="812" w:name="_Toc534387905"/>
      <w:bookmarkStart w:id="813" w:name="_Toc534410876"/>
      <w:bookmarkStart w:id="814" w:name="_Toc534620790"/>
      <w:bookmarkStart w:id="815" w:name="_Toc534621276"/>
      <w:bookmarkStart w:id="816" w:name="_Toc534621381"/>
      <w:bookmarkStart w:id="817" w:name="_Toc534621488"/>
      <w:bookmarkStart w:id="818" w:name="_Toc534625147"/>
      <w:bookmarkStart w:id="819" w:name="_Toc534631447"/>
      <w:bookmarkStart w:id="820" w:name="_Toc534631547"/>
      <w:bookmarkStart w:id="821" w:name="_Toc534631900"/>
      <w:bookmarkStart w:id="822" w:name="_Toc534632133"/>
      <w:bookmarkStart w:id="823" w:name="_Toc534632345"/>
      <w:bookmarkStart w:id="824" w:name="_Toc534632467"/>
      <w:bookmarkStart w:id="825" w:name="_Toc534632566"/>
      <w:bookmarkStart w:id="826" w:name="_Toc534633859"/>
      <w:bookmarkStart w:id="827" w:name="_Toc534634203"/>
      <w:bookmarkStart w:id="828" w:name="_Toc534634607"/>
      <w:bookmarkStart w:id="829" w:name="_Toc534634982"/>
      <w:bookmarkStart w:id="830" w:name="_Toc534635082"/>
      <w:bookmarkStart w:id="831" w:name="_Toc534635182"/>
      <w:bookmarkStart w:id="832" w:name="_Toc534635282"/>
      <w:bookmarkStart w:id="833" w:name="_Toc534635382"/>
      <w:bookmarkStart w:id="834" w:name="_Toc534635503"/>
      <w:bookmarkStart w:id="835" w:name="_Toc534635602"/>
      <w:bookmarkStart w:id="836" w:name="_Toc534636652"/>
      <w:bookmarkStart w:id="837" w:name="_Toc534638280"/>
      <w:bookmarkStart w:id="838" w:name="_Toc534638366"/>
      <w:bookmarkStart w:id="839" w:name="_Toc534638733"/>
      <w:bookmarkStart w:id="840" w:name="_Toc534640588"/>
      <w:bookmarkStart w:id="841" w:name="_Toc534650398"/>
      <w:bookmarkStart w:id="842" w:name="_Toc534707674"/>
      <w:bookmarkStart w:id="843" w:name="_Toc534719979"/>
      <w:bookmarkStart w:id="844" w:name="_Toc534720662"/>
      <w:bookmarkStart w:id="845" w:name="_Toc534721434"/>
      <w:bookmarkStart w:id="846" w:name="_Toc534723212"/>
      <w:bookmarkStart w:id="847" w:name="_Toc534724124"/>
      <w:bookmarkStart w:id="848" w:name="_Toc534724669"/>
      <w:bookmarkStart w:id="849" w:name="_Toc534724973"/>
      <w:bookmarkStart w:id="850" w:name="_Toc534725644"/>
      <w:bookmarkStart w:id="851" w:name="_Toc534729727"/>
      <w:bookmarkStart w:id="852" w:name="_Toc534792276"/>
      <w:bookmarkStart w:id="853" w:name="_Toc534792925"/>
      <w:bookmarkStart w:id="854" w:name="_Toc534793251"/>
      <w:bookmarkStart w:id="855" w:name="_Toc534794009"/>
      <w:bookmarkStart w:id="856" w:name="_Toc534794104"/>
      <w:bookmarkStart w:id="857" w:name="_Toc534794201"/>
      <w:bookmarkStart w:id="858" w:name="_Toc534796833"/>
      <w:bookmarkStart w:id="859" w:name="_Toc534878089"/>
      <w:bookmarkStart w:id="860" w:name="_Toc534878183"/>
      <w:bookmarkStart w:id="861" w:name="_Toc534880521"/>
      <w:bookmarkStart w:id="862" w:name="_Toc534895253"/>
      <w:bookmarkStart w:id="863" w:name="_Toc534895970"/>
      <w:bookmarkStart w:id="864" w:name="_Toc534896524"/>
      <w:bookmarkStart w:id="865" w:name="_Toc534896917"/>
      <w:bookmarkStart w:id="866" w:name="_Toc534983313"/>
      <w:bookmarkStart w:id="867" w:name="_Toc534984847"/>
      <w:bookmarkStart w:id="868" w:name="_Toc535242939"/>
      <w:bookmarkStart w:id="869" w:name="_Toc535243291"/>
      <w:bookmarkStart w:id="870" w:name="_Toc535245074"/>
      <w:bookmarkStart w:id="871" w:name="_Toc535248198"/>
      <w:bookmarkStart w:id="872" w:name="_Toc535248615"/>
      <w:bookmarkStart w:id="873" w:name="_Toc535250094"/>
      <w:bookmarkStart w:id="874" w:name="_Toc535251274"/>
      <w:bookmarkStart w:id="875" w:name="_Toc535251815"/>
      <w:bookmarkStart w:id="876" w:name="_Toc535252169"/>
      <w:bookmarkStart w:id="877" w:name="_Toc535346237"/>
      <w:bookmarkStart w:id="878" w:name="_Toc535418764"/>
      <w:bookmarkStart w:id="879" w:name="_Toc535505066"/>
      <w:bookmarkStart w:id="880" w:name="_Toc535509386"/>
      <w:bookmarkStart w:id="881" w:name="_Toc535510079"/>
      <w:bookmarkStart w:id="882" w:name="_Toc535512832"/>
      <w:bookmarkStart w:id="883" w:name="_Toc535512921"/>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778A2A5B"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884" w:name="_Toc534793252"/>
      <w:bookmarkStart w:id="885" w:name="_Toc534794010"/>
      <w:bookmarkStart w:id="886" w:name="_Toc534794105"/>
      <w:bookmarkStart w:id="887" w:name="_Toc534794202"/>
      <w:bookmarkStart w:id="888" w:name="_Toc534796834"/>
      <w:bookmarkStart w:id="889" w:name="_Toc534878090"/>
      <w:bookmarkStart w:id="890" w:name="_Toc534878184"/>
      <w:bookmarkStart w:id="891" w:name="_Toc534880522"/>
      <w:bookmarkStart w:id="892" w:name="_Toc534895254"/>
      <w:bookmarkStart w:id="893" w:name="_Toc534895971"/>
      <w:bookmarkStart w:id="894" w:name="_Toc534896525"/>
      <w:bookmarkStart w:id="895" w:name="_Toc534896918"/>
      <w:bookmarkStart w:id="896" w:name="_Toc534983314"/>
      <w:bookmarkStart w:id="897" w:name="_Toc534984848"/>
      <w:bookmarkStart w:id="898" w:name="_Toc535242940"/>
      <w:bookmarkStart w:id="899" w:name="_Toc535243292"/>
      <w:bookmarkStart w:id="900" w:name="_Toc535245075"/>
      <w:bookmarkStart w:id="901" w:name="_Toc535248199"/>
      <w:bookmarkStart w:id="902" w:name="_Toc535248616"/>
      <w:bookmarkStart w:id="903" w:name="_Toc535250095"/>
      <w:bookmarkStart w:id="904" w:name="_Toc535251275"/>
      <w:bookmarkStart w:id="905" w:name="_Toc535251816"/>
      <w:bookmarkStart w:id="906" w:name="_Toc535252170"/>
      <w:bookmarkStart w:id="907" w:name="_Toc535346238"/>
      <w:bookmarkStart w:id="908" w:name="_Toc535418765"/>
      <w:bookmarkStart w:id="909" w:name="_Toc535505067"/>
      <w:bookmarkStart w:id="910" w:name="_Toc535509387"/>
      <w:bookmarkStart w:id="911" w:name="_Toc535510080"/>
      <w:bookmarkStart w:id="912" w:name="_Toc535512833"/>
      <w:bookmarkStart w:id="913" w:name="_Toc535512922"/>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p>
    <w:p w14:paraId="6C078B5F" w14:textId="77777777" w:rsidR="007B54E2" w:rsidRDefault="007B54E2" w:rsidP="007B54E2">
      <w:pPr>
        <w:pStyle w:val="Titre2"/>
        <w:ind w:left="709" w:hanging="709"/>
      </w:pPr>
      <w:bookmarkStart w:id="914" w:name="_Toc534984850"/>
      <w:bookmarkStart w:id="915" w:name="_Toc534984849"/>
      <w:r>
        <w:t>Modèle transitoire et non linéaire de l’effet Morton</w:t>
      </w:r>
      <w:bookmarkEnd w:id="915"/>
    </w:p>
    <w:p w14:paraId="7CC86699" w14:textId="54371251" w:rsidR="007B54E2" w:rsidRDefault="007B54E2" w:rsidP="007B54E2">
      <w:pPr>
        <w:pStyle w:val="Titre3"/>
        <w:ind w:left="709"/>
      </w:pPr>
      <w:r>
        <w:t>F</w:t>
      </w:r>
      <w:r>
        <w:t xml:space="preserve">lux thermique </w:t>
      </w:r>
      <w:bookmarkEnd w:id="914"/>
      <w:r>
        <w:t>moyen stationnaire</w:t>
      </w:r>
    </w:p>
    <w:p w14:paraId="5F57EC39" w14:textId="68C8C699" w:rsidR="00833BC2" w:rsidRDefault="00833BC2" w:rsidP="00833BC2">
      <w:pPr>
        <w:spacing w:before="12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xml:space="preserve">, ce flux thermique n’est correct que pour une courte durée de temps car l’orbite synchrone évolue suite au balourd thermique. Une fois que l’orbite synchrone a suffisamment évoluée, le flux thermique moyen doit être recalculé.  </w:t>
      </w:r>
    </w:p>
    <w:p w14:paraId="1CCCE554" w14:textId="301FDCEA"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θ</m:t>
            </m:r>
          </m:e>
        </m:d>
      </m:oMath>
      <w:r>
        <w:t xml:space="preserve"> obtenu à chaque point de l’orbite synchrone (</w:t>
      </w:r>
      <w:r w:rsidRPr="00667A55">
        <w:rPr>
          <w:b/>
        </w:rPr>
        <w:fldChar w:fldCharType="begin"/>
      </w:r>
      <w:r w:rsidRPr="00667A55">
        <w:rPr>
          <w:b/>
        </w:rPr>
        <w:instrText xml:space="preserve"> REF _Ref525135958 \h </w:instrText>
      </w:r>
      <w:r>
        <w:rPr>
          <w:b/>
        </w:rPr>
        <w:instrText xml:space="preserve"> \* MERGEFORMAT </w:instrText>
      </w:r>
      <w:r w:rsidRPr="00667A55">
        <w:rPr>
          <w:b/>
        </w:rPr>
      </w:r>
      <w:r w:rsidRPr="00667A55">
        <w:rPr>
          <w:b/>
        </w:rPr>
        <w:fldChar w:fldCharType="separate"/>
      </w:r>
      <w:r w:rsidR="00B545DD" w:rsidRPr="00B545DD">
        <w:rPr>
          <w:b/>
          <w:color w:val="000000" w:themeColor="text1"/>
        </w:rPr>
        <w:t xml:space="preserve">Figure </w:t>
      </w:r>
      <w:r w:rsidR="00B545DD" w:rsidRPr="00B545DD">
        <w:rPr>
          <w:b/>
          <w:i/>
          <w:noProof/>
        </w:rPr>
        <w:t>4.1</w:t>
      </w:r>
      <w:r w:rsidR="00B545DD" w:rsidRPr="00B545DD">
        <w:rPr>
          <w:b/>
          <w:i/>
          <w:noProof/>
        </w:rPr>
        <w:noBreakHyphen/>
        <w:t>1</w:t>
      </w:r>
      <w:r w:rsidRPr="00667A55">
        <w:rPr>
          <w:b/>
        </w:rPr>
        <w:fldChar w:fldCharType="end"/>
      </w:r>
      <w:r>
        <w:t xml:space="preserve">). Toutefois, il faut tenir compte que le flux thermique prédit par l’équation de Reynolds couplé avec l’équation de </w:t>
      </w:r>
      <w:r>
        <w:lastRenderedPageBreak/>
        <w:t xml:space="preserve">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à partir du flux instantané</w:t>
      </w:r>
      <m:oMath>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r>
              <m:rPr>
                <m:sty m:val="p"/>
              </m:rPr>
              <w:rPr>
                <w:rStyle w:val="Marquedecommentaire"/>
              </w:rPr>
              <w:commentReference w:id="916"/>
            </m:r>
            <m:r>
              <m:rPr>
                <m:sty m:val="p"/>
              </m:rPr>
              <w:rPr>
                <w:rStyle w:val="Marquedecommentaire"/>
              </w:rPr>
              <w:commentReference w:id="917"/>
            </m:r>
          </m:sub>
        </m:sSub>
      </m:oMath>
      <w:r>
        <w:t xml:space="preserve">. </w:t>
      </w:r>
    </w:p>
    <w:p w14:paraId="40B146BF" w14:textId="6748C88B" w:rsidR="003513B9" w:rsidRDefault="003513B9" w:rsidP="003513B9">
      <w:pPr>
        <w:keepNext/>
        <w:spacing w:line="360" w:lineRule="auto"/>
        <w:jc w:val="center"/>
      </w:pPr>
      <w:r w:rsidRPr="003513B9">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67"/>
                    <a:stretch>
                      <a:fillRect/>
                    </a:stretch>
                  </pic:blipFill>
                  <pic:spPr>
                    <a:xfrm>
                      <a:off x="0" y="0"/>
                      <a:ext cx="3318337" cy="3299548"/>
                    </a:xfrm>
                    <a:prstGeom prst="rect">
                      <a:avLst/>
                    </a:prstGeom>
                  </pic:spPr>
                </pic:pic>
              </a:graphicData>
            </a:graphic>
          </wp:inline>
        </w:drawing>
      </w:r>
    </w:p>
    <w:p w14:paraId="63E0845D" w14:textId="77777777" w:rsidR="00B545DD" w:rsidRPr="00935A0C" w:rsidRDefault="00B545DD" w:rsidP="00B545DD">
      <w:pPr>
        <w:pStyle w:val="Lgende"/>
        <w:spacing w:line="360" w:lineRule="auto"/>
        <w:jc w:val="center"/>
        <w:rPr>
          <w:i w:val="0"/>
          <w:sz w:val="22"/>
        </w:rPr>
      </w:pPr>
      <w:bookmarkStart w:id="918" w:name="_Ref525135958"/>
      <w:r w:rsidRPr="00D21CE4">
        <w:rPr>
          <w:i w:val="0"/>
          <w:sz w:val="22"/>
        </w:rPr>
        <w:t xml:space="preserve">Figure </w:t>
      </w:r>
      <w:r>
        <w:rPr>
          <w:i w:val="0"/>
          <w:sz w:val="22"/>
        </w:rPr>
        <w:fldChar w:fldCharType="begin"/>
      </w:r>
      <w:r>
        <w:rPr>
          <w:i w:val="0"/>
          <w:sz w:val="22"/>
        </w:rPr>
        <w:instrText xml:space="preserve"> STYLEREF 2 \s </w:instrText>
      </w:r>
      <w:r>
        <w:rPr>
          <w:i w:val="0"/>
          <w:sz w:val="22"/>
        </w:rPr>
        <w:fldChar w:fldCharType="separate"/>
      </w:r>
      <w:r>
        <w:rPr>
          <w:i w:val="0"/>
          <w:noProof/>
          <w:sz w:val="22"/>
        </w:rPr>
        <w:t>4.1</w:t>
      </w:r>
      <w:r>
        <w:rPr>
          <w:i w:val="0"/>
          <w:sz w:val="22"/>
        </w:rPr>
        <w:fldChar w:fldCharType="end"/>
      </w:r>
      <w:r>
        <w:rPr>
          <w:i w:val="0"/>
          <w:sz w:val="22"/>
        </w:rPr>
        <w:noBreakHyphen/>
      </w:r>
      <w:r>
        <w:rPr>
          <w:i w:val="0"/>
          <w:sz w:val="22"/>
        </w:rPr>
        <w:fldChar w:fldCharType="begin"/>
      </w:r>
      <w:r>
        <w:rPr>
          <w:i w:val="0"/>
          <w:sz w:val="22"/>
        </w:rPr>
        <w:instrText xml:space="preserve"> SEQ Figure \* ARABIC \s 2 </w:instrText>
      </w:r>
      <w:r>
        <w:rPr>
          <w:i w:val="0"/>
          <w:sz w:val="22"/>
        </w:rPr>
        <w:fldChar w:fldCharType="separate"/>
      </w:r>
      <w:r>
        <w:rPr>
          <w:i w:val="0"/>
          <w:noProof/>
          <w:sz w:val="22"/>
        </w:rPr>
        <w:t>1</w:t>
      </w:r>
      <w:r>
        <w:rPr>
          <w:i w:val="0"/>
          <w:sz w:val="22"/>
        </w:rPr>
        <w:fldChar w:fldCharType="end"/>
      </w:r>
      <w:bookmarkEnd w:id="918"/>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AE62E0">
        <w:rPr>
          <w:highlight w:val="yellow"/>
        </w:rPr>
        <w:t xml:space="preserve">(autrement dit l’axe </w:t>
      </w:r>
      <m:oMath>
        <m:sSub>
          <m:sSubPr>
            <m:ctrlPr>
              <w:rPr>
                <w:rFonts w:ascii="Cambria Math" w:hAnsi="Cambria Math"/>
                <w:b/>
                <w:i/>
                <w:highlight w:val="yellow"/>
              </w:rPr>
            </m:ctrlPr>
          </m:sSubPr>
          <m:e>
            <m:r>
              <m:rPr>
                <m:sty m:val="bi"/>
              </m:rPr>
              <w:rPr>
                <w:rFonts w:ascii="Cambria Math" w:hAnsi="Cambria Math"/>
                <w:highlight w:val="yellow"/>
              </w:rPr>
              <m:t>x</m:t>
            </m:r>
          </m:e>
          <m:sub>
            <m:r>
              <m:rPr>
                <m:sty m:val="bi"/>
              </m:rPr>
              <w:rPr>
                <w:rFonts w:ascii="Cambria Math" w:hAnsi="Cambria Math"/>
                <w:highlight w:val="yellow"/>
              </w:rPr>
              <m:t>r</m:t>
            </m:r>
          </m:sub>
        </m:sSub>
        <m:r>
          <w:rPr>
            <w:rFonts w:ascii="Cambria Math" w:hAnsi="Cambria Math"/>
            <w:highlight w:val="yellow"/>
          </w:rPr>
          <m:t xml:space="preserve"> </m:t>
        </m:r>
      </m:oMath>
      <w:r w:rsidR="00AE62E0" w:rsidRPr="00AE62E0">
        <w:rPr>
          <w:highlight w:val="yellow"/>
        </w:rPr>
        <w:t>parallèle à l’axe</w:t>
      </w:r>
      <m:oMath>
        <m:r>
          <w:rPr>
            <w:rFonts w:ascii="Cambria Math" w:hAnsi="Cambria Math"/>
            <w:highlight w:val="yellow"/>
          </w:rPr>
          <m:t xml:space="preserve"> </m:t>
        </m:r>
        <m:r>
          <m:rPr>
            <m:sty m:val="bi"/>
          </m:rPr>
          <w:rPr>
            <w:rFonts w:ascii="Cambria Math" w:hAnsi="Cambria Math"/>
            <w:highlight w:val="yellow"/>
          </w:rPr>
          <m:t>X</m:t>
        </m:r>
      </m:oMath>
      <w:r w:rsidR="00AE62E0" w:rsidRPr="00AE62E0">
        <w:rPr>
          <w:highlight w:val="yellow"/>
        </w:rPr>
        <w:t>)</w:t>
      </w:r>
      <w:r>
        <w:t>.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F164BB">
        <w:trPr>
          <w:trHeight w:val="635"/>
          <w:tblHeader/>
          <w:jc w:val="center"/>
        </w:trPr>
        <w:tc>
          <w:tcPr>
            <w:tcW w:w="7943" w:type="dxa"/>
            <w:vAlign w:val="center"/>
          </w:tcPr>
          <w:p w14:paraId="4A5E5F94" w14:textId="68E5AC9D" w:rsidR="00D00B8F" w:rsidRPr="00D00B8F" w:rsidRDefault="00D00B8F" w:rsidP="00F164BB">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F164BB">
            <w:pPr>
              <w:pStyle w:val="Paragraphedeliste"/>
              <w:numPr>
                <w:ilvl w:val="0"/>
                <w:numId w:val="13"/>
              </w:numPr>
              <w:overflowPunct/>
              <w:autoSpaceDE/>
              <w:autoSpaceDN/>
              <w:adjustRightInd/>
              <w:spacing w:before="120" w:after="120" w:line="360" w:lineRule="auto"/>
              <w:jc w:val="both"/>
              <w:textAlignment w:val="auto"/>
              <w:rPr>
                <w:rFonts w:eastAsiaTheme="minorHAnsi"/>
                <w:vanish/>
                <w:lang w:val="en-US"/>
              </w:rPr>
            </w:pPr>
            <w:bookmarkStart w:id="919" w:name="_Ref525134360"/>
            <w:bookmarkStart w:id="920" w:name="_Ref525134341"/>
          </w:p>
          <w:p w14:paraId="1C3FC12E" w14:textId="121957F5" w:rsidR="00D00B8F" w:rsidRPr="00AE67EE" w:rsidRDefault="004F0C83" w:rsidP="00FA7A41">
            <w:pPr>
              <w:pStyle w:val="Paragraphedeliste"/>
              <w:numPr>
                <w:ilvl w:val="1"/>
                <w:numId w:val="13"/>
              </w:numPr>
              <w:overflowPunct/>
              <w:autoSpaceDE/>
              <w:autoSpaceDN/>
              <w:adjustRightInd/>
              <w:spacing w:before="120" w:after="120" w:line="360" w:lineRule="auto"/>
              <w:jc w:val="center"/>
              <w:textAlignment w:val="auto"/>
              <w:rPr>
                <w:rFonts w:eastAsiaTheme="minorHAnsi"/>
                <w:lang w:val="en-US"/>
              </w:rPr>
            </w:pPr>
            <w:bookmarkStart w:id="921" w:name="_Ref535513430"/>
            <w:bookmarkStart w:id="922" w:name="_Ref535513450"/>
            <w:bookmarkEnd w:id="919"/>
            <w:r>
              <w:rPr>
                <w:rFonts w:eastAsiaTheme="minorHAnsi"/>
                <w:lang w:val="en-US"/>
              </w:rPr>
              <w:t xml:space="preserve"> </w:t>
            </w:r>
            <w:bookmarkEnd w:id="922"/>
          </w:p>
        </w:tc>
        <w:bookmarkEnd w:id="920"/>
        <w:bookmarkEnd w:id="921"/>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F164BB">
        <w:trPr>
          <w:trHeight w:val="635"/>
          <w:tblHeader/>
          <w:jc w:val="center"/>
        </w:trPr>
        <w:tc>
          <w:tcPr>
            <w:tcW w:w="7943" w:type="dxa"/>
            <w:vAlign w:val="center"/>
          </w:tcPr>
          <w:p w14:paraId="20EBF0DE" w14:textId="77777777" w:rsidR="00FA7A41" w:rsidRPr="00614EE1" w:rsidRDefault="00FA7A41" w:rsidP="00F164BB">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r>
        <w:t>o</w:t>
      </w:r>
      <w:r w:rsidRPr="005467A8">
        <w:t xml:space="preserve">ù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1DB3AE74" w:rsidR="00B431E6" w:rsidRDefault="004F0C83" w:rsidP="008254B7">
      <w:pPr>
        <w:spacing w:before="240" w:after="240" w:line="360" w:lineRule="auto"/>
        <w:ind w:firstLine="709"/>
      </w:pPr>
      <w: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est une condition aux limites du modèle thermique du rotor. La résolution de l’équation de chaleur en régime transitoire donne le champ de température à la </w:t>
      </w:r>
      <w:r>
        <w:lastRenderedPageBreak/>
        <w:t>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exprimées dans les deux repères est similaire à</w:t>
      </w:r>
      <w:r>
        <w:t xml:space="preserve"> </w:t>
      </w:r>
      <w:r w:rsidRPr="004F0C83">
        <w:rPr>
          <w:b/>
        </w:rPr>
        <w:fldChar w:fldCharType="begin"/>
      </w:r>
      <w:r w:rsidRPr="004F0C83">
        <w:rPr>
          <w:b/>
        </w:rPr>
        <w:instrText xml:space="preserve"> REF _Ref535513450 \r \h </w:instrText>
      </w:r>
      <w:r w:rsidRPr="004F0C83">
        <w:rPr>
          <w:b/>
        </w:rPr>
      </w:r>
      <w:r>
        <w:rPr>
          <w:b/>
        </w:rPr>
        <w:instrText xml:space="preserve"> \* MERGEFORMAT </w:instrText>
      </w:r>
      <w:r w:rsidRPr="004F0C83">
        <w:rPr>
          <w:b/>
        </w:rPr>
        <w:fldChar w:fldCharType="separate"/>
      </w:r>
      <w:r w:rsidRPr="004F0C83">
        <w:rPr>
          <w:b/>
        </w:rPr>
        <w:t>Eq.4-1</w:t>
      </w:r>
      <w:r w:rsidRPr="004F0C83">
        <w:rPr>
          <w:b/>
        </w:rPr>
        <w:fldChar w:fldCharType="end"/>
      </w:r>
      <w:r>
        <w:t>.</w:t>
      </w:r>
    </w:p>
    <w:p w14:paraId="15957F8A" w14:textId="77777777" w:rsidR="007B54E2" w:rsidRDefault="007B54E2" w:rsidP="007B54E2">
      <w:pPr>
        <w:pStyle w:val="Titre3"/>
        <w:ind w:left="709"/>
      </w:pPr>
      <w:bookmarkStart w:id="923" w:name="_Toc534984851"/>
      <w:r>
        <w:t xml:space="preserve">Algorithme non stationnaire </w:t>
      </w:r>
      <w:bookmarkEnd w:id="923"/>
    </w:p>
    <w:p w14:paraId="72D092FA" w14:textId="7CD9639A"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Pr="00080161">
        <w:rPr>
          <w:b/>
        </w:rPr>
        <w:t>Figure 4.1</w:t>
      </w:r>
      <w:r w:rsidRPr="00080161">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m:t>
        </m:r>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79396E">
      <w:pPr>
        <w:pStyle w:val="Paragraphedeliste"/>
        <w:numPr>
          <w:ilvl w:val="0"/>
          <w:numId w:val="17"/>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79396E">
      <w:pPr>
        <w:pStyle w:val="Paragraphedeliste"/>
        <w:numPr>
          <w:ilvl w:val="0"/>
          <w:numId w:val="17"/>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38296D">
      <w:pPr>
        <w:pStyle w:val="Paragraphedeliste"/>
        <w:numPr>
          <w:ilvl w:val="0"/>
          <w:numId w:val="17"/>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8"/>
                    <a:stretch>
                      <a:fillRect/>
                    </a:stretch>
                  </pic:blipFill>
                  <pic:spPr>
                    <a:xfrm>
                      <a:off x="0" y="0"/>
                      <a:ext cx="5760720" cy="3007360"/>
                    </a:xfrm>
                    <a:prstGeom prst="rect">
                      <a:avLst/>
                    </a:prstGeom>
                  </pic:spPr>
                </pic:pic>
              </a:graphicData>
            </a:graphic>
          </wp:inline>
        </w:drawing>
      </w:r>
    </w:p>
    <w:p w14:paraId="333EABFB" w14:textId="45F8A41B" w:rsidR="00B431E6" w:rsidRPr="00733813" w:rsidRDefault="00B431E6" w:rsidP="00B431E6">
      <w:pPr>
        <w:pStyle w:val="Lgende"/>
        <w:jc w:val="center"/>
        <w:rPr>
          <w:i w:val="0"/>
          <w:sz w:val="22"/>
        </w:rPr>
      </w:pPr>
      <w:bookmarkStart w:id="924" w:name="_Ref533260304"/>
      <w:r w:rsidRPr="0058347B">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B545DD">
        <w:rPr>
          <w:i w:val="0"/>
          <w:noProof/>
          <w:sz w:val="22"/>
        </w:rPr>
        <w:t>4.1</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B545DD">
        <w:rPr>
          <w:i w:val="0"/>
          <w:noProof/>
          <w:sz w:val="22"/>
        </w:rPr>
        <w:t>2</w:t>
      </w:r>
      <w:r w:rsidR="00377B8F">
        <w:rPr>
          <w:i w:val="0"/>
          <w:sz w:val="22"/>
        </w:rPr>
        <w:fldChar w:fldCharType="end"/>
      </w:r>
      <w:bookmarkEnd w:id="924"/>
      <w:r>
        <w:rPr>
          <w:i w:val="0"/>
          <w:sz w:val="22"/>
        </w:rPr>
        <w:t xml:space="preserve"> : schéma de la simulation en régime transitoire de l’effet </w:t>
      </w:r>
      <w:commentRangeStart w:id="925"/>
      <w:commentRangeStart w:id="926"/>
      <w:r w:rsidR="00C3159C">
        <w:rPr>
          <w:i w:val="0"/>
          <w:sz w:val="22"/>
        </w:rPr>
        <w:t>Morton</w:t>
      </w:r>
      <w:commentRangeEnd w:id="925"/>
      <w:r w:rsidR="00C3159C">
        <w:rPr>
          <w:rStyle w:val="Marquedecommentaire"/>
          <w:rFonts w:ascii="Calibri" w:eastAsia="Times New Roman" w:hAnsi="Calibri" w:cs="Times New Roman"/>
          <w:i w:val="0"/>
          <w:iCs w:val="0"/>
          <w:color w:val="auto"/>
          <w:lang w:eastAsia="fr-FR"/>
        </w:rPr>
        <w:commentReference w:id="925"/>
      </w:r>
      <w:commentRangeEnd w:id="926"/>
      <w:r w:rsidR="00C3159C">
        <w:rPr>
          <w:rStyle w:val="Marquedecommentaire"/>
          <w:rFonts w:ascii="Calibri" w:eastAsia="Times New Roman" w:hAnsi="Calibri" w:cs="Times New Roman"/>
          <w:i w:val="0"/>
          <w:iCs w:val="0"/>
          <w:color w:val="auto"/>
          <w:lang w:eastAsia="fr-FR"/>
        </w:rPr>
        <w:commentReference w:id="926"/>
      </w:r>
    </w:p>
    <w:p w14:paraId="78E3E7D0" w14:textId="0FD7E3B6" w:rsidR="000B4536" w:rsidRDefault="000B4536" w:rsidP="000B4536">
      <w:pPr>
        <w:spacing w:line="360" w:lineRule="auto"/>
        <w:ind w:firstLine="708"/>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7B218305" w:rsidR="001C1B8A" w:rsidRDefault="001C1B8A" w:rsidP="001C1B8A">
      <w:pPr>
        <w:spacing w:line="360" w:lineRule="auto"/>
        <w:ind w:firstLine="708"/>
      </w:pPr>
      <w:r>
        <w:t>La méthode d</w:t>
      </w:r>
      <w:r>
        <w:t>e</w:t>
      </w:r>
      <w:r>
        <w:t xml:space="preserv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Pr>
          <w:b/>
        </w:rPr>
        <w:t>3.2.4</w:t>
      </w:r>
      <w:r w:rsidRPr="00643557">
        <w:rPr>
          <w:b/>
        </w:rPr>
        <w:fldChar w:fldCharType="end"/>
      </w:r>
      <w:r w:rsidRPr="00E440FF">
        <w:t xml:space="preserve"> </w:t>
      </w:r>
      <w:r w:rsidR="002D3E11">
        <w:t>est utilisée</w:t>
      </w:r>
      <w:r w:rsidRPr="00E440FF">
        <w:t xml:space="preserve"> </w:t>
      </w:r>
      <w:r>
        <w:t xml:space="preserve">pour trouver la trajectoire périodique de la vibration synchrone. Le schéma d’intégration temporelle de Newmark combiné avec la méthode de Newton-Raphson est implémenté pour résoudre l’équation </w:t>
      </w:r>
      <w:r>
        <w:lastRenderedPageBreak/>
        <w:t xml:space="preserve">de mouvement en régime transitoire. A chaque pas de temps dynamique, les efforts du palier sont calculés par la résolution de l’équation de Reynolds couplée avec l’équation de l’énergie. Le flux thermique </w:t>
      </w:r>
      <m:oMath>
        <m:r>
          <w:rPr>
            <w:rFonts w:ascii="Cambria Math" w:hAnsi="Cambria Math"/>
          </w:rPr>
          <m:t>Q</m:t>
        </m:r>
      </m:oMath>
      <w:r>
        <w:t xml:space="preserve"> à l’interface fluide-rotor est également calculé pendant la résolution des équations de lubrification. Ce flux thermique instantané est enregistré pour préparer le calcul du flux thermique moyen sur une période</w:t>
      </w:r>
      <w:r>
        <w:t xml:space="preserve">. </w:t>
      </w:r>
    </w:p>
    <w:p w14:paraId="5985A38E" w14:textId="77777777" w:rsidR="007B54E2" w:rsidRDefault="007B54E2" w:rsidP="005074A9">
      <w:pPr>
        <w:spacing w:line="360" w:lineRule="auto"/>
      </w:pPr>
    </w:p>
    <w:p w14:paraId="4770C0DD" w14:textId="77777777" w:rsidR="00643557" w:rsidRDefault="00643557" w:rsidP="00643557">
      <w:pPr>
        <w:keepNext/>
        <w:spacing w:line="360" w:lineRule="auto"/>
      </w:pPr>
      <w:r w:rsidRPr="00CE45D8">
        <w:rPr>
          <w:noProof/>
          <w:lang w:eastAsia="zh-CN"/>
        </w:rPr>
        <w:drawing>
          <wp:inline distT="0" distB="0" distL="0" distR="0" wp14:anchorId="653CD9E1" wp14:editId="6A7F6ED1">
            <wp:extent cx="5686953" cy="5236234"/>
            <wp:effectExtent l="0" t="0" r="9525" b="2540"/>
            <wp:docPr id="4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9"/>
                    <a:stretch>
                      <a:fillRect/>
                    </a:stretch>
                  </pic:blipFill>
                  <pic:spPr>
                    <a:xfrm>
                      <a:off x="0" y="0"/>
                      <a:ext cx="5694952" cy="5243599"/>
                    </a:xfrm>
                    <a:prstGeom prst="rect">
                      <a:avLst/>
                    </a:prstGeom>
                  </pic:spPr>
                </pic:pic>
              </a:graphicData>
            </a:graphic>
          </wp:inline>
        </w:drawing>
      </w:r>
    </w:p>
    <w:p w14:paraId="4BA3C802" w14:textId="702EA01E" w:rsidR="00643557" w:rsidRDefault="00643557" w:rsidP="00643557">
      <w:pPr>
        <w:pStyle w:val="Lgende"/>
        <w:jc w:val="center"/>
      </w:pPr>
      <w:bookmarkStart w:id="927" w:name="_Ref533777748"/>
      <w:r w:rsidRPr="00CE45D8">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B545DD">
        <w:rPr>
          <w:i w:val="0"/>
          <w:noProof/>
          <w:sz w:val="22"/>
        </w:rPr>
        <w:t>4.1</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B545DD">
        <w:rPr>
          <w:i w:val="0"/>
          <w:noProof/>
          <w:sz w:val="22"/>
        </w:rPr>
        <w:t>3</w:t>
      </w:r>
      <w:r w:rsidR="00377B8F">
        <w:rPr>
          <w:i w:val="0"/>
          <w:sz w:val="22"/>
        </w:rPr>
        <w:fldChar w:fldCharType="end"/>
      </w:r>
      <w:bookmarkEnd w:id="927"/>
      <w:r w:rsidRPr="00CE45D8">
        <w:rPr>
          <w:i w:val="0"/>
          <w:sz w:val="22"/>
        </w:rPr>
        <w:t> :</w:t>
      </w:r>
      <w:r>
        <w:rPr>
          <w:i w:val="0"/>
          <w:sz w:val="22"/>
        </w:rPr>
        <w:t xml:space="preserve"> Algorithme de l’effet </w:t>
      </w:r>
      <w:commentRangeStart w:id="928"/>
      <w:r w:rsidR="005074A9">
        <w:rPr>
          <w:i w:val="0"/>
          <w:sz w:val="22"/>
        </w:rPr>
        <w:t>Morton</w:t>
      </w:r>
      <w:commentRangeEnd w:id="928"/>
      <w:r w:rsidR="005074A9">
        <w:rPr>
          <w:rStyle w:val="Marquedecommentaire"/>
          <w:rFonts w:ascii="Calibri" w:eastAsia="Times New Roman" w:hAnsi="Calibri" w:cs="Times New Roman"/>
          <w:i w:val="0"/>
          <w:iCs w:val="0"/>
          <w:color w:val="auto"/>
          <w:lang w:eastAsia="fr-FR"/>
        </w:rPr>
        <w:commentReference w:id="928"/>
      </w:r>
    </w:p>
    <w:p w14:paraId="7E33CB84" w14:textId="5338A08B" w:rsidR="005074A9" w:rsidRDefault="005074A9" w:rsidP="005074A9">
      <w:pPr>
        <w:spacing w:line="360" w:lineRule="auto"/>
        <w:ind w:firstLine="708"/>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Ceci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t>temps</w:t>
      </w:r>
      <m:oMath>
        <m:r>
          <w:rPr>
            <w:rFonts w:ascii="Cambria Math" w:hAnsi="Cambria Math"/>
          </w:rPr>
          <m:t xml:space="preserve"> </m:t>
        </m:r>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w:t>
      </w:r>
      <w:r>
        <w:lastRenderedPageBreak/>
        <w:t xml:space="preserve">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Pr="0032581C">
        <w:rPr>
          <w:b/>
        </w:rPr>
        <w:t xml:space="preserve">Figure </w:t>
      </w:r>
      <w:r w:rsidRPr="0032581C">
        <w:rPr>
          <w:b/>
          <w:noProof/>
        </w:rPr>
        <w:t>4.1</w:t>
      </w:r>
      <w:r w:rsidRPr="0032581C">
        <w:rPr>
          <w:b/>
          <w:noProof/>
        </w:rPr>
        <w:noBreakHyphen/>
        <w:t>3</w:t>
      </w:r>
      <w:r w:rsidRPr="00C60449">
        <w:rPr>
          <w:b/>
        </w:rPr>
        <w:fldChar w:fldCharType="end"/>
      </w:r>
      <w:r>
        <w:t>.</w:t>
      </w:r>
    </w:p>
    <w:p w14:paraId="2673A777" w14:textId="7125FBCB" w:rsidR="00BB4150" w:rsidRDefault="00BB4150" w:rsidP="00BB4150">
      <w:pPr>
        <w:spacing w:line="360" w:lineRule="auto"/>
        <w:ind w:firstLine="708"/>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w:t>
      </w:r>
      <w:r>
        <w:t>Un</w:t>
      </w:r>
      <w:r>
        <w:t xml:space="preserve"> schéma explicite aurait été rigoureusement </w:t>
      </w:r>
      <w:r>
        <w:t>correct</w:t>
      </w:r>
      <w:r>
        <w:t xml:space="preserve">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38BEC7C4" w:rsidR="001C2D08" w:rsidRDefault="001C2D08" w:rsidP="001C2D08">
      <w:pPr>
        <w:pStyle w:val="Titre2"/>
        <w:ind w:left="709"/>
      </w:pPr>
      <w:bookmarkStart w:id="929" w:name="_Toc534984852"/>
      <w:r>
        <w:t>Description du Banc d</w:t>
      </w:r>
      <w:r>
        <w:t>é</w:t>
      </w:r>
      <w:r>
        <w:t>velopp</w:t>
      </w:r>
      <w:r>
        <w:t>é à</w:t>
      </w:r>
      <w:r>
        <w:t xml:space="preserve"> l’intitut PPRIME</w:t>
      </w:r>
      <w:bookmarkEnd w:id="929"/>
    </w:p>
    <w:p w14:paraId="37DCFA0B" w14:textId="77777777" w:rsidR="00B431E6" w:rsidRDefault="00B431E6" w:rsidP="00B431E6"/>
    <w:p w14:paraId="5474A5C8" w14:textId="4317A9A7" w:rsidR="00890196" w:rsidRDefault="00890196" w:rsidP="00890196">
      <w:pPr>
        <w:spacing w:line="360" w:lineRule="auto"/>
        <w:ind w:firstLine="708"/>
      </w:pPr>
      <w:r>
        <w:t xml:space="preserve">La simulation complète de l’effet Morton est effectuée pour un banc développé par l’Institut </w:t>
      </w:r>
      <w:commentRangeStart w:id="930"/>
      <w:commentRangeStart w:id="931"/>
      <w:r>
        <w:t>Pprime</w:t>
      </w:r>
      <w:commentRangeEnd w:id="930"/>
      <w:r>
        <w:rPr>
          <w:rStyle w:val="Marquedecommentaire"/>
        </w:rPr>
        <w:commentReference w:id="930"/>
      </w:r>
      <w:commentRangeEnd w:id="931"/>
      <w:r w:rsidR="002A0B2A">
        <w:rPr>
          <w:rStyle w:val="Marquedecommentaire"/>
        </w:rPr>
        <w:commentReference w:id="931"/>
      </w:r>
      <w:r>
        <w:t xml:space="preserve"> </w:t>
      </w:r>
      <w:r w:rsidR="00A5576E" w:rsidRPr="00A5576E">
        <w:rPr>
          <w:b/>
          <w:highlight w:val="yellow"/>
        </w:rPr>
        <w:fldChar w:fldCharType="begin"/>
      </w:r>
      <w:r w:rsidR="00A5576E" w:rsidRPr="00A5576E">
        <w:rPr>
          <w:b/>
        </w:rPr>
        <w:instrText xml:space="preserve"> REF _Ref535515874 \r \h </w:instrText>
      </w:r>
      <w:r w:rsidR="00A5576E" w:rsidRPr="00A5576E">
        <w:rPr>
          <w:b/>
          <w:highlight w:val="yellow"/>
        </w:rPr>
      </w:r>
      <w:r w:rsidR="00A5576E">
        <w:rPr>
          <w:b/>
          <w:highlight w:val="yellow"/>
        </w:rPr>
        <w:instrText xml:space="preserve"> \* MERGEFORMAT </w:instrText>
      </w:r>
      <w:r w:rsidR="00A5576E" w:rsidRPr="00A5576E">
        <w:rPr>
          <w:b/>
          <w:highlight w:val="yellow"/>
        </w:rPr>
        <w:fldChar w:fldCharType="separate"/>
      </w:r>
      <w:r w:rsidR="00A5576E" w:rsidRPr="00A5576E">
        <w:rPr>
          <w:b/>
        </w:rPr>
        <w:t>[31]</w:t>
      </w:r>
      <w:r w:rsidR="00A5576E" w:rsidRPr="00A5576E">
        <w:rPr>
          <w:b/>
          <w:highlight w:val="yellow"/>
        </w:rPr>
        <w:fldChar w:fldCharType="end"/>
      </w:r>
      <w:r>
        <w:t>. Ce banc possède deux configurations : une configuration avec un rotor long de 430mm et une configuration avec un rotor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3287D214" w14:textId="77777777" w:rsidR="00890196" w:rsidRDefault="00890196" w:rsidP="00B431E6">
      <w:pPr>
        <w:spacing w:line="360" w:lineRule="auto"/>
        <w:ind w:firstLine="708"/>
      </w:pPr>
    </w:p>
    <w:p w14:paraId="1F9321CC" w14:textId="77777777" w:rsidR="00890196" w:rsidRDefault="00890196" w:rsidP="00B431E6">
      <w:pPr>
        <w:spacing w:line="360" w:lineRule="auto"/>
        <w:ind w:firstLine="708"/>
      </w:pPr>
    </w:p>
    <w:p w14:paraId="337153B6" w14:textId="77777777" w:rsidR="00B431E6" w:rsidRDefault="00B431E6" w:rsidP="00B431E6">
      <w:pPr>
        <w:spacing w:line="360" w:lineRule="auto"/>
        <w:ind w:firstLine="708"/>
      </w:pPr>
      <w:r>
        <w:t xml:space="preserve">La simulation complète de l’effet Morton s’est basée sur les configurations du BEM construit au laboratoire de l’institut Pprime. Ce banc d’essais est modulable et possède deux configuration : une configuration courte du rotor creux de 430mm et une configuration longue du rotor creux de 700mm. L’origine de la mise en place ces deux rotors creux était que le rotor de 430mm initialement conçu se comportait uniquement avec l’effet Morton stable pendant les essais. En espérant reproduire l’effet Morton instable, le deuxième rotor qui se mesurait 700mm a été conçu et fabriqué.  </w:t>
      </w:r>
    </w:p>
    <w:p w14:paraId="1DA52D2F" w14:textId="77777777" w:rsidR="00B431E6" w:rsidRDefault="00B431E6" w:rsidP="00B431E6">
      <w:pPr>
        <w:spacing w:line="360" w:lineRule="auto"/>
        <w:ind w:firstLine="708"/>
      </w:pPr>
      <w:r>
        <w:t>Pour les deux configurations, les rotors sont creux afin d’avoir une grande différence de la température au rotor</w:t>
      </w:r>
      <m:oMath>
        <m:r>
          <w:rPr>
            <w:rFonts w:ascii="Cambria Math" w:hAnsi="Cambria Math"/>
          </w:rPr>
          <m:t xml:space="preserve"> </m:t>
        </m:r>
        <m:r>
          <m:rPr>
            <m:sty m:val="p"/>
          </m:rPr>
          <w:rPr>
            <w:rFonts w:ascii="Cambria Math" w:hAnsi="Cambria Math"/>
          </w:rPr>
          <m:t>Δ</m:t>
        </m:r>
        <m:r>
          <w:rPr>
            <w:rFonts w:ascii="Cambria Math" w:hAnsi="Cambria Math"/>
          </w:rPr>
          <m:t>T</m:t>
        </m:r>
      </m:oMath>
      <w:r>
        <w:t>. Les diamètres intérieur et extérieur des rotors sont respectivement 35mm et 45mm. Le même roulement à billes et le même palier circulaire servent à supporter et guider les deux rotors. Le palier hydrodynamique se situe du côté opposé au moteur (</w:t>
      </w:r>
      <w:r w:rsidRPr="00DF5830">
        <w:rPr>
          <w:b/>
        </w:rPr>
        <w:t>NDE</w:t>
      </w:r>
      <w:r>
        <w:t>), alors que le roulement à billes est installé sur côté du moteur (</w:t>
      </w:r>
      <w:r w:rsidRPr="00DF5830">
        <w:rPr>
          <w:b/>
        </w:rPr>
        <w:t>DE</w:t>
      </w:r>
      <w:r>
        <w:t xml:space="preserve">). </w:t>
      </w:r>
    </w:p>
    <w:p w14:paraId="64C32329" w14:textId="77777777" w:rsidR="00B431E6" w:rsidRDefault="00B431E6" w:rsidP="000839AA">
      <w:pPr>
        <w:pStyle w:val="Titre3"/>
        <w:ind w:left="709"/>
      </w:pPr>
      <w:bookmarkStart w:id="933" w:name="_Toc535512927"/>
      <w:r>
        <w:lastRenderedPageBreak/>
        <w:t>Caractéristiques du palier testé et lubrifiant</w:t>
      </w:r>
      <w:bookmarkEnd w:id="933"/>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0"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49611C4F"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934" w:name="_Ref496169139"/>
      <w:r w:rsidRPr="00D842A2">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1</w:t>
      </w:r>
      <w:r w:rsidR="00377B8F">
        <w:rPr>
          <w:rFonts w:ascii="Calibri" w:eastAsia="Times New Roman" w:hAnsi="Calibri" w:cs="Times New Roman"/>
          <w:i w:val="0"/>
          <w:iCs w:val="0"/>
          <w:color w:val="auto"/>
          <w:sz w:val="22"/>
          <w:szCs w:val="20"/>
          <w:lang w:eastAsia="fr-FR"/>
        </w:rPr>
        <w:fldChar w:fldCharType="end"/>
      </w:r>
      <w:bookmarkEnd w:id="934"/>
      <w:r w:rsidRPr="00D842A2">
        <w:rPr>
          <w:rFonts w:ascii="Calibri" w:eastAsia="Times New Roman" w:hAnsi="Calibri" w:cs="Times New Roman"/>
          <w:i w:val="0"/>
          <w:iCs w:val="0"/>
          <w:color w:val="auto"/>
          <w:sz w:val="22"/>
          <w:szCs w:val="20"/>
          <w:lang w:eastAsia="fr-FR"/>
        </w:rPr>
        <w:t xml:space="preserve"> : Palier testé</w:t>
      </w:r>
    </w:p>
    <w:p w14:paraId="5596AA01" w14:textId="70B66DDE" w:rsidR="00B431E6" w:rsidRDefault="00B431E6" w:rsidP="00B431E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B545DD" w:rsidRPr="00B545DD">
        <w:rPr>
          <w:b/>
        </w:rPr>
        <w:t xml:space="preserve">Figure </w:t>
      </w:r>
      <w:r w:rsidR="00B545DD" w:rsidRPr="00B545DD">
        <w:rPr>
          <w:b/>
          <w:noProof/>
        </w:rPr>
        <w:t>4.2</w:t>
      </w:r>
      <w:r w:rsidR="00B545DD" w:rsidRPr="00B545DD">
        <w:rPr>
          <w:b/>
          <w:noProof/>
        </w:rPr>
        <w:noBreakHyphen/>
        <w:t>1</w:t>
      </w:r>
      <w:r w:rsidRPr="007B3D3E">
        <w:rPr>
          <w:b/>
        </w:rPr>
        <w:fldChar w:fldCharType="end"/>
      </w:r>
      <w:r>
        <w:t>) avec rainure axiale. Il est réalisé en bronze fritté avec ajout de particules de Téflon (PTFE) améliorant ainsi les caractéristiques de frottement et d’usure. Sa longueur est de 15 mm et son jeu radial est de 50 µm, la portée en bronze est frettée dans une bague en acier.  Lors du fonctionnement de ce palier, la température d’alimentation du lubrifiant était entre 20°C et 25°C et la pression d’alimentation s’est stabilisée à 1.09 bar.</w:t>
      </w:r>
    </w:p>
    <w:p w14:paraId="1004D10B" w14:textId="75885453" w:rsidR="00B431E6" w:rsidRDefault="00B431E6" w:rsidP="00B431E6">
      <w:pPr>
        <w:spacing w:line="360" w:lineRule="auto"/>
        <w:ind w:firstLine="708"/>
      </w:pPr>
      <w:r>
        <w:t>Le lubrifiant utilisé pour les essais est une huile ISO VG 32, pour connaitre l’évolution de sa viscosité cinématique en fonction de la température, deux mesures expérimentales sont réalisées : mesure de la viscosité dynamique grâce à un rhéomètre ; et mesure de la densité par pesées à l’aide d’un pycnomètre. Les résultats de mesure de la viscosité dynamique, de la densité, ainsi que la viscosité cinématique calculée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B545DD" w:rsidRPr="00B545DD">
        <w:rPr>
          <w:b/>
        </w:rPr>
        <w:t xml:space="preserve">Tableau </w:t>
      </w:r>
      <w:r w:rsidR="00B545DD" w:rsidRPr="00B545DD">
        <w:rPr>
          <w:b/>
          <w:noProof/>
        </w:rPr>
        <w:t>4.2</w:t>
      </w:r>
      <w:r w:rsidR="00B545DD" w:rsidRPr="00B545DD">
        <w:rPr>
          <w:b/>
          <w:noProof/>
        </w:rPr>
        <w:noBreakHyphen/>
        <w:t>1</w:t>
      </w:r>
      <w:r w:rsidRPr="0057433F">
        <w:rPr>
          <w:b/>
        </w:rPr>
        <w:fldChar w:fldCharType="end"/>
      </w:r>
      <w:r>
        <w:t>.</w:t>
      </w:r>
    </w:p>
    <w:p w14:paraId="23D43CF5" w14:textId="1390A277"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935" w:name="_Ref498706171"/>
      <w:r w:rsidRPr="00446927">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935"/>
      <w:r w:rsidRPr="00446927">
        <w:rPr>
          <w:rFonts w:ascii="Calibri" w:eastAsia="Times New Roman" w:hAnsi="Calibri" w:cs="Times New Roman"/>
          <w:i w:val="0"/>
          <w:iCs w:val="0"/>
          <w:color w:val="auto"/>
          <w:sz w:val="22"/>
          <w:szCs w:val="20"/>
          <w:lang w:eastAsia="fr-FR"/>
        </w:rPr>
        <w:t xml:space="preserve"> : Propriétés du lubrifiant</w:t>
      </w:r>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201AA9DA">
            <wp:extent cx="3753170" cy="2536364"/>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1"/>
                    <a:stretch>
                      <a:fillRect/>
                    </a:stretch>
                  </pic:blipFill>
                  <pic:spPr>
                    <a:xfrm>
                      <a:off x="0" y="0"/>
                      <a:ext cx="3766083" cy="2545091"/>
                    </a:xfrm>
                    <a:prstGeom prst="rect">
                      <a:avLst/>
                    </a:prstGeom>
                  </pic:spPr>
                </pic:pic>
              </a:graphicData>
            </a:graphic>
          </wp:inline>
        </w:drawing>
      </w:r>
    </w:p>
    <w:p w14:paraId="6BDFAEC3" w14:textId="77777777" w:rsidR="00B431E6" w:rsidRDefault="00B431E6" w:rsidP="00665DA5">
      <w:pPr>
        <w:pStyle w:val="Titre3"/>
        <w:ind w:left="709"/>
      </w:pPr>
      <w:bookmarkStart w:id="936" w:name="_Ref535494648"/>
      <w:bookmarkStart w:id="937" w:name="_Toc535512928"/>
      <w:r>
        <w:t>Configuration du rotor 430mm</w:t>
      </w:r>
      <w:bookmarkEnd w:id="936"/>
      <w:bookmarkEnd w:id="937"/>
    </w:p>
    <w:p w14:paraId="7F405A35" w14:textId="77777777" w:rsidR="00B431E6" w:rsidRDefault="00B431E6" w:rsidP="00B431E6">
      <w:pPr>
        <w:spacing w:line="360" w:lineRule="auto"/>
      </w:pPr>
    </w:p>
    <w:p w14:paraId="62D1AEB2" w14:textId="77777777" w:rsidR="00B431E6" w:rsidRDefault="00B431E6" w:rsidP="00B431E6">
      <w:pPr>
        <w:spacing w:line="360" w:lineRule="auto"/>
        <w:jc w:val="center"/>
      </w:pPr>
      <w:r w:rsidRPr="007A5B53">
        <w:rPr>
          <w:noProof/>
          <w:lang w:eastAsia="zh-CN"/>
        </w:rPr>
        <w:lastRenderedPageBreak/>
        <w:drawing>
          <wp:inline distT="0" distB="0" distL="0" distR="0" wp14:anchorId="39F2E2FE" wp14:editId="35FAF919">
            <wp:extent cx="4740249" cy="2064453"/>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72"/>
                    <a:stretch>
                      <a:fillRect/>
                    </a:stretch>
                  </pic:blipFill>
                  <pic:spPr>
                    <a:xfrm>
                      <a:off x="0" y="0"/>
                      <a:ext cx="4772362" cy="2078439"/>
                    </a:xfrm>
                    <a:prstGeom prst="rect">
                      <a:avLst/>
                    </a:prstGeom>
                  </pic:spPr>
                </pic:pic>
              </a:graphicData>
            </a:graphic>
          </wp:inline>
        </w:drawing>
      </w:r>
    </w:p>
    <w:p w14:paraId="2127BDDB" w14:textId="0E1CC06D"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938" w:name="_Ref530413322"/>
      <w:r w:rsidRPr="00484DDD">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4.2</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2</w:t>
      </w:r>
      <w:r w:rsidR="00377B8F">
        <w:rPr>
          <w:rFonts w:ascii="Calibri" w:eastAsia="Times New Roman" w:hAnsi="Calibri" w:cs="Times New Roman"/>
          <w:i w:val="0"/>
          <w:iCs w:val="0"/>
          <w:color w:val="auto"/>
          <w:sz w:val="22"/>
          <w:szCs w:val="20"/>
          <w:lang w:eastAsia="fr-FR"/>
        </w:rPr>
        <w:fldChar w:fldCharType="end"/>
      </w:r>
      <w:bookmarkEnd w:id="938"/>
      <w:r>
        <w:rPr>
          <w:rFonts w:ascii="Calibri" w:eastAsia="Times New Roman" w:hAnsi="Calibri" w:cs="Times New Roman"/>
          <w:i w:val="0"/>
          <w:iCs w:val="0"/>
          <w:color w:val="auto"/>
          <w:sz w:val="22"/>
          <w:szCs w:val="20"/>
          <w:lang w:eastAsia="fr-FR"/>
        </w:rPr>
        <w:t> : La configuration du rotor 430mm</w:t>
      </w:r>
    </w:p>
    <w:p w14:paraId="0CAB3036" w14:textId="5B47ABE4" w:rsidR="00B431E6" w:rsidRDefault="00B431E6" w:rsidP="00B431E6">
      <w:pPr>
        <w:spacing w:line="360" w:lineRule="auto"/>
        <w:ind w:firstLine="708"/>
      </w:pPr>
      <w:r>
        <w:t xml:space="preserve">Le rotor 430mm possède un disque de 0.7kg monté en porte à faux à l’extrémité NDE du rotor. La configuration du rotor est illustrée à la </w:t>
      </w:r>
      <w:r w:rsidRPr="00827AE1">
        <w:fldChar w:fldCharType="begin"/>
      </w:r>
      <w:r w:rsidRPr="00827AE1">
        <w:instrText xml:space="preserve"> REF _Ref530413322 \h  \* MERGEFORMAT </w:instrText>
      </w:r>
      <w:r w:rsidRPr="00827AE1">
        <w:fldChar w:fldCharType="separate"/>
      </w:r>
      <w:r w:rsidR="00B545DD" w:rsidRPr="00B545DD">
        <w:rPr>
          <w:b/>
          <w:iCs/>
        </w:rPr>
        <w:t>Figure</w:t>
      </w:r>
      <w:r w:rsidR="00B545DD" w:rsidRPr="00B545DD">
        <w:rPr>
          <w:iCs/>
        </w:rPr>
        <w:t xml:space="preserve"> </w:t>
      </w:r>
      <w:r w:rsidR="00B545DD" w:rsidRPr="00B545DD">
        <w:rPr>
          <w:b/>
          <w:i/>
          <w:iCs/>
        </w:rPr>
        <w:t>4.2</w:t>
      </w:r>
      <w:r w:rsidR="00B545DD" w:rsidRPr="00B545DD">
        <w:rPr>
          <w:b/>
          <w:i/>
          <w:iCs/>
        </w:rPr>
        <w:noBreakHyphen/>
        <w:t>2</w:t>
      </w:r>
      <w:r w:rsidRPr="00827AE1">
        <w:fldChar w:fldCharType="end"/>
      </w:r>
      <w:r w:rsidRPr="00827AE1">
        <w:t xml:space="preserve"> et</w:t>
      </w:r>
      <w:r>
        <w:t xml:space="preserve"> les caractéristiques physiques nécessaires pour effectuer de l’analyse de l’effet Morton sont synthétisées dans le </w:t>
      </w:r>
      <w:r w:rsidRPr="00255AF6">
        <w:rPr>
          <w:b/>
        </w:rPr>
        <w:fldChar w:fldCharType="begin"/>
      </w:r>
      <w:r w:rsidRPr="00255AF6">
        <w:rPr>
          <w:b/>
        </w:rPr>
        <w:instrText xml:space="preserve"> REF _Ref531165681 \h  \* MERGEFORMAT </w:instrText>
      </w:r>
      <w:r w:rsidRPr="00255AF6">
        <w:rPr>
          <w:b/>
        </w:rPr>
      </w:r>
      <w:r w:rsidRPr="00255AF6">
        <w:rPr>
          <w:b/>
        </w:rPr>
        <w:fldChar w:fldCharType="separate"/>
      </w:r>
      <w:r w:rsidR="00B545DD" w:rsidRPr="00B545DD">
        <w:rPr>
          <w:b/>
        </w:rPr>
        <w:t xml:space="preserve">Tableau </w:t>
      </w:r>
      <w:r w:rsidR="00B545DD" w:rsidRPr="00B545DD">
        <w:rPr>
          <w:b/>
          <w:iCs/>
          <w:noProof/>
        </w:rPr>
        <w:t>4.2</w:t>
      </w:r>
      <w:r w:rsidR="00B545DD" w:rsidRPr="00B545DD">
        <w:rPr>
          <w:b/>
          <w:iCs/>
          <w:noProof/>
        </w:rPr>
        <w:noBreakHyphen/>
        <w:t>2</w:t>
      </w:r>
      <w:r w:rsidRPr="00255AF6">
        <w:rPr>
          <w:b/>
        </w:rPr>
        <w:fldChar w:fldCharType="end"/>
      </w:r>
      <w:r>
        <w:t xml:space="preserve">. </w:t>
      </w:r>
    </w:p>
    <w:p w14:paraId="1E653D31" w14:textId="2235F02B" w:rsidR="00B431E6" w:rsidRPr="00901BDC" w:rsidRDefault="00B431E6" w:rsidP="00B431E6">
      <w:pPr>
        <w:pStyle w:val="Lgende"/>
        <w:keepNext/>
        <w:spacing w:after="0"/>
        <w:jc w:val="center"/>
        <w:rPr>
          <w:rFonts w:ascii="Calibri" w:eastAsia="Times New Roman" w:hAnsi="Calibri" w:cs="Times New Roman"/>
          <w:i w:val="0"/>
          <w:iCs w:val="0"/>
          <w:color w:val="auto"/>
          <w:sz w:val="22"/>
          <w:szCs w:val="20"/>
          <w:lang w:eastAsia="fr-FR"/>
        </w:rPr>
      </w:pPr>
      <w:bookmarkStart w:id="939" w:name="_Ref531165681"/>
      <w:r w:rsidRPr="00901BDC">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4.2</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2</w:t>
      </w:r>
      <w:r w:rsidR="009521A5">
        <w:rPr>
          <w:rFonts w:ascii="Calibri" w:eastAsia="Times New Roman" w:hAnsi="Calibri" w:cs="Times New Roman"/>
          <w:i w:val="0"/>
          <w:iCs w:val="0"/>
          <w:color w:val="auto"/>
          <w:sz w:val="22"/>
          <w:szCs w:val="20"/>
          <w:lang w:eastAsia="fr-FR"/>
        </w:rPr>
        <w:fldChar w:fldCharType="end"/>
      </w:r>
      <w:bookmarkEnd w:id="939"/>
      <w:r>
        <w:rPr>
          <w:rFonts w:ascii="Calibri" w:eastAsia="Times New Roman" w:hAnsi="Calibri" w:cs="Times New Roman"/>
          <w:i w:val="0"/>
          <w:iCs w:val="0"/>
          <w:color w:val="auto"/>
          <w:sz w:val="22"/>
          <w:szCs w:val="20"/>
          <w:lang w:eastAsia="fr-FR"/>
        </w:rPr>
        <w:t> : paramètres physiques du rotor 430mm</w:t>
      </w:r>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3"/>
                    <a:stretch>
                      <a:fillRect/>
                    </a:stretch>
                  </pic:blipFill>
                  <pic:spPr>
                    <a:xfrm>
                      <a:off x="0" y="0"/>
                      <a:ext cx="5760720" cy="1342390"/>
                    </a:xfrm>
                    <a:prstGeom prst="rect">
                      <a:avLst/>
                    </a:prstGeom>
                  </pic:spPr>
                </pic:pic>
              </a:graphicData>
            </a:graphic>
          </wp:inline>
        </w:drawing>
      </w:r>
    </w:p>
    <w:p w14:paraId="0A3156F1" w14:textId="66EE9F65" w:rsidR="00F93FF3" w:rsidRDefault="00F93FF3" w:rsidP="00B431E6">
      <w:pPr>
        <w:pStyle w:val="Default"/>
        <w:spacing w:line="360" w:lineRule="auto"/>
        <w:ind w:firstLine="708"/>
        <w:jc w:val="both"/>
        <w:rPr>
          <w:sz w:val="22"/>
        </w:rPr>
      </w:pPr>
      <w:r w:rsidRPr="00F93FF3">
        <w:rPr>
          <w:sz w:val="22"/>
          <w:highlight w:val="yellow"/>
        </w:rPr>
        <w:t>Ajouté des caractéristiques du roulement</w:t>
      </w:r>
    </w:p>
    <w:p w14:paraId="3572E8BF" w14:textId="14B8C967" w:rsidR="00B431E6" w:rsidRPr="00003960" w:rsidRDefault="00B431E6" w:rsidP="00B431E6">
      <w:pPr>
        <w:pStyle w:val="Default"/>
        <w:spacing w:line="360" w:lineRule="auto"/>
        <w:ind w:firstLine="708"/>
        <w:jc w:val="both"/>
        <w:rPr>
          <w:sz w:val="22"/>
        </w:rPr>
      </w:pPr>
      <w:r w:rsidRPr="00003960">
        <w:rPr>
          <w:sz w:val="22"/>
        </w:rPr>
        <w:t xml:space="preserve">L’analyse modale est réalisée en utilisant le modèle du rotor à </w:t>
      </w:r>
      <m:oMath>
        <m:r>
          <w:rPr>
            <w:rFonts w:ascii="Cambria Math" w:hAnsi="Cambria Math"/>
            <w:sz w:val="22"/>
          </w:rPr>
          <m:t>n</m:t>
        </m:r>
      </m:oMath>
      <w:r w:rsidRPr="00003960">
        <w:rPr>
          <w:sz w:val="22"/>
        </w:rPr>
        <w:t xml:space="preserve"> degrés de liberté et en se basant sur les coefficients dynamiques non isothermes du palier. Ces coefficients sont présentés dans les </w:t>
      </w:r>
      <w:r w:rsidRPr="0023225D">
        <w:rPr>
          <w:b/>
          <w:sz w:val="22"/>
        </w:rPr>
        <w:fldChar w:fldCharType="begin"/>
      </w:r>
      <w:r w:rsidRPr="0023225D">
        <w:rPr>
          <w:b/>
          <w:sz w:val="22"/>
        </w:rPr>
        <w:instrText xml:space="preserve"> REF _Ref530417381 \h  \* MERGEFORMAT </w:instrText>
      </w:r>
      <w:r w:rsidRPr="0023225D">
        <w:rPr>
          <w:b/>
          <w:sz w:val="22"/>
        </w:rPr>
      </w:r>
      <w:r w:rsidRPr="0023225D">
        <w:rPr>
          <w:b/>
          <w:sz w:val="22"/>
        </w:rPr>
        <w:fldChar w:fldCharType="separate"/>
      </w:r>
      <w:r w:rsidR="00B545DD" w:rsidRPr="00B545DD">
        <w:rPr>
          <w:b/>
          <w:iCs/>
          <w:sz w:val="22"/>
        </w:rPr>
        <w:t xml:space="preserve">Figure </w:t>
      </w:r>
      <w:r w:rsidR="00B545DD" w:rsidRPr="00B545DD">
        <w:rPr>
          <w:b/>
          <w:iCs/>
          <w:noProof/>
          <w:sz w:val="22"/>
        </w:rPr>
        <w:t>4.2</w:t>
      </w:r>
      <w:r w:rsidR="00B545DD" w:rsidRPr="00B545DD">
        <w:rPr>
          <w:b/>
          <w:iCs/>
          <w:noProof/>
          <w:sz w:val="22"/>
        </w:rPr>
        <w:noBreakHyphen/>
        <w:t>3</w:t>
      </w:r>
      <w:r w:rsidRPr="0023225D">
        <w:rPr>
          <w:b/>
          <w:sz w:val="22"/>
        </w:rPr>
        <w:fldChar w:fldCharType="end"/>
      </w:r>
      <w:r w:rsidRPr="00003960">
        <w:rPr>
          <w:sz w:val="22"/>
        </w:rPr>
        <w:t xml:space="preserve"> et </w:t>
      </w:r>
      <w:r w:rsidRPr="0023225D">
        <w:rPr>
          <w:b/>
          <w:sz w:val="22"/>
        </w:rPr>
        <w:fldChar w:fldCharType="begin"/>
      </w:r>
      <w:r w:rsidRPr="0023225D">
        <w:rPr>
          <w:b/>
          <w:sz w:val="22"/>
        </w:rPr>
        <w:instrText xml:space="preserve"> REF _Ref530417384 \h  \* MERGEFORMAT </w:instrText>
      </w:r>
      <w:r w:rsidRPr="0023225D">
        <w:rPr>
          <w:b/>
          <w:sz w:val="22"/>
        </w:rPr>
      </w:r>
      <w:r w:rsidRPr="0023225D">
        <w:rPr>
          <w:b/>
          <w:sz w:val="22"/>
        </w:rPr>
        <w:fldChar w:fldCharType="separate"/>
      </w:r>
      <w:r w:rsidR="00B545DD" w:rsidRPr="00B545DD">
        <w:rPr>
          <w:b/>
          <w:iCs/>
          <w:sz w:val="22"/>
        </w:rPr>
        <w:t xml:space="preserve">Figure </w:t>
      </w:r>
      <w:r w:rsidR="00B545DD" w:rsidRPr="00B545DD">
        <w:rPr>
          <w:b/>
          <w:iCs/>
          <w:noProof/>
          <w:sz w:val="22"/>
        </w:rPr>
        <w:t>4.2</w:t>
      </w:r>
      <w:r w:rsidR="00B545DD" w:rsidRPr="00B545DD">
        <w:rPr>
          <w:b/>
          <w:iCs/>
          <w:noProof/>
          <w:sz w:val="22"/>
        </w:rPr>
        <w:noBreakHyphen/>
        <w:t>4</w:t>
      </w:r>
      <w:r w:rsidRPr="0023225D">
        <w:rPr>
          <w:b/>
          <w:sz w:val="22"/>
        </w:rPr>
        <w:fldChar w:fldCharType="end"/>
      </w:r>
      <w:r w:rsidRPr="00003960">
        <w:rPr>
          <w:sz w:val="22"/>
        </w:rPr>
        <w:t xml:space="preserve">. Ils sont obtenus aux positions d’équilibre statiques du rotor dans le palier qui sont montrés à la </w:t>
      </w:r>
      <w:r w:rsidRPr="00611925">
        <w:rPr>
          <w:b/>
          <w:sz w:val="22"/>
        </w:rPr>
        <w:fldChar w:fldCharType="begin"/>
      </w:r>
      <w:r w:rsidRPr="00611925">
        <w:rPr>
          <w:b/>
          <w:sz w:val="22"/>
        </w:rPr>
        <w:instrText xml:space="preserve"> REF _Ref530417410 \h  \* MERGEFORMAT </w:instrText>
      </w:r>
      <w:r w:rsidRPr="00611925">
        <w:rPr>
          <w:b/>
          <w:sz w:val="22"/>
        </w:rPr>
      </w:r>
      <w:r w:rsidRPr="00611925">
        <w:rPr>
          <w:b/>
          <w:sz w:val="22"/>
        </w:rPr>
        <w:fldChar w:fldCharType="separate"/>
      </w:r>
      <w:r w:rsidR="00B545DD" w:rsidRPr="00B545DD">
        <w:rPr>
          <w:b/>
          <w:iCs/>
          <w:sz w:val="22"/>
        </w:rPr>
        <w:t xml:space="preserve">Figure </w:t>
      </w:r>
      <w:r w:rsidR="00B545DD" w:rsidRPr="00B545DD">
        <w:rPr>
          <w:b/>
          <w:iCs/>
          <w:noProof/>
          <w:sz w:val="22"/>
        </w:rPr>
        <w:t>4.2</w:t>
      </w:r>
      <w:r w:rsidR="00B545DD" w:rsidRPr="00B545DD">
        <w:rPr>
          <w:b/>
          <w:iCs/>
          <w:noProof/>
          <w:sz w:val="22"/>
        </w:rPr>
        <w:noBreakHyphen/>
        <w:t>5</w:t>
      </w:r>
      <w:r w:rsidRPr="00611925">
        <w:rPr>
          <w:b/>
          <w:sz w:val="22"/>
        </w:rPr>
        <w:fldChar w:fldCharType="end"/>
      </w:r>
      <w:r w:rsidRPr="00611925">
        <w:rPr>
          <w:b/>
          <w:sz w:val="22"/>
        </w:rPr>
        <w:t>.</w:t>
      </w:r>
      <w:r w:rsidRPr="00003960">
        <w:rPr>
          <w:sz w:val="22"/>
        </w:rPr>
        <w:t xml:space="preserve"> La résolution de l’équation de l’énergie du film lubrifiant est prise en compte dans le calcul de ces coefficients. Une température de 55°C imposée au rotor et une paroi adiabatique sont utilisées comme les conditions aux limites thermiques. Les résultats de cette analyse 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B545DD" w:rsidRPr="00B545DD">
        <w:rPr>
          <w:b/>
          <w:iCs/>
          <w:sz w:val="22"/>
        </w:rPr>
        <w:t xml:space="preserve">Figure </w:t>
      </w:r>
      <w:r w:rsidR="00B545DD" w:rsidRPr="00B545DD">
        <w:rPr>
          <w:b/>
          <w:iCs/>
          <w:noProof/>
          <w:sz w:val="22"/>
        </w:rPr>
        <w:t>4.2</w:t>
      </w:r>
      <w:r w:rsidR="00B545DD" w:rsidRPr="00B545DD">
        <w:rPr>
          <w:b/>
          <w:iCs/>
          <w:noProof/>
          <w:sz w:val="22"/>
        </w:rPr>
        <w:noBreakHyphen/>
        <w:t>6</w:t>
      </w:r>
      <w:r w:rsidRPr="00BD15FE">
        <w:rPr>
          <w:b/>
          <w:sz w:val="22"/>
        </w:rPr>
        <w:fldChar w:fldCharType="end"/>
      </w:r>
      <w:r w:rsidRPr="00003960">
        <w:rPr>
          <w:sz w:val="22"/>
        </w:rPr>
        <w:t>.</w:t>
      </w:r>
    </w:p>
    <w:p w14:paraId="1457C3A0" w14:textId="77777777" w:rsidR="00B431E6" w:rsidRDefault="00B431E6" w:rsidP="00B431E6">
      <w:pPr>
        <w:pStyle w:val="Default"/>
        <w:keepNext/>
        <w:spacing w:line="360" w:lineRule="auto"/>
        <w:jc w:val="center"/>
      </w:pPr>
      <w:r>
        <w:rPr>
          <w:noProof/>
        </w:rPr>
        <w:lastRenderedPageBreak/>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3BB14C44" w:rsidR="00B431E6" w:rsidRPr="00134C82" w:rsidRDefault="00B431E6" w:rsidP="00B431E6">
      <w:pPr>
        <w:pStyle w:val="Lgende"/>
        <w:jc w:val="center"/>
        <w:rPr>
          <w:rFonts w:ascii="Calibri" w:hAnsi="Calibri" w:cs="Calibri"/>
          <w:i w:val="0"/>
          <w:iCs w:val="0"/>
          <w:color w:val="000000"/>
          <w:sz w:val="22"/>
          <w:szCs w:val="24"/>
        </w:rPr>
      </w:pPr>
      <w:bookmarkStart w:id="940" w:name="_Ref530417381"/>
      <w:r w:rsidRPr="00134C82">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3</w:t>
      </w:r>
      <w:r w:rsidR="00377B8F">
        <w:rPr>
          <w:rFonts w:ascii="Calibri" w:hAnsi="Calibri" w:cs="Calibri"/>
          <w:i w:val="0"/>
          <w:iCs w:val="0"/>
          <w:color w:val="000000"/>
          <w:sz w:val="22"/>
          <w:szCs w:val="24"/>
        </w:rPr>
        <w:fldChar w:fldCharType="end"/>
      </w:r>
      <w:bookmarkEnd w:id="940"/>
      <w:r w:rsidRPr="00134C82">
        <w:rPr>
          <w:rFonts w:ascii="Calibri" w:hAnsi="Calibri" w:cs="Calibri"/>
          <w:i w:val="0"/>
          <w:iCs w:val="0"/>
          <w:color w:val="000000"/>
          <w:sz w:val="22"/>
          <w:szCs w:val="24"/>
        </w:rPr>
        <w:t> : Coefficients de raideur du palier utilisé aux vitesses différentes</w:t>
      </w:r>
    </w:p>
    <w:p w14:paraId="2D7651EA" w14:textId="77777777" w:rsidR="00B431E6" w:rsidRDefault="00B431E6" w:rsidP="00B431E6">
      <w:pPr>
        <w:pStyle w:val="Default"/>
        <w:keepNext/>
        <w:spacing w:line="360" w:lineRule="auto"/>
        <w:jc w:val="center"/>
      </w:pPr>
      <w:r>
        <w:rPr>
          <w:noProof/>
        </w:rPr>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015ED19F" w:rsidR="00B431E6" w:rsidRPr="00134C82" w:rsidRDefault="00B431E6" w:rsidP="00B431E6">
      <w:pPr>
        <w:pStyle w:val="Lgende"/>
        <w:jc w:val="center"/>
        <w:rPr>
          <w:rFonts w:ascii="Calibri" w:hAnsi="Calibri" w:cs="Calibri"/>
          <w:i w:val="0"/>
          <w:iCs w:val="0"/>
          <w:color w:val="000000"/>
          <w:sz w:val="22"/>
          <w:szCs w:val="24"/>
        </w:rPr>
      </w:pPr>
      <w:bookmarkStart w:id="941" w:name="_Ref530417384"/>
      <w:r w:rsidRPr="00134C82">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w:t>
      </w:r>
      <w:r w:rsidR="00377B8F">
        <w:rPr>
          <w:rFonts w:ascii="Calibri" w:hAnsi="Calibri" w:cs="Calibri"/>
          <w:i w:val="0"/>
          <w:iCs w:val="0"/>
          <w:color w:val="000000"/>
          <w:sz w:val="22"/>
          <w:szCs w:val="24"/>
        </w:rPr>
        <w:fldChar w:fldCharType="end"/>
      </w:r>
      <w:bookmarkEnd w:id="941"/>
      <w:r w:rsidRPr="00134C82">
        <w:rPr>
          <w:rFonts w:ascii="Calibri" w:hAnsi="Calibri" w:cs="Calibri"/>
          <w:i w:val="0"/>
          <w:iCs w:val="0"/>
          <w:color w:val="000000"/>
          <w:sz w:val="22"/>
          <w:szCs w:val="24"/>
        </w:rPr>
        <w:t> : coefficient d’amortissement du palier utilisé aux vitesses différentes</w:t>
      </w:r>
    </w:p>
    <w:p w14:paraId="131250DC" w14:textId="77777777" w:rsidR="00B431E6" w:rsidRDefault="00B431E6" w:rsidP="00B431E6">
      <w:pPr>
        <w:pStyle w:val="Default"/>
        <w:keepNext/>
        <w:spacing w:line="360" w:lineRule="auto"/>
        <w:jc w:val="center"/>
      </w:pPr>
      <w:r>
        <w:rPr>
          <w:noProof/>
        </w:rPr>
        <w:lastRenderedPageBreak/>
        <w:drawing>
          <wp:inline distT="0" distB="0" distL="0" distR="0" wp14:anchorId="648DD9D3" wp14:editId="78A7D779">
            <wp:extent cx="5450514" cy="309688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4177" cy="3110328"/>
                    </a:xfrm>
                    <a:prstGeom prst="rect">
                      <a:avLst/>
                    </a:prstGeom>
                    <a:noFill/>
                  </pic:spPr>
                </pic:pic>
              </a:graphicData>
            </a:graphic>
          </wp:inline>
        </w:drawing>
      </w:r>
    </w:p>
    <w:p w14:paraId="40B4CCB5" w14:textId="3AE151FA" w:rsidR="00B431E6" w:rsidRPr="00EC09BF" w:rsidRDefault="00B431E6" w:rsidP="00B431E6">
      <w:pPr>
        <w:pStyle w:val="Lgende"/>
        <w:jc w:val="center"/>
        <w:rPr>
          <w:rFonts w:ascii="Calibri" w:hAnsi="Calibri" w:cs="Calibri"/>
          <w:i w:val="0"/>
          <w:iCs w:val="0"/>
          <w:color w:val="000000"/>
          <w:sz w:val="22"/>
          <w:szCs w:val="24"/>
        </w:rPr>
      </w:pPr>
      <w:bookmarkStart w:id="942" w:name="_Ref530417410"/>
      <w:r w:rsidRPr="00EC09BF">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5</w:t>
      </w:r>
      <w:r w:rsidR="00377B8F">
        <w:rPr>
          <w:rFonts w:ascii="Calibri" w:hAnsi="Calibri" w:cs="Calibri"/>
          <w:i w:val="0"/>
          <w:iCs w:val="0"/>
          <w:color w:val="000000"/>
          <w:sz w:val="22"/>
          <w:szCs w:val="24"/>
        </w:rPr>
        <w:fldChar w:fldCharType="end"/>
      </w:r>
      <w:bookmarkEnd w:id="942"/>
      <w:r w:rsidRPr="00EC09BF">
        <w:rPr>
          <w:rFonts w:ascii="Calibri" w:hAnsi="Calibri" w:cs="Calibri"/>
          <w:i w:val="0"/>
          <w:iCs w:val="0"/>
          <w:color w:val="000000"/>
          <w:sz w:val="22"/>
          <w:szCs w:val="24"/>
        </w:rPr>
        <w:t xml:space="preserve"> : </w:t>
      </w:r>
      <w:r>
        <w:rPr>
          <w:rFonts w:ascii="Calibri" w:hAnsi="Calibri" w:cs="Calibri"/>
          <w:i w:val="0"/>
          <w:iCs w:val="0"/>
          <w:color w:val="000000"/>
          <w:sz w:val="22"/>
          <w:szCs w:val="24"/>
        </w:rPr>
        <w:t>P</w:t>
      </w:r>
      <w:r w:rsidRPr="00EC09BF">
        <w:rPr>
          <w:rFonts w:ascii="Calibri" w:hAnsi="Calibri" w:cs="Calibri"/>
          <w:i w:val="0"/>
          <w:iCs w:val="0"/>
          <w:color w:val="000000"/>
          <w:sz w:val="22"/>
          <w:szCs w:val="24"/>
        </w:rPr>
        <w:t xml:space="preserve">osition d’équilibre du rotor dans le palier </w:t>
      </w:r>
      <w:r>
        <w:rPr>
          <w:rFonts w:ascii="Calibri" w:hAnsi="Calibri" w:cs="Calibri"/>
          <w:i w:val="0"/>
          <w:iCs w:val="0"/>
          <w:color w:val="000000"/>
          <w:sz w:val="22"/>
          <w:szCs w:val="24"/>
        </w:rPr>
        <w:t>en fonction des vitesses</w:t>
      </w:r>
    </w:p>
    <w:p w14:paraId="731E0BD9" w14:textId="77777777" w:rsidR="00B431E6" w:rsidRDefault="00B431E6" w:rsidP="00B431E6">
      <w:pPr>
        <w:pStyle w:val="Default"/>
        <w:jc w:val="center"/>
      </w:pPr>
      <w:r w:rsidRPr="006564D8">
        <w:rPr>
          <w:noProof/>
        </w:rPr>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77"/>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lastRenderedPageBreak/>
        <w:drawing>
          <wp:inline distT="0" distB="0" distL="0" distR="0" wp14:anchorId="08C46CB5" wp14:editId="1CAB09EB">
            <wp:extent cx="5252888" cy="2630496"/>
            <wp:effectExtent l="0" t="0" r="508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78"/>
                    <a:stretch>
                      <a:fillRect/>
                    </a:stretch>
                  </pic:blipFill>
                  <pic:spPr>
                    <a:xfrm>
                      <a:off x="0" y="0"/>
                      <a:ext cx="5279640" cy="2643893"/>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5F14C804" w:rsidR="00B431E6" w:rsidRDefault="00B431E6" w:rsidP="00B431E6">
      <w:pPr>
        <w:pStyle w:val="Lgende"/>
        <w:spacing w:after="0"/>
        <w:jc w:val="center"/>
        <w:rPr>
          <w:rFonts w:ascii="Calibri" w:hAnsi="Calibri" w:cs="Calibri"/>
          <w:i w:val="0"/>
          <w:iCs w:val="0"/>
          <w:color w:val="000000"/>
          <w:sz w:val="22"/>
          <w:szCs w:val="24"/>
        </w:rPr>
      </w:pPr>
      <w:bookmarkStart w:id="943" w:name="_Ref530417483"/>
      <w:r w:rsidRPr="00EC09BF">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6</w:t>
      </w:r>
      <w:r w:rsidR="00377B8F">
        <w:rPr>
          <w:rFonts w:ascii="Calibri" w:hAnsi="Calibri" w:cs="Calibri"/>
          <w:i w:val="0"/>
          <w:iCs w:val="0"/>
          <w:color w:val="000000"/>
          <w:sz w:val="22"/>
          <w:szCs w:val="24"/>
        </w:rPr>
        <w:fldChar w:fldCharType="end"/>
      </w:r>
      <w:bookmarkEnd w:id="943"/>
      <w:r w:rsidRPr="00EC09BF">
        <w:rPr>
          <w:rFonts w:ascii="Calibri" w:hAnsi="Calibri" w:cs="Calibri"/>
          <w:i w:val="0"/>
          <w:iCs w:val="0"/>
          <w:color w:val="000000"/>
          <w:sz w:val="22"/>
          <w:szCs w:val="24"/>
        </w:rPr>
        <w:t> : Résultats de l’analyse modale de la configuration courte (430mm) du banc d’essais : (a) diagramme de Campbell et (b) diagramme de stabilité</w:t>
      </w:r>
    </w:p>
    <w:p w14:paraId="0973AFE5" w14:textId="77777777" w:rsidR="00B431E6" w:rsidRPr="00EC09BF" w:rsidRDefault="00B431E6" w:rsidP="00B431E6">
      <w:pPr>
        <w:rPr>
          <w:lang w:eastAsia="zh-CN"/>
        </w:rPr>
      </w:pPr>
    </w:p>
    <w:p w14:paraId="362F884F" w14:textId="0F0EB76F" w:rsidR="00B431E6" w:rsidRDefault="00B431E6" w:rsidP="00B431E6">
      <w:pPr>
        <w:pStyle w:val="Default"/>
        <w:spacing w:line="360" w:lineRule="auto"/>
        <w:ind w:firstLine="708"/>
        <w:jc w:val="both"/>
        <w:rPr>
          <w:sz w:val="22"/>
        </w:rPr>
      </w:pPr>
      <w:r w:rsidRPr="00EC09BF">
        <w:rPr>
          <w:sz w:val="22"/>
        </w:rPr>
        <w:t>Selon les résultats, le rotor</w:t>
      </w:r>
      <w:r>
        <w:rPr>
          <w:sz w:val="22"/>
        </w:rPr>
        <w:t xml:space="preserve"> 430mm</w:t>
      </w:r>
      <w:r w:rsidRPr="00EC09BF">
        <w:rPr>
          <w:sz w:val="22"/>
        </w:rPr>
        <w:t xml:space="preserve"> creux se comporte principalement</w:t>
      </w:r>
      <w:r>
        <w:rPr>
          <w:sz w:val="22"/>
        </w:rPr>
        <w:t xml:space="preserve"> en</w:t>
      </w:r>
      <w:r w:rsidRPr="00EC09BF">
        <w:rPr>
          <w:sz w:val="22"/>
        </w:rPr>
        <w:t xml:space="preserve"> mode rigide dans la plage des vitesses calculées, car la fréquence de son premier mode de flexion est d'environ 600 Hz. Ce résultat justifie l’utilisation d’un rotor à 4 degré de liberté pour modéliser son comportement. En outre, cette analyse prédit un changement de signe du facteur d’amortissement vers 3000 tr/min. Ce changement implique que le rotor se comporte de manière instable vers cette vitesse. Ce comportement instable a été observé comme la vibration sous-synchrone pendant l’essai. Malgré cette instabilité identifiée par l'analyse modale basée sur les caractéristiques dynamiques linéaires du palier, la stabilisation du banc peut être retrouvée si le balourd est assez important et les amplitudes de vibration </w:t>
      </w:r>
      <w:r>
        <w:rPr>
          <w:sz w:val="22"/>
        </w:rPr>
        <w:t>sont</w:t>
      </w:r>
      <w:r w:rsidRPr="00EC09BF">
        <w:rPr>
          <w:sz w:val="22"/>
        </w:rPr>
        <w:t xml:space="preserve"> élevées. Dans ce cas, le résultat de stabilité sera différent de ceux présenté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B545DD" w:rsidRPr="00B545DD">
        <w:rPr>
          <w:b/>
          <w:iCs/>
          <w:sz w:val="22"/>
        </w:rPr>
        <w:t xml:space="preserve">Figure </w:t>
      </w:r>
      <w:r w:rsidR="00B545DD" w:rsidRPr="00B545DD">
        <w:rPr>
          <w:b/>
          <w:iCs/>
          <w:noProof/>
          <w:sz w:val="22"/>
        </w:rPr>
        <w:t>4.2</w:t>
      </w:r>
      <w:r w:rsidR="00B545DD" w:rsidRPr="00B545DD">
        <w:rPr>
          <w:b/>
          <w:iCs/>
          <w:noProof/>
          <w:sz w:val="22"/>
        </w:rPr>
        <w:noBreakHyphen/>
        <w:t>6</w:t>
      </w:r>
      <w:r w:rsidRPr="00712B2C">
        <w:rPr>
          <w:b/>
          <w:sz w:val="22"/>
        </w:rPr>
        <w:fldChar w:fldCharType="end"/>
      </w:r>
      <w:r w:rsidRPr="00EC09BF">
        <w:rPr>
          <w:sz w:val="22"/>
        </w:rPr>
        <w:t xml:space="preserve">. </w:t>
      </w:r>
    </w:p>
    <w:p w14:paraId="588D074E" w14:textId="77777777" w:rsidR="00B431E6" w:rsidRDefault="00B431E6" w:rsidP="00665DA5">
      <w:pPr>
        <w:pStyle w:val="Titre3"/>
        <w:ind w:left="709"/>
      </w:pPr>
      <w:bookmarkStart w:id="944" w:name="_Toc535512929"/>
      <w:r>
        <w:t>Configuration du rotor 700mm</w:t>
      </w:r>
      <w:bookmarkEnd w:id="944"/>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lastRenderedPageBreak/>
        <w:drawing>
          <wp:inline distT="0" distB="0" distL="0" distR="0" wp14:anchorId="5A41AE36" wp14:editId="24C528A8">
            <wp:extent cx="5363897" cy="2337836"/>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9"/>
                    <a:stretch>
                      <a:fillRect/>
                    </a:stretch>
                  </pic:blipFill>
                  <pic:spPr>
                    <a:xfrm>
                      <a:off x="0" y="0"/>
                      <a:ext cx="5375612" cy="2342942"/>
                    </a:xfrm>
                    <a:prstGeom prst="rect">
                      <a:avLst/>
                    </a:prstGeom>
                  </pic:spPr>
                </pic:pic>
              </a:graphicData>
            </a:graphic>
          </wp:inline>
        </w:drawing>
      </w:r>
    </w:p>
    <w:p w14:paraId="074877AA" w14:textId="5185CF83" w:rsidR="00B431E6" w:rsidRPr="00693D56" w:rsidRDefault="00B431E6" w:rsidP="00B431E6">
      <w:pPr>
        <w:pStyle w:val="Lgende"/>
        <w:jc w:val="center"/>
        <w:rPr>
          <w:rFonts w:ascii="Calibri" w:hAnsi="Calibri" w:cs="Calibri"/>
          <w:i w:val="0"/>
          <w:iCs w:val="0"/>
          <w:color w:val="000000"/>
          <w:sz w:val="22"/>
          <w:szCs w:val="24"/>
        </w:rPr>
      </w:pPr>
      <w:bookmarkStart w:id="945" w:name="_Ref531180650"/>
      <w:r w:rsidRPr="00FC14C6">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7</w:t>
      </w:r>
      <w:r w:rsidR="00377B8F">
        <w:rPr>
          <w:rFonts w:ascii="Calibri" w:hAnsi="Calibri" w:cs="Calibri"/>
          <w:i w:val="0"/>
          <w:iCs w:val="0"/>
          <w:color w:val="000000"/>
          <w:sz w:val="22"/>
          <w:szCs w:val="24"/>
        </w:rPr>
        <w:fldChar w:fldCharType="end"/>
      </w:r>
      <w:bookmarkEnd w:id="945"/>
      <w:r w:rsidRPr="00FC14C6">
        <w:rPr>
          <w:rFonts w:ascii="Calibri" w:hAnsi="Calibri" w:cs="Calibri"/>
          <w:i w:val="0"/>
          <w:iCs w:val="0"/>
          <w:color w:val="000000"/>
          <w:sz w:val="22"/>
          <w:szCs w:val="24"/>
        </w:rPr>
        <w:t> : La configuration du rotor 700mm</w:t>
      </w:r>
    </w:p>
    <w:p w14:paraId="02235EA6" w14:textId="3C06AEF0" w:rsidR="00B431E6" w:rsidRPr="005C7E23" w:rsidRDefault="00B431E6" w:rsidP="00B431E6">
      <w:pPr>
        <w:spacing w:line="360" w:lineRule="auto"/>
        <w:ind w:firstLine="708"/>
      </w:pPr>
      <w:r>
        <w:t>Les origines de concevoir cette configuration longue du rotor 700mm sont d’augmenter la masse du disque en porte à faux et de rapprocher la vitesse de fonctionnement à sa vitesse critique du mode</w:t>
      </w:r>
      <w:r w:rsidR="00736175">
        <w:t xml:space="preserve"> de flexion. En fait, suite aux </w:t>
      </w:r>
      <w:r>
        <w:t>analyse</w:t>
      </w:r>
      <w:r w:rsidR="00736175">
        <w:t>s</w:t>
      </w:r>
      <w:r>
        <w:t xml:space="preserve"> de </w:t>
      </w:r>
      <w:r w:rsidR="00736175">
        <w:t xml:space="preserve">la </w:t>
      </w:r>
      <w:r>
        <w:t>stabilité de l’effet Morton sur le rotor 430mm</w:t>
      </w:r>
      <w:r w:rsidR="00736175">
        <w:t xml:space="preserve"> avec la méthode présentés au chapitre 5</w:t>
      </w:r>
      <w:r>
        <w:t xml:space="preserve">, la faible sensibilité du balourd thermique créé par rapport à la </w:t>
      </w:r>
      <m:oMath>
        <m:r>
          <m:rPr>
            <m:sty m:val="p"/>
          </m:rPr>
          <w:rPr>
            <w:rFonts w:ascii="Cambria Math" w:hAnsi="Cambria Math"/>
          </w:rPr>
          <m:t>Δ</m:t>
        </m:r>
        <m:r>
          <w:rPr>
            <w:rFonts w:ascii="Cambria Math" w:hAnsi="Cambria Math"/>
          </w:rPr>
          <m:t>T</m:t>
        </m:r>
      </m:oMath>
      <w:r>
        <w:t xml:space="preserve"> (le module</w:t>
      </w:r>
      <m:oMath>
        <m:r>
          <w:rPr>
            <w:rFonts w:ascii="Cambria Math" w:hAnsi="Cambria Math"/>
          </w:rPr>
          <m:t xml:space="preserve"> </m:t>
        </m:r>
        <m:r>
          <m:rPr>
            <m:sty m:val="bi"/>
          </m:rPr>
          <w:rPr>
            <w:rFonts w:ascii="Cambria Math" w:hAnsi="Cambria Math"/>
          </w:rPr>
          <m:t>C</m:t>
        </m:r>
      </m:oMath>
      <w:r>
        <w:t xml:space="preserve">) est remarquée. Par conséquent, cette configuration du rotor 700mm avec un disque de 10.4kg en porte à faux est proposée. Le rallongement du rotor à 700mm en gardant le même diamètre permet de baisser la fréquence du mode de flexion et utiliser la même installation du banc BEM. Grâce à cette diminution de la fréquence, le rapprochement de la vitesse de fonctionnement à la vitesse critique du mode de flexion devient possible.  En plus, pour améliorer la stabilité du palier et en même temps pour baisser la fréquence du mode de flexion, un disque supplémentaire de 6.4kg est ajouté entre le roulement et le palier. La configuration longue du rotor est illustrée dans la </w:t>
      </w:r>
      <w:r w:rsidRPr="00F72DE2">
        <w:rPr>
          <w:b/>
        </w:rPr>
        <w:fldChar w:fldCharType="begin"/>
      </w:r>
      <w:r w:rsidRPr="00F72DE2">
        <w:rPr>
          <w:b/>
        </w:rPr>
        <w:instrText xml:space="preserve"> REF _Ref531180650 \h  \* MERGEFORMAT </w:instrText>
      </w:r>
      <w:r w:rsidRPr="00F72DE2">
        <w:rPr>
          <w:b/>
        </w:rPr>
      </w:r>
      <w:r w:rsidRPr="00F72DE2">
        <w:rPr>
          <w:b/>
        </w:rPr>
        <w:fldChar w:fldCharType="separate"/>
      </w:r>
      <w:r w:rsidR="00B545DD" w:rsidRPr="00B545DD">
        <w:rPr>
          <w:rFonts w:cs="Calibri"/>
          <w:b/>
          <w:color w:val="000000"/>
          <w:szCs w:val="24"/>
        </w:rPr>
        <w:t xml:space="preserve">Figure </w:t>
      </w:r>
      <w:r w:rsidR="00B545DD" w:rsidRPr="00B545DD">
        <w:rPr>
          <w:rFonts w:cs="Calibri"/>
          <w:b/>
          <w:iCs/>
          <w:noProof/>
          <w:color w:val="000000"/>
          <w:szCs w:val="24"/>
        </w:rPr>
        <w:t>4.2</w:t>
      </w:r>
      <w:r w:rsidR="00B545DD" w:rsidRPr="00B545DD">
        <w:rPr>
          <w:rFonts w:cs="Calibri"/>
          <w:b/>
          <w:iCs/>
          <w:noProof/>
          <w:color w:val="000000"/>
          <w:szCs w:val="24"/>
        </w:rPr>
        <w:noBreakHyphen/>
        <w:t>7</w:t>
      </w:r>
      <w:r w:rsidRPr="00F72DE2">
        <w:rPr>
          <w:b/>
        </w:rPr>
        <w:fldChar w:fldCharType="end"/>
      </w:r>
      <w:r>
        <w:t xml:space="preserve">. Les caractéristiques physiques nécessaires pour réaliser la simulation de l’effet Morton sont synthétisées au </w:t>
      </w:r>
      <w:r w:rsidRPr="001A7513">
        <w:rPr>
          <w:b/>
        </w:rPr>
        <w:fldChar w:fldCharType="begin"/>
      </w:r>
      <w:r w:rsidRPr="001A7513">
        <w:rPr>
          <w:b/>
        </w:rPr>
        <w:instrText xml:space="preserve"> REF _Ref531166670 \h </w:instrText>
      </w:r>
      <w:r w:rsidR="001A7513">
        <w:rPr>
          <w:b/>
        </w:rPr>
        <w:instrText xml:space="preserve"> \* MERGEFORMAT </w:instrText>
      </w:r>
      <w:r w:rsidRPr="001A7513">
        <w:rPr>
          <w:b/>
        </w:rPr>
      </w:r>
      <w:r w:rsidRPr="001A7513">
        <w:rPr>
          <w:b/>
        </w:rPr>
        <w:fldChar w:fldCharType="separate"/>
      </w:r>
      <w:r w:rsidR="00B545DD" w:rsidRPr="00B545DD">
        <w:rPr>
          <w:rFonts w:cs="Calibri"/>
          <w:b/>
          <w:color w:val="000000"/>
          <w:szCs w:val="24"/>
        </w:rPr>
        <w:t xml:space="preserve">Tableau </w:t>
      </w:r>
      <w:r w:rsidR="00B545DD" w:rsidRPr="00B545DD">
        <w:rPr>
          <w:rFonts w:cs="Calibri"/>
          <w:b/>
          <w:i/>
          <w:iCs/>
          <w:noProof/>
          <w:color w:val="000000"/>
          <w:szCs w:val="24"/>
        </w:rPr>
        <w:t>4.2</w:t>
      </w:r>
      <w:r w:rsidR="00B545DD" w:rsidRPr="00B545DD">
        <w:rPr>
          <w:rFonts w:cs="Calibri"/>
          <w:b/>
          <w:i/>
          <w:iCs/>
          <w:noProof/>
          <w:color w:val="000000"/>
          <w:szCs w:val="24"/>
        </w:rPr>
        <w:noBreakHyphen/>
        <w:t>3</w:t>
      </w:r>
      <w:r w:rsidRPr="001A7513">
        <w:rPr>
          <w:b/>
        </w:rPr>
        <w:fldChar w:fldCharType="end"/>
      </w:r>
    </w:p>
    <w:p w14:paraId="21F2A806" w14:textId="4514A0E7" w:rsidR="00B431E6" w:rsidRPr="00FC14C6" w:rsidRDefault="00B431E6" w:rsidP="00B431E6">
      <w:pPr>
        <w:pStyle w:val="Lgende"/>
        <w:spacing w:after="0"/>
        <w:jc w:val="center"/>
        <w:rPr>
          <w:rFonts w:ascii="Calibri" w:hAnsi="Calibri" w:cs="Calibri"/>
          <w:i w:val="0"/>
          <w:iCs w:val="0"/>
          <w:color w:val="000000"/>
          <w:sz w:val="22"/>
          <w:szCs w:val="24"/>
        </w:rPr>
      </w:pPr>
      <w:bookmarkStart w:id="946" w:name="_Ref531166670"/>
      <w:r w:rsidRPr="00FC14C6">
        <w:rPr>
          <w:rFonts w:ascii="Calibri" w:hAnsi="Calibri" w:cs="Calibri"/>
          <w:i w:val="0"/>
          <w:iCs w:val="0"/>
          <w:color w:val="000000"/>
          <w:sz w:val="22"/>
          <w:szCs w:val="24"/>
        </w:rPr>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3</w:t>
      </w:r>
      <w:r w:rsidR="009521A5">
        <w:rPr>
          <w:rFonts w:ascii="Calibri" w:hAnsi="Calibri" w:cs="Calibri"/>
          <w:i w:val="0"/>
          <w:iCs w:val="0"/>
          <w:color w:val="000000"/>
          <w:sz w:val="22"/>
          <w:szCs w:val="24"/>
        </w:rPr>
        <w:fldChar w:fldCharType="end"/>
      </w:r>
      <w:bookmarkEnd w:id="946"/>
      <w:r w:rsidRPr="00FC14C6">
        <w:rPr>
          <w:rFonts w:ascii="Calibri" w:hAnsi="Calibri" w:cs="Calibri"/>
          <w:i w:val="0"/>
          <w:iCs w:val="0"/>
          <w:color w:val="000000"/>
          <w:sz w:val="22"/>
          <w:szCs w:val="24"/>
        </w:rPr>
        <w:t> : paramètres physiques du rotor 700mm</w:t>
      </w:r>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708150"/>
                    </a:xfrm>
                    <a:prstGeom prst="rect">
                      <a:avLst/>
                    </a:prstGeom>
                  </pic:spPr>
                </pic:pic>
              </a:graphicData>
            </a:graphic>
          </wp:inline>
        </w:drawing>
      </w:r>
    </w:p>
    <w:p w14:paraId="1D9921D3" w14:textId="7FEB82ED" w:rsidR="00B431E6" w:rsidRPr="008A59A9" w:rsidRDefault="00B431E6" w:rsidP="00B431E6">
      <w:pPr>
        <w:pStyle w:val="Default"/>
        <w:spacing w:line="360" w:lineRule="auto"/>
        <w:ind w:firstLine="708"/>
        <w:jc w:val="both"/>
        <w:rPr>
          <w:sz w:val="22"/>
        </w:rPr>
      </w:pPr>
      <w:r w:rsidRPr="008A59A9">
        <w:rPr>
          <w:sz w:val="22"/>
        </w:rPr>
        <w:t xml:space="preserve">L’analyse modale du rotor 700mm est réalisée en utilisant la même démarche que le rotor 430mm.  Les coefficients dynamiques non isothermes sont obtenus à la position d’équilibre du rotor dans le palier. La température de 55 °C est imposée à la surface du rotor et le flux thermique nul est </w:t>
      </w:r>
      <w:r w:rsidRPr="008A59A9">
        <w:rPr>
          <w:sz w:val="22"/>
        </w:rPr>
        <w:lastRenderedPageBreak/>
        <w:t xml:space="preserve">imposé au coussinet pour résoudre l’équation de l’énergie du film.  Les résultats d’analyse modale du rotor 700 mm sont présentés dans la </w:t>
      </w:r>
      <w:r w:rsidRPr="0025385D">
        <w:rPr>
          <w:b/>
          <w:sz w:val="22"/>
        </w:rPr>
        <w:fldChar w:fldCharType="begin"/>
      </w:r>
      <w:r w:rsidRPr="0025385D">
        <w:rPr>
          <w:b/>
          <w:sz w:val="22"/>
        </w:rPr>
        <w:instrText xml:space="preserve"> REF _Ref531190495 \h  \* MERGEFORMAT </w:instrText>
      </w:r>
      <w:r w:rsidRPr="0025385D">
        <w:rPr>
          <w:b/>
          <w:sz w:val="22"/>
        </w:rPr>
      </w:r>
      <w:r w:rsidRPr="0025385D">
        <w:rPr>
          <w:b/>
          <w:sz w:val="22"/>
        </w:rPr>
        <w:fldChar w:fldCharType="separate"/>
      </w:r>
      <w:r w:rsidR="00B545DD" w:rsidRPr="00B545DD">
        <w:rPr>
          <w:b/>
          <w:iCs/>
          <w:sz w:val="22"/>
        </w:rPr>
        <w:t xml:space="preserve">Figure </w:t>
      </w:r>
      <w:r w:rsidR="00B545DD" w:rsidRPr="00B545DD">
        <w:rPr>
          <w:b/>
          <w:iCs/>
          <w:noProof/>
          <w:sz w:val="22"/>
        </w:rPr>
        <w:t>4.2</w:t>
      </w:r>
      <w:r w:rsidR="00B545DD" w:rsidRPr="00B545DD">
        <w:rPr>
          <w:b/>
          <w:iCs/>
          <w:noProof/>
          <w:sz w:val="22"/>
        </w:rPr>
        <w:noBreakHyphen/>
        <w:t>11</w:t>
      </w:r>
      <w:r w:rsidRPr="0025385D">
        <w:rPr>
          <w:b/>
          <w:sz w:val="22"/>
        </w:rPr>
        <w:fldChar w:fldCharType="end"/>
      </w:r>
      <w:r w:rsidRPr="008A59A9">
        <w:rPr>
          <w:sz w:val="22"/>
        </w:rPr>
        <w:t xml:space="preserve">. </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2E3D961E">
            <wp:extent cx="4552297" cy="3037758"/>
            <wp:effectExtent l="0" t="0" r="0" b="0"/>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1"/>
                    <a:stretch>
                      <a:fillRect/>
                    </a:stretch>
                  </pic:blipFill>
                  <pic:spPr>
                    <a:xfrm>
                      <a:off x="0" y="0"/>
                      <a:ext cx="4557954" cy="3041533"/>
                    </a:xfrm>
                    <a:prstGeom prst="rect">
                      <a:avLst/>
                    </a:prstGeom>
                  </pic:spPr>
                </pic:pic>
              </a:graphicData>
            </a:graphic>
          </wp:inline>
        </w:drawing>
      </w:r>
    </w:p>
    <w:p w14:paraId="78C9ECD4" w14:textId="21B3A92A"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8</w:t>
      </w:r>
      <w:r w:rsidR="00377B8F">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Coefficients de raideur du palier utilisé sous la </w:t>
      </w:r>
      <w:r w:rsidRPr="008A59A9">
        <w:rPr>
          <w:rFonts w:cs="Calibri"/>
          <w:i w:val="0"/>
          <w:iCs w:val="0"/>
          <w:color w:val="000000"/>
          <w:sz w:val="22"/>
          <w:szCs w:val="24"/>
        </w:rPr>
        <w:t>charge statique 175N</w:t>
      </w:r>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047C39E3">
            <wp:extent cx="4589190" cy="3062377"/>
            <wp:effectExtent l="0" t="0" r="0" b="508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2"/>
                    <a:stretch>
                      <a:fillRect/>
                    </a:stretch>
                  </pic:blipFill>
                  <pic:spPr>
                    <a:xfrm>
                      <a:off x="0" y="0"/>
                      <a:ext cx="4600201" cy="3069725"/>
                    </a:xfrm>
                    <a:prstGeom prst="rect">
                      <a:avLst/>
                    </a:prstGeom>
                  </pic:spPr>
                </pic:pic>
              </a:graphicData>
            </a:graphic>
          </wp:inline>
        </w:drawing>
      </w:r>
    </w:p>
    <w:p w14:paraId="1C5A5EBB" w14:textId="464E892B"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9</w:t>
      </w:r>
      <w:r w:rsidR="00377B8F">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coefficient d’amortissement du palier sous la </w:t>
      </w:r>
      <w:r w:rsidRPr="008A59A9">
        <w:rPr>
          <w:rFonts w:cs="Calibri"/>
          <w:i w:val="0"/>
          <w:iCs w:val="0"/>
          <w:color w:val="000000"/>
          <w:sz w:val="22"/>
          <w:szCs w:val="24"/>
        </w:rPr>
        <w:t>charge statique 175N</w:t>
      </w:r>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83"/>
                    <a:stretch>
                      <a:fillRect/>
                    </a:stretch>
                  </pic:blipFill>
                  <pic:spPr>
                    <a:xfrm>
                      <a:off x="0" y="0"/>
                      <a:ext cx="4480498" cy="2548053"/>
                    </a:xfrm>
                    <a:prstGeom prst="rect">
                      <a:avLst/>
                    </a:prstGeom>
                  </pic:spPr>
                </pic:pic>
              </a:graphicData>
            </a:graphic>
          </wp:inline>
        </w:drawing>
      </w:r>
    </w:p>
    <w:p w14:paraId="258B9935" w14:textId="2F22385E" w:rsidR="00B431E6" w:rsidRPr="008A59A9" w:rsidRDefault="00B431E6" w:rsidP="00B431E6">
      <w:pPr>
        <w:pStyle w:val="Lgende"/>
        <w:jc w:val="center"/>
        <w:rPr>
          <w:rFonts w:ascii="Calibri" w:hAnsi="Calibri" w:cs="Calibri"/>
          <w:i w:val="0"/>
          <w:iCs w:val="0"/>
          <w:color w:val="000000"/>
          <w:sz w:val="22"/>
          <w:szCs w:val="24"/>
        </w:rPr>
      </w:pPr>
      <w:r w:rsidRPr="008A59A9">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10</w:t>
      </w:r>
      <w:r w:rsidR="00377B8F">
        <w:rPr>
          <w:rFonts w:ascii="Calibri" w:hAnsi="Calibri" w:cs="Calibri"/>
          <w:i w:val="0"/>
          <w:iCs w:val="0"/>
          <w:color w:val="000000"/>
          <w:sz w:val="22"/>
          <w:szCs w:val="24"/>
        </w:rPr>
        <w:fldChar w:fldCharType="end"/>
      </w:r>
      <w:r w:rsidRPr="008A59A9">
        <w:rPr>
          <w:rFonts w:ascii="Calibri" w:hAnsi="Calibri" w:cs="Calibri"/>
          <w:i w:val="0"/>
          <w:iCs w:val="0"/>
          <w:color w:val="000000"/>
          <w:sz w:val="22"/>
          <w:szCs w:val="24"/>
        </w:rPr>
        <w:t xml:space="preserve"> : position d’équilibre statique du rotor 700mm dans le palier </w:t>
      </w:r>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84"/>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1B183895">
            <wp:extent cx="5142703" cy="2574780"/>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5"/>
                    <a:stretch>
                      <a:fillRect/>
                    </a:stretch>
                  </pic:blipFill>
                  <pic:spPr>
                    <a:xfrm>
                      <a:off x="0" y="0"/>
                      <a:ext cx="5172835" cy="2589866"/>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5E1C5B57" w:rsidR="00B431E6" w:rsidRDefault="00B431E6" w:rsidP="00B431E6">
      <w:pPr>
        <w:pStyle w:val="Lgende"/>
        <w:spacing w:after="0"/>
        <w:jc w:val="center"/>
        <w:rPr>
          <w:rFonts w:ascii="Calibri" w:hAnsi="Calibri" w:cs="Calibri"/>
          <w:i w:val="0"/>
          <w:iCs w:val="0"/>
          <w:color w:val="000000"/>
          <w:sz w:val="22"/>
          <w:szCs w:val="24"/>
        </w:rPr>
      </w:pPr>
      <w:bookmarkStart w:id="947" w:name="_Ref531190495"/>
      <w:r w:rsidRPr="00A56003">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11</w:t>
      </w:r>
      <w:r w:rsidR="00377B8F">
        <w:rPr>
          <w:rFonts w:ascii="Calibri" w:hAnsi="Calibri" w:cs="Calibri"/>
          <w:i w:val="0"/>
          <w:iCs w:val="0"/>
          <w:color w:val="000000"/>
          <w:sz w:val="22"/>
          <w:szCs w:val="24"/>
        </w:rPr>
        <w:fldChar w:fldCharType="end"/>
      </w:r>
      <w:bookmarkEnd w:id="947"/>
      <w:r w:rsidRPr="00A56003">
        <w:rPr>
          <w:rFonts w:ascii="Calibri" w:hAnsi="Calibri" w:cs="Calibri"/>
          <w:i w:val="0"/>
          <w:iCs w:val="0"/>
          <w:color w:val="000000"/>
          <w:sz w:val="22"/>
          <w:szCs w:val="24"/>
        </w:rPr>
        <w:t> : Résultats de l’analyse modale de la configuration longue (700mm) du banc d’essais : (a) diagramme de Campbell et (b) diagramme de stabilité</w:t>
      </w:r>
    </w:p>
    <w:p w14:paraId="0ED48944" w14:textId="77777777" w:rsidR="00B431E6" w:rsidRPr="008A59A9" w:rsidRDefault="00B431E6" w:rsidP="00B431E6">
      <w:pPr>
        <w:pStyle w:val="Default"/>
        <w:spacing w:line="360" w:lineRule="auto"/>
        <w:ind w:firstLine="708"/>
        <w:jc w:val="both"/>
        <w:rPr>
          <w:sz w:val="22"/>
        </w:rPr>
      </w:pPr>
      <w:r w:rsidRPr="008A59A9">
        <w:rPr>
          <w:sz w:val="22"/>
        </w:rPr>
        <w:lastRenderedPageBreak/>
        <w:t xml:space="preserve">Selon le résultat, une vitesse critique du mode de flexion se trouve vers 8000tr/min comme attendu. </w:t>
      </w:r>
      <w:r>
        <w:rPr>
          <w:sz w:val="22"/>
        </w:rPr>
        <w:t>Sous</w:t>
      </w:r>
      <w:r w:rsidRPr="008A59A9">
        <w:rPr>
          <w:sz w:val="22"/>
        </w:rPr>
        <w:t xml:space="preserve"> cette configuration, en rapprochant à cette vitesse, la sensibilité de la vibration par rapport au balourd (c’est-à-dire le module du coefficient d’influence</w:t>
      </w:r>
      <m:oMath>
        <m:r>
          <w:rPr>
            <w:rFonts w:ascii="Cambria Math" w:hAnsi="Cambria Math"/>
            <w:sz w:val="22"/>
          </w:rPr>
          <m:t xml:space="preserve"> </m:t>
        </m:r>
        <m:r>
          <m:rPr>
            <m:sty m:val="bi"/>
          </m:rPr>
          <w:rPr>
            <w:rFonts w:ascii="Cambria Math" w:hAnsi="Cambria Math"/>
            <w:sz w:val="22"/>
          </w:rPr>
          <m:t>A</m:t>
        </m:r>
      </m:oMath>
      <w:r>
        <w:rPr>
          <w:sz w:val="22"/>
        </w:rPr>
        <w:t>) est optimisée</w:t>
      </w:r>
      <w:r w:rsidRPr="008A59A9">
        <w:rPr>
          <w:sz w:val="22"/>
        </w:rPr>
        <w:t>. Les grands balourds sont chois</w:t>
      </w:r>
      <w:r>
        <w:rPr>
          <w:sz w:val="22"/>
        </w:rPr>
        <w:t>i</w:t>
      </w:r>
      <w:r w:rsidRPr="008A59A9">
        <w:rPr>
          <w:sz w:val="22"/>
        </w:rPr>
        <w:t xml:space="preserve"> pour réaliser </w:t>
      </w:r>
      <w:r>
        <w:rPr>
          <w:sz w:val="22"/>
        </w:rPr>
        <w:t>la simulation en espérant reproduire l’effet Morton instable</w:t>
      </w:r>
      <w:r w:rsidRPr="008A59A9">
        <w:rPr>
          <w:sz w:val="22"/>
        </w:rPr>
        <w:t xml:space="preserve">, car ils produisent le grand déplacement du rotor dans le palier, ce qui favorise l’apparition d’une grande </w:t>
      </w:r>
      <m:oMath>
        <m:r>
          <m:rPr>
            <m:sty m:val="p"/>
          </m:rPr>
          <w:rPr>
            <w:rFonts w:ascii="Cambria Math" w:hAnsi="Cambria Math"/>
            <w:sz w:val="22"/>
          </w:rPr>
          <m:t>Δ</m:t>
        </m:r>
        <m:r>
          <w:rPr>
            <w:rFonts w:ascii="Cambria Math" w:hAnsi="Cambria Math"/>
            <w:sz w:val="22"/>
          </w:rPr>
          <m:t>T</m:t>
        </m:r>
      </m:oMath>
      <w:r w:rsidRPr="008A59A9">
        <w:rPr>
          <w:sz w:val="22"/>
        </w:rPr>
        <w:t xml:space="preserve"> à la surface du rotor. </w:t>
      </w:r>
    </w:p>
    <w:p w14:paraId="0AA2BD30" w14:textId="77777777" w:rsidR="00B431E6" w:rsidRDefault="00B431E6" w:rsidP="00665DA5">
      <w:pPr>
        <w:pStyle w:val="Titre2"/>
        <w:ind w:left="709"/>
      </w:pPr>
      <w:bookmarkStart w:id="948" w:name="_Toc535512930"/>
      <w:r>
        <w:t>Simulation du rotor 430mm</w:t>
      </w:r>
      <w:bookmarkEnd w:id="948"/>
    </w:p>
    <w:p w14:paraId="204098DB" w14:textId="77777777" w:rsidR="00B431E6" w:rsidRDefault="00B431E6" w:rsidP="00B431E6"/>
    <w:p w14:paraId="6934C8CC" w14:textId="77777777" w:rsidR="00B431E6" w:rsidRDefault="00B431E6" w:rsidP="00B431E6">
      <w:pPr>
        <w:spacing w:line="360" w:lineRule="auto"/>
        <w:ind w:firstLine="708"/>
      </w:pPr>
      <w:r>
        <w:t xml:space="preserve">Les objectifs initiaux de la simulation de l’effet Morton sous la configuration du rotor 430mm sont de valider le modèle complet de l’effet Morton et de mettre en évidence l’effet Morton instable.  Cependant, selon les résultats numériques et expérimentaux obtenus, le comportement dynamique du rotor 430mm s’est stabilisé au cours du temps et n’a pas réussi à montrer l’effet Morton instable. L’étude de la stabilité de l’effet Morton présenté au chapitre 5 explique ce comportement stable du rotor 430mm.  Ainsi, la simulation de l’effet Morton du rotor 430mm s’est servie seulement à valider les outils numériques. </w:t>
      </w:r>
    </w:p>
    <w:p w14:paraId="29081FA4" w14:textId="77777777" w:rsidR="00B431E6" w:rsidRDefault="00B431E6" w:rsidP="00B431E6">
      <w:pPr>
        <w:spacing w:line="360" w:lineRule="auto"/>
        <w:ind w:firstLine="708"/>
      </w:pPr>
      <w:r>
        <w:t xml:space="preserve">En utilisant les données d’entrée à l’issu du banc d’essais, la vitesse de rotation à 7000 tr/min est choisi pour effectuer la simulation. Le balourd mécanique de 102.6g.mm est imposé au niveau du disque de 700 kg. Il s’est positionné à 180 degré dans la direction circonférentielle du rotor. </w:t>
      </w:r>
    </w:p>
    <w:p w14:paraId="37B28EC6" w14:textId="59D764E5" w:rsidR="00B431E6" w:rsidRDefault="00B431E6" w:rsidP="00B431E6">
      <w:pPr>
        <w:spacing w:line="360" w:lineRule="auto"/>
        <w:ind w:firstLine="708"/>
      </w:pPr>
      <w:r>
        <w:t>Les températures initiales du rotor et coussinet sont fixées à 20°C. L’évolution temporelle du champ de température du rotor est calculée grâce au modèle thermique du rotor a</w:t>
      </w:r>
      <w:r w:rsidRPr="00CD6CF7">
        <w:t>vec un maillage de 24x</w:t>
      </w:r>
      <w:r>
        <w:t>6</w:t>
      </w:r>
      <w:r w:rsidRPr="00CD6CF7">
        <w:t xml:space="preserve"> à l’interface lubrifiant-rotor. </w:t>
      </w:r>
      <w:r>
        <w:t xml:space="preserve">En outre, </w:t>
      </w:r>
      <w:r w:rsidRPr="00CD6CF7">
        <w:t xml:space="preserve">afin d’approximer le champ de température à l’interface du lubrifiant-coussinet, un modèle thermique avec une géométrie simplifiée du palier </w:t>
      </w:r>
      <w:r>
        <w:t>est également utilisé.</w:t>
      </w:r>
      <w:r w:rsidRPr="00CD6CF7">
        <w:t xml:space="preserve"> </w:t>
      </w:r>
      <w:r>
        <w:t xml:space="preserve"> Les champs de température obtenus par ces deux modèles (</w:t>
      </w:r>
      <w:r w:rsidRPr="00CD6CF7">
        <w:rPr>
          <w:b/>
        </w:rPr>
        <w:fldChar w:fldCharType="begin"/>
      </w:r>
      <w:r w:rsidRPr="00CD6CF7">
        <w:rPr>
          <w:b/>
        </w:rPr>
        <w:instrText xml:space="preserve"> REF _Ref533608481 \h  \* MERGEFORMAT </w:instrText>
      </w:r>
      <w:r w:rsidRPr="00CD6CF7">
        <w:rPr>
          <w:b/>
        </w:rPr>
      </w:r>
      <w:r w:rsidRPr="00CD6CF7">
        <w:rPr>
          <w:b/>
        </w:rPr>
        <w:fldChar w:fldCharType="separate"/>
      </w:r>
      <w:r w:rsidR="00B545DD" w:rsidRPr="00B545DD">
        <w:rPr>
          <w:rFonts w:cs="Calibri"/>
          <w:b/>
          <w:iCs/>
          <w:color w:val="000000"/>
          <w:szCs w:val="24"/>
        </w:rPr>
        <w:t>Figure 4.3</w:t>
      </w:r>
      <w:r w:rsidR="00B545DD" w:rsidRPr="00B545DD">
        <w:rPr>
          <w:rFonts w:cs="Calibri"/>
          <w:b/>
          <w:iCs/>
          <w:color w:val="000000"/>
          <w:szCs w:val="24"/>
        </w:rPr>
        <w:noBreakHyphen/>
        <w:t>1</w:t>
      </w:r>
      <w:r w:rsidRPr="00CD6CF7">
        <w:rPr>
          <w:b/>
        </w:rPr>
        <w:fldChar w:fldCharType="end"/>
      </w:r>
      <w:r>
        <w:rPr>
          <w:b/>
        </w:rPr>
        <w:t>)</w:t>
      </w:r>
      <w:r>
        <w:t xml:space="preserve"> se sont servis de la condition aux limites pour résoudre l’équation de l’énergie du film. </w:t>
      </w:r>
    </w:p>
    <w:p w14:paraId="581C249C" w14:textId="77777777" w:rsidR="00B431E6" w:rsidRDefault="00B431E6" w:rsidP="00B431E6">
      <w:pPr>
        <w:keepNext/>
      </w:pPr>
      <w:r w:rsidRPr="00A32427">
        <w:rPr>
          <w:noProof/>
          <w:lang w:eastAsia="zh-CN"/>
        </w:rPr>
        <w:drawing>
          <wp:inline distT="0" distB="0" distL="0" distR="0" wp14:anchorId="297E1F34" wp14:editId="342CFE92">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86"/>
                    <a:stretch>
                      <a:fillRect/>
                    </a:stretch>
                  </pic:blipFill>
                  <pic:spPr>
                    <a:xfrm>
                      <a:off x="0" y="0"/>
                      <a:ext cx="5760720" cy="1487805"/>
                    </a:xfrm>
                    <a:prstGeom prst="rect">
                      <a:avLst/>
                    </a:prstGeom>
                  </pic:spPr>
                </pic:pic>
              </a:graphicData>
            </a:graphic>
          </wp:inline>
        </w:drawing>
      </w:r>
    </w:p>
    <w:p w14:paraId="4AB556FA" w14:textId="7748B486" w:rsidR="00B431E6" w:rsidRPr="00FA69FB" w:rsidRDefault="00B431E6" w:rsidP="00B431E6">
      <w:pPr>
        <w:pStyle w:val="Lgende"/>
        <w:jc w:val="center"/>
        <w:rPr>
          <w:rFonts w:ascii="Calibri" w:hAnsi="Calibri" w:cs="Calibri"/>
          <w:i w:val="0"/>
          <w:iCs w:val="0"/>
          <w:color w:val="000000"/>
          <w:sz w:val="22"/>
          <w:szCs w:val="24"/>
        </w:rPr>
      </w:pPr>
      <w:bookmarkStart w:id="949" w:name="_Ref533608481"/>
      <w:r w:rsidRPr="00FA69FB">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4.3</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1</w:t>
      </w:r>
      <w:r w:rsidR="00377B8F">
        <w:rPr>
          <w:rFonts w:ascii="Calibri" w:hAnsi="Calibri" w:cs="Calibri"/>
          <w:i w:val="0"/>
          <w:iCs w:val="0"/>
          <w:color w:val="000000"/>
          <w:sz w:val="22"/>
          <w:szCs w:val="24"/>
        </w:rPr>
        <w:fldChar w:fldCharType="end"/>
      </w:r>
      <w:bookmarkEnd w:id="949"/>
      <w:r>
        <w:rPr>
          <w:rFonts w:ascii="Calibri" w:hAnsi="Calibri" w:cs="Calibri"/>
          <w:i w:val="0"/>
          <w:iCs w:val="0"/>
          <w:color w:val="000000"/>
          <w:sz w:val="22"/>
          <w:szCs w:val="24"/>
        </w:rPr>
        <w:t> : modèles thermiques utilisée lors de la simulation de l’effet Morton</w:t>
      </w:r>
    </w:p>
    <w:p w14:paraId="29D69AA6" w14:textId="77777777" w:rsidR="00B431E6" w:rsidRDefault="00B431E6" w:rsidP="00B431E6">
      <w:pPr>
        <w:spacing w:line="360" w:lineRule="auto"/>
        <w:ind w:firstLine="708"/>
      </w:pPr>
      <w:r>
        <w:t xml:space="preserve">L’évolution temporelle des vibrations synchrones sont suivie en utilisant les modèles dynamiques du rotor à 4 degrés de liberté et à </w:t>
      </w:r>
      <m:oMath>
        <m:r>
          <w:rPr>
            <w:rFonts w:ascii="Cambria Math" w:hAnsi="Cambria Math"/>
          </w:rPr>
          <m:t>n</m:t>
        </m:r>
      </m:oMath>
      <w:r>
        <w:t xml:space="preserve"> degrés de liberté. L’influence du balourd thermique est prise en compte dans ces modèles dynamique par l’approche de masse concentrée </w:t>
      </w:r>
      <w:r w:rsidRPr="007E0A95">
        <w:rPr>
          <w:b/>
        </w:rPr>
        <w:t>(MC)</w:t>
      </w:r>
      <w:r>
        <w:t xml:space="preserve"> et l’approche du défaut de fibre neutre </w:t>
      </w:r>
      <w:r w:rsidRPr="002C29A1">
        <w:rPr>
          <w:b/>
        </w:rPr>
        <w:t>(DFN)</w:t>
      </w:r>
      <w:r>
        <w:rPr>
          <w:b/>
        </w:rPr>
        <w:t>.</w:t>
      </w:r>
      <w:r>
        <w:t xml:space="preserve"> </w:t>
      </w:r>
    </w:p>
    <w:p w14:paraId="28F7A660" w14:textId="77777777" w:rsidR="00B431E6" w:rsidRDefault="00B431E6" w:rsidP="00B431E6">
      <w:pPr>
        <w:spacing w:line="360" w:lineRule="auto"/>
        <w:ind w:firstLine="708"/>
      </w:pPr>
      <w:r>
        <w:lastRenderedPageBreak/>
        <w:t>Pendant les simulations, les amplitudes et les phases des vibrations synchrones au niveau du palier, ainsi que le champ de température au rotor sont enregistrés. Ces résultats de la simulation sont détaillés et comparés avec ceux-ci expérimentaux dans la suite.</w:t>
      </w:r>
    </w:p>
    <w:p w14:paraId="3FB68312" w14:textId="77777777" w:rsidR="00B431E6" w:rsidRDefault="00B431E6" w:rsidP="00665DA5">
      <w:pPr>
        <w:pStyle w:val="Titre3"/>
        <w:ind w:left="709"/>
      </w:pPr>
      <w:bookmarkStart w:id="950" w:name="_Toc535512931"/>
      <w:r>
        <w:t>Vibrations synchrones</w:t>
      </w:r>
      <w:bookmarkEnd w:id="950"/>
      <w:r>
        <w:t xml:space="preserve"> </w:t>
      </w:r>
    </w:p>
    <w:p w14:paraId="420B60B6" w14:textId="00375732" w:rsidR="00B431E6" w:rsidRDefault="00B431E6" w:rsidP="00075E8F">
      <w:pPr>
        <w:spacing w:before="120" w:line="360" w:lineRule="auto"/>
        <w:ind w:firstLine="709"/>
      </w:pPr>
      <w:r>
        <w:t>Les vibrations synchrones sont caractérisées par ses amplitudes et ses phases dans la direction X et Y du repère fixe (repère du palier)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L’évolution des amplitudes synchrones et ses phases en fonction du temps est illustré à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B545DD" w:rsidRPr="00B545DD">
        <w:rPr>
          <w:b/>
          <w:iCs/>
        </w:rPr>
        <w:t xml:space="preserve">Figure </w:t>
      </w:r>
      <w:r w:rsidR="00B545DD" w:rsidRPr="00B545DD">
        <w:rPr>
          <w:b/>
          <w:iCs/>
          <w:noProof/>
        </w:rPr>
        <w:t>4.3</w:t>
      </w:r>
      <w:r w:rsidR="00B545DD" w:rsidRPr="00B545DD">
        <w:rPr>
          <w:b/>
          <w:iCs/>
          <w:noProof/>
        </w:rPr>
        <w:noBreakHyphen/>
        <w:t>2</w:t>
      </w:r>
      <w:r w:rsidRPr="00B64CAE">
        <w:rPr>
          <w:b/>
        </w:rPr>
        <w:fldChar w:fldCharType="end"/>
      </w:r>
      <w:r>
        <w:t xml:space="preserve"> et à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B545DD" w:rsidRPr="00B545DD">
        <w:rPr>
          <w:b/>
          <w:iCs/>
        </w:rPr>
        <w:t xml:space="preserve">Figure </w:t>
      </w:r>
      <w:r w:rsidR="00B545DD" w:rsidRPr="00B545DD">
        <w:rPr>
          <w:b/>
          <w:iCs/>
          <w:noProof/>
        </w:rPr>
        <w:t>4.3</w:t>
      </w:r>
      <w:r w:rsidR="00B545DD" w:rsidRPr="00B545DD">
        <w:rPr>
          <w:b/>
          <w:iCs/>
          <w:noProof/>
        </w:rPr>
        <w:noBreakHyphen/>
        <w:t>3</w:t>
      </w:r>
      <w:r w:rsidRPr="00B64CAE">
        <w:rPr>
          <w:b/>
        </w:rPr>
        <w:fldChar w:fldCharType="end"/>
      </w:r>
      <w:r w:rsidRPr="00A96A8C">
        <w:t>.</w:t>
      </w:r>
      <w:r>
        <w:t xml:space="preserve"> </w:t>
      </w:r>
    </w:p>
    <w:p w14:paraId="4989F47E" w14:textId="77777777" w:rsidR="00B431E6" w:rsidRDefault="00B431E6" w:rsidP="00B431E6">
      <w:pPr>
        <w:spacing w:line="360" w:lineRule="auto"/>
        <w:ind w:firstLine="708"/>
      </w:pPr>
      <w:r>
        <w:t xml:space="preserve">A propos des amplitudes, il est observé que les amplitudes obtenues par les calculs s’accroissent rapidement au début de la simulation, alors que  les amplitudes synchrones à l’issu de l’essai augmente également mais moins vite dans le temps. Toutes les amplitudes évoluent peu au bout de 10 minutes et tendent vers les amplitudes stabilisées dans le temps. Celle-ci obtenues par les simulations et par la mesurées sont à la même grandeur. Les différences entre eux sont moins de 3µm. </w:t>
      </w:r>
    </w:p>
    <w:p w14:paraId="7C1B86B4" w14:textId="77777777" w:rsidR="00075E8F" w:rsidRDefault="00075E8F" w:rsidP="00075E8F">
      <w:pPr>
        <w:spacing w:line="360" w:lineRule="auto"/>
        <w:ind w:firstLine="708"/>
      </w:pPr>
      <w:r>
        <w:t>Concernant l’évolution des phases de vibration, celle-ci change rapidement au début de la simulation et se stabilise dans le temps. Après la stabilisation, Les phases calculées sont cohérentes avec celles mesurées. Cependant, la diminution des phases a été observée sur les résultats numériques au début de la simulation alors que les phases à l’issu de l’essai augmentent. D’après des calculs de vérifications, cette diminution des phases est expliquée. En fait, a</w:t>
      </w:r>
      <w:r w:rsidRPr="00870950">
        <w:t>u début de la simulation, le rotor et le lubrifiant sont au froid (20 °C). Au cours du temps, les phases à la fois diminuent à cause de l’échauffement du rotor et du lubrifiant, à la fois augmentent à cause de la création du balourd thermique. Cependant, l’effet du balourd thermique (moins 3 d</w:t>
      </w:r>
      <w:r>
        <w:t>egrés</w:t>
      </w:r>
      <w:r w:rsidRPr="00870950">
        <w:t xml:space="preserve">  sur les phases) est </w:t>
      </w:r>
      <w:r>
        <w:t>plus</w:t>
      </w:r>
      <w:r w:rsidRPr="00870950">
        <w:t xml:space="preserve"> faible sous cette configuration du banc par rapport à l’influence de la température sur les phases (plus 20 d</w:t>
      </w:r>
      <w:r>
        <w:t>e</w:t>
      </w:r>
      <w:r w:rsidRPr="00870950">
        <w:t>g</w:t>
      </w:r>
      <w:r>
        <w:t>rés</w:t>
      </w:r>
      <w:r w:rsidRPr="00870950">
        <w:t xml:space="preserve"> sur les phases), ce qui illustre une diminution des phases de vibration en général des résultats numériques. </w:t>
      </w:r>
    </w:p>
    <w:p w14:paraId="5185264F" w14:textId="77777777" w:rsidR="00075E8F" w:rsidRDefault="00075E8F" w:rsidP="00B431E6">
      <w:pPr>
        <w:spacing w:line="360" w:lineRule="auto"/>
        <w:ind w:firstLine="708"/>
      </w:pPr>
    </w:p>
    <w:p w14:paraId="4C755F76" w14:textId="77777777" w:rsidR="00B431E6" w:rsidRDefault="00B431E6" w:rsidP="00075E8F">
      <w:pPr>
        <w:spacing w:line="360" w:lineRule="auto"/>
        <w:jc w:val="center"/>
      </w:pPr>
      <w:r>
        <w:rPr>
          <w:noProof/>
          <w:lang w:eastAsia="zh-CN"/>
        </w:rPr>
        <w:lastRenderedPageBreak/>
        <w:drawing>
          <wp:inline distT="0" distB="0" distL="0" distR="0" wp14:anchorId="50888988" wp14:editId="37EFA7EA">
            <wp:extent cx="5056862" cy="3614468"/>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0098" cy="3623929"/>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27DDA23" w14:textId="54B668AB"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951" w:name="_Ref533687109"/>
      <w:r w:rsidRPr="00C2228D">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2</w:t>
      </w:r>
      <w:r w:rsidR="00377B8F">
        <w:rPr>
          <w:rFonts w:ascii="Calibri" w:eastAsia="Times New Roman" w:hAnsi="Calibri" w:cs="Times New Roman"/>
          <w:i w:val="0"/>
          <w:iCs w:val="0"/>
          <w:color w:val="auto"/>
          <w:sz w:val="22"/>
          <w:szCs w:val="20"/>
          <w:lang w:eastAsia="fr-FR"/>
        </w:rPr>
        <w:fldChar w:fldCharType="end"/>
      </w:r>
      <w:bookmarkEnd w:id="951"/>
      <w:r>
        <w:rPr>
          <w:rFonts w:ascii="Calibri" w:eastAsia="Times New Roman" w:hAnsi="Calibri" w:cs="Times New Roman"/>
          <w:i w:val="0"/>
          <w:iCs w:val="0"/>
          <w:color w:val="auto"/>
          <w:sz w:val="22"/>
          <w:szCs w:val="20"/>
          <w:lang w:eastAsia="fr-FR"/>
        </w:rPr>
        <w:t> : Amplitudes des vibrations synchrones à l’issu de la simulation numérique et de l’expérience</w:t>
      </w:r>
    </w:p>
    <w:p w14:paraId="53606E45" w14:textId="77777777"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062FF8B6" w:rsidR="00B431E6" w:rsidRPr="00C2228D" w:rsidRDefault="00B431E6" w:rsidP="00B431E6">
      <w:pPr>
        <w:pStyle w:val="Lgende"/>
        <w:jc w:val="center"/>
        <w:rPr>
          <w:rFonts w:ascii="Calibri" w:eastAsia="Times New Roman" w:hAnsi="Calibri" w:cs="Times New Roman"/>
          <w:i w:val="0"/>
          <w:iCs w:val="0"/>
          <w:color w:val="auto"/>
          <w:sz w:val="22"/>
          <w:szCs w:val="20"/>
          <w:lang w:eastAsia="fr-FR"/>
        </w:rPr>
      </w:pPr>
      <w:bookmarkStart w:id="952" w:name="_Ref533687112"/>
      <w:r w:rsidRPr="00C2228D">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3</w:t>
      </w:r>
      <w:r w:rsidR="00377B8F">
        <w:rPr>
          <w:rFonts w:ascii="Calibri" w:eastAsia="Times New Roman" w:hAnsi="Calibri" w:cs="Times New Roman"/>
          <w:i w:val="0"/>
          <w:iCs w:val="0"/>
          <w:color w:val="auto"/>
          <w:sz w:val="22"/>
          <w:szCs w:val="20"/>
          <w:lang w:eastAsia="fr-FR"/>
        </w:rPr>
        <w:fldChar w:fldCharType="end"/>
      </w:r>
      <w:bookmarkEnd w:id="952"/>
      <w:r>
        <w:rPr>
          <w:rFonts w:ascii="Calibri" w:eastAsia="Times New Roman" w:hAnsi="Calibri" w:cs="Times New Roman"/>
          <w:i w:val="0"/>
          <w:iCs w:val="0"/>
          <w:color w:val="auto"/>
          <w:sz w:val="22"/>
          <w:szCs w:val="20"/>
          <w:lang w:eastAsia="fr-FR"/>
        </w:rPr>
        <w:t> : Phases des vibrations synchrones à l’issu de la simulation numérique et de l’expérience</w:t>
      </w:r>
    </w:p>
    <w:p w14:paraId="3BFF5968" w14:textId="77777777" w:rsidR="00B431E6" w:rsidRDefault="00B431E6" w:rsidP="00665DA5">
      <w:pPr>
        <w:pStyle w:val="Titre3"/>
        <w:ind w:left="709"/>
      </w:pPr>
      <w:bookmarkStart w:id="953" w:name="_Toc535512932"/>
      <w:r>
        <w:lastRenderedPageBreak/>
        <w:t>Température du rotor</w:t>
      </w:r>
      <w:bookmarkEnd w:id="953"/>
    </w:p>
    <w:p w14:paraId="4E15D15C" w14:textId="77777777" w:rsidR="00B431E6" w:rsidRDefault="00B431E6" w:rsidP="00B431E6">
      <w:pPr>
        <w:spacing w:line="360" w:lineRule="auto"/>
        <w:ind w:firstLine="708"/>
      </w:pPr>
      <w:r>
        <w:t xml:space="preserve">La température obtenue par le modèle thermique du rotor permet de réaliser la comparaison avec celle à l’issu de la mesure. </w:t>
      </w:r>
    </w:p>
    <w:p w14:paraId="360D8373" w14:textId="0FCB5024" w:rsidR="00B431E6" w:rsidRDefault="00B431E6" w:rsidP="00B431E6">
      <w:pPr>
        <w:spacing w:line="360" w:lineRule="auto"/>
        <w:ind w:firstLine="708"/>
      </w:pPr>
      <w:r>
        <w:t xml:space="preserve">En repérant les postions des capteurs thermocouples correspondantes dans le modèle thermique du rotor, les valeurs de température ponctuel sont récupérées. Celles-ci sont comparées avec les températures mesurées par les capteurs.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B545DD" w:rsidRPr="00B545DD">
        <w:rPr>
          <w:b/>
          <w:iCs/>
        </w:rPr>
        <w:t>Figure 4.3</w:t>
      </w:r>
      <w:r w:rsidR="00B545DD" w:rsidRPr="00B545DD">
        <w:rPr>
          <w:b/>
          <w:iCs/>
        </w:rPr>
        <w:noBreakHyphen/>
        <w:t>4</w:t>
      </w:r>
      <w:r w:rsidRPr="00F92FAB">
        <w:rPr>
          <w:b/>
        </w:rPr>
        <w:fldChar w:fldCharType="end"/>
      </w:r>
      <w:r>
        <w:t xml:space="preserve"> illustre la comparaison entre les températures ponctuelles mesurées et celle à l’issu de la simulation. Les résultats numériques illustrés ici sont obtenus par le couplage du modèle thermique avec le modèle dynamique à 4DDL.  La distribution de température obtenue avec les autres modèles dynamiques du rotor sont similaires. Selon la comparaison, la répartition des températures ponctuelles obtenues numériquement est cohérente avec celles expérimentale. Les valeurs des températures mesurées et calculées sont à la même grandeur après avoir atteint la stabilisation. Toutefois, les températures sont différentes au début de la simulation pour raison que l’effet de démarrage du rotor durant l’essai n’a pas pris en compte dans la simulation. Les valeurs des températures mesurées sont prises quand le rotor atteint la vitesse de rotation nominale et se comporte avec la vibration synchrone. </w:t>
      </w:r>
    </w:p>
    <w:p w14:paraId="3F78A220" w14:textId="77777777" w:rsidR="00B431E6" w:rsidRDefault="00B431E6" w:rsidP="00B431E6">
      <w:pPr>
        <w:keepNext/>
        <w:spacing w:line="360" w:lineRule="auto"/>
        <w:jc w:val="center"/>
      </w:pPr>
      <w:r>
        <w:rPr>
          <w:noProof/>
          <w:lang w:eastAsia="zh-CN"/>
        </w:rPr>
        <w:drawing>
          <wp:inline distT="0" distB="0" distL="0" distR="0" wp14:anchorId="670317E2" wp14:editId="29780AA9">
            <wp:extent cx="5666026" cy="3398807"/>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885" cy="3404121"/>
                    </a:xfrm>
                    <a:prstGeom prst="rect">
                      <a:avLst/>
                    </a:prstGeom>
                    <a:noFill/>
                  </pic:spPr>
                </pic:pic>
              </a:graphicData>
            </a:graphic>
          </wp:inline>
        </w:drawing>
      </w:r>
    </w:p>
    <w:p w14:paraId="11F08D2E" w14:textId="40913B41" w:rsidR="00B431E6" w:rsidRPr="00167495" w:rsidRDefault="00B431E6" w:rsidP="00B431E6">
      <w:pPr>
        <w:pStyle w:val="Lgende"/>
        <w:jc w:val="center"/>
        <w:rPr>
          <w:rFonts w:ascii="Calibri" w:eastAsia="Times New Roman" w:hAnsi="Calibri" w:cs="Times New Roman"/>
          <w:i w:val="0"/>
          <w:iCs w:val="0"/>
          <w:color w:val="auto"/>
          <w:sz w:val="22"/>
          <w:szCs w:val="20"/>
          <w:lang w:eastAsia="fr-FR"/>
        </w:rPr>
      </w:pPr>
      <w:bookmarkStart w:id="954" w:name="_Ref533694038"/>
      <w:r w:rsidRPr="00167495">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w:t>
      </w:r>
      <w:r w:rsidR="00377B8F">
        <w:rPr>
          <w:rFonts w:ascii="Calibri" w:eastAsia="Times New Roman" w:hAnsi="Calibri" w:cs="Times New Roman"/>
          <w:i w:val="0"/>
          <w:iCs w:val="0"/>
          <w:color w:val="auto"/>
          <w:sz w:val="22"/>
          <w:szCs w:val="20"/>
          <w:lang w:eastAsia="fr-FR"/>
        </w:rPr>
        <w:fldChar w:fldCharType="end"/>
      </w:r>
      <w:bookmarkEnd w:id="954"/>
      <w:r>
        <w:rPr>
          <w:rFonts w:ascii="Calibri" w:eastAsia="Times New Roman" w:hAnsi="Calibri" w:cs="Times New Roman"/>
          <w:i w:val="0"/>
          <w:iCs w:val="0"/>
          <w:color w:val="auto"/>
          <w:sz w:val="22"/>
          <w:szCs w:val="20"/>
          <w:lang w:eastAsia="fr-FR"/>
        </w:rPr>
        <w:t xml:space="preserve"> : Comparaison de la distribution de température dans la direction circonférentielle du rotor à l’issu de l’essai et de la simulation </w:t>
      </w:r>
    </w:p>
    <w:p w14:paraId="5464D23C" w14:textId="4F4A8899" w:rsidR="00B431E6" w:rsidRDefault="00B431E6" w:rsidP="00B431E6">
      <w:pPr>
        <w:spacing w:line="360" w:lineRule="auto"/>
        <w:ind w:firstLine="708"/>
      </w:pP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B545DD" w:rsidRPr="00B545DD">
        <w:rPr>
          <w:b/>
          <w:iCs/>
        </w:rPr>
        <w:t>Figure 4.3</w:t>
      </w:r>
      <w:r w:rsidR="00B545DD" w:rsidRPr="00B545DD">
        <w:rPr>
          <w:b/>
          <w:iCs/>
        </w:rPr>
        <w:noBreakHyphen/>
        <w:t>5</w:t>
      </w:r>
      <w:r w:rsidRPr="00125D5B">
        <w:rPr>
          <w:b/>
        </w:rPr>
        <w:fldChar w:fldCharType="end"/>
      </w:r>
      <w:r w:rsidRPr="00125D5B">
        <w:rPr>
          <w:b/>
        </w:rPr>
        <w:t xml:space="preserve"> </w:t>
      </w:r>
      <w:r>
        <w:t xml:space="preserve">illustre la différence de la température au rotor obtenues par les simulations et à l’issu de la mesure. Comme remarquée sur l’évolution des amplitudes à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B545DD" w:rsidRPr="00B545DD">
        <w:rPr>
          <w:b/>
          <w:iCs/>
        </w:rPr>
        <w:t xml:space="preserve">Figure </w:t>
      </w:r>
      <w:r w:rsidR="00B545DD" w:rsidRPr="00B545DD">
        <w:rPr>
          <w:b/>
          <w:iCs/>
          <w:noProof/>
        </w:rPr>
        <w:t>4.3</w:t>
      </w:r>
      <w:r w:rsidR="00B545DD" w:rsidRPr="00B545DD">
        <w:rPr>
          <w:b/>
          <w:iCs/>
          <w:noProof/>
        </w:rPr>
        <w:noBreakHyphen/>
        <w:t>2</w:t>
      </w:r>
      <w:r w:rsidRPr="003B5931">
        <w:rPr>
          <w:b/>
        </w:rPr>
        <w:fldChar w:fldCharType="end"/>
      </w:r>
      <w:r>
        <w:t>, l’augmentation de</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au cours du temps. Après la stabilisation, </w:t>
      </w:r>
      <w:r>
        <w:lastRenderedPageBreak/>
        <w:t xml:space="preserve">toutes les valeurs de </w:t>
      </w:r>
      <m:oMath>
        <m:r>
          <m:rPr>
            <m:sty m:val="p"/>
          </m:rPr>
          <w:rPr>
            <w:rFonts w:ascii="Cambria Math" w:hAnsi="Cambria Math"/>
          </w:rPr>
          <m:t>Δ</m:t>
        </m:r>
        <m:r>
          <w:rPr>
            <w:rFonts w:ascii="Cambria Math" w:hAnsi="Cambria Math"/>
          </w:rPr>
          <m:t>T</m:t>
        </m:r>
      </m:oMath>
      <w:r>
        <w:t xml:space="preserve"> ont dépassé 10°C. D’un point de vue général, un bon accord de la tendance d’augmentation a été remarqué sur les résultats numériques et expérimentaux.</w:t>
      </w:r>
    </w:p>
    <w:p w14:paraId="3AE22E4D" w14:textId="77777777" w:rsidR="00B431E6" w:rsidRDefault="00B431E6" w:rsidP="00B431E6">
      <w:pPr>
        <w:keepNext/>
        <w:spacing w:line="360" w:lineRule="auto"/>
        <w:jc w:val="center"/>
      </w:pPr>
      <w:r>
        <w:rPr>
          <w:noProof/>
          <w:lang w:eastAsia="zh-CN"/>
        </w:rPr>
        <w:drawing>
          <wp:inline distT="0" distB="0" distL="0" distR="0" wp14:anchorId="4130A5E1" wp14:editId="5A0F9F3F">
            <wp:extent cx="5758466" cy="3459193"/>
            <wp:effectExtent l="0" t="0" r="0" b="825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4962" cy="3463095"/>
                    </a:xfrm>
                    <a:prstGeom prst="rect">
                      <a:avLst/>
                    </a:prstGeom>
                  </pic:spPr>
                </pic:pic>
              </a:graphicData>
            </a:graphic>
          </wp:inline>
        </w:drawing>
      </w:r>
    </w:p>
    <w:p w14:paraId="12170609" w14:textId="337AC97B" w:rsidR="00B431E6" w:rsidRPr="008728CE" w:rsidRDefault="00B431E6" w:rsidP="00B431E6">
      <w:pPr>
        <w:pStyle w:val="Lgende"/>
        <w:jc w:val="center"/>
        <w:rPr>
          <w:rFonts w:ascii="Calibri" w:eastAsia="Times New Roman" w:hAnsi="Calibri" w:cs="Times New Roman"/>
          <w:i w:val="0"/>
          <w:iCs w:val="0"/>
          <w:color w:val="auto"/>
          <w:sz w:val="22"/>
          <w:szCs w:val="20"/>
          <w:lang w:eastAsia="fr-FR"/>
        </w:rPr>
      </w:pPr>
      <w:bookmarkStart w:id="955" w:name="_Ref533692432"/>
      <w:r w:rsidRPr="008728CE">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5</w:t>
      </w:r>
      <w:r w:rsidR="00377B8F">
        <w:rPr>
          <w:rFonts w:ascii="Calibri" w:eastAsia="Times New Roman" w:hAnsi="Calibri" w:cs="Times New Roman"/>
          <w:i w:val="0"/>
          <w:iCs w:val="0"/>
          <w:color w:val="auto"/>
          <w:sz w:val="22"/>
          <w:szCs w:val="20"/>
          <w:lang w:eastAsia="fr-FR"/>
        </w:rPr>
        <w:fldChar w:fldCharType="end"/>
      </w:r>
      <w:bookmarkEnd w:id="955"/>
      <w:r>
        <w:rPr>
          <w:rFonts w:ascii="Calibri" w:eastAsia="Times New Roman" w:hAnsi="Calibri" w:cs="Times New Roman"/>
          <w:i w:val="0"/>
          <w:iCs w:val="0"/>
          <w:color w:val="auto"/>
          <w:sz w:val="22"/>
          <w:szCs w:val="20"/>
          <w:lang w:eastAsia="fr-FR"/>
        </w:rPr>
        <w:t xml:space="preserve"> : la différence de la température à la surface du rotor </w:t>
      </w:r>
      <m:oMath>
        <m:r>
          <w:rPr>
            <w:rFonts w:ascii="Cambria Math" w:eastAsia="Times New Roman" w:hAnsi="Cambria Math" w:cs="Times New Roman"/>
            <w:color w:val="auto"/>
            <w:sz w:val="22"/>
            <w:szCs w:val="20"/>
            <w:lang w:eastAsia="fr-FR"/>
          </w:rPr>
          <m:t>ΔT</m:t>
        </m:r>
      </m:oMath>
    </w:p>
    <w:p w14:paraId="184F3461" w14:textId="77777777" w:rsidR="00B431E6" w:rsidRDefault="00B431E6" w:rsidP="00665DA5">
      <w:pPr>
        <w:pStyle w:val="Titre3"/>
        <w:ind w:left="709"/>
      </w:pPr>
      <w:bookmarkStart w:id="956" w:name="_Toc535512933"/>
      <w:r>
        <w:t>Phases du balourd, point haut et point chaud</w:t>
      </w:r>
      <w:bookmarkEnd w:id="956"/>
      <w:r>
        <w:t xml:space="preserve"> </w:t>
      </w:r>
    </w:p>
    <w:p w14:paraId="31992E0D" w14:textId="77777777" w:rsidR="00B431E6" w:rsidRDefault="00B431E6" w:rsidP="00B431E6">
      <w:pPr>
        <w:spacing w:line="360" w:lineRule="auto"/>
      </w:pPr>
    </w:p>
    <w:p w14:paraId="5C888722" w14:textId="77777777" w:rsidR="00B431E6" w:rsidRDefault="00B431E6" w:rsidP="00B431E6">
      <w:pPr>
        <w:spacing w:line="360" w:lineRule="auto"/>
        <w:ind w:firstLine="576"/>
      </w:pPr>
      <w:r>
        <w:t>Les phases du balourd, du point haut et du point chaud sont exprimée dans le repère mobile du rotor. Elles sont des informations importantes pour décrire l’effet Morton. La phase du balourd mécanique correspond au point lourd à la surface du rotor. Il permet de repérer la position du balourd mécanique imposé au rotor dans la direction circonférentielle. Sa valeur est généralement connue ; Le point haut est une position spécifique dans la direction circonférentielle à la surface du rotor où l’épaisseur du film correspondante est le minimum. Il peut être déterminé à partir des composants synchrones qui construisent l’orbite synchrone. La méthode de sa détermination est présentée en Annexe ; La phase du point chaud est utilisée pour repérer la température maximale dans la direction circonférentielle et à la surface du rotor. Elle est déterminée à partir du champ de température calculé par le modèle thermique du rotor.</w:t>
      </w:r>
    </w:p>
    <w:p w14:paraId="7CB4F818" w14:textId="10FA52B5" w:rsidR="00B431E6" w:rsidRDefault="00B431E6" w:rsidP="00B431E6">
      <w:pPr>
        <w:spacing w:line="360" w:lineRule="auto"/>
        <w:ind w:firstLine="576"/>
      </w:pPr>
      <w:r>
        <w:t xml:space="preserve">A l’issu de les simulations de l’effet Morton, les phases du point chaud et du point haut sont calculées. Le déphasage entre le point chaud et le point haut est illustré à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B545DD" w:rsidRPr="00B545DD">
        <w:rPr>
          <w:b/>
        </w:rPr>
        <w:t xml:space="preserve">Figure </w:t>
      </w:r>
      <w:r w:rsidR="00B545DD" w:rsidRPr="00B545DD">
        <w:rPr>
          <w:b/>
          <w:iCs/>
          <w:noProof/>
        </w:rPr>
        <w:t>4.3</w:t>
      </w:r>
      <w:r w:rsidR="00B545DD" w:rsidRPr="00B545DD">
        <w:rPr>
          <w:b/>
          <w:iCs/>
          <w:noProof/>
        </w:rPr>
        <w:noBreakHyphen/>
        <w:t>6</w:t>
      </w:r>
      <w:r w:rsidRPr="009E71A8">
        <w:rPr>
          <w:b/>
        </w:rPr>
        <w:fldChar w:fldCharType="end"/>
      </w:r>
      <w:r>
        <w:t xml:space="preserve">. En se basant sur les résultats numériques et les résultats expérimentaux, il est observé que le point chaud est retardé par rapport au point haut et le déphasage est autour de 30 degrés.   Ce résultat a confirmé la valeur empirique de ce déphasage entre 0 et 60 degrés, ce qui est mentionné dans l’article de review de Palazzolo </w:t>
      </w:r>
      <w:r w:rsidR="00D77A9B">
        <w:rPr>
          <w:b/>
        </w:rPr>
        <w:fldChar w:fldCharType="begin"/>
      </w:r>
      <w:r w:rsidR="00D77A9B">
        <w:rPr>
          <w:b/>
        </w:rPr>
        <w:instrText xml:space="preserve"> REF _Ref528572371 \r \h </w:instrText>
      </w:r>
      <w:r w:rsidR="00D77A9B">
        <w:rPr>
          <w:b/>
        </w:rPr>
      </w:r>
      <w:r w:rsidR="00D77A9B">
        <w:rPr>
          <w:b/>
        </w:rPr>
        <w:fldChar w:fldCharType="separate"/>
      </w:r>
      <w:r w:rsidR="00B545DD">
        <w:rPr>
          <w:b/>
        </w:rPr>
        <w:t>[59]</w:t>
      </w:r>
      <w:r w:rsidR="00D77A9B">
        <w:rPr>
          <w:b/>
        </w:rPr>
        <w:fldChar w:fldCharType="end"/>
      </w:r>
      <w:r>
        <w:t xml:space="preserve">.   </w:t>
      </w:r>
    </w:p>
    <w:p w14:paraId="459E9B44" w14:textId="77777777" w:rsidR="00B431E6" w:rsidRDefault="00B431E6" w:rsidP="00B431E6">
      <w:pPr>
        <w:keepNext/>
      </w:pPr>
      <w:r>
        <w:rPr>
          <w:noProof/>
          <w:lang w:eastAsia="zh-CN"/>
        </w:rPr>
        <w:lastRenderedPageBreak/>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3FD8E7A8"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957" w:name="_Ref533714904"/>
      <w:r w:rsidRPr="00EC3F4A">
        <w:rPr>
          <w:rFonts w:ascii="Calibri" w:eastAsia="Times New Roman" w:hAnsi="Calibri" w:cs="Times New Roman"/>
          <w:i w:val="0"/>
          <w:iCs w:val="0"/>
          <w:color w:val="auto"/>
          <w:sz w:val="22"/>
          <w:szCs w:val="20"/>
          <w:lang w:eastAsia="fr-FR"/>
        </w:rPr>
        <w:t xml:space="preserve">Figure </w:t>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STYLEREF 2 \s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4.3</w:t>
      </w:r>
      <w:r w:rsidR="00377B8F">
        <w:rPr>
          <w:rFonts w:ascii="Calibri" w:eastAsia="Times New Roman" w:hAnsi="Calibri" w:cs="Times New Roman"/>
          <w:i w:val="0"/>
          <w:iCs w:val="0"/>
          <w:color w:val="auto"/>
          <w:sz w:val="22"/>
          <w:szCs w:val="20"/>
          <w:lang w:eastAsia="fr-FR"/>
        </w:rPr>
        <w:fldChar w:fldCharType="end"/>
      </w:r>
      <w:r w:rsidR="00377B8F">
        <w:rPr>
          <w:rFonts w:ascii="Calibri" w:eastAsia="Times New Roman" w:hAnsi="Calibri" w:cs="Times New Roman"/>
          <w:i w:val="0"/>
          <w:iCs w:val="0"/>
          <w:color w:val="auto"/>
          <w:sz w:val="22"/>
          <w:szCs w:val="20"/>
          <w:lang w:eastAsia="fr-FR"/>
        </w:rPr>
        <w:noBreakHyphen/>
      </w:r>
      <w:r w:rsidR="00377B8F">
        <w:rPr>
          <w:rFonts w:ascii="Calibri" w:eastAsia="Times New Roman" w:hAnsi="Calibri" w:cs="Times New Roman"/>
          <w:i w:val="0"/>
          <w:iCs w:val="0"/>
          <w:color w:val="auto"/>
          <w:sz w:val="22"/>
          <w:szCs w:val="20"/>
          <w:lang w:eastAsia="fr-FR"/>
        </w:rPr>
        <w:fldChar w:fldCharType="begin"/>
      </w:r>
      <w:r w:rsidR="00377B8F">
        <w:rPr>
          <w:rFonts w:ascii="Calibri" w:eastAsia="Times New Roman" w:hAnsi="Calibri" w:cs="Times New Roman"/>
          <w:i w:val="0"/>
          <w:iCs w:val="0"/>
          <w:color w:val="auto"/>
          <w:sz w:val="22"/>
          <w:szCs w:val="20"/>
          <w:lang w:eastAsia="fr-FR"/>
        </w:rPr>
        <w:instrText xml:space="preserve"> SEQ Figure \* ARABIC \s 2 </w:instrText>
      </w:r>
      <w:r w:rsidR="00377B8F">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6</w:t>
      </w:r>
      <w:r w:rsidR="00377B8F">
        <w:rPr>
          <w:rFonts w:ascii="Calibri" w:eastAsia="Times New Roman" w:hAnsi="Calibri" w:cs="Times New Roman"/>
          <w:i w:val="0"/>
          <w:iCs w:val="0"/>
          <w:color w:val="auto"/>
          <w:sz w:val="22"/>
          <w:szCs w:val="20"/>
          <w:lang w:eastAsia="fr-FR"/>
        </w:rPr>
        <w:fldChar w:fldCharType="end"/>
      </w:r>
      <w:bookmarkEnd w:id="957"/>
      <w:r>
        <w:rPr>
          <w:rFonts w:ascii="Calibri" w:eastAsia="Times New Roman" w:hAnsi="Calibri" w:cs="Times New Roman"/>
          <w:i w:val="0"/>
          <w:iCs w:val="0"/>
          <w:color w:val="auto"/>
          <w:sz w:val="22"/>
          <w:szCs w:val="20"/>
          <w:lang w:eastAsia="fr-FR"/>
        </w:rPr>
        <w:t> : déphasage du point chaud par rapport au point haut</w:t>
      </w:r>
    </w:p>
    <w:p w14:paraId="46A7E783" w14:textId="77777777" w:rsidR="00B431E6" w:rsidRPr="004B241C" w:rsidRDefault="00B431E6" w:rsidP="00665DA5">
      <w:pPr>
        <w:pStyle w:val="Titre3"/>
        <w:ind w:left="709"/>
      </w:pPr>
      <w:bookmarkStart w:id="958" w:name="_Toc535512934"/>
      <w:r>
        <w:t>Critiques des résultats</w:t>
      </w:r>
      <w:bookmarkEnd w:id="958"/>
    </w:p>
    <w:p w14:paraId="0E9CF1E1" w14:textId="336AB045" w:rsidR="00B431E6" w:rsidRPr="003E5F16" w:rsidRDefault="00B431E6" w:rsidP="008606ED">
      <w:pPr>
        <w:spacing w:before="120" w:line="360" w:lineRule="auto"/>
        <w:ind w:firstLine="709"/>
        <w:rPr>
          <w:u w:val="single"/>
        </w:rPr>
      </w:pPr>
      <w:commentRangeStart w:id="959"/>
      <w:r>
        <w:t xml:space="preserve">La comparaison entre les résultats numériques et expérimentaux montre un bon accord sur les valeurs physiques et la tendance d’évolution dans le temps. </w:t>
      </w:r>
      <w:r w:rsidRPr="002A05EF">
        <w:t>Les différences de comparaison se trouvent principalement sur le début de la simulation où l’évolution est rapide.</w:t>
      </w:r>
      <w:r w:rsidR="00D079C9" w:rsidRPr="002A05EF">
        <w:t xml:space="preserve"> </w:t>
      </w:r>
      <w:r w:rsidRPr="002A05EF">
        <w:t xml:space="preserve"> </w:t>
      </w:r>
      <w:r w:rsidR="00D079C9" w:rsidRPr="002A05EF">
        <w:t>Cette différence est à cause de l’état d’équilibre thermique du système non stabilisé. En fa</w:t>
      </w:r>
      <w:r w:rsidR="007908A2" w:rsidRPr="002A05EF">
        <w:t>i</w:t>
      </w:r>
      <w:r w:rsidR="00D079C9" w:rsidRPr="002A05EF">
        <w:t xml:space="preserve">t, </w:t>
      </w:r>
      <w:r w:rsidR="00642C5C" w:rsidRPr="002A05EF">
        <w:t xml:space="preserve">étant donné que le démarrage du rotor n’a pas pris en compte dans la simulation, le flux thermique et la température évolue rapidement. Cette évolution n’est pas physique. </w:t>
      </w:r>
      <w:r w:rsidR="00D079C9" w:rsidRPr="002A05EF">
        <w:t xml:space="preserve"> </w:t>
      </w:r>
      <w:commentRangeEnd w:id="959"/>
      <w:r w:rsidR="002A05EF">
        <w:rPr>
          <w:rStyle w:val="Marquedecommentaire"/>
        </w:rPr>
        <w:commentReference w:id="959"/>
      </w:r>
    </w:p>
    <w:p w14:paraId="35F80A0C" w14:textId="77777777" w:rsidR="00B431E6" w:rsidRDefault="00B431E6" w:rsidP="00B431E6">
      <w:pPr>
        <w:spacing w:line="360" w:lineRule="auto"/>
        <w:ind w:firstLine="708"/>
      </w:pPr>
      <w:r>
        <w:t>Grâce aux cohérences des résultats sur la tendance d’évolution temporelle et la grandeur des valeurs physiques, la confrontation entre les résultats numériques et les résultats expérimentaux valide les modèles numériques utilisés pour réaliser la simulation de l’effet Morton</w:t>
      </w:r>
    </w:p>
    <w:p w14:paraId="11467D0A" w14:textId="77777777" w:rsidR="00B431E6" w:rsidRDefault="00B431E6" w:rsidP="00665DA5">
      <w:pPr>
        <w:pStyle w:val="Titre2"/>
        <w:ind w:left="709"/>
      </w:pPr>
      <w:bookmarkStart w:id="960" w:name="_Toc535512935"/>
      <w:r>
        <w:t>Simulation du rotor 700mm</w:t>
      </w:r>
      <w:bookmarkEnd w:id="960"/>
    </w:p>
    <w:p w14:paraId="58379CEE" w14:textId="77777777" w:rsidR="00B431E6" w:rsidRDefault="00B431E6" w:rsidP="00B431E6"/>
    <w:p w14:paraId="688C4E6B" w14:textId="0EB770EC" w:rsidR="00B431E6" w:rsidRDefault="00B431E6" w:rsidP="00B431E6">
      <w:pPr>
        <w:spacing w:line="360" w:lineRule="auto"/>
        <w:ind w:firstLine="708"/>
      </w:pPr>
      <w:r>
        <w:t xml:space="preserve">L’objectif de la simulation de l’effet Morton avec le rotor 700mm est de mettre en évidence le déclenchement de l’effet Morton instable. En se basant sur </w:t>
      </w:r>
      <w:r w:rsidR="00676F2E">
        <w:t>les</w:t>
      </w:r>
      <w:r>
        <w:t xml:space="preserve"> analyse</w:t>
      </w:r>
      <w:r w:rsidR="00565AC2">
        <w:t>s</w:t>
      </w:r>
      <w:r>
        <w:t xml:space="preserve"> de stabilité de l’effet Morton présenté au chapitre 5, les deux balourds mécaniques (i.e. 120 gmm et 140 gmm) sont choisis pour réaliser cette simulation.  Ces balourds sont positionnés à l’extrémité NDE au niveau du disque en porte à faux.  Le modèle thermique du rotor a</w:t>
      </w:r>
      <w:r w:rsidRPr="00CD6CF7">
        <w:t>vec un maillage de 24x</w:t>
      </w:r>
      <w:r>
        <w:t>6</w:t>
      </w:r>
      <w:r w:rsidRPr="00CD6CF7">
        <w:t xml:space="preserve"> à l’interface lubrifiant-rotor</w:t>
      </w:r>
      <w:r>
        <w:t xml:space="preserve"> s’est servi à déterminer le champ de température du rotor</w:t>
      </w:r>
      <w:r w:rsidRPr="00CD6CF7">
        <w:t xml:space="preserve">. </w:t>
      </w:r>
      <w:r>
        <w:t xml:space="preserve">Comme la simulation du rotor 430mm, </w:t>
      </w:r>
      <w:r w:rsidRPr="00CD6CF7">
        <w:t xml:space="preserve">un modèle thermique avec une géométrie simplifiée du palier </w:t>
      </w:r>
      <w:r>
        <w:t>est utilisé</w:t>
      </w:r>
      <w:r w:rsidRPr="00CD6CF7">
        <w:t xml:space="preserve"> </w:t>
      </w:r>
      <w:r>
        <w:t>pour calculer</w:t>
      </w:r>
      <w:r w:rsidRPr="00CD6CF7">
        <w:t xml:space="preserve"> le champ de température à l’interface du lubrifiant-coussinet</w:t>
      </w:r>
      <w:r>
        <w:t>.</w:t>
      </w:r>
      <w:r w:rsidRPr="00CD6CF7">
        <w:t xml:space="preserve"> </w:t>
      </w:r>
      <w:r>
        <w:t xml:space="preserve">La résolution de l’équation de Reynolds couplée avec </w:t>
      </w:r>
      <w:r>
        <w:lastRenderedPageBreak/>
        <w:t xml:space="preserve">l’équation de l’énergie détermine la force du palier appliquée au rotor ainsi que les flux thermiques instantanés injectés aux modèles thermiques. Cette force du palier est intégrée au modèle dynamique du rotor à  </w:t>
      </w:r>
      <m:oMath>
        <m:r>
          <w:rPr>
            <w:rFonts w:ascii="Cambria Math" w:hAnsi="Cambria Math"/>
          </w:rPr>
          <m:t>n</m:t>
        </m:r>
      </m:oMath>
      <w:r>
        <w:t xml:space="preserve"> ddl pour déterminer le niveau de la vibration synchrone. En outre, le balourd thermique est modélisé avec l’approche du défaut de la fibre neutre. </w:t>
      </w:r>
    </w:p>
    <w:p w14:paraId="69A957A7" w14:textId="0FD94375" w:rsidR="00B431E6" w:rsidRDefault="00B431E6" w:rsidP="00B431E6">
      <w:pPr>
        <w:spacing w:line="360" w:lineRule="auto"/>
        <w:ind w:firstLine="708"/>
      </w:pPr>
      <w:r>
        <w:t xml:space="preserve">La simulation est effectuée à la vitesse 7500 tr/min juste avant la vitesse critique du premier mode de flexion pour maximiser la sensibilité de la vibration par rapport au balourd.  Les températures initiales sont fixées à 50°C.  Pendant les simulations, les amplitudes et les phases des vibrations synchrones au milan du palier hydrodynamique, ainsi que le champ de température à la surface du rotor sont enregistrés. Elles sont illustrées entre le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B545DD" w:rsidRPr="00B545DD">
        <w:rPr>
          <w:rFonts w:cs="Calibri"/>
          <w:b/>
          <w:color w:val="000000"/>
          <w:szCs w:val="24"/>
        </w:rPr>
        <w:t xml:space="preserve">Figure </w:t>
      </w:r>
      <w:r w:rsidR="00B545DD" w:rsidRPr="00B545DD">
        <w:rPr>
          <w:rFonts w:cs="Calibri"/>
          <w:b/>
          <w:noProof/>
          <w:color w:val="000000"/>
          <w:szCs w:val="24"/>
        </w:rPr>
        <w:t>4.4</w:t>
      </w:r>
      <w:r w:rsidR="00B545DD" w:rsidRPr="00B545DD">
        <w:rPr>
          <w:rFonts w:cs="Calibri"/>
          <w:b/>
          <w:noProof/>
          <w:color w:val="000000"/>
          <w:szCs w:val="24"/>
        </w:rPr>
        <w:noBreakHyphen/>
        <w:t>1</w:t>
      </w:r>
      <w:r w:rsidRPr="001E18E6">
        <w:rPr>
          <w:b/>
        </w:rPr>
        <w:fldChar w:fldCharType="end"/>
      </w:r>
      <w:r w:rsidRPr="00A00C96">
        <w:t xml:space="preserve"> et</w:t>
      </w:r>
      <w:r>
        <w:t xml:space="preserve"> la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B545DD" w:rsidRPr="00B545DD">
        <w:rPr>
          <w:rFonts w:cs="Calibri"/>
          <w:b/>
          <w:color w:val="000000"/>
          <w:szCs w:val="24"/>
        </w:rPr>
        <w:t xml:space="preserve">Figure </w:t>
      </w:r>
      <w:r w:rsidR="00B545DD" w:rsidRPr="00B545DD">
        <w:rPr>
          <w:rFonts w:cs="Calibri"/>
          <w:b/>
          <w:noProof/>
          <w:color w:val="000000"/>
          <w:szCs w:val="24"/>
        </w:rPr>
        <w:t>4.4</w:t>
      </w:r>
      <w:r w:rsidR="00B545DD" w:rsidRPr="00B545DD">
        <w:rPr>
          <w:rFonts w:cs="Calibri"/>
          <w:b/>
          <w:noProof/>
          <w:color w:val="000000"/>
          <w:szCs w:val="24"/>
        </w:rPr>
        <w:noBreakHyphen/>
        <w:t>6</w:t>
      </w:r>
      <w:r w:rsidRPr="00A00C96">
        <w:rPr>
          <w:b/>
        </w:rPr>
        <w:fldChar w:fldCharType="end"/>
      </w:r>
      <w:r>
        <w:t>.</w:t>
      </w:r>
    </w:p>
    <w:p w14:paraId="7AA80871" w14:textId="1FBA0CF4" w:rsidR="002E2100" w:rsidRDefault="002E2100" w:rsidP="002E2100">
      <w:pPr>
        <w:spacing w:line="360" w:lineRule="auto"/>
        <w:ind w:firstLine="708"/>
      </w:pPr>
      <w:r>
        <w:t xml:space="preserve">Les résultats des vibrations synchrones sont illustrés à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B545DD" w:rsidRPr="00B545DD">
        <w:rPr>
          <w:rFonts w:cs="Calibri"/>
          <w:b/>
          <w:color w:val="000000"/>
          <w:szCs w:val="24"/>
        </w:rPr>
        <w:t xml:space="preserve">Figure </w:t>
      </w:r>
      <w:r w:rsidR="00B545DD" w:rsidRPr="00B545DD">
        <w:rPr>
          <w:rFonts w:cs="Calibri"/>
          <w:b/>
          <w:noProof/>
          <w:color w:val="000000"/>
          <w:szCs w:val="24"/>
        </w:rPr>
        <w:t>4.4</w:t>
      </w:r>
      <w:r w:rsidR="00B545DD" w:rsidRPr="00B545DD">
        <w:rPr>
          <w:rFonts w:cs="Calibri"/>
          <w:b/>
          <w:noProof/>
          <w:color w:val="000000"/>
          <w:szCs w:val="24"/>
        </w:rPr>
        <w:noBreakHyphen/>
        <w:t>1</w:t>
      </w:r>
      <w:r w:rsidRPr="001E18E6">
        <w:rPr>
          <w:b/>
        </w:rPr>
        <w:fldChar w:fldCharType="end"/>
      </w:r>
      <w:r>
        <w:t xml:space="preserve"> et à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B545DD" w:rsidRPr="00B545DD">
        <w:rPr>
          <w:rFonts w:cs="Calibri"/>
          <w:b/>
          <w:color w:val="000000"/>
          <w:szCs w:val="24"/>
        </w:rPr>
        <w:t xml:space="preserve">Figure </w:t>
      </w:r>
      <w:r w:rsidR="00B545DD" w:rsidRPr="00B545DD">
        <w:rPr>
          <w:rFonts w:cs="Calibri"/>
          <w:b/>
          <w:noProof/>
          <w:color w:val="000000"/>
          <w:szCs w:val="24"/>
        </w:rPr>
        <w:t>4.4</w:t>
      </w:r>
      <w:r w:rsidR="00B545DD" w:rsidRPr="00B545DD">
        <w:rPr>
          <w:rFonts w:cs="Calibri"/>
          <w:b/>
          <w:noProof/>
          <w:color w:val="000000"/>
          <w:szCs w:val="24"/>
        </w:rPr>
        <w:noBreakHyphen/>
        <w:t>2</w:t>
      </w:r>
      <w:r w:rsidRPr="001E18E6">
        <w:rPr>
          <w:b/>
        </w:rPr>
        <w:fldChar w:fldCharType="end"/>
      </w:r>
      <w:r w:rsidRPr="001E18E6">
        <w:rPr>
          <w:b/>
        </w:rPr>
        <w:t>.</w:t>
      </w:r>
      <w:r w:rsidRPr="00980FA7">
        <w:t xml:space="preserve"> </w:t>
      </w:r>
      <w:r>
        <w:t xml:space="preserve">Au début de la simulation, les amplitudes radiales provoquée par le balourd 120 g.mm est plus petite par rapport à celles du balourd 140g.mm. Au cours du temps, elles s’accroissent tous à cause de l’influence du balourd thermique généré et le changement de raideur du film lubrifiant à cause de l’évolution de la viscosité du fluide. Les vibrations synchrones avec ces deux balourds sont en phase pour raison que le rotor tourne à la même vitesse de rotation 7500 tr/min. Les changements des phases ne sont pas assez remarquables pour décrire la vibration synchrone. La trajectoire du balourd 120g.mm décrit toujours une ellipse et ses amplitudes se convergence dans le temps. Cependant, la trajectoire du balourd 140 g.mm devient de plus en plus circulaire et montre une augmentation divergente des amplitudes au bout de 40s, ce qui décrit l’instabilité des vibrations synchrones. </w:t>
      </w:r>
    </w:p>
    <w:p w14:paraId="20949A61" w14:textId="77777777" w:rsidR="00B431E6" w:rsidRDefault="00B431E6" w:rsidP="00B431E6">
      <w:pPr>
        <w:keepNext/>
        <w:jc w:val="center"/>
      </w:pPr>
      <w:r>
        <w:rPr>
          <w:noProof/>
          <w:lang w:eastAsia="zh-CN"/>
        </w:rPr>
        <w:drawing>
          <wp:inline distT="0" distB="0" distL="0" distR="0" wp14:anchorId="5C5EA32E" wp14:editId="626D5FAC">
            <wp:extent cx="5813149" cy="349369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47838" cy="3514546"/>
                    </a:xfrm>
                    <a:prstGeom prst="rect">
                      <a:avLst/>
                    </a:prstGeom>
                    <a:noFill/>
                  </pic:spPr>
                </pic:pic>
              </a:graphicData>
            </a:graphic>
          </wp:inline>
        </w:drawing>
      </w:r>
    </w:p>
    <w:p w14:paraId="7FF3469D" w14:textId="349B690C" w:rsidR="00B431E6" w:rsidRPr="00022C61" w:rsidRDefault="00B431E6" w:rsidP="00B431E6">
      <w:pPr>
        <w:pStyle w:val="Lgende"/>
        <w:jc w:val="center"/>
        <w:rPr>
          <w:rFonts w:ascii="Calibri" w:hAnsi="Calibri" w:cs="Calibri"/>
          <w:i w:val="0"/>
          <w:iCs w:val="0"/>
          <w:color w:val="000000"/>
          <w:sz w:val="22"/>
          <w:szCs w:val="24"/>
        </w:rPr>
      </w:pPr>
      <w:bookmarkStart w:id="961" w:name="_Ref533629031"/>
      <w:r w:rsidRPr="00022C61">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1</w:t>
      </w:r>
      <w:r w:rsidR="00377B8F">
        <w:rPr>
          <w:rFonts w:ascii="Calibri" w:hAnsi="Calibri" w:cs="Calibri"/>
          <w:i w:val="0"/>
          <w:iCs w:val="0"/>
          <w:color w:val="000000"/>
          <w:sz w:val="22"/>
          <w:szCs w:val="24"/>
        </w:rPr>
        <w:fldChar w:fldCharType="end"/>
      </w:r>
      <w:bookmarkEnd w:id="961"/>
      <w:r>
        <w:rPr>
          <w:rFonts w:ascii="Calibri" w:hAnsi="Calibri" w:cs="Calibri"/>
          <w:i w:val="0"/>
          <w:iCs w:val="0"/>
          <w:color w:val="000000"/>
          <w:sz w:val="22"/>
          <w:szCs w:val="24"/>
        </w:rPr>
        <w:t> : Amplitude des vibrations synchrones au niveau du palier</w:t>
      </w:r>
    </w:p>
    <w:p w14:paraId="32E8EAE6" w14:textId="77777777" w:rsidR="00B431E6" w:rsidRDefault="00B431E6" w:rsidP="00B431E6">
      <w:pPr>
        <w:keepNext/>
        <w:jc w:val="center"/>
      </w:pPr>
      <w:r>
        <w:rPr>
          <w:noProof/>
          <w:lang w:eastAsia="zh-CN"/>
        </w:rPr>
        <w:lastRenderedPageBreak/>
        <w:drawing>
          <wp:inline distT="0" distB="0" distL="0" distR="0" wp14:anchorId="628883FC" wp14:editId="51CA3BC3">
            <wp:extent cx="5495200" cy="330025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2713" cy="3304767"/>
                    </a:xfrm>
                    <a:prstGeom prst="rect">
                      <a:avLst/>
                    </a:prstGeom>
                    <a:noFill/>
                  </pic:spPr>
                </pic:pic>
              </a:graphicData>
            </a:graphic>
          </wp:inline>
        </w:drawing>
      </w:r>
    </w:p>
    <w:p w14:paraId="2C8848C1" w14:textId="218A687A" w:rsidR="00B431E6" w:rsidRPr="007E69FD" w:rsidRDefault="00B431E6" w:rsidP="00B431E6">
      <w:pPr>
        <w:pStyle w:val="Lgende"/>
        <w:jc w:val="center"/>
        <w:rPr>
          <w:rFonts w:ascii="Calibri" w:hAnsi="Calibri" w:cs="Calibri"/>
          <w:i w:val="0"/>
          <w:iCs w:val="0"/>
          <w:color w:val="000000"/>
          <w:sz w:val="22"/>
          <w:szCs w:val="24"/>
        </w:rPr>
      </w:pPr>
      <w:bookmarkStart w:id="962" w:name="_Ref533629033"/>
      <w:r w:rsidRPr="0089339B">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2</w:t>
      </w:r>
      <w:r w:rsidR="00377B8F">
        <w:rPr>
          <w:rFonts w:ascii="Calibri" w:hAnsi="Calibri" w:cs="Calibri"/>
          <w:i w:val="0"/>
          <w:iCs w:val="0"/>
          <w:color w:val="000000"/>
          <w:sz w:val="22"/>
          <w:szCs w:val="24"/>
        </w:rPr>
        <w:fldChar w:fldCharType="end"/>
      </w:r>
      <w:bookmarkEnd w:id="962"/>
      <w:r>
        <w:rPr>
          <w:rFonts w:ascii="Calibri" w:hAnsi="Calibri" w:cs="Calibri"/>
          <w:i w:val="0"/>
          <w:iCs w:val="0"/>
          <w:color w:val="000000"/>
          <w:sz w:val="22"/>
          <w:szCs w:val="24"/>
        </w:rPr>
        <w:t> : Phases des vibrations synchrones au niveau du palier</w:t>
      </w:r>
    </w:p>
    <w:p w14:paraId="59E847C7" w14:textId="019BEC87" w:rsidR="00B431E6" w:rsidRDefault="00B431E6" w:rsidP="00B431E6">
      <w:pPr>
        <w:spacing w:line="360" w:lineRule="auto"/>
        <w:ind w:firstLine="708"/>
      </w:pPr>
      <w:r>
        <w:t xml:space="preserve">L’évolution des résultats thermiques </w:t>
      </w:r>
      <w:r w:rsidR="00921170">
        <w:t>est</w:t>
      </w:r>
      <w:r>
        <w:t xml:space="preserve"> montrée aux </w:t>
      </w:r>
      <w:r w:rsidRPr="001D2418">
        <w:rPr>
          <w:b/>
        </w:rPr>
        <w:fldChar w:fldCharType="begin"/>
      </w:r>
      <w:r w:rsidRPr="001D2418">
        <w:rPr>
          <w:b/>
        </w:rPr>
        <w:instrText xml:space="preserve"> REF _Ref533631685 \h </w:instrText>
      </w:r>
      <w:r>
        <w:rPr>
          <w:b/>
        </w:rPr>
        <w:instrText xml:space="preserve"> \* MERGEFORMAT </w:instrText>
      </w:r>
      <w:r w:rsidRPr="001D2418">
        <w:rPr>
          <w:b/>
        </w:rPr>
      </w:r>
      <w:r w:rsidRPr="001D2418">
        <w:rPr>
          <w:b/>
        </w:rPr>
        <w:fldChar w:fldCharType="separate"/>
      </w:r>
      <w:r w:rsidR="00B545DD" w:rsidRPr="00B545DD">
        <w:rPr>
          <w:rFonts w:cs="Calibri"/>
          <w:b/>
          <w:color w:val="000000"/>
          <w:szCs w:val="24"/>
        </w:rPr>
        <w:t xml:space="preserve">Figure </w:t>
      </w:r>
      <w:r w:rsidR="00B545DD" w:rsidRPr="00B545DD">
        <w:rPr>
          <w:rFonts w:cs="Calibri"/>
          <w:b/>
          <w:noProof/>
          <w:color w:val="000000"/>
          <w:szCs w:val="24"/>
        </w:rPr>
        <w:t>4.4</w:t>
      </w:r>
      <w:r w:rsidR="00B545DD" w:rsidRPr="00B545DD">
        <w:rPr>
          <w:rFonts w:cs="Calibri"/>
          <w:b/>
          <w:noProof/>
          <w:color w:val="000000"/>
          <w:szCs w:val="24"/>
        </w:rPr>
        <w:noBreakHyphen/>
        <w:t>4</w:t>
      </w:r>
      <w:r w:rsidRPr="001D2418">
        <w:rPr>
          <w:b/>
        </w:rPr>
        <w:fldChar w:fldCharType="end"/>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B545DD" w:rsidRPr="00B545DD">
        <w:rPr>
          <w:rFonts w:cs="Calibri"/>
          <w:b/>
          <w:color w:val="000000"/>
          <w:szCs w:val="24"/>
        </w:rPr>
        <w:t xml:space="preserve">Figure </w:t>
      </w:r>
      <w:r w:rsidR="00B545DD" w:rsidRPr="00B545DD">
        <w:rPr>
          <w:rFonts w:cs="Calibri"/>
          <w:b/>
          <w:noProof/>
          <w:color w:val="000000"/>
          <w:szCs w:val="24"/>
        </w:rPr>
        <w:t>4.4</w:t>
      </w:r>
      <w:r w:rsidR="00B545DD" w:rsidRPr="00B545DD">
        <w:rPr>
          <w:rFonts w:cs="Calibri"/>
          <w:b/>
          <w:noProof/>
          <w:color w:val="000000"/>
          <w:szCs w:val="24"/>
        </w:rPr>
        <w:noBreakHyphen/>
        <w:t>5</w:t>
      </w:r>
      <w:r w:rsidRPr="001D2418">
        <w:rPr>
          <w:b/>
        </w:rPr>
        <w:fldChar w:fldCharType="end"/>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B545DD" w:rsidRPr="00B545DD">
        <w:rPr>
          <w:rFonts w:cs="Calibri"/>
          <w:b/>
          <w:color w:val="000000"/>
          <w:szCs w:val="24"/>
        </w:rPr>
        <w:t xml:space="preserve">Figure </w:t>
      </w:r>
      <w:r w:rsidR="00B545DD" w:rsidRPr="00B545DD">
        <w:rPr>
          <w:rFonts w:cs="Calibri"/>
          <w:b/>
          <w:noProof/>
          <w:color w:val="000000"/>
          <w:szCs w:val="24"/>
        </w:rPr>
        <w:t>4.4</w:t>
      </w:r>
      <w:r w:rsidR="00B545DD" w:rsidRPr="00B545DD">
        <w:rPr>
          <w:rFonts w:cs="Calibri"/>
          <w:b/>
          <w:noProof/>
          <w:color w:val="000000"/>
          <w:szCs w:val="24"/>
        </w:rPr>
        <w:noBreakHyphen/>
        <w:t>3</w:t>
      </w:r>
      <w:r w:rsidRPr="001D2418">
        <w:rPr>
          <w:b/>
        </w:rPr>
        <w:fldChar w:fldCharType="end"/>
      </w:r>
      <w:r w:rsidRPr="00E82DD0">
        <w:t>.</w:t>
      </w:r>
      <w:r>
        <w:t xml:space="preserve"> La température moyenne au rotor obtenue avec le balourd 140 g.mm s’accroit de manière instable et celle obtenue avec le balourd 120g.mm s’est stabilisée au cours du temps.  Les courbes de la différence de la température à la surface du rotor </w:t>
      </w:r>
      <m:oMath>
        <m:r>
          <m:rPr>
            <m:sty m:val="p"/>
          </m:rPr>
          <w:rPr>
            <w:rFonts w:ascii="Cambria Math" w:hAnsi="Cambria Math"/>
          </w:rPr>
          <m:t>Δ</m:t>
        </m:r>
        <m:r>
          <w:rPr>
            <w:rFonts w:ascii="Cambria Math" w:hAnsi="Cambria Math"/>
          </w:rPr>
          <m:t>T</m:t>
        </m:r>
      </m:oMath>
      <w:r>
        <w:t xml:space="preserve"> suivent la même allure que celle des amplitudes de vibrations synchrones. La </w:t>
      </w:r>
      <m:oMath>
        <m:r>
          <m:rPr>
            <m:sty m:val="p"/>
          </m:rPr>
          <w:rPr>
            <w:rFonts w:ascii="Cambria Math" w:hAnsi="Cambria Math"/>
          </w:rPr>
          <m:t>Δ</m:t>
        </m:r>
        <m:r>
          <w:rPr>
            <w:rFonts w:ascii="Cambria Math" w:hAnsi="Cambria Math"/>
          </w:rPr>
          <m:t>T</m:t>
        </m:r>
      </m:oMath>
      <w:r>
        <w:t xml:space="preserve"> du balourd 120 g.mm tend vers 10 °C alors que celle obtenue avec le balourd 140 g.mm se diverge dans le temps et confirme le déclenchement de l’effet Morton instable.</w:t>
      </w: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04D41DFB" w:rsidR="00B431E6" w:rsidRDefault="00B431E6" w:rsidP="00B431E6">
      <w:pPr>
        <w:pStyle w:val="Lgende"/>
        <w:jc w:val="center"/>
        <w:rPr>
          <w:rFonts w:ascii="Calibri" w:hAnsi="Calibri" w:cs="Calibri"/>
          <w:i w:val="0"/>
          <w:iCs w:val="0"/>
          <w:color w:val="000000"/>
          <w:sz w:val="22"/>
          <w:szCs w:val="24"/>
        </w:rPr>
      </w:pPr>
      <w:bookmarkStart w:id="963" w:name="_Ref533631693"/>
      <w:r w:rsidRPr="0089339B">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3</w:t>
      </w:r>
      <w:r w:rsidR="00377B8F">
        <w:rPr>
          <w:rFonts w:ascii="Calibri" w:hAnsi="Calibri" w:cs="Calibri"/>
          <w:i w:val="0"/>
          <w:iCs w:val="0"/>
          <w:color w:val="000000"/>
          <w:sz w:val="22"/>
          <w:szCs w:val="24"/>
        </w:rPr>
        <w:fldChar w:fldCharType="end"/>
      </w:r>
      <w:bookmarkEnd w:id="963"/>
      <w:r>
        <w:rPr>
          <w:rFonts w:ascii="Calibri" w:hAnsi="Calibri" w:cs="Calibri"/>
          <w:i w:val="0"/>
          <w:iCs w:val="0"/>
          <w:color w:val="000000"/>
          <w:sz w:val="22"/>
          <w:szCs w:val="24"/>
        </w:rPr>
        <w:t> : Température moyenné à la surface du rotor dans le palier</w:t>
      </w:r>
    </w:p>
    <w:p w14:paraId="2F687AF5" w14:textId="77777777" w:rsidR="00B431E6" w:rsidRDefault="00B431E6" w:rsidP="00B431E6">
      <w:pPr>
        <w:jc w:val="center"/>
        <w:rPr>
          <w:lang w:eastAsia="zh-CN"/>
        </w:rPr>
      </w:pPr>
      <w:r>
        <w:rPr>
          <w:noProof/>
          <w:lang w:eastAsia="zh-CN"/>
        </w:rPr>
        <w:lastRenderedPageBreak/>
        <w:drawing>
          <wp:inline distT="0" distB="0" distL="0" distR="0" wp14:anchorId="2138FA09" wp14:editId="5B59C249">
            <wp:extent cx="5713410" cy="343337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0117" cy="3437406"/>
                    </a:xfrm>
                    <a:prstGeom prst="rect">
                      <a:avLst/>
                    </a:prstGeom>
                    <a:noFill/>
                  </pic:spPr>
                </pic:pic>
              </a:graphicData>
            </a:graphic>
          </wp:inline>
        </w:drawing>
      </w:r>
    </w:p>
    <w:p w14:paraId="5641E504" w14:textId="3CB51D6D" w:rsidR="00B431E6" w:rsidRDefault="00B431E6" w:rsidP="00B431E6">
      <w:pPr>
        <w:pStyle w:val="Lgende"/>
        <w:jc w:val="center"/>
        <w:rPr>
          <w:rFonts w:ascii="Calibri" w:hAnsi="Calibri" w:cs="Calibri"/>
          <w:i w:val="0"/>
          <w:iCs w:val="0"/>
          <w:color w:val="000000"/>
          <w:sz w:val="22"/>
          <w:szCs w:val="24"/>
        </w:rPr>
      </w:pPr>
      <w:bookmarkStart w:id="964" w:name="_Ref533631685"/>
      <w:r w:rsidRPr="0089339B">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w:t>
      </w:r>
      <w:r w:rsidR="00377B8F">
        <w:rPr>
          <w:rFonts w:ascii="Calibri" w:hAnsi="Calibri" w:cs="Calibri"/>
          <w:i w:val="0"/>
          <w:iCs w:val="0"/>
          <w:color w:val="000000"/>
          <w:sz w:val="22"/>
          <w:szCs w:val="24"/>
        </w:rPr>
        <w:fldChar w:fldCharType="end"/>
      </w:r>
      <w:bookmarkEnd w:id="964"/>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20C635D6" w:rsidR="00B431E6" w:rsidRDefault="00B431E6" w:rsidP="00B431E6">
      <w:pPr>
        <w:pStyle w:val="Lgende"/>
        <w:jc w:val="center"/>
        <w:rPr>
          <w:rFonts w:ascii="Calibri" w:hAnsi="Calibri" w:cs="Calibri"/>
          <w:i w:val="0"/>
          <w:iCs w:val="0"/>
          <w:color w:val="000000"/>
          <w:sz w:val="22"/>
          <w:szCs w:val="24"/>
        </w:rPr>
      </w:pPr>
      <w:bookmarkStart w:id="965" w:name="_Ref533631691"/>
      <w:r w:rsidRPr="0089339B">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5</w:t>
      </w:r>
      <w:r w:rsidR="00377B8F">
        <w:rPr>
          <w:rFonts w:ascii="Calibri" w:hAnsi="Calibri" w:cs="Calibri"/>
          <w:i w:val="0"/>
          <w:iCs w:val="0"/>
          <w:color w:val="000000"/>
          <w:sz w:val="22"/>
          <w:szCs w:val="24"/>
        </w:rPr>
        <w:fldChar w:fldCharType="end"/>
      </w:r>
      <w:bookmarkEnd w:id="965"/>
      <w:r>
        <w:rPr>
          <w:rFonts w:ascii="Calibri" w:hAnsi="Calibri" w:cs="Calibri"/>
          <w:i w:val="0"/>
          <w:iCs w:val="0"/>
          <w:color w:val="000000"/>
          <w:sz w:val="22"/>
          <w:szCs w:val="24"/>
        </w:rPr>
        <w:t> : Phase du point chaud dans la direction circonférentielle du rotor</w:t>
      </w:r>
    </w:p>
    <w:p w14:paraId="765C7FB2" w14:textId="05D5AFF4" w:rsidR="00B431E6" w:rsidRDefault="00104CAA" w:rsidP="00004B4E">
      <w:pPr>
        <w:spacing w:line="360" w:lineRule="auto"/>
        <w:rPr>
          <w:lang w:eastAsia="zh-CN"/>
        </w:rPr>
      </w:pPr>
      <w:r>
        <w:rPr>
          <w:lang w:eastAsia="zh-CN"/>
        </w:rPr>
        <w:t xml:space="preserve">Le changement de la phase du point chaud est lié avec le changement de phase de vibration. </w:t>
      </w:r>
      <w:r w:rsidR="00004B4E">
        <w:rPr>
          <w:lang w:eastAsia="zh-CN"/>
        </w:rPr>
        <w:t>Le déphasage du point chaud et du point haut reste toujours dans l’intervalle de 0, 60 degrés.</w:t>
      </w:r>
    </w:p>
    <w:p w14:paraId="559BCEBE" w14:textId="77777777" w:rsidR="00B431E6" w:rsidRDefault="00B431E6" w:rsidP="00B431E6">
      <w:pPr>
        <w:jc w:val="center"/>
        <w:rPr>
          <w:lang w:eastAsia="zh-CN"/>
        </w:rPr>
      </w:pPr>
      <w:r>
        <w:rPr>
          <w:noProof/>
          <w:lang w:eastAsia="zh-CN"/>
        </w:rPr>
        <w:lastRenderedPageBreak/>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0FBB5720" w:rsidR="00B431E6" w:rsidRDefault="00B431E6" w:rsidP="00B431E6">
      <w:pPr>
        <w:pStyle w:val="Lgende"/>
        <w:jc w:val="center"/>
        <w:rPr>
          <w:rFonts w:ascii="Calibri" w:hAnsi="Calibri" w:cs="Calibri"/>
          <w:i w:val="0"/>
          <w:iCs w:val="0"/>
          <w:color w:val="000000"/>
          <w:sz w:val="22"/>
          <w:szCs w:val="24"/>
        </w:rPr>
      </w:pPr>
      <w:bookmarkStart w:id="966" w:name="_Ref533631144"/>
      <w:r w:rsidRPr="0089339B">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4.4</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6</w:t>
      </w:r>
      <w:r w:rsidR="00377B8F">
        <w:rPr>
          <w:rFonts w:ascii="Calibri" w:hAnsi="Calibri" w:cs="Calibri"/>
          <w:i w:val="0"/>
          <w:iCs w:val="0"/>
          <w:color w:val="000000"/>
          <w:sz w:val="22"/>
          <w:szCs w:val="24"/>
        </w:rPr>
        <w:fldChar w:fldCharType="end"/>
      </w:r>
      <w:bookmarkEnd w:id="966"/>
      <w:r>
        <w:rPr>
          <w:rFonts w:ascii="Calibri" w:hAnsi="Calibri" w:cs="Calibri"/>
          <w:i w:val="0"/>
          <w:iCs w:val="0"/>
          <w:color w:val="000000"/>
          <w:sz w:val="22"/>
          <w:szCs w:val="24"/>
        </w:rPr>
        <w:t> : Déphasage du point chaud par rapport au point haut</w:t>
      </w:r>
    </w:p>
    <w:p w14:paraId="0C2373D2" w14:textId="77777777" w:rsidR="00B431E6" w:rsidRDefault="00B431E6" w:rsidP="00B431E6">
      <w:pPr>
        <w:rPr>
          <w:lang w:eastAsia="zh-CN"/>
        </w:rPr>
      </w:pPr>
    </w:p>
    <w:p w14:paraId="471F07E5" w14:textId="77777777" w:rsidR="00B431E6" w:rsidRDefault="00B431E6" w:rsidP="00B431E6">
      <w:pPr>
        <w:spacing w:line="360" w:lineRule="auto"/>
        <w:ind w:firstLine="708"/>
      </w:pPr>
      <w:r>
        <w:t>Malgré l’effet Morton instable mis en évidence avec le balourd 140 g.mm, les phénomènes de la vibration spirale et la vibration cyclique ne sont pas observé dans la simulation. L’origine de ces phénomènes devrait encore être clarifié et vérifié dans le futur.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967" w:name="_Toc535512936"/>
      <w:r>
        <w:t>Conclusion</w:t>
      </w:r>
      <w:bookmarkEnd w:id="967"/>
    </w:p>
    <w:p w14:paraId="510D729C" w14:textId="77777777" w:rsidR="00B431E6" w:rsidRDefault="00B431E6" w:rsidP="00B431E6">
      <w:pPr>
        <w:spacing w:line="360" w:lineRule="auto"/>
      </w:pPr>
    </w:p>
    <w:p w14:paraId="0BF29AEC" w14:textId="77777777" w:rsidR="00B431E6" w:rsidRDefault="00B431E6" w:rsidP="00B431E6">
      <w:pPr>
        <w:spacing w:line="360" w:lineRule="auto"/>
        <w:ind w:firstLine="708"/>
      </w:pPr>
      <w:r>
        <w:t>Ce chapitre a exposé le modèle complet de l’effet Morton et la stratégie du couplage entre les sous-modèles. Les simulations de l’effet Morton en régime transitoire ont été réalisées en se basant sur le BEM sous deux configurations de rotor. La comparaison des résultats numériques et expérimentaux obtenus sous la configuration du rotor 430 mm a pour but de valider le modèle complet de l’effet Morton, ainsi que ses sous-modèles. Grâce à la bonne cohérence des résultats sur le niveau de la vibration synchrone et le champ de température à la surface du rotor, les modèles numériques ont été validé. La validation autorise l’utilisation de ces outils numériques pour analyser la stabilité de l’effet Morton au chapitre 5.  Néanmoins, le rotor 430mm se comporte seulement avec l’effet Morton stable. Afin de reproduire l’effet Morton instable, la deuxième configuration du rotor 700mm ont été proposée. Le résultat numérique obtenu avec un balourd de 140 g.mm a réussi à reproduire l’effet Morton instable. Ce résultat est cohérent avec la prédiction de l’instabilité de l’effet Morton en utilisant la méthode détaillée dans le chapitre 5.</w:t>
      </w:r>
    </w:p>
    <w:p w14:paraId="76F9B210" w14:textId="77777777" w:rsidR="006F4286" w:rsidRDefault="006F4286" w:rsidP="006F4286">
      <w:pPr>
        <w:spacing w:line="360" w:lineRule="auto"/>
      </w:pPr>
    </w:p>
    <w:p w14:paraId="4AC449D1" w14:textId="0A41AC5B" w:rsidR="006F4286" w:rsidRDefault="006F4286" w:rsidP="006F4286">
      <w:pPr>
        <w:pStyle w:val="Titre1"/>
        <w:numPr>
          <w:ilvl w:val="0"/>
          <w:numId w:val="0"/>
        </w:numPr>
        <w:ind w:left="567" w:hanging="566"/>
        <w:jc w:val="left"/>
      </w:pPr>
      <w:bookmarkStart w:id="968" w:name="_Toc535512937"/>
      <w:r>
        <w:lastRenderedPageBreak/>
        <w:t xml:space="preserve">Chapitre 5 : </w:t>
      </w:r>
      <w:r>
        <w:br/>
        <w:t>Analyses de la stabilité</w:t>
      </w:r>
      <w:r w:rsidR="0055099E">
        <w:t xml:space="preserve"> de l’effet morton</w:t>
      </w:r>
      <w:bookmarkEnd w:id="968"/>
    </w:p>
    <w:p w14:paraId="6750AAFE" w14:textId="77777777" w:rsidR="006F4286" w:rsidRDefault="006F4286" w:rsidP="006F4286"/>
    <w:p w14:paraId="1CBCCAD6" w14:textId="77777777" w:rsidR="006F4286" w:rsidRDefault="006F4286" w:rsidP="006F4286"/>
    <w:p w14:paraId="5618F6C0" w14:textId="77777777" w:rsidR="002F7A9B" w:rsidRDefault="002F7A9B" w:rsidP="006F4286"/>
    <w:p w14:paraId="1A79D180" w14:textId="25698E85"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824AC4">
        <w:t xml:space="preserve">), le flux de chaleur 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CDEEF6A" w:rsidR="006F4286" w:rsidRDefault="006F4286" w:rsidP="006F4286">
      <w:pPr>
        <w:spacing w:line="360" w:lineRule="auto"/>
        <w:ind w:firstLine="708"/>
      </w:pPr>
      <w:r>
        <w:t xml:space="preserve">Dans ce chapitre, la méthode d’analyse de stabilité est appliquée au banc d’essais de l’effet Morton (BEM). Ses résultats permettent de vérifier et </w:t>
      </w:r>
      <w:r w:rsidR="00276E42">
        <w:t>d’</w:t>
      </w:r>
      <w:r>
        <w:t>expliquer les résultats de</w:t>
      </w:r>
      <w:r w:rsidR="00276E42">
        <w:t xml:space="preserve"> la</w:t>
      </w:r>
      <w:r>
        <w:t xml:space="preserve"> simulation numérique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706BB2">
      <w:pPr>
        <w:pStyle w:val="Paragraphedeliste"/>
        <w:keepNext/>
        <w:keepLines/>
        <w:numPr>
          <w:ilvl w:val="0"/>
          <w:numId w:val="14"/>
        </w:numPr>
        <w:tabs>
          <w:tab w:val="left" w:pos="567"/>
        </w:tabs>
        <w:spacing w:before="240"/>
        <w:contextualSpacing w:val="0"/>
        <w:jc w:val="both"/>
        <w:outlineLvl w:val="0"/>
        <w:rPr>
          <w:b/>
          <w:caps/>
          <w:vanish/>
          <w:sz w:val="40"/>
          <w:szCs w:val="24"/>
        </w:rPr>
      </w:pPr>
      <w:bookmarkStart w:id="969" w:name="_Toc534279506"/>
      <w:bookmarkStart w:id="970" w:name="_Toc534279604"/>
      <w:bookmarkStart w:id="971" w:name="_Toc534279682"/>
      <w:bookmarkStart w:id="972" w:name="_Toc534290978"/>
      <w:bookmarkStart w:id="973" w:name="_Toc534293260"/>
      <w:bookmarkStart w:id="974" w:name="_Toc534293544"/>
      <w:bookmarkStart w:id="975" w:name="_Toc534293622"/>
      <w:bookmarkStart w:id="976" w:name="_Toc534387921"/>
      <w:bookmarkStart w:id="977" w:name="_Toc534410892"/>
      <w:bookmarkStart w:id="978" w:name="_Toc534620806"/>
      <w:bookmarkStart w:id="979" w:name="_Toc534621292"/>
      <w:bookmarkStart w:id="980" w:name="_Toc534621397"/>
      <w:bookmarkStart w:id="981" w:name="_Toc534621504"/>
      <w:bookmarkStart w:id="982" w:name="_Toc534625163"/>
      <w:bookmarkStart w:id="983" w:name="_Toc534631463"/>
      <w:bookmarkStart w:id="984" w:name="_Toc534631563"/>
      <w:bookmarkStart w:id="985" w:name="_Toc534631916"/>
      <w:bookmarkStart w:id="986" w:name="_Toc534632149"/>
      <w:bookmarkStart w:id="987" w:name="_Toc534632361"/>
      <w:bookmarkStart w:id="988" w:name="_Toc534632483"/>
      <w:bookmarkStart w:id="989" w:name="_Toc534632582"/>
      <w:bookmarkStart w:id="990" w:name="_Toc534633875"/>
      <w:bookmarkStart w:id="991" w:name="_Toc534634219"/>
      <w:bookmarkStart w:id="992" w:name="_Toc534634623"/>
      <w:bookmarkStart w:id="993" w:name="_Toc534634998"/>
      <w:bookmarkStart w:id="994" w:name="_Toc534635098"/>
      <w:bookmarkStart w:id="995" w:name="_Toc534635198"/>
      <w:bookmarkStart w:id="996" w:name="_Toc534635298"/>
      <w:bookmarkStart w:id="997" w:name="_Toc534635398"/>
      <w:bookmarkStart w:id="998" w:name="_Toc534635519"/>
      <w:bookmarkStart w:id="999" w:name="_Toc534635618"/>
      <w:bookmarkStart w:id="1000" w:name="_Toc534636668"/>
      <w:bookmarkStart w:id="1001" w:name="_Toc534638296"/>
      <w:bookmarkStart w:id="1002" w:name="_Toc534638382"/>
      <w:bookmarkStart w:id="1003" w:name="_Toc534638749"/>
      <w:bookmarkStart w:id="1004" w:name="_Toc534640604"/>
      <w:bookmarkStart w:id="1005" w:name="_Toc534650414"/>
      <w:bookmarkStart w:id="1006" w:name="_Toc534707690"/>
      <w:bookmarkStart w:id="1007" w:name="_Toc534719995"/>
      <w:bookmarkStart w:id="1008" w:name="_Toc534720678"/>
      <w:bookmarkStart w:id="1009" w:name="_Toc534721450"/>
      <w:bookmarkStart w:id="1010" w:name="_Toc534723228"/>
      <w:bookmarkStart w:id="1011" w:name="_Toc534724140"/>
      <w:bookmarkStart w:id="1012" w:name="_Toc534724685"/>
      <w:bookmarkStart w:id="1013" w:name="_Toc534724989"/>
      <w:bookmarkStart w:id="1014" w:name="_Toc534725660"/>
      <w:bookmarkStart w:id="1015" w:name="_Toc534729743"/>
      <w:bookmarkStart w:id="1016" w:name="_Toc534792292"/>
      <w:bookmarkStart w:id="1017" w:name="_Toc534792941"/>
      <w:bookmarkStart w:id="1018" w:name="_Toc534793268"/>
      <w:bookmarkStart w:id="1019" w:name="_Toc534794026"/>
      <w:bookmarkStart w:id="1020" w:name="_Toc534794121"/>
      <w:bookmarkStart w:id="1021" w:name="_Toc534794218"/>
      <w:bookmarkStart w:id="1022" w:name="_Toc534796850"/>
      <w:bookmarkStart w:id="1023" w:name="_Toc534878106"/>
      <w:bookmarkStart w:id="1024" w:name="_Toc534878200"/>
      <w:bookmarkStart w:id="1025" w:name="_Toc534880538"/>
      <w:bookmarkStart w:id="1026" w:name="_Toc534895270"/>
      <w:bookmarkStart w:id="1027" w:name="_Toc534895987"/>
      <w:bookmarkStart w:id="1028" w:name="_Toc534896541"/>
      <w:bookmarkStart w:id="1029" w:name="_Toc534896934"/>
      <w:bookmarkStart w:id="1030" w:name="_Toc534983330"/>
      <w:bookmarkStart w:id="1031" w:name="_Toc534984864"/>
      <w:bookmarkStart w:id="1032" w:name="_Toc535242956"/>
      <w:bookmarkStart w:id="1033" w:name="_Toc535243308"/>
      <w:bookmarkStart w:id="1034" w:name="_Toc535245091"/>
      <w:bookmarkStart w:id="1035" w:name="_Toc535248215"/>
      <w:bookmarkStart w:id="1036" w:name="_Toc535248632"/>
      <w:bookmarkStart w:id="1037" w:name="_Toc535250111"/>
      <w:bookmarkStart w:id="1038" w:name="_Toc535251291"/>
      <w:bookmarkStart w:id="1039" w:name="_Toc535251832"/>
      <w:bookmarkStart w:id="1040" w:name="_Toc535252186"/>
      <w:bookmarkStart w:id="1041" w:name="_Toc535346254"/>
      <w:bookmarkStart w:id="1042" w:name="_Toc535418781"/>
      <w:bookmarkStart w:id="1043" w:name="_Ref531012649"/>
      <w:bookmarkStart w:id="1044" w:name="_Toc535505083"/>
      <w:bookmarkStart w:id="1045" w:name="_Toc535509403"/>
      <w:bookmarkStart w:id="1046" w:name="_Toc535510096"/>
      <w:bookmarkStart w:id="1047" w:name="_Toc535512849"/>
      <w:bookmarkStart w:id="1048" w:name="_Toc53551293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4"/>
      <w:bookmarkEnd w:id="1045"/>
      <w:bookmarkEnd w:id="1046"/>
      <w:bookmarkEnd w:id="1047"/>
      <w:bookmarkEnd w:id="1048"/>
    </w:p>
    <w:p w14:paraId="08013223" w14:textId="77777777" w:rsidR="00106910" w:rsidRPr="00106910" w:rsidRDefault="00106910" w:rsidP="00106910">
      <w:pPr>
        <w:pStyle w:val="Paragraphedeliste"/>
        <w:keepNext/>
        <w:keepLines/>
        <w:numPr>
          <w:ilvl w:val="0"/>
          <w:numId w:val="34"/>
        </w:numPr>
        <w:tabs>
          <w:tab w:val="left" w:pos="567"/>
        </w:tabs>
        <w:spacing w:before="240"/>
        <w:contextualSpacing w:val="0"/>
        <w:jc w:val="both"/>
        <w:outlineLvl w:val="0"/>
        <w:rPr>
          <w:b/>
          <w:caps/>
          <w:vanish/>
          <w:sz w:val="40"/>
          <w:szCs w:val="24"/>
        </w:rPr>
      </w:pPr>
      <w:bookmarkStart w:id="1049" w:name="_Toc534793269"/>
      <w:bookmarkStart w:id="1050" w:name="_Toc534794027"/>
      <w:bookmarkStart w:id="1051" w:name="_Toc534794122"/>
      <w:bookmarkStart w:id="1052" w:name="_Toc534794219"/>
      <w:bookmarkStart w:id="1053" w:name="_Toc534796851"/>
      <w:bookmarkStart w:id="1054" w:name="_Toc534878107"/>
      <w:bookmarkStart w:id="1055" w:name="_Toc534878201"/>
      <w:bookmarkStart w:id="1056" w:name="_Toc534880539"/>
      <w:bookmarkStart w:id="1057" w:name="_Toc534895271"/>
      <w:bookmarkStart w:id="1058" w:name="_Toc534895988"/>
      <w:bookmarkStart w:id="1059" w:name="_Toc534896542"/>
      <w:bookmarkStart w:id="1060" w:name="_Toc534896935"/>
      <w:bookmarkStart w:id="1061" w:name="_Toc534983331"/>
      <w:bookmarkStart w:id="1062" w:name="_Toc534984865"/>
      <w:bookmarkStart w:id="1063" w:name="_Toc535242957"/>
      <w:bookmarkStart w:id="1064" w:name="_Toc535243309"/>
      <w:bookmarkStart w:id="1065" w:name="_Toc535245092"/>
      <w:bookmarkStart w:id="1066" w:name="_Toc535248216"/>
      <w:bookmarkStart w:id="1067" w:name="_Toc535248633"/>
      <w:bookmarkStart w:id="1068" w:name="_Toc535250112"/>
      <w:bookmarkStart w:id="1069" w:name="_Toc535251292"/>
      <w:bookmarkStart w:id="1070" w:name="_Toc535251833"/>
      <w:bookmarkStart w:id="1071" w:name="_Toc535252187"/>
      <w:bookmarkStart w:id="1072" w:name="_Toc535346255"/>
      <w:bookmarkStart w:id="1073" w:name="_Toc535418782"/>
      <w:bookmarkStart w:id="1074" w:name="_Toc535505084"/>
      <w:bookmarkStart w:id="1075" w:name="_Toc535509404"/>
      <w:bookmarkStart w:id="1076" w:name="_Toc535510097"/>
      <w:bookmarkStart w:id="1077" w:name="_Toc535512850"/>
      <w:bookmarkStart w:id="1078" w:name="_Toc535512939"/>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14:paraId="58616707" w14:textId="31864B3D" w:rsidR="006F4286" w:rsidRDefault="006F4286" w:rsidP="00106910">
      <w:pPr>
        <w:pStyle w:val="Titre2"/>
        <w:ind w:left="709"/>
      </w:pPr>
      <w:bookmarkStart w:id="1079" w:name="_Toc535512940"/>
      <w:r>
        <w:t xml:space="preserve">Méthode d’analyse de la </w:t>
      </w:r>
      <w:bookmarkEnd w:id="1043"/>
      <w:r>
        <w:t>stabilité</w:t>
      </w:r>
      <w:bookmarkEnd w:id="1079"/>
    </w:p>
    <w:p w14:paraId="2BBA5461" w14:textId="31E76655" w:rsidR="006F4286" w:rsidRDefault="006F4286" w:rsidP="003E5A42">
      <w:pPr>
        <w:spacing w:before="240" w:after="120" w:line="360" w:lineRule="auto"/>
        <w:ind w:firstLine="709"/>
      </w:pPr>
      <w:commentRangeStart w:id="1080"/>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B545DD">
        <w:rPr>
          <w:b/>
        </w:rPr>
        <w:t>[18]</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exprimés sous forme</w:t>
      </w:r>
      <w:r w:rsidR="00770416" w:rsidRPr="0089536A">
        <w:rPr>
          <w:highlight w:val="yellow"/>
        </w:rPr>
        <w:t xml:space="preserve"> du nombre complexe ou sous forme</w:t>
      </w:r>
      <w:r w:rsidRPr="0089536A">
        <w:rPr>
          <w:highlight w:val="yellow"/>
        </w:rPr>
        <w:t xml:space="preserve"> matricielle comme décrite </w:t>
      </w:r>
      <w:r w:rsidR="004E2655" w:rsidRPr="0089536A">
        <w:rPr>
          <w:highlight w:val="yellow"/>
        </w:rPr>
        <w:t>ci-dessous</w:t>
      </w:r>
      <w:r w:rsidRPr="0089536A">
        <w:rPr>
          <w:highlight w:val="yellow"/>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706BB2">
            <w:pPr>
              <w:pStyle w:val="Paragraphedeliste"/>
              <w:numPr>
                <w:ilvl w:val="0"/>
                <w:numId w:val="18"/>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081" w:name="_Ref530477488"/>
          </w:p>
          <w:p w14:paraId="16525873" w14:textId="55AFA37A"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081"/>
          </w:p>
        </w:tc>
      </w:tr>
    </w:tbl>
    <w:p w14:paraId="6090D477" w14:textId="64D945D4" w:rsidR="006F4286" w:rsidRDefault="006F4286" w:rsidP="003E5A42">
      <w:pPr>
        <w:spacing w:before="120" w:after="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B658D0"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3E5A42">
      <w:pPr>
        <w:spacing w:before="120" w:after="12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080"/>
      <w:r w:rsidR="004C0C02">
        <w:rPr>
          <w:rStyle w:val="Marquedecommentaire"/>
        </w:rPr>
        <w:commentReference w:id="1080"/>
      </w:r>
    </w:p>
    <w:p w14:paraId="5E3426F2" w14:textId="77777777" w:rsidR="006F4286" w:rsidRDefault="006F4286" w:rsidP="00C51F86">
      <w:pPr>
        <w:pStyle w:val="Titre3"/>
        <w:ind w:left="709"/>
      </w:pPr>
      <w:bookmarkStart w:id="1082" w:name="_Toc535512941"/>
      <w:r>
        <w:lastRenderedPageBreak/>
        <w:t>Coefficients d’influence de l’effet Morton</w:t>
      </w:r>
      <w:bookmarkEnd w:id="1082"/>
    </w:p>
    <w:p w14:paraId="11C6EB75" w14:textId="77777777" w:rsidR="006F4286" w:rsidRPr="005C664F" w:rsidRDefault="006F4286" w:rsidP="006F4286"/>
    <w:p w14:paraId="17439D4E" w14:textId="77777777" w:rsidR="006F4286" w:rsidRDefault="006F4286" w:rsidP="00706BB2">
      <w:pPr>
        <w:pStyle w:val="Paragraphedeliste"/>
        <w:numPr>
          <w:ilvl w:val="0"/>
          <w:numId w:val="26"/>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1E79BA1" w14:textId="554254D1" w:rsidR="008177E7" w:rsidRDefault="008177E7" w:rsidP="008177E7">
      <w:pPr>
        <w:spacing w:before="240" w:after="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706BB2">
      <w:pPr>
        <w:pStyle w:val="Paragraphedeliste"/>
        <w:numPr>
          <w:ilvl w:val="0"/>
          <w:numId w:val="27"/>
        </w:numPr>
      </w:pPr>
      <w:r>
        <w:t xml:space="preserve">Coefficient d’influence </w:t>
      </w:r>
      <m:oMath>
        <m:r>
          <m:rPr>
            <m:sty m:val="bi"/>
          </m:rPr>
          <w:rPr>
            <w:rFonts w:ascii="Cambria Math" w:hAnsi="Cambria Math"/>
          </w:rPr>
          <m:t>B</m:t>
        </m:r>
      </m:oMath>
    </w:p>
    <w:p w14:paraId="51303A34" w14:textId="1E8F2979" w:rsidR="008177E7" w:rsidRDefault="008177E7" w:rsidP="008040A0">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entre le point chaud et le point froid à la surface du rotor au droit du palier et le niveau vibratoire du rotor (toujours au droit du palier). Cette hypothèse est généralement vérifiée en pratique </w:t>
      </w:r>
      <w:r w:rsidRPr="009A556F">
        <w:rPr>
          <w:rFonts w:eastAsiaTheme="minorEastAsia" w:cs="Calibri"/>
        </w:rPr>
        <w:t>(</w:t>
      </w:r>
      <w:r w:rsidR="009A556F" w:rsidRPr="009A556F">
        <w:rPr>
          <w:rFonts w:eastAsiaTheme="minorEastAsia" w:cs="Calibri"/>
          <w:b/>
        </w:rPr>
        <w:fldChar w:fldCharType="begin"/>
      </w:r>
      <w:r w:rsidR="009A556F" w:rsidRPr="009A556F">
        <w:rPr>
          <w:rFonts w:eastAsiaTheme="minorEastAsia" w:cs="Calibri"/>
          <w:b/>
        </w:rPr>
        <w:instrText xml:space="preserve"> REF _Ref535500759 \r \h </w:instrText>
      </w:r>
      <w:r w:rsidR="009A556F" w:rsidRPr="009A556F">
        <w:rPr>
          <w:rFonts w:eastAsiaTheme="minorEastAsia" w:cs="Calibri"/>
          <w:b/>
        </w:rPr>
      </w:r>
      <w:r w:rsidR="009A556F" w:rsidRPr="009A556F">
        <w:rPr>
          <w:rFonts w:eastAsiaTheme="minorEastAsia" w:cs="Calibri"/>
          <w:b/>
        </w:rPr>
        <w:instrText xml:space="preserve"> \* MERGEFORMAT </w:instrText>
      </w:r>
      <w:r w:rsidR="009A556F" w:rsidRPr="009A556F">
        <w:rPr>
          <w:rFonts w:eastAsiaTheme="minorEastAsia" w:cs="Calibri"/>
          <w:b/>
        </w:rPr>
        <w:fldChar w:fldCharType="separate"/>
      </w:r>
      <w:r w:rsidR="00B545DD">
        <w:rPr>
          <w:rFonts w:eastAsiaTheme="minorEastAsia" w:cs="Calibri"/>
          <w:b/>
        </w:rPr>
        <w:t>[17]</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w:instrText>
      </w:r>
      <w:r w:rsidR="009A556F" w:rsidRPr="009A556F">
        <w:rPr>
          <w:rFonts w:eastAsiaTheme="minorEastAsia" w:cs="Calibri"/>
          <w:b/>
        </w:rPr>
      </w:r>
      <w:r w:rsidR="009A556F" w:rsidRPr="009A556F">
        <w:rPr>
          <w:rFonts w:eastAsiaTheme="minorEastAsia" w:cs="Calibri"/>
          <w:b/>
        </w:rPr>
        <w:instrText xml:space="preserve"> \* MERGEFORMAT </w:instrText>
      </w:r>
      <w:r w:rsidR="009A556F" w:rsidRPr="009A556F">
        <w:rPr>
          <w:rFonts w:eastAsiaTheme="minorEastAsia" w:cs="Calibri"/>
          <w:b/>
        </w:rPr>
        <w:fldChar w:fldCharType="separate"/>
      </w:r>
      <w:r w:rsidR="00B545DD">
        <w:rPr>
          <w:rFonts w:eastAsiaTheme="minorEastAsia" w:cs="Calibri"/>
          <w:b/>
        </w:rPr>
        <w:t>[26]</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t xml:space="preserve"> qui relie le différentiel de température stabilisé à la surface du rotor 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975DCB"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r w:rsidRPr="00822191">
              <w:rPr>
                <w:rFonts w:ascii="Times New Roman" w:eastAsia="Times New Roman" w:hAnsi="Times New Roman"/>
                <w:b/>
                <w:iCs w:val="0"/>
                <w:color w:val="auto"/>
                <w:sz w:val="22"/>
                <w:szCs w:val="22"/>
                <w:lang w:eastAsia="fr-FR"/>
              </w:rPr>
              <w:t xml:space="preserve"> </w:t>
            </w:r>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706BB2">
      <w:pPr>
        <w:pStyle w:val="Paragraphedeliste"/>
        <w:numPr>
          <w:ilvl w:val="0"/>
          <w:numId w:val="28"/>
        </w:numPr>
      </w:pPr>
      <w:r w:rsidRPr="7DF59C87">
        <w:t xml:space="preserve">Coefficient d’influence </w:t>
      </w:r>
      <m:oMath>
        <m:r>
          <m:rPr>
            <m:sty m:val="bi"/>
          </m:rPr>
          <w:rPr>
            <w:rFonts w:ascii="Cambria Math" w:hAnsi="Cambria Math"/>
          </w:rPr>
          <m:t>C</m:t>
        </m:r>
      </m:oMath>
    </w:p>
    <w:p w14:paraId="77CE8D68" w14:textId="1C294CDB"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 à la surface du rotor au droit du palier </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eastAsia="fr-FR"/>
              </w:rPr>
            </w:pPr>
            <w:bookmarkStart w:id="1083" w:name="_Ref518574219"/>
            <w:r w:rsidRPr="00B70EB0">
              <w:rPr>
                <w:rFonts w:ascii="Times New Roman" w:eastAsia="Times New Roman" w:hAnsi="Times New Roman"/>
                <w:b/>
                <w:iCs w:val="0"/>
                <w:color w:val="auto"/>
                <w:sz w:val="22"/>
                <w:szCs w:val="22"/>
                <w:lang w:eastAsia="fr-FR"/>
              </w:rPr>
              <w:t xml:space="preserve"> </w:t>
            </w:r>
            <w:bookmarkEnd w:id="1083"/>
          </w:p>
        </w:tc>
      </w:tr>
    </w:tbl>
    <w:p w14:paraId="1E828A01" w14:textId="503E6281" w:rsidR="006F4286" w:rsidRDefault="006F4286" w:rsidP="00975DCB">
      <w:pPr>
        <w:spacing w:before="120" w:after="120" w:line="360" w:lineRule="auto"/>
      </w:pPr>
      <w:r>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w:lastRenderedPageBreak/>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44ED4B34"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B545DD">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B658D0"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m:t>
                </m:r>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m:t>
                </m:r>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706BB2">
            <w:pPr>
              <w:pStyle w:val="Lgende"/>
              <w:keepNext/>
              <w:numPr>
                <w:ilvl w:val="1"/>
                <w:numId w:val="25"/>
              </w:numPr>
              <w:spacing w:before="120" w:after="120" w:line="360" w:lineRule="auto"/>
              <w:jc w:val="both"/>
              <w:rPr>
                <w:rFonts w:ascii="Times New Roman" w:eastAsia="Times New Roman" w:hAnsi="Times New Roman"/>
                <w:b/>
                <w:iCs w:val="0"/>
                <w:color w:val="auto"/>
                <w:sz w:val="22"/>
                <w:szCs w:val="22"/>
                <w:lang w:val="en-US" w:eastAsia="fr-FR"/>
              </w:rPr>
            </w:pPr>
            <w:bookmarkStart w:id="1084" w:name="_Ref534201420"/>
            <w:r>
              <w:rPr>
                <w:rFonts w:ascii="Times New Roman" w:eastAsia="Times New Roman" w:hAnsi="Times New Roman"/>
                <w:b/>
                <w:iCs w:val="0"/>
                <w:color w:val="auto"/>
                <w:sz w:val="22"/>
                <w:szCs w:val="22"/>
                <w:lang w:val="en-US" w:eastAsia="fr-FR"/>
              </w:rPr>
              <w:t xml:space="preserve"> </w:t>
            </w:r>
            <w:bookmarkEnd w:id="1084"/>
          </w:p>
        </w:tc>
      </w:tr>
    </w:tbl>
    <w:p w14:paraId="00974CFA" w14:textId="58F2A63C" w:rsidR="006F4286" w:rsidRPr="00FA40FE" w:rsidRDefault="006F4286" w:rsidP="006F4286">
      <w:pPr>
        <w:pStyle w:val="Titre3"/>
        <w:spacing w:before="240" w:after="240"/>
        <w:ind w:left="709"/>
      </w:pPr>
      <w:bookmarkStart w:id="1085" w:name="_Toc535512942"/>
      <w:r>
        <w:t>Critère de stabilité</w:t>
      </w:r>
      <w:bookmarkEnd w:id="1085"/>
    </w:p>
    <w:p w14:paraId="4770D163" w14:textId="50672767" w:rsidR="006F4286" w:rsidRDefault="006F4286" w:rsidP="006F4286">
      <w:pPr>
        <w:spacing w:line="360" w:lineRule="auto"/>
        <w:ind w:firstLine="708"/>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B545DD">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706BB2">
            <w:pPr>
              <w:numPr>
                <w:ilvl w:val="1"/>
                <w:numId w:val="18"/>
              </w:numPr>
              <w:overflowPunct/>
              <w:autoSpaceDE/>
              <w:autoSpaceDN/>
              <w:adjustRightInd/>
              <w:spacing w:before="120" w:after="120"/>
              <w:jc w:val="left"/>
              <w:textAlignment w:val="auto"/>
              <w:rPr>
                <w:rFonts w:ascii="Times New Roman" w:eastAsiaTheme="minorEastAsia" w:hAnsi="Times New Roman"/>
                <w:b/>
                <w:i/>
              </w:rPr>
            </w:pPr>
            <w:bookmarkStart w:id="1086" w:name="_Ref530059670"/>
            <w:r w:rsidRPr="00E03861">
              <w:rPr>
                <w:rFonts w:ascii="Times New Roman" w:eastAsiaTheme="minorEastAsia" w:hAnsi="Times New Roman"/>
                <w:b/>
                <w:i/>
              </w:rPr>
              <w:t xml:space="preserve"> </w:t>
            </w:r>
            <w:bookmarkEnd w:id="1086"/>
          </w:p>
        </w:tc>
      </w:tr>
    </w:tbl>
    <w:p w14:paraId="4B5C0375" w14:textId="4E6CD368" w:rsidR="008B49C3" w:rsidRDefault="008B49C3" w:rsidP="008B49C3">
      <w:pPr>
        <w:spacing w:before="120" w:line="360" w:lineRule="auto"/>
        <w:rPr>
          <w:rFonts w:eastAsiaTheme="minorEastAsia"/>
          <w:lang w:eastAsia="zh-CN"/>
        </w:rPr>
      </w:pPr>
      <w:r>
        <w:rPr>
          <w:rFonts w:eastAsiaTheme="minorEastAsia"/>
          <w:lang w:eastAsia="zh-CN"/>
        </w:rPr>
        <w:t xml:space="preserve">avec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p>
    <w:p w14:paraId="7A8FF3FB" w14:textId="1EB52CB4" w:rsidR="006F4286" w:rsidRDefault="006F4286" w:rsidP="006F4286">
      <w:pPr>
        <w:spacing w:before="120" w:line="360" w:lineRule="auto"/>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B545DD">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B545DD">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B545DD">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9B833BC" w:rsidR="006F4286" w:rsidRPr="00E03861" w:rsidRDefault="008B49C3" w:rsidP="008B49C3">
            <w:pPr>
              <w:spacing w:before="120" w:line="360" w:lineRule="auto"/>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087" w:name="_Ref530060431"/>
            <w:r w:rsidRPr="00E03861">
              <w:rPr>
                <w:rFonts w:ascii="Times New Roman" w:eastAsiaTheme="minorEastAsia" w:hAnsi="Times New Roman"/>
                <w:b/>
                <w:i/>
              </w:rPr>
              <w:t xml:space="preserve"> </w:t>
            </w:r>
            <w:bookmarkEnd w:id="1087"/>
          </w:p>
        </w:tc>
      </w:tr>
    </w:tbl>
    <w:p w14:paraId="42DBB112" w14:textId="31A102BC" w:rsidR="008B49C3" w:rsidRDefault="008B49C3" w:rsidP="008B49C3">
      <w:pPr>
        <w:spacing w:before="120" w:after="12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B545DD">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60CBBF0" w14:textId="4F7AD700"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w:lastRenderedPageBreak/>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706BB2">
            <w:pPr>
              <w:numPr>
                <w:ilvl w:val="1"/>
                <w:numId w:val="18"/>
              </w:numPr>
              <w:overflowPunct/>
              <w:autoSpaceDE/>
              <w:autoSpaceDN/>
              <w:adjustRightInd/>
              <w:spacing w:before="120" w:after="120" w:line="360" w:lineRule="auto"/>
              <w:jc w:val="left"/>
              <w:textAlignment w:val="auto"/>
              <w:rPr>
                <w:rFonts w:ascii="Times New Roman" w:eastAsiaTheme="minorEastAsia" w:hAnsi="Times New Roman"/>
                <w:b/>
                <w:i/>
              </w:rPr>
            </w:pPr>
            <w:bookmarkStart w:id="1088" w:name="_Ref531096466"/>
            <w:r w:rsidRPr="00E03861">
              <w:rPr>
                <w:rFonts w:ascii="Times New Roman" w:eastAsiaTheme="minorEastAsia" w:hAnsi="Times New Roman"/>
                <w:b/>
                <w:i/>
              </w:rPr>
              <w:t xml:space="preserve"> </w:t>
            </w:r>
            <w:bookmarkEnd w:id="1088"/>
          </w:p>
        </w:tc>
      </w:tr>
    </w:tbl>
    <w:p w14:paraId="081BAD3E" w14:textId="52AB4BA6"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B545DD">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0B6B73B6"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089" w:name="_Toc535512943"/>
      <w:r>
        <w:t>Approche Lorenz et Murphy</w:t>
      </w:r>
      <w:bookmarkEnd w:id="1089"/>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706BB2">
      <w:pPr>
        <w:pStyle w:val="Paragraphedeliste"/>
        <w:numPr>
          <w:ilvl w:val="0"/>
          <w:numId w:val="19"/>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5E01C3">
      <w:pPr>
        <w:pStyle w:val="Paragraphedeliste"/>
        <w:numPr>
          <w:ilvl w:val="0"/>
          <w:numId w:val="19"/>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706BB2">
      <w:pPr>
        <w:pStyle w:val="Paragraphedeliste"/>
        <w:numPr>
          <w:ilvl w:val="0"/>
          <w:numId w:val="19"/>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77777777" w:rsidR="005E01C3" w:rsidRDefault="005E01C3" w:rsidP="005E01C3">
      <w:pPr>
        <w:pStyle w:val="Paragraphedeliste"/>
        <w:numPr>
          <w:ilvl w:val="0"/>
          <w:numId w:val="19"/>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B545DD">
        <w:rPr>
          <w:b/>
        </w:rPr>
        <w:t>[18]</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w:t>
      </w:r>
      <w:r>
        <w:lastRenderedPageBreak/>
        <w:t>chacune des positions imposées le long de l’orbite afin d’obtenir la température de chaque point de la surface du rotor.</w:t>
      </w:r>
    </w:p>
    <w:p w14:paraId="4981D148" w14:textId="77777777" w:rsidR="005E01C3" w:rsidRDefault="005E01C3" w:rsidP="005E01C3">
      <w:pPr>
        <w:pStyle w:val="Paragraphedeliste"/>
        <w:numPr>
          <w:ilvl w:val="0"/>
          <w:numId w:val="19"/>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5E01C3">
      <w:pPr>
        <w:pStyle w:val="Paragraphedeliste"/>
        <w:numPr>
          <w:ilvl w:val="0"/>
          <w:numId w:val="19"/>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35025FA9" w:rsidR="006F4286" w:rsidRDefault="006F4286" w:rsidP="00706BB2">
      <w:pPr>
        <w:pStyle w:val="Paragraphedeliste"/>
        <w:numPr>
          <w:ilvl w:val="0"/>
          <w:numId w:val="19"/>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B545DD">
        <w:rPr>
          <w:b/>
        </w:rPr>
        <w:t>[18]</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89D7968"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5E2DED">
        <w:rPr>
          <w:b/>
        </w:rPr>
        <w:t xml:space="preserve"> Eq.5-4</w:t>
      </w:r>
      <w:r w:rsidR="005E2DED">
        <w:t xml:space="preserve">.  </w:t>
      </w:r>
      <w:r>
        <w:t xml:space="preserve">.  </w:t>
      </w:r>
    </w:p>
    <w:p w14:paraId="3D2CA217" w14:textId="4C7D8B4C" w:rsidR="006F4286" w:rsidRDefault="006F4286" w:rsidP="00706BB2">
      <w:pPr>
        <w:pStyle w:val="Paragraphedeliste"/>
        <w:numPr>
          <w:ilvl w:val="0"/>
          <w:numId w:val="19"/>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12E3ADF5" w:rsidR="006F4286" w:rsidRDefault="006F4286" w:rsidP="00E47E95">
      <w:pPr>
        <w:pStyle w:val="Paragraphedeliste"/>
        <w:numPr>
          <w:ilvl w:val="0"/>
          <w:numId w:val="19"/>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B545DD">
        <w:rPr>
          <w:b/>
        </w:rPr>
        <w:t>[18]</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706BB2">
            <w:pPr>
              <w:pStyle w:val="Lgende"/>
              <w:keepNext/>
              <w:numPr>
                <w:ilvl w:val="1"/>
                <w:numId w:val="18"/>
              </w:numPr>
              <w:spacing w:before="120" w:after="120" w:line="360" w:lineRule="auto"/>
              <w:jc w:val="both"/>
              <w:rPr>
                <w:rFonts w:ascii="Times New Roman" w:eastAsia="Times New Roman" w:hAnsi="Times New Roman"/>
                <w:b/>
                <w:iCs w:val="0"/>
                <w:color w:val="auto"/>
                <w:sz w:val="22"/>
                <w:szCs w:val="22"/>
                <w:lang w:eastAsia="fr-FR"/>
              </w:rPr>
            </w:pPr>
            <w:bookmarkStart w:id="1090" w:name="_Ref518572565"/>
            <w:r w:rsidRPr="008C024E">
              <w:rPr>
                <w:rFonts w:ascii="Times New Roman" w:eastAsia="Times New Roman" w:hAnsi="Times New Roman"/>
                <w:b/>
                <w:iCs w:val="0"/>
                <w:color w:val="auto"/>
                <w:sz w:val="22"/>
                <w:szCs w:val="22"/>
                <w:lang w:eastAsia="fr-FR"/>
              </w:rPr>
              <w:t xml:space="preserve"> </w:t>
            </w:r>
            <w:bookmarkEnd w:id="1090"/>
          </w:p>
        </w:tc>
      </w:tr>
    </w:tbl>
    <w:p w14:paraId="6DF86F7E" w14:textId="4D0E4D1C" w:rsidR="006F4286" w:rsidRDefault="006F4286" w:rsidP="00E47E95">
      <w:pPr>
        <w:pStyle w:val="Paragraphedeliste"/>
        <w:numPr>
          <w:ilvl w:val="0"/>
          <w:numId w:val="19"/>
        </w:numPr>
        <w:spacing w:before="120" w:after="120" w:line="360" w:lineRule="auto"/>
        <w:ind w:left="714" w:hanging="357"/>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B545DD">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706BB2">
      <w:pPr>
        <w:pStyle w:val="Paragraphedeliste"/>
        <w:numPr>
          <w:ilvl w:val="0"/>
          <w:numId w:val="28"/>
        </w:numPr>
        <w:spacing w:line="360" w:lineRule="auto"/>
        <w:jc w:val="both"/>
      </w:pPr>
      <w:r>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706BB2">
      <w:pPr>
        <w:pStyle w:val="Paragraphedeliste"/>
        <w:numPr>
          <w:ilvl w:val="0"/>
          <w:numId w:val="28"/>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706BB2">
      <w:pPr>
        <w:pStyle w:val="Paragraphedeliste"/>
        <w:numPr>
          <w:ilvl w:val="0"/>
          <w:numId w:val="28"/>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7E6C68">
      <w:pPr>
        <w:spacing w:line="360" w:lineRule="auto"/>
      </w:pPr>
      <w:r>
        <w:lastRenderedPageBreak/>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091" w:name="_Toc535512944"/>
      <w:r>
        <w:t>Approche analytique améliorée</w:t>
      </w:r>
      <w:bookmarkEnd w:id="1091"/>
    </w:p>
    <w:p w14:paraId="0A65639D" w14:textId="1650353B"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9A6C2B">
      <w:pPr>
        <w:pStyle w:val="Paragraphedeliste"/>
        <w:numPr>
          <w:ilvl w:val="0"/>
          <w:numId w:val="21"/>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9A6C2B">
      <w:pPr>
        <w:pStyle w:val="Paragraphedeliste"/>
        <w:numPr>
          <w:ilvl w:val="0"/>
          <w:numId w:val="21"/>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005C1741" w:rsidR="00122040" w:rsidRDefault="00122040" w:rsidP="00122040">
      <w:pPr>
        <w:pStyle w:val="Paragraphedeliste"/>
        <w:numPr>
          <w:ilvl w:val="0"/>
          <w:numId w:val="21"/>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sidRPr="00122040">
        <w:rPr>
          <w:b/>
        </w:rPr>
      </w:r>
      <w:r>
        <w:rPr>
          <w:b/>
        </w:rPr>
        <w:instrText xml:space="preserve"> \* MERGEFORMAT </w:instrText>
      </w:r>
      <w:r w:rsidRPr="00122040">
        <w:rPr>
          <w:b/>
        </w:rPr>
        <w:fldChar w:fldCharType="separate"/>
      </w:r>
      <w:r w:rsidR="00B545DD">
        <w:rPr>
          <w:b/>
        </w:rPr>
        <w:t>[18]</w:t>
      </w:r>
      <w:r w:rsidRPr="00122040">
        <w:rPr>
          <w:b/>
        </w:rPr>
        <w:fldChar w:fldCharType="end"/>
      </w:r>
      <w:r>
        <w:t>.</w:t>
      </w:r>
    </w:p>
    <w:p w14:paraId="4F645315" w14:textId="68F390B3" w:rsidR="006F4286" w:rsidRDefault="006F4286" w:rsidP="008D293D">
      <w:pPr>
        <w:spacing w:line="360" w:lineRule="auto"/>
      </w:pPr>
      <w:r>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B545DD" w:rsidRPr="00B545DD">
        <w:rPr>
          <w:b/>
          <w:iCs/>
        </w:rPr>
        <w:t xml:space="preserve">Tableau </w:t>
      </w:r>
      <w:r w:rsidR="00B545DD" w:rsidRPr="00B545DD">
        <w:rPr>
          <w:b/>
          <w:iCs/>
          <w:noProof/>
        </w:rPr>
        <w:t>5.1</w:t>
      </w:r>
      <w:r w:rsidR="00B545DD" w:rsidRPr="00B545DD">
        <w:rPr>
          <w:b/>
          <w:iCs/>
          <w:noProof/>
        </w:rPr>
        <w:noBreakHyphen/>
        <w:t>1</w:t>
      </w:r>
      <w:r w:rsidRPr="00B02552">
        <w:rPr>
          <w:b/>
        </w:rPr>
        <w:fldChar w:fldCharType="end"/>
      </w:r>
      <w:r>
        <w:t xml:space="preserve">. </w:t>
      </w:r>
    </w:p>
    <w:p w14:paraId="56D42199" w14:textId="68AFB997"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092" w:name="_Ref531204113"/>
      <w:r w:rsidRPr="00C61161">
        <w:rPr>
          <w:rFonts w:ascii="Calibri" w:eastAsia="Times New Roman" w:hAnsi="Calibri" w:cs="Times New Roman"/>
          <w:i w:val="0"/>
          <w:iCs w:val="0"/>
          <w:color w:val="auto"/>
          <w:sz w:val="22"/>
          <w:szCs w:val="20"/>
          <w:lang w:eastAsia="fr-FR"/>
        </w:rPr>
        <w:t xml:space="preserve">Tableau </w:t>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STYLEREF 2 \s </w:instrText>
      </w:r>
      <w:r w:rsidR="009521A5">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5.1</w:t>
      </w:r>
      <w:r w:rsidR="009521A5">
        <w:rPr>
          <w:rFonts w:ascii="Calibri" w:eastAsia="Times New Roman" w:hAnsi="Calibri" w:cs="Times New Roman"/>
          <w:i w:val="0"/>
          <w:iCs w:val="0"/>
          <w:color w:val="auto"/>
          <w:sz w:val="22"/>
          <w:szCs w:val="20"/>
          <w:lang w:eastAsia="fr-FR"/>
        </w:rPr>
        <w:fldChar w:fldCharType="end"/>
      </w:r>
      <w:r w:rsidR="009521A5">
        <w:rPr>
          <w:rFonts w:ascii="Calibri" w:eastAsia="Times New Roman" w:hAnsi="Calibri" w:cs="Times New Roman"/>
          <w:i w:val="0"/>
          <w:iCs w:val="0"/>
          <w:color w:val="auto"/>
          <w:sz w:val="22"/>
          <w:szCs w:val="20"/>
          <w:lang w:eastAsia="fr-FR"/>
        </w:rPr>
        <w:noBreakHyphen/>
      </w:r>
      <w:r w:rsidR="009521A5">
        <w:rPr>
          <w:rFonts w:ascii="Calibri" w:eastAsia="Times New Roman" w:hAnsi="Calibri" w:cs="Times New Roman"/>
          <w:i w:val="0"/>
          <w:iCs w:val="0"/>
          <w:color w:val="auto"/>
          <w:sz w:val="22"/>
          <w:szCs w:val="20"/>
          <w:lang w:eastAsia="fr-FR"/>
        </w:rPr>
        <w:fldChar w:fldCharType="begin"/>
      </w:r>
      <w:r w:rsidR="009521A5">
        <w:rPr>
          <w:rFonts w:ascii="Calibri" w:eastAsia="Times New Roman" w:hAnsi="Calibri" w:cs="Times New Roman"/>
          <w:i w:val="0"/>
          <w:iCs w:val="0"/>
          <w:color w:val="auto"/>
          <w:sz w:val="22"/>
          <w:szCs w:val="20"/>
          <w:lang w:eastAsia="fr-FR"/>
        </w:rPr>
        <w:instrText xml:space="preserve"> SEQ Tableau \* ARABIC \s 2 </w:instrText>
      </w:r>
      <w:r w:rsidR="009521A5">
        <w:rPr>
          <w:rFonts w:ascii="Calibri" w:eastAsia="Times New Roman" w:hAnsi="Calibri" w:cs="Times New Roman"/>
          <w:i w:val="0"/>
          <w:iCs w:val="0"/>
          <w:color w:val="auto"/>
          <w:sz w:val="22"/>
          <w:szCs w:val="20"/>
          <w:lang w:eastAsia="fr-FR"/>
        </w:rPr>
        <w:fldChar w:fldCharType="separate"/>
      </w:r>
      <w:r w:rsidR="00B545DD">
        <w:rPr>
          <w:rFonts w:ascii="Calibri" w:eastAsia="Times New Roman" w:hAnsi="Calibri" w:cs="Times New Roman"/>
          <w:i w:val="0"/>
          <w:iCs w:val="0"/>
          <w:noProof/>
          <w:color w:val="auto"/>
          <w:sz w:val="22"/>
          <w:szCs w:val="20"/>
          <w:lang w:eastAsia="fr-FR"/>
        </w:rPr>
        <w:t>1</w:t>
      </w:r>
      <w:r w:rsidR="009521A5">
        <w:rPr>
          <w:rFonts w:ascii="Calibri" w:eastAsia="Times New Roman" w:hAnsi="Calibri" w:cs="Times New Roman"/>
          <w:i w:val="0"/>
          <w:iCs w:val="0"/>
          <w:color w:val="auto"/>
          <w:sz w:val="22"/>
          <w:szCs w:val="20"/>
          <w:lang w:eastAsia="fr-FR"/>
        </w:rPr>
        <w:fldChar w:fldCharType="end"/>
      </w:r>
      <w:bookmarkEnd w:id="109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p>
    <w:p w14:paraId="2319C3AD" w14:textId="77777777" w:rsidR="006F4286" w:rsidRDefault="006F4286" w:rsidP="006F4286">
      <w:pPr>
        <w:spacing w:line="360" w:lineRule="auto"/>
      </w:pPr>
      <w:commentRangeStart w:id="1093"/>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37995"/>
                    </a:xfrm>
                    <a:prstGeom prst="rect">
                      <a:avLst/>
                    </a:prstGeom>
                  </pic:spPr>
                </pic:pic>
              </a:graphicData>
            </a:graphic>
          </wp:inline>
        </w:drawing>
      </w:r>
      <w:commentRangeEnd w:id="1093"/>
      <w:r w:rsidR="00122040">
        <w:rPr>
          <w:rStyle w:val="Marquedecommentaire"/>
        </w:rPr>
        <w:commentReference w:id="1093"/>
      </w:r>
    </w:p>
    <w:p w14:paraId="040EB570" w14:textId="389B0ED4" w:rsidR="00C228F1" w:rsidRDefault="00C228F1" w:rsidP="00C228F1">
      <w:pPr>
        <w:spacing w:line="360" w:lineRule="auto"/>
        <w:ind w:firstLine="708"/>
      </w:pPr>
      <w:r>
        <w:lastRenderedPageBreak/>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xml:space="preserve">. Le même raisonnement est valable pour les autres coefficients d’influence. Ce point sera discuté en détail lors de la présentation des résultats de l’analyse du rotor long de 700mm à la </w:t>
      </w:r>
      <w:r w:rsidRPr="00306CAE">
        <w:rPr>
          <w:b/>
        </w:rPr>
        <w:t xml:space="preserve">section </w:t>
      </w:r>
      <w:r w:rsidRPr="00306CAE">
        <w:rPr>
          <w:b/>
        </w:rPr>
        <w:fldChar w:fldCharType="begin"/>
      </w:r>
      <w:r w:rsidRPr="00306CAE">
        <w:rPr>
          <w:b/>
        </w:rPr>
        <w:instrText xml:space="preserve"> REF _Ref534367121 \r \h </w:instrText>
      </w:r>
      <w:r>
        <w:rPr>
          <w:b/>
        </w:rPr>
        <w:instrText xml:space="preserve"> \* MERGEFORMAT </w:instrText>
      </w:r>
      <w:r w:rsidRPr="00306CAE">
        <w:rPr>
          <w:b/>
        </w:rPr>
      </w:r>
      <w:r w:rsidRPr="00306CAE">
        <w:rPr>
          <w:b/>
        </w:rPr>
        <w:fldChar w:fldCharType="separate"/>
      </w:r>
      <w:r w:rsidR="00B545DD">
        <w:rPr>
          <w:b/>
        </w:rPr>
        <w:t>0</w:t>
      </w:r>
      <w:r w:rsidRPr="00306CAE">
        <w:rPr>
          <w:b/>
        </w:rPr>
        <w:fldChar w:fldCharType="end"/>
      </w:r>
      <w:r w:rsidR="000F68F9">
        <w:t>.</w:t>
      </w:r>
    </w:p>
    <w:p w14:paraId="79FAFE39" w14:textId="6F38D995" w:rsidR="00B0655E" w:rsidRDefault="006F4286" w:rsidP="008E5F31">
      <w:pPr>
        <w:pStyle w:val="Titre2"/>
        <w:ind w:left="709"/>
      </w:pPr>
      <w:bookmarkStart w:id="1094" w:name="_Toc535512945"/>
      <w:r w:rsidRPr="00EA3D98">
        <w:t xml:space="preserve">Application au Banc de l’effet Morton </w:t>
      </w:r>
      <w:r>
        <w:t>(BEM)</w:t>
      </w:r>
      <w:bookmarkEnd w:id="1094"/>
    </w:p>
    <w:p w14:paraId="4F9C597A" w14:textId="183A6EA1"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B359153" w14:textId="1C471515" w:rsidR="00475CD5" w:rsidRDefault="00475CD5" w:rsidP="007F4EA4">
      <w:pPr>
        <w:spacing w:after="120" w:line="360" w:lineRule="auto"/>
        <w:ind w:firstLine="709"/>
      </w:pPr>
      <w:r>
        <w:rPr>
          <w:noProof/>
          <w:lang w:eastAsia="zh-CN"/>
        </w:rPr>
        <w:t xml:space="preserve">En guide de rappel, le banc d’essai dédié de l’effet Morton possède deux configurations. La première configuration possède un rotor court de 430mm et est dédiée à la validation des outils numériques developpé pendant la thèse. Ce rotor exhibe un effet Morton stable. La deuxième configuration possède un rotor long de 700mm et a pour but de mettre en évidence l’effet Morton instable. D’après les résultats de la simulation numérique, l’effet Morton instable est reproduit lorsque le rotor long fonctionne à la vitesse de 7500 tr/min et avec un balourd mécanique de </w:t>
      </w:r>
      <w:commentRangeStart w:id="1095"/>
      <w:r>
        <w:rPr>
          <w:noProof/>
          <w:lang w:eastAsia="zh-CN"/>
        </w:rPr>
        <w:t>140gmm</w:t>
      </w:r>
      <w:commentRangeEnd w:id="1095"/>
      <w:r>
        <w:rPr>
          <w:rStyle w:val="Marquedecommentaire"/>
        </w:rPr>
        <w:commentReference w:id="1095"/>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096" w:name="_Toc535512946"/>
      <w:r>
        <w:t>Configuration du rotor</w:t>
      </w:r>
      <w:r w:rsidR="003F464C">
        <w:t xml:space="preserve"> court</w:t>
      </w:r>
      <w:r>
        <w:t xml:space="preserve"> 430mm</w:t>
      </w:r>
      <w:bookmarkEnd w:id="1096"/>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7F4EA4">
      <w:pPr>
        <w:pStyle w:val="Default"/>
        <w:numPr>
          <w:ilvl w:val="0"/>
          <w:numId w:val="20"/>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7777777"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w:t>
      </w:r>
      <w:r>
        <w:rPr>
          <w:sz w:val="22"/>
        </w:rPr>
        <w:lastRenderedPageBreak/>
        <w:t xml:space="preserve">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sidRPr="007F4EA4">
        <w:rPr>
          <w:b/>
          <w:sz w:val="22"/>
        </w:rPr>
      </w:r>
      <w:r>
        <w:rPr>
          <w:b/>
          <w:sz w:val="22"/>
        </w:rPr>
        <w:instrText xml:space="preserve"> \* MERGEFORMAT </w:instrText>
      </w:r>
      <w:r w:rsidRPr="007F4EA4">
        <w:rPr>
          <w:b/>
          <w:sz w:val="22"/>
        </w:rPr>
        <w:fldChar w:fldCharType="separate"/>
      </w:r>
      <w:r w:rsidR="00B545DD">
        <w:rPr>
          <w:b/>
          <w:sz w:val="22"/>
        </w:rPr>
        <w:t>4.2.2</w:t>
      </w:r>
      <w:r w:rsidRPr="007F4EA4">
        <w:rPr>
          <w:b/>
          <w:sz w:val="22"/>
        </w:rPr>
        <w:fldChar w:fldCharType="end"/>
      </w:r>
      <w:r>
        <w:rPr>
          <w:sz w:val="22"/>
        </w:rPr>
        <w:t xml:space="preserve">. </w:t>
      </w:r>
    </w:p>
    <w:p w14:paraId="603A70F0" w14:textId="2C556E79" w:rsidR="00FE6993" w:rsidRPr="004B0B23" w:rsidRDefault="007F4EA4" w:rsidP="002B3616">
      <w:pPr>
        <w:pStyle w:val="Default"/>
        <w:spacing w:line="360" w:lineRule="auto"/>
        <w:ind w:firstLine="708"/>
        <w:jc w:val="both"/>
        <w:rPr>
          <w:strike/>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Une température constante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B545DD" w:rsidRPr="00B545DD">
        <w:rPr>
          <w:b/>
          <w:iCs/>
          <w:sz w:val="22"/>
        </w:rPr>
        <w:t>Figure 5.2</w:t>
      </w:r>
      <w:r w:rsidR="00B545DD" w:rsidRPr="00B545DD">
        <w:rPr>
          <w:b/>
          <w:iCs/>
          <w:sz w:val="22"/>
        </w:rPr>
        <w:noBreakHyphen/>
        <w:t>1</w:t>
      </w:r>
      <w:r w:rsidRPr="005A2C7D">
        <w:rPr>
          <w:b/>
          <w:sz w:val="22"/>
        </w:rPr>
        <w:fldChar w:fldCharType="end"/>
      </w:r>
      <w:r w:rsidRPr="00EF6087">
        <w:rPr>
          <w:sz w:val="22"/>
        </w:rPr>
        <w:t>.</w:t>
      </w:r>
      <w:r>
        <w:rPr>
          <w:sz w:val="22"/>
        </w:rPr>
        <w:t xml:space="preserve"> </w:t>
      </w:r>
      <w:commentRangeStart w:id="1097"/>
      <w:r>
        <w:rPr>
          <w:sz w:val="22"/>
        </w:rPr>
        <w:t>Les deux approches conduisent à des résultats présentant des écarts non n</w:t>
      </w:r>
      <w:r w:rsidR="00BC1050">
        <w:rPr>
          <w:sz w:val="22"/>
        </w:rPr>
        <w:t xml:space="preserve">égligeables. Celui-ci confirme </w:t>
      </w:r>
      <w:r w:rsidR="00DF4C5E">
        <w:rPr>
          <w:sz w:val="22"/>
        </w:rPr>
        <w:t xml:space="preserve">l’imprécision apportée en utilisant l’approche Lorenz et Murphy. </w:t>
      </w:r>
      <w:r>
        <w:rPr>
          <w:sz w:val="22"/>
        </w:rPr>
        <w:t xml:space="preserve"> </w:t>
      </w:r>
      <w:r w:rsidRPr="004B0B23">
        <w:rPr>
          <w:strike/>
          <w:sz w:val="22"/>
        </w:rPr>
        <w:t>Ces derniers augmentent avec la vitesse de rotation.</w:t>
      </w:r>
      <w:r w:rsidR="00A03A7D" w:rsidRPr="004B0B23">
        <w:rPr>
          <w:strike/>
          <w:sz w:val="22"/>
        </w:rPr>
        <w:t xml:space="preserve"> </w:t>
      </w:r>
      <w:commentRangeStart w:id="1098"/>
      <w:r w:rsidRPr="004B0B23">
        <w:rPr>
          <w:strike/>
          <w:sz w:val="22"/>
          <w:highlight w:val="yellow"/>
        </w:rPr>
        <w:t xml:space="preserve">Ces écarts </w:t>
      </w:r>
      <w:r w:rsidRPr="004B0B23">
        <w:rPr>
          <w:rStyle w:val="Marquedecommentaire"/>
          <w:rFonts w:eastAsia="Times New Roman" w:cs="Times New Roman"/>
          <w:strike/>
          <w:color w:val="auto"/>
          <w:highlight w:val="yellow"/>
          <w:lang w:eastAsia="fr-FR"/>
        </w:rPr>
        <w:commentReference w:id="1099"/>
      </w:r>
      <w:r w:rsidRPr="004B0B23">
        <w:rPr>
          <w:strike/>
          <w:sz w:val="22"/>
          <w:highlight w:val="yellow"/>
        </w:rPr>
        <w:t>illustre bien la grande différence entre les deux méthodes.</w:t>
      </w:r>
      <w:commentRangeEnd w:id="1098"/>
      <w:r w:rsidRPr="004B0B23">
        <w:rPr>
          <w:rStyle w:val="Marquedecommentaire"/>
          <w:rFonts w:eastAsia="Times New Roman" w:cs="Times New Roman"/>
          <w:strike/>
          <w:color w:val="auto"/>
          <w:highlight w:val="yellow"/>
          <w:lang w:eastAsia="fr-FR"/>
        </w:rPr>
        <w:commentReference w:id="1098"/>
      </w:r>
      <w:commentRangeEnd w:id="1097"/>
      <w:r w:rsidR="00DF4C5E">
        <w:rPr>
          <w:rStyle w:val="Marquedecommentaire"/>
          <w:rFonts w:eastAsia="Times New Roman" w:cs="Times New Roman"/>
          <w:color w:val="auto"/>
          <w:lang w:eastAsia="fr-FR"/>
        </w:rPr>
        <w:commentReference w:id="1097"/>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221CE628">
                  <wp:extent cx="4539600" cy="25956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5D8843F0" w:rsidR="00B0655E" w:rsidRPr="002F007B" w:rsidRDefault="00B0655E" w:rsidP="008D2A74">
            <w:pPr>
              <w:pStyle w:val="Lgende"/>
              <w:spacing w:after="0"/>
              <w:jc w:val="both"/>
              <w:rPr>
                <w:rFonts w:ascii="Calibri" w:hAnsi="Calibri" w:cs="Calibri"/>
                <w:i w:val="0"/>
                <w:iCs w:val="0"/>
                <w:color w:val="000000"/>
                <w:sz w:val="22"/>
                <w:szCs w:val="24"/>
              </w:rPr>
            </w:pPr>
            <w:bookmarkStart w:id="1100" w:name="_Ref531015477"/>
            <w:r w:rsidRPr="00FC14C6">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1</w:t>
            </w:r>
            <w:r w:rsidR="00377B8F">
              <w:rPr>
                <w:rFonts w:ascii="Calibri" w:hAnsi="Calibri" w:cs="Calibri"/>
                <w:i w:val="0"/>
                <w:iCs w:val="0"/>
                <w:color w:val="000000"/>
                <w:sz w:val="22"/>
                <w:szCs w:val="24"/>
              </w:rPr>
              <w:fldChar w:fldCharType="end"/>
            </w:r>
            <w:bookmarkEnd w:id="1100"/>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p>
        </w:tc>
      </w:tr>
    </w:tbl>
    <w:p w14:paraId="736CEFB7" w14:textId="7CCC4945" w:rsidR="00BF3CBB" w:rsidRPr="00C27BC7" w:rsidRDefault="00B0655E" w:rsidP="004B0B23">
      <w:pPr>
        <w:pStyle w:val="Default"/>
        <w:spacing w:line="360" w:lineRule="auto"/>
        <w:jc w:val="both"/>
        <w:rPr>
          <w:sz w:val="22"/>
        </w:rPr>
      </w:pPr>
      <w:r w:rsidRPr="00C27BC7">
        <w:rPr>
          <w:sz w:val="22"/>
          <w:highlight w:val="yellow"/>
        </w:rPr>
        <w:lastRenderedPageBreak/>
        <w:t xml:space="preserve">Le coefficient d’influence </w:t>
      </w:r>
      <m:oMath>
        <m:r>
          <m:rPr>
            <m:sty m:val="bi"/>
          </m:rPr>
          <w:rPr>
            <w:rFonts w:ascii="Cambria Math" w:hAnsi="Cambria Math"/>
            <w:sz w:val="22"/>
            <w:highlight w:val="yellow"/>
          </w:rPr>
          <m:t>A</m:t>
        </m:r>
      </m:oMath>
      <w:r w:rsidRPr="00C27BC7">
        <w:rPr>
          <w:sz w:val="22"/>
          <w:highlight w:val="yellow"/>
        </w:rPr>
        <w:t xml:space="preserve"> est calculé</w:t>
      </w:r>
      <w:r w:rsidR="004B0B23" w:rsidRPr="00C27BC7">
        <w:rPr>
          <w:sz w:val="22"/>
          <w:highlight w:val="yellow"/>
        </w:rPr>
        <w:t xml:space="preserve"> en </w:t>
      </w:r>
      <w:r w:rsidR="00C27BC7" w:rsidRPr="00C27BC7">
        <w:rPr>
          <w:sz w:val="22"/>
          <w:highlight w:val="yellow"/>
        </w:rPr>
        <w:t>choisissant le composant synchrone dans la direction X comme le vecteur des vibrations synchrones</w:t>
      </w:r>
      <m:oMath>
        <m:r>
          <w:rPr>
            <w:rFonts w:ascii="Cambria Math" w:hAnsi="Cambria Math"/>
            <w:sz w:val="22"/>
            <w:highlight w:val="yellow"/>
          </w:rPr>
          <m:t xml:space="preserve"> </m:t>
        </m:r>
        <m:r>
          <m:rPr>
            <m:sty m:val="bi"/>
          </m:rPr>
          <w:rPr>
            <w:rFonts w:ascii="Cambria Math" w:hAnsi="Cambria Math"/>
            <w:sz w:val="22"/>
            <w:highlight w:val="yellow"/>
          </w:rPr>
          <m:t>V</m:t>
        </m:r>
      </m:oMath>
      <w:r w:rsidR="00C27BC7" w:rsidRPr="00C27BC7">
        <w:rPr>
          <w:sz w:val="22"/>
          <w:highlight w:val="yellow"/>
        </w:rPr>
        <w:t xml:space="preserve">. Les résultats sont illustrés à la </w:t>
      </w:r>
      <w:r w:rsidR="00C27BC7" w:rsidRPr="00C27BC7">
        <w:rPr>
          <w:b/>
          <w:sz w:val="22"/>
          <w:highlight w:val="yellow"/>
        </w:rPr>
        <w:fldChar w:fldCharType="begin"/>
      </w:r>
      <w:r w:rsidR="00C27BC7" w:rsidRPr="00C27BC7">
        <w:rPr>
          <w:b/>
          <w:sz w:val="22"/>
          <w:highlight w:val="yellow"/>
        </w:rPr>
        <w:instrText xml:space="preserve"> REF _Ref531019019 \h  \* MERGEFORMAT </w:instrText>
      </w:r>
      <w:r w:rsidR="00C27BC7" w:rsidRPr="00C27BC7">
        <w:rPr>
          <w:b/>
          <w:sz w:val="22"/>
          <w:highlight w:val="yellow"/>
        </w:rPr>
      </w:r>
      <w:r w:rsidR="00C27BC7" w:rsidRPr="00C27BC7">
        <w:rPr>
          <w:b/>
          <w:sz w:val="22"/>
          <w:highlight w:val="yellow"/>
        </w:rPr>
        <w:fldChar w:fldCharType="separate"/>
      </w:r>
      <w:r w:rsidR="00B545DD" w:rsidRPr="00B545DD">
        <w:rPr>
          <w:b/>
          <w:sz w:val="22"/>
          <w:highlight w:val="yellow"/>
        </w:rPr>
        <w:t xml:space="preserve">Figure </w:t>
      </w:r>
      <w:r w:rsidR="00B545DD" w:rsidRPr="00B545DD">
        <w:rPr>
          <w:b/>
          <w:noProof/>
          <w:sz w:val="22"/>
          <w:highlight w:val="yellow"/>
        </w:rPr>
        <w:t>5.2</w:t>
      </w:r>
      <w:r w:rsidR="00B545DD" w:rsidRPr="00B545DD">
        <w:rPr>
          <w:b/>
          <w:noProof/>
          <w:sz w:val="22"/>
          <w:highlight w:val="yellow"/>
        </w:rPr>
        <w:noBreakHyphen/>
        <w:t>2</w:t>
      </w:r>
      <w:r w:rsidR="00C27BC7" w:rsidRPr="00C27BC7">
        <w:rPr>
          <w:b/>
          <w:sz w:val="22"/>
          <w:highlight w:val="yellow"/>
        </w:rPr>
        <w:fldChar w:fldCharType="end"/>
      </w:r>
      <w:r w:rsidR="00C27BC7" w:rsidRPr="00C27BC7">
        <w:rPr>
          <w:sz w:val="22"/>
          <w:highlight w:val="yellow"/>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54D08A4B" w:rsidR="00B0655E" w:rsidRPr="00EA28FB" w:rsidRDefault="00B0655E" w:rsidP="008D2A74">
            <w:pPr>
              <w:pStyle w:val="Default"/>
              <w:spacing w:line="360" w:lineRule="auto"/>
              <w:jc w:val="center"/>
              <w:rPr>
                <w:b/>
                <w:sz w:val="22"/>
              </w:rPr>
            </w:pPr>
            <w:bookmarkStart w:id="1101" w:name="_Ref531019019"/>
            <w:r w:rsidRPr="00FC14C6">
              <w:rPr>
                <w:sz w:val="22"/>
              </w:rPr>
              <w:t xml:space="preserve">Figure </w:t>
            </w:r>
            <w:r w:rsidR="00377B8F">
              <w:rPr>
                <w:sz w:val="22"/>
              </w:rPr>
              <w:fldChar w:fldCharType="begin"/>
            </w:r>
            <w:r w:rsidR="00377B8F">
              <w:rPr>
                <w:sz w:val="22"/>
              </w:rPr>
              <w:instrText xml:space="preserve"> STYLEREF 2 \s </w:instrText>
            </w:r>
            <w:r w:rsidR="00377B8F">
              <w:rPr>
                <w:sz w:val="22"/>
              </w:rPr>
              <w:fldChar w:fldCharType="separate"/>
            </w:r>
            <w:r w:rsidR="00B545DD">
              <w:rPr>
                <w:noProof/>
                <w:sz w:val="22"/>
              </w:rPr>
              <w:t>5.2</w:t>
            </w:r>
            <w:r w:rsidR="00377B8F">
              <w:rPr>
                <w:sz w:val="22"/>
              </w:rPr>
              <w:fldChar w:fldCharType="end"/>
            </w:r>
            <w:r w:rsidR="00377B8F">
              <w:rPr>
                <w:sz w:val="22"/>
              </w:rPr>
              <w:noBreakHyphen/>
            </w:r>
            <w:r w:rsidR="00377B8F">
              <w:rPr>
                <w:sz w:val="22"/>
              </w:rPr>
              <w:fldChar w:fldCharType="begin"/>
            </w:r>
            <w:r w:rsidR="00377B8F">
              <w:rPr>
                <w:sz w:val="22"/>
              </w:rPr>
              <w:instrText xml:space="preserve"> SEQ Figure \* ARABIC \s 2 </w:instrText>
            </w:r>
            <w:r w:rsidR="00377B8F">
              <w:rPr>
                <w:sz w:val="22"/>
              </w:rPr>
              <w:fldChar w:fldCharType="separate"/>
            </w:r>
            <w:r w:rsidR="00B545DD">
              <w:rPr>
                <w:noProof/>
                <w:sz w:val="22"/>
              </w:rPr>
              <w:t>2</w:t>
            </w:r>
            <w:r w:rsidR="00377B8F">
              <w:rPr>
                <w:sz w:val="22"/>
              </w:rPr>
              <w:fldChar w:fldCharType="end"/>
            </w:r>
            <w:bookmarkEnd w:id="110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532367CF" w:rsidR="004B0B23" w:rsidRDefault="00B0655E" w:rsidP="004B0B23">
      <w:pPr>
        <w:pStyle w:val="Default"/>
        <w:spacing w:line="360" w:lineRule="auto"/>
        <w:ind w:firstLine="708"/>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 xml:space="preserve">la différence de température </w:t>
      </w:r>
      <w:r w:rsidRPr="00FC14C6">
        <w:rPr>
          <w:sz w:val="22"/>
        </w:rPr>
        <w:t xml:space="preserve">à la surface du rotor dans le </w:t>
      </w:r>
      <w:r w:rsidR="0067584F" w:rsidRPr="00FC14C6">
        <w:rPr>
          <w:sz w:val="22"/>
        </w:rPr>
        <w:t>palier</w:t>
      </w:r>
      <m:oMath>
        <m:r>
          <w:rPr>
            <w:rFonts w:ascii="Cambria Math" w:hAnsi="Cambria Math"/>
            <w:sz w:val="22"/>
          </w:rPr>
          <m:t xml:space="preserve"> </m:t>
        </m:r>
        <m:r>
          <m:rPr>
            <m:sty m:val="bi"/>
          </m:rPr>
          <w:rPr>
            <w:rFonts w:ascii="Cambria Math" w:hAnsi="Cambria Math"/>
            <w:sz w:val="22"/>
          </w:rPr>
          <m:t>T</m:t>
        </m:r>
      </m:oMath>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B545DD" w:rsidRPr="00B545DD">
        <w:rPr>
          <w:b/>
          <w:sz w:val="22"/>
          <w:szCs w:val="22"/>
        </w:rPr>
        <w:t xml:space="preserve">Tableau </w:t>
      </w:r>
      <w:r w:rsidR="00B545DD" w:rsidRPr="00B545DD">
        <w:rPr>
          <w:b/>
          <w:noProof/>
          <w:sz w:val="22"/>
          <w:szCs w:val="22"/>
        </w:rPr>
        <w:t>5.2</w:t>
      </w:r>
      <w:r w:rsidR="00B545DD" w:rsidRPr="00B545DD">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obtenus par les deux méthodes et pour différentes vitesses de rotation</w:t>
      </w:r>
      <w:r w:rsidR="004B0B23" w:rsidRPr="00FC14C6">
        <w:rPr>
          <w:sz w:val="22"/>
        </w:rPr>
        <w:t xml:space="preserve">. </w:t>
      </w:r>
    </w:p>
    <w:p w14:paraId="1489DB3D" w14:textId="77777777" w:rsidR="00890B9B" w:rsidRDefault="00890B9B" w:rsidP="004B0B23">
      <w:pPr>
        <w:pStyle w:val="Default"/>
        <w:spacing w:line="360" w:lineRule="auto"/>
        <w:ind w:firstLine="708"/>
        <w:jc w:val="both"/>
        <w:rPr>
          <w:sz w:val="22"/>
        </w:rPr>
      </w:pPr>
    </w:p>
    <w:p w14:paraId="07AC685D" w14:textId="77777777" w:rsidR="00890B9B" w:rsidRDefault="00890B9B" w:rsidP="004B0B23">
      <w:pPr>
        <w:pStyle w:val="Default"/>
        <w:spacing w:line="360" w:lineRule="auto"/>
        <w:ind w:firstLine="708"/>
        <w:jc w:val="both"/>
        <w:rPr>
          <w:sz w:val="22"/>
        </w:rPr>
      </w:pPr>
    </w:p>
    <w:p w14:paraId="584950FA" w14:textId="04F15971" w:rsidR="00B0655E" w:rsidRPr="006A5998" w:rsidRDefault="00B0655E" w:rsidP="00B0655E">
      <w:pPr>
        <w:pStyle w:val="Default"/>
        <w:spacing w:line="360" w:lineRule="auto"/>
        <w:jc w:val="center"/>
        <w:rPr>
          <w:sz w:val="22"/>
          <w:szCs w:val="22"/>
        </w:rPr>
      </w:pPr>
      <w:bookmarkStart w:id="1102" w:name="_Ref534218071"/>
      <w:r w:rsidRPr="006A5998">
        <w:rPr>
          <w:sz w:val="22"/>
          <w:szCs w:val="22"/>
        </w:rPr>
        <w:t xml:space="preserve">Tableau </w:t>
      </w:r>
      <w:r w:rsidR="009521A5">
        <w:rPr>
          <w:sz w:val="22"/>
          <w:szCs w:val="22"/>
        </w:rPr>
        <w:fldChar w:fldCharType="begin"/>
      </w:r>
      <w:r w:rsidR="009521A5">
        <w:rPr>
          <w:sz w:val="22"/>
          <w:szCs w:val="22"/>
        </w:rPr>
        <w:instrText xml:space="preserve"> STYLEREF 2 \s </w:instrText>
      </w:r>
      <w:r w:rsidR="009521A5">
        <w:rPr>
          <w:sz w:val="22"/>
          <w:szCs w:val="22"/>
        </w:rPr>
        <w:fldChar w:fldCharType="separate"/>
      </w:r>
      <w:r w:rsidR="00B545DD">
        <w:rPr>
          <w:noProof/>
          <w:sz w:val="22"/>
          <w:szCs w:val="22"/>
        </w:rPr>
        <w:t>5.2</w:t>
      </w:r>
      <w:r w:rsidR="009521A5">
        <w:rPr>
          <w:sz w:val="22"/>
          <w:szCs w:val="22"/>
        </w:rPr>
        <w:fldChar w:fldCharType="end"/>
      </w:r>
      <w:r w:rsidR="009521A5">
        <w:rPr>
          <w:sz w:val="22"/>
          <w:szCs w:val="22"/>
        </w:rPr>
        <w:noBreakHyphen/>
      </w:r>
      <w:r w:rsidR="009521A5">
        <w:rPr>
          <w:sz w:val="22"/>
          <w:szCs w:val="22"/>
        </w:rPr>
        <w:fldChar w:fldCharType="begin"/>
      </w:r>
      <w:r w:rsidR="009521A5">
        <w:rPr>
          <w:sz w:val="22"/>
          <w:szCs w:val="22"/>
        </w:rPr>
        <w:instrText xml:space="preserve"> SEQ Tableau \* ARABIC \s 2 </w:instrText>
      </w:r>
      <w:r w:rsidR="009521A5">
        <w:rPr>
          <w:sz w:val="22"/>
          <w:szCs w:val="22"/>
        </w:rPr>
        <w:fldChar w:fldCharType="separate"/>
      </w:r>
      <w:r w:rsidR="00B545DD">
        <w:rPr>
          <w:noProof/>
          <w:sz w:val="22"/>
          <w:szCs w:val="22"/>
        </w:rPr>
        <w:t>1</w:t>
      </w:r>
      <w:r w:rsidR="009521A5">
        <w:rPr>
          <w:sz w:val="22"/>
          <w:szCs w:val="22"/>
        </w:rPr>
        <w:fldChar w:fldCharType="end"/>
      </w:r>
      <w:bookmarkEnd w:id="1102"/>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[deg]</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[deg]</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33F42B78" w:rsidR="004B0B23" w:rsidRDefault="00D671B5" w:rsidP="00D671B5">
      <w:pPr>
        <w:spacing w:before="120" w:line="360" w:lineRule="auto"/>
      </w:pPr>
      <w:r>
        <w:t>Les deux méthodes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développée dans le cadre de cette thèse est plus importante que celle obtenue par la méthode de Lorenz et Murphy. </w:t>
      </w:r>
    </w:p>
    <w:p w14:paraId="196AFCD9" w14:textId="537644A2" w:rsidR="00B0655E" w:rsidRDefault="00B0655E" w:rsidP="00B0655E">
      <w:pPr>
        <w:spacing w:before="120" w:line="360" w:lineRule="auto"/>
      </w:pPr>
      <w:r w:rsidRPr="00FC14C6">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B545DD" w:rsidRPr="00B545DD">
        <w:rPr>
          <w:b/>
        </w:rPr>
        <w:t xml:space="preserve">Figure </w:t>
      </w:r>
      <w:r w:rsidR="00B545DD" w:rsidRPr="00B545DD">
        <w:rPr>
          <w:b/>
          <w:noProof/>
        </w:rPr>
        <w:t>5.2</w:t>
      </w:r>
      <w:r w:rsidR="00B545DD" w:rsidRPr="00B545DD">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lastRenderedPageBreak/>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610C503C" w:rsidR="00B0655E" w:rsidRPr="0008498D" w:rsidRDefault="00B0655E" w:rsidP="008D2A74">
            <w:pPr>
              <w:pStyle w:val="Default"/>
              <w:spacing w:line="360" w:lineRule="auto"/>
              <w:jc w:val="center"/>
              <w:rPr>
                <w:b/>
                <w:sz w:val="22"/>
              </w:rPr>
            </w:pPr>
            <w:bookmarkStart w:id="1103" w:name="_Ref531193074"/>
            <w:r w:rsidRPr="00FC14C6">
              <w:rPr>
                <w:sz w:val="22"/>
              </w:rPr>
              <w:t xml:space="preserve">Figure </w:t>
            </w:r>
            <w:r w:rsidR="00377B8F">
              <w:rPr>
                <w:sz w:val="22"/>
              </w:rPr>
              <w:fldChar w:fldCharType="begin"/>
            </w:r>
            <w:r w:rsidR="00377B8F">
              <w:rPr>
                <w:sz w:val="22"/>
              </w:rPr>
              <w:instrText xml:space="preserve"> STYLEREF 2 \s </w:instrText>
            </w:r>
            <w:r w:rsidR="00377B8F">
              <w:rPr>
                <w:sz w:val="22"/>
              </w:rPr>
              <w:fldChar w:fldCharType="separate"/>
            </w:r>
            <w:r w:rsidR="00B545DD">
              <w:rPr>
                <w:noProof/>
                <w:sz w:val="22"/>
              </w:rPr>
              <w:t>5.2</w:t>
            </w:r>
            <w:r w:rsidR="00377B8F">
              <w:rPr>
                <w:sz w:val="22"/>
              </w:rPr>
              <w:fldChar w:fldCharType="end"/>
            </w:r>
            <w:r w:rsidR="00377B8F">
              <w:rPr>
                <w:sz w:val="22"/>
              </w:rPr>
              <w:noBreakHyphen/>
            </w:r>
            <w:r w:rsidR="00377B8F">
              <w:rPr>
                <w:sz w:val="22"/>
              </w:rPr>
              <w:fldChar w:fldCharType="begin"/>
            </w:r>
            <w:r w:rsidR="00377B8F">
              <w:rPr>
                <w:sz w:val="22"/>
              </w:rPr>
              <w:instrText xml:space="preserve"> SEQ Figure \* ARABIC \s 2 </w:instrText>
            </w:r>
            <w:r w:rsidR="00377B8F">
              <w:rPr>
                <w:sz w:val="22"/>
              </w:rPr>
              <w:fldChar w:fldCharType="separate"/>
            </w:r>
            <w:r w:rsidR="00B545DD">
              <w:rPr>
                <w:noProof/>
                <w:sz w:val="22"/>
              </w:rPr>
              <w:t>3</w:t>
            </w:r>
            <w:r w:rsidR="00377B8F">
              <w:rPr>
                <w:sz w:val="22"/>
              </w:rPr>
              <w:fldChar w:fldCharType="end"/>
            </w:r>
            <w:bookmarkEnd w:id="1103"/>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p>
        </w:tc>
      </w:tr>
    </w:tbl>
    <w:p w14:paraId="58187C10" w14:textId="77777777" w:rsidR="00B0655E" w:rsidRDefault="00B0655E" w:rsidP="00B0655E">
      <w:pPr>
        <w:pStyle w:val="Default"/>
        <w:jc w:val="center"/>
      </w:pPr>
    </w:p>
    <w:p w14:paraId="3E5C5073" w14:textId="77777777" w:rsidR="00B0655E" w:rsidRPr="00FC14C6" w:rsidRDefault="00B0655E" w:rsidP="00706BB2">
      <w:pPr>
        <w:pStyle w:val="Default"/>
        <w:numPr>
          <w:ilvl w:val="0"/>
          <w:numId w:val="20"/>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5415373B" w:rsidR="007228B6" w:rsidRDefault="00D671B5" w:rsidP="00D671B5">
      <w:pPr>
        <w:pStyle w:val="Default"/>
        <w:spacing w:line="360" w:lineRule="auto"/>
        <w:ind w:firstLine="708"/>
        <w:jc w:val="both"/>
        <w:rPr>
          <w:sz w:val="22"/>
        </w:rPr>
      </w:pPr>
      <w:commentRangeStart w:id="1104"/>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1105"/>
      <w:r>
        <w:rPr>
          <w:sz w:val="22"/>
        </w:rPr>
        <w:t>encastré</w:t>
      </w:r>
      <w:commentRangeEnd w:id="1105"/>
      <w:r>
        <w:rPr>
          <w:rStyle w:val="Marquedecommentaire"/>
          <w:rFonts w:eastAsia="Times New Roman" w:cs="Times New Roman"/>
          <w:color w:val="auto"/>
          <w:lang w:eastAsia="fr-FR"/>
        </w:rPr>
        <w:commentReference w:id="1105"/>
      </w:r>
      <w:r>
        <w:rPr>
          <w:sz w:val="22"/>
        </w:rPr>
        <w:t xml:space="preserve">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w:instrText>
      </w:r>
      <w:r w:rsidR="00377B8F" w:rsidRPr="00377B8F">
        <w:rPr>
          <w:b/>
          <w:sz w:val="22"/>
        </w:rPr>
      </w:r>
      <w:r w:rsidR="00377B8F" w:rsidRPr="00377B8F">
        <w:rPr>
          <w:b/>
          <w:sz w:val="22"/>
        </w:rPr>
        <w:instrText xml:space="preserve"> \* MERGEFORMAT </w:instrText>
      </w:r>
      <w:r w:rsidR="00377B8F" w:rsidRPr="00377B8F">
        <w:rPr>
          <w:b/>
          <w:sz w:val="22"/>
        </w:rPr>
        <w:fldChar w:fldCharType="separate"/>
      </w:r>
      <w:r w:rsidR="00B545DD" w:rsidRPr="00B545DD">
        <w:rPr>
          <w:rFonts w:eastAsia="Calibri"/>
          <w:b/>
          <w:iCs/>
          <w:noProof/>
          <w:sz w:val="22"/>
          <w:lang w:eastAsia="en-US"/>
        </w:rPr>
        <w:t>Figure 5.2</w:t>
      </w:r>
      <w:r w:rsidR="00B545DD" w:rsidRPr="00B545DD">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1728BC63"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106" w:name="_Ref535497157"/>
      <w:r w:rsidRPr="00377B8F">
        <w:rPr>
          <w:rFonts w:ascii="Calibri" w:eastAsia="Calibri" w:hAnsi="Calibri" w:cs="Calibri"/>
          <w:i w:val="0"/>
          <w:iCs w:val="0"/>
          <w:noProof/>
          <w:color w:val="000000"/>
          <w:sz w:val="22"/>
          <w:szCs w:val="24"/>
          <w:lang w:eastAsia="en-US"/>
        </w:rPr>
        <w:t xml:space="preserve">Figure </w:t>
      </w:r>
      <w:r w:rsidRPr="00377B8F">
        <w:rPr>
          <w:rFonts w:ascii="Calibri" w:eastAsia="Calibri" w:hAnsi="Calibri" w:cs="Calibri"/>
          <w:i w:val="0"/>
          <w:iCs w:val="0"/>
          <w:noProof/>
          <w:color w:val="000000"/>
          <w:sz w:val="22"/>
          <w:szCs w:val="24"/>
          <w:lang w:eastAsia="en-US"/>
        </w:rPr>
        <w:fldChar w:fldCharType="begin"/>
      </w:r>
      <w:r w:rsidRPr="00377B8F">
        <w:rPr>
          <w:rFonts w:ascii="Calibri" w:eastAsia="Calibri" w:hAnsi="Calibri" w:cs="Calibri"/>
          <w:i w:val="0"/>
          <w:iCs w:val="0"/>
          <w:noProof/>
          <w:color w:val="000000"/>
          <w:sz w:val="22"/>
          <w:szCs w:val="24"/>
          <w:lang w:eastAsia="en-US"/>
        </w:rPr>
        <w:instrText xml:space="preserve"> STYLEREF 2 \s </w:instrText>
      </w:r>
      <w:r w:rsidRPr="00377B8F">
        <w:rPr>
          <w:rFonts w:ascii="Calibri" w:eastAsia="Calibri" w:hAnsi="Calibri" w:cs="Calibri"/>
          <w:i w:val="0"/>
          <w:iCs w:val="0"/>
          <w:noProof/>
          <w:color w:val="000000"/>
          <w:sz w:val="22"/>
          <w:szCs w:val="24"/>
          <w:lang w:eastAsia="en-US"/>
        </w:rPr>
        <w:fldChar w:fldCharType="separate"/>
      </w:r>
      <w:r w:rsidR="00B545DD">
        <w:rPr>
          <w:rFonts w:ascii="Calibri" w:eastAsia="Calibri" w:hAnsi="Calibri" w:cs="Calibri"/>
          <w:i w:val="0"/>
          <w:iCs w:val="0"/>
          <w:noProof/>
          <w:color w:val="000000"/>
          <w:sz w:val="22"/>
          <w:szCs w:val="24"/>
          <w:lang w:eastAsia="en-US"/>
        </w:rPr>
        <w:t>5.2</w:t>
      </w:r>
      <w:r w:rsidRPr="00377B8F">
        <w:rPr>
          <w:rFonts w:ascii="Calibri" w:eastAsia="Calibri" w:hAnsi="Calibri" w:cs="Calibri"/>
          <w:i w:val="0"/>
          <w:iCs w:val="0"/>
          <w:noProof/>
          <w:color w:val="000000"/>
          <w:sz w:val="22"/>
          <w:szCs w:val="24"/>
          <w:lang w:eastAsia="en-US"/>
        </w:rPr>
        <w:fldChar w:fldCharType="end"/>
      </w:r>
      <w:r w:rsidRPr="00377B8F">
        <w:rPr>
          <w:rFonts w:ascii="Calibri" w:eastAsia="Calibri" w:hAnsi="Calibri" w:cs="Calibri"/>
          <w:i w:val="0"/>
          <w:iCs w:val="0"/>
          <w:noProof/>
          <w:color w:val="000000"/>
          <w:sz w:val="22"/>
          <w:szCs w:val="24"/>
          <w:lang w:eastAsia="en-US"/>
        </w:rPr>
        <w:noBreakHyphen/>
      </w:r>
      <w:r w:rsidRPr="00377B8F">
        <w:rPr>
          <w:rFonts w:ascii="Calibri" w:eastAsia="Calibri" w:hAnsi="Calibri" w:cs="Calibri"/>
          <w:i w:val="0"/>
          <w:iCs w:val="0"/>
          <w:noProof/>
          <w:color w:val="000000"/>
          <w:sz w:val="22"/>
          <w:szCs w:val="24"/>
          <w:lang w:eastAsia="en-US"/>
        </w:rPr>
        <w:fldChar w:fldCharType="begin"/>
      </w:r>
      <w:r w:rsidRPr="00377B8F">
        <w:rPr>
          <w:rFonts w:ascii="Calibri" w:eastAsia="Calibri" w:hAnsi="Calibri" w:cs="Calibri"/>
          <w:i w:val="0"/>
          <w:iCs w:val="0"/>
          <w:noProof/>
          <w:color w:val="000000"/>
          <w:sz w:val="22"/>
          <w:szCs w:val="24"/>
          <w:lang w:eastAsia="en-US"/>
        </w:rPr>
        <w:instrText xml:space="preserve"> SEQ Figure \* ARABIC \s 2 </w:instrText>
      </w:r>
      <w:r w:rsidRPr="00377B8F">
        <w:rPr>
          <w:rFonts w:ascii="Calibri" w:eastAsia="Calibri" w:hAnsi="Calibri" w:cs="Calibri"/>
          <w:i w:val="0"/>
          <w:iCs w:val="0"/>
          <w:noProof/>
          <w:color w:val="000000"/>
          <w:sz w:val="22"/>
          <w:szCs w:val="24"/>
          <w:lang w:eastAsia="en-US"/>
        </w:rPr>
        <w:fldChar w:fldCharType="separate"/>
      </w:r>
      <w:r w:rsidR="00B545DD">
        <w:rPr>
          <w:rFonts w:ascii="Calibri" w:eastAsia="Calibri" w:hAnsi="Calibri" w:cs="Calibri"/>
          <w:i w:val="0"/>
          <w:iCs w:val="0"/>
          <w:noProof/>
          <w:color w:val="000000"/>
          <w:sz w:val="22"/>
          <w:szCs w:val="24"/>
          <w:lang w:eastAsia="en-US"/>
        </w:rPr>
        <w:t>4</w:t>
      </w:r>
      <w:r w:rsidRPr="00377B8F">
        <w:rPr>
          <w:rFonts w:ascii="Calibri" w:eastAsia="Calibri" w:hAnsi="Calibri" w:cs="Calibri"/>
          <w:i w:val="0"/>
          <w:iCs w:val="0"/>
          <w:noProof/>
          <w:color w:val="000000"/>
          <w:sz w:val="22"/>
          <w:szCs w:val="24"/>
          <w:lang w:eastAsia="en-US"/>
        </w:rPr>
        <w:fldChar w:fldCharType="end"/>
      </w:r>
      <w:bookmarkEnd w:id="1106"/>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p>
    <w:p w14:paraId="40EC27ED" w14:textId="77777777" w:rsidR="002A17DE" w:rsidRDefault="00377B8F" w:rsidP="007228B6">
      <w:pPr>
        <w:pStyle w:val="Default"/>
        <w:spacing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Pr>
          <w:sz w:val="22"/>
        </w:rPr>
        <w:t xml:space="preserve">traité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3EC4771B" w:rsidR="00D671B5" w:rsidRDefault="00D671B5" w:rsidP="002A17DE">
      <w:pPr>
        <w:pStyle w:val="Default"/>
        <w:spacing w:line="360" w:lineRule="auto"/>
        <w:ind w:firstLine="708"/>
        <w:jc w:val="both"/>
        <w:rPr>
          <w:sz w:val="22"/>
        </w:rPr>
      </w:pPr>
      <w:r w:rsidRPr="00FC14C6">
        <w:rPr>
          <w:sz w:val="22"/>
        </w:rPr>
        <w:lastRenderedPageBreak/>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Pr>
          <w:sz w:val="22"/>
        </w:rPr>
        <w:t xml:space="preserve"> en porte à faux par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commentRangeEnd w:id="1104"/>
      <w:r w:rsidR="007705C0">
        <w:rPr>
          <w:rStyle w:val="Marquedecommentaire"/>
          <w:rFonts w:eastAsia="Times New Roman" w:cs="Times New Roman"/>
          <w:color w:val="auto"/>
          <w:lang w:eastAsia="fr-FR"/>
        </w:rPr>
        <w:commentReference w:id="1104"/>
      </w:r>
    </w:p>
    <w:p w14:paraId="31D9BD79" w14:textId="5868F5FB"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B545DD">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m:t>
        </m:r>
        <m:r>
          <m:rPr>
            <m:sty m:val="p"/>
          </m:rPr>
          <w:rPr>
            <w:rFonts w:ascii="Cambria Math" w:hAnsi="Cambria Math"/>
            <w:sz w:val="22"/>
          </w:rPr>
          <m:t xml:space="preserve">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08932669"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B545DD" w:rsidRPr="00B545DD">
        <w:rPr>
          <w:b/>
          <w:sz w:val="22"/>
        </w:rPr>
        <w:t xml:space="preserve">Figure </w:t>
      </w:r>
      <w:r w:rsidR="00B545DD" w:rsidRPr="00B545DD">
        <w:rPr>
          <w:b/>
          <w:noProof/>
          <w:sz w:val="22"/>
        </w:rPr>
        <w:t>5.2</w:t>
      </w:r>
      <w:r w:rsidR="00B545DD" w:rsidRPr="00B545DD">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B545DD" w:rsidRPr="00B545DD">
        <w:rPr>
          <w:b/>
          <w:iCs/>
          <w:sz w:val="22"/>
        </w:rPr>
        <w:t>Figure 5.2</w:t>
      </w:r>
      <w:r w:rsidR="00B545DD" w:rsidRPr="00B545DD">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m:t>
        </m:r>
        <m:r>
          <w:rPr>
            <w:rFonts w:ascii="Cambria Math" w:hAnsi="Cambria Math"/>
            <w:sz w:val="22"/>
          </w:rPr>
          <m:t>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 Lorentz tend à sous-estimer le seuil de stabilité de l’effet Morton.</w:t>
      </w:r>
    </w:p>
    <w:p w14:paraId="3AB5C683" w14:textId="21D1AE9F" w:rsidR="00B0655E" w:rsidRDefault="00AD1D83" w:rsidP="00B0655E">
      <w:pPr>
        <w:pStyle w:val="Default"/>
        <w:keepNext/>
        <w:jc w:val="center"/>
      </w:pPr>
      <w:r w:rsidRPr="00AD1D83">
        <w:drawing>
          <wp:inline distT="0" distB="0" distL="0" distR="0" wp14:anchorId="0424DFC9" wp14:editId="52A165C6">
            <wp:extent cx="5576639" cy="2973788"/>
            <wp:effectExtent l="0" t="0" r="0" b="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08"/>
                    <a:stretch>
                      <a:fillRect/>
                    </a:stretch>
                  </pic:blipFill>
                  <pic:spPr>
                    <a:xfrm>
                      <a:off x="0" y="0"/>
                      <a:ext cx="5579026" cy="2975061"/>
                    </a:xfrm>
                    <a:prstGeom prst="rect">
                      <a:avLst/>
                    </a:prstGeom>
                  </pic:spPr>
                </pic:pic>
              </a:graphicData>
            </a:graphic>
          </wp:inline>
        </w:drawing>
      </w:r>
    </w:p>
    <w:p w14:paraId="6A8D75A4" w14:textId="7C28CBD4" w:rsidR="00B0655E" w:rsidRDefault="00B0655E" w:rsidP="00B0655E">
      <w:pPr>
        <w:pStyle w:val="Default"/>
        <w:jc w:val="center"/>
        <w:rPr>
          <w:sz w:val="22"/>
        </w:rPr>
      </w:pPr>
      <w:bookmarkStart w:id="1107" w:name="_Ref531095594"/>
      <w:r w:rsidRPr="00FC14C6">
        <w:rPr>
          <w:sz w:val="22"/>
        </w:rPr>
        <w:t xml:space="preserve">Figure </w:t>
      </w:r>
      <w:r w:rsidR="00377B8F">
        <w:rPr>
          <w:sz w:val="22"/>
        </w:rPr>
        <w:fldChar w:fldCharType="begin"/>
      </w:r>
      <w:r w:rsidR="00377B8F">
        <w:rPr>
          <w:sz w:val="22"/>
        </w:rPr>
        <w:instrText xml:space="preserve"> STYLEREF 2 \s </w:instrText>
      </w:r>
      <w:r w:rsidR="00377B8F">
        <w:rPr>
          <w:sz w:val="22"/>
        </w:rPr>
        <w:fldChar w:fldCharType="separate"/>
      </w:r>
      <w:r w:rsidR="00B545DD">
        <w:rPr>
          <w:noProof/>
          <w:sz w:val="22"/>
        </w:rPr>
        <w:t>5.2</w:t>
      </w:r>
      <w:r w:rsidR="00377B8F">
        <w:rPr>
          <w:sz w:val="22"/>
        </w:rPr>
        <w:fldChar w:fldCharType="end"/>
      </w:r>
      <w:r w:rsidR="00377B8F">
        <w:rPr>
          <w:sz w:val="22"/>
        </w:rPr>
        <w:noBreakHyphen/>
      </w:r>
      <w:r w:rsidR="00377B8F">
        <w:rPr>
          <w:sz w:val="22"/>
        </w:rPr>
        <w:fldChar w:fldCharType="begin"/>
      </w:r>
      <w:r w:rsidR="00377B8F">
        <w:rPr>
          <w:sz w:val="22"/>
        </w:rPr>
        <w:instrText xml:space="preserve"> SEQ Figure \* ARABIC \s 2 </w:instrText>
      </w:r>
      <w:r w:rsidR="00377B8F">
        <w:rPr>
          <w:sz w:val="22"/>
        </w:rPr>
        <w:fldChar w:fldCharType="separate"/>
      </w:r>
      <w:r w:rsidR="00B545DD">
        <w:rPr>
          <w:noProof/>
          <w:sz w:val="22"/>
        </w:rPr>
        <w:t>5</w:t>
      </w:r>
      <w:r w:rsidR="00377B8F">
        <w:rPr>
          <w:sz w:val="22"/>
        </w:rPr>
        <w:fldChar w:fldCharType="end"/>
      </w:r>
      <w:bookmarkEnd w:id="1107"/>
      <w:r w:rsidRPr="00FC14C6">
        <w:rPr>
          <w:sz w:val="22"/>
        </w:rPr>
        <w:t> : champ de température imposé au modèle thermomécanique</w:t>
      </w:r>
    </w:p>
    <w:p w14:paraId="61703EB4" w14:textId="77777777" w:rsidR="00411D64" w:rsidRPr="00FC14C6" w:rsidRDefault="00411D64" w:rsidP="00B0655E">
      <w:pPr>
        <w:pStyle w:val="Default"/>
        <w:jc w:val="center"/>
        <w:rPr>
          <w:sz w:val="22"/>
        </w:rPr>
      </w:pPr>
    </w:p>
    <w:p w14:paraId="4FE6FD8D" w14:textId="77777777" w:rsidR="00B0655E" w:rsidRDefault="00B0655E" w:rsidP="00B0655E">
      <w:pPr>
        <w:pStyle w:val="Default"/>
        <w:keepNext/>
        <w:jc w:val="center"/>
      </w:pPr>
      <w:r>
        <w:rPr>
          <w:noProof/>
        </w:rPr>
        <w:lastRenderedPageBreak/>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615EED91" w:rsidR="00B0655E" w:rsidRPr="00FC14C6" w:rsidRDefault="00B0655E" w:rsidP="00B0655E">
      <w:pPr>
        <w:pStyle w:val="Lgende"/>
        <w:jc w:val="center"/>
        <w:rPr>
          <w:rFonts w:ascii="Calibri" w:hAnsi="Calibri" w:cs="Calibri"/>
          <w:i w:val="0"/>
          <w:iCs w:val="0"/>
          <w:color w:val="000000"/>
          <w:sz w:val="22"/>
          <w:szCs w:val="24"/>
        </w:rPr>
      </w:pPr>
      <w:bookmarkStart w:id="1108" w:name="_Ref531095605"/>
      <w:r w:rsidRPr="00FC14C6">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6</w:t>
      </w:r>
      <w:r w:rsidR="00377B8F">
        <w:rPr>
          <w:rFonts w:ascii="Calibri" w:hAnsi="Calibri" w:cs="Calibri"/>
          <w:i w:val="0"/>
          <w:iCs w:val="0"/>
          <w:color w:val="000000"/>
          <w:sz w:val="22"/>
          <w:szCs w:val="24"/>
        </w:rPr>
        <w:fldChar w:fldCharType="end"/>
      </w:r>
      <w:bookmarkEnd w:id="1108"/>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p>
    <w:p w14:paraId="0C8F4BCE" w14:textId="22247063" w:rsidR="00B0655E" w:rsidRDefault="00B0655E" w:rsidP="00A84F42">
      <w:pPr>
        <w:pStyle w:val="Titre4"/>
        <w:spacing w:before="240" w:after="240"/>
        <w:ind w:left="709" w:hanging="862"/>
      </w:pPr>
      <w:r>
        <w:t>Résultats des analyses</w:t>
      </w:r>
    </w:p>
    <w:p w14:paraId="70630636" w14:textId="46A7DD63"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B545DD">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B545DD" w:rsidRPr="00B545DD">
        <w:rPr>
          <w:b/>
          <w:iCs/>
          <w:sz w:val="22"/>
        </w:rPr>
        <w:t xml:space="preserve">Figure </w:t>
      </w:r>
      <w:r w:rsidR="00B545DD" w:rsidRPr="00B545DD">
        <w:rPr>
          <w:b/>
          <w:iCs/>
          <w:noProof/>
          <w:sz w:val="22"/>
        </w:rPr>
        <w:t>5.2</w:t>
      </w:r>
      <w:r w:rsidR="00B545DD" w:rsidRPr="00B545DD">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drawing>
          <wp:inline distT="0" distB="0" distL="0" distR="0" wp14:anchorId="26AAE855" wp14:editId="059FDA3A">
            <wp:extent cx="5407621" cy="2889754"/>
            <wp:effectExtent l="0" t="0" r="0" b="635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10"/>
                    <a:stretch>
                      <a:fillRect/>
                    </a:stretch>
                  </pic:blipFill>
                  <pic:spPr>
                    <a:xfrm>
                      <a:off x="0" y="0"/>
                      <a:ext cx="5407621" cy="2889754"/>
                    </a:xfrm>
                    <a:prstGeom prst="rect">
                      <a:avLst/>
                    </a:prstGeom>
                  </pic:spPr>
                </pic:pic>
              </a:graphicData>
            </a:graphic>
          </wp:inline>
        </w:drawing>
      </w:r>
    </w:p>
    <w:p w14:paraId="33EE7735" w14:textId="35041224" w:rsidR="00B0655E" w:rsidRPr="00FC14C6" w:rsidRDefault="00B0655E" w:rsidP="00B0655E">
      <w:pPr>
        <w:pStyle w:val="Lgende"/>
        <w:jc w:val="center"/>
        <w:rPr>
          <w:rFonts w:ascii="Calibri" w:hAnsi="Calibri" w:cs="Calibri"/>
          <w:i w:val="0"/>
          <w:iCs w:val="0"/>
          <w:color w:val="000000"/>
          <w:sz w:val="22"/>
          <w:szCs w:val="24"/>
        </w:rPr>
      </w:pPr>
      <w:bookmarkStart w:id="1109" w:name="_Ref531096885"/>
      <w:r w:rsidRPr="00FC14C6">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7</w:t>
      </w:r>
      <w:r w:rsidR="00377B8F">
        <w:rPr>
          <w:rFonts w:ascii="Calibri" w:hAnsi="Calibri" w:cs="Calibri"/>
          <w:i w:val="0"/>
          <w:iCs w:val="0"/>
          <w:color w:val="000000"/>
          <w:sz w:val="22"/>
          <w:szCs w:val="24"/>
        </w:rPr>
        <w:fldChar w:fldCharType="end"/>
      </w:r>
      <w:bookmarkEnd w:id="1109"/>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p>
    <w:p w14:paraId="46F1C6C6" w14:textId="6479D2F2" w:rsidR="00AE4728" w:rsidRPr="00FC14C6" w:rsidRDefault="00AE4728" w:rsidP="00AE4728">
      <w:pPr>
        <w:pStyle w:val="Default"/>
        <w:spacing w:line="360" w:lineRule="auto"/>
        <w:ind w:firstLine="708"/>
        <w:jc w:val="both"/>
        <w:rPr>
          <w:sz w:val="22"/>
        </w:rPr>
      </w:pPr>
      <w:bookmarkStart w:id="1110"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B545DD" w:rsidRPr="00B545DD">
        <w:rPr>
          <w:b/>
          <w:iCs/>
          <w:sz w:val="22"/>
        </w:rPr>
        <w:t xml:space="preserve">Figure </w:t>
      </w:r>
      <w:r w:rsidR="00B545DD" w:rsidRPr="00B545DD">
        <w:rPr>
          <w:b/>
          <w:iCs/>
          <w:noProof/>
          <w:sz w:val="22"/>
        </w:rPr>
        <w:t>5.2</w:t>
      </w:r>
      <w:r w:rsidR="00B545DD" w:rsidRPr="00B545DD">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pour la configuration du rotor court 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4B4EE5FE" w:rsidR="00B0655E" w:rsidRDefault="00B0655E" w:rsidP="00281AE4">
      <w:pPr>
        <w:pStyle w:val="Titre3"/>
        <w:ind w:left="709"/>
      </w:pPr>
      <w:bookmarkStart w:id="1111" w:name="_Toc535512947"/>
      <w:r>
        <w:lastRenderedPageBreak/>
        <w:t xml:space="preserve">Configuration du rotor </w:t>
      </w:r>
      <w:bookmarkEnd w:id="1110"/>
      <w:r w:rsidR="00FF5C16">
        <w:t>flexible</w:t>
      </w:r>
      <w:bookmarkEnd w:id="1111"/>
    </w:p>
    <w:p w14:paraId="645D4A39" w14:textId="40328CF0" w:rsidR="00FF5C16" w:rsidRDefault="00FF5C16" w:rsidP="009725D6">
      <w:pPr>
        <w:spacing w:before="240" w:after="240" w:line="360" w:lineRule="auto"/>
        <w:ind w:firstLine="709"/>
      </w:pPr>
      <w:r>
        <w:t xml:space="preserve">La configuration du rotor rigide présentée dans la section précédente ne permet pas de mettre en évidence un effet Morton instable. C’est la raison pour laquelle il a été décidé de concevoir une nouvelle configuration utilisant un rotor flexible.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et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DB37CC">
      <w:pPr>
        <w:pStyle w:val="Paragraphedeliste"/>
        <w:numPr>
          <w:ilvl w:val="0"/>
          <w:numId w:val="20"/>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28AC42B9" w:rsidR="00DB37CC" w:rsidRDefault="00DB37CC" w:rsidP="00DB37CC">
      <w:pPr>
        <w:pStyle w:val="Default"/>
        <w:spacing w:before="120" w:line="360" w:lineRule="auto"/>
        <w:ind w:firstLine="708"/>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B545DD" w:rsidRPr="00B545DD">
        <w:rPr>
          <w:b/>
          <w:iCs/>
          <w:sz w:val="22"/>
        </w:rPr>
        <w:t xml:space="preserve">Figure </w:t>
      </w:r>
      <w:r w:rsidR="00B545DD" w:rsidRPr="00B545DD">
        <w:rPr>
          <w:b/>
          <w:iCs/>
          <w:noProof/>
          <w:sz w:val="22"/>
        </w:rPr>
        <w:t>5.2</w:t>
      </w:r>
      <w:r w:rsidR="00B545DD" w:rsidRPr="00B545DD">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flexible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B545DD" w:rsidRPr="00B545DD">
        <w:rPr>
          <w:b/>
          <w:sz w:val="22"/>
        </w:rPr>
        <w:t xml:space="preserve">Figure </w:t>
      </w:r>
      <w:r w:rsidR="00B545DD" w:rsidRPr="00B545DD">
        <w:rPr>
          <w:b/>
          <w:noProof/>
          <w:sz w:val="22"/>
        </w:rPr>
        <w:t>5.2</w:t>
      </w:r>
      <w:r w:rsidR="00B545DD" w:rsidRPr="00B545DD">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lastRenderedPageBreak/>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0BB5F35F" w:rsidR="00B0655E" w:rsidRPr="00086068" w:rsidRDefault="00B0655E" w:rsidP="008D2A74">
            <w:pPr>
              <w:pStyle w:val="Lgende"/>
              <w:spacing w:after="0"/>
              <w:jc w:val="center"/>
              <w:rPr>
                <w:rFonts w:ascii="Calibri" w:hAnsi="Calibri" w:cs="Calibri"/>
                <w:i w:val="0"/>
                <w:iCs w:val="0"/>
                <w:color w:val="000000"/>
                <w:sz w:val="22"/>
                <w:szCs w:val="24"/>
              </w:rPr>
            </w:pPr>
            <w:bookmarkStart w:id="1112" w:name="_Ref531189711"/>
            <w:r w:rsidRPr="00A56003">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8</w:t>
            </w:r>
            <w:r w:rsidR="00377B8F">
              <w:rPr>
                <w:rFonts w:ascii="Calibri" w:hAnsi="Calibri" w:cs="Calibri"/>
                <w:i w:val="0"/>
                <w:iCs w:val="0"/>
                <w:color w:val="000000"/>
                <w:sz w:val="22"/>
                <w:szCs w:val="24"/>
              </w:rPr>
              <w:fldChar w:fldCharType="end"/>
            </w:r>
            <w:bookmarkEnd w:id="1112"/>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lastRenderedPageBreak/>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69C75BE3" w:rsidR="000242D9" w:rsidRPr="00086068" w:rsidRDefault="000242D9" w:rsidP="008D2A74">
            <w:pPr>
              <w:pStyle w:val="Default"/>
              <w:spacing w:line="360" w:lineRule="auto"/>
              <w:jc w:val="center"/>
              <w:rPr>
                <w:sz w:val="22"/>
              </w:rPr>
            </w:pPr>
            <w:bookmarkStart w:id="1113" w:name="_Ref534232364"/>
            <w:r w:rsidRPr="00A56003">
              <w:rPr>
                <w:sz w:val="22"/>
              </w:rPr>
              <w:t xml:space="preserve">Figure </w:t>
            </w:r>
            <w:r w:rsidR="00377B8F">
              <w:rPr>
                <w:sz w:val="22"/>
              </w:rPr>
              <w:fldChar w:fldCharType="begin"/>
            </w:r>
            <w:r w:rsidR="00377B8F">
              <w:rPr>
                <w:sz w:val="22"/>
              </w:rPr>
              <w:instrText xml:space="preserve"> STYLEREF 2 \s </w:instrText>
            </w:r>
            <w:r w:rsidR="00377B8F">
              <w:rPr>
                <w:sz w:val="22"/>
              </w:rPr>
              <w:fldChar w:fldCharType="separate"/>
            </w:r>
            <w:r w:rsidR="00B545DD">
              <w:rPr>
                <w:noProof/>
                <w:sz w:val="22"/>
              </w:rPr>
              <w:t>5.2</w:t>
            </w:r>
            <w:r w:rsidR="00377B8F">
              <w:rPr>
                <w:sz w:val="22"/>
              </w:rPr>
              <w:fldChar w:fldCharType="end"/>
            </w:r>
            <w:r w:rsidR="00377B8F">
              <w:rPr>
                <w:sz w:val="22"/>
              </w:rPr>
              <w:noBreakHyphen/>
            </w:r>
            <w:r w:rsidR="00377B8F">
              <w:rPr>
                <w:sz w:val="22"/>
              </w:rPr>
              <w:fldChar w:fldCharType="begin"/>
            </w:r>
            <w:r w:rsidR="00377B8F">
              <w:rPr>
                <w:sz w:val="22"/>
              </w:rPr>
              <w:instrText xml:space="preserve"> SEQ Figure \* ARABIC \s 2 </w:instrText>
            </w:r>
            <w:r w:rsidR="00377B8F">
              <w:rPr>
                <w:sz w:val="22"/>
              </w:rPr>
              <w:fldChar w:fldCharType="separate"/>
            </w:r>
            <w:r w:rsidR="00B545DD">
              <w:rPr>
                <w:noProof/>
                <w:sz w:val="22"/>
              </w:rPr>
              <w:t>9</w:t>
            </w:r>
            <w:r w:rsidR="00377B8F">
              <w:rPr>
                <w:sz w:val="22"/>
              </w:rPr>
              <w:fldChar w:fldCharType="end"/>
            </w:r>
            <w:bookmarkEnd w:id="1113"/>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p>
        </w:tc>
      </w:tr>
    </w:tbl>
    <w:p w14:paraId="7EC6E775" w14:textId="77777777" w:rsidR="007E1561" w:rsidRDefault="007E1561" w:rsidP="00AD2DC8"/>
    <w:p w14:paraId="69E1AE76" w14:textId="77777777" w:rsidR="00B0655E" w:rsidRPr="00A56003" w:rsidRDefault="00B0655E" w:rsidP="00706BB2">
      <w:pPr>
        <w:pStyle w:val="Paragraphedeliste"/>
        <w:numPr>
          <w:ilvl w:val="0"/>
          <w:numId w:val="20"/>
        </w:numPr>
      </w:pPr>
      <w:r w:rsidRPr="00A56003">
        <w:t xml:space="preserve">Détermination du coefficient </w:t>
      </w:r>
      <m:oMath>
        <m:r>
          <m:rPr>
            <m:sty m:val="bi"/>
          </m:rPr>
          <w:rPr>
            <w:rFonts w:ascii="Cambria Math" w:hAnsi="Cambria Math"/>
          </w:rPr>
          <m:t>B</m:t>
        </m:r>
      </m:oMath>
    </w:p>
    <w:p w14:paraId="25128578" w14:textId="5613F400" w:rsidR="00B0655E" w:rsidRDefault="00B0655E" w:rsidP="000242D9">
      <w:pPr>
        <w:pStyle w:val="Default"/>
        <w:spacing w:before="120" w:line="360" w:lineRule="auto"/>
        <w:ind w:firstLine="708"/>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114"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B545DD" w:rsidRPr="00B545DD">
        <w:rPr>
          <w:b/>
          <w:sz w:val="22"/>
        </w:rPr>
        <w:t xml:space="preserve">Figure </w:t>
      </w:r>
      <w:r w:rsidR="00B545DD" w:rsidRPr="00B545DD">
        <w:rPr>
          <w:b/>
          <w:noProof/>
          <w:sz w:val="22"/>
        </w:rPr>
        <w:t>5.2</w:t>
      </w:r>
      <w:r w:rsidR="00B545DD" w:rsidRPr="00B545DD">
        <w:rPr>
          <w:b/>
          <w:noProof/>
          <w:sz w:val="22"/>
        </w:rPr>
        <w:noBreakHyphen/>
        <w:t>10</w:t>
      </w:r>
      <w:r w:rsidR="00DC3387" w:rsidRPr="00DC3387">
        <w:rPr>
          <w:b/>
          <w:sz w:val="22"/>
        </w:rPr>
        <w:fldChar w:fldCharType="end"/>
      </w:r>
      <w:r w:rsidR="00DC3387">
        <w:t>.</w:t>
      </w:r>
    </w:p>
    <w:p w14:paraId="7FF19849" w14:textId="77777777" w:rsidR="00D37371" w:rsidRPr="000242D9" w:rsidRDefault="00D37371" w:rsidP="000242D9">
      <w:pPr>
        <w:pStyle w:val="Default"/>
        <w:spacing w:before="120" w:line="360" w:lineRule="auto"/>
        <w:ind w:firstLine="708"/>
        <w:jc w:val="both"/>
        <w:rPr>
          <w:sz w:val="22"/>
        </w:rPr>
      </w:pPr>
    </w:p>
    <w:p w14:paraId="5296FFEB" w14:textId="2F23C195" w:rsidR="00B0655E" w:rsidRDefault="00B0655E" w:rsidP="00444C16">
      <w:pPr>
        <w:pStyle w:val="Lgende"/>
        <w:spacing w:after="0"/>
        <w:jc w:val="center"/>
        <w:rPr>
          <w:rFonts w:ascii="Calibri" w:hAnsi="Calibri" w:cs="Calibri"/>
          <w:bCs/>
          <w:i w:val="0"/>
          <w:color w:val="000000"/>
          <w:sz w:val="22"/>
          <w:szCs w:val="24"/>
        </w:rPr>
      </w:pPr>
      <w:bookmarkStart w:id="1115" w:name="_Ref534380440"/>
      <w:r w:rsidRPr="00A56003">
        <w:rPr>
          <w:rFonts w:ascii="Calibri" w:hAnsi="Calibri" w:cs="Calibri"/>
          <w:i w:val="0"/>
          <w:iCs w:val="0"/>
          <w:color w:val="000000"/>
          <w:sz w:val="22"/>
          <w:szCs w:val="24"/>
        </w:rPr>
        <w:lastRenderedPageBreak/>
        <w:t xml:space="preserve">Tableau </w:t>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STYLEREF 2 \s </w:instrText>
      </w:r>
      <w:r w:rsidR="009521A5">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5.2</w:t>
      </w:r>
      <w:r w:rsidR="009521A5">
        <w:rPr>
          <w:rFonts w:ascii="Calibri" w:hAnsi="Calibri" w:cs="Calibri"/>
          <w:i w:val="0"/>
          <w:iCs w:val="0"/>
          <w:color w:val="000000"/>
          <w:sz w:val="22"/>
          <w:szCs w:val="24"/>
        </w:rPr>
        <w:fldChar w:fldCharType="end"/>
      </w:r>
      <w:r w:rsidR="009521A5">
        <w:rPr>
          <w:rFonts w:ascii="Calibri" w:hAnsi="Calibri" w:cs="Calibri"/>
          <w:i w:val="0"/>
          <w:iCs w:val="0"/>
          <w:color w:val="000000"/>
          <w:sz w:val="22"/>
          <w:szCs w:val="24"/>
        </w:rPr>
        <w:noBreakHyphen/>
      </w:r>
      <w:r w:rsidR="009521A5">
        <w:rPr>
          <w:rFonts w:ascii="Calibri" w:hAnsi="Calibri" w:cs="Calibri"/>
          <w:i w:val="0"/>
          <w:iCs w:val="0"/>
          <w:color w:val="000000"/>
          <w:sz w:val="22"/>
          <w:szCs w:val="24"/>
        </w:rPr>
        <w:fldChar w:fldCharType="begin"/>
      </w:r>
      <w:r w:rsidR="009521A5">
        <w:rPr>
          <w:rFonts w:ascii="Calibri" w:hAnsi="Calibri" w:cs="Calibri"/>
          <w:i w:val="0"/>
          <w:iCs w:val="0"/>
          <w:color w:val="000000"/>
          <w:sz w:val="22"/>
          <w:szCs w:val="24"/>
        </w:rPr>
        <w:instrText xml:space="preserve"> SEQ Tableau \* ARABIC \s 2 </w:instrText>
      </w:r>
      <w:r w:rsidR="009521A5">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2</w:t>
      </w:r>
      <w:r w:rsidR="009521A5">
        <w:rPr>
          <w:rFonts w:ascii="Calibri" w:hAnsi="Calibri" w:cs="Calibri"/>
          <w:i w:val="0"/>
          <w:iCs w:val="0"/>
          <w:color w:val="000000"/>
          <w:sz w:val="22"/>
          <w:szCs w:val="24"/>
        </w:rPr>
        <w:fldChar w:fldCharType="end"/>
      </w:r>
      <w:bookmarkEnd w:id="1114"/>
      <w:bookmarkEnd w:id="1115"/>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p>
    <w:tbl>
      <w:tblPr>
        <w:tblW w:w="0" w:type="auto"/>
        <w:tblInd w:w="8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20" w:firstRow="1" w:lastRow="0" w:firstColumn="0" w:lastColumn="0" w:noHBand="0" w:noVBand="1"/>
      </w:tblPr>
      <w:tblGrid>
        <w:gridCol w:w="1556"/>
        <w:gridCol w:w="1644"/>
        <w:gridCol w:w="1357"/>
        <w:gridCol w:w="1660"/>
        <w:gridCol w:w="1370"/>
      </w:tblGrid>
      <w:tr w:rsidR="00D37371" w:rsidRPr="00D37371" w14:paraId="789D4345" w14:textId="77777777" w:rsidTr="00D37371">
        <w:trPr>
          <w:trHeight w:val="283"/>
        </w:trPr>
        <w:tc>
          <w:tcPr>
            <w:tcW w:w="0" w:type="auto"/>
            <w:shd w:val="clear" w:color="auto" w:fill="5B9BD5"/>
            <w:tcMar>
              <w:top w:w="15" w:type="dxa"/>
              <w:left w:w="108" w:type="dxa"/>
              <w:bottom w:w="0" w:type="dxa"/>
              <w:right w:w="108" w:type="dxa"/>
            </w:tcMar>
            <w:vAlign w:val="center"/>
            <w:hideMark/>
          </w:tcPr>
          <w:p w14:paraId="10EC5DA7" w14:textId="5495324A" w:rsidR="00D37371" w:rsidRPr="00D37371" w:rsidRDefault="00D37371" w:rsidP="00D37371">
            <w:pPr>
              <w:jc w:val="center"/>
              <w:rPr>
                <w:lang w:eastAsia="zh-CN"/>
              </w:rPr>
            </w:pPr>
          </w:p>
        </w:tc>
        <w:tc>
          <w:tcPr>
            <w:tcW w:w="0" w:type="auto"/>
            <w:gridSpan w:val="2"/>
            <w:shd w:val="clear" w:color="auto" w:fill="5B9BD5"/>
            <w:tcMar>
              <w:top w:w="15" w:type="dxa"/>
              <w:left w:w="108" w:type="dxa"/>
              <w:bottom w:w="0" w:type="dxa"/>
              <w:right w:w="108" w:type="dxa"/>
            </w:tcMar>
            <w:vAlign w:val="center"/>
            <w:hideMark/>
          </w:tcPr>
          <w:p w14:paraId="56D18D2F" w14:textId="77777777" w:rsidR="00D37371" w:rsidRPr="00D37371" w:rsidRDefault="00D37371" w:rsidP="00D37371">
            <w:pPr>
              <w:jc w:val="center"/>
              <w:rPr>
                <w:lang w:eastAsia="zh-CN"/>
              </w:rPr>
            </w:pPr>
            <w:r w:rsidRPr="00D37371">
              <w:rPr>
                <w:lang w:eastAsia="zh-CN"/>
              </w:rPr>
              <w:t>Approche de Lorenz et Murphy</w:t>
            </w:r>
          </w:p>
        </w:tc>
        <w:tc>
          <w:tcPr>
            <w:tcW w:w="0" w:type="auto"/>
            <w:gridSpan w:val="2"/>
            <w:shd w:val="clear" w:color="auto" w:fill="5B9BD5"/>
            <w:tcMar>
              <w:top w:w="15" w:type="dxa"/>
              <w:left w:w="108" w:type="dxa"/>
              <w:bottom w:w="0" w:type="dxa"/>
              <w:right w:w="108" w:type="dxa"/>
            </w:tcMar>
            <w:vAlign w:val="center"/>
            <w:hideMark/>
          </w:tcPr>
          <w:p w14:paraId="402222C9" w14:textId="77777777" w:rsidR="00D37371" w:rsidRPr="00D37371" w:rsidRDefault="00D37371" w:rsidP="00D37371">
            <w:pPr>
              <w:jc w:val="center"/>
              <w:rPr>
                <w:lang w:eastAsia="zh-CN"/>
              </w:rPr>
            </w:pPr>
            <w:r w:rsidRPr="00D37371">
              <w:rPr>
                <w:lang w:eastAsia="zh-CN"/>
              </w:rPr>
              <w:t>Approche analytique améliorée</w:t>
            </w:r>
          </w:p>
        </w:tc>
      </w:tr>
      <w:tr w:rsidR="00D37371" w:rsidRPr="00D37371" w14:paraId="2F346E58" w14:textId="77777777" w:rsidTr="00D37371">
        <w:trPr>
          <w:trHeight w:val="283"/>
        </w:trPr>
        <w:tc>
          <w:tcPr>
            <w:tcW w:w="0" w:type="auto"/>
            <w:shd w:val="clear" w:color="auto" w:fill="BDD6EE" w:themeFill="accent1" w:themeFillTint="66"/>
            <w:tcMar>
              <w:top w:w="15" w:type="dxa"/>
              <w:left w:w="108" w:type="dxa"/>
              <w:bottom w:w="0" w:type="dxa"/>
              <w:right w:w="108" w:type="dxa"/>
            </w:tcMar>
            <w:vAlign w:val="center"/>
            <w:hideMark/>
          </w:tcPr>
          <w:p w14:paraId="442AAE7E" w14:textId="77777777" w:rsidR="00D37371" w:rsidRPr="00D37371" w:rsidRDefault="00D37371" w:rsidP="00D37371">
            <w:pPr>
              <w:jc w:val="center"/>
              <w:rPr>
                <w:lang w:eastAsia="zh-CN"/>
              </w:rPr>
            </w:pPr>
            <w:r w:rsidRPr="00D37371">
              <w:rPr>
                <w:lang w:eastAsia="zh-CN"/>
              </w:rPr>
              <w:t>Balourd [gmm]</w:t>
            </w:r>
          </w:p>
        </w:tc>
        <w:tc>
          <w:tcPr>
            <w:tcW w:w="0" w:type="auto"/>
            <w:shd w:val="clear" w:color="auto" w:fill="BDD6EE" w:themeFill="accent1" w:themeFillTint="66"/>
            <w:tcMar>
              <w:top w:w="15" w:type="dxa"/>
              <w:left w:w="108" w:type="dxa"/>
              <w:bottom w:w="0" w:type="dxa"/>
              <w:right w:w="108" w:type="dxa"/>
            </w:tcMar>
            <w:vAlign w:val="center"/>
            <w:hideMark/>
          </w:tcPr>
          <w:p w14:paraId="3474FE80"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07544F77" w14:textId="77777777" w:rsidR="00D37371" w:rsidRPr="00D37371" w:rsidRDefault="00D37371" w:rsidP="00D37371">
            <w:pPr>
              <w:jc w:val="center"/>
              <w:rPr>
                <w:lang w:eastAsia="zh-CN"/>
              </w:rPr>
            </w:pPr>
            <w:r w:rsidRPr="00D37371">
              <w:rPr>
                <w:lang w:eastAsia="zh-CN"/>
              </w:rPr>
              <w:t>Phase [deg]</w:t>
            </w:r>
          </w:p>
        </w:tc>
        <w:tc>
          <w:tcPr>
            <w:tcW w:w="0" w:type="auto"/>
            <w:shd w:val="clear" w:color="auto" w:fill="BDD6EE" w:themeFill="accent1" w:themeFillTint="66"/>
            <w:tcMar>
              <w:top w:w="15" w:type="dxa"/>
              <w:left w:w="108" w:type="dxa"/>
              <w:bottom w:w="0" w:type="dxa"/>
              <w:right w:w="108" w:type="dxa"/>
            </w:tcMar>
            <w:vAlign w:val="center"/>
            <w:hideMark/>
          </w:tcPr>
          <w:p w14:paraId="48794F56" w14:textId="77777777" w:rsidR="00D37371" w:rsidRPr="00D37371" w:rsidRDefault="00D37371" w:rsidP="00D37371">
            <w:pPr>
              <w:jc w:val="center"/>
              <w:rPr>
                <w:lang w:eastAsia="zh-CN"/>
              </w:rPr>
            </w:pPr>
            <w:r w:rsidRPr="00D37371">
              <w:rPr>
                <w:lang w:eastAsia="zh-CN"/>
              </w:rPr>
              <w:t>Amplitude [°C]</w:t>
            </w:r>
          </w:p>
        </w:tc>
        <w:tc>
          <w:tcPr>
            <w:tcW w:w="0" w:type="auto"/>
            <w:shd w:val="clear" w:color="auto" w:fill="BDD6EE" w:themeFill="accent1" w:themeFillTint="66"/>
            <w:tcMar>
              <w:top w:w="15" w:type="dxa"/>
              <w:left w:w="108" w:type="dxa"/>
              <w:bottom w:w="0" w:type="dxa"/>
              <w:right w:w="108" w:type="dxa"/>
            </w:tcMar>
            <w:vAlign w:val="center"/>
            <w:hideMark/>
          </w:tcPr>
          <w:p w14:paraId="70E57E8A" w14:textId="77777777" w:rsidR="00D37371" w:rsidRPr="00D37371" w:rsidRDefault="00D37371" w:rsidP="00D37371">
            <w:pPr>
              <w:jc w:val="center"/>
              <w:rPr>
                <w:lang w:eastAsia="zh-CN"/>
              </w:rPr>
            </w:pPr>
            <w:r w:rsidRPr="00D37371">
              <w:rPr>
                <w:lang w:eastAsia="zh-CN"/>
              </w:rPr>
              <w:t>Phase [deg]</w:t>
            </w:r>
          </w:p>
        </w:tc>
      </w:tr>
      <w:tr w:rsidR="00D37371" w:rsidRPr="00D37371" w14:paraId="31107B45"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0979E357" w14:textId="77777777" w:rsidR="00D37371" w:rsidRPr="00D37371" w:rsidRDefault="00D37371" w:rsidP="00D37371">
            <w:pPr>
              <w:jc w:val="center"/>
              <w:rPr>
                <w:lang w:eastAsia="zh-CN"/>
              </w:rPr>
            </w:pPr>
            <w:r w:rsidRPr="00D37371">
              <w:rPr>
                <w:lang w:eastAsia="zh-CN"/>
              </w:rPr>
              <w:t>100</w:t>
            </w:r>
          </w:p>
        </w:tc>
        <w:tc>
          <w:tcPr>
            <w:tcW w:w="0" w:type="auto"/>
            <w:shd w:val="clear" w:color="auto" w:fill="BDD6EE" w:themeFill="accent1" w:themeFillTint="66"/>
            <w:tcMar>
              <w:top w:w="15" w:type="dxa"/>
              <w:left w:w="15" w:type="dxa"/>
              <w:bottom w:w="0" w:type="dxa"/>
              <w:right w:w="15" w:type="dxa"/>
            </w:tcMar>
            <w:vAlign w:val="center"/>
            <w:hideMark/>
          </w:tcPr>
          <w:p w14:paraId="24132B04" w14:textId="77777777" w:rsidR="00D37371" w:rsidRPr="00D37371" w:rsidRDefault="00D37371" w:rsidP="00D37371">
            <w:pPr>
              <w:jc w:val="center"/>
              <w:rPr>
                <w:lang w:eastAsia="zh-CN"/>
              </w:rPr>
            </w:pPr>
            <w:r w:rsidRPr="00D37371">
              <w:rPr>
                <w:lang w:eastAsia="zh-CN"/>
              </w:rPr>
              <w:t>3.93</w:t>
            </w:r>
          </w:p>
        </w:tc>
        <w:tc>
          <w:tcPr>
            <w:tcW w:w="0" w:type="auto"/>
            <w:shd w:val="clear" w:color="auto" w:fill="BDD6EE" w:themeFill="accent1" w:themeFillTint="66"/>
            <w:tcMar>
              <w:top w:w="72" w:type="dxa"/>
              <w:left w:w="144" w:type="dxa"/>
              <w:bottom w:w="72" w:type="dxa"/>
              <w:right w:w="144" w:type="dxa"/>
            </w:tcMar>
            <w:vAlign w:val="center"/>
            <w:hideMark/>
          </w:tcPr>
          <w:p w14:paraId="0E660AF4" w14:textId="77777777" w:rsidR="00D37371" w:rsidRPr="00D37371" w:rsidRDefault="00D37371" w:rsidP="00D37371">
            <w:pPr>
              <w:jc w:val="center"/>
              <w:rPr>
                <w:lang w:eastAsia="zh-CN"/>
              </w:rPr>
            </w:pPr>
            <w:r w:rsidRPr="00D37371">
              <w:rPr>
                <w:lang w:eastAsia="zh-CN"/>
              </w:rPr>
              <w:t>289.09</w:t>
            </w:r>
          </w:p>
        </w:tc>
        <w:tc>
          <w:tcPr>
            <w:tcW w:w="0" w:type="auto"/>
            <w:shd w:val="clear" w:color="auto" w:fill="BDD6EE" w:themeFill="accent1" w:themeFillTint="66"/>
            <w:tcMar>
              <w:top w:w="72" w:type="dxa"/>
              <w:left w:w="144" w:type="dxa"/>
              <w:bottom w:w="72" w:type="dxa"/>
              <w:right w:w="144" w:type="dxa"/>
            </w:tcMar>
            <w:vAlign w:val="center"/>
            <w:hideMark/>
          </w:tcPr>
          <w:p w14:paraId="7BBEE597" w14:textId="77777777" w:rsidR="00D37371" w:rsidRPr="00D37371" w:rsidRDefault="00D37371" w:rsidP="00D37371">
            <w:pPr>
              <w:jc w:val="center"/>
              <w:rPr>
                <w:lang w:eastAsia="zh-CN"/>
              </w:rPr>
            </w:pPr>
            <w:r w:rsidRPr="00D37371">
              <w:rPr>
                <w:lang w:eastAsia="zh-CN"/>
              </w:rPr>
              <w:t>4.58</w:t>
            </w:r>
          </w:p>
        </w:tc>
        <w:tc>
          <w:tcPr>
            <w:tcW w:w="0" w:type="auto"/>
            <w:shd w:val="clear" w:color="auto" w:fill="BDD6EE" w:themeFill="accent1" w:themeFillTint="66"/>
            <w:tcMar>
              <w:top w:w="72" w:type="dxa"/>
              <w:left w:w="144" w:type="dxa"/>
              <w:bottom w:w="72" w:type="dxa"/>
              <w:right w:w="144" w:type="dxa"/>
            </w:tcMar>
            <w:vAlign w:val="center"/>
            <w:hideMark/>
          </w:tcPr>
          <w:p w14:paraId="657ABF79" w14:textId="77777777" w:rsidR="00D37371" w:rsidRPr="00D37371" w:rsidRDefault="00D37371" w:rsidP="00D37371">
            <w:pPr>
              <w:jc w:val="center"/>
              <w:rPr>
                <w:lang w:eastAsia="zh-CN"/>
              </w:rPr>
            </w:pPr>
            <w:r w:rsidRPr="00D37371">
              <w:rPr>
                <w:lang w:eastAsia="zh-CN"/>
              </w:rPr>
              <w:t>337.50</w:t>
            </w:r>
          </w:p>
        </w:tc>
      </w:tr>
      <w:tr w:rsidR="00D37371" w:rsidRPr="00D37371" w14:paraId="463B4503"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055D8A3" w14:textId="77777777" w:rsidR="00D37371" w:rsidRPr="00D37371" w:rsidRDefault="00D37371" w:rsidP="00D37371">
            <w:pPr>
              <w:jc w:val="center"/>
              <w:rPr>
                <w:lang w:eastAsia="zh-CN"/>
              </w:rPr>
            </w:pPr>
            <w:r w:rsidRPr="00D37371">
              <w:rPr>
                <w:lang w:eastAsia="zh-CN"/>
              </w:rPr>
              <w:t>120</w:t>
            </w:r>
          </w:p>
        </w:tc>
        <w:tc>
          <w:tcPr>
            <w:tcW w:w="0" w:type="auto"/>
            <w:shd w:val="clear" w:color="auto" w:fill="BDD6EE" w:themeFill="accent1" w:themeFillTint="66"/>
            <w:tcMar>
              <w:top w:w="15" w:type="dxa"/>
              <w:left w:w="15" w:type="dxa"/>
              <w:bottom w:w="0" w:type="dxa"/>
              <w:right w:w="15" w:type="dxa"/>
            </w:tcMar>
            <w:vAlign w:val="center"/>
            <w:hideMark/>
          </w:tcPr>
          <w:p w14:paraId="5864C57F" w14:textId="77777777" w:rsidR="00D37371" w:rsidRPr="00D37371" w:rsidRDefault="00D37371" w:rsidP="00D37371">
            <w:pPr>
              <w:jc w:val="center"/>
              <w:rPr>
                <w:lang w:eastAsia="zh-CN"/>
              </w:rPr>
            </w:pPr>
            <w:r w:rsidRPr="00D37371">
              <w:rPr>
                <w:lang w:eastAsia="zh-CN"/>
              </w:rPr>
              <w:t>4.76</w:t>
            </w:r>
          </w:p>
        </w:tc>
        <w:tc>
          <w:tcPr>
            <w:tcW w:w="0" w:type="auto"/>
            <w:shd w:val="clear" w:color="auto" w:fill="BDD6EE" w:themeFill="accent1" w:themeFillTint="66"/>
            <w:tcMar>
              <w:top w:w="72" w:type="dxa"/>
              <w:left w:w="144" w:type="dxa"/>
              <w:bottom w:w="72" w:type="dxa"/>
              <w:right w:w="144" w:type="dxa"/>
            </w:tcMar>
            <w:vAlign w:val="center"/>
            <w:hideMark/>
          </w:tcPr>
          <w:p w14:paraId="2CF982A3" w14:textId="77777777" w:rsidR="00D37371" w:rsidRPr="00D37371" w:rsidRDefault="00D37371" w:rsidP="00D37371">
            <w:pPr>
              <w:jc w:val="center"/>
              <w:rPr>
                <w:lang w:eastAsia="zh-CN"/>
              </w:rPr>
            </w:pPr>
            <w:r w:rsidRPr="00D37371">
              <w:rPr>
                <w:lang w:eastAsia="zh-CN"/>
              </w:rPr>
              <w:t>291.59</w:t>
            </w:r>
          </w:p>
        </w:tc>
        <w:tc>
          <w:tcPr>
            <w:tcW w:w="0" w:type="auto"/>
            <w:shd w:val="clear" w:color="auto" w:fill="BDD6EE" w:themeFill="accent1" w:themeFillTint="66"/>
            <w:tcMar>
              <w:top w:w="72" w:type="dxa"/>
              <w:left w:w="144" w:type="dxa"/>
              <w:bottom w:w="72" w:type="dxa"/>
              <w:right w:w="144" w:type="dxa"/>
            </w:tcMar>
            <w:vAlign w:val="center"/>
            <w:hideMark/>
          </w:tcPr>
          <w:p w14:paraId="7B157776" w14:textId="77777777" w:rsidR="00D37371" w:rsidRPr="00D37371" w:rsidRDefault="00D37371" w:rsidP="00D37371">
            <w:pPr>
              <w:jc w:val="center"/>
              <w:rPr>
                <w:lang w:eastAsia="zh-CN"/>
              </w:rPr>
            </w:pPr>
            <w:r w:rsidRPr="00D37371">
              <w:rPr>
                <w:lang w:eastAsia="zh-CN"/>
              </w:rPr>
              <w:t>5.70</w:t>
            </w:r>
          </w:p>
        </w:tc>
        <w:tc>
          <w:tcPr>
            <w:tcW w:w="0" w:type="auto"/>
            <w:shd w:val="clear" w:color="auto" w:fill="BDD6EE" w:themeFill="accent1" w:themeFillTint="66"/>
            <w:tcMar>
              <w:top w:w="72" w:type="dxa"/>
              <w:left w:w="144" w:type="dxa"/>
              <w:bottom w:w="72" w:type="dxa"/>
              <w:right w:w="144" w:type="dxa"/>
            </w:tcMar>
            <w:vAlign w:val="center"/>
            <w:hideMark/>
          </w:tcPr>
          <w:p w14:paraId="0194D851" w14:textId="77777777" w:rsidR="00D37371" w:rsidRPr="00D37371" w:rsidRDefault="00D37371" w:rsidP="00D37371">
            <w:pPr>
              <w:jc w:val="center"/>
              <w:rPr>
                <w:lang w:eastAsia="zh-CN"/>
              </w:rPr>
            </w:pPr>
            <w:r w:rsidRPr="00D37371">
              <w:rPr>
                <w:lang w:eastAsia="zh-CN"/>
              </w:rPr>
              <w:t>340.50</w:t>
            </w:r>
          </w:p>
        </w:tc>
      </w:tr>
      <w:tr w:rsidR="00D37371" w:rsidRPr="00D37371" w14:paraId="4FC2B047"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AD356A9" w14:textId="77777777" w:rsidR="00D37371" w:rsidRPr="00D37371" w:rsidRDefault="00D37371" w:rsidP="00D37371">
            <w:pPr>
              <w:jc w:val="center"/>
              <w:rPr>
                <w:lang w:eastAsia="zh-CN"/>
              </w:rPr>
            </w:pPr>
            <w:r w:rsidRPr="00D37371">
              <w:rPr>
                <w:lang w:eastAsia="zh-CN"/>
              </w:rPr>
              <w:t>140</w:t>
            </w:r>
          </w:p>
        </w:tc>
        <w:tc>
          <w:tcPr>
            <w:tcW w:w="0" w:type="auto"/>
            <w:shd w:val="clear" w:color="auto" w:fill="BDD6EE" w:themeFill="accent1" w:themeFillTint="66"/>
            <w:tcMar>
              <w:top w:w="15" w:type="dxa"/>
              <w:left w:w="15" w:type="dxa"/>
              <w:bottom w:w="0" w:type="dxa"/>
              <w:right w:w="15" w:type="dxa"/>
            </w:tcMar>
            <w:vAlign w:val="center"/>
            <w:hideMark/>
          </w:tcPr>
          <w:p w14:paraId="48B07D24" w14:textId="77777777" w:rsidR="00D37371" w:rsidRPr="00D37371" w:rsidRDefault="00D37371" w:rsidP="00D37371">
            <w:pPr>
              <w:jc w:val="center"/>
              <w:rPr>
                <w:lang w:eastAsia="zh-CN"/>
              </w:rPr>
            </w:pPr>
            <w:r w:rsidRPr="00D37371">
              <w:rPr>
                <w:lang w:eastAsia="zh-CN"/>
              </w:rPr>
              <w:t>5.66</w:t>
            </w:r>
          </w:p>
        </w:tc>
        <w:tc>
          <w:tcPr>
            <w:tcW w:w="0" w:type="auto"/>
            <w:shd w:val="clear" w:color="auto" w:fill="BDD6EE" w:themeFill="accent1" w:themeFillTint="66"/>
            <w:tcMar>
              <w:top w:w="72" w:type="dxa"/>
              <w:left w:w="144" w:type="dxa"/>
              <w:bottom w:w="72" w:type="dxa"/>
              <w:right w:w="144" w:type="dxa"/>
            </w:tcMar>
            <w:vAlign w:val="center"/>
            <w:hideMark/>
          </w:tcPr>
          <w:p w14:paraId="35BDAFB6" w14:textId="77777777" w:rsidR="00D37371" w:rsidRPr="00D37371" w:rsidRDefault="00D37371" w:rsidP="00D37371">
            <w:pPr>
              <w:jc w:val="center"/>
              <w:rPr>
                <w:lang w:eastAsia="zh-CN"/>
              </w:rPr>
            </w:pPr>
            <w:r w:rsidRPr="00D37371">
              <w:rPr>
                <w:lang w:eastAsia="zh-CN"/>
              </w:rPr>
              <w:t>293.83</w:t>
            </w:r>
          </w:p>
        </w:tc>
        <w:tc>
          <w:tcPr>
            <w:tcW w:w="0" w:type="auto"/>
            <w:shd w:val="clear" w:color="auto" w:fill="BDD6EE" w:themeFill="accent1" w:themeFillTint="66"/>
            <w:tcMar>
              <w:top w:w="72" w:type="dxa"/>
              <w:left w:w="144" w:type="dxa"/>
              <w:bottom w:w="72" w:type="dxa"/>
              <w:right w:w="144" w:type="dxa"/>
            </w:tcMar>
            <w:vAlign w:val="center"/>
            <w:hideMark/>
          </w:tcPr>
          <w:p w14:paraId="490AA698" w14:textId="77777777" w:rsidR="00D37371" w:rsidRPr="00D37371" w:rsidRDefault="00D37371" w:rsidP="00D37371">
            <w:pPr>
              <w:jc w:val="center"/>
              <w:rPr>
                <w:lang w:eastAsia="zh-CN"/>
              </w:rPr>
            </w:pPr>
            <w:r w:rsidRPr="00D37371">
              <w:rPr>
                <w:lang w:eastAsia="zh-CN"/>
              </w:rPr>
              <w:t>7.03</w:t>
            </w:r>
          </w:p>
        </w:tc>
        <w:tc>
          <w:tcPr>
            <w:tcW w:w="0" w:type="auto"/>
            <w:shd w:val="clear" w:color="auto" w:fill="BDD6EE" w:themeFill="accent1" w:themeFillTint="66"/>
            <w:tcMar>
              <w:top w:w="72" w:type="dxa"/>
              <w:left w:w="144" w:type="dxa"/>
              <w:bottom w:w="72" w:type="dxa"/>
              <w:right w:w="144" w:type="dxa"/>
            </w:tcMar>
            <w:vAlign w:val="center"/>
            <w:hideMark/>
          </w:tcPr>
          <w:p w14:paraId="38A5E804" w14:textId="77777777" w:rsidR="00D37371" w:rsidRPr="00D37371" w:rsidRDefault="00D37371" w:rsidP="00D37371">
            <w:pPr>
              <w:jc w:val="center"/>
              <w:rPr>
                <w:lang w:eastAsia="zh-CN"/>
              </w:rPr>
            </w:pPr>
            <w:r w:rsidRPr="00D37371">
              <w:rPr>
                <w:lang w:eastAsia="zh-CN"/>
              </w:rPr>
              <w:t>342.50</w:t>
            </w:r>
          </w:p>
        </w:tc>
      </w:tr>
      <w:tr w:rsidR="00D37371" w:rsidRPr="00D37371" w14:paraId="19A98C4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AF170ED" w14:textId="77777777" w:rsidR="00D37371" w:rsidRPr="00D37371" w:rsidRDefault="00D37371" w:rsidP="00D37371">
            <w:pPr>
              <w:jc w:val="center"/>
              <w:rPr>
                <w:lang w:eastAsia="zh-CN"/>
              </w:rPr>
            </w:pPr>
            <w:r w:rsidRPr="00D37371">
              <w:rPr>
                <w:lang w:eastAsia="zh-CN"/>
              </w:rPr>
              <w:t>160</w:t>
            </w:r>
          </w:p>
        </w:tc>
        <w:tc>
          <w:tcPr>
            <w:tcW w:w="0" w:type="auto"/>
            <w:shd w:val="clear" w:color="auto" w:fill="BDD6EE" w:themeFill="accent1" w:themeFillTint="66"/>
            <w:tcMar>
              <w:top w:w="15" w:type="dxa"/>
              <w:left w:w="15" w:type="dxa"/>
              <w:bottom w:w="0" w:type="dxa"/>
              <w:right w:w="15" w:type="dxa"/>
            </w:tcMar>
            <w:vAlign w:val="center"/>
            <w:hideMark/>
          </w:tcPr>
          <w:p w14:paraId="1B862BD6" w14:textId="77777777" w:rsidR="00D37371" w:rsidRPr="00D37371" w:rsidRDefault="00D37371" w:rsidP="00D37371">
            <w:pPr>
              <w:jc w:val="center"/>
              <w:rPr>
                <w:lang w:eastAsia="zh-CN"/>
              </w:rPr>
            </w:pPr>
            <w:r w:rsidRPr="00D37371">
              <w:rPr>
                <w:lang w:eastAsia="zh-CN"/>
              </w:rPr>
              <w:t>6.58</w:t>
            </w:r>
          </w:p>
        </w:tc>
        <w:tc>
          <w:tcPr>
            <w:tcW w:w="0" w:type="auto"/>
            <w:shd w:val="clear" w:color="auto" w:fill="BDD6EE" w:themeFill="accent1" w:themeFillTint="66"/>
            <w:tcMar>
              <w:top w:w="72" w:type="dxa"/>
              <w:left w:w="144" w:type="dxa"/>
              <w:bottom w:w="72" w:type="dxa"/>
              <w:right w:w="144" w:type="dxa"/>
            </w:tcMar>
            <w:vAlign w:val="center"/>
            <w:hideMark/>
          </w:tcPr>
          <w:p w14:paraId="054C6E69" w14:textId="77777777" w:rsidR="00D37371" w:rsidRPr="00D37371" w:rsidRDefault="00D37371" w:rsidP="00D37371">
            <w:pPr>
              <w:jc w:val="center"/>
              <w:rPr>
                <w:lang w:eastAsia="zh-CN"/>
              </w:rPr>
            </w:pPr>
            <w:r w:rsidRPr="00D37371">
              <w:rPr>
                <w:lang w:eastAsia="zh-CN"/>
              </w:rPr>
              <w:t>295.71</w:t>
            </w:r>
          </w:p>
        </w:tc>
        <w:tc>
          <w:tcPr>
            <w:tcW w:w="0" w:type="auto"/>
            <w:shd w:val="clear" w:color="auto" w:fill="BDD6EE" w:themeFill="accent1" w:themeFillTint="66"/>
            <w:tcMar>
              <w:top w:w="72" w:type="dxa"/>
              <w:left w:w="144" w:type="dxa"/>
              <w:bottom w:w="72" w:type="dxa"/>
              <w:right w:w="144" w:type="dxa"/>
            </w:tcMar>
            <w:vAlign w:val="center"/>
            <w:hideMark/>
          </w:tcPr>
          <w:p w14:paraId="6034786D" w14:textId="77777777" w:rsidR="00D37371" w:rsidRPr="00D37371" w:rsidRDefault="00D37371" w:rsidP="00D37371">
            <w:pPr>
              <w:jc w:val="center"/>
              <w:rPr>
                <w:lang w:eastAsia="zh-CN"/>
              </w:rPr>
            </w:pPr>
            <w:r w:rsidRPr="00D37371">
              <w:rPr>
                <w:lang w:eastAsia="zh-CN"/>
              </w:rPr>
              <w:t>8.59</w:t>
            </w:r>
          </w:p>
        </w:tc>
        <w:tc>
          <w:tcPr>
            <w:tcW w:w="0" w:type="auto"/>
            <w:shd w:val="clear" w:color="auto" w:fill="BDD6EE" w:themeFill="accent1" w:themeFillTint="66"/>
            <w:tcMar>
              <w:top w:w="72" w:type="dxa"/>
              <w:left w:w="144" w:type="dxa"/>
              <w:bottom w:w="72" w:type="dxa"/>
              <w:right w:w="144" w:type="dxa"/>
            </w:tcMar>
            <w:vAlign w:val="center"/>
            <w:hideMark/>
          </w:tcPr>
          <w:p w14:paraId="57FCD5F9" w14:textId="77777777" w:rsidR="00D37371" w:rsidRPr="00D37371" w:rsidRDefault="00D37371" w:rsidP="00D37371">
            <w:pPr>
              <w:jc w:val="center"/>
              <w:rPr>
                <w:lang w:eastAsia="zh-CN"/>
              </w:rPr>
            </w:pPr>
            <w:r w:rsidRPr="00D37371">
              <w:rPr>
                <w:lang w:eastAsia="zh-CN"/>
              </w:rPr>
              <w:t>343.50</w:t>
            </w:r>
          </w:p>
        </w:tc>
      </w:tr>
      <w:tr w:rsidR="00D37371" w:rsidRPr="00D37371" w14:paraId="1D1924AE"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1877129A" w14:textId="77777777" w:rsidR="00D37371" w:rsidRPr="00D37371" w:rsidRDefault="00D37371" w:rsidP="00D37371">
            <w:pPr>
              <w:jc w:val="center"/>
              <w:rPr>
                <w:lang w:eastAsia="zh-CN"/>
              </w:rPr>
            </w:pPr>
            <w:r w:rsidRPr="00D37371">
              <w:rPr>
                <w:lang w:eastAsia="zh-CN"/>
              </w:rPr>
              <w:t>180</w:t>
            </w:r>
          </w:p>
        </w:tc>
        <w:tc>
          <w:tcPr>
            <w:tcW w:w="0" w:type="auto"/>
            <w:shd w:val="clear" w:color="auto" w:fill="BDD6EE" w:themeFill="accent1" w:themeFillTint="66"/>
            <w:tcMar>
              <w:top w:w="72" w:type="dxa"/>
              <w:left w:w="144" w:type="dxa"/>
              <w:bottom w:w="72" w:type="dxa"/>
              <w:right w:w="144" w:type="dxa"/>
            </w:tcMar>
            <w:vAlign w:val="center"/>
            <w:hideMark/>
          </w:tcPr>
          <w:p w14:paraId="2B116820" w14:textId="77777777" w:rsidR="00D37371" w:rsidRPr="00D37371" w:rsidRDefault="00D37371" w:rsidP="00D37371">
            <w:pPr>
              <w:jc w:val="center"/>
              <w:rPr>
                <w:lang w:eastAsia="zh-CN"/>
              </w:rPr>
            </w:pPr>
            <w:r w:rsidRPr="00D37371">
              <w:rPr>
                <w:lang w:eastAsia="zh-CN"/>
              </w:rPr>
              <w:t>7.45</w:t>
            </w:r>
          </w:p>
        </w:tc>
        <w:tc>
          <w:tcPr>
            <w:tcW w:w="0" w:type="auto"/>
            <w:shd w:val="clear" w:color="auto" w:fill="BDD6EE" w:themeFill="accent1" w:themeFillTint="66"/>
            <w:tcMar>
              <w:top w:w="72" w:type="dxa"/>
              <w:left w:w="144" w:type="dxa"/>
              <w:bottom w:w="72" w:type="dxa"/>
              <w:right w:w="144" w:type="dxa"/>
            </w:tcMar>
            <w:vAlign w:val="center"/>
            <w:hideMark/>
          </w:tcPr>
          <w:p w14:paraId="55D466B8" w14:textId="77777777" w:rsidR="00D37371" w:rsidRPr="00D37371" w:rsidRDefault="00D37371" w:rsidP="00D37371">
            <w:pPr>
              <w:jc w:val="center"/>
              <w:rPr>
                <w:lang w:eastAsia="zh-CN"/>
              </w:rPr>
            </w:pPr>
            <w:r w:rsidRPr="00D37371">
              <w:rPr>
                <w:lang w:eastAsia="zh-CN"/>
              </w:rPr>
              <w:t>297.41</w:t>
            </w:r>
          </w:p>
        </w:tc>
        <w:tc>
          <w:tcPr>
            <w:tcW w:w="0" w:type="auto"/>
            <w:shd w:val="clear" w:color="auto" w:fill="BDD6EE" w:themeFill="accent1" w:themeFillTint="66"/>
            <w:tcMar>
              <w:top w:w="72" w:type="dxa"/>
              <w:left w:w="144" w:type="dxa"/>
              <w:bottom w:w="72" w:type="dxa"/>
              <w:right w:w="144" w:type="dxa"/>
            </w:tcMar>
            <w:vAlign w:val="center"/>
            <w:hideMark/>
          </w:tcPr>
          <w:p w14:paraId="50758B8A" w14:textId="77777777" w:rsidR="00D37371" w:rsidRPr="00D37371" w:rsidRDefault="00D37371" w:rsidP="00D37371">
            <w:pPr>
              <w:jc w:val="center"/>
              <w:rPr>
                <w:lang w:eastAsia="zh-CN"/>
              </w:rPr>
            </w:pPr>
            <w:r w:rsidRPr="00D37371">
              <w:rPr>
                <w:lang w:eastAsia="zh-CN"/>
              </w:rPr>
              <w:t>9.84</w:t>
            </w:r>
          </w:p>
        </w:tc>
        <w:tc>
          <w:tcPr>
            <w:tcW w:w="0" w:type="auto"/>
            <w:shd w:val="clear" w:color="auto" w:fill="BDD6EE" w:themeFill="accent1" w:themeFillTint="66"/>
            <w:tcMar>
              <w:top w:w="72" w:type="dxa"/>
              <w:left w:w="144" w:type="dxa"/>
              <w:bottom w:w="72" w:type="dxa"/>
              <w:right w:w="144" w:type="dxa"/>
            </w:tcMar>
            <w:vAlign w:val="center"/>
            <w:hideMark/>
          </w:tcPr>
          <w:p w14:paraId="48772026" w14:textId="77777777" w:rsidR="00D37371" w:rsidRPr="00D37371" w:rsidRDefault="00D37371" w:rsidP="00D37371">
            <w:pPr>
              <w:jc w:val="center"/>
              <w:rPr>
                <w:lang w:eastAsia="zh-CN"/>
              </w:rPr>
            </w:pPr>
            <w:r w:rsidRPr="00D37371">
              <w:rPr>
                <w:lang w:eastAsia="zh-CN"/>
              </w:rPr>
              <w:t>344.5</w:t>
            </w:r>
          </w:p>
        </w:tc>
      </w:tr>
      <w:tr w:rsidR="00D37371" w:rsidRPr="00D37371" w14:paraId="5733F6E2"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68A0D6A3" w14:textId="77777777" w:rsidR="00D37371" w:rsidRPr="00D37371" w:rsidRDefault="00D37371" w:rsidP="00D37371">
            <w:pPr>
              <w:jc w:val="center"/>
              <w:rPr>
                <w:lang w:eastAsia="zh-CN"/>
              </w:rPr>
            </w:pPr>
            <w:r w:rsidRPr="00D37371">
              <w:rPr>
                <w:lang w:eastAsia="zh-CN"/>
              </w:rPr>
              <w:t>200</w:t>
            </w:r>
          </w:p>
        </w:tc>
        <w:tc>
          <w:tcPr>
            <w:tcW w:w="0" w:type="auto"/>
            <w:shd w:val="clear" w:color="auto" w:fill="BDD6EE" w:themeFill="accent1" w:themeFillTint="66"/>
            <w:tcMar>
              <w:top w:w="72" w:type="dxa"/>
              <w:left w:w="144" w:type="dxa"/>
              <w:bottom w:w="72" w:type="dxa"/>
              <w:right w:w="144" w:type="dxa"/>
            </w:tcMar>
            <w:vAlign w:val="center"/>
            <w:hideMark/>
          </w:tcPr>
          <w:p w14:paraId="7D572A97" w14:textId="77777777" w:rsidR="00D37371" w:rsidRPr="00D37371" w:rsidRDefault="00D37371" w:rsidP="00D37371">
            <w:pPr>
              <w:jc w:val="center"/>
              <w:rPr>
                <w:lang w:eastAsia="zh-CN"/>
              </w:rPr>
            </w:pPr>
            <w:r w:rsidRPr="00D37371">
              <w:rPr>
                <w:lang w:eastAsia="zh-CN"/>
              </w:rPr>
              <w:t>8.30</w:t>
            </w:r>
          </w:p>
        </w:tc>
        <w:tc>
          <w:tcPr>
            <w:tcW w:w="0" w:type="auto"/>
            <w:shd w:val="clear" w:color="auto" w:fill="BDD6EE" w:themeFill="accent1" w:themeFillTint="66"/>
            <w:tcMar>
              <w:top w:w="72" w:type="dxa"/>
              <w:left w:w="144" w:type="dxa"/>
              <w:bottom w:w="72" w:type="dxa"/>
              <w:right w:w="144" w:type="dxa"/>
            </w:tcMar>
            <w:vAlign w:val="center"/>
            <w:hideMark/>
          </w:tcPr>
          <w:p w14:paraId="1409DAF8" w14:textId="77777777" w:rsidR="00D37371" w:rsidRPr="00D37371" w:rsidRDefault="00D37371" w:rsidP="00D37371">
            <w:pPr>
              <w:jc w:val="center"/>
              <w:rPr>
                <w:lang w:eastAsia="zh-CN"/>
              </w:rPr>
            </w:pPr>
            <w:r w:rsidRPr="00D37371">
              <w:rPr>
                <w:lang w:eastAsia="zh-CN"/>
              </w:rPr>
              <w:t>298.85</w:t>
            </w:r>
          </w:p>
        </w:tc>
        <w:tc>
          <w:tcPr>
            <w:tcW w:w="0" w:type="auto"/>
            <w:shd w:val="clear" w:color="auto" w:fill="BDD6EE" w:themeFill="accent1" w:themeFillTint="66"/>
            <w:tcMar>
              <w:top w:w="72" w:type="dxa"/>
              <w:left w:w="144" w:type="dxa"/>
              <w:bottom w:w="72" w:type="dxa"/>
              <w:right w:w="144" w:type="dxa"/>
            </w:tcMar>
            <w:vAlign w:val="center"/>
            <w:hideMark/>
          </w:tcPr>
          <w:p w14:paraId="59221629" w14:textId="77777777" w:rsidR="00D37371" w:rsidRPr="00D37371" w:rsidRDefault="00D37371" w:rsidP="00D37371">
            <w:pPr>
              <w:jc w:val="center"/>
              <w:rPr>
                <w:lang w:eastAsia="zh-CN"/>
              </w:rPr>
            </w:pPr>
            <w:r w:rsidRPr="00D37371">
              <w:rPr>
                <w:lang w:eastAsia="zh-CN"/>
              </w:rPr>
              <w:t>12.61</w:t>
            </w:r>
          </w:p>
        </w:tc>
        <w:tc>
          <w:tcPr>
            <w:tcW w:w="0" w:type="auto"/>
            <w:shd w:val="clear" w:color="auto" w:fill="BDD6EE" w:themeFill="accent1" w:themeFillTint="66"/>
            <w:tcMar>
              <w:top w:w="72" w:type="dxa"/>
              <w:left w:w="144" w:type="dxa"/>
              <w:bottom w:w="72" w:type="dxa"/>
              <w:right w:w="144" w:type="dxa"/>
            </w:tcMar>
            <w:vAlign w:val="center"/>
            <w:hideMark/>
          </w:tcPr>
          <w:p w14:paraId="0BB91A55" w14:textId="77777777" w:rsidR="00D37371" w:rsidRPr="00D37371" w:rsidRDefault="00D37371" w:rsidP="00D37371">
            <w:pPr>
              <w:jc w:val="center"/>
              <w:rPr>
                <w:lang w:eastAsia="zh-CN"/>
              </w:rPr>
            </w:pPr>
            <w:r w:rsidRPr="00D37371">
              <w:rPr>
                <w:lang w:eastAsia="zh-CN"/>
              </w:rPr>
              <w:t>345.5</w:t>
            </w:r>
          </w:p>
        </w:tc>
      </w:tr>
      <w:tr w:rsidR="00D37371" w:rsidRPr="00D37371" w14:paraId="349CCD66" w14:textId="77777777" w:rsidTr="00D37371">
        <w:trPr>
          <w:trHeight w:val="283"/>
        </w:trPr>
        <w:tc>
          <w:tcPr>
            <w:tcW w:w="0" w:type="auto"/>
            <w:shd w:val="clear" w:color="auto" w:fill="BDD6EE" w:themeFill="accent1" w:themeFillTint="66"/>
            <w:tcMar>
              <w:top w:w="72" w:type="dxa"/>
              <w:left w:w="144" w:type="dxa"/>
              <w:bottom w:w="72" w:type="dxa"/>
              <w:right w:w="144" w:type="dxa"/>
            </w:tcMar>
            <w:vAlign w:val="center"/>
            <w:hideMark/>
          </w:tcPr>
          <w:p w14:paraId="7F932B4B" w14:textId="77777777" w:rsidR="00D37371" w:rsidRPr="00D37371" w:rsidRDefault="00D37371" w:rsidP="00D37371">
            <w:pPr>
              <w:jc w:val="center"/>
              <w:rPr>
                <w:lang w:eastAsia="zh-CN"/>
              </w:rPr>
            </w:pPr>
            <w:r w:rsidRPr="00D37371">
              <w:rPr>
                <w:lang w:eastAsia="zh-CN"/>
              </w:rPr>
              <w:t>220</w:t>
            </w:r>
          </w:p>
        </w:tc>
        <w:tc>
          <w:tcPr>
            <w:tcW w:w="0" w:type="auto"/>
            <w:shd w:val="clear" w:color="auto" w:fill="BDD6EE" w:themeFill="accent1" w:themeFillTint="66"/>
            <w:tcMar>
              <w:top w:w="72" w:type="dxa"/>
              <w:left w:w="144" w:type="dxa"/>
              <w:bottom w:w="72" w:type="dxa"/>
              <w:right w:w="144" w:type="dxa"/>
            </w:tcMar>
            <w:vAlign w:val="center"/>
            <w:hideMark/>
          </w:tcPr>
          <w:p w14:paraId="4BF0CB5D" w14:textId="77777777" w:rsidR="00D37371" w:rsidRPr="00D37371" w:rsidRDefault="00D37371" w:rsidP="00D37371">
            <w:pPr>
              <w:jc w:val="center"/>
              <w:rPr>
                <w:lang w:eastAsia="zh-CN"/>
              </w:rPr>
            </w:pPr>
            <w:r w:rsidRPr="00D37371">
              <w:rPr>
                <w:lang w:eastAsia="zh-CN"/>
              </w:rPr>
              <w:t>9.13</w:t>
            </w:r>
          </w:p>
        </w:tc>
        <w:tc>
          <w:tcPr>
            <w:tcW w:w="0" w:type="auto"/>
            <w:shd w:val="clear" w:color="auto" w:fill="BDD6EE" w:themeFill="accent1" w:themeFillTint="66"/>
            <w:tcMar>
              <w:top w:w="72" w:type="dxa"/>
              <w:left w:w="144" w:type="dxa"/>
              <w:bottom w:w="72" w:type="dxa"/>
              <w:right w:w="144" w:type="dxa"/>
            </w:tcMar>
            <w:vAlign w:val="center"/>
            <w:hideMark/>
          </w:tcPr>
          <w:p w14:paraId="6FB69702" w14:textId="77777777" w:rsidR="00D37371" w:rsidRPr="00D37371" w:rsidRDefault="00D37371" w:rsidP="00D37371">
            <w:pPr>
              <w:jc w:val="center"/>
              <w:rPr>
                <w:lang w:eastAsia="zh-CN"/>
              </w:rPr>
            </w:pPr>
            <w:r w:rsidRPr="00D37371">
              <w:rPr>
                <w:lang w:eastAsia="zh-CN"/>
              </w:rPr>
              <w:t>300.10</w:t>
            </w:r>
          </w:p>
        </w:tc>
        <w:tc>
          <w:tcPr>
            <w:tcW w:w="0" w:type="auto"/>
            <w:shd w:val="clear" w:color="auto" w:fill="BDD6EE" w:themeFill="accent1" w:themeFillTint="66"/>
            <w:tcMar>
              <w:top w:w="72" w:type="dxa"/>
              <w:left w:w="144" w:type="dxa"/>
              <w:bottom w:w="72" w:type="dxa"/>
              <w:right w:w="144" w:type="dxa"/>
            </w:tcMar>
            <w:vAlign w:val="center"/>
            <w:hideMark/>
          </w:tcPr>
          <w:p w14:paraId="4ACC1AF7" w14:textId="77777777" w:rsidR="00D37371" w:rsidRPr="00D37371" w:rsidRDefault="00D37371" w:rsidP="00D37371">
            <w:pPr>
              <w:jc w:val="center"/>
              <w:rPr>
                <w:lang w:eastAsia="zh-CN"/>
              </w:rPr>
            </w:pPr>
            <w:r w:rsidRPr="00D37371">
              <w:rPr>
                <w:lang w:eastAsia="zh-CN"/>
              </w:rPr>
              <w:t>15.55</w:t>
            </w:r>
          </w:p>
        </w:tc>
        <w:tc>
          <w:tcPr>
            <w:tcW w:w="0" w:type="auto"/>
            <w:shd w:val="clear" w:color="auto" w:fill="BDD6EE" w:themeFill="accent1" w:themeFillTint="66"/>
            <w:tcMar>
              <w:top w:w="72" w:type="dxa"/>
              <w:left w:w="144" w:type="dxa"/>
              <w:bottom w:w="72" w:type="dxa"/>
              <w:right w:w="144" w:type="dxa"/>
            </w:tcMar>
            <w:vAlign w:val="center"/>
            <w:hideMark/>
          </w:tcPr>
          <w:p w14:paraId="13335DA9" w14:textId="77777777" w:rsidR="00D37371" w:rsidRPr="00D37371" w:rsidRDefault="00D37371" w:rsidP="00D37371">
            <w:pPr>
              <w:jc w:val="center"/>
              <w:rPr>
                <w:lang w:eastAsia="zh-CN"/>
              </w:rPr>
            </w:pPr>
            <w:r w:rsidRPr="00D37371">
              <w:rPr>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78EF577D" w:rsidR="00B0655E" w:rsidRPr="00086068" w:rsidRDefault="00B0655E" w:rsidP="008D2A74">
            <w:pPr>
              <w:pStyle w:val="Default"/>
              <w:spacing w:line="360" w:lineRule="auto"/>
              <w:jc w:val="center"/>
              <w:rPr>
                <w:sz w:val="22"/>
              </w:rPr>
            </w:pPr>
            <w:bookmarkStart w:id="1116" w:name="_Ref534295302"/>
            <w:r w:rsidRPr="00A56003">
              <w:rPr>
                <w:sz w:val="22"/>
              </w:rPr>
              <w:t xml:space="preserve">Figure </w:t>
            </w:r>
            <w:r w:rsidR="00377B8F">
              <w:rPr>
                <w:sz w:val="22"/>
              </w:rPr>
              <w:fldChar w:fldCharType="begin"/>
            </w:r>
            <w:r w:rsidR="00377B8F">
              <w:rPr>
                <w:sz w:val="22"/>
              </w:rPr>
              <w:instrText xml:space="preserve"> STYLEREF 2 \s </w:instrText>
            </w:r>
            <w:r w:rsidR="00377B8F">
              <w:rPr>
                <w:sz w:val="22"/>
              </w:rPr>
              <w:fldChar w:fldCharType="separate"/>
            </w:r>
            <w:r w:rsidR="00B545DD">
              <w:rPr>
                <w:noProof/>
                <w:sz w:val="22"/>
              </w:rPr>
              <w:t>5.2</w:t>
            </w:r>
            <w:r w:rsidR="00377B8F">
              <w:rPr>
                <w:sz w:val="22"/>
              </w:rPr>
              <w:fldChar w:fldCharType="end"/>
            </w:r>
            <w:r w:rsidR="00377B8F">
              <w:rPr>
                <w:sz w:val="22"/>
              </w:rPr>
              <w:noBreakHyphen/>
            </w:r>
            <w:r w:rsidR="00377B8F">
              <w:rPr>
                <w:sz w:val="22"/>
              </w:rPr>
              <w:fldChar w:fldCharType="begin"/>
            </w:r>
            <w:r w:rsidR="00377B8F">
              <w:rPr>
                <w:sz w:val="22"/>
              </w:rPr>
              <w:instrText xml:space="preserve"> SEQ Figure \* ARABIC \s 2 </w:instrText>
            </w:r>
            <w:r w:rsidR="00377B8F">
              <w:rPr>
                <w:sz w:val="22"/>
              </w:rPr>
              <w:fldChar w:fldCharType="separate"/>
            </w:r>
            <w:r w:rsidR="00B545DD">
              <w:rPr>
                <w:noProof/>
                <w:sz w:val="22"/>
              </w:rPr>
              <w:t>10</w:t>
            </w:r>
            <w:r w:rsidR="00377B8F">
              <w:rPr>
                <w:sz w:val="22"/>
              </w:rPr>
              <w:fldChar w:fldCharType="end"/>
            </w:r>
            <w:bookmarkEnd w:id="1116"/>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p>
        </w:tc>
      </w:tr>
    </w:tbl>
    <w:p w14:paraId="3316E965" w14:textId="77777777" w:rsidR="00B0655E" w:rsidRPr="00A56003" w:rsidRDefault="00B0655E" w:rsidP="000C7FDE">
      <w:pPr>
        <w:pStyle w:val="Paragraphedeliste"/>
        <w:numPr>
          <w:ilvl w:val="0"/>
          <w:numId w:val="20"/>
        </w:numPr>
        <w:spacing w:before="240" w:after="240"/>
        <w:ind w:left="714" w:hanging="357"/>
      </w:pPr>
      <w:r w:rsidRPr="00A56003">
        <w:lastRenderedPageBreak/>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6B63A5BB" w:rsidR="00754AC6" w:rsidRDefault="00754AC6" w:rsidP="00754AC6">
      <w:pPr>
        <w:pStyle w:val="Default"/>
        <w:spacing w:line="360" w:lineRule="auto"/>
        <w:ind w:firstLine="708"/>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B545DD" w:rsidRPr="00B545DD">
        <w:rPr>
          <w:b/>
          <w:sz w:val="22"/>
        </w:rPr>
        <w:t>Figure 5.2</w:t>
      </w:r>
      <w:r w:rsidR="00B545DD" w:rsidRPr="00B545DD">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m:t>
        </m:r>
        <m:r>
          <m:rPr>
            <m:sty m:val="p"/>
          </m:rPr>
          <w:rPr>
            <w:rFonts w:ascii="Cambria Math" w:hAnsi="Cambria Math"/>
            <w:sz w:val="22"/>
          </w:rPr>
          <m:t>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drawing>
          <wp:inline distT="0" distB="0" distL="0" distR="0" wp14:anchorId="71359758" wp14:editId="6ADD1738">
            <wp:extent cx="5740841" cy="2870421"/>
            <wp:effectExtent l="0" t="0" r="0" b="63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275" cy="2880638"/>
                    </a:xfrm>
                    <a:prstGeom prst="rect">
                      <a:avLst/>
                    </a:prstGeom>
                  </pic:spPr>
                </pic:pic>
              </a:graphicData>
            </a:graphic>
          </wp:inline>
        </w:drawing>
      </w:r>
    </w:p>
    <w:p w14:paraId="1754A0C5" w14:textId="64E2814C" w:rsidR="00B0655E" w:rsidRDefault="00B0655E" w:rsidP="00B0655E">
      <w:pPr>
        <w:pStyle w:val="Lgende"/>
        <w:jc w:val="center"/>
        <w:rPr>
          <w:rFonts w:ascii="Calibri" w:hAnsi="Calibri" w:cs="Calibri"/>
          <w:i w:val="0"/>
          <w:color w:val="000000"/>
          <w:sz w:val="22"/>
          <w:szCs w:val="24"/>
        </w:rPr>
      </w:pPr>
      <w:bookmarkStart w:id="1117" w:name="_Ref531186145"/>
      <w:r w:rsidRPr="00A56003">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11</w:t>
      </w:r>
      <w:r w:rsidR="00377B8F">
        <w:rPr>
          <w:rFonts w:ascii="Calibri" w:hAnsi="Calibri" w:cs="Calibri"/>
          <w:i w:val="0"/>
          <w:iCs w:val="0"/>
          <w:color w:val="000000"/>
          <w:sz w:val="22"/>
          <w:szCs w:val="24"/>
        </w:rPr>
        <w:fldChar w:fldCharType="end"/>
      </w:r>
      <w:bookmarkEnd w:id="1117"/>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p>
    <w:p w14:paraId="592BC73D" w14:textId="481D80DB" w:rsidR="00DB069B" w:rsidRDefault="00DB069B" w:rsidP="00A95AF3">
      <w:pPr>
        <w:pStyle w:val="Titre4"/>
        <w:spacing w:before="240" w:after="240"/>
        <w:ind w:left="709" w:hanging="862"/>
      </w:pPr>
      <w:r>
        <w:t xml:space="preserve">Résultat de l’analyse </w:t>
      </w:r>
    </w:p>
    <w:p w14:paraId="79757582" w14:textId="5424BE33"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B545DD" w:rsidRPr="00B545DD">
        <w:rPr>
          <w:b/>
          <w:iCs/>
        </w:rPr>
        <w:t xml:space="preserve">Figure </w:t>
      </w:r>
      <w:r w:rsidR="00B545DD" w:rsidRPr="00B545DD">
        <w:rPr>
          <w:b/>
          <w:iCs/>
          <w:noProof/>
        </w:rPr>
        <w:t>5.2</w:t>
      </w:r>
      <w:r w:rsidR="00B545DD" w:rsidRPr="00B545DD">
        <w:rPr>
          <w:b/>
          <w:iCs/>
          <w:noProof/>
        </w:rPr>
        <w:noBreakHyphen/>
        <w:t>12</w:t>
      </w:r>
      <w:r w:rsidRPr="00FD2537">
        <w:rPr>
          <w:b/>
        </w:rPr>
        <w:fldChar w:fldCharType="end"/>
      </w:r>
      <w:r>
        <w:t xml:space="preserve"> sous forme d’un diagramme de stabilité en fonction de l’amplitude balourd mécanique imposé</w:t>
      </w:r>
      <w:r w:rsidRPr="00A56003">
        <w:t>.</w:t>
      </w:r>
      <w:r>
        <w:t xml:space="preserve"> Comme le montre cette figure, le critère de stabilité obtenu par la nouvelle méthode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8DDBD5E">
            <wp:extent cx="4953662" cy="2830103"/>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60703" cy="2834126"/>
                    </a:xfrm>
                    <a:prstGeom prst="rect">
                      <a:avLst/>
                    </a:prstGeom>
                    <a:noFill/>
                  </pic:spPr>
                </pic:pic>
              </a:graphicData>
            </a:graphic>
          </wp:inline>
        </w:drawing>
      </w:r>
    </w:p>
    <w:p w14:paraId="0E788CD8" w14:textId="5CA0A225" w:rsidR="004D6813" w:rsidRPr="00E44D67" w:rsidRDefault="004D6813" w:rsidP="004D6813">
      <w:pPr>
        <w:pStyle w:val="Lgende"/>
        <w:jc w:val="center"/>
        <w:rPr>
          <w:rFonts w:ascii="Calibri" w:hAnsi="Calibri" w:cs="Calibri"/>
          <w:i w:val="0"/>
          <w:iCs w:val="0"/>
          <w:color w:val="000000"/>
          <w:sz w:val="22"/>
          <w:szCs w:val="24"/>
        </w:rPr>
      </w:pPr>
      <w:bookmarkStart w:id="1118" w:name="_Ref531184866"/>
      <w:r w:rsidRPr="00E44D67">
        <w:rPr>
          <w:rFonts w:ascii="Calibri" w:hAnsi="Calibri" w:cs="Calibri"/>
          <w:i w:val="0"/>
          <w:iCs w:val="0"/>
          <w:color w:val="000000"/>
          <w:sz w:val="22"/>
          <w:szCs w:val="24"/>
        </w:rPr>
        <w:t xml:space="preserve">Figure </w:t>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STYLEREF 2 \s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5.2</w:t>
      </w:r>
      <w:r w:rsidR="00377B8F">
        <w:rPr>
          <w:rFonts w:ascii="Calibri" w:hAnsi="Calibri" w:cs="Calibri"/>
          <w:i w:val="0"/>
          <w:iCs w:val="0"/>
          <w:color w:val="000000"/>
          <w:sz w:val="22"/>
          <w:szCs w:val="24"/>
        </w:rPr>
        <w:fldChar w:fldCharType="end"/>
      </w:r>
      <w:r w:rsidR="00377B8F">
        <w:rPr>
          <w:rFonts w:ascii="Calibri" w:hAnsi="Calibri" w:cs="Calibri"/>
          <w:i w:val="0"/>
          <w:iCs w:val="0"/>
          <w:color w:val="000000"/>
          <w:sz w:val="22"/>
          <w:szCs w:val="24"/>
        </w:rPr>
        <w:noBreakHyphen/>
      </w:r>
      <w:r w:rsidR="00377B8F">
        <w:rPr>
          <w:rFonts w:ascii="Calibri" w:hAnsi="Calibri" w:cs="Calibri"/>
          <w:i w:val="0"/>
          <w:iCs w:val="0"/>
          <w:color w:val="000000"/>
          <w:sz w:val="22"/>
          <w:szCs w:val="24"/>
        </w:rPr>
        <w:fldChar w:fldCharType="begin"/>
      </w:r>
      <w:r w:rsidR="00377B8F">
        <w:rPr>
          <w:rFonts w:ascii="Calibri" w:hAnsi="Calibri" w:cs="Calibri"/>
          <w:i w:val="0"/>
          <w:iCs w:val="0"/>
          <w:color w:val="000000"/>
          <w:sz w:val="22"/>
          <w:szCs w:val="24"/>
        </w:rPr>
        <w:instrText xml:space="preserve"> SEQ Figure \* ARABIC \s 2 </w:instrText>
      </w:r>
      <w:r w:rsidR="00377B8F">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12</w:t>
      </w:r>
      <w:r w:rsidR="00377B8F">
        <w:rPr>
          <w:rFonts w:ascii="Calibri" w:hAnsi="Calibri" w:cs="Calibri"/>
          <w:i w:val="0"/>
          <w:iCs w:val="0"/>
          <w:color w:val="000000"/>
          <w:sz w:val="22"/>
          <w:szCs w:val="24"/>
        </w:rPr>
        <w:fldChar w:fldCharType="end"/>
      </w:r>
      <w:bookmarkEnd w:id="1118"/>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p>
    <w:p w14:paraId="5346602D" w14:textId="5F1408AE" w:rsidR="00AF5FF7" w:rsidRDefault="00AF5FF7" w:rsidP="00807796">
      <w:pPr>
        <w:spacing w:before="240" w:after="240" w:line="360" w:lineRule="auto"/>
        <w:ind w:firstLine="709"/>
      </w:pPr>
      <w:r>
        <w:rPr>
          <w:lang w:eastAsia="zh-CN"/>
        </w:rPr>
        <w:t>Au chapitre 4,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Cependant,</w:t>
      </w:r>
      <w:r w:rsidR="00A4412C">
        <w:rPr>
          <w:lang w:eastAsia="zh-CN"/>
        </w:rPr>
        <w:t xml:space="preserve"> l’analyse de la stabilité ici </w:t>
      </w:r>
      <w:r>
        <w:rPr>
          <w:lang w:eastAsia="zh-CN"/>
        </w:rPr>
        <w:t xml:space="preserve">est </w:t>
      </w:r>
      <w:r w:rsidR="00A4412C">
        <w:rPr>
          <w:lang w:eastAsia="zh-CN"/>
        </w:rPr>
        <w:t>réalisée</w:t>
      </w:r>
      <w:r>
        <w:rPr>
          <w:lang w:eastAsia="zh-CN"/>
        </w:rPr>
        <w:t xml:space="preserv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61266FE0" w14:textId="77777777" w:rsidR="00807796" w:rsidRDefault="00807796" w:rsidP="00807796">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B545DD" w:rsidRPr="00B545DD">
        <w:rPr>
          <w:rFonts w:cs="Calibri"/>
          <w:b/>
          <w:color w:val="000000"/>
          <w:szCs w:val="24"/>
        </w:rPr>
        <w:t xml:space="preserve">Tableau </w:t>
      </w:r>
      <w:r w:rsidR="00B545DD" w:rsidRPr="00B545DD">
        <w:rPr>
          <w:rFonts w:cs="Calibri"/>
          <w:b/>
          <w:iCs/>
          <w:noProof/>
          <w:color w:val="000000"/>
          <w:szCs w:val="24"/>
        </w:rPr>
        <w:t>5.2</w:t>
      </w:r>
      <w:r w:rsidR="00B545DD" w:rsidRPr="00B545DD">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B545DD" w:rsidRPr="00B545DD">
        <w:rPr>
          <w:rFonts w:cs="Calibri"/>
          <w:b/>
          <w:iCs/>
          <w:color w:val="000000"/>
          <w:szCs w:val="24"/>
        </w:rPr>
        <w:t>Tableau 5.2</w:t>
      </w:r>
      <w:r w:rsidR="00B545DD" w:rsidRPr="00B545DD">
        <w:rPr>
          <w:rFonts w:cs="Calibri"/>
          <w:b/>
          <w:iCs/>
          <w:color w:val="000000"/>
          <w:szCs w:val="24"/>
        </w:rPr>
        <w:noBreakHyphen/>
        <w:t>3</w:t>
      </w:r>
      <w:r w:rsidRPr="009521A5">
        <w:rPr>
          <w:b/>
        </w:rPr>
        <w:fldChar w:fldCharType="end"/>
      </w:r>
      <w:r w:rsidRPr="009521A5">
        <w:t>.</w:t>
      </w:r>
      <w:r>
        <w:t xml:space="preserve">  </w:t>
      </w:r>
    </w:p>
    <w:p w14:paraId="6EF454EF" w14:textId="05D8205B" w:rsidR="008D1AF1" w:rsidRPr="009521A5" w:rsidRDefault="008D1AF1" w:rsidP="008D1AF1">
      <w:pPr>
        <w:pStyle w:val="Lgende"/>
        <w:keepNext/>
        <w:spacing w:before="120" w:after="0"/>
        <w:jc w:val="center"/>
        <w:rPr>
          <w:rFonts w:ascii="Calibri" w:hAnsi="Calibri" w:cs="Calibri"/>
          <w:i w:val="0"/>
          <w:iCs w:val="0"/>
          <w:color w:val="000000"/>
          <w:sz w:val="22"/>
          <w:szCs w:val="24"/>
        </w:rPr>
      </w:pPr>
      <w:bookmarkStart w:id="1119" w:name="_Ref534382904"/>
      <w:r w:rsidRPr="009521A5">
        <w:rPr>
          <w:rFonts w:ascii="Calibri" w:hAnsi="Calibri" w:cs="Calibri"/>
          <w:i w:val="0"/>
          <w:iCs w:val="0"/>
          <w:color w:val="000000"/>
          <w:sz w:val="22"/>
          <w:szCs w:val="24"/>
        </w:rPr>
        <w:t xml:space="preserve">Tableau </w:t>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STYLEREF 2 \s </w:instrText>
      </w:r>
      <w:r w:rsidRPr="009521A5">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5.2</w:t>
      </w:r>
      <w:r w:rsidRPr="009521A5">
        <w:rPr>
          <w:rFonts w:ascii="Calibri" w:hAnsi="Calibri" w:cs="Calibri"/>
          <w:i w:val="0"/>
          <w:iCs w:val="0"/>
          <w:color w:val="000000"/>
          <w:sz w:val="22"/>
          <w:szCs w:val="24"/>
        </w:rPr>
        <w:fldChar w:fldCharType="end"/>
      </w:r>
      <w:r w:rsidRPr="009521A5">
        <w:rPr>
          <w:rFonts w:ascii="Calibri" w:hAnsi="Calibri" w:cs="Calibri"/>
          <w:i w:val="0"/>
          <w:iCs w:val="0"/>
          <w:color w:val="000000"/>
          <w:sz w:val="22"/>
          <w:szCs w:val="24"/>
        </w:rPr>
        <w:noBreakHyphen/>
      </w:r>
      <w:r w:rsidRPr="009521A5">
        <w:rPr>
          <w:rFonts w:ascii="Calibri" w:hAnsi="Calibri" w:cs="Calibri"/>
          <w:i w:val="0"/>
          <w:iCs w:val="0"/>
          <w:color w:val="000000"/>
          <w:sz w:val="22"/>
          <w:szCs w:val="24"/>
        </w:rPr>
        <w:fldChar w:fldCharType="begin"/>
      </w:r>
      <w:r w:rsidRPr="009521A5">
        <w:rPr>
          <w:rFonts w:ascii="Calibri" w:hAnsi="Calibri" w:cs="Calibri"/>
          <w:i w:val="0"/>
          <w:iCs w:val="0"/>
          <w:color w:val="000000"/>
          <w:sz w:val="22"/>
          <w:szCs w:val="24"/>
        </w:rPr>
        <w:instrText xml:space="preserve"> SEQ Tableau \* ARABIC \s 2 </w:instrText>
      </w:r>
      <w:r w:rsidRPr="009521A5">
        <w:rPr>
          <w:rFonts w:ascii="Calibri" w:hAnsi="Calibri" w:cs="Calibri"/>
          <w:i w:val="0"/>
          <w:iCs w:val="0"/>
          <w:color w:val="000000"/>
          <w:sz w:val="22"/>
          <w:szCs w:val="24"/>
        </w:rPr>
        <w:fldChar w:fldCharType="separate"/>
      </w:r>
      <w:r w:rsidR="00B545DD">
        <w:rPr>
          <w:rFonts w:ascii="Calibri" w:hAnsi="Calibri" w:cs="Calibri"/>
          <w:i w:val="0"/>
          <w:iCs w:val="0"/>
          <w:noProof/>
          <w:color w:val="000000"/>
          <w:sz w:val="22"/>
          <w:szCs w:val="24"/>
        </w:rPr>
        <w:t>3</w:t>
      </w:r>
      <w:r w:rsidRPr="009521A5">
        <w:rPr>
          <w:rFonts w:ascii="Calibri" w:hAnsi="Calibri" w:cs="Calibri"/>
          <w:i w:val="0"/>
          <w:iCs w:val="0"/>
          <w:color w:val="000000"/>
          <w:sz w:val="22"/>
          <w:szCs w:val="24"/>
        </w:rPr>
        <w:fldChar w:fldCharType="end"/>
      </w:r>
      <w:bookmarkEnd w:id="1119"/>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5C92FBEF" w:rsidR="002D19D9"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w:t>
      </w:r>
      <w:r w:rsidR="002D19D9">
        <w:lastRenderedPageBreak/>
        <w:t>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35371E4D" w14:textId="77777777" w:rsidR="000E4C36" w:rsidRDefault="000E4C36" w:rsidP="00C53D08">
      <w:pPr>
        <w:pStyle w:val="Titre2"/>
        <w:ind w:left="709"/>
        <w:rPr>
          <w:lang w:eastAsia="zh-CN"/>
        </w:rPr>
      </w:pPr>
      <w:bookmarkStart w:id="1120" w:name="_Toc535512948"/>
      <w:r>
        <w:rPr>
          <w:lang w:eastAsia="zh-CN"/>
        </w:rPr>
        <w:t>Solutions de l’effet Morton instable</w:t>
      </w:r>
      <w:bookmarkEnd w:id="1120"/>
    </w:p>
    <w:p w14:paraId="1E923476" w14:textId="77777777" w:rsidR="000E4C36" w:rsidRDefault="000E4C36" w:rsidP="000E4C36">
      <w:pPr>
        <w:rPr>
          <w:szCs w:val="22"/>
          <w:lang w:eastAsia="zh-CN"/>
        </w:rPr>
      </w:pPr>
    </w:p>
    <w:p w14:paraId="69F34717" w14:textId="67FB17A5" w:rsidR="000E4C36" w:rsidRDefault="000E4C36" w:rsidP="00CD7D15">
      <w:pPr>
        <w:spacing w:line="360" w:lineRule="auto"/>
        <w:ind w:firstLine="708"/>
        <w:rPr>
          <w:szCs w:val="22"/>
          <w:lang w:eastAsia="zh-CN"/>
        </w:rPr>
      </w:pPr>
      <w:r>
        <w:rPr>
          <w:szCs w:val="22"/>
          <w:lang w:eastAsia="zh-CN"/>
        </w:rPr>
        <w:t xml:space="preserve">La méthode de l’analyse </w:t>
      </w:r>
      <w:r w:rsidR="00CD7D15">
        <w:rPr>
          <w:szCs w:val="22"/>
          <w:lang w:eastAsia="zh-CN"/>
        </w:rPr>
        <w:t>de la stabilité</w:t>
      </w:r>
      <w:r>
        <w:rPr>
          <w:szCs w:val="22"/>
          <w:lang w:eastAsia="zh-CN"/>
        </w:rPr>
        <w:t xml:space="preserve"> de l’effet Morton servit à quantifier le risque du déclenchement de l’effet Morton instable sur les machines. Quand l’indicateur de l’effet Morton est supérieur à 1 (</w:t>
      </w:r>
      <m:oMath>
        <m:r>
          <w:rPr>
            <w:rFonts w:ascii="Cambria Math" w:hAnsi="Cambria Math"/>
            <w:szCs w:val="22"/>
            <w:lang w:eastAsia="zh-CN"/>
          </w:rPr>
          <m:t>ς&gt;1</m:t>
        </m:r>
      </m:oMath>
      <w:r>
        <w:rPr>
          <w:szCs w:val="22"/>
          <w:lang w:eastAsia="zh-CN"/>
        </w:rPr>
        <w:t>), les mesures de prévention devraient être prises pour éviter l’instabilité provoquée par cet effet. Des solutions empiriques et pragmatiques ont été découvertes et utilisée pour éviter l’effet Morton instable dans la littérature</w:t>
      </w:r>
      <w:r w:rsidR="00720C0B">
        <w:rPr>
          <w:szCs w:val="22"/>
          <w:lang w:eastAsia="zh-CN"/>
        </w:rPr>
        <w:t xml:space="preserve"> (</w:t>
      </w:r>
      <w:r w:rsidR="00720C0B" w:rsidRPr="00720C0B">
        <w:rPr>
          <w:b/>
          <w:szCs w:val="22"/>
          <w:lang w:eastAsia="zh-CN"/>
        </w:rPr>
        <w:fldChar w:fldCharType="begin"/>
      </w:r>
      <w:r w:rsidR="00720C0B" w:rsidRPr="00720C0B">
        <w:rPr>
          <w:b/>
          <w:szCs w:val="22"/>
          <w:lang w:eastAsia="zh-CN"/>
        </w:rPr>
        <w:instrText xml:space="preserve"> REF _Ref534794429 \r \h </w:instrText>
      </w:r>
      <w:r w:rsidR="00720C0B" w:rsidRPr="00720C0B">
        <w:rPr>
          <w:b/>
          <w:szCs w:val="22"/>
          <w:lang w:eastAsia="zh-CN"/>
        </w:rPr>
      </w:r>
      <w:r w:rsidR="00720C0B">
        <w:rPr>
          <w:b/>
          <w:szCs w:val="22"/>
          <w:lang w:eastAsia="zh-CN"/>
        </w:rPr>
        <w:instrText xml:space="preserve"> \* MERGEFORMAT </w:instrText>
      </w:r>
      <w:r w:rsidR="00720C0B" w:rsidRPr="00720C0B">
        <w:rPr>
          <w:b/>
          <w:szCs w:val="22"/>
          <w:lang w:eastAsia="zh-CN"/>
        </w:rPr>
        <w:fldChar w:fldCharType="separate"/>
      </w:r>
      <w:r w:rsidR="00B545DD">
        <w:rPr>
          <w:b/>
          <w:szCs w:val="22"/>
          <w:lang w:eastAsia="zh-CN"/>
        </w:rPr>
        <w:t>[5]</w:t>
      </w:r>
      <w:r w:rsidR="00720C0B" w:rsidRPr="00720C0B">
        <w:rPr>
          <w:b/>
          <w:szCs w:val="22"/>
          <w:lang w:eastAsia="zh-CN"/>
        </w:rPr>
        <w:fldChar w:fldCharType="end"/>
      </w:r>
      <w:r w:rsidR="00720C0B">
        <w:rPr>
          <w:szCs w:val="22"/>
          <w:lang w:eastAsia="zh-CN"/>
        </w:rPr>
        <w:t xml:space="preserve">, </w:t>
      </w:r>
      <w:r w:rsidR="00720C0B" w:rsidRPr="00720C0B">
        <w:rPr>
          <w:b/>
          <w:szCs w:val="22"/>
          <w:lang w:eastAsia="zh-CN"/>
        </w:rPr>
        <w:fldChar w:fldCharType="begin"/>
      </w:r>
      <w:r w:rsidR="00720C0B" w:rsidRPr="00720C0B">
        <w:rPr>
          <w:b/>
          <w:szCs w:val="22"/>
          <w:lang w:eastAsia="zh-CN"/>
        </w:rPr>
        <w:instrText xml:space="preserve"> REF _Ref533090191 \r \h </w:instrText>
      </w:r>
      <w:r w:rsidR="00720C0B" w:rsidRPr="00720C0B">
        <w:rPr>
          <w:b/>
          <w:szCs w:val="22"/>
          <w:lang w:eastAsia="zh-CN"/>
        </w:rPr>
      </w:r>
      <w:r w:rsidR="00720C0B">
        <w:rPr>
          <w:b/>
          <w:szCs w:val="22"/>
          <w:lang w:eastAsia="zh-CN"/>
        </w:rPr>
        <w:instrText xml:space="preserve"> \* MERGEFORMAT </w:instrText>
      </w:r>
      <w:r w:rsidR="00720C0B" w:rsidRPr="00720C0B">
        <w:rPr>
          <w:b/>
          <w:szCs w:val="22"/>
          <w:lang w:eastAsia="zh-CN"/>
        </w:rPr>
        <w:fldChar w:fldCharType="separate"/>
      </w:r>
      <w:r w:rsidR="00B545DD">
        <w:rPr>
          <w:b/>
          <w:szCs w:val="22"/>
          <w:lang w:eastAsia="zh-CN"/>
        </w:rPr>
        <w:t>[6]</w:t>
      </w:r>
      <w:r w:rsidR="00720C0B" w:rsidRPr="00720C0B">
        <w:rPr>
          <w:b/>
          <w:szCs w:val="22"/>
          <w:lang w:eastAsia="zh-CN"/>
        </w:rPr>
        <w:fldChar w:fldCharType="end"/>
      </w:r>
      <w:r w:rsidR="00720C0B">
        <w:rPr>
          <w:szCs w:val="22"/>
          <w:lang w:eastAsia="zh-CN"/>
        </w:rPr>
        <w:t xml:space="preserve"> et </w:t>
      </w:r>
      <w:r w:rsidR="00720C0B" w:rsidRPr="00720C0B">
        <w:rPr>
          <w:b/>
          <w:szCs w:val="22"/>
          <w:lang w:eastAsia="zh-CN"/>
        </w:rPr>
        <w:fldChar w:fldCharType="begin"/>
      </w:r>
      <w:r w:rsidR="00720C0B" w:rsidRPr="00720C0B">
        <w:rPr>
          <w:b/>
          <w:szCs w:val="22"/>
          <w:lang w:eastAsia="zh-CN"/>
        </w:rPr>
        <w:instrText xml:space="preserve"> REF _Ref534794246 \r \h </w:instrText>
      </w:r>
      <w:r w:rsidR="00720C0B" w:rsidRPr="00720C0B">
        <w:rPr>
          <w:b/>
          <w:szCs w:val="22"/>
          <w:lang w:eastAsia="zh-CN"/>
        </w:rPr>
      </w:r>
      <w:r w:rsidR="00720C0B">
        <w:rPr>
          <w:b/>
          <w:szCs w:val="22"/>
          <w:lang w:eastAsia="zh-CN"/>
        </w:rPr>
        <w:instrText xml:space="preserve"> \* MERGEFORMAT </w:instrText>
      </w:r>
      <w:r w:rsidR="00720C0B" w:rsidRPr="00720C0B">
        <w:rPr>
          <w:b/>
          <w:szCs w:val="22"/>
          <w:lang w:eastAsia="zh-CN"/>
        </w:rPr>
        <w:fldChar w:fldCharType="separate"/>
      </w:r>
      <w:r w:rsidR="00B545DD">
        <w:rPr>
          <w:b/>
          <w:szCs w:val="22"/>
          <w:lang w:eastAsia="zh-CN"/>
        </w:rPr>
        <w:t>[7]</w:t>
      </w:r>
      <w:r w:rsidR="00720C0B" w:rsidRPr="00720C0B">
        <w:rPr>
          <w:b/>
          <w:szCs w:val="22"/>
          <w:lang w:eastAsia="zh-CN"/>
        </w:rPr>
        <w:fldChar w:fldCharType="end"/>
      </w:r>
      <w:r w:rsidR="00753B32">
        <w:rPr>
          <w:szCs w:val="22"/>
          <w:lang w:eastAsia="zh-CN"/>
        </w:rPr>
        <w:t xml:space="preserve">). </w:t>
      </w:r>
      <w:r>
        <w:rPr>
          <w:szCs w:val="22"/>
          <w:lang w:eastAsia="zh-CN"/>
        </w:rPr>
        <w:t xml:space="preserve">Cependant, ces solutions ne sont pas </w:t>
      </w:r>
      <w:r w:rsidR="002F44B5">
        <w:rPr>
          <w:szCs w:val="22"/>
          <w:lang w:eastAsia="zh-CN"/>
        </w:rPr>
        <w:t>généralisées (systématisées ? ou universalisées ?)</w:t>
      </w:r>
      <w:r>
        <w:rPr>
          <w:szCs w:val="22"/>
          <w:lang w:eastAsia="zh-CN"/>
        </w:rPr>
        <w:t xml:space="preserve"> et elles sont valables uniquement sur les cas individuels. Pour mieux comprendre </w:t>
      </w:r>
      <w:r w:rsidR="00794256">
        <w:rPr>
          <w:szCs w:val="22"/>
          <w:lang w:eastAsia="zh-CN"/>
        </w:rPr>
        <w:t xml:space="preserve">l’effet Morton </w:t>
      </w:r>
      <w:r>
        <w:rPr>
          <w:szCs w:val="22"/>
          <w:lang w:eastAsia="zh-CN"/>
        </w:rPr>
        <w:t>et ensuite proposer des nouvelles préventions pour é</w:t>
      </w:r>
      <w:r w:rsidR="00794256">
        <w:rPr>
          <w:szCs w:val="22"/>
          <w:lang w:eastAsia="zh-CN"/>
        </w:rPr>
        <w:t>viter l’effet Morton instable, c</w:t>
      </w:r>
      <w:r>
        <w:rPr>
          <w:szCs w:val="22"/>
          <w:lang w:eastAsia="zh-CN"/>
        </w:rPr>
        <w:t>es solutions empiriques proposées dans la littérature</w:t>
      </w:r>
      <w:r w:rsidRPr="00364D81">
        <w:rPr>
          <w:szCs w:val="22"/>
          <w:lang w:eastAsia="zh-CN"/>
        </w:rPr>
        <w:t xml:space="preserve"> </w:t>
      </w:r>
      <w:r>
        <w:rPr>
          <w:szCs w:val="22"/>
          <w:lang w:eastAsia="zh-CN"/>
        </w:rPr>
        <w:t xml:space="preserve">sont </w:t>
      </w:r>
      <w:r w:rsidR="00D26599">
        <w:rPr>
          <w:szCs w:val="22"/>
          <w:lang w:eastAsia="zh-CN"/>
        </w:rPr>
        <w:t xml:space="preserve">analysées qualitativement </w:t>
      </w:r>
      <w:r>
        <w:rPr>
          <w:szCs w:val="22"/>
          <w:lang w:eastAsia="zh-CN"/>
        </w:rPr>
        <w:t xml:space="preserve">en appuyant sur les coefficients d’influence </w:t>
      </w:r>
      <m:oMath>
        <m:r>
          <m:rPr>
            <m:sty m:val="bi"/>
          </m:rPr>
          <w:rPr>
            <w:rFonts w:ascii="Cambria Math" w:hAnsi="Cambria Math"/>
            <w:szCs w:val="22"/>
            <w:lang w:eastAsia="zh-CN"/>
          </w:rPr>
          <m:t>A,B,C</m:t>
        </m:r>
      </m:oMath>
      <w:r>
        <w:rPr>
          <w:b/>
          <w:szCs w:val="22"/>
          <w:lang w:eastAsia="zh-CN"/>
        </w:rPr>
        <w:t xml:space="preserve"> </w:t>
      </w:r>
      <w:r w:rsidRPr="005D6FD0">
        <w:rPr>
          <w:szCs w:val="22"/>
          <w:lang w:eastAsia="zh-CN"/>
        </w:rPr>
        <w:t>dans cette section</w:t>
      </w:r>
      <w:r>
        <w:rPr>
          <w:szCs w:val="22"/>
          <w:lang w:eastAsia="zh-CN"/>
        </w:rPr>
        <w:t xml:space="preserve">. </w:t>
      </w:r>
    </w:p>
    <w:p w14:paraId="34FB2E59" w14:textId="6E2A1DD4" w:rsidR="000E4C36" w:rsidRDefault="000E4C36" w:rsidP="00C53D08">
      <w:pPr>
        <w:pStyle w:val="Titre3"/>
        <w:ind w:left="709"/>
        <w:rPr>
          <w:lang w:eastAsia="zh-CN"/>
        </w:rPr>
      </w:pPr>
      <w:bookmarkStart w:id="1121" w:name="_Toc535512949"/>
      <w:r>
        <w:rPr>
          <w:lang w:eastAsia="zh-CN"/>
        </w:rPr>
        <w:t xml:space="preserve">Comparaison quantitative des coefficients d’influence </w:t>
      </w:r>
      <m:oMath>
        <m:r>
          <m:rPr>
            <m:sty m:val="bi"/>
          </m:rPr>
          <w:rPr>
            <w:rFonts w:ascii="Cambria Math" w:hAnsi="Cambria Math"/>
            <w:lang w:eastAsia="zh-CN"/>
          </w:rPr>
          <m:t>ABC</m:t>
        </m:r>
      </m:oMath>
      <w:bookmarkEnd w:id="1121"/>
    </w:p>
    <w:p w14:paraId="232DE2E0" w14:textId="77777777" w:rsidR="000E4C36" w:rsidRPr="00E30F8F" w:rsidRDefault="000E4C36" w:rsidP="000E4C36">
      <w:pPr>
        <w:rPr>
          <w:lang w:eastAsia="zh-CN"/>
        </w:rPr>
      </w:pPr>
    </w:p>
    <w:p w14:paraId="32657D59" w14:textId="35D03AE4" w:rsidR="000E4C36" w:rsidRDefault="000E4C36" w:rsidP="008D5CD4">
      <w:pPr>
        <w:spacing w:line="360" w:lineRule="auto"/>
        <w:ind w:firstLine="708"/>
        <w:rPr>
          <w:szCs w:val="22"/>
        </w:rPr>
      </w:pPr>
      <w:r>
        <w:rPr>
          <w:szCs w:val="22"/>
          <w:lang w:eastAsia="zh-CN"/>
        </w:rPr>
        <w:t>Avant d’introduire les solutions empiriques en fonction de chaque coefficient d’influence, une comparaison quantitative de ses modules est d’abord présentée. Cette comparaison permet de connaitre la grandeur du module de chaque coefficient</w:t>
      </w:r>
      <w:r w:rsidR="00727572">
        <w:rPr>
          <w:szCs w:val="22"/>
          <w:lang w:eastAsia="zh-CN"/>
        </w:rPr>
        <w:t xml:space="preserve"> et de se rendre en compte ses</w:t>
      </w:r>
      <w:r w:rsidR="00BB74F1">
        <w:rPr>
          <w:szCs w:val="22"/>
          <w:lang w:eastAsia="zh-CN"/>
        </w:rPr>
        <w:t xml:space="preserve"> contribution</w:t>
      </w:r>
      <w:r w:rsidR="00727572">
        <w:rPr>
          <w:szCs w:val="22"/>
          <w:lang w:eastAsia="zh-CN"/>
        </w:rPr>
        <w:t>s</w:t>
      </w:r>
      <w:r w:rsidR="00BB74F1">
        <w:rPr>
          <w:szCs w:val="22"/>
          <w:lang w:eastAsia="zh-CN"/>
        </w:rPr>
        <w:t xml:space="preserve"> à l’effet Morton instable</w:t>
      </w:r>
      <w:r>
        <w:rPr>
          <w:szCs w:val="22"/>
          <w:lang w:eastAsia="zh-CN"/>
        </w:rPr>
        <w:t xml:space="preserve">. </w:t>
      </w:r>
      <w:r>
        <w:rPr>
          <w:szCs w:val="22"/>
        </w:rPr>
        <w:t>P</w:t>
      </w:r>
      <w:r w:rsidRPr="009115DF">
        <w:rPr>
          <w:szCs w:val="22"/>
        </w:rPr>
        <w:t xml:space="preserve">our rendre cette comparaison plus représentative, plusieurs cas d’étude </w:t>
      </w:r>
      <w:r>
        <w:rPr>
          <w:szCs w:val="22"/>
        </w:rPr>
        <w:t>complémentaires</w:t>
      </w:r>
      <w:r w:rsidRPr="009115DF">
        <w:rPr>
          <w:szCs w:val="22"/>
        </w:rPr>
        <w:t xml:space="preserve"> dans la littérature sont pris en compte</w:t>
      </w:r>
      <w:r>
        <w:rPr>
          <w:szCs w:val="22"/>
        </w:rPr>
        <w:t xml:space="preserve">, à savoir le </w:t>
      </w:r>
      <w:r w:rsidRPr="000C69B5">
        <w:rPr>
          <w:szCs w:val="22"/>
        </w:rPr>
        <w:t>turbodétendeur</w:t>
      </w:r>
      <w:r>
        <w:rPr>
          <w:szCs w:val="22"/>
        </w:rPr>
        <w:t xml:space="preserve"> décrit par </w:t>
      </w:r>
      <w:r w:rsidRPr="00FF51F4">
        <w:rPr>
          <w:color w:val="000000"/>
          <w:szCs w:val="22"/>
          <w:lang w:eastAsia="zh-CN"/>
        </w:rPr>
        <w:t xml:space="preserve">Schmied et </w:t>
      </w:r>
      <w:r>
        <w:rPr>
          <w:color w:val="000000"/>
          <w:szCs w:val="22"/>
          <w:lang w:eastAsia="zh-CN"/>
        </w:rPr>
        <w:t>a</w:t>
      </w:r>
      <w:r w:rsidRPr="00FF51F4">
        <w:rPr>
          <w:color w:val="000000"/>
          <w:szCs w:val="22"/>
          <w:lang w:eastAsia="zh-CN"/>
        </w:rPr>
        <w:t>l</w:t>
      </w:r>
      <w:r>
        <w:rPr>
          <w:color w:val="000000"/>
          <w:szCs w:val="22"/>
          <w:lang w:eastAsia="zh-CN"/>
        </w:rPr>
        <w:t xml:space="preserve">. </w:t>
      </w:r>
      <w:r w:rsidRPr="002344CF">
        <w:rPr>
          <w:b/>
          <w:color w:val="000000"/>
          <w:szCs w:val="22"/>
          <w:lang w:eastAsia="zh-CN"/>
        </w:rPr>
        <w:fldChar w:fldCharType="begin"/>
      </w:r>
      <w:r w:rsidRPr="002344CF">
        <w:rPr>
          <w:b/>
          <w:color w:val="000000"/>
          <w:szCs w:val="22"/>
          <w:lang w:eastAsia="zh-CN"/>
        </w:rPr>
        <w:instrText xml:space="preserve"> REF _Ref523090891 \r \h </w:instrText>
      </w:r>
      <w:r w:rsidRPr="002344CF">
        <w:rPr>
          <w:b/>
          <w:color w:val="000000"/>
          <w:szCs w:val="22"/>
          <w:lang w:eastAsia="zh-CN"/>
        </w:rPr>
      </w:r>
      <w:r w:rsidR="002344CF">
        <w:rPr>
          <w:b/>
          <w:color w:val="000000"/>
          <w:szCs w:val="22"/>
          <w:lang w:eastAsia="zh-CN"/>
        </w:rPr>
        <w:instrText xml:space="preserve"> \* MERGEFORMAT </w:instrText>
      </w:r>
      <w:r w:rsidRPr="002344CF">
        <w:rPr>
          <w:b/>
          <w:color w:val="000000"/>
          <w:szCs w:val="22"/>
          <w:lang w:eastAsia="zh-CN"/>
        </w:rPr>
        <w:fldChar w:fldCharType="separate"/>
      </w:r>
      <w:r w:rsidR="00B545DD">
        <w:rPr>
          <w:b/>
          <w:color w:val="000000"/>
          <w:szCs w:val="22"/>
          <w:lang w:eastAsia="zh-CN"/>
        </w:rPr>
        <w:t>[62]</w:t>
      </w:r>
      <w:r w:rsidRPr="002344CF">
        <w:rPr>
          <w:b/>
          <w:color w:val="000000"/>
          <w:szCs w:val="22"/>
          <w:lang w:eastAsia="zh-CN"/>
        </w:rPr>
        <w:fldChar w:fldCharType="end"/>
      </w:r>
      <w:r>
        <w:rPr>
          <w:color w:val="000000"/>
          <w:szCs w:val="22"/>
          <w:lang w:eastAsia="zh-CN"/>
        </w:rPr>
        <w:t> </w:t>
      </w:r>
      <w:r>
        <w:rPr>
          <w:szCs w:val="22"/>
        </w:rPr>
        <w:t xml:space="preserve">; le rotor symétrique décrit par Keogh et Morton </w:t>
      </w:r>
      <w:r w:rsidRPr="002344CF">
        <w:rPr>
          <w:b/>
          <w:szCs w:val="22"/>
        </w:rPr>
        <w:fldChar w:fldCharType="begin"/>
      </w:r>
      <w:r w:rsidRPr="002344CF">
        <w:rPr>
          <w:b/>
          <w:szCs w:val="22"/>
        </w:rPr>
        <w:instrText xml:space="preserve"> REF _Ref523082734 \r \h </w:instrText>
      </w:r>
      <w:r w:rsidRPr="002344CF">
        <w:rPr>
          <w:b/>
          <w:szCs w:val="22"/>
        </w:rPr>
      </w:r>
      <w:r w:rsidR="002344CF">
        <w:rPr>
          <w:b/>
          <w:szCs w:val="22"/>
        </w:rPr>
        <w:instrText xml:space="preserve"> \* MERGEFORMAT </w:instrText>
      </w:r>
      <w:r w:rsidRPr="002344CF">
        <w:rPr>
          <w:b/>
          <w:szCs w:val="22"/>
        </w:rPr>
        <w:fldChar w:fldCharType="separate"/>
      </w:r>
      <w:r w:rsidR="00B545DD">
        <w:rPr>
          <w:b/>
          <w:szCs w:val="22"/>
        </w:rPr>
        <w:t>[63]</w:t>
      </w:r>
      <w:r w:rsidRPr="002344CF">
        <w:rPr>
          <w:b/>
          <w:szCs w:val="22"/>
        </w:rPr>
        <w:fldChar w:fldCharType="end"/>
      </w:r>
      <w:r>
        <w:rPr>
          <w:szCs w:val="22"/>
        </w:rPr>
        <w:t> ; un rotor expérimental sous plusieurs configurations W1, W2 et W3 présenté par Panara et al.</w:t>
      </w:r>
      <w:r w:rsidRPr="001F5F98">
        <w:rPr>
          <w:szCs w:val="22"/>
        </w:rPr>
        <w:t xml:space="preserve"> </w:t>
      </w:r>
      <w:r w:rsidRPr="002344CF">
        <w:rPr>
          <w:b/>
          <w:szCs w:val="22"/>
        </w:rPr>
        <w:fldChar w:fldCharType="begin"/>
      </w:r>
      <w:r w:rsidRPr="002344CF">
        <w:rPr>
          <w:b/>
          <w:szCs w:val="22"/>
        </w:rPr>
        <w:instrText xml:space="preserve"> REF _Ref523415513 \r \h </w:instrText>
      </w:r>
      <w:r w:rsidRPr="002344CF">
        <w:rPr>
          <w:b/>
          <w:szCs w:val="22"/>
        </w:rPr>
      </w:r>
      <w:r w:rsidR="002344CF">
        <w:rPr>
          <w:b/>
          <w:szCs w:val="22"/>
        </w:rPr>
        <w:instrText xml:space="preserve"> \* MERGEFORMAT </w:instrText>
      </w:r>
      <w:r w:rsidRPr="002344CF">
        <w:rPr>
          <w:b/>
          <w:szCs w:val="22"/>
        </w:rPr>
        <w:fldChar w:fldCharType="separate"/>
      </w:r>
      <w:r w:rsidR="00B545DD">
        <w:rPr>
          <w:b/>
          <w:szCs w:val="22"/>
        </w:rPr>
        <w:t>[65]</w:t>
      </w:r>
      <w:r w:rsidRPr="002344CF">
        <w:rPr>
          <w:b/>
          <w:szCs w:val="22"/>
        </w:rPr>
        <w:fldChar w:fldCharType="end"/>
      </w:r>
      <w:r>
        <w:rPr>
          <w:szCs w:val="22"/>
        </w:rPr>
        <w:t xml:space="preserve">. Les coefficients d’influence sont </w:t>
      </w:r>
      <w:r w:rsidR="00727572">
        <w:rPr>
          <w:szCs w:val="22"/>
        </w:rPr>
        <w:t>obtenus</w:t>
      </w:r>
      <w:r>
        <w:rPr>
          <w:szCs w:val="22"/>
        </w:rPr>
        <w:t xml:space="preserve"> directement </w:t>
      </w:r>
      <w:r w:rsidR="00727572">
        <w:rPr>
          <w:szCs w:val="22"/>
        </w:rPr>
        <w:t>à partir des résultats présentés dans les</w:t>
      </w:r>
      <w:r>
        <w:rPr>
          <w:szCs w:val="22"/>
        </w:rPr>
        <w:t xml:space="preserve"> références sans faire appeler aux modèles numériques dans cette thèse. </w:t>
      </w:r>
    </w:p>
    <w:p w14:paraId="72B24166" w14:textId="77777777" w:rsidR="00697F60" w:rsidRDefault="00697F60" w:rsidP="008D5CD4">
      <w:pPr>
        <w:spacing w:line="360" w:lineRule="auto"/>
        <w:ind w:firstLine="708"/>
        <w:rPr>
          <w:szCs w:val="22"/>
        </w:rPr>
      </w:pPr>
    </w:p>
    <w:p w14:paraId="7A868E3A" w14:textId="77777777" w:rsidR="000E4C36" w:rsidRDefault="000E4C36" w:rsidP="000E4C36">
      <w:pPr>
        <w:spacing w:line="360" w:lineRule="auto"/>
        <w:jc w:val="center"/>
        <w:rPr>
          <w:szCs w:val="22"/>
        </w:rPr>
      </w:pPr>
      <w:r>
        <w:rPr>
          <w:noProof/>
          <w:szCs w:val="22"/>
          <w:lang w:eastAsia="zh-CN"/>
        </w:rPr>
        <w:drawing>
          <wp:inline distT="0" distB="0" distL="0" distR="0" wp14:anchorId="36883716" wp14:editId="1E8F6AD7">
            <wp:extent cx="4032000" cy="2304000"/>
            <wp:effectExtent l="0" t="0" r="0" b="127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32000" cy="2304000"/>
                    </a:xfrm>
                    <a:prstGeom prst="rect">
                      <a:avLst/>
                    </a:prstGeom>
                    <a:noFill/>
                  </pic:spPr>
                </pic:pic>
              </a:graphicData>
            </a:graphic>
          </wp:inline>
        </w:drawing>
      </w:r>
    </w:p>
    <w:p w14:paraId="170B518A" w14:textId="77777777" w:rsidR="000E4C36" w:rsidRDefault="000E4C36" w:rsidP="000E4C36">
      <w:pPr>
        <w:spacing w:line="360" w:lineRule="auto"/>
        <w:jc w:val="center"/>
        <w:rPr>
          <w:szCs w:val="22"/>
        </w:rPr>
      </w:pPr>
      <w:r>
        <w:rPr>
          <w:noProof/>
          <w:szCs w:val="22"/>
          <w:lang w:eastAsia="zh-CN"/>
        </w:rPr>
        <w:lastRenderedPageBreak/>
        <w:drawing>
          <wp:inline distT="0" distB="0" distL="0" distR="0" wp14:anchorId="3D8CBA47" wp14:editId="437A596B">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2843E863" w14:textId="77777777" w:rsidR="000E4C36" w:rsidRPr="00C65620" w:rsidRDefault="000E4C36" w:rsidP="000E4C36">
      <w:pPr>
        <w:spacing w:line="360" w:lineRule="auto"/>
        <w:jc w:val="center"/>
        <w:rPr>
          <w:szCs w:val="22"/>
        </w:rPr>
      </w:pPr>
      <w:r>
        <w:rPr>
          <w:noProof/>
          <w:szCs w:val="22"/>
          <w:lang w:eastAsia="zh-CN"/>
        </w:rPr>
        <w:drawing>
          <wp:inline distT="0" distB="0" distL="0" distR="0" wp14:anchorId="6F9279EF" wp14:editId="47C52F3E">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036DBDB" w14:textId="7AEEB524" w:rsidR="000E4C36" w:rsidRPr="002344CF" w:rsidRDefault="000E4C36" w:rsidP="00BE7862">
      <w:pPr>
        <w:pStyle w:val="Lgende"/>
        <w:jc w:val="center"/>
        <w:rPr>
          <w:rFonts w:ascii="Calibri" w:eastAsia="Times New Roman" w:hAnsi="Calibri" w:cs="Times New Roman"/>
          <w:i w:val="0"/>
          <w:iCs w:val="0"/>
          <w:color w:val="auto"/>
          <w:sz w:val="22"/>
          <w:szCs w:val="22"/>
          <w:lang w:eastAsia="fr-FR"/>
        </w:rPr>
      </w:pPr>
      <w:bookmarkStart w:id="1122" w:name="_Ref532235910"/>
      <w:r w:rsidRPr="002344CF">
        <w:rPr>
          <w:rFonts w:ascii="Calibri" w:eastAsia="Times New Roman" w:hAnsi="Calibri" w:cs="Times New Roman"/>
          <w:i w:val="0"/>
          <w:iCs w:val="0"/>
          <w:color w:val="auto"/>
          <w:sz w:val="22"/>
          <w:szCs w:val="22"/>
          <w:lang w:eastAsia="fr-FR"/>
        </w:rPr>
        <w:t xml:space="preserve">Figure </w:t>
      </w:r>
      <w:r w:rsidR="00377B8F" w:rsidRPr="002344CF">
        <w:rPr>
          <w:rFonts w:ascii="Calibri" w:eastAsia="Times New Roman" w:hAnsi="Calibri" w:cs="Times New Roman"/>
          <w:i w:val="0"/>
          <w:iCs w:val="0"/>
          <w:color w:val="auto"/>
          <w:sz w:val="22"/>
          <w:szCs w:val="22"/>
          <w:lang w:eastAsia="fr-FR"/>
        </w:rPr>
        <w:fldChar w:fldCharType="begin"/>
      </w:r>
      <w:r w:rsidR="00377B8F" w:rsidRPr="002344CF">
        <w:rPr>
          <w:rFonts w:ascii="Calibri" w:eastAsia="Times New Roman" w:hAnsi="Calibri" w:cs="Times New Roman"/>
          <w:i w:val="0"/>
          <w:iCs w:val="0"/>
          <w:color w:val="auto"/>
          <w:sz w:val="22"/>
          <w:szCs w:val="22"/>
          <w:lang w:eastAsia="fr-FR"/>
        </w:rPr>
        <w:instrText xml:space="preserve"> STYLEREF 2 \s </w:instrText>
      </w:r>
      <w:r w:rsidR="00377B8F" w:rsidRPr="002344CF">
        <w:rPr>
          <w:rFonts w:ascii="Calibri" w:eastAsia="Times New Roman" w:hAnsi="Calibri" w:cs="Times New Roman"/>
          <w:i w:val="0"/>
          <w:iCs w:val="0"/>
          <w:color w:val="auto"/>
          <w:sz w:val="22"/>
          <w:szCs w:val="22"/>
          <w:lang w:eastAsia="fr-FR"/>
        </w:rPr>
        <w:fldChar w:fldCharType="separate"/>
      </w:r>
      <w:r w:rsidR="00B545DD">
        <w:rPr>
          <w:rFonts w:ascii="Calibri" w:eastAsia="Times New Roman" w:hAnsi="Calibri" w:cs="Times New Roman"/>
          <w:i w:val="0"/>
          <w:iCs w:val="0"/>
          <w:noProof/>
          <w:color w:val="auto"/>
          <w:sz w:val="22"/>
          <w:szCs w:val="22"/>
          <w:lang w:eastAsia="fr-FR"/>
        </w:rPr>
        <w:t>5.3</w:t>
      </w:r>
      <w:r w:rsidR="00377B8F" w:rsidRPr="002344CF">
        <w:rPr>
          <w:rFonts w:ascii="Calibri" w:eastAsia="Times New Roman" w:hAnsi="Calibri" w:cs="Times New Roman"/>
          <w:i w:val="0"/>
          <w:iCs w:val="0"/>
          <w:color w:val="auto"/>
          <w:sz w:val="22"/>
          <w:szCs w:val="22"/>
          <w:lang w:eastAsia="fr-FR"/>
        </w:rPr>
        <w:fldChar w:fldCharType="end"/>
      </w:r>
      <w:r w:rsidR="00377B8F" w:rsidRPr="002344CF">
        <w:rPr>
          <w:rFonts w:ascii="Calibri" w:eastAsia="Times New Roman" w:hAnsi="Calibri" w:cs="Times New Roman"/>
          <w:i w:val="0"/>
          <w:iCs w:val="0"/>
          <w:color w:val="auto"/>
          <w:sz w:val="22"/>
          <w:szCs w:val="22"/>
          <w:lang w:eastAsia="fr-FR"/>
        </w:rPr>
        <w:noBreakHyphen/>
      </w:r>
      <w:r w:rsidR="00377B8F" w:rsidRPr="002344CF">
        <w:rPr>
          <w:rFonts w:ascii="Calibri" w:eastAsia="Times New Roman" w:hAnsi="Calibri" w:cs="Times New Roman"/>
          <w:i w:val="0"/>
          <w:iCs w:val="0"/>
          <w:color w:val="auto"/>
          <w:sz w:val="22"/>
          <w:szCs w:val="22"/>
          <w:lang w:eastAsia="fr-FR"/>
        </w:rPr>
        <w:fldChar w:fldCharType="begin"/>
      </w:r>
      <w:r w:rsidR="00377B8F" w:rsidRPr="002344CF">
        <w:rPr>
          <w:rFonts w:ascii="Calibri" w:eastAsia="Times New Roman" w:hAnsi="Calibri" w:cs="Times New Roman"/>
          <w:i w:val="0"/>
          <w:iCs w:val="0"/>
          <w:color w:val="auto"/>
          <w:sz w:val="22"/>
          <w:szCs w:val="22"/>
          <w:lang w:eastAsia="fr-FR"/>
        </w:rPr>
        <w:instrText xml:space="preserve"> SEQ Figure \* ARABIC \s 2 </w:instrText>
      </w:r>
      <w:r w:rsidR="00377B8F" w:rsidRPr="002344CF">
        <w:rPr>
          <w:rFonts w:ascii="Calibri" w:eastAsia="Times New Roman" w:hAnsi="Calibri" w:cs="Times New Roman"/>
          <w:i w:val="0"/>
          <w:iCs w:val="0"/>
          <w:color w:val="auto"/>
          <w:sz w:val="22"/>
          <w:szCs w:val="22"/>
          <w:lang w:eastAsia="fr-FR"/>
        </w:rPr>
        <w:fldChar w:fldCharType="separate"/>
      </w:r>
      <w:r w:rsidR="00B545DD">
        <w:rPr>
          <w:rFonts w:ascii="Calibri" w:eastAsia="Times New Roman" w:hAnsi="Calibri" w:cs="Times New Roman"/>
          <w:i w:val="0"/>
          <w:iCs w:val="0"/>
          <w:noProof/>
          <w:color w:val="auto"/>
          <w:sz w:val="22"/>
          <w:szCs w:val="22"/>
          <w:lang w:eastAsia="fr-FR"/>
        </w:rPr>
        <w:t>1</w:t>
      </w:r>
      <w:r w:rsidR="00377B8F" w:rsidRPr="002344CF">
        <w:rPr>
          <w:rFonts w:ascii="Calibri" w:eastAsia="Times New Roman" w:hAnsi="Calibri" w:cs="Times New Roman"/>
          <w:i w:val="0"/>
          <w:iCs w:val="0"/>
          <w:color w:val="auto"/>
          <w:sz w:val="22"/>
          <w:szCs w:val="22"/>
          <w:lang w:eastAsia="fr-FR"/>
        </w:rPr>
        <w:fldChar w:fldCharType="end"/>
      </w:r>
      <w:bookmarkEnd w:id="1122"/>
      <w:r w:rsidRPr="002344CF">
        <w:rPr>
          <w:rFonts w:ascii="Calibri" w:eastAsia="Times New Roman" w:hAnsi="Calibri" w:cs="Times New Roman"/>
          <w:i w:val="0"/>
          <w:iCs w:val="0"/>
          <w:color w:val="auto"/>
          <w:sz w:val="22"/>
          <w:szCs w:val="22"/>
          <w:lang w:eastAsia="fr-FR"/>
        </w:rPr>
        <w:t> : Comparaison des coefficients d’influence de l’effet Morton entre les cas d’études</w:t>
      </w:r>
    </w:p>
    <w:p w14:paraId="639D3BBF" w14:textId="77777777" w:rsidR="000E4C36" w:rsidRDefault="000E4C36" w:rsidP="000E4C36">
      <w:pPr>
        <w:keepNext/>
        <w:jc w:val="center"/>
      </w:pPr>
      <w:r>
        <w:rPr>
          <w:noProof/>
          <w:lang w:eastAsia="zh-CN"/>
        </w:rPr>
        <w:drawing>
          <wp:inline distT="0" distB="0" distL="0" distR="0" wp14:anchorId="3B93B56A" wp14:editId="616B68B7">
            <wp:extent cx="4314805" cy="246490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452" cy="2466988"/>
                    </a:xfrm>
                    <a:prstGeom prst="rect">
                      <a:avLst/>
                    </a:prstGeom>
                    <a:noFill/>
                  </pic:spPr>
                </pic:pic>
              </a:graphicData>
            </a:graphic>
          </wp:inline>
        </w:drawing>
      </w:r>
    </w:p>
    <w:p w14:paraId="2209EA67" w14:textId="577E0A7A" w:rsidR="000E4C36" w:rsidRPr="005406A4" w:rsidRDefault="000E4C36" w:rsidP="000E4C36">
      <w:pPr>
        <w:pStyle w:val="Lgende"/>
        <w:jc w:val="center"/>
        <w:rPr>
          <w:rFonts w:ascii="Calibri" w:hAnsi="Calibri" w:cs="Calibri"/>
          <w:i w:val="0"/>
          <w:iCs w:val="0"/>
          <w:noProof/>
          <w:color w:val="000000"/>
          <w:sz w:val="24"/>
          <w:szCs w:val="24"/>
        </w:rPr>
      </w:pPr>
      <w:bookmarkStart w:id="1123" w:name="_Ref532235878"/>
      <w:r w:rsidRPr="005406A4">
        <w:rPr>
          <w:rFonts w:ascii="Calibri" w:hAnsi="Calibri" w:cs="Calibri"/>
          <w:i w:val="0"/>
          <w:iCs w:val="0"/>
          <w:noProof/>
          <w:color w:val="000000"/>
          <w:sz w:val="24"/>
          <w:szCs w:val="24"/>
        </w:rPr>
        <w:t xml:space="preserve">Figure </w:t>
      </w:r>
      <w:r w:rsidR="00377B8F">
        <w:rPr>
          <w:rFonts w:ascii="Calibri" w:hAnsi="Calibri" w:cs="Calibri"/>
          <w:i w:val="0"/>
          <w:iCs w:val="0"/>
          <w:noProof/>
          <w:color w:val="000000"/>
          <w:sz w:val="24"/>
          <w:szCs w:val="24"/>
        </w:rPr>
        <w:fldChar w:fldCharType="begin"/>
      </w:r>
      <w:r w:rsidR="00377B8F">
        <w:rPr>
          <w:rFonts w:ascii="Calibri" w:hAnsi="Calibri" w:cs="Calibri"/>
          <w:i w:val="0"/>
          <w:iCs w:val="0"/>
          <w:noProof/>
          <w:color w:val="000000"/>
          <w:sz w:val="24"/>
          <w:szCs w:val="24"/>
        </w:rPr>
        <w:instrText xml:space="preserve"> STYLEREF 2 \s </w:instrText>
      </w:r>
      <w:r w:rsidR="00377B8F">
        <w:rPr>
          <w:rFonts w:ascii="Calibri" w:hAnsi="Calibri" w:cs="Calibri"/>
          <w:i w:val="0"/>
          <w:iCs w:val="0"/>
          <w:noProof/>
          <w:color w:val="000000"/>
          <w:sz w:val="24"/>
          <w:szCs w:val="24"/>
        </w:rPr>
        <w:fldChar w:fldCharType="separate"/>
      </w:r>
      <w:r w:rsidR="00B545DD">
        <w:rPr>
          <w:rFonts w:ascii="Calibri" w:hAnsi="Calibri" w:cs="Calibri"/>
          <w:i w:val="0"/>
          <w:iCs w:val="0"/>
          <w:noProof/>
          <w:color w:val="000000"/>
          <w:sz w:val="24"/>
          <w:szCs w:val="24"/>
        </w:rPr>
        <w:t>5.3</w:t>
      </w:r>
      <w:r w:rsidR="00377B8F">
        <w:rPr>
          <w:rFonts w:ascii="Calibri" w:hAnsi="Calibri" w:cs="Calibri"/>
          <w:i w:val="0"/>
          <w:iCs w:val="0"/>
          <w:noProof/>
          <w:color w:val="000000"/>
          <w:sz w:val="24"/>
          <w:szCs w:val="24"/>
        </w:rPr>
        <w:fldChar w:fldCharType="end"/>
      </w:r>
      <w:r w:rsidR="00377B8F">
        <w:rPr>
          <w:rFonts w:ascii="Calibri" w:hAnsi="Calibri" w:cs="Calibri"/>
          <w:i w:val="0"/>
          <w:iCs w:val="0"/>
          <w:noProof/>
          <w:color w:val="000000"/>
          <w:sz w:val="24"/>
          <w:szCs w:val="24"/>
        </w:rPr>
        <w:noBreakHyphen/>
      </w:r>
      <w:r w:rsidR="00377B8F">
        <w:rPr>
          <w:rFonts w:ascii="Calibri" w:hAnsi="Calibri" w:cs="Calibri"/>
          <w:i w:val="0"/>
          <w:iCs w:val="0"/>
          <w:noProof/>
          <w:color w:val="000000"/>
          <w:sz w:val="24"/>
          <w:szCs w:val="24"/>
        </w:rPr>
        <w:fldChar w:fldCharType="begin"/>
      </w:r>
      <w:r w:rsidR="00377B8F">
        <w:rPr>
          <w:rFonts w:ascii="Calibri" w:hAnsi="Calibri" w:cs="Calibri"/>
          <w:i w:val="0"/>
          <w:iCs w:val="0"/>
          <w:noProof/>
          <w:color w:val="000000"/>
          <w:sz w:val="24"/>
          <w:szCs w:val="24"/>
        </w:rPr>
        <w:instrText xml:space="preserve"> SEQ Figure \* ARABIC \s 2 </w:instrText>
      </w:r>
      <w:r w:rsidR="00377B8F">
        <w:rPr>
          <w:rFonts w:ascii="Calibri" w:hAnsi="Calibri" w:cs="Calibri"/>
          <w:i w:val="0"/>
          <w:iCs w:val="0"/>
          <w:noProof/>
          <w:color w:val="000000"/>
          <w:sz w:val="24"/>
          <w:szCs w:val="24"/>
        </w:rPr>
        <w:fldChar w:fldCharType="separate"/>
      </w:r>
      <w:r w:rsidR="00B545DD">
        <w:rPr>
          <w:rFonts w:ascii="Calibri" w:hAnsi="Calibri" w:cs="Calibri"/>
          <w:i w:val="0"/>
          <w:iCs w:val="0"/>
          <w:noProof/>
          <w:color w:val="000000"/>
          <w:sz w:val="24"/>
          <w:szCs w:val="24"/>
        </w:rPr>
        <w:t>2</w:t>
      </w:r>
      <w:r w:rsidR="00377B8F">
        <w:rPr>
          <w:rFonts w:ascii="Calibri" w:hAnsi="Calibri" w:cs="Calibri"/>
          <w:i w:val="0"/>
          <w:iCs w:val="0"/>
          <w:noProof/>
          <w:color w:val="000000"/>
          <w:sz w:val="24"/>
          <w:szCs w:val="24"/>
        </w:rPr>
        <w:fldChar w:fldCharType="end"/>
      </w:r>
      <w:bookmarkEnd w:id="1123"/>
      <w:r>
        <w:rPr>
          <w:rFonts w:ascii="Calibri" w:hAnsi="Calibri" w:cs="Calibri"/>
          <w:i w:val="0"/>
          <w:iCs w:val="0"/>
          <w:noProof/>
          <w:color w:val="000000"/>
          <w:sz w:val="24"/>
          <w:szCs w:val="24"/>
        </w:rPr>
        <w:t xml:space="preserve"> : Résultat de l’analyse de l’effet Morton des cas </w:t>
      </w:r>
    </w:p>
    <w:p w14:paraId="717226FD" w14:textId="29C782B5" w:rsidR="000E4C36" w:rsidRPr="000E6474" w:rsidRDefault="000E4C36" w:rsidP="00BE7862">
      <w:pPr>
        <w:spacing w:line="360" w:lineRule="auto"/>
        <w:ind w:firstLine="708"/>
        <w:rPr>
          <w:szCs w:val="22"/>
        </w:rPr>
      </w:pPr>
      <w:r w:rsidRPr="000E6474">
        <w:rPr>
          <w:szCs w:val="22"/>
        </w:rPr>
        <w:t>Parmi les cas présenté</w:t>
      </w:r>
      <w:r w:rsidR="003F6BD0">
        <w:rPr>
          <w:szCs w:val="22"/>
        </w:rPr>
        <w:t>s</w:t>
      </w:r>
      <w:r w:rsidRPr="000E6474">
        <w:rPr>
          <w:szCs w:val="22"/>
        </w:rPr>
        <w:t xml:space="preserve">, </w:t>
      </w:r>
      <w:r>
        <w:rPr>
          <w:szCs w:val="22"/>
        </w:rPr>
        <w:t xml:space="preserve">à </w:t>
      </w:r>
      <w:r w:rsidR="002344CF">
        <w:rPr>
          <w:szCs w:val="22"/>
        </w:rPr>
        <w:t>part rotor 430mm du b</w:t>
      </w:r>
      <w:r w:rsidRPr="000E6474">
        <w:rPr>
          <w:szCs w:val="22"/>
        </w:rPr>
        <w:t>anc de l’</w:t>
      </w:r>
      <w:r w:rsidR="002344CF">
        <w:rPr>
          <w:szCs w:val="22"/>
        </w:rPr>
        <w:t>e</w:t>
      </w:r>
      <w:r w:rsidRPr="000E6474">
        <w:rPr>
          <w:szCs w:val="22"/>
        </w:rPr>
        <w:t xml:space="preserve">ffet </w:t>
      </w:r>
      <w:r w:rsidR="002344CF">
        <w:rPr>
          <w:szCs w:val="22"/>
        </w:rPr>
        <w:t>M</w:t>
      </w:r>
      <w:r w:rsidRPr="000E6474">
        <w:rPr>
          <w:szCs w:val="22"/>
        </w:rPr>
        <w:t>orton(BE</w:t>
      </w:r>
      <w:r>
        <w:rPr>
          <w:szCs w:val="22"/>
        </w:rPr>
        <w:t>M), tous les autres rotors sont signalés de</w:t>
      </w:r>
      <w:r w:rsidRPr="000E6474">
        <w:rPr>
          <w:szCs w:val="22"/>
        </w:rPr>
        <w:t xml:space="preserve"> </w:t>
      </w:r>
      <w:r>
        <w:rPr>
          <w:szCs w:val="22"/>
        </w:rPr>
        <w:t>se comporter avec l’effet Morton instable selon les calculs précédents</w:t>
      </w:r>
      <w:r w:rsidR="003F6BD0">
        <w:rPr>
          <w:szCs w:val="22"/>
        </w:rPr>
        <w:t xml:space="preserve"> ou les références</w:t>
      </w:r>
      <w:r w:rsidRPr="000E6474">
        <w:rPr>
          <w:szCs w:val="22"/>
        </w:rPr>
        <w:t>.</w:t>
      </w:r>
      <w:r>
        <w:rPr>
          <w:szCs w:val="22"/>
        </w:rPr>
        <w:t xml:space="preserve"> </w:t>
      </w:r>
      <w:r w:rsidRPr="000E6474">
        <w:rPr>
          <w:szCs w:val="22"/>
        </w:rPr>
        <w:t>En appuyant sur la comparaison</w:t>
      </w:r>
      <w:r>
        <w:rPr>
          <w:szCs w:val="22"/>
        </w:rPr>
        <w:t xml:space="preserve"> des coefficients d’influence à la </w:t>
      </w:r>
      <w:r w:rsidRPr="00F23EB2">
        <w:rPr>
          <w:b/>
          <w:szCs w:val="22"/>
        </w:rPr>
        <w:fldChar w:fldCharType="begin"/>
      </w:r>
      <w:r w:rsidRPr="00F23EB2">
        <w:rPr>
          <w:b/>
          <w:szCs w:val="22"/>
        </w:rPr>
        <w:instrText xml:space="preserve"> REF _Ref532235910 \h  \* MERGEFORMAT </w:instrText>
      </w:r>
      <w:r w:rsidRPr="00F23EB2">
        <w:rPr>
          <w:b/>
          <w:szCs w:val="22"/>
        </w:rPr>
      </w:r>
      <w:r w:rsidRPr="00F23EB2">
        <w:rPr>
          <w:b/>
          <w:szCs w:val="22"/>
        </w:rPr>
        <w:fldChar w:fldCharType="separate"/>
      </w:r>
      <w:r w:rsidR="00B545DD" w:rsidRPr="00B545DD">
        <w:rPr>
          <w:b/>
          <w:szCs w:val="22"/>
        </w:rPr>
        <w:t>Figure 5.3</w:t>
      </w:r>
      <w:r w:rsidR="00B545DD" w:rsidRPr="00B545DD">
        <w:rPr>
          <w:b/>
          <w:szCs w:val="22"/>
        </w:rPr>
        <w:noBreakHyphen/>
        <w:t>1</w:t>
      </w:r>
      <w:r w:rsidRPr="00F23EB2">
        <w:rPr>
          <w:b/>
          <w:szCs w:val="22"/>
        </w:rPr>
        <w:fldChar w:fldCharType="end"/>
      </w:r>
      <w:r w:rsidRPr="000E6474">
        <w:rPr>
          <w:szCs w:val="22"/>
        </w:rPr>
        <w:t>,</w:t>
      </w:r>
      <w:r>
        <w:rPr>
          <w:szCs w:val="22"/>
        </w:rPr>
        <w:t xml:space="preserve"> les trois</w:t>
      </w:r>
      <w:r w:rsidRPr="000E6474">
        <w:rPr>
          <w:szCs w:val="22"/>
        </w:rPr>
        <w:t xml:space="preserve"> remarques intéressantes peuvent être faites :</w:t>
      </w:r>
    </w:p>
    <w:p w14:paraId="434EB33E" w14:textId="6E58BA7C" w:rsidR="000E4C36" w:rsidRDefault="000E4C36" w:rsidP="00706BB2">
      <w:pPr>
        <w:pStyle w:val="Paragraphedeliste"/>
        <w:numPr>
          <w:ilvl w:val="0"/>
          <w:numId w:val="22"/>
        </w:numPr>
        <w:spacing w:line="360" w:lineRule="auto"/>
        <w:jc w:val="both"/>
        <w:rPr>
          <w:szCs w:val="22"/>
        </w:rPr>
      </w:pPr>
      <w:r>
        <w:rPr>
          <w:szCs w:val="22"/>
        </w:rPr>
        <w:lastRenderedPageBreak/>
        <w:t>En comparant le rotor 430mm avec les autres cas, malgré une sensibilité importante de</w:t>
      </w:r>
      <w:r w:rsidR="007B6E2C">
        <w:rPr>
          <w:szCs w:val="22"/>
        </w:rPr>
        <w:t>s</w:t>
      </w:r>
      <w:r>
        <w:rPr>
          <w:szCs w:val="22"/>
        </w:rPr>
        <w:t xml:space="preserve"> vibration</w:t>
      </w:r>
      <w:r w:rsidR="007B6E2C">
        <w:rPr>
          <w:szCs w:val="22"/>
        </w:rPr>
        <w:t>s synchrones</w:t>
      </w:r>
      <w:r>
        <w:rPr>
          <w:szCs w:val="22"/>
        </w:rPr>
        <w:t xml:space="preserve"> au balourd (le </w:t>
      </w:r>
      <w:r w:rsidR="00CB5B91">
        <w:rPr>
          <w:szCs w:val="22"/>
        </w:rPr>
        <w:t>coefficient</w:t>
      </w:r>
      <m:oMath>
        <m:r>
          <w:rPr>
            <w:rFonts w:ascii="Cambria Math" w:hAnsi="Cambria Math"/>
            <w:szCs w:val="22"/>
          </w:rPr>
          <m:t xml:space="preserve"> </m:t>
        </m:r>
        <m:r>
          <m:rPr>
            <m:sty m:val="bi"/>
          </m:rPr>
          <w:rPr>
            <w:rFonts w:ascii="Cambria Math" w:hAnsi="Cambria Math"/>
            <w:szCs w:val="22"/>
          </w:rPr>
          <m:t>A</m:t>
        </m:r>
      </m:oMath>
      <w:r>
        <w:rPr>
          <w:szCs w:val="22"/>
        </w:rPr>
        <w:t xml:space="preserve">), l’effet </w:t>
      </w:r>
      <w:r w:rsidR="00D33CBD">
        <w:rPr>
          <w:szCs w:val="22"/>
        </w:rPr>
        <w:t>Morton instable est difficile d’être</w:t>
      </w:r>
      <w:r>
        <w:rPr>
          <w:szCs w:val="22"/>
        </w:rPr>
        <w:t xml:space="preserve"> </w:t>
      </w:r>
      <w:r w:rsidR="00D33CBD">
        <w:rPr>
          <w:szCs w:val="22"/>
        </w:rPr>
        <w:t>reproduit</w:t>
      </w:r>
      <w:r w:rsidR="00D965D0">
        <w:rPr>
          <w:szCs w:val="22"/>
        </w:rPr>
        <w:t xml:space="preserve"> sur le rotor à cause du coefficient </w:t>
      </w:r>
      <m:oMath>
        <m:r>
          <m:rPr>
            <m:sty m:val="bi"/>
          </m:rPr>
          <w:rPr>
            <w:rFonts w:ascii="Cambria Math" w:hAnsi="Cambria Math"/>
            <w:szCs w:val="22"/>
          </w:rPr>
          <m:t>C</m:t>
        </m:r>
      </m:oMath>
      <w:r>
        <w:rPr>
          <w:szCs w:val="22"/>
        </w:rPr>
        <w:t xml:space="preserve"> </w:t>
      </w:r>
      <w:r w:rsidR="00D965D0">
        <w:rPr>
          <w:szCs w:val="22"/>
        </w:rPr>
        <w:t>faible</w:t>
      </w:r>
      <w:r>
        <w:rPr>
          <w:szCs w:val="22"/>
        </w:rPr>
        <w:t xml:space="preserve">.  </w:t>
      </w:r>
    </w:p>
    <w:p w14:paraId="3D3F2AC3" w14:textId="1A57A6DD" w:rsidR="000E4C36" w:rsidRDefault="000E4C36" w:rsidP="00706BB2">
      <w:pPr>
        <w:pStyle w:val="Paragraphedeliste"/>
        <w:numPr>
          <w:ilvl w:val="0"/>
          <w:numId w:val="22"/>
        </w:numPr>
        <w:spacing w:line="360" w:lineRule="auto"/>
        <w:jc w:val="both"/>
        <w:rPr>
          <w:szCs w:val="22"/>
        </w:rPr>
      </w:pPr>
      <w:r w:rsidRPr="00B27728">
        <w:rPr>
          <w:szCs w:val="22"/>
        </w:rPr>
        <w:t xml:space="preserve">Pour </w:t>
      </w:r>
      <w:r w:rsidR="00374427">
        <w:rPr>
          <w:szCs w:val="22"/>
        </w:rPr>
        <w:t xml:space="preserve">le </w:t>
      </w:r>
      <w:r w:rsidRPr="00B27728">
        <w:rPr>
          <w:szCs w:val="22"/>
        </w:rPr>
        <w:t>cas</w:t>
      </w:r>
      <w:r w:rsidR="002E7244">
        <w:rPr>
          <w:szCs w:val="22"/>
        </w:rPr>
        <w:t xml:space="preserve"> de</w:t>
      </w:r>
      <w:r w:rsidRPr="00B27728">
        <w:rPr>
          <w:szCs w:val="22"/>
        </w:rPr>
        <w:t xml:space="preserve"> Faulkner et</w:t>
      </w:r>
      <w:r w:rsidR="00374427">
        <w:rPr>
          <w:szCs w:val="22"/>
        </w:rPr>
        <w:t xml:space="preserve"> le cas </w:t>
      </w:r>
      <w:r w:rsidR="002E7244">
        <w:rPr>
          <w:szCs w:val="22"/>
        </w:rPr>
        <w:t xml:space="preserve">de </w:t>
      </w:r>
      <w:r w:rsidRPr="00B27728">
        <w:rPr>
          <w:szCs w:val="22"/>
        </w:rPr>
        <w:t xml:space="preserve">Panara et al. W1, </w:t>
      </w:r>
      <w:r w:rsidR="00374427">
        <w:rPr>
          <w:szCs w:val="22"/>
        </w:rPr>
        <w:t xml:space="preserve">bien que ses coefficients </w:t>
      </w:r>
      <m:oMath>
        <m:r>
          <m:rPr>
            <m:sty m:val="bi"/>
          </m:rPr>
          <w:rPr>
            <w:rFonts w:ascii="Cambria Math" w:hAnsi="Cambria Math"/>
            <w:szCs w:val="22"/>
          </w:rPr>
          <m:t>A</m:t>
        </m:r>
      </m:oMath>
      <w:r w:rsidR="00374427" w:rsidRPr="00B27728">
        <w:rPr>
          <w:szCs w:val="22"/>
        </w:rPr>
        <w:t xml:space="preserve"> sont les plus faibles parmi les cas étudié</w:t>
      </w:r>
      <w:r w:rsidR="00374427">
        <w:rPr>
          <w:szCs w:val="22"/>
        </w:rPr>
        <w:t>s, les rotors se compor</w:t>
      </w:r>
      <w:r w:rsidRPr="00B27728">
        <w:rPr>
          <w:szCs w:val="22"/>
        </w:rPr>
        <w:t>t</w:t>
      </w:r>
      <w:r w:rsidR="00374427">
        <w:rPr>
          <w:szCs w:val="22"/>
        </w:rPr>
        <w:t>ent avec l’effet Morton instable à cause du</w:t>
      </w:r>
      <w:r w:rsidRPr="00B27728">
        <w:rPr>
          <w:szCs w:val="22"/>
        </w:rPr>
        <w:t xml:space="preserve"> </w:t>
      </w:r>
      <m:oMath>
        <m:r>
          <m:rPr>
            <m:sty m:val="bi"/>
          </m:rPr>
          <w:rPr>
            <w:rFonts w:ascii="Cambria Math" w:hAnsi="Cambria Math"/>
            <w:szCs w:val="22"/>
          </w:rPr>
          <m:t>C</m:t>
        </m:r>
      </m:oMath>
      <w:r w:rsidR="00765DE0">
        <w:rPr>
          <w:b/>
          <w:szCs w:val="22"/>
        </w:rPr>
        <w:t xml:space="preserve"> </w:t>
      </w:r>
      <w:r w:rsidR="00765DE0" w:rsidRPr="00765DE0">
        <w:rPr>
          <w:szCs w:val="22"/>
        </w:rPr>
        <w:t>important</w:t>
      </w:r>
      <w:r w:rsidRPr="00B27728">
        <w:rPr>
          <w:szCs w:val="22"/>
        </w:rPr>
        <w:t xml:space="preserve"> </w:t>
      </w:r>
      <w:r w:rsidR="00765DE0">
        <w:rPr>
          <w:szCs w:val="22"/>
        </w:rPr>
        <w:t>(</w:t>
      </w:r>
      <w:r w:rsidRPr="00B27728">
        <w:rPr>
          <w:szCs w:val="22"/>
        </w:rPr>
        <w:t>188</w:t>
      </w:r>
      <w:r w:rsidR="00A06131">
        <w:rPr>
          <w:szCs w:val="22"/>
        </w:rPr>
        <w:t xml:space="preserve"> et 335 gmm/°C)</w:t>
      </w:r>
      <w:r w:rsidRPr="00B27728">
        <w:rPr>
          <w:szCs w:val="22"/>
        </w:rPr>
        <w:t xml:space="preserve">. </w:t>
      </w:r>
    </w:p>
    <w:p w14:paraId="3B58617E" w14:textId="0D464665" w:rsidR="000E4C36" w:rsidRDefault="00AA5134" w:rsidP="00706BB2">
      <w:pPr>
        <w:pStyle w:val="Paragraphedeliste"/>
        <w:numPr>
          <w:ilvl w:val="0"/>
          <w:numId w:val="22"/>
        </w:numPr>
        <w:spacing w:line="360" w:lineRule="auto"/>
        <w:jc w:val="both"/>
        <w:rPr>
          <w:szCs w:val="22"/>
        </w:rPr>
      </w:pPr>
      <w:r>
        <w:rPr>
          <w:szCs w:val="22"/>
        </w:rPr>
        <w:t>La grandeur du</w:t>
      </w:r>
      <w:r w:rsidR="00730D82">
        <w:rPr>
          <w:szCs w:val="22"/>
        </w:rPr>
        <w:t xml:space="preserve"> module </w:t>
      </w:r>
      <w:r w:rsidR="000E4C36">
        <w:rPr>
          <w:szCs w:val="22"/>
        </w:rPr>
        <w:t xml:space="preserve">du </w:t>
      </w:r>
      <m:oMath>
        <m:r>
          <m:rPr>
            <m:sty m:val="bi"/>
          </m:rPr>
          <w:rPr>
            <w:rFonts w:ascii="Cambria Math" w:hAnsi="Cambria Math"/>
            <w:szCs w:val="22"/>
          </w:rPr>
          <m:t>C</m:t>
        </m:r>
      </m:oMath>
      <w:r w:rsidR="000E4C36" w:rsidRPr="0072179C">
        <w:rPr>
          <w:szCs w:val="22"/>
        </w:rPr>
        <w:t xml:space="preserve"> est</w:t>
      </w:r>
      <w:r w:rsidR="000E4C36">
        <w:rPr>
          <w:szCs w:val="22"/>
        </w:rPr>
        <w:t xml:space="preserve"> </w:t>
      </w:r>
      <w:r w:rsidR="00F00F9C">
        <w:rPr>
          <w:szCs w:val="22"/>
        </w:rPr>
        <w:t>cent</w:t>
      </w:r>
      <w:r w:rsidR="000E4C36">
        <w:rPr>
          <w:szCs w:val="22"/>
        </w:rPr>
        <w:t xml:space="preserve"> fois plus important que </w:t>
      </w:r>
      <w:r w:rsidR="00F00F9C">
        <w:rPr>
          <w:szCs w:val="22"/>
        </w:rPr>
        <w:t>celle</w:t>
      </w:r>
      <w:r w:rsidR="000E4C36">
        <w:rPr>
          <w:szCs w:val="22"/>
        </w:rPr>
        <w:t xml:space="preserve"> des</w:t>
      </w:r>
      <m:oMath>
        <m:r>
          <w:rPr>
            <w:rFonts w:ascii="Cambria Math" w:hAnsi="Cambria Math"/>
            <w:szCs w:val="22"/>
          </w:rPr>
          <m:t xml:space="preserve"> </m:t>
        </m:r>
        <m:r>
          <m:rPr>
            <m:sty m:val="bi"/>
          </m:rPr>
          <w:rPr>
            <w:rFonts w:ascii="Cambria Math" w:hAnsi="Cambria Math"/>
            <w:szCs w:val="22"/>
          </w:rPr>
          <m:t>A</m:t>
        </m:r>
        <m:r>
          <w:rPr>
            <w:rFonts w:ascii="Cambria Math" w:hAnsi="Cambria Math"/>
            <w:szCs w:val="22"/>
          </w:rPr>
          <m:t>,</m:t>
        </m:r>
        <m:r>
          <m:rPr>
            <m:sty m:val="bi"/>
          </m:rPr>
          <w:rPr>
            <w:rFonts w:ascii="Cambria Math" w:hAnsi="Cambria Math"/>
            <w:szCs w:val="22"/>
          </w:rPr>
          <m:t>B</m:t>
        </m:r>
      </m:oMath>
      <w:r w:rsidR="00F00F9C">
        <w:rPr>
          <w:szCs w:val="22"/>
        </w:rPr>
        <w:t xml:space="preserve"> qui sont</w:t>
      </w:r>
      <w:r w:rsidR="000E4C36">
        <w:rPr>
          <w:szCs w:val="22"/>
        </w:rPr>
        <w:t xml:space="preserve"> de l’ordre d’une dixième. </w:t>
      </w:r>
      <w:r w:rsidR="000E4C36">
        <w:rPr>
          <w:b/>
          <w:szCs w:val="22"/>
        </w:rPr>
        <w:t xml:space="preserve"> </w:t>
      </w:r>
    </w:p>
    <w:p w14:paraId="48A0F2C5" w14:textId="77777777" w:rsidR="000E4C36" w:rsidRDefault="000E4C36" w:rsidP="000E4C36">
      <w:pPr>
        <w:spacing w:line="360" w:lineRule="auto"/>
        <w:rPr>
          <w:szCs w:val="22"/>
        </w:rPr>
      </w:pPr>
      <w:r>
        <w:rPr>
          <w:szCs w:val="22"/>
        </w:rPr>
        <w:t>C</w:t>
      </w:r>
      <w:r w:rsidRPr="00B27728">
        <w:rPr>
          <w:szCs w:val="22"/>
        </w:rPr>
        <w:t>es</w:t>
      </w:r>
      <w:r>
        <w:rPr>
          <w:szCs w:val="22"/>
        </w:rPr>
        <w:t xml:space="preserve"> trois</w:t>
      </w:r>
      <w:r w:rsidRPr="00B27728">
        <w:rPr>
          <w:szCs w:val="22"/>
        </w:rPr>
        <w:t xml:space="preserve"> remarques</w:t>
      </w:r>
      <w:r>
        <w:rPr>
          <w:szCs w:val="22"/>
        </w:rPr>
        <w:t xml:space="preserve"> soulignent la contribution importante du coefficient d’influence du type </w:t>
      </w:r>
      <m:oMath>
        <m:r>
          <m:rPr>
            <m:sty m:val="bi"/>
          </m:rPr>
          <w:rPr>
            <w:rFonts w:ascii="Cambria Math" w:hAnsi="Cambria Math"/>
            <w:szCs w:val="22"/>
          </w:rPr>
          <m:t>C</m:t>
        </m:r>
      </m:oMath>
      <w:r>
        <w:rPr>
          <w:szCs w:val="22"/>
        </w:rPr>
        <w:t xml:space="preserve"> au déclenchement de l’effet Morton instable. Celui-ci explique pourquoi l’effet Morton instable s’apparait sur les rotors avec la configuration en porte à faux. Pour la suite, les solutions et les pistes de prévention dans la littérature sont discutés en appuyant sur ces coefficients d’influence. </w:t>
      </w:r>
    </w:p>
    <w:p w14:paraId="618E3ACB" w14:textId="77777777" w:rsidR="000E4C36" w:rsidRDefault="000E4C36" w:rsidP="006C003B">
      <w:pPr>
        <w:pStyle w:val="Titre3"/>
        <w:ind w:left="709"/>
        <w:rPr>
          <w:lang w:eastAsia="zh-CN"/>
        </w:rPr>
      </w:pPr>
      <w:bookmarkStart w:id="1124" w:name="_Toc535512950"/>
      <w:r>
        <w:rPr>
          <w:lang w:eastAsia="zh-CN"/>
        </w:rPr>
        <w:t xml:space="preserve">Solutions liées au coefficient </w:t>
      </w:r>
      <m:oMath>
        <m:r>
          <m:rPr>
            <m:sty m:val="bi"/>
          </m:rPr>
          <w:rPr>
            <w:rFonts w:ascii="Cambria Math" w:hAnsi="Cambria Math"/>
            <w:lang w:eastAsia="zh-CN"/>
          </w:rPr>
          <m:t>C</m:t>
        </m:r>
      </m:oMath>
      <w:bookmarkEnd w:id="1124"/>
    </w:p>
    <w:p w14:paraId="287265AC" w14:textId="77777777" w:rsidR="000E4C36" w:rsidRPr="00B63B3E" w:rsidRDefault="000E4C36" w:rsidP="000E4C36">
      <w:pPr>
        <w:rPr>
          <w:lang w:eastAsia="zh-CN"/>
        </w:rPr>
      </w:pPr>
    </w:p>
    <w:p w14:paraId="47B34EDA" w14:textId="0FA6B387" w:rsidR="000E4C36" w:rsidRDefault="000E4C36" w:rsidP="00177BA8">
      <w:pPr>
        <w:spacing w:line="360" w:lineRule="auto"/>
        <w:ind w:firstLine="708"/>
        <w:rPr>
          <w:lang w:eastAsia="zh-CN"/>
        </w:rPr>
      </w:pPr>
      <w:r>
        <w:rPr>
          <w:lang w:eastAsia="zh-CN"/>
        </w:rPr>
        <w:t xml:space="preserve">Pour rappeler, le coefficient d’influence </w:t>
      </w:r>
      <m:oMath>
        <m:r>
          <m:rPr>
            <m:sty m:val="bi"/>
          </m:rPr>
          <w:rPr>
            <w:rFonts w:ascii="Cambria Math" w:hAnsi="Cambria Math"/>
            <w:lang w:eastAsia="zh-CN"/>
          </w:rPr>
          <m:t>C</m:t>
        </m:r>
      </m:oMath>
      <w:r>
        <w:rPr>
          <w:lang w:eastAsia="zh-CN"/>
        </w:rPr>
        <w:t xml:space="preserve"> caractérise la sensibilité du balourd thermique par rapport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w:rPr>
                <w:rFonts w:ascii="Cambria Math" w:hAnsi="Cambria Math"/>
                <w:lang w:eastAsia="zh-CN"/>
              </w:rPr>
              <m:t>T</m:t>
            </m:r>
          </m:e>
        </m:d>
      </m:oMath>
      <w:r>
        <w:rPr>
          <w:lang w:eastAsia="zh-CN"/>
        </w:rPr>
        <w:t>. Ce</w:t>
      </w:r>
      <w:r w:rsidR="00420460">
        <w:rPr>
          <w:lang w:eastAsia="zh-CN"/>
        </w:rPr>
        <w:t xml:space="preserve"> coefficient d’influence est indépendant</w:t>
      </w:r>
      <w:r>
        <w:rPr>
          <w:lang w:eastAsia="zh-CN"/>
        </w:rPr>
        <w:t xml:space="preserve"> des conditions de fonctionnement telle que la vitesse de rotation</w:t>
      </w:r>
      <w:r w:rsidR="00086757">
        <w:rPr>
          <w:lang w:eastAsia="zh-CN"/>
        </w:rPr>
        <w:t>, le balourd imposé</w:t>
      </w:r>
      <w:r>
        <w:rPr>
          <w:lang w:eastAsia="zh-CN"/>
        </w:rPr>
        <w:t xml:space="preserve"> et la température du lubrifiant. Il est lié directement à la configuration géométrique du rotor et du palier étudié, ainsi le matériau d</w:t>
      </w:r>
      <w:r w:rsidR="002E130C">
        <w:rPr>
          <w:lang w:eastAsia="zh-CN"/>
        </w:rPr>
        <w:t>u</w:t>
      </w:r>
      <w:r>
        <w:rPr>
          <w:lang w:eastAsia="zh-CN"/>
        </w:rPr>
        <w:t xml:space="preserve"> rotor. En se basant sur la formule </w:t>
      </w:r>
      <w:r w:rsidRPr="002E130C">
        <w:rPr>
          <w:b/>
          <w:lang w:eastAsia="zh-CN"/>
        </w:rPr>
        <w:fldChar w:fldCharType="begin"/>
      </w:r>
      <w:r w:rsidRPr="002E130C">
        <w:rPr>
          <w:b/>
          <w:lang w:eastAsia="zh-CN"/>
        </w:rPr>
        <w:instrText xml:space="preserve"> REF _Ref518572565 \r \h </w:instrText>
      </w:r>
      <w:r w:rsidR="002E130C">
        <w:rPr>
          <w:b/>
          <w:lang w:eastAsia="zh-CN"/>
        </w:rPr>
        <w:instrText xml:space="preserve"> \* MERGEFORMAT </w:instrText>
      </w:r>
      <w:r w:rsidRPr="002E130C">
        <w:rPr>
          <w:b/>
          <w:lang w:eastAsia="zh-CN"/>
        </w:rPr>
      </w:r>
      <w:r w:rsidRPr="002E130C">
        <w:rPr>
          <w:b/>
          <w:lang w:eastAsia="zh-CN"/>
        </w:rPr>
        <w:fldChar w:fldCharType="separate"/>
      </w:r>
      <w:r w:rsidR="00B545DD">
        <w:rPr>
          <w:b/>
          <w:lang w:eastAsia="zh-CN"/>
        </w:rPr>
        <w:t>Eq.5-13</w:t>
      </w:r>
      <w:r w:rsidRPr="002E130C">
        <w:rPr>
          <w:b/>
          <w:lang w:eastAsia="zh-CN"/>
        </w:rPr>
        <w:fldChar w:fldCharType="end"/>
      </w:r>
      <w:r>
        <w:rPr>
          <w:lang w:eastAsia="zh-CN"/>
        </w:rPr>
        <w:t xml:space="preserve">, les paramètres physiques qui contribuent au module de coefficient d’influence </w:t>
      </w:r>
      <m:oMath>
        <m:r>
          <m:rPr>
            <m:sty m:val="bi"/>
          </m:rPr>
          <w:rPr>
            <w:rFonts w:ascii="Cambria Math" w:hAnsi="Cambria Math"/>
            <w:lang w:eastAsia="zh-CN"/>
          </w:rPr>
          <m:t>C</m:t>
        </m:r>
      </m:oMath>
      <w:r>
        <w:rPr>
          <w:b/>
          <w:lang w:eastAsia="zh-CN"/>
        </w:rPr>
        <w:t xml:space="preserve"> </w:t>
      </w:r>
      <w:r w:rsidRPr="00966AD5">
        <w:rPr>
          <w:lang w:eastAsia="zh-CN"/>
        </w:rPr>
        <w:t>sont</w:t>
      </w:r>
      <w:r>
        <w:rPr>
          <w:lang w:eastAsia="zh-CN"/>
        </w:rPr>
        <w:t xml:space="preserve"> identifiés : </w:t>
      </w:r>
    </w:p>
    <w:p w14:paraId="44E4D318" w14:textId="77777777" w:rsidR="000E4C36" w:rsidRDefault="000E4C36" w:rsidP="00706BB2">
      <w:pPr>
        <w:pStyle w:val="Paragraphedeliste"/>
        <w:numPr>
          <w:ilvl w:val="0"/>
          <w:numId w:val="23"/>
        </w:numPr>
        <w:spacing w:line="360" w:lineRule="auto"/>
        <w:rPr>
          <w:lang w:eastAsia="zh-CN"/>
        </w:rPr>
      </w:pPr>
      <w:r>
        <w:rPr>
          <w:lang w:eastAsia="zh-CN"/>
        </w:rPr>
        <w:t>Largeur du palier</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w</m:t>
            </m:r>
          </m:sub>
        </m:sSub>
      </m:oMath>
    </w:p>
    <w:p w14:paraId="198307A7" w14:textId="77777777" w:rsidR="000E4C36" w:rsidRDefault="000E4C36" w:rsidP="00706BB2">
      <w:pPr>
        <w:pStyle w:val="Paragraphedeliste"/>
        <w:numPr>
          <w:ilvl w:val="0"/>
          <w:numId w:val="23"/>
        </w:numPr>
        <w:spacing w:line="360" w:lineRule="auto"/>
        <w:rPr>
          <w:lang w:eastAsia="zh-CN"/>
        </w:rPr>
      </w:pPr>
      <w:r>
        <w:rPr>
          <w:lang w:eastAsia="zh-CN"/>
        </w:rPr>
        <w:t xml:space="preserve">Rayon du rotor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a</m:t>
            </m:r>
          </m:sub>
        </m:sSub>
      </m:oMath>
    </w:p>
    <w:p w14:paraId="52C95387" w14:textId="77777777" w:rsidR="000E4C36" w:rsidRDefault="000E4C36" w:rsidP="00706BB2">
      <w:pPr>
        <w:pStyle w:val="Paragraphedeliste"/>
        <w:numPr>
          <w:ilvl w:val="0"/>
          <w:numId w:val="23"/>
        </w:numPr>
        <w:spacing w:line="360" w:lineRule="auto"/>
        <w:rPr>
          <w:lang w:eastAsia="zh-CN"/>
        </w:rPr>
      </w:pPr>
      <w:r>
        <w:rPr>
          <w:lang w:eastAsia="zh-CN"/>
        </w:rPr>
        <w:t>Distance axiale entre le centre de masse en porte à faux et le centre du palier</w:t>
      </w:r>
    </w:p>
    <w:p w14:paraId="10965549" w14:textId="77777777" w:rsidR="000E4C36" w:rsidRDefault="000E4C36" w:rsidP="00706BB2">
      <w:pPr>
        <w:pStyle w:val="Paragraphedeliste"/>
        <w:numPr>
          <w:ilvl w:val="0"/>
          <w:numId w:val="23"/>
        </w:numPr>
        <w:spacing w:line="360" w:lineRule="auto"/>
        <w:rPr>
          <w:lang w:eastAsia="zh-CN"/>
        </w:rPr>
      </w:pPr>
      <w:r>
        <w:rPr>
          <w:lang w:eastAsia="zh-CN"/>
        </w:rPr>
        <w:t xml:space="preserve">Coefficient de la dilatation thermique </w:t>
      </w:r>
      <m:oMath>
        <m:r>
          <w:rPr>
            <w:rFonts w:ascii="Cambria Math" w:hAnsi="Cambria Math"/>
            <w:lang w:eastAsia="zh-CN"/>
          </w:rPr>
          <m:t>α</m:t>
        </m:r>
      </m:oMath>
    </w:p>
    <w:p w14:paraId="725292EE" w14:textId="77777777" w:rsidR="000E4C36" w:rsidRDefault="000E4C36" w:rsidP="00706BB2">
      <w:pPr>
        <w:pStyle w:val="Paragraphedeliste"/>
        <w:numPr>
          <w:ilvl w:val="0"/>
          <w:numId w:val="23"/>
        </w:numPr>
        <w:spacing w:line="360" w:lineRule="auto"/>
        <w:rPr>
          <w:lang w:eastAsia="zh-CN"/>
        </w:rPr>
      </w:pPr>
      <w:r>
        <w:rPr>
          <w:lang w:eastAsia="zh-CN"/>
        </w:rPr>
        <w:t xml:space="preserve">Masse du disque en porte à faux </w:t>
      </w:r>
      <m:oMath>
        <m:r>
          <w:rPr>
            <w:rFonts w:ascii="Cambria Math" w:hAnsi="Cambria Math"/>
            <w:lang w:eastAsia="zh-CN"/>
          </w:rPr>
          <m:t>M</m:t>
        </m:r>
      </m:oMath>
    </w:p>
    <w:p w14:paraId="64DBA441" w14:textId="0D5CFB04" w:rsidR="000E4C36" w:rsidRDefault="000E4C36" w:rsidP="00483218">
      <w:pPr>
        <w:spacing w:line="360" w:lineRule="auto"/>
        <w:ind w:firstLine="708"/>
        <w:rPr>
          <w:lang w:eastAsia="zh-CN"/>
        </w:rPr>
      </w:pPr>
      <w:r>
        <w:rPr>
          <w:lang w:eastAsia="zh-CN"/>
        </w:rPr>
        <w:t xml:space="preserve">Parmi les solutions empiriques liées au </w:t>
      </w:r>
      <w:r w:rsidR="00483218">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sidR="00483218">
        <w:rPr>
          <w:lang w:eastAsia="zh-CN"/>
        </w:rPr>
        <w:t>,</w:t>
      </w:r>
      <w:r>
        <w:rPr>
          <w:lang w:eastAsia="zh-CN"/>
        </w:rPr>
        <w:t xml:space="preserve"> la réduction de la masse en porte à faux est le plus pragmatique. Par exemple, en 1994, de Jongh et Morton </w:t>
      </w:r>
      <w:r w:rsidRPr="002E4511">
        <w:rPr>
          <w:b/>
          <w:lang w:eastAsia="zh-CN"/>
        </w:rPr>
        <w:fldChar w:fldCharType="begin"/>
      </w:r>
      <w:r w:rsidRPr="002E4511">
        <w:rPr>
          <w:b/>
          <w:lang w:eastAsia="zh-CN"/>
        </w:rPr>
        <w:instrText xml:space="preserve"> REF _Ref523085716 \r \h </w:instrText>
      </w:r>
      <w:r w:rsidRPr="002E4511">
        <w:rPr>
          <w:b/>
          <w:lang w:eastAsia="zh-CN"/>
        </w:rPr>
      </w:r>
      <w:r w:rsidR="002E4511">
        <w:rPr>
          <w:b/>
          <w:lang w:eastAsia="zh-CN"/>
        </w:rPr>
        <w:instrText xml:space="preserve"> \* MERGEFORMAT </w:instrText>
      </w:r>
      <w:r w:rsidRPr="002E4511">
        <w:rPr>
          <w:b/>
          <w:lang w:eastAsia="zh-CN"/>
        </w:rPr>
        <w:fldChar w:fldCharType="separate"/>
      </w:r>
      <w:r w:rsidR="00B545DD">
        <w:rPr>
          <w:b/>
          <w:lang w:eastAsia="zh-CN"/>
        </w:rPr>
        <w:t>[68]</w:t>
      </w:r>
      <w:r w:rsidRPr="002E4511">
        <w:rPr>
          <w:b/>
          <w:lang w:eastAsia="zh-CN"/>
        </w:rPr>
        <w:fldChar w:fldCharType="end"/>
      </w:r>
      <w:r>
        <w:rPr>
          <w:lang w:eastAsia="zh-CN"/>
        </w:rPr>
        <w:t xml:space="preserve"> ont réussi à faire disparaître l’effet Morton instable sur un rotor de compresseur. En remplaçant les disques en acier et les composant de l’accouplement en acier par ceux-ci en titane et en aluminium, la masse en porte à faux est largement réduit. Il faut souligner également que la réduction de masse en porte à faux pourrait </w:t>
      </w:r>
      <w:r w:rsidR="00D169AE">
        <w:rPr>
          <w:lang w:eastAsia="zh-CN"/>
        </w:rPr>
        <w:t>influencer</w:t>
      </w:r>
      <w:r w:rsidR="00722BBC">
        <w:rPr>
          <w:lang w:eastAsia="zh-CN"/>
        </w:rPr>
        <w:t xml:space="preserve"> les </w:t>
      </w:r>
      <w:r>
        <w:rPr>
          <w:lang w:eastAsia="zh-CN"/>
        </w:rPr>
        <w:t xml:space="preserve">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sidR="004707EE">
        <w:rPr>
          <w:lang w:eastAsia="zh-CN"/>
        </w:rPr>
        <w:t xml:space="preserve"> en gardant le </w:t>
      </w:r>
      <w:r>
        <w:rPr>
          <w:lang w:eastAsia="zh-CN"/>
        </w:rPr>
        <w:t>même balourd.</w:t>
      </w:r>
      <w:r w:rsidR="006A2569">
        <w:rPr>
          <w:lang w:eastAsia="zh-CN"/>
        </w:rPr>
        <w:t xml:space="preserve"> </w:t>
      </w:r>
      <w:r>
        <w:rPr>
          <w:lang w:eastAsia="zh-CN"/>
        </w:rPr>
        <w:t xml:space="preserve">Cependant, prenant en compte la grandeur de la variation du module des coefficients d’influence, la réduction du </w:t>
      </w:r>
      <m:oMath>
        <m:r>
          <m:rPr>
            <m:sty m:val="bi"/>
          </m:rPr>
          <w:rPr>
            <w:rFonts w:ascii="Cambria Math" w:hAnsi="Cambria Math"/>
            <w:lang w:eastAsia="zh-CN"/>
          </w:rPr>
          <m:t>C</m:t>
        </m:r>
      </m:oMath>
      <w:r w:rsidRPr="00B15227">
        <w:rPr>
          <w:lang w:eastAsia="zh-CN"/>
        </w:rPr>
        <w:t xml:space="preserve"> est</w:t>
      </w:r>
      <w:r>
        <w:rPr>
          <w:lang w:eastAsia="zh-CN"/>
        </w:rPr>
        <w:t xml:space="preserve"> souvent prédominant par rapport au changement d</w:t>
      </w:r>
      <w:r w:rsidR="0021273A">
        <w:rPr>
          <w:lang w:eastAsia="zh-CN"/>
        </w:rPr>
        <w:t>es</w:t>
      </w:r>
      <w:r>
        <w:rPr>
          <w:lang w:eastAsia="zh-CN"/>
        </w:rPr>
        <w:t xml:space="preserve"> </w:t>
      </w:r>
      <w:r w:rsidR="00884540">
        <w:rPr>
          <w:lang w:eastAsia="zh-CN"/>
        </w:rPr>
        <w:t xml:space="preserve">coefficients </w:t>
      </w:r>
      <m:oMath>
        <m:r>
          <m:rPr>
            <m:sty m:val="bi"/>
          </m:rPr>
          <w:rPr>
            <w:rFonts w:ascii="Cambria Math" w:hAnsi="Cambria Math"/>
            <w:lang w:eastAsia="zh-CN"/>
          </w:rPr>
          <m:t>A</m:t>
        </m:r>
      </m:oMath>
      <w:r w:rsidRPr="00B15227">
        <w:rPr>
          <w:lang w:eastAsia="zh-CN"/>
        </w:rPr>
        <w:t xml:space="preserve"> et</w:t>
      </w:r>
      <w:r>
        <w:rPr>
          <w:lang w:eastAsia="zh-CN"/>
        </w:rPr>
        <w:t xml:space="preserve"> </w:t>
      </w:r>
      <m:oMath>
        <m:r>
          <m:rPr>
            <m:sty m:val="bi"/>
          </m:rPr>
          <w:rPr>
            <w:rFonts w:ascii="Cambria Math" w:hAnsi="Cambria Math"/>
            <w:lang w:eastAsia="zh-CN"/>
          </w:rPr>
          <m:t>B</m:t>
        </m:r>
      </m:oMath>
      <w:r w:rsidRPr="00B15227">
        <w:rPr>
          <w:lang w:eastAsia="zh-CN"/>
        </w:rPr>
        <w:t>.</w:t>
      </w:r>
      <w:r>
        <w:rPr>
          <w:lang w:eastAsia="zh-CN"/>
        </w:rPr>
        <w:t xml:space="preserve"> Par exemple, dans le cas du rotor Faulkner et al., si le disque en acier de 61.2kg est remplacé par celui en aluminium, la masse en porte à faux est diminué à 21.05kg. En occurrence, l’indicateur de l’effet Morton </w:t>
      </w:r>
      <m:oMath>
        <m:r>
          <w:rPr>
            <w:rFonts w:ascii="Cambria Math" w:hAnsi="Cambria Math"/>
            <w:lang w:eastAsia="zh-CN"/>
          </w:rPr>
          <m:t>ς</m:t>
        </m:r>
      </m:oMath>
      <w:r>
        <w:rPr>
          <w:lang w:eastAsia="zh-CN"/>
        </w:rPr>
        <w:t xml:space="preserve"> est divisé par trois. </w:t>
      </w:r>
    </w:p>
    <w:p w14:paraId="59392BC0" w14:textId="77777777" w:rsidR="000E4C36" w:rsidRPr="009115DF" w:rsidRDefault="000E4C36" w:rsidP="006C003B">
      <w:pPr>
        <w:pStyle w:val="Titre3"/>
        <w:ind w:left="709"/>
        <w:rPr>
          <w:szCs w:val="22"/>
          <w:lang w:eastAsia="zh-CN"/>
        </w:rPr>
      </w:pPr>
      <w:bookmarkStart w:id="1125" w:name="_Toc535512951"/>
      <w:r>
        <w:rPr>
          <w:lang w:eastAsia="zh-CN"/>
        </w:rPr>
        <w:lastRenderedPageBreak/>
        <w:t xml:space="preserve">Solutions liées au coefficient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bookmarkEnd w:id="1125"/>
    </w:p>
    <w:p w14:paraId="1C0FD55D" w14:textId="4EA919D1" w:rsidR="002F14AA" w:rsidRDefault="000E4C36" w:rsidP="003F52B9">
      <w:pPr>
        <w:spacing w:before="240" w:after="240" w:line="360" w:lineRule="auto"/>
        <w:ind w:firstLine="709"/>
        <w:rPr>
          <w:szCs w:val="22"/>
        </w:rPr>
      </w:pPr>
      <w:r>
        <w:rPr>
          <w:szCs w:val="22"/>
        </w:rPr>
        <w:t xml:space="preserve">Les solutions de l’effet Morton liées aux coefficients d’influence </w:t>
      </w:r>
      <m:oMath>
        <m:r>
          <m:rPr>
            <m:sty m:val="bi"/>
          </m:rPr>
          <w:rPr>
            <w:rFonts w:ascii="Cambria Math" w:hAnsi="Cambria Math"/>
            <w:szCs w:val="22"/>
          </w:rPr>
          <m:t>A</m:t>
        </m:r>
      </m:oMath>
      <w:r w:rsidRPr="00B12B1B">
        <w:rPr>
          <w:szCs w:val="22"/>
        </w:rPr>
        <w:t xml:space="preserve"> </w:t>
      </w:r>
      <w:r>
        <w:rPr>
          <w:szCs w:val="22"/>
        </w:rPr>
        <w:t xml:space="preserve">et </w:t>
      </w:r>
      <m:oMath>
        <m:r>
          <m:rPr>
            <m:sty m:val="bi"/>
          </m:rPr>
          <w:rPr>
            <w:rFonts w:ascii="Cambria Math" w:hAnsi="Cambria Math"/>
            <w:szCs w:val="22"/>
          </w:rPr>
          <m:t>B</m:t>
        </m:r>
      </m:oMath>
      <w:r w:rsidRPr="000E10ED">
        <w:rPr>
          <w:szCs w:val="22"/>
        </w:rPr>
        <w:t xml:space="preserve"> </w:t>
      </w:r>
      <w:r>
        <w:rPr>
          <w:szCs w:val="22"/>
        </w:rPr>
        <w:t>ne peuvent pas simplement être justifiées par une formule analytique comme la réduction de masse en porte à faux. Le</w:t>
      </w:r>
      <w:r w:rsidR="00B361D8">
        <w:rPr>
          <w:szCs w:val="22"/>
        </w:rPr>
        <w:t>s</w:t>
      </w:r>
      <w:r>
        <w:rPr>
          <w:szCs w:val="22"/>
        </w:rPr>
        <w:t xml:space="preserve"> deux coefficients dépende</w:t>
      </w:r>
      <w:r w:rsidR="00B361D8">
        <w:rPr>
          <w:szCs w:val="22"/>
        </w:rPr>
        <w:t>nt</w:t>
      </w:r>
      <w:r>
        <w:rPr>
          <w:szCs w:val="22"/>
        </w:rPr>
        <w:t xml:space="preserve"> de l’ensemble de la structure ainsi que le</w:t>
      </w:r>
      <w:r w:rsidR="004F7900">
        <w:rPr>
          <w:szCs w:val="22"/>
        </w:rPr>
        <w:t xml:space="preserve">s conditions </w:t>
      </w:r>
      <w:r w:rsidR="00F40F67">
        <w:rPr>
          <w:szCs w:val="22"/>
        </w:rPr>
        <w:t>de fonctionnement</w:t>
      </w:r>
      <w:r w:rsidR="004F7900">
        <w:rPr>
          <w:szCs w:val="22"/>
        </w:rPr>
        <w:t xml:space="preserve">. Ainsi, les solutions liées aux coefficients </w:t>
      </w:r>
      <m:oMath>
        <m:r>
          <m:rPr>
            <m:sty m:val="bi"/>
          </m:rPr>
          <w:rPr>
            <w:rFonts w:ascii="Cambria Math" w:hAnsi="Cambria Math"/>
            <w:szCs w:val="22"/>
          </w:rPr>
          <m:t>A,B</m:t>
        </m:r>
      </m:oMath>
      <w:r w:rsidR="004F7900">
        <w:rPr>
          <w:szCs w:val="22"/>
        </w:rPr>
        <w:t xml:space="preserve"> sont plus délicates à expliquer. </w:t>
      </w:r>
      <w:r w:rsidR="009D2CD3">
        <w:rPr>
          <w:szCs w:val="22"/>
        </w:rPr>
        <w:t xml:space="preserve">En plus, </w:t>
      </w:r>
      <w:r w:rsidR="004F7900">
        <w:rPr>
          <w:szCs w:val="22"/>
        </w:rPr>
        <w:t xml:space="preserve">à cause de la corrélation entre ces deux coefficients, les solutions qui affectent un des coefficients modifient également l’autre. </w:t>
      </w:r>
      <w:r w:rsidR="00B036AD">
        <w:rPr>
          <w:szCs w:val="22"/>
        </w:rPr>
        <w:t xml:space="preserve">Pour cette raison, les </w:t>
      </w:r>
      <w:r w:rsidR="00D03D86">
        <w:rPr>
          <w:szCs w:val="22"/>
        </w:rPr>
        <w:t>solutions liées</w:t>
      </w:r>
      <w:r w:rsidR="00B036AD">
        <w:rPr>
          <w:szCs w:val="22"/>
        </w:rPr>
        <w:t xml:space="preserve"> aux coefficients </w:t>
      </w:r>
      <m:oMath>
        <m:r>
          <m:rPr>
            <m:sty m:val="bi"/>
          </m:rPr>
          <w:rPr>
            <w:rFonts w:ascii="Cambria Math" w:hAnsi="Cambria Math"/>
            <w:szCs w:val="22"/>
          </w:rPr>
          <m:t>A</m:t>
        </m:r>
      </m:oMath>
      <w:r w:rsidR="00B036AD">
        <w:rPr>
          <w:szCs w:val="22"/>
        </w:rPr>
        <w:t xml:space="preserve"> et </w:t>
      </w:r>
      <m:oMath>
        <m:r>
          <m:rPr>
            <m:sty m:val="bi"/>
          </m:rPr>
          <w:rPr>
            <w:rFonts w:ascii="Cambria Math" w:hAnsi="Cambria Math"/>
            <w:szCs w:val="22"/>
          </w:rPr>
          <m:t>B</m:t>
        </m:r>
      </m:oMath>
      <w:r w:rsidR="00B036AD">
        <w:rPr>
          <w:szCs w:val="22"/>
        </w:rPr>
        <w:t xml:space="preserve"> </w:t>
      </w:r>
      <w:r w:rsidR="00D03D86">
        <w:rPr>
          <w:szCs w:val="22"/>
        </w:rPr>
        <w:t xml:space="preserve">sont présenté en même temps. </w:t>
      </w:r>
      <w:r w:rsidR="00B036AD">
        <w:rPr>
          <w:szCs w:val="22"/>
        </w:rPr>
        <w:t xml:space="preserve"> </w:t>
      </w:r>
      <w:r w:rsidR="002F14AA">
        <w:rPr>
          <w:szCs w:val="22"/>
        </w:rPr>
        <w:t xml:space="preserve">Dans la suite, deux pistes pour éviter l’effet Morton instables liées aux coefficients </w:t>
      </w:r>
      <m:oMath>
        <m:r>
          <m:rPr>
            <m:sty m:val="bi"/>
          </m:rPr>
          <w:rPr>
            <w:rFonts w:ascii="Cambria Math" w:hAnsi="Cambria Math"/>
            <w:szCs w:val="22"/>
          </w:rPr>
          <m:t>A,B</m:t>
        </m:r>
      </m:oMath>
      <w:r w:rsidR="002F14AA">
        <w:rPr>
          <w:szCs w:val="22"/>
        </w:rPr>
        <w:t xml:space="preserve"> sont </w:t>
      </w:r>
      <w:r w:rsidR="006A3D40">
        <w:rPr>
          <w:szCs w:val="22"/>
        </w:rPr>
        <w:t>discutées.</w:t>
      </w:r>
    </w:p>
    <w:p w14:paraId="1B7FDD61" w14:textId="77777777" w:rsidR="000E4C36" w:rsidRDefault="000E4C36" w:rsidP="006C003B">
      <w:pPr>
        <w:pStyle w:val="Titre4"/>
        <w:ind w:left="709"/>
      </w:pPr>
      <w:r>
        <w:t>Eloignement des vitesses critiques</w:t>
      </w:r>
    </w:p>
    <w:p w14:paraId="135C902E" w14:textId="77777777" w:rsidR="000E4C36" w:rsidRPr="00C20063" w:rsidRDefault="000E4C36" w:rsidP="000E4C36">
      <w:pPr>
        <w:pStyle w:val="Default"/>
      </w:pPr>
    </w:p>
    <w:p w14:paraId="6113E916" w14:textId="3F825565" w:rsidR="000E4C36" w:rsidRDefault="000E4C36" w:rsidP="003F52B9">
      <w:pPr>
        <w:spacing w:before="240" w:after="240" w:line="360" w:lineRule="auto"/>
        <w:rPr>
          <w:b/>
          <w:szCs w:val="22"/>
        </w:rPr>
      </w:pPr>
      <w:r>
        <w:rPr>
          <w:szCs w:val="22"/>
        </w:rPr>
        <w:t xml:space="preserve">Plusieurs études dans la littérature qui se comportent avec l’effet Morton instable ont montré que les vitesses du déclenchement de l’effet Morton sont proches des vitesses critiques du rotor. Une comparaison de cette vitesse du déclenchement et les vitesses critiques sont réalisé en </w:t>
      </w:r>
      <w:r w:rsidRPr="001B2FA3">
        <w:rPr>
          <w:b/>
          <w:szCs w:val="22"/>
        </w:rPr>
        <w:fldChar w:fldCharType="begin"/>
      </w:r>
      <w:r w:rsidRPr="001B2FA3">
        <w:rPr>
          <w:b/>
          <w:szCs w:val="22"/>
        </w:rPr>
        <w:instrText xml:space="preserve"> REF _Ref532298434 \r \h </w:instrText>
      </w:r>
      <w:r w:rsidRPr="001B2FA3">
        <w:rPr>
          <w:b/>
          <w:szCs w:val="22"/>
        </w:rPr>
      </w:r>
      <w:r w:rsidR="001B2FA3">
        <w:rPr>
          <w:b/>
          <w:szCs w:val="22"/>
        </w:rPr>
        <w:instrText xml:space="preserve"> \* MERGEFORMAT </w:instrText>
      </w:r>
      <w:r w:rsidRPr="001B2FA3">
        <w:rPr>
          <w:b/>
          <w:szCs w:val="22"/>
        </w:rPr>
        <w:fldChar w:fldCharType="separate"/>
      </w:r>
      <w:r w:rsidR="00B545DD">
        <w:rPr>
          <w:b/>
          <w:szCs w:val="22"/>
        </w:rPr>
        <w:t>[67]</w:t>
      </w:r>
      <w:r w:rsidRPr="001B2FA3">
        <w:rPr>
          <w:b/>
          <w:szCs w:val="22"/>
        </w:rPr>
        <w:fldChar w:fldCharType="end"/>
      </w:r>
      <w:r>
        <w:rPr>
          <w:szCs w:val="22"/>
        </w:rPr>
        <w:t xml:space="preserve"> et ses résultats sont montrés au </w:t>
      </w:r>
      <w:r>
        <w:rPr>
          <w:szCs w:val="22"/>
        </w:rPr>
        <w:fldChar w:fldCharType="begin"/>
      </w:r>
      <w:r>
        <w:rPr>
          <w:szCs w:val="22"/>
        </w:rPr>
        <w:instrText xml:space="preserve"> REF _Ref532298509 \h  \* MERGEFORMAT </w:instrText>
      </w:r>
      <w:r>
        <w:rPr>
          <w:szCs w:val="22"/>
        </w:rPr>
      </w:r>
      <w:r>
        <w:rPr>
          <w:szCs w:val="22"/>
        </w:rPr>
        <w:fldChar w:fldCharType="separate"/>
      </w:r>
      <w:r w:rsidR="00B545DD" w:rsidRPr="00B545DD">
        <w:rPr>
          <w:szCs w:val="22"/>
        </w:rPr>
        <w:t>Tableau 5.3</w:t>
      </w:r>
      <w:r w:rsidR="00B545DD" w:rsidRPr="00B545DD">
        <w:rPr>
          <w:szCs w:val="22"/>
        </w:rPr>
        <w:noBreakHyphen/>
        <w:t>1</w:t>
      </w:r>
      <w:r>
        <w:rPr>
          <w:szCs w:val="22"/>
        </w:rPr>
        <w:fldChar w:fldCharType="end"/>
      </w:r>
      <w:r>
        <w:rPr>
          <w:szCs w:val="22"/>
        </w:rPr>
        <w:t>. Pour une configuration du rotor définie</w:t>
      </w:r>
      <w:r w:rsidR="0018225D">
        <w:rPr>
          <w:szCs w:val="22"/>
        </w:rPr>
        <w:t xml:space="preserve"> et un balourd figé</w:t>
      </w:r>
      <w:r>
        <w:rPr>
          <w:szCs w:val="22"/>
        </w:rPr>
        <w:t xml:space="preserve">, en approchant la vitesse critique, le niveau de la vibration synchrone deviendra de plus en plus important à cause de la résonance. Ainsi, le module du coefficient </w:t>
      </w:r>
      <m:oMath>
        <m:r>
          <m:rPr>
            <m:sty m:val="bi"/>
          </m:rPr>
          <w:rPr>
            <w:rFonts w:ascii="Cambria Math" w:hAnsi="Cambria Math"/>
            <w:szCs w:val="22"/>
          </w:rPr>
          <m:t>A</m:t>
        </m:r>
        <m:r>
          <w:rPr>
            <w:rFonts w:ascii="Cambria Math" w:hAnsi="Cambria Math"/>
            <w:szCs w:val="22"/>
          </w:rPr>
          <m:t xml:space="preserve"> </m:t>
        </m:r>
      </m:oMath>
      <w:r>
        <w:rPr>
          <w:szCs w:val="22"/>
        </w:rPr>
        <w:t>devient plus grand vers la vitesse critique, ainsi que le module de l’indicateur de l’effet Morton. Le déclenchement de l’effet Morton instable est donc devenu plus probable. Pour diminuer ce risque, le fait d’éloigner la vitesse critique permet effectivement de limiter le module du</w:t>
      </w:r>
      <m:oMath>
        <m:r>
          <w:rPr>
            <w:rFonts w:ascii="Cambria Math" w:hAnsi="Cambria Math"/>
            <w:szCs w:val="22"/>
          </w:rPr>
          <m:t xml:space="preserve"> </m:t>
        </m:r>
        <m:r>
          <m:rPr>
            <m:sty m:val="bi"/>
          </m:rPr>
          <w:rPr>
            <w:rFonts w:ascii="Cambria Math" w:hAnsi="Cambria Math"/>
            <w:szCs w:val="22"/>
          </w:rPr>
          <m:t>A</m:t>
        </m:r>
      </m:oMath>
      <w:r>
        <w:rPr>
          <w:b/>
          <w:szCs w:val="22"/>
        </w:rPr>
        <w:t xml:space="preserve"> </w:t>
      </w:r>
      <w:r w:rsidRPr="00D275B9">
        <w:rPr>
          <w:szCs w:val="22"/>
        </w:rPr>
        <w:t xml:space="preserve">et </w:t>
      </w:r>
      <w:r>
        <w:rPr>
          <w:szCs w:val="22"/>
        </w:rPr>
        <w:t>arrive à prévenir l’effet Morton instable.</w:t>
      </w:r>
      <w:r>
        <w:rPr>
          <w:b/>
          <w:szCs w:val="22"/>
        </w:rPr>
        <w:t xml:space="preserve"> </w:t>
      </w:r>
    </w:p>
    <w:p w14:paraId="53E1C98E" w14:textId="21EE28C9" w:rsidR="000E4C36" w:rsidRPr="003C64E1" w:rsidRDefault="000E4C36" w:rsidP="000E4C36">
      <w:pPr>
        <w:pStyle w:val="Lgende"/>
        <w:keepNext/>
        <w:spacing w:after="0"/>
        <w:jc w:val="center"/>
        <w:rPr>
          <w:rFonts w:ascii="Calibri" w:eastAsia="Times New Roman" w:hAnsi="Calibri" w:cs="Times New Roman"/>
          <w:i w:val="0"/>
          <w:iCs w:val="0"/>
          <w:color w:val="auto"/>
          <w:sz w:val="22"/>
          <w:szCs w:val="22"/>
          <w:lang w:eastAsia="fr-FR"/>
        </w:rPr>
      </w:pPr>
      <w:bookmarkStart w:id="1126" w:name="_Ref532298509"/>
      <w:r w:rsidRPr="003C64E1">
        <w:rPr>
          <w:rFonts w:ascii="Calibri" w:eastAsia="Times New Roman" w:hAnsi="Calibri" w:cs="Times New Roman"/>
          <w:i w:val="0"/>
          <w:iCs w:val="0"/>
          <w:color w:val="auto"/>
          <w:sz w:val="22"/>
          <w:szCs w:val="22"/>
          <w:lang w:eastAsia="fr-FR"/>
        </w:rPr>
        <w:t xml:space="preserve">Tableau </w:t>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STYLEREF 2 \s </w:instrText>
      </w:r>
      <w:r w:rsidR="009521A5">
        <w:rPr>
          <w:rFonts w:ascii="Calibri" w:eastAsia="Times New Roman" w:hAnsi="Calibri" w:cs="Times New Roman"/>
          <w:i w:val="0"/>
          <w:iCs w:val="0"/>
          <w:color w:val="auto"/>
          <w:sz w:val="22"/>
          <w:szCs w:val="22"/>
          <w:lang w:eastAsia="fr-FR"/>
        </w:rPr>
        <w:fldChar w:fldCharType="separate"/>
      </w:r>
      <w:r w:rsidR="00B545DD">
        <w:rPr>
          <w:rFonts w:ascii="Calibri" w:eastAsia="Times New Roman" w:hAnsi="Calibri" w:cs="Times New Roman"/>
          <w:i w:val="0"/>
          <w:iCs w:val="0"/>
          <w:noProof/>
          <w:color w:val="auto"/>
          <w:sz w:val="22"/>
          <w:szCs w:val="22"/>
          <w:lang w:eastAsia="fr-FR"/>
        </w:rPr>
        <w:t>5.3</w:t>
      </w:r>
      <w:r w:rsidR="009521A5">
        <w:rPr>
          <w:rFonts w:ascii="Calibri" w:eastAsia="Times New Roman" w:hAnsi="Calibri" w:cs="Times New Roman"/>
          <w:i w:val="0"/>
          <w:iCs w:val="0"/>
          <w:color w:val="auto"/>
          <w:sz w:val="22"/>
          <w:szCs w:val="22"/>
          <w:lang w:eastAsia="fr-FR"/>
        </w:rPr>
        <w:fldChar w:fldCharType="end"/>
      </w:r>
      <w:r w:rsidR="009521A5">
        <w:rPr>
          <w:rFonts w:ascii="Calibri" w:eastAsia="Times New Roman" w:hAnsi="Calibri" w:cs="Times New Roman"/>
          <w:i w:val="0"/>
          <w:iCs w:val="0"/>
          <w:color w:val="auto"/>
          <w:sz w:val="22"/>
          <w:szCs w:val="22"/>
          <w:lang w:eastAsia="fr-FR"/>
        </w:rPr>
        <w:noBreakHyphen/>
      </w:r>
      <w:r w:rsidR="009521A5">
        <w:rPr>
          <w:rFonts w:ascii="Calibri" w:eastAsia="Times New Roman" w:hAnsi="Calibri" w:cs="Times New Roman"/>
          <w:i w:val="0"/>
          <w:iCs w:val="0"/>
          <w:color w:val="auto"/>
          <w:sz w:val="22"/>
          <w:szCs w:val="22"/>
          <w:lang w:eastAsia="fr-FR"/>
        </w:rPr>
        <w:fldChar w:fldCharType="begin"/>
      </w:r>
      <w:r w:rsidR="009521A5">
        <w:rPr>
          <w:rFonts w:ascii="Calibri" w:eastAsia="Times New Roman" w:hAnsi="Calibri" w:cs="Times New Roman"/>
          <w:i w:val="0"/>
          <w:iCs w:val="0"/>
          <w:color w:val="auto"/>
          <w:sz w:val="22"/>
          <w:szCs w:val="22"/>
          <w:lang w:eastAsia="fr-FR"/>
        </w:rPr>
        <w:instrText xml:space="preserve"> SEQ Tableau \* ARABIC \s 2 </w:instrText>
      </w:r>
      <w:r w:rsidR="009521A5">
        <w:rPr>
          <w:rFonts w:ascii="Calibri" w:eastAsia="Times New Roman" w:hAnsi="Calibri" w:cs="Times New Roman"/>
          <w:i w:val="0"/>
          <w:iCs w:val="0"/>
          <w:color w:val="auto"/>
          <w:sz w:val="22"/>
          <w:szCs w:val="22"/>
          <w:lang w:eastAsia="fr-FR"/>
        </w:rPr>
        <w:fldChar w:fldCharType="separate"/>
      </w:r>
      <w:r w:rsidR="00B545DD">
        <w:rPr>
          <w:rFonts w:ascii="Calibri" w:eastAsia="Times New Roman" w:hAnsi="Calibri" w:cs="Times New Roman"/>
          <w:i w:val="0"/>
          <w:iCs w:val="0"/>
          <w:noProof/>
          <w:color w:val="auto"/>
          <w:sz w:val="22"/>
          <w:szCs w:val="22"/>
          <w:lang w:eastAsia="fr-FR"/>
        </w:rPr>
        <w:t>1</w:t>
      </w:r>
      <w:r w:rsidR="009521A5">
        <w:rPr>
          <w:rFonts w:ascii="Calibri" w:eastAsia="Times New Roman" w:hAnsi="Calibri" w:cs="Times New Roman"/>
          <w:i w:val="0"/>
          <w:iCs w:val="0"/>
          <w:color w:val="auto"/>
          <w:sz w:val="22"/>
          <w:szCs w:val="22"/>
          <w:lang w:eastAsia="fr-FR"/>
        </w:rPr>
        <w:fldChar w:fldCharType="end"/>
      </w:r>
      <w:bookmarkEnd w:id="1126"/>
      <w:r w:rsidRPr="003C64E1">
        <w:rPr>
          <w:rFonts w:ascii="Calibri" w:eastAsia="Times New Roman" w:hAnsi="Calibri" w:cs="Times New Roman"/>
          <w:i w:val="0"/>
          <w:iCs w:val="0"/>
          <w:color w:val="auto"/>
          <w:sz w:val="22"/>
          <w:szCs w:val="22"/>
          <w:lang w:eastAsia="fr-FR"/>
        </w:rPr>
        <w:t> : comparaison des vitesses du déclenchement et les vitesses critiques</w:t>
      </w:r>
    </w:p>
    <w:tbl>
      <w:tblPr>
        <w:tblW w:w="0" w:type="auto"/>
        <w:tblInd w:w="557" w:type="dxa"/>
        <w:tblCellMar>
          <w:left w:w="0" w:type="dxa"/>
          <w:right w:w="0" w:type="dxa"/>
        </w:tblCellMar>
        <w:tblLook w:val="0420" w:firstRow="1" w:lastRow="0" w:firstColumn="0" w:lastColumn="0" w:noHBand="0" w:noVBand="1"/>
      </w:tblPr>
      <w:tblGrid>
        <w:gridCol w:w="2397"/>
        <w:gridCol w:w="2848"/>
        <w:gridCol w:w="2835"/>
      </w:tblGrid>
      <w:tr w:rsidR="000E4C36" w:rsidRPr="00D72283" w14:paraId="40B84C52" w14:textId="77777777" w:rsidTr="008D2A74">
        <w:trPr>
          <w:trHeight w:val="20"/>
        </w:trPr>
        <w:tc>
          <w:tcPr>
            <w:tcW w:w="2397"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7FE4141"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Cas d’étude</w:t>
            </w:r>
          </w:p>
        </w:tc>
        <w:tc>
          <w:tcPr>
            <w:tcW w:w="28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101A06F9"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 du déclenchement de l’effet Morton instable (tr/min)</w:t>
            </w:r>
          </w:p>
        </w:tc>
        <w:tc>
          <w:tcPr>
            <w:tcW w:w="283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vAlign w:val="center"/>
            <w:hideMark/>
          </w:tcPr>
          <w:p w14:paraId="518A4650" w14:textId="77777777" w:rsidR="000E4C36" w:rsidRPr="009D7509" w:rsidRDefault="000E4C36" w:rsidP="008D2A74">
            <w:pPr>
              <w:jc w:val="center"/>
              <w:rPr>
                <w:color w:val="FFFFFF" w:themeColor="background1"/>
                <w:sz w:val="20"/>
                <w:szCs w:val="22"/>
              </w:rPr>
            </w:pPr>
            <w:r w:rsidRPr="009D7509">
              <w:rPr>
                <w:b/>
                <w:bCs/>
                <w:color w:val="FFFFFF" w:themeColor="background1"/>
                <w:sz w:val="20"/>
                <w:szCs w:val="22"/>
              </w:rPr>
              <w:t>Vitesses critiques (tr/min)</w:t>
            </w:r>
          </w:p>
        </w:tc>
      </w:tr>
      <w:tr w:rsidR="000E4C36" w:rsidRPr="00D72283" w14:paraId="6310C9D1" w14:textId="77777777" w:rsidTr="008D2A74">
        <w:trPr>
          <w:trHeight w:val="20"/>
        </w:trPr>
        <w:tc>
          <w:tcPr>
            <w:tcW w:w="2397"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954B6C9" w14:textId="5686EBF0" w:rsidR="000E4C36" w:rsidRPr="009D7509" w:rsidRDefault="000E4C36" w:rsidP="008D2A74">
            <w:pPr>
              <w:jc w:val="center"/>
              <w:rPr>
                <w:sz w:val="20"/>
                <w:szCs w:val="22"/>
              </w:rPr>
            </w:pPr>
            <w:r>
              <w:rPr>
                <w:sz w:val="20"/>
                <w:szCs w:val="22"/>
              </w:rPr>
              <w:t xml:space="preserve">1994, de Jongh </w:t>
            </w:r>
            <w:r w:rsidRPr="00905BA0">
              <w:rPr>
                <w:b/>
                <w:sz w:val="20"/>
                <w:szCs w:val="22"/>
              </w:rPr>
              <w:fldChar w:fldCharType="begin"/>
            </w:r>
            <w:r w:rsidRPr="00905BA0">
              <w:rPr>
                <w:b/>
                <w:sz w:val="20"/>
                <w:szCs w:val="22"/>
              </w:rPr>
              <w:instrText xml:space="preserve"> REF _Ref523085716 \r \h </w:instrText>
            </w:r>
            <w:r w:rsidRPr="00905BA0">
              <w:rPr>
                <w:b/>
                <w:sz w:val="20"/>
                <w:szCs w:val="22"/>
              </w:rPr>
            </w:r>
            <w:r w:rsidR="00905BA0">
              <w:rPr>
                <w:b/>
                <w:sz w:val="20"/>
                <w:szCs w:val="22"/>
              </w:rPr>
              <w:instrText xml:space="preserve"> \* MERGEFORMAT </w:instrText>
            </w:r>
            <w:r w:rsidRPr="00905BA0">
              <w:rPr>
                <w:b/>
                <w:sz w:val="20"/>
                <w:szCs w:val="22"/>
              </w:rPr>
              <w:fldChar w:fldCharType="separate"/>
            </w:r>
            <w:r w:rsidR="00B545DD">
              <w:rPr>
                <w:b/>
                <w:sz w:val="20"/>
                <w:szCs w:val="22"/>
              </w:rPr>
              <w:t>[68]</w:t>
            </w:r>
            <w:r w:rsidRPr="00905BA0">
              <w:rPr>
                <w:b/>
                <w:sz w:val="20"/>
                <w:szCs w:val="22"/>
              </w:rPr>
              <w:fldChar w:fldCharType="end"/>
            </w:r>
          </w:p>
        </w:tc>
        <w:tc>
          <w:tcPr>
            <w:tcW w:w="28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41F5246C" w14:textId="77777777" w:rsidR="000E4C36" w:rsidRPr="009D7509" w:rsidRDefault="000E4C36" w:rsidP="008D2A74">
            <w:pPr>
              <w:jc w:val="center"/>
              <w:rPr>
                <w:sz w:val="20"/>
                <w:szCs w:val="22"/>
              </w:rPr>
            </w:pPr>
            <w:r w:rsidRPr="009D7509">
              <w:rPr>
                <w:sz w:val="20"/>
                <w:szCs w:val="22"/>
              </w:rPr>
              <w:t>10500</w:t>
            </w:r>
          </w:p>
        </w:tc>
        <w:tc>
          <w:tcPr>
            <w:tcW w:w="283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7483102F" w14:textId="77777777" w:rsidR="000E4C36" w:rsidRPr="009D7509" w:rsidRDefault="000E4C36" w:rsidP="008D2A74">
            <w:pPr>
              <w:jc w:val="center"/>
              <w:rPr>
                <w:sz w:val="20"/>
                <w:szCs w:val="22"/>
              </w:rPr>
            </w:pPr>
            <w:r w:rsidRPr="009D7509">
              <w:rPr>
                <w:sz w:val="20"/>
                <w:szCs w:val="22"/>
              </w:rPr>
              <w:t>14000</w:t>
            </w:r>
          </w:p>
        </w:tc>
      </w:tr>
      <w:tr w:rsidR="000E4C36" w:rsidRPr="00D72283" w14:paraId="7BE58017"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61B42C0" w14:textId="11162B29" w:rsidR="000E4C36" w:rsidRPr="009D7509" w:rsidRDefault="000E4C36" w:rsidP="008D2A74">
            <w:pPr>
              <w:jc w:val="center"/>
              <w:rPr>
                <w:sz w:val="20"/>
                <w:szCs w:val="22"/>
              </w:rPr>
            </w:pPr>
            <w:r w:rsidRPr="009D7509">
              <w:rPr>
                <w:sz w:val="20"/>
                <w:szCs w:val="22"/>
              </w:rPr>
              <w:t>1997</w:t>
            </w:r>
            <w:r>
              <w:rPr>
                <w:sz w:val="20"/>
                <w:szCs w:val="22"/>
              </w:rPr>
              <w:t xml:space="preserve">, Faulkner </w:t>
            </w:r>
            <w:r w:rsidRPr="00905BA0">
              <w:rPr>
                <w:b/>
                <w:sz w:val="20"/>
                <w:szCs w:val="22"/>
              </w:rPr>
              <w:fldChar w:fldCharType="begin"/>
            </w:r>
            <w:r w:rsidRPr="00905BA0">
              <w:rPr>
                <w:b/>
                <w:sz w:val="20"/>
                <w:szCs w:val="22"/>
              </w:rPr>
              <w:instrText xml:space="preserve"> REF _Ref531885219 \r \h </w:instrText>
            </w:r>
            <w:r w:rsidRPr="00905BA0">
              <w:rPr>
                <w:b/>
                <w:sz w:val="20"/>
                <w:szCs w:val="22"/>
              </w:rPr>
            </w:r>
            <w:r w:rsidR="00905BA0">
              <w:rPr>
                <w:b/>
                <w:sz w:val="20"/>
                <w:szCs w:val="22"/>
              </w:rPr>
              <w:instrText xml:space="preserve"> \* MERGEFORMAT </w:instrText>
            </w:r>
            <w:r w:rsidRPr="00905BA0">
              <w:rPr>
                <w:b/>
                <w:sz w:val="20"/>
                <w:szCs w:val="22"/>
              </w:rPr>
              <w:fldChar w:fldCharType="separate"/>
            </w:r>
            <w:r w:rsidR="00B545DD">
              <w:rPr>
                <w:b/>
                <w:sz w:val="20"/>
                <w:szCs w:val="22"/>
              </w:rPr>
              <w:t>[61]</w:t>
            </w:r>
            <w:r w:rsidRPr="00905BA0">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EDC81D7" w14:textId="77777777" w:rsidR="000E4C36" w:rsidRPr="009D7509" w:rsidRDefault="000E4C36" w:rsidP="008D2A74">
            <w:pPr>
              <w:jc w:val="center"/>
              <w:rPr>
                <w:sz w:val="20"/>
                <w:szCs w:val="22"/>
              </w:rPr>
            </w:pPr>
            <w:r w:rsidRPr="009D7509">
              <w:rPr>
                <w:sz w:val="20"/>
                <w:szCs w:val="22"/>
              </w:rPr>
              <w:t>9800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C6DD086" w14:textId="77777777" w:rsidR="000E4C36" w:rsidRPr="009D7509" w:rsidRDefault="000E4C36" w:rsidP="008D2A74">
            <w:pPr>
              <w:jc w:val="center"/>
              <w:rPr>
                <w:sz w:val="20"/>
                <w:szCs w:val="22"/>
              </w:rPr>
            </w:pPr>
            <w:r w:rsidRPr="009D7509">
              <w:rPr>
                <w:sz w:val="20"/>
                <w:szCs w:val="22"/>
              </w:rPr>
              <w:t>&gt; 12500</w:t>
            </w:r>
          </w:p>
        </w:tc>
      </w:tr>
      <w:tr w:rsidR="000E4C36" w:rsidRPr="00D72283" w14:paraId="213030EC"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2E6FE346" w14:textId="1A8276A0" w:rsidR="000E4C36" w:rsidRPr="009D7509" w:rsidRDefault="000E4C36" w:rsidP="008D2A74">
            <w:pPr>
              <w:jc w:val="center"/>
              <w:rPr>
                <w:sz w:val="20"/>
                <w:szCs w:val="22"/>
              </w:rPr>
            </w:pPr>
            <w:r w:rsidRPr="009D7509">
              <w:rPr>
                <w:sz w:val="20"/>
                <w:szCs w:val="22"/>
              </w:rPr>
              <w:t>1997, Corcoran</w:t>
            </w:r>
            <w:r>
              <w:rPr>
                <w:sz w:val="20"/>
                <w:szCs w:val="22"/>
              </w:rPr>
              <w:t xml:space="preserve"> </w:t>
            </w:r>
            <w:r w:rsidRPr="00905BA0">
              <w:rPr>
                <w:b/>
                <w:sz w:val="20"/>
                <w:szCs w:val="22"/>
              </w:rPr>
              <w:fldChar w:fldCharType="begin"/>
            </w:r>
            <w:r w:rsidRPr="00905BA0">
              <w:rPr>
                <w:b/>
                <w:sz w:val="20"/>
                <w:szCs w:val="22"/>
              </w:rPr>
              <w:instrText xml:space="preserve"> REF _Ref532317901 \r \h </w:instrText>
            </w:r>
            <w:r w:rsidRPr="00905BA0">
              <w:rPr>
                <w:b/>
                <w:sz w:val="20"/>
                <w:szCs w:val="22"/>
              </w:rPr>
            </w:r>
            <w:r w:rsidR="00905BA0">
              <w:rPr>
                <w:b/>
                <w:sz w:val="20"/>
                <w:szCs w:val="22"/>
              </w:rPr>
              <w:instrText xml:space="preserve"> \* MERGEFORMAT </w:instrText>
            </w:r>
            <w:r w:rsidRPr="00905BA0">
              <w:rPr>
                <w:b/>
                <w:sz w:val="20"/>
                <w:szCs w:val="22"/>
              </w:rPr>
              <w:fldChar w:fldCharType="separate"/>
            </w:r>
            <w:r w:rsidR="00B545DD">
              <w:rPr>
                <w:b/>
                <w:sz w:val="20"/>
                <w:szCs w:val="22"/>
              </w:rPr>
              <w:t>[69]</w:t>
            </w:r>
            <w:r w:rsidRPr="00905BA0">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56EC415" w14:textId="77777777" w:rsidR="000E4C36" w:rsidRPr="009D7509" w:rsidRDefault="000E4C36" w:rsidP="008D2A74">
            <w:pPr>
              <w:jc w:val="center"/>
              <w:rPr>
                <w:sz w:val="20"/>
                <w:szCs w:val="22"/>
              </w:rPr>
            </w:pPr>
            <w:r w:rsidRPr="009D7509">
              <w:rPr>
                <w:sz w:val="20"/>
                <w:szCs w:val="22"/>
              </w:rPr>
              <w:t>8500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5651053" w14:textId="77777777" w:rsidR="000E4C36" w:rsidRPr="009D7509" w:rsidRDefault="000E4C36" w:rsidP="008D2A74">
            <w:pPr>
              <w:jc w:val="center"/>
              <w:rPr>
                <w:sz w:val="20"/>
                <w:szCs w:val="22"/>
              </w:rPr>
            </w:pPr>
            <w:r w:rsidRPr="009D7509">
              <w:rPr>
                <w:sz w:val="20"/>
                <w:szCs w:val="22"/>
              </w:rPr>
              <w:t>9100</w:t>
            </w:r>
          </w:p>
        </w:tc>
      </w:tr>
      <w:tr w:rsidR="000E4C36" w:rsidRPr="00D72283" w14:paraId="0E1027FB"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0D18F5F" w14:textId="1A0D8A7B" w:rsidR="000E4C36" w:rsidRPr="009D7509" w:rsidRDefault="000E4C36" w:rsidP="008D2A74">
            <w:pPr>
              <w:jc w:val="center"/>
              <w:rPr>
                <w:sz w:val="20"/>
                <w:szCs w:val="22"/>
              </w:rPr>
            </w:pPr>
            <w:r w:rsidRPr="009D7509">
              <w:rPr>
                <w:sz w:val="20"/>
                <w:szCs w:val="22"/>
              </w:rPr>
              <w:t>1998, de</w:t>
            </w:r>
            <w:r>
              <w:rPr>
                <w:sz w:val="20"/>
                <w:szCs w:val="22"/>
              </w:rPr>
              <w:t xml:space="preserve"> Jong </w:t>
            </w:r>
            <w:r w:rsidRPr="00905BA0">
              <w:rPr>
                <w:b/>
                <w:sz w:val="20"/>
                <w:szCs w:val="22"/>
              </w:rPr>
              <w:fldChar w:fldCharType="begin"/>
            </w:r>
            <w:r w:rsidRPr="00905BA0">
              <w:rPr>
                <w:b/>
                <w:sz w:val="20"/>
                <w:szCs w:val="22"/>
              </w:rPr>
              <w:instrText xml:space="preserve"> REF _Ref532317977 \r \h </w:instrText>
            </w:r>
            <w:r w:rsidRPr="00905BA0">
              <w:rPr>
                <w:b/>
                <w:sz w:val="20"/>
                <w:szCs w:val="22"/>
              </w:rPr>
            </w:r>
            <w:r w:rsidR="00905BA0">
              <w:rPr>
                <w:b/>
                <w:sz w:val="20"/>
                <w:szCs w:val="22"/>
              </w:rPr>
              <w:instrText xml:space="preserve"> \* MERGEFORMAT </w:instrText>
            </w:r>
            <w:r w:rsidRPr="00905BA0">
              <w:rPr>
                <w:b/>
                <w:sz w:val="20"/>
                <w:szCs w:val="22"/>
              </w:rPr>
              <w:fldChar w:fldCharType="separate"/>
            </w:r>
            <w:r w:rsidR="00B545DD">
              <w:rPr>
                <w:b/>
                <w:sz w:val="20"/>
                <w:szCs w:val="22"/>
              </w:rPr>
              <w:t>[70]</w:t>
            </w:r>
            <w:r w:rsidRPr="00905BA0">
              <w:rPr>
                <w:b/>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12760DD9" w14:textId="77777777" w:rsidR="000E4C36" w:rsidRPr="009D7509" w:rsidRDefault="000E4C36" w:rsidP="008D2A74">
            <w:pPr>
              <w:jc w:val="center"/>
              <w:rPr>
                <w:sz w:val="20"/>
                <w:szCs w:val="22"/>
              </w:rPr>
            </w:pPr>
            <w:r w:rsidRPr="009D7509">
              <w:rPr>
                <w:sz w:val="20"/>
                <w:szCs w:val="22"/>
              </w:rPr>
              <w:t>7200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55FE0B9B" w14:textId="77777777" w:rsidR="000E4C36" w:rsidRPr="009D7509" w:rsidRDefault="000E4C36" w:rsidP="008D2A74">
            <w:pPr>
              <w:jc w:val="center"/>
              <w:rPr>
                <w:sz w:val="20"/>
                <w:szCs w:val="22"/>
              </w:rPr>
            </w:pPr>
            <w:r w:rsidRPr="009D7509">
              <w:rPr>
                <w:sz w:val="20"/>
                <w:szCs w:val="22"/>
              </w:rPr>
              <w:t>8000</w:t>
            </w:r>
          </w:p>
        </w:tc>
      </w:tr>
      <w:tr w:rsidR="000E4C36" w:rsidRPr="00D72283" w14:paraId="4D921B4D"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CDA8687" w14:textId="77777777" w:rsidR="000E4C36" w:rsidRPr="009D7509" w:rsidRDefault="000E4C36" w:rsidP="008D2A74">
            <w:pPr>
              <w:jc w:val="center"/>
              <w:rPr>
                <w:sz w:val="20"/>
                <w:szCs w:val="22"/>
              </w:rPr>
            </w:pPr>
            <w:r w:rsidRPr="009D7509">
              <w:rPr>
                <w:sz w:val="20"/>
                <w:szCs w:val="22"/>
              </w:rPr>
              <w:t>1999, Berot []</w:t>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667A151" w14:textId="77777777" w:rsidR="000E4C36" w:rsidRPr="009D7509" w:rsidRDefault="000E4C36" w:rsidP="008D2A74">
            <w:pPr>
              <w:jc w:val="center"/>
              <w:rPr>
                <w:sz w:val="20"/>
                <w:szCs w:val="22"/>
              </w:rPr>
            </w:pPr>
            <w:r w:rsidRPr="009D7509">
              <w:rPr>
                <w:sz w:val="20"/>
                <w:szCs w:val="22"/>
              </w:rPr>
              <w:t>6510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50A463B6" w14:textId="77777777" w:rsidR="000E4C36" w:rsidRPr="009D7509" w:rsidRDefault="000E4C36" w:rsidP="008D2A74">
            <w:pPr>
              <w:jc w:val="center"/>
              <w:rPr>
                <w:sz w:val="20"/>
                <w:szCs w:val="22"/>
              </w:rPr>
            </w:pPr>
            <w:r w:rsidRPr="009D7509">
              <w:rPr>
                <w:sz w:val="20"/>
                <w:szCs w:val="22"/>
              </w:rPr>
              <w:t>2500,5200</w:t>
            </w:r>
          </w:p>
        </w:tc>
      </w:tr>
      <w:tr w:rsidR="000E4C36" w:rsidRPr="00D72283" w14:paraId="0D694B11" w14:textId="77777777" w:rsidTr="008D2A74">
        <w:trPr>
          <w:trHeight w:val="20"/>
        </w:trPr>
        <w:tc>
          <w:tcPr>
            <w:tcW w:w="2397"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92E3F2C" w14:textId="5397F7FB" w:rsidR="000E4C36" w:rsidRPr="009D7509" w:rsidRDefault="000E4C36" w:rsidP="008D2A74">
            <w:pPr>
              <w:jc w:val="center"/>
              <w:rPr>
                <w:sz w:val="20"/>
                <w:szCs w:val="22"/>
              </w:rPr>
            </w:pPr>
            <w:r w:rsidRPr="009D7509">
              <w:rPr>
                <w:sz w:val="20"/>
                <w:szCs w:val="22"/>
              </w:rPr>
              <w:t>2008, Schmi</w:t>
            </w:r>
            <w:r>
              <w:rPr>
                <w:sz w:val="20"/>
                <w:szCs w:val="22"/>
              </w:rPr>
              <w:t xml:space="preserve">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B545DD">
              <w:rPr>
                <w:sz w:val="20"/>
                <w:szCs w:val="22"/>
              </w:rPr>
              <w:t>[62]</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7E3A71E4" w14:textId="77777777" w:rsidR="000E4C36" w:rsidRPr="009D7509" w:rsidRDefault="000E4C36" w:rsidP="008D2A74">
            <w:pPr>
              <w:jc w:val="center"/>
              <w:rPr>
                <w:sz w:val="20"/>
                <w:szCs w:val="22"/>
              </w:rPr>
            </w:pPr>
            <w:r w:rsidRPr="009D7509">
              <w:rPr>
                <w:sz w:val="20"/>
                <w:szCs w:val="22"/>
              </w:rPr>
              <w:t>18600</w:t>
            </w:r>
          </w:p>
        </w:tc>
        <w:tc>
          <w:tcPr>
            <w:tcW w:w="283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vAlign w:val="center"/>
            <w:hideMark/>
          </w:tcPr>
          <w:p w14:paraId="23304239" w14:textId="77777777" w:rsidR="000E4C36" w:rsidRPr="009D7509" w:rsidRDefault="000E4C36" w:rsidP="008D2A74">
            <w:pPr>
              <w:jc w:val="center"/>
              <w:rPr>
                <w:sz w:val="20"/>
                <w:szCs w:val="22"/>
              </w:rPr>
            </w:pPr>
            <w:r w:rsidRPr="009D7509">
              <w:rPr>
                <w:sz w:val="20"/>
                <w:szCs w:val="22"/>
              </w:rPr>
              <w:t>28894</w:t>
            </w:r>
          </w:p>
        </w:tc>
      </w:tr>
      <w:tr w:rsidR="000E4C36" w:rsidRPr="00D72283" w14:paraId="748A170E" w14:textId="77777777" w:rsidTr="008D2A74">
        <w:trPr>
          <w:trHeight w:val="112"/>
        </w:trPr>
        <w:tc>
          <w:tcPr>
            <w:tcW w:w="2397"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1B719429" w14:textId="164BA6C5" w:rsidR="000E4C36" w:rsidRPr="009D7509" w:rsidRDefault="000E4C36" w:rsidP="008D2A74">
            <w:pPr>
              <w:jc w:val="center"/>
              <w:rPr>
                <w:sz w:val="20"/>
                <w:szCs w:val="22"/>
              </w:rPr>
            </w:pPr>
            <w:r>
              <w:rPr>
                <w:sz w:val="20"/>
                <w:szCs w:val="22"/>
              </w:rPr>
              <w:t xml:space="preserve">2011, Lorenz </w:t>
            </w:r>
            <w:r>
              <w:rPr>
                <w:sz w:val="20"/>
                <w:szCs w:val="22"/>
              </w:rPr>
              <w:fldChar w:fldCharType="begin"/>
            </w:r>
            <w:r>
              <w:rPr>
                <w:sz w:val="20"/>
                <w:szCs w:val="22"/>
              </w:rPr>
              <w:instrText xml:space="preserve"> REF _Ref523086492 \r \h </w:instrText>
            </w:r>
            <w:r>
              <w:rPr>
                <w:sz w:val="20"/>
                <w:szCs w:val="22"/>
              </w:rPr>
            </w:r>
            <w:r>
              <w:rPr>
                <w:sz w:val="20"/>
                <w:szCs w:val="22"/>
              </w:rPr>
              <w:fldChar w:fldCharType="separate"/>
            </w:r>
            <w:r w:rsidR="00B545DD">
              <w:rPr>
                <w:sz w:val="20"/>
                <w:szCs w:val="22"/>
              </w:rPr>
              <w:t>[71]</w:t>
            </w:r>
            <w:r>
              <w:rPr>
                <w:sz w:val="20"/>
                <w:szCs w:val="22"/>
              </w:rPr>
              <w:fldChar w:fldCharType="end"/>
            </w:r>
          </w:p>
        </w:tc>
        <w:tc>
          <w:tcPr>
            <w:tcW w:w="28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6F4D9939" w14:textId="77777777" w:rsidR="000E4C36" w:rsidRPr="009D7509" w:rsidRDefault="000E4C36" w:rsidP="008D2A74">
            <w:pPr>
              <w:jc w:val="center"/>
              <w:rPr>
                <w:sz w:val="20"/>
                <w:szCs w:val="22"/>
              </w:rPr>
            </w:pPr>
            <w:r w:rsidRPr="009D7509">
              <w:rPr>
                <w:sz w:val="20"/>
                <w:szCs w:val="22"/>
              </w:rPr>
              <w:t>4200</w:t>
            </w:r>
          </w:p>
        </w:tc>
        <w:tc>
          <w:tcPr>
            <w:tcW w:w="2835"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vAlign w:val="center"/>
            <w:hideMark/>
          </w:tcPr>
          <w:p w14:paraId="0EFBFF9E" w14:textId="77777777" w:rsidR="000E4C36" w:rsidRPr="009D7509" w:rsidRDefault="000E4C36" w:rsidP="008D2A74">
            <w:pPr>
              <w:jc w:val="center"/>
              <w:rPr>
                <w:sz w:val="20"/>
                <w:szCs w:val="22"/>
              </w:rPr>
            </w:pPr>
            <w:r w:rsidRPr="009D7509">
              <w:rPr>
                <w:sz w:val="20"/>
                <w:szCs w:val="22"/>
              </w:rPr>
              <w:t>4000, 5756</w:t>
            </w:r>
          </w:p>
        </w:tc>
      </w:tr>
    </w:tbl>
    <w:p w14:paraId="70A358F0" w14:textId="77777777" w:rsidR="000E4C36" w:rsidRDefault="000E4C36" w:rsidP="000E4C36">
      <w:pPr>
        <w:spacing w:line="360" w:lineRule="auto"/>
        <w:rPr>
          <w:szCs w:val="22"/>
        </w:rPr>
      </w:pPr>
    </w:p>
    <w:p w14:paraId="4597DBE9" w14:textId="7335FE02" w:rsidR="000E4C36" w:rsidRDefault="000E4C36" w:rsidP="000E4C36">
      <w:pPr>
        <w:spacing w:line="360" w:lineRule="auto"/>
        <w:rPr>
          <w:szCs w:val="22"/>
        </w:rPr>
      </w:pPr>
      <w:r>
        <w:rPr>
          <w:szCs w:val="22"/>
        </w:rPr>
        <w:t xml:space="preserve">Toutefois, il n’est pas toujours </w:t>
      </w:r>
      <w:r w:rsidR="0013491F">
        <w:rPr>
          <w:szCs w:val="22"/>
        </w:rPr>
        <w:t>suffisant pour éviter l’effet Morton</w:t>
      </w:r>
      <w:r>
        <w:rPr>
          <w:szCs w:val="22"/>
        </w:rPr>
        <w:t xml:space="preserve">. Dans le cas avec une vitesse de rotation élevée comme celui de Schmied </w:t>
      </w:r>
      <w:r>
        <w:rPr>
          <w:sz w:val="20"/>
          <w:szCs w:val="22"/>
        </w:rPr>
        <w:fldChar w:fldCharType="begin"/>
      </w:r>
      <w:r>
        <w:rPr>
          <w:sz w:val="20"/>
          <w:szCs w:val="22"/>
        </w:rPr>
        <w:instrText xml:space="preserve"> REF _Ref523090891 \r \h </w:instrText>
      </w:r>
      <w:r>
        <w:rPr>
          <w:sz w:val="20"/>
          <w:szCs w:val="22"/>
        </w:rPr>
      </w:r>
      <w:r>
        <w:rPr>
          <w:sz w:val="20"/>
          <w:szCs w:val="22"/>
        </w:rPr>
        <w:fldChar w:fldCharType="separate"/>
      </w:r>
      <w:r w:rsidR="00B545DD">
        <w:rPr>
          <w:sz w:val="20"/>
          <w:szCs w:val="22"/>
        </w:rPr>
        <w:t>[62]</w:t>
      </w:r>
      <w:r>
        <w:rPr>
          <w:sz w:val="20"/>
          <w:szCs w:val="22"/>
        </w:rPr>
        <w:fldChar w:fldCharType="end"/>
      </w:r>
      <w:r>
        <w:rPr>
          <w:szCs w:val="22"/>
        </w:rPr>
        <w:t xml:space="preserve">, la dissipation de l’énergie par le cisaillement visqueux </w:t>
      </w:r>
      <w:r>
        <w:rPr>
          <w:szCs w:val="22"/>
        </w:rPr>
        <w:lastRenderedPageBreak/>
        <w:t xml:space="preserve">est importante. Malgré avec une amplitude faible de vibration à la vitesse 18600 tr/min qui est loin de sa vitesse critique 28894 tr/min, une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significative pourrait </w:t>
      </w:r>
      <w:r w:rsidR="00643B80">
        <w:rPr>
          <w:szCs w:val="22"/>
        </w:rPr>
        <w:t xml:space="preserve">encore </w:t>
      </w:r>
      <w:r>
        <w:rPr>
          <w:szCs w:val="22"/>
        </w:rPr>
        <w:t xml:space="preserve">être produite. En occurrence, le module du </w:t>
      </w:r>
      <m:oMath>
        <m:r>
          <m:rPr>
            <m:sty m:val="bi"/>
          </m:rPr>
          <w:rPr>
            <w:rFonts w:ascii="Cambria Math" w:hAnsi="Cambria Math"/>
            <w:szCs w:val="22"/>
          </w:rPr>
          <m:t>B</m:t>
        </m:r>
      </m:oMath>
      <w:r w:rsidRPr="00773A22">
        <w:rPr>
          <w:szCs w:val="22"/>
        </w:rPr>
        <w:t xml:space="preserve"> est </w:t>
      </w:r>
      <w:r>
        <w:rPr>
          <w:szCs w:val="22"/>
        </w:rPr>
        <w:t xml:space="preserve">important et l’effet Morton instable avait encore lieu. Pour corriger cette instabilité, Schmied et al. ont rigidifié le rotor pour augmenter la vitesse critique du premier mode de flexion. Cette mesure permet </w:t>
      </w:r>
      <w:r w:rsidR="001827E5">
        <w:rPr>
          <w:szCs w:val="22"/>
        </w:rPr>
        <w:t>de diminuer la sensibilité des</w:t>
      </w:r>
      <w:r>
        <w:rPr>
          <w:szCs w:val="22"/>
        </w:rPr>
        <w:t xml:space="preserve"> vibration</w:t>
      </w:r>
      <w:r w:rsidR="001827E5">
        <w:rPr>
          <w:szCs w:val="22"/>
        </w:rPr>
        <w:t>s</w:t>
      </w:r>
      <w:r>
        <w:rPr>
          <w:szCs w:val="22"/>
        </w:rPr>
        <w:t xml:space="preserve"> </w:t>
      </w:r>
      <w:r w:rsidR="001827E5">
        <w:rPr>
          <w:szCs w:val="22"/>
        </w:rPr>
        <w:t>au</w:t>
      </w:r>
      <w:r>
        <w:rPr>
          <w:szCs w:val="22"/>
        </w:rPr>
        <w:t xml:space="preserve">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 mesure baissent respectivement le module du coefficient </w:t>
      </w:r>
      <m:oMath>
        <m:r>
          <m:rPr>
            <m:sty m:val="bi"/>
          </m:rPr>
          <w:rPr>
            <w:rFonts w:ascii="Cambria Math" w:hAnsi="Cambria Math"/>
            <w:szCs w:val="22"/>
          </w:rPr>
          <m:t>C</m:t>
        </m:r>
      </m:oMath>
      <w:r>
        <w:rPr>
          <w:szCs w:val="22"/>
        </w:rPr>
        <w:t xml:space="preserve"> et celui du</w:t>
      </w:r>
      <m:oMath>
        <m:r>
          <w:rPr>
            <w:rFonts w:ascii="Cambria Math" w:hAnsi="Cambria Math"/>
            <w:szCs w:val="22"/>
          </w:rPr>
          <m:t xml:space="preserve"> </m:t>
        </m:r>
        <m:r>
          <m:rPr>
            <m:sty m:val="bi"/>
          </m:rPr>
          <w:rPr>
            <w:rFonts w:ascii="Cambria Math" w:hAnsi="Cambria Math"/>
            <w:szCs w:val="22"/>
          </w:rPr>
          <m:t>B</m:t>
        </m:r>
      </m:oMath>
      <w:r>
        <w:rPr>
          <w:szCs w:val="22"/>
        </w:rPr>
        <w:t xml:space="preserve">. A travers cet exemple, tous les coefficients d’influence de l’effet Morton devraient être pris en compte, surtout </w:t>
      </w:r>
      <w:r w:rsidR="00C26229">
        <w:rPr>
          <w:szCs w:val="22"/>
        </w:rPr>
        <w:t>lors des</w:t>
      </w:r>
      <w:r>
        <w:rPr>
          <w:szCs w:val="22"/>
        </w:rPr>
        <w:t xml:space="preserve"> vitesses de rotation</w:t>
      </w:r>
      <w:r w:rsidR="00C26229">
        <w:rPr>
          <w:szCs w:val="22"/>
        </w:rPr>
        <w:t xml:space="preserve"> importantes</w:t>
      </w:r>
      <w:r>
        <w:rPr>
          <w:szCs w:val="22"/>
        </w:rPr>
        <w:t xml:space="preserve">.   </w:t>
      </w:r>
    </w:p>
    <w:p w14:paraId="6DDC42B2" w14:textId="77777777" w:rsidR="000E4C36" w:rsidRDefault="000E4C36" w:rsidP="006C003B">
      <w:pPr>
        <w:pStyle w:val="Titre4"/>
        <w:ind w:left="709"/>
      </w:pPr>
      <w:r>
        <w:t>Changement sur les conditions du fonctionnement</w:t>
      </w:r>
    </w:p>
    <w:p w14:paraId="35F7AAB0" w14:textId="77777777" w:rsidR="000E4C36" w:rsidRPr="00505DBB" w:rsidRDefault="000E4C36" w:rsidP="000E4C36">
      <w:pPr>
        <w:pStyle w:val="Default"/>
      </w:pPr>
    </w:p>
    <w:p w14:paraId="795BFDDF" w14:textId="1B5760FD" w:rsidR="000E4C36" w:rsidRDefault="000E4C36" w:rsidP="000E4C36">
      <w:pPr>
        <w:snapToGrid w:val="0"/>
        <w:spacing w:line="360" w:lineRule="auto"/>
        <w:rPr>
          <w:szCs w:val="22"/>
        </w:rPr>
      </w:pPr>
      <w:r>
        <w:rPr>
          <w:szCs w:val="22"/>
        </w:rPr>
        <w:t xml:space="preserve">Selon les deux articles de review </w:t>
      </w:r>
      <w:r>
        <w:rPr>
          <w:szCs w:val="22"/>
        </w:rPr>
        <w:fldChar w:fldCharType="begin"/>
      </w:r>
      <w:r>
        <w:rPr>
          <w:szCs w:val="22"/>
        </w:rPr>
        <w:instrText xml:space="preserve"> REF _Ref532298434 \r \h </w:instrText>
      </w:r>
      <w:r>
        <w:rPr>
          <w:szCs w:val="22"/>
        </w:rPr>
      </w:r>
      <w:r>
        <w:rPr>
          <w:szCs w:val="22"/>
        </w:rPr>
        <w:fldChar w:fldCharType="separate"/>
      </w:r>
      <w:r w:rsidR="00B545DD">
        <w:rPr>
          <w:szCs w:val="22"/>
        </w:rPr>
        <w:t>[67]</w:t>
      </w:r>
      <w:r>
        <w:rPr>
          <w:szCs w:val="22"/>
        </w:rPr>
        <w:fldChar w:fldCharType="end"/>
      </w:r>
      <w:r>
        <w:rPr>
          <w:szCs w:val="22"/>
        </w:rPr>
        <w:t xml:space="preserve"> et </w:t>
      </w:r>
      <w:r>
        <w:rPr>
          <w:szCs w:val="22"/>
        </w:rPr>
        <w:fldChar w:fldCharType="begin"/>
      </w:r>
      <w:r>
        <w:rPr>
          <w:szCs w:val="22"/>
        </w:rPr>
        <w:instrText xml:space="preserve"> REF _Ref444178326 \r \h </w:instrText>
      </w:r>
      <w:r>
        <w:rPr>
          <w:szCs w:val="22"/>
        </w:rPr>
      </w:r>
      <w:r>
        <w:rPr>
          <w:szCs w:val="22"/>
        </w:rPr>
        <w:fldChar w:fldCharType="separate"/>
      </w:r>
      <w:r w:rsidR="00B545DD">
        <w:rPr>
          <w:szCs w:val="22"/>
        </w:rPr>
        <w:t>[72]</w:t>
      </w:r>
      <w:r>
        <w:rPr>
          <w:szCs w:val="22"/>
        </w:rPr>
        <w:fldChar w:fldCharType="end"/>
      </w:r>
      <w:r>
        <w:rPr>
          <w:szCs w:val="22"/>
        </w:rPr>
        <w:t>, les pistes</w:t>
      </w:r>
      <w:r w:rsidR="003A0B6E">
        <w:rPr>
          <w:szCs w:val="22"/>
        </w:rPr>
        <w:t xml:space="preserve"> de la prévention</w:t>
      </w:r>
      <w:r>
        <w:rPr>
          <w:szCs w:val="22"/>
        </w:rPr>
        <w:t xml:space="preserve"> sur les conditions du fonctionnement pourraient être regroupées principalement par 2 catégories suivantes :</w:t>
      </w:r>
    </w:p>
    <w:p w14:paraId="59274F58" w14:textId="77777777" w:rsidR="000E4C36" w:rsidRDefault="000E4C36" w:rsidP="00706BB2">
      <w:pPr>
        <w:pStyle w:val="Paragraphedeliste"/>
        <w:numPr>
          <w:ilvl w:val="0"/>
          <w:numId w:val="24"/>
        </w:numPr>
        <w:spacing w:line="360" w:lineRule="auto"/>
        <w:rPr>
          <w:szCs w:val="22"/>
        </w:rPr>
      </w:pPr>
      <w:r>
        <w:rPr>
          <w:szCs w:val="22"/>
        </w:rPr>
        <w:t>P</w:t>
      </w:r>
      <w:r w:rsidRPr="00FA657B">
        <w:rPr>
          <w:szCs w:val="22"/>
        </w:rPr>
        <w:t>aliers hydrodynamique</w:t>
      </w:r>
    </w:p>
    <w:p w14:paraId="627168D8" w14:textId="77777777" w:rsidR="000771A1" w:rsidRDefault="000E4C36" w:rsidP="000771A1">
      <w:pPr>
        <w:spacing w:line="360" w:lineRule="auto"/>
        <w:ind w:firstLine="708"/>
        <w:rPr>
          <w:szCs w:val="22"/>
        </w:rPr>
      </w:pPr>
      <w:r>
        <w:rPr>
          <w:szCs w:val="22"/>
        </w:rPr>
        <w:t xml:space="preserve">La mise à niveau de palier comprend l’amélioration de la géométrie, la pré-charge ou le changement du type du palier. </w:t>
      </w:r>
    </w:p>
    <w:p w14:paraId="471023E8" w14:textId="1D12A4ED" w:rsidR="000E4C36" w:rsidRDefault="000E4C36" w:rsidP="000771A1">
      <w:pPr>
        <w:spacing w:line="360" w:lineRule="auto"/>
        <w:ind w:firstLine="708"/>
        <w:rPr>
          <w:szCs w:val="22"/>
        </w:rPr>
      </w:pPr>
      <w:r>
        <w:rPr>
          <w:szCs w:val="22"/>
        </w:rPr>
        <w:t xml:space="preserve">Selon De jongh </w:t>
      </w:r>
      <w:r>
        <w:rPr>
          <w:szCs w:val="22"/>
        </w:rPr>
        <w:fldChar w:fldCharType="begin"/>
      </w:r>
      <w:r>
        <w:rPr>
          <w:szCs w:val="22"/>
        </w:rPr>
        <w:instrText xml:space="preserve"> REF _Ref444178326 \r \h </w:instrText>
      </w:r>
      <w:r>
        <w:rPr>
          <w:szCs w:val="22"/>
        </w:rPr>
      </w:r>
      <w:r>
        <w:rPr>
          <w:szCs w:val="22"/>
        </w:rPr>
        <w:fldChar w:fldCharType="separate"/>
      </w:r>
      <w:r w:rsidR="00B545DD">
        <w:rPr>
          <w:szCs w:val="22"/>
        </w:rPr>
        <w:t>[72]</w:t>
      </w:r>
      <w:r>
        <w:rPr>
          <w:szCs w:val="22"/>
        </w:rPr>
        <w:fldChar w:fldCharType="end"/>
      </w:r>
      <w:r>
        <w:rPr>
          <w:szCs w:val="22"/>
        </w:rPr>
        <w:t>,  la réduction du jeu radial augmente la dissipation de l’énergie par le cisaillement visqueux et engendre une différence de la température plus importante</w:t>
      </w:r>
      <m:oMath>
        <m:r>
          <w:rPr>
            <w:rFonts w:ascii="Cambria Math" w:hAnsi="Cambria Math"/>
            <w:szCs w:val="22"/>
          </w:rPr>
          <m:t xml:space="preserve"> </m:t>
        </m:r>
        <m:d>
          <m:dPr>
            <m:begChr m:val="|"/>
            <m:endChr m:val="|"/>
            <m:ctrlPr>
              <w:rPr>
                <w:rFonts w:ascii="Cambria Math" w:hAnsi="Cambria Math"/>
                <w:i/>
                <w:szCs w:val="22"/>
              </w:rPr>
            </m:ctrlPr>
          </m:dPr>
          <m:e>
            <m:r>
              <w:rPr>
                <w:rFonts w:ascii="Cambria Math" w:hAnsi="Cambria Math"/>
                <w:szCs w:val="22"/>
              </w:rPr>
              <m:t>T</m:t>
            </m:r>
          </m:e>
        </m:d>
      </m:oMath>
      <w:r>
        <w:rPr>
          <w:szCs w:val="22"/>
        </w:rPr>
        <w:t xml:space="preserve">.  En même temps, cette </w:t>
      </w:r>
      <w:r w:rsidR="00273D7D">
        <w:rPr>
          <w:szCs w:val="22"/>
        </w:rPr>
        <w:t>mesure</w:t>
      </w:r>
      <w:r w:rsidR="000771A1">
        <w:rPr>
          <w:szCs w:val="22"/>
        </w:rPr>
        <w:t xml:space="preserve"> pourrait</w:t>
      </w:r>
      <w:r>
        <w:rPr>
          <w:szCs w:val="22"/>
        </w:rPr>
        <w:t xml:space="preserve"> augmente la raideur et l’amortissement du palier qui affaiblir la sensibilité de la vibration au balourd (coefficient</w:t>
      </w:r>
      <m:oMath>
        <m:r>
          <w:rPr>
            <w:rFonts w:ascii="Cambria Math" w:hAnsi="Cambria Math"/>
            <w:szCs w:val="22"/>
          </w:rPr>
          <m:t xml:space="preserve"> </m:t>
        </m:r>
        <m:r>
          <m:rPr>
            <m:sty m:val="bi"/>
          </m:rPr>
          <w:rPr>
            <w:rFonts w:ascii="Cambria Math" w:hAnsi="Cambria Math"/>
            <w:szCs w:val="22"/>
          </w:rPr>
          <m:t>A</m:t>
        </m:r>
      </m:oMath>
      <w:r>
        <w:rPr>
          <w:szCs w:val="22"/>
        </w:rPr>
        <w:t xml:space="preserve">). Avec un balourd imposé donnée, ce changement du jeu provoque une vibration plus faible et une </w:t>
      </w:r>
      <m:oMath>
        <m:r>
          <m:rPr>
            <m:sty m:val="p"/>
          </m:rPr>
          <w:rPr>
            <w:rFonts w:ascii="Cambria Math" w:hAnsi="Cambria Math"/>
            <w:szCs w:val="22"/>
          </w:rPr>
          <m:t>Δ</m:t>
        </m:r>
        <m:r>
          <w:rPr>
            <w:rFonts w:ascii="Cambria Math" w:hAnsi="Cambria Math"/>
            <w:szCs w:val="22"/>
          </w:rPr>
          <m:t>T</m:t>
        </m:r>
      </m:oMath>
      <w:r>
        <w:rPr>
          <w:szCs w:val="22"/>
        </w:rPr>
        <w:t xml:space="preserve"> au rotor plus grande. Par l’interprétation des coefficients d’influence, ce dernier signifie que le module du </w:t>
      </w:r>
      <m:oMath>
        <m:r>
          <m:rPr>
            <m:sty m:val="bi"/>
          </m:rPr>
          <w:rPr>
            <w:rFonts w:ascii="Cambria Math" w:hAnsi="Cambria Math"/>
            <w:szCs w:val="22"/>
          </w:rPr>
          <m:t>A</m:t>
        </m:r>
      </m:oMath>
      <w:r>
        <w:rPr>
          <w:szCs w:val="22"/>
        </w:rPr>
        <w:t xml:space="preserve"> est devenu plus faible alors que celui du </w:t>
      </w:r>
      <m:oMath>
        <m:r>
          <m:rPr>
            <m:sty m:val="bi"/>
          </m:rPr>
          <w:rPr>
            <w:rFonts w:ascii="Cambria Math" w:hAnsi="Cambria Math"/>
            <w:szCs w:val="22"/>
          </w:rPr>
          <m:t>B</m:t>
        </m:r>
      </m:oMath>
      <w:r>
        <w:rPr>
          <w:szCs w:val="22"/>
        </w:rPr>
        <w:t xml:space="preserve"> s’est agrandi. Les deux effets se compensent. Afin de connaitre le changement apporté sur l’indicateur</w:t>
      </w:r>
      <m:oMath>
        <m:r>
          <w:rPr>
            <w:rFonts w:ascii="Cambria Math" w:hAnsi="Cambria Math"/>
            <w:szCs w:val="22"/>
          </w:rPr>
          <m:t xml:space="preserve"> ς</m:t>
        </m:r>
      </m:oMath>
      <w:r>
        <w:rPr>
          <w:szCs w:val="22"/>
        </w:rPr>
        <w:t xml:space="preserve">, l’analyse de l’effet Morton est nécessaire afin de savoir précisément quel effet est plus prédominant. </w:t>
      </w:r>
      <w:r w:rsidR="000F674F">
        <w:rPr>
          <w:szCs w:val="22"/>
        </w:rPr>
        <w:t>En outre, la réduction du</w:t>
      </w:r>
      <w:r>
        <w:rPr>
          <w:szCs w:val="22"/>
        </w:rPr>
        <w:t xml:space="preserve"> largeur</w:t>
      </w:r>
      <w:r w:rsidR="000F674F">
        <w:rPr>
          <w:szCs w:val="22"/>
        </w:rPr>
        <w:t xml:space="preserve"> du palier</w:t>
      </w:r>
      <w:r>
        <w:rPr>
          <w:szCs w:val="22"/>
        </w:rPr>
        <w:t xml:space="preserve"> est aussi une option, car elle permet de réduire le module du</w:t>
      </w:r>
      <m:oMath>
        <m:r>
          <w:rPr>
            <w:rFonts w:ascii="Cambria Math" w:hAnsi="Cambria Math"/>
            <w:szCs w:val="22"/>
          </w:rPr>
          <m:t xml:space="preserve"> </m:t>
        </m:r>
        <m:r>
          <m:rPr>
            <m:sty m:val="bi"/>
          </m:rPr>
          <w:rPr>
            <w:rFonts w:ascii="Cambria Math" w:hAnsi="Cambria Math"/>
            <w:szCs w:val="22"/>
          </w:rPr>
          <m:t>C</m:t>
        </m:r>
      </m:oMath>
      <w:r>
        <w:rPr>
          <w:szCs w:val="22"/>
        </w:rPr>
        <w:t xml:space="preserve">. En même temps, cette mesure augmente l’excentricité relative dans le palier lors du fonctionnement. La référence signale que l’excentricité relative importante aide à refroidir le lubrifiant. Ainsi la différence de la température au rotor </w:t>
      </w:r>
      <m:oMath>
        <m:d>
          <m:dPr>
            <m:begChr m:val="|"/>
            <m:endChr m:val="|"/>
            <m:ctrlPr>
              <w:rPr>
                <w:rFonts w:ascii="Cambria Math" w:hAnsi="Cambria Math"/>
                <w:i/>
                <w:szCs w:val="22"/>
              </w:rPr>
            </m:ctrlPr>
          </m:dPr>
          <m:e>
            <m:r>
              <w:rPr>
                <w:rFonts w:ascii="Cambria Math" w:hAnsi="Cambria Math"/>
                <w:szCs w:val="22"/>
              </w:rPr>
              <m:t>T</m:t>
            </m:r>
          </m:e>
        </m:d>
      </m:oMath>
      <w:r>
        <w:rPr>
          <w:szCs w:val="22"/>
        </w:rPr>
        <w:t xml:space="preserve"> est réduite. Cependant, la grande excentricité relative change également la raideur et l’amortissement du palier, ce qui pourrait diminuer le niveau de vibration</w:t>
      </w:r>
      <m:oMath>
        <m:r>
          <w:rPr>
            <w:rFonts w:ascii="Cambria Math" w:hAnsi="Cambria Math"/>
            <w:szCs w:val="22"/>
          </w:rPr>
          <m:t xml:space="preserve"> </m:t>
        </m:r>
        <m:r>
          <m:rPr>
            <m:sty m:val="bi"/>
          </m:rPr>
          <w:rPr>
            <w:rFonts w:ascii="Cambria Math" w:hAnsi="Cambria Math"/>
            <w:szCs w:val="22"/>
          </w:rPr>
          <m:t>V</m:t>
        </m:r>
      </m:oMath>
      <w:r>
        <w:rPr>
          <w:szCs w:val="22"/>
        </w:rPr>
        <w:t xml:space="preserve">. Pour cette raison, la réduction apportée sur le module du </w:t>
      </w:r>
      <m:oMath>
        <m:r>
          <m:rPr>
            <m:sty m:val="bi"/>
          </m:rPr>
          <w:rPr>
            <w:rFonts w:ascii="Cambria Math" w:hAnsi="Cambria Math"/>
            <w:szCs w:val="22"/>
          </w:rPr>
          <m:t>B</m:t>
        </m:r>
      </m:oMath>
      <w:r>
        <w:rPr>
          <w:szCs w:val="22"/>
        </w:rPr>
        <w:t xml:space="preserve"> reste à confirmer par l’analyse de l’effet Morton. </w:t>
      </w:r>
    </w:p>
    <w:p w14:paraId="513E4F46" w14:textId="77777777" w:rsidR="000E4C36" w:rsidRPr="0069590F" w:rsidRDefault="000E4C36" w:rsidP="004068C6">
      <w:pPr>
        <w:spacing w:line="360" w:lineRule="auto"/>
        <w:ind w:firstLine="708"/>
        <w:rPr>
          <w:szCs w:val="22"/>
        </w:rPr>
      </w:pPr>
      <w:r>
        <w:rPr>
          <w:szCs w:val="22"/>
        </w:rPr>
        <w:t xml:space="preserve">La modification des caractéristiques de palier influence tous les coefficients d’influence de l’effet Morton. La réduction apportée sur l’indicateur </w:t>
      </w:r>
      <m:oMath>
        <m:r>
          <w:rPr>
            <w:rFonts w:ascii="Cambria Math" w:hAnsi="Cambria Math"/>
            <w:szCs w:val="22"/>
          </w:rPr>
          <m:t>ς</m:t>
        </m:r>
      </m:oMath>
      <w:r>
        <w:rPr>
          <w:szCs w:val="22"/>
        </w:rPr>
        <w:t xml:space="preserve"> n’est pas évidente. Afin de trouver une modification optimale sur le palier pour diminuer le risque de cet effet, une étude paramétrique en utilisant la méthode de l’analyse de l’effet Morton est nécessaire.    </w:t>
      </w:r>
    </w:p>
    <w:p w14:paraId="5E742205" w14:textId="77777777" w:rsidR="000E4C36" w:rsidRDefault="000E4C36" w:rsidP="00706BB2">
      <w:pPr>
        <w:pStyle w:val="Paragraphedeliste"/>
        <w:numPr>
          <w:ilvl w:val="0"/>
          <w:numId w:val="24"/>
        </w:numPr>
        <w:spacing w:line="360" w:lineRule="auto"/>
        <w:rPr>
          <w:szCs w:val="22"/>
        </w:rPr>
      </w:pPr>
      <w:r>
        <w:rPr>
          <w:szCs w:val="22"/>
        </w:rPr>
        <w:lastRenderedPageBreak/>
        <w:t>Lubrifiant</w:t>
      </w:r>
    </w:p>
    <w:p w14:paraId="284A01BE" w14:textId="3216F057" w:rsidR="000E4C36" w:rsidRDefault="004068C6" w:rsidP="004068C6">
      <w:pPr>
        <w:spacing w:line="360" w:lineRule="auto"/>
        <w:ind w:firstLine="708"/>
        <w:rPr>
          <w:b/>
          <w:szCs w:val="22"/>
        </w:rPr>
      </w:pPr>
      <w:r>
        <w:rPr>
          <w:szCs w:val="22"/>
        </w:rPr>
        <w:t>L</w:t>
      </w:r>
      <w:r w:rsidR="000E4C36">
        <w:rPr>
          <w:szCs w:val="22"/>
        </w:rPr>
        <w:t xml:space="preserve">a modification de la viscosité du lubrifiant influence les modules des coefficients </w:t>
      </w:r>
      <m:oMath>
        <m:r>
          <m:rPr>
            <m:sty m:val="bi"/>
          </m:rPr>
          <w:rPr>
            <w:rFonts w:ascii="Cambria Math" w:hAnsi="Cambria Math"/>
            <w:szCs w:val="22"/>
          </w:rPr>
          <m:t>A</m:t>
        </m:r>
      </m:oMath>
      <w:r w:rsidR="000E4C36">
        <w:rPr>
          <w:b/>
          <w:szCs w:val="22"/>
        </w:rPr>
        <w:t xml:space="preserve"> </w:t>
      </w:r>
      <w:r w:rsidR="000E4C36" w:rsidRPr="00803E1C">
        <w:rPr>
          <w:szCs w:val="22"/>
        </w:rPr>
        <w:t xml:space="preserve">et </w:t>
      </w:r>
      <m:oMath>
        <m:r>
          <m:rPr>
            <m:sty m:val="bi"/>
          </m:rPr>
          <w:rPr>
            <w:rFonts w:ascii="Cambria Math" w:hAnsi="Cambria Math"/>
            <w:szCs w:val="22"/>
          </w:rPr>
          <m:t>B</m:t>
        </m:r>
      </m:oMath>
      <w:r w:rsidR="000E4C36" w:rsidRPr="00803E1C">
        <w:rPr>
          <w:szCs w:val="22"/>
        </w:rPr>
        <w:t>.</w:t>
      </w:r>
      <w:r w:rsidR="000E4C36">
        <w:rPr>
          <w:b/>
          <w:szCs w:val="22"/>
        </w:rPr>
        <w:t xml:space="preserve"> </w:t>
      </w:r>
      <w:r w:rsidR="000E4C36">
        <w:rPr>
          <w:szCs w:val="22"/>
        </w:rPr>
        <w:t>Selon</w:t>
      </w:r>
      <w:r w:rsidR="000E4C36" w:rsidRPr="00803E1C">
        <w:rPr>
          <w:szCs w:val="22"/>
        </w:rPr>
        <w:t xml:space="preserve"> </w:t>
      </w:r>
      <w:r w:rsidR="000E4C36">
        <w:rPr>
          <w:szCs w:val="22"/>
        </w:rPr>
        <w:fldChar w:fldCharType="begin"/>
      </w:r>
      <w:r w:rsidR="000E4C36">
        <w:rPr>
          <w:szCs w:val="22"/>
        </w:rPr>
        <w:instrText xml:space="preserve"> REF _Ref444178326 \r \h </w:instrText>
      </w:r>
      <w:r w:rsidR="000E4C36">
        <w:rPr>
          <w:szCs w:val="22"/>
        </w:rPr>
      </w:r>
      <w:r w:rsidR="000E4C36">
        <w:rPr>
          <w:szCs w:val="22"/>
        </w:rPr>
        <w:fldChar w:fldCharType="separate"/>
      </w:r>
      <w:r w:rsidR="00B545DD">
        <w:rPr>
          <w:szCs w:val="22"/>
        </w:rPr>
        <w:t>[72]</w:t>
      </w:r>
      <w:r w:rsidR="000E4C36">
        <w:rPr>
          <w:szCs w:val="22"/>
        </w:rPr>
        <w:fldChar w:fldCharType="end"/>
      </w:r>
      <w:r w:rsidR="000E4C36">
        <w:rPr>
          <w:szCs w:val="22"/>
        </w:rPr>
        <w:t xml:space="preserve">, en augmentant la température d’alimentation, le lubrifiant devient moins visqueux lors du fonctionnement. Le lubrifiant moins visqueux signifie que la génération de la chaleur par le cisaillement visqueux est plus faible, ainsi une </w:t>
      </w:r>
      <m:oMath>
        <m:d>
          <m:dPr>
            <m:begChr m:val="|"/>
            <m:endChr m:val="|"/>
            <m:ctrlPr>
              <w:rPr>
                <w:rFonts w:ascii="Cambria Math" w:hAnsi="Cambria Math"/>
                <w:i/>
                <w:szCs w:val="22"/>
              </w:rPr>
            </m:ctrlPr>
          </m:dPr>
          <m:e>
            <m:r>
              <w:rPr>
                <w:rFonts w:ascii="Cambria Math" w:hAnsi="Cambria Math"/>
                <w:szCs w:val="22"/>
              </w:rPr>
              <m:t>T</m:t>
            </m:r>
          </m:e>
        </m:d>
      </m:oMath>
      <w:r w:rsidR="000E4C36">
        <w:rPr>
          <w:szCs w:val="22"/>
        </w:rPr>
        <w:t xml:space="preserve"> est plus faible. Cette méthode a réussi à faire disparaître l’effet Morton instable sur un rotor du compresseur d’air de McGinley [12] et le rotor du turbodétendeur de Schmied et Pozivil </w:t>
      </w:r>
      <w:r w:rsidR="000E4C36">
        <w:rPr>
          <w:szCs w:val="22"/>
        </w:rPr>
        <w:fldChar w:fldCharType="begin"/>
      </w:r>
      <w:r w:rsidR="000E4C36">
        <w:rPr>
          <w:szCs w:val="22"/>
        </w:rPr>
        <w:instrText xml:space="preserve"> REF _Ref523090891 \r \h </w:instrText>
      </w:r>
      <w:r w:rsidR="000E4C36">
        <w:rPr>
          <w:szCs w:val="22"/>
        </w:rPr>
      </w:r>
      <w:r w:rsidR="000E4C36">
        <w:rPr>
          <w:szCs w:val="22"/>
        </w:rPr>
        <w:fldChar w:fldCharType="separate"/>
      </w:r>
      <w:r w:rsidR="00B545DD">
        <w:rPr>
          <w:szCs w:val="22"/>
        </w:rPr>
        <w:t>[62]</w:t>
      </w:r>
      <w:r w:rsidR="000E4C36">
        <w:rPr>
          <w:szCs w:val="22"/>
        </w:rPr>
        <w:fldChar w:fldCharType="end"/>
      </w:r>
      <w:r w:rsidR="000E4C36">
        <w:rPr>
          <w:szCs w:val="22"/>
        </w:rPr>
        <w:t xml:space="preserve">. Néanmoins, le changement sur la viscosité modifie également la raideur et l’amortissement du palier. Ces derniers </w:t>
      </w:r>
      <w:r w:rsidR="004F29ED">
        <w:rPr>
          <w:szCs w:val="22"/>
        </w:rPr>
        <w:t>influencent le niveau des</w:t>
      </w:r>
      <w:r w:rsidR="000E4C36">
        <w:rPr>
          <w:szCs w:val="22"/>
        </w:rPr>
        <w:t xml:space="preserve"> vibration</w:t>
      </w:r>
      <w:r w:rsidR="004F29ED">
        <w:rPr>
          <w:szCs w:val="22"/>
        </w:rPr>
        <w:t>s</w:t>
      </w:r>
      <w:r w:rsidR="000E4C36">
        <w:rPr>
          <w:szCs w:val="22"/>
        </w:rPr>
        <w:t xml:space="preserve"> du rotor </w:t>
      </w:r>
      <w:r w:rsidR="00506074">
        <w:rPr>
          <w:szCs w:val="22"/>
        </w:rPr>
        <w:t xml:space="preserve">dans le </w:t>
      </w:r>
      <w:r w:rsidR="000E4C36">
        <w:rPr>
          <w:szCs w:val="22"/>
        </w:rPr>
        <w:t xml:space="preserve">palier, ainsi modifie le module de </w:t>
      </w:r>
      <m:oMath>
        <m:r>
          <m:rPr>
            <m:sty m:val="bi"/>
          </m:rPr>
          <w:rPr>
            <w:rFonts w:ascii="Cambria Math" w:hAnsi="Cambria Math"/>
            <w:szCs w:val="22"/>
          </w:rPr>
          <m:t>A.</m:t>
        </m:r>
      </m:oMath>
    </w:p>
    <w:p w14:paraId="3A31AD64" w14:textId="25874461" w:rsidR="000E4C36" w:rsidRDefault="000E4C36" w:rsidP="00C8085B">
      <w:pPr>
        <w:spacing w:line="360" w:lineRule="auto"/>
        <w:ind w:firstLine="708"/>
        <w:rPr>
          <w:szCs w:val="22"/>
        </w:rPr>
      </w:pPr>
      <w:r w:rsidRPr="005B3F25">
        <w:rPr>
          <w:szCs w:val="22"/>
        </w:rPr>
        <w:t xml:space="preserve">En </w:t>
      </w:r>
      <w:r>
        <w:rPr>
          <w:szCs w:val="22"/>
        </w:rPr>
        <w:t xml:space="preserve">outre, l’équilibrage du rotor visé à  diminuer le niveau de vibration aide également à  éviter l’effet Morton ; l’installation de la barrière de l’isolation thermique [] dédié à réduire la différence de la température </w:t>
      </w:r>
      <m:oMath>
        <m:r>
          <m:rPr>
            <m:sty m:val="p"/>
          </m:rPr>
          <w:rPr>
            <w:rFonts w:ascii="Cambria Math" w:hAnsi="Cambria Math"/>
            <w:szCs w:val="22"/>
          </w:rPr>
          <m:t>Δ</m:t>
        </m:r>
        <m:r>
          <w:rPr>
            <w:rFonts w:ascii="Cambria Math" w:hAnsi="Cambria Math"/>
            <w:szCs w:val="22"/>
          </w:rPr>
          <m:t>T</m:t>
        </m:r>
      </m:oMath>
      <w:r>
        <w:rPr>
          <w:szCs w:val="22"/>
        </w:rPr>
        <w:t xml:space="preserve"> permet également d’éviter l’effet Morton instable. </w:t>
      </w:r>
    </w:p>
    <w:p w14:paraId="1ED5A73A" w14:textId="13159A06" w:rsidR="000E4C36" w:rsidRDefault="006C003B" w:rsidP="006C003B">
      <w:pPr>
        <w:pStyle w:val="Titre3"/>
        <w:ind w:left="709"/>
      </w:pPr>
      <w:bookmarkStart w:id="1127" w:name="_Toc535512952"/>
      <w:r>
        <w:t>Conclusion sur les solutions</w:t>
      </w:r>
      <w:bookmarkEnd w:id="1127"/>
    </w:p>
    <w:p w14:paraId="057D2401" w14:textId="77777777" w:rsidR="000E4C36" w:rsidRPr="00D0661F" w:rsidRDefault="000E4C36" w:rsidP="000E4C36"/>
    <w:p w14:paraId="2CDAFC3A" w14:textId="7AD7ABE7" w:rsidR="000E4C36" w:rsidRDefault="000E4C36" w:rsidP="00706E62">
      <w:pPr>
        <w:spacing w:line="360" w:lineRule="auto"/>
        <w:ind w:firstLine="708"/>
        <w:rPr>
          <w:szCs w:val="22"/>
        </w:rPr>
      </w:pPr>
      <w:r>
        <w:rPr>
          <w:szCs w:val="22"/>
        </w:rPr>
        <w:t xml:space="preserve">En synthétisé et analysant ces solutions utilisée dans la littérature, les solutions efficaces et </w:t>
      </w:r>
      <w:r w:rsidR="00706E62">
        <w:rPr>
          <w:szCs w:val="22"/>
        </w:rPr>
        <w:t>g</w:t>
      </w:r>
      <w:r w:rsidR="00F36D7A">
        <w:rPr>
          <w:szCs w:val="22"/>
        </w:rPr>
        <w:t>énéralisées</w:t>
      </w:r>
      <w:r>
        <w:rPr>
          <w:szCs w:val="22"/>
        </w:rPr>
        <w:t xml:space="preserve"> pour éviter l’effet Morton instable sont difficiles à trouver, à part la limitation de masse en porte à faux en phase de la conception. Dans la plupart du cas, les solutions trouvées sont valables uniquement aux cas individuels. Cette difficulté est liée intrinsèquement à la nature des phénomènes multi-physiques de l’effet Morton. En fait, les solutions utilisées pour diminuer le risque de cette instabilité font intervenir les plusieurs effets qui contribuent au déclenchement de l’effet Morton instable. Souvent, ceux-ci sont contradictoires. Par exemple, la réduction du jeu radial du palier.</w:t>
      </w:r>
      <w:r w:rsidR="00A20A9F">
        <w:rPr>
          <w:szCs w:val="22"/>
        </w:rPr>
        <w:t xml:space="preserve"> En conséquence</w:t>
      </w:r>
      <w:r>
        <w:rPr>
          <w:szCs w:val="22"/>
        </w:rPr>
        <w:t>, l’effet prédominant n’est pas le même</w:t>
      </w:r>
      <w:r w:rsidR="00A20A9F">
        <w:rPr>
          <w:szCs w:val="22"/>
        </w:rPr>
        <w:t xml:space="preserve"> en fonction des configurations du rotor</w:t>
      </w:r>
      <w:r>
        <w:rPr>
          <w:szCs w:val="22"/>
        </w:rPr>
        <w:t xml:space="preserve">. Malgré le manque des solutions </w:t>
      </w:r>
      <w:r w:rsidR="001D2C8E">
        <w:rPr>
          <w:szCs w:val="22"/>
        </w:rPr>
        <w:t>généralisées</w:t>
      </w:r>
      <w:r>
        <w:rPr>
          <w:szCs w:val="22"/>
        </w:rPr>
        <w:t xml:space="preserve">, les pistes de la prévention évoquées par ces solutions donnent le chemin à suivre pour trouver les solutions pertinentes aux cas individuels. En suivante ces pistes, des études basant sur la méthode de l’analyse </w:t>
      </w:r>
      <w:r w:rsidR="00087476">
        <w:rPr>
          <w:szCs w:val="22"/>
        </w:rPr>
        <w:t>de la stabilité</w:t>
      </w:r>
      <w:r>
        <w:rPr>
          <w:szCs w:val="22"/>
        </w:rPr>
        <w:t xml:space="preserve"> de l’effet Morton pourrait être effectué afin de trouver, de justifier et de proposer les solutions. </w:t>
      </w:r>
    </w:p>
    <w:p w14:paraId="680B09F2" w14:textId="77777777" w:rsidR="000E4C36" w:rsidRDefault="000E4C36" w:rsidP="00A11442">
      <w:pPr>
        <w:spacing w:line="360" w:lineRule="auto"/>
        <w:ind w:firstLine="708"/>
        <w:rPr>
          <w:szCs w:val="22"/>
        </w:rPr>
      </w:pPr>
      <w:r>
        <w:rPr>
          <w:szCs w:val="22"/>
        </w:rPr>
        <w:t xml:space="preserve">En outre, pour la configuration figée d’un rotor, c’est-à-dire la modification de l’ensemble de structure n’est pas possible, les conditions de fonctionnement peuvent être optimisées pour échapper à l’effet Morton instable. Cette optimisation est réalisée principalement en suivant deux pistes : (1) éloigner de la vitesse critique du mode dominant et augmenter l’amortissement pour diminuer le niveau de la vibration, ainsi que la différence de la température au rotor </w:t>
      </w:r>
      <m:oMath>
        <m:r>
          <m:rPr>
            <m:sty m:val="p"/>
          </m:rPr>
          <w:rPr>
            <w:rFonts w:ascii="Cambria Math" w:hAnsi="Cambria Math"/>
            <w:szCs w:val="22"/>
          </w:rPr>
          <m:t>Δ</m:t>
        </m:r>
        <m:r>
          <w:rPr>
            <w:rFonts w:ascii="Cambria Math" w:hAnsi="Cambria Math"/>
            <w:szCs w:val="22"/>
          </w:rPr>
          <m:t>T </m:t>
        </m:r>
      </m:oMath>
      <w:r>
        <w:rPr>
          <w:szCs w:val="22"/>
        </w:rPr>
        <w:t xml:space="preserve">; (2) refroidir le film lubrifiant ou diminuer le cisaillement visqueux pour limiter la génération de la chaleur. </w:t>
      </w:r>
    </w:p>
    <w:p w14:paraId="0A8970B1" w14:textId="77777777" w:rsidR="000E4C36" w:rsidRPr="00A548E9" w:rsidRDefault="000E4C36" w:rsidP="002A5190">
      <w:pPr>
        <w:pStyle w:val="Titre2"/>
        <w:ind w:left="709"/>
      </w:pPr>
      <w:bookmarkStart w:id="1128" w:name="_Toc535512953"/>
      <w:r>
        <w:lastRenderedPageBreak/>
        <w:t>Conclusion</w:t>
      </w:r>
      <w:bookmarkEnd w:id="1128"/>
    </w:p>
    <w:p w14:paraId="1BC38313" w14:textId="7CF5F97B" w:rsidR="000E4C36"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 a illustré son application aux trois cas d’étude : deux cas du banc d’essai et un cas dans la littérature. Le résultat de l’analyse sur le rotor 430mm permet de décrypter </w:t>
      </w:r>
      <w:r w:rsidR="00A32EB5">
        <w:rPr>
          <w:sz w:val="23"/>
          <w:szCs w:val="23"/>
        </w:rPr>
        <w:t xml:space="preserve">le comportement stable </w:t>
      </w:r>
      <w:r>
        <w:rPr>
          <w:sz w:val="23"/>
          <w:szCs w:val="23"/>
        </w:rPr>
        <w:t xml:space="preserve">du banc d’essais qui sont présentés dans le chapitre </w:t>
      </w:r>
      <w:r w:rsidR="00A32EB5">
        <w:rPr>
          <w:sz w:val="23"/>
          <w:szCs w:val="23"/>
        </w:rPr>
        <w:t>précédant</w:t>
      </w:r>
      <w:r>
        <w:rPr>
          <w:sz w:val="23"/>
          <w:szCs w:val="23"/>
        </w:rPr>
        <w:t xml:space="preserve">. Puis, l’analyse sur le rotor 700mm permet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grand balourd</w:t>
      </w:r>
      <w:r w:rsidR="00A32EB5">
        <w:rPr>
          <w:sz w:val="23"/>
          <w:szCs w:val="23"/>
        </w:rPr>
        <w:t xml:space="preserve"> dépassant 220 g.mm</w:t>
      </w:r>
      <w:r>
        <w:rPr>
          <w:sz w:val="23"/>
          <w:szCs w:val="23"/>
        </w:rPr>
        <w:t xml:space="preserve">. Ensuite, l’étude du cas historique montre la validation de la méthode actuelle pour investiguer l’effet Morton. Enfin, les solutions et pistes de préventions de l’effet Morton sont discutées en appuyant sur les coefficients d’influence de l’effet Morton.  En concluant sur les solutions empiriques et les pistes de prévention préposées, les solutions </w:t>
      </w:r>
      <w:r w:rsidR="00A32EB5">
        <w:rPr>
          <w:sz w:val="23"/>
          <w:szCs w:val="23"/>
        </w:rPr>
        <w:t xml:space="preserve">généralisées </w:t>
      </w:r>
      <w:r>
        <w:rPr>
          <w:sz w:val="23"/>
          <w:szCs w:val="23"/>
        </w:rPr>
        <w:t>de l’effet Morton sont</w:t>
      </w:r>
      <w:r w:rsidR="00A32EB5">
        <w:rPr>
          <w:sz w:val="23"/>
          <w:szCs w:val="23"/>
        </w:rPr>
        <w:t xml:space="preserve"> rare.</w:t>
      </w:r>
      <w:r>
        <w:rPr>
          <w:sz w:val="23"/>
          <w:szCs w:val="23"/>
        </w:rPr>
        <w:t xml:space="preserve"> </w:t>
      </w:r>
      <w:r w:rsidR="005F72CA">
        <w:rPr>
          <w:sz w:val="23"/>
          <w:szCs w:val="23"/>
        </w:rPr>
        <w:t>Dans la pratique, il faudrait essayer la piste de prévention en réalisant l’</w:t>
      </w:r>
      <w:r>
        <w:rPr>
          <w:sz w:val="23"/>
          <w:szCs w:val="23"/>
        </w:rPr>
        <w:t xml:space="preserve">analyse de </w:t>
      </w:r>
      <w:r w:rsidR="00A32EB5">
        <w:rPr>
          <w:sz w:val="23"/>
          <w:szCs w:val="23"/>
        </w:rPr>
        <w:t xml:space="preserve">la stabilité de </w:t>
      </w:r>
      <w:r>
        <w:rPr>
          <w:sz w:val="23"/>
          <w:szCs w:val="23"/>
        </w:rPr>
        <w:t>l’effet Morton</w:t>
      </w:r>
      <w:r w:rsidR="005F72CA">
        <w:rPr>
          <w:sz w:val="23"/>
          <w:szCs w:val="23"/>
        </w:rPr>
        <w:t xml:space="preserve">. </w:t>
      </w:r>
      <w:r w:rsidR="00F86DE9">
        <w:rPr>
          <w:sz w:val="23"/>
          <w:szCs w:val="23"/>
        </w:rPr>
        <w:t>Les résultats des analyses</w:t>
      </w:r>
      <w:r>
        <w:rPr>
          <w:sz w:val="23"/>
          <w:szCs w:val="23"/>
        </w:rPr>
        <w:t xml:space="preserve"> </w:t>
      </w:r>
      <w:r w:rsidR="00F86DE9">
        <w:rPr>
          <w:sz w:val="23"/>
          <w:szCs w:val="23"/>
        </w:rPr>
        <w:t>permettent</w:t>
      </w:r>
      <w:r>
        <w:rPr>
          <w:sz w:val="23"/>
          <w:szCs w:val="23"/>
        </w:rPr>
        <w:t xml:space="preserve"> de</w:t>
      </w:r>
      <w:r w:rsidR="00A32EB5">
        <w:rPr>
          <w:sz w:val="23"/>
          <w:szCs w:val="23"/>
        </w:rPr>
        <w:t xml:space="preserve"> </w:t>
      </w:r>
      <w:r w:rsidR="00F86DE9">
        <w:rPr>
          <w:sz w:val="23"/>
          <w:szCs w:val="23"/>
        </w:rPr>
        <w:t xml:space="preserve">concrétiser </w:t>
      </w:r>
      <w:r>
        <w:rPr>
          <w:sz w:val="23"/>
          <w:szCs w:val="23"/>
        </w:rPr>
        <w:t xml:space="preserve">les </w:t>
      </w:r>
      <w:r w:rsidR="00A32EB5">
        <w:rPr>
          <w:sz w:val="23"/>
          <w:szCs w:val="23"/>
        </w:rPr>
        <w:t>pistes</w:t>
      </w:r>
      <w:r>
        <w:rPr>
          <w:sz w:val="23"/>
          <w:szCs w:val="23"/>
        </w:rPr>
        <w:t xml:space="preserve"> </w:t>
      </w:r>
      <w:r w:rsidR="00F86DE9">
        <w:rPr>
          <w:sz w:val="23"/>
          <w:szCs w:val="23"/>
        </w:rPr>
        <w:t xml:space="preserve">de prévention vers une solution </w:t>
      </w:r>
      <w:r>
        <w:rPr>
          <w:sz w:val="23"/>
          <w:szCs w:val="23"/>
        </w:rPr>
        <w:t xml:space="preserve">aux cas individuels.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1129" w:name="_Toc535512954"/>
      <w:r w:rsidRPr="005B6FDA">
        <w:lastRenderedPageBreak/>
        <w:t>Conclusion</w:t>
      </w:r>
      <w:r w:rsidR="005C2433" w:rsidRPr="005B6FDA">
        <w:t xml:space="preserve"> générale</w:t>
      </w:r>
      <w:bookmarkEnd w:id="1129"/>
    </w:p>
    <w:p w14:paraId="533BCBEE" w14:textId="59769C9C" w:rsidR="00D87A33" w:rsidRPr="005B6FDA" w:rsidRDefault="00D87A33" w:rsidP="00D87A33">
      <w:r w:rsidRPr="005B6FDA">
        <w:t xml:space="preserve">À </w:t>
      </w:r>
      <w:r w:rsidR="00954230" w:rsidRPr="005B6FDA">
        <w:t>ré</w:t>
      </w:r>
      <w:r w:rsidRPr="005B6FDA">
        <w:t xml:space="preserve">diger </w:t>
      </w:r>
    </w:p>
    <w:p w14:paraId="42B931AF" w14:textId="77777777" w:rsidR="0039716A" w:rsidRDefault="0039716A" w:rsidP="0039716A">
      <w:pPr>
        <w:overflowPunct/>
        <w:autoSpaceDE/>
        <w:autoSpaceDN/>
        <w:adjustRightInd/>
        <w:spacing w:after="160" w:line="360" w:lineRule="auto"/>
        <w:textAlignment w:val="auto"/>
        <w:rPr>
          <w:rFonts w:asciiTheme="minorHAnsi" w:hAnsiTheme="minorHAnsi"/>
        </w:rPr>
      </w:pPr>
    </w:p>
    <w:p w14:paraId="37D9D8DE" w14:textId="3B619E0E" w:rsidR="000467B8" w:rsidRDefault="000467B8">
      <w:pPr>
        <w:overflowPunct/>
        <w:autoSpaceDE/>
        <w:autoSpaceDN/>
        <w:adjustRightInd/>
        <w:spacing w:after="160" w:line="259" w:lineRule="auto"/>
        <w:jc w:val="left"/>
        <w:textAlignment w:val="auto"/>
        <w:rPr>
          <w:rFonts w:asciiTheme="minorHAnsi" w:hAnsiTheme="minorHAnsi"/>
        </w:rPr>
      </w:pPr>
      <w:r>
        <w:rPr>
          <w:rFonts w:asciiTheme="minorHAnsi" w:hAnsiTheme="minorHAnsi"/>
        </w:rPr>
        <w:br w:type="page"/>
      </w:r>
    </w:p>
    <w:p w14:paraId="1A18E455" w14:textId="490D5212" w:rsidR="00A66F1A" w:rsidRPr="00B429DC" w:rsidRDefault="00C40872" w:rsidP="00B429DC">
      <w:pPr>
        <w:pStyle w:val="Titre1"/>
        <w:numPr>
          <w:ilvl w:val="0"/>
          <w:numId w:val="0"/>
        </w:numPr>
        <w:ind w:left="567" w:hanging="566"/>
        <w:jc w:val="left"/>
        <w:rPr>
          <w:sz w:val="32"/>
          <w:szCs w:val="32"/>
        </w:rPr>
      </w:pPr>
      <w:bookmarkStart w:id="1130" w:name="_Toc535512955"/>
      <w:r>
        <w:rPr>
          <w:szCs w:val="40"/>
        </w:rPr>
        <w:lastRenderedPageBreak/>
        <w:t>Annexe I</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1130"/>
    </w:p>
    <w:p w14:paraId="55A82161" w14:textId="77777777" w:rsidR="00B429DC" w:rsidRDefault="00B429DC" w:rsidP="00B429DC"/>
    <w:p w14:paraId="057E0C28" w14:textId="77777777" w:rsidR="00B429DC" w:rsidRDefault="00B429DC" w:rsidP="00706BB2">
      <w:pPr>
        <w:pStyle w:val="Titre2"/>
        <w:numPr>
          <w:ilvl w:val="1"/>
          <w:numId w:val="33"/>
        </w:numPr>
        <w:ind w:left="709"/>
      </w:pPr>
      <w:bookmarkStart w:id="1131" w:name="_Toc535512956"/>
      <w:r>
        <w:t>Formulation variationnelle du problème conduction thermique</w:t>
      </w:r>
      <w:bookmarkEnd w:id="1131"/>
    </w:p>
    <w:p w14:paraId="4FA50E88" w14:textId="1BFCEA06"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B545DD">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B658D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B658D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B658D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B658D0"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B658D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bookmarkStart w:id="1132" w:name="_Ref528621363"/>
            <w:r w:rsidRPr="005600FC">
              <w:rPr>
                <w:rFonts w:ascii="Times New Roman" w:eastAsia="Times New Roman" w:hAnsi="Times New Roman"/>
                <w:b/>
                <w:iCs w:val="0"/>
                <w:color w:val="auto"/>
                <w:sz w:val="22"/>
                <w:szCs w:val="22"/>
                <w:lang w:eastAsia="fr-FR"/>
              </w:rPr>
              <w:t xml:space="preserve"> </w:t>
            </w:r>
            <w:bookmarkEnd w:id="1132"/>
          </w:p>
        </w:tc>
      </w:tr>
    </w:tbl>
    <w:p w14:paraId="534FFF4F" w14:textId="77777777" w:rsidR="00B429DC" w:rsidRPr="00E4270F" w:rsidRDefault="00B429DC" w:rsidP="007843F2">
      <w:pPr>
        <w:pStyle w:val="Titre2"/>
        <w:numPr>
          <w:ilvl w:val="1"/>
          <w:numId w:val="33"/>
        </w:numPr>
        <w:ind w:left="709"/>
      </w:pPr>
      <w:bookmarkStart w:id="1133" w:name="_Toc535512957"/>
      <w:r>
        <w:t xml:space="preserve">Approximation </w:t>
      </w:r>
      <w:r w:rsidRPr="00E4270F">
        <w:t>nodale élémentaire</w:t>
      </w:r>
      <w:r>
        <w:t xml:space="preserve"> et assemblage final</w:t>
      </w:r>
      <w:bookmarkEnd w:id="1133"/>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r>
        <w:lastRenderedPageBreak/>
        <w:t xml:space="preserve">où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3D3C0108"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B545DD">
        <w:rPr>
          <w:b/>
        </w:rPr>
        <w:t>Eq.A.5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B658D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B658D0"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et </w:t>
      </w:r>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B658D0"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B658D0"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B658D0"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B658D0"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B658D0"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706BB2">
            <w:pPr>
              <w:pStyle w:val="Lgende"/>
              <w:numPr>
                <w:ilvl w:val="0"/>
                <w:numId w:val="32"/>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6650F8FA" w:rsidR="00B429DC" w:rsidRDefault="007843F2" w:rsidP="00AB6274">
      <w:pPr>
        <w:pStyle w:val="Titre1"/>
        <w:numPr>
          <w:ilvl w:val="0"/>
          <w:numId w:val="0"/>
        </w:numPr>
        <w:ind w:left="432" w:hanging="432"/>
        <w:jc w:val="left"/>
      </w:pPr>
      <w:bookmarkStart w:id="1134" w:name="_Toc535512958"/>
      <w:r>
        <w:lastRenderedPageBreak/>
        <w:t>Ann</w:t>
      </w:r>
      <w:r w:rsidR="005B17DF">
        <w:t xml:space="preserve">exe II : </w:t>
      </w:r>
      <w:r w:rsidR="00A64F15">
        <w:br/>
        <w:t>Détermination du point haut</w:t>
      </w:r>
      <w:bookmarkEnd w:id="1134"/>
    </w:p>
    <w:p w14:paraId="6EBC750C" w14:textId="77777777" w:rsidR="00A64F15" w:rsidRDefault="00A64F15" w:rsidP="00A64F15"/>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 ). Pour une orbite synchrone définie et en chaque point de l’orbite, le point haut se trouve toujours à l’extérieur de cette orbite. Il peut être déterminé à partir des relations géométriques présentées dans la suite.</w:t>
      </w:r>
    </w:p>
    <w:p w14:paraId="37742C26" w14:textId="19D892EB"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B545DD" w:rsidRPr="00B545DD">
        <w:t>Figure A</w:t>
      </w:r>
      <w:r w:rsidR="00B545DD">
        <w:rPr>
          <w:i/>
          <w:noProof/>
        </w:rPr>
        <w:t>.II.2</w:t>
      </w:r>
      <w:r w:rsidR="00B545DD">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7ECE7090" w14:textId="77777777" w:rsidR="00A64F15" w:rsidRDefault="00A64F15" w:rsidP="00A64F15">
      <w:pPr>
        <w:spacing w:line="360" w:lineRule="auto"/>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B658D0"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r>
        <w:t xml:space="preserve">; </w:t>
      </w:r>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B658D0"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345FA36E"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w:t>
      </w:r>
      <w:r>
        <w:lastRenderedPageBreak/>
        <w:t xml:space="preserve">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B545DD">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B658D0"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A64F15">
            <w:pPr>
              <w:pStyle w:val="Paragraphedeliste"/>
              <w:numPr>
                <w:ilvl w:val="0"/>
                <w:numId w:val="18"/>
              </w:numPr>
              <w:overflowPunct/>
              <w:autoSpaceDE/>
              <w:autoSpaceDN/>
              <w:adjustRightInd/>
              <w:spacing w:before="120" w:after="120" w:line="360" w:lineRule="auto"/>
              <w:jc w:val="both"/>
              <w:textAlignment w:val="auto"/>
              <w:rPr>
                <w:rFonts w:eastAsiaTheme="minorHAnsi"/>
              </w:rPr>
            </w:pPr>
            <w:bookmarkStart w:id="1135" w:name="_Ref525656363"/>
            <w:r w:rsidRPr="00E37D96">
              <w:rPr>
                <w:rFonts w:eastAsiaTheme="minorHAnsi"/>
              </w:rPr>
              <w:t xml:space="preserve"> </w:t>
            </w:r>
            <w:bookmarkEnd w:id="1135"/>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4F6558DE" w14:textId="77777777" w:rsidR="00A64F15" w:rsidRDefault="00A64F15" w:rsidP="00A64F15">
      <w:pPr>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24"/>
                    <a:stretch>
                      <a:fillRect/>
                    </a:stretch>
                  </pic:blipFill>
                  <pic:spPr>
                    <a:xfrm>
                      <a:off x="0" y="0"/>
                      <a:ext cx="4334400" cy="3812400"/>
                    </a:xfrm>
                    <a:prstGeom prst="rect">
                      <a:avLst/>
                    </a:prstGeom>
                  </pic:spPr>
                </pic:pic>
              </a:graphicData>
            </a:graphic>
          </wp:inline>
        </w:drawing>
      </w:r>
    </w:p>
    <w:p w14:paraId="7E0F1C67" w14:textId="77777777" w:rsidR="00A64F15" w:rsidRDefault="00A64F15" w:rsidP="00A64F15">
      <w:pPr>
        <w:keepNext/>
        <w:spacing w:line="360" w:lineRule="auto"/>
        <w:jc w:val="center"/>
      </w:pPr>
    </w:p>
    <w:p w14:paraId="24C1A0DE" w14:textId="7E6F2801" w:rsidR="00A64F15" w:rsidRPr="00BA205C" w:rsidRDefault="00A64F15" w:rsidP="00A64F15">
      <w:pPr>
        <w:pStyle w:val="Lgende"/>
        <w:spacing w:line="360" w:lineRule="auto"/>
        <w:jc w:val="center"/>
        <w:rPr>
          <w:i w:val="0"/>
          <w:sz w:val="22"/>
        </w:rPr>
      </w:pPr>
      <w:bookmarkStart w:id="1136" w:name="_Ref525659754"/>
      <w:r w:rsidRPr="00BA205C">
        <w:rPr>
          <w:i w:val="0"/>
          <w:sz w:val="22"/>
        </w:rPr>
        <w:t xml:space="preserve">Figure </w:t>
      </w:r>
      <w:r w:rsidR="00377B8F">
        <w:rPr>
          <w:i w:val="0"/>
          <w:sz w:val="22"/>
        </w:rPr>
        <w:fldChar w:fldCharType="begin"/>
      </w:r>
      <w:r w:rsidR="00377B8F">
        <w:rPr>
          <w:i w:val="0"/>
          <w:sz w:val="22"/>
        </w:rPr>
        <w:instrText xml:space="preserve"> STYLEREF 2 \s </w:instrText>
      </w:r>
      <w:r w:rsidR="00377B8F">
        <w:rPr>
          <w:i w:val="0"/>
          <w:sz w:val="22"/>
        </w:rPr>
        <w:fldChar w:fldCharType="separate"/>
      </w:r>
      <w:r w:rsidR="00B545DD">
        <w:rPr>
          <w:i w:val="0"/>
          <w:noProof/>
          <w:sz w:val="22"/>
        </w:rPr>
        <w:t>A.II.2</w:t>
      </w:r>
      <w:r w:rsidR="00377B8F">
        <w:rPr>
          <w:i w:val="0"/>
          <w:sz w:val="22"/>
        </w:rPr>
        <w:fldChar w:fldCharType="end"/>
      </w:r>
      <w:r w:rsidR="00377B8F">
        <w:rPr>
          <w:i w:val="0"/>
          <w:sz w:val="22"/>
        </w:rPr>
        <w:noBreakHyphen/>
      </w:r>
      <w:r w:rsidR="00377B8F">
        <w:rPr>
          <w:i w:val="0"/>
          <w:sz w:val="22"/>
        </w:rPr>
        <w:fldChar w:fldCharType="begin"/>
      </w:r>
      <w:r w:rsidR="00377B8F">
        <w:rPr>
          <w:i w:val="0"/>
          <w:sz w:val="22"/>
        </w:rPr>
        <w:instrText xml:space="preserve"> SEQ Figure \* ARABIC \s 2 </w:instrText>
      </w:r>
      <w:r w:rsidR="00377B8F">
        <w:rPr>
          <w:i w:val="0"/>
          <w:sz w:val="22"/>
        </w:rPr>
        <w:fldChar w:fldCharType="separate"/>
      </w:r>
      <w:r w:rsidR="00B545DD">
        <w:rPr>
          <w:i w:val="0"/>
          <w:noProof/>
          <w:sz w:val="22"/>
        </w:rPr>
        <w:t>1</w:t>
      </w:r>
      <w:r w:rsidR="00377B8F">
        <w:rPr>
          <w:i w:val="0"/>
          <w:sz w:val="22"/>
        </w:rPr>
        <w:fldChar w:fldCharType="end"/>
      </w:r>
      <w:bookmarkEnd w:id="1136"/>
      <w:r>
        <w:rPr>
          <w:i w:val="0"/>
          <w:sz w:val="22"/>
        </w:rPr>
        <w:t> : relation géométrique pour déterminer le point haut à la surface du rotor</w:t>
      </w:r>
    </w:p>
    <w:p w14:paraId="4EE3446B" w14:textId="77777777" w:rsidR="00A64F15" w:rsidRPr="00A64F15" w:rsidRDefault="00A64F15" w:rsidP="00A64F15"/>
    <w:p w14:paraId="0C77A6E4" w14:textId="77777777" w:rsidR="00B429DC" w:rsidRDefault="00B429DC" w:rsidP="00B429DC"/>
    <w:p w14:paraId="2555EE0C" w14:textId="6C99FE3A" w:rsidR="00A64F15" w:rsidRDefault="00A64F15">
      <w:pPr>
        <w:overflowPunct/>
        <w:autoSpaceDE/>
        <w:autoSpaceDN/>
        <w:adjustRightInd/>
        <w:spacing w:after="160" w:line="259" w:lineRule="auto"/>
        <w:jc w:val="left"/>
        <w:textAlignment w:val="auto"/>
      </w:pPr>
      <w:r>
        <w:br w:type="page"/>
      </w:r>
    </w:p>
    <w:p w14:paraId="6ABAD5ED" w14:textId="77777777" w:rsidR="00A64F15" w:rsidRDefault="00A64F15" w:rsidP="00B429DC"/>
    <w:p w14:paraId="5E168F29" w14:textId="77777777" w:rsidR="0037051D" w:rsidRDefault="0037051D" w:rsidP="00B429DC"/>
    <w:p w14:paraId="227EF9AE" w14:textId="77777777" w:rsidR="0037051D" w:rsidRPr="00B429DC" w:rsidRDefault="0037051D" w:rsidP="00B429DC"/>
    <w:p w14:paraId="4A7A1559" w14:textId="47662177" w:rsidR="003C581B" w:rsidRDefault="003C581B" w:rsidP="004E7EEC">
      <w:pPr>
        <w:pStyle w:val="Titre1"/>
        <w:numPr>
          <w:ilvl w:val="0"/>
          <w:numId w:val="0"/>
        </w:numPr>
        <w:ind w:left="567" w:hanging="567"/>
      </w:pPr>
      <w:r w:rsidRPr="005B6FDA">
        <w:br w:type="page"/>
      </w:r>
      <w:bookmarkStart w:id="1137" w:name="_Toc535512959"/>
      <w:r w:rsidR="00FC46F1">
        <w:lastRenderedPageBreak/>
        <w:t>Références</w:t>
      </w:r>
      <w:bookmarkEnd w:id="1137"/>
    </w:p>
    <w:p w14:paraId="4178A66D" w14:textId="77777777" w:rsidR="0011550B" w:rsidRPr="0011550B" w:rsidRDefault="0011550B" w:rsidP="0011550B"/>
    <w:p w14:paraId="020D5B05" w14:textId="77777777" w:rsidR="00414610" w:rsidRDefault="00414610" w:rsidP="00414610">
      <w:pPr>
        <w:pStyle w:val="Paragraphedeliste"/>
        <w:numPr>
          <w:ilvl w:val="0"/>
          <w:numId w:val="35"/>
        </w:numPr>
        <w:spacing w:line="360" w:lineRule="auto"/>
        <w:jc w:val="both"/>
        <w:rPr>
          <w:lang w:val="en-US"/>
        </w:rPr>
      </w:pPr>
      <w:bookmarkStart w:id="1138" w:name="_Ref526346265"/>
      <w:bookmarkStart w:id="1139" w:name="_Ref534794244"/>
      <w:bookmarkStart w:id="1140" w:name="_Ref533094789"/>
      <w:bookmarkStart w:id="1141" w:name="_Ref533090097"/>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1138"/>
    </w:p>
    <w:p w14:paraId="20BD8504" w14:textId="77777777" w:rsidR="0054208F" w:rsidRDefault="0054208F" w:rsidP="0054208F">
      <w:pPr>
        <w:pStyle w:val="Paragraphedeliste"/>
        <w:numPr>
          <w:ilvl w:val="0"/>
          <w:numId w:val="35"/>
        </w:numPr>
        <w:spacing w:line="360" w:lineRule="auto"/>
        <w:jc w:val="both"/>
        <w:rPr>
          <w:lang w:val="en-US"/>
        </w:rPr>
      </w:pPr>
      <w:bookmarkStart w:id="1142" w:name="_Ref534880291"/>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1139"/>
      <w:bookmarkEnd w:id="1142"/>
    </w:p>
    <w:p w14:paraId="435AA598" w14:textId="718C35E4" w:rsidR="00F61599" w:rsidRPr="000B73E3" w:rsidRDefault="00F61599" w:rsidP="000B73E3">
      <w:pPr>
        <w:pStyle w:val="Paragraphedeliste"/>
        <w:numPr>
          <w:ilvl w:val="0"/>
          <w:numId w:val="35"/>
        </w:numPr>
        <w:spacing w:line="360" w:lineRule="auto"/>
        <w:jc w:val="both"/>
        <w:rPr>
          <w:lang w:val="en-US"/>
        </w:rPr>
      </w:pPr>
      <w:bookmarkStart w:id="1143"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1143"/>
    </w:p>
    <w:p w14:paraId="41F2A72A" w14:textId="77777777" w:rsidR="0054208F" w:rsidRPr="0054208F" w:rsidRDefault="0054208F" w:rsidP="0054208F">
      <w:pPr>
        <w:pStyle w:val="Paragraphedeliste"/>
        <w:numPr>
          <w:ilvl w:val="0"/>
          <w:numId w:val="35"/>
        </w:numPr>
        <w:overflowPunct/>
        <w:autoSpaceDE/>
        <w:autoSpaceDN/>
        <w:adjustRightInd/>
        <w:spacing w:after="160" w:line="360" w:lineRule="auto"/>
        <w:textAlignment w:val="auto"/>
        <w:rPr>
          <w:rFonts w:asciiTheme="minorHAnsi" w:hAnsiTheme="minorHAnsi"/>
          <w:lang w:val="en-US"/>
        </w:rPr>
      </w:pPr>
      <w:bookmarkStart w:id="1144"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1144"/>
    </w:p>
    <w:p w14:paraId="22F6FDEE" w14:textId="77777777" w:rsidR="00851955" w:rsidRDefault="00851955" w:rsidP="0054208F">
      <w:pPr>
        <w:pStyle w:val="Paragraphedeliste"/>
        <w:numPr>
          <w:ilvl w:val="0"/>
          <w:numId w:val="35"/>
        </w:numPr>
        <w:spacing w:line="360" w:lineRule="auto"/>
        <w:jc w:val="both"/>
        <w:rPr>
          <w:lang w:val="en-US"/>
        </w:rPr>
      </w:pPr>
      <w:bookmarkStart w:id="1145" w:name="_Ref534794429"/>
      <w:bookmarkEnd w:id="1140"/>
      <w:r>
        <w:rPr>
          <w:lang w:val="en-US"/>
        </w:rPr>
        <w:t>D</w:t>
      </w:r>
      <w:r w:rsidRPr="004638BF">
        <w:rPr>
          <w:lang w:val="en-US"/>
        </w:rPr>
        <w:t>e Jongh, Frits. (2018). The Synchronous Rotor Instability Phenomenon - Morton Effect - (update 2018).</w:t>
      </w:r>
      <w:bookmarkEnd w:id="1145"/>
    </w:p>
    <w:p w14:paraId="16D9AA45" w14:textId="77777777" w:rsidR="00365D89" w:rsidRDefault="00365D8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46" w:name="_Ref533090191"/>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146"/>
    </w:p>
    <w:p w14:paraId="60D06719" w14:textId="33AAFC88" w:rsidR="00851955" w:rsidRDefault="00D345EC" w:rsidP="0054208F">
      <w:pPr>
        <w:pStyle w:val="Paragraphedeliste"/>
        <w:numPr>
          <w:ilvl w:val="0"/>
          <w:numId w:val="35"/>
        </w:numPr>
        <w:spacing w:line="360" w:lineRule="auto"/>
        <w:jc w:val="both"/>
        <w:rPr>
          <w:lang w:val="en-US"/>
        </w:rPr>
      </w:pPr>
      <w:bookmarkStart w:id="1147" w:name="_Ref534794246"/>
      <w:r w:rsidRPr="00D345EC">
        <w:rPr>
          <w:lang w:val="en-US"/>
        </w:rPr>
        <w:t>Lili Gu (2018) A Review of Morton Effect: From Theory to Industrial Practice, Tribology Transactions, 61:2, 381-391, DOI: 10.1080/10402004.2017.1333663</w:t>
      </w:r>
      <w:bookmarkEnd w:id="1147"/>
    </w:p>
    <w:p w14:paraId="48AEE14B" w14:textId="77777777" w:rsidR="002F13EF"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48" w:name="_Ref533092212"/>
      <w:bookmarkEnd w:id="1141"/>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1148"/>
    </w:p>
    <w:p w14:paraId="6C85CBDA" w14:textId="77777777" w:rsidR="001E7BF0" w:rsidRPr="00186667"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49" w:name="_Ref533092881"/>
      <w:r w:rsidRPr="00A22718">
        <w:rPr>
          <w:rFonts w:asciiTheme="minorHAnsi" w:hAnsiTheme="minorHAnsi"/>
          <w:lang w:val="en-US"/>
        </w:rPr>
        <w:t>A.</w:t>
      </w:r>
      <w:r w:rsidRPr="00595A8C">
        <w:rPr>
          <w:rFonts w:asciiTheme="minorHAnsi" w:hAnsiTheme="minorHAnsi"/>
          <w:lang w:val="en-US"/>
        </w:rPr>
        <w:t>D.</w:t>
      </w:r>
      <w:r>
        <w:rPr>
          <w:rFonts w:asciiTheme="minorHAnsi" w:hAnsiTheme="minorHAnsi"/>
          <w:lang w:val="en-US"/>
        </w:rPr>
        <w:t xml:space="preserve"> </w:t>
      </w:r>
      <w:r w:rsidRPr="00595A8C">
        <w:rPr>
          <w:rFonts w:asciiTheme="minorHAnsi" w:hAnsiTheme="minorHAnsi"/>
          <w:lang w:val="en-US"/>
        </w:rPr>
        <w:t>Dimarogonas</w:t>
      </w:r>
      <w:r w:rsidRPr="00A22718">
        <w:rPr>
          <w:rFonts w:asciiTheme="minorHAnsi" w:hAnsiTheme="minorHAnsi"/>
          <w:lang w:val="en-US"/>
        </w:rPr>
        <w:t>, “Packing Rub Effect in Rotating Machinery,” Ph.D. thesis, RPI, Troy, NY. 1970.</w:t>
      </w:r>
      <w:bookmarkEnd w:id="1149"/>
    </w:p>
    <w:p w14:paraId="63EA66CD" w14:textId="00C02498" w:rsidR="001E7BF0" w:rsidRDefault="001E7BF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50" w:name="_Ref533092883"/>
      <w:r w:rsidRPr="00595A8C">
        <w:rPr>
          <w:rFonts w:asciiTheme="minorHAnsi" w:hAnsiTheme="minorHAnsi"/>
          <w:lang w:val="en-US"/>
        </w:rPr>
        <w:t>A</w:t>
      </w:r>
      <w:r>
        <w:rPr>
          <w:rFonts w:asciiTheme="minorHAnsi" w:hAnsiTheme="minorHAnsi"/>
          <w:lang w:val="en-US"/>
        </w:rPr>
        <w:t xml:space="preserve">.D. </w:t>
      </w:r>
      <w:r w:rsidRPr="00595A8C">
        <w:rPr>
          <w:rFonts w:asciiTheme="minorHAnsi" w:hAnsiTheme="minorHAnsi"/>
          <w:lang w:val="en-US"/>
        </w:rPr>
        <w:t xml:space="preserve">Dimarogonas, “A study of the Newkirk effect in turbomachinery”, Wear,  Volume 28, Issue 3,  1974, Pages 369-382,  ISSN 0043-1648, </w:t>
      </w:r>
      <w:r>
        <w:rPr>
          <w:rFonts w:asciiTheme="minorHAnsi" w:hAnsiTheme="minorHAnsi"/>
          <w:lang w:val="en-US"/>
        </w:rPr>
        <w:t xml:space="preserve"> </w:t>
      </w:r>
      <w:hyperlink r:id="rId125" w:history="1">
        <w:r w:rsidR="001B73DC" w:rsidRPr="00C97A71">
          <w:rPr>
            <w:rStyle w:val="Lienhypertexte"/>
            <w:rFonts w:asciiTheme="minorHAnsi" w:hAnsiTheme="minorHAnsi"/>
            <w:lang w:val="en-US"/>
          </w:rPr>
          <w:t>https://doi.org/10.1016/0043-1648(74)90193-8</w:t>
        </w:r>
      </w:hyperlink>
      <w:r w:rsidRPr="00595A8C">
        <w:rPr>
          <w:rFonts w:asciiTheme="minorHAnsi" w:hAnsiTheme="minorHAnsi"/>
          <w:lang w:val="en-US"/>
        </w:rPr>
        <w:t>.</w:t>
      </w:r>
      <w:bookmarkEnd w:id="1150"/>
    </w:p>
    <w:p w14:paraId="1E35DCEF" w14:textId="5C72E9EE" w:rsidR="001B73DC" w:rsidRPr="00595A8C" w:rsidRDefault="001B73DC" w:rsidP="001B73DC">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151" w:name="_Ref534796769"/>
      <w:r w:rsidRPr="001B73DC">
        <w:rPr>
          <w:rFonts w:asciiTheme="minorHAnsi" w:hAnsiTheme="minorHAnsi"/>
          <w:lang w:val="en-US"/>
        </w:rPr>
        <w:t>Muszynska, A. (2005). Rotordynamics. Boca Raton: CRC Press.</w:t>
      </w:r>
      <w:bookmarkEnd w:id="1151"/>
    </w:p>
    <w:p w14:paraId="0C2F7FE0" w14:textId="77777777" w:rsidR="00241F58" w:rsidRDefault="00241F58"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52" w:name="_Ref533093007"/>
      <w:r w:rsidRPr="00534FE6">
        <w:rPr>
          <w:rFonts w:asciiTheme="minorHAnsi" w:hAnsiTheme="minorHAnsi"/>
          <w:lang w:val="en-US"/>
        </w:rPr>
        <w:t>W.</w:t>
      </w:r>
      <w:r>
        <w:rPr>
          <w:rFonts w:asciiTheme="minorHAnsi" w:hAnsiTheme="minorHAnsi"/>
          <w:lang w:val="en-US"/>
        </w:rPr>
        <w:t xml:space="preserve"> </w:t>
      </w:r>
      <w:r w:rsidRPr="00534FE6">
        <w:rPr>
          <w:rFonts w:asciiTheme="minorHAnsi" w:hAnsiTheme="minorHAnsi"/>
          <w:lang w:val="en-US"/>
        </w:rPr>
        <w:t xml:space="preserve">Kellenberger, "Spiral Vibrations due to the Seal Rings in Turbogenerators Thermally Induced Interaction between Rotor and Stator," Journal of Mechanical Design, 102(1), pp. 177-184. </w:t>
      </w:r>
      <w:r>
        <w:rPr>
          <w:rFonts w:asciiTheme="minorHAnsi" w:hAnsiTheme="minorHAnsi"/>
          <w:lang w:val="en-US"/>
        </w:rPr>
        <w:t>1980.</w:t>
      </w:r>
      <w:bookmarkEnd w:id="1152"/>
    </w:p>
    <w:p w14:paraId="08A1AB6A" w14:textId="77777777" w:rsidR="00C96CBF" w:rsidRPr="00061411" w:rsidRDefault="00C96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53"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1153"/>
    </w:p>
    <w:p w14:paraId="6AEE52ED" w14:textId="5C4009A9" w:rsidR="001E7BF0" w:rsidRPr="000E26DB" w:rsidRDefault="004638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54" w:name="_Ref534632381"/>
      <w:r>
        <w:rPr>
          <w:rFonts w:asciiTheme="minorHAnsi" w:hAnsiTheme="minorHAnsi"/>
          <w:lang w:val="en-US"/>
        </w:rPr>
        <w:t xml:space="preserve"> </w:t>
      </w:r>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1154"/>
    </w:p>
    <w:p w14:paraId="78568EF4" w14:textId="77777777" w:rsidR="00457440" w:rsidRDefault="00457440"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1155"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155"/>
    </w:p>
    <w:p w14:paraId="5FCB1D77" w14:textId="77777777" w:rsidR="00C43C12" w:rsidRPr="00214DA2" w:rsidRDefault="00C43C12"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156"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156"/>
    </w:p>
    <w:p w14:paraId="4A8B8DE8" w14:textId="66CFE9A1" w:rsidR="00E14FFA" w:rsidRPr="008A1AD8" w:rsidRDefault="00E14FFA" w:rsidP="0054208F">
      <w:pPr>
        <w:pStyle w:val="Paragraphedeliste"/>
        <w:numPr>
          <w:ilvl w:val="0"/>
          <w:numId w:val="35"/>
        </w:numPr>
        <w:spacing w:line="360" w:lineRule="auto"/>
        <w:jc w:val="both"/>
        <w:rPr>
          <w:lang w:val="en-US"/>
        </w:rPr>
      </w:pPr>
      <w:bookmarkStart w:id="1157" w:name="_Ref533096146"/>
      <w:r>
        <w:rPr>
          <w:rFonts w:asciiTheme="minorHAnsi" w:hAnsiTheme="minorHAnsi"/>
          <w:lang w:val="en-US"/>
        </w:rPr>
        <w:t xml:space="preserve"> </w:t>
      </w:r>
      <w:bookmarkStart w:id="1158" w:name="_Ref535500759"/>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157"/>
      <w:bookmarkEnd w:id="1158"/>
    </w:p>
    <w:p w14:paraId="62EF0A0A" w14:textId="77777777" w:rsidR="00B8779A" w:rsidRPr="00214DA2" w:rsidRDefault="00B8779A" w:rsidP="0054208F">
      <w:pPr>
        <w:pStyle w:val="Paragraphedeliste"/>
        <w:numPr>
          <w:ilvl w:val="0"/>
          <w:numId w:val="35"/>
        </w:numPr>
        <w:spacing w:line="360" w:lineRule="auto"/>
        <w:jc w:val="both"/>
        <w:rPr>
          <w:lang w:val="en-US" w:eastAsia="en-US"/>
        </w:rPr>
      </w:pPr>
      <w:r>
        <w:rPr>
          <w:rFonts w:asciiTheme="minorHAnsi" w:hAnsiTheme="minorHAnsi"/>
          <w:lang w:val="en-US"/>
        </w:rPr>
        <w:t xml:space="preserve"> </w:t>
      </w:r>
      <w:bookmarkStart w:id="1159"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1159"/>
    </w:p>
    <w:p w14:paraId="3BF2A0F6"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160"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1160"/>
    </w:p>
    <w:p w14:paraId="5F5AC272" w14:textId="77777777" w:rsidR="00864BCF" w:rsidRDefault="00864BC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161"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161"/>
    </w:p>
    <w:p w14:paraId="28882F08" w14:textId="0B810D77" w:rsidR="0090673C" w:rsidRDefault="0090673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62" w:name="_Ref533096550"/>
      <w:r>
        <w:rPr>
          <w:rFonts w:asciiTheme="minorHAnsi" w:hAnsiTheme="minorHAnsi"/>
          <w:lang w:val="en-US"/>
        </w:rPr>
        <w:t xml:space="preserve"> </w:t>
      </w:r>
      <w:bookmarkStart w:id="1163"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1162"/>
      <w:bookmarkEnd w:id="1163"/>
    </w:p>
    <w:p w14:paraId="6FB66926" w14:textId="7A9B4D08" w:rsidR="00E46B7B" w:rsidRPr="00A22718" w:rsidRDefault="00A4253E"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64"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1164"/>
    </w:p>
    <w:p w14:paraId="004A5B58" w14:textId="3F9EDEAA" w:rsidR="00580354" w:rsidRPr="00A22718" w:rsidRDefault="0058035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65" w:name="_Ref533096918"/>
      <w:r>
        <w:rPr>
          <w:rFonts w:asciiTheme="minorHAnsi" w:hAnsiTheme="minorHAnsi"/>
          <w:lang w:val="en-US"/>
        </w:rPr>
        <w:t xml:space="preserve"> </w:t>
      </w:r>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165"/>
    </w:p>
    <w:p w14:paraId="2245522D" w14:textId="6BB13E77" w:rsidR="0023102A"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66"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1166"/>
    </w:p>
    <w:p w14:paraId="24E19F29" w14:textId="239379B8" w:rsidR="00755900" w:rsidRDefault="00054277"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67" w:name="_Ref533097470"/>
      <w:r>
        <w:rPr>
          <w:rFonts w:asciiTheme="minorHAnsi" w:hAnsiTheme="minorHAnsi"/>
          <w:lang w:val="en-US"/>
        </w:rPr>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1167"/>
    </w:p>
    <w:p w14:paraId="586E52D3"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1168"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 Theoretical Model,” Journal of Tribology-Transactions of the ASME, vol.136(3), Apr 2014</w:t>
      </w:r>
      <w:bookmarkEnd w:id="1168"/>
    </w:p>
    <w:p w14:paraId="516562EC" w14:textId="77777777" w:rsidR="00753FE6" w:rsidRDefault="00753FE6"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69" w:name="_Ref534635218"/>
      <w:r w:rsidRPr="00476601">
        <w:rPr>
          <w:rFonts w:asciiTheme="minorHAnsi" w:hAnsiTheme="minorHAnsi"/>
          <w:lang w:val="en-US"/>
        </w:rPr>
        <w:t>X. Tong, A. Palazzolo and J. Suh, "Rotordynamic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169"/>
    </w:p>
    <w:p w14:paraId="6AE5835D" w14:textId="6AEA72EB" w:rsidR="00786CAF" w:rsidRDefault="0016305C"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70" w:name="_Ref533097860"/>
      <w:r>
        <w:rPr>
          <w:rFonts w:asciiTheme="minorHAnsi" w:hAnsiTheme="minorHAnsi"/>
          <w:lang w:val="en-US"/>
        </w:rPr>
        <w:lastRenderedPageBreak/>
        <w:t xml:space="preserve"> </w:t>
      </w:r>
      <w:r w:rsidR="00786CAF" w:rsidRPr="00A06579">
        <w:rPr>
          <w:rFonts w:asciiTheme="minorHAnsi" w:hAnsiTheme="minorHAnsi"/>
          <w:lang w:val="en-US"/>
        </w:rPr>
        <w:t>Z. Guo, et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Systems—Part I: Mechanism Study," J. Vib. Acoust.,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1170"/>
    </w:p>
    <w:p w14:paraId="1B6C57A0" w14:textId="77777777" w:rsidR="0023102A" w:rsidRDefault="0023102A"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“Thre-Dimensional THD Morton Effect Simulation Part II: Advanced Modeling and Parametric Studies,” Journal of Tribology-Transactions of the ASME, vol.136(3), Apr 2014</w:t>
      </w:r>
    </w:p>
    <w:p w14:paraId="621DD4AD" w14:textId="6928D0D0" w:rsidR="0090673C" w:rsidRPr="005010FC" w:rsidRDefault="00FD5CE0"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171" w:name="_Ref533096880"/>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1171"/>
    </w:p>
    <w:p w14:paraId="6B9F9165" w14:textId="769558DF" w:rsidR="005010FC" w:rsidRPr="005010FC" w:rsidRDefault="005010FC" w:rsidP="005010FC">
      <w:pPr>
        <w:pStyle w:val="Paragraphedeliste"/>
        <w:numPr>
          <w:ilvl w:val="0"/>
          <w:numId w:val="35"/>
        </w:numPr>
        <w:spacing w:line="360" w:lineRule="auto"/>
        <w:jc w:val="both"/>
      </w:pPr>
      <w:r>
        <w:t xml:space="preserve"> </w:t>
      </w:r>
      <w:bookmarkStart w:id="1172" w:name="_Ref535515874"/>
      <w:r w:rsidRPr="005010FC">
        <w:t>Thibaud Plantegenet</w:t>
      </w:r>
      <w:r>
        <w:t>, "</w:t>
      </w:r>
      <w:r w:rsidRPr="005010FC">
        <w:t>Analyse théorique et expérimentale des paliers à patins oscillants usinés dans la masse</w:t>
      </w:r>
      <w:r>
        <w:t xml:space="preserve">", </w:t>
      </w:r>
      <w:r w:rsidRPr="005010FC">
        <w:t>Projet de thèse</w:t>
      </w:r>
      <w:r>
        <w:t>, Université de Poitiers, 2019</w:t>
      </w:r>
      <w:bookmarkEnd w:id="1172"/>
    </w:p>
    <w:p w14:paraId="1F3C2EF3" w14:textId="0DCBD298" w:rsidR="002F13EF" w:rsidRPr="005010FC" w:rsidRDefault="002F13E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rPr>
      </w:pPr>
    </w:p>
    <w:p w14:paraId="394FFF6A" w14:textId="7ACC6010" w:rsidR="00575251" w:rsidRPr="00575251" w:rsidRDefault="00575251"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4FA164C3" w14:textId="4FEB3EFE" w:rsidR="004B1DDA" w:rsidRPr="009B5C92" w:rsidRDefault="00E36A1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B750D57" w14:textId="59C3EBB5" w:rsidR="00097D09" w:rsidRDefault="00097D09"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73" w:name="_Ref533115138"/>
      <w:bookmarkStart w:id="1174" w:name="_Ref533117135"/>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1173"/>
      <w:bookmarkEnd w:id="1174"/>
    </w:p>
    <w:p w14:paraId="586C4FC4" w14:textId="54EB9383" w:rsidR="00593B31" w:rsidRPr="0045623E" w:rsidRDefault="0045623E" w:rsidP="0054208F">
      <w:pPr>
        <w:pStyle w:val="Paragraphedeliste"/>
        <w:numPr>
          <w:ilvl w:val="0"/>
          <w:numId w:val="35"/>
        </w:numPr>
        <w:spacing w:line="360" w:lineRule="auto"/>
        <w:jc w:val="both"/>
        <w:rPr>
          <w:lang w:val="en-US"/>
        </w:rPr>
      </w:pPr>
      <w:bookmarkStart w:id="1175" w:name="_Ref528660528"/>
      <w:bookmarkStart w:id="1176" w:name="_Ref526263891"/>
      <w:r>
        <w:rPr>
          <w:lang w:val="en-US"/>
        </w:rPr>
        <w:t xml:space="preserve"> </w:t>
      </w:r>
      <w:bookmarkStart w:id="1177" w:name="_Ref534808738"/>
      <w:r w:rsidR="00593B31" w:rsidRPr="0045623E">
        <w:rPr>
          <w:lang w:val="en-US"/>
        </w:rPr>
        <w:t>Zhang, S.; Hassini, M.-A.; Arghir, M. Accuracy and Grid Convergence of the Numerical Solution of the Energy Equation in Fluid Film Lubrication: Application to the 1D Slider. Lubricants 2018, 6, 95.</w:t>
      </w:r>
      <w:bookmarkEnd w:id="1175"/>
      <w:bookmarkEnd w:id="1177"/>
      <w:r w:rsidR="00593B31" w:rsidRPr="0045623E">
        <w:rPr>
          <w:lang w:val="en-US"/>
        </w:rPr>
        <w:t xml:space="preserve"> </w:t>
      </w:r>
    </w:p>
    <w:p w14:paraId="4E3CFFE6" w14:textId="77777777" w:rsidR="00593B31" w:rsidRDefault="00593B31"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bookmarkEnd w:id="1176"/>
    </w:p>
    <w:p w14:paraId="1531FCDD" w14:textId="2091EDDB" w:rsidR="00593B31" w:rsidRDefault="001270AE" w:rsidP="0054208F">
      <w:pPr>
        <w:pStyle w:val="Paragraphedeliste"/>
        <w:numPr>
          <w:ilvl w:val="0"/>
          <w:numId w:val="35"/>
        </w:numPr>
        <w:spacing w:line="360" w:lineRule="auto"/>
        <w:jc w:val="both"/>
        <w:rPr>
          <w:lang w:val="en-US"/>
        </w:rPr>
      </w:pPr>
      <w:bookmarkStart w:id="1178" w:name="_Ref526263911"/>
      <w:r>
        <w:rPr>
          <w:lang w:val="en-US"/>
        </w:rPr>
        <w:t xml:space="preserve"> </w:t>
      </w:r>
      <w:r w:rsidR="00593B31" w:rsidRPr="002222AB">
        <w:rPr>
          <w:lang w:val="en-US"/>
        </w:rPr>
        <w:t>Woloszynski T, Podsiadlo P, Stachowiak GW, “Efficient Solution to the Cavitation Problem in Hydrodynamic”, Tribology Letters, Springer, 2015</w:t>
      </w:r>
      <w:bookmarkEnd w:id="1178"/>
    </w:p>
    <w:p w14:paraId="39BE69C0" w14:textId="77777777" w:rsidR="00593B31" w:rsidRDefault="00593B31" w:rsidP="0054208F">
      <w:pPr>
        <w:pStyle w:val="Paragraphedeliste"/>
        <w:numPr>
          <w:ilvl w:val="0"/>
          <w:numId w:val="35"/>
        </w:numPr>
        <w:spacing w:line="360" w:lineRule="auto"/>
        <w:jc w:val="both"/>
      </w:pPr>
      <w:bookmarkStart w:id="1179" w:name="_Ref525750678"/>
      <w:r w:rsidRPr="001845D8">
        <w:t>J. Frêne, D. Nicolas, B. Degueurce, D. Berthe et M. Godet, Lubrification hydrodynamique- paliers et butées, Paris: Eyrolle, 1990.</w:t>
      </w:r>
      <w:bookmarkEnd w:id="1179"/>
      <w:r w:rsidRPr="001845D8">
        <w:t xml:space="preserve"> </w:t>
      </w:r>
    </w:p>
    <w:p w14:paraId="58EBBED1" w14:textId="77777777" w:rsidR="00593B31" w:rsidRDefault="00593B31" w:rsidP="0054208F">
      <w:pPr>
        <w:pStyle w:val="Paragraphedeliste"/>
        <w:numPr>
          <w:ilvl w:val="0"/>
          <w:numId w:val="35"/>
        </w:numPr>
        <w:spacing w:line="360" w:lineRule="auto"/>
        <w:jc w:val="both"/>
        <w:rPr>
          <w:lang w:val="en-US"/>
        </w:rPr>
      </w:pPr>
      <w:bookmarkStart w:id="1180" w:name="_Ref526266405"/>
      <w:r w:rsidRPr="002222AB">
        <w:rPr>
          <w:lang w:val="en-US"/>
        </w:rPr>
        <w:t>Elrod HG, “A cavitation algorithm”, ASME Journal of Lubrication Technology, 1981, Vol. 103, pp.350-354</w:t>
      </w:r>
      <w:bookmarkEnd w:id="1180"/>
    </w:p>
    <w:p w14:paraId="6704507C" w14:textId="77777777" w:rsidR="00593B31" w:rsidRDefault="00593B31" w:rsidP="0054208F">
      <w:pPr>
        <w:pStyle w:val="Paragraphedeliste"/>
        <w:numPr>
          <w:ilvl w:val="0"/>
          <w:numId w:val="35"/>
        </w:numPr>
        <w:spacing w:line="360" w:lineRule="auto"/>
        <w:jc w:val="both"/>
      </w:pPr>
      <w:bookmarkStart w:id="1181" w:name="_Ref526330394"/>
      <w:r w:rsidRPr="00CD63D5">
        <w:t>Bonneau, D. ; Fatu, A. ; Souchet, D. “Paliers hydrodynamiques1 and 2, équations, modèles numériques isothermes et lubrification mixte”, Lavoisier, Paris, 2011, ISBN 978-2-7462-32990</w:t>
      </w:r>
      <w:bookmarkEnd w:id="1181"/>
    </w:p>
    <w:p w14:paraId="2B9088DA" w14:textId="77777777" w:rsidR="00593B31" w:rsidRDefault="00593B31" w:rsidP="0054208F">
      <w:pPr>
        <w:pStyle w:val="Paragraphedeliste"/>
        <w:numPr>
          <w:ilvl w:val="0"/>
          <w:numId w:val="35"/>
        </w:numPr>
        <w:spacing w:line="360" w:lineRule="auto"/>
        <w:rPr>
          <w:lang w:val="en-US"/>
        </w:rPr>
      </w:pPr>
      <w:bookmarkStart w:id="1182" w:name="_Ref526267673"/>
      <w:r w:rsidRPr="00A92A5D">
        <w:rPr>
          <w:lang w:val="en-US"/>
        </w:rPr>
        <w:t>Ferziger, J.H.; Peric, M. “Computational Methods for Fluid Dynamics”, third, rev. edition, Springer, 2002, ISBN: 978-3-319-99693-6</w:t>
      </w:r>
      <w:bookmarkEnd w:id="1182"/>
    </w:p>
    <w:p w14:paraId="62DEEAEF" w14:textId="77777777" w:rsidR="00593B31" w:rsidRPr="002222AB" w:rsidRDefault="00593B31" w:rsidP="0054208F">
      <w:pPr>
        <w:pStyle w:val="Paragraphedeliste"/>
        <w:numPr>
          <w:ilvl w:val="0"/>
          <w:numId w:val="35"/>
        </w:numPr>
        <w:spacing w:line="360" w:lineRule="auto"/>
        <w:jc w:val="both"/>
        <w:rPr>
          <w:lang w:val="en-US"/>
        </w:rPr>
      </w:pPr>
      <w:bookmarkStart w:id="1183" w:name="_Ref526269669"/>
      <w:r w:rsidRPr="002222AB">
        <w:rPr>
          <w:lang w:val="en-US"/>
        </w:rPr>
        <w:lastRenderedPageBreak/>
        <w:t>Elrod HG, Brewe DE. “Thermo hydrodynamic analysis for laminar lubricating films”, Technical report, NASA technical memorandum 88845, 1986</w:t>
      </w:r>
      <w:bookmarkEnd w:id="1183"/>
    </w:p>
    <w:p w14:paraId="1CE7C791" w14:textId="77777777" w:rsidR="00593B31" w:rsidRPr="002222AB" w:rsidRDefault="00593B31" w:rsidP="0054208F">
      <w:pPr>
        <w:pStyle w:val="Paragraphedeliste"/>
        <w:numPr>
          <w:ilvl w:val="0"/>
          <w:numId w:val="35"/>
        </w:numPr>
        <w:spacing w:line="360" w:lineRule="auto"/>
        <w:jc w:val="both"/>
        <w:rPr>
          <w:lang w:val="en-US"/>
        </w:rPr>
      </w:pPr>
      <w:bookmarkStart w:id="1184" w:name="_Ref526269748"/>
      <w:r w:rsidRPr="002222AB">
        <w:rPr>
          <w:lang w:val="en-US"/>
        </w:rPr>
        <w:t>Elrod HG. “Efficient numerical method for computation of thermo hydrodynamics of laminar lubricating films”, Technical report, NASA Lewis Research Center, 1989.</w:t>
      </w:r>
      <w:bookmarkEnd w:id="1184"/>
    </w:p>
    <w:p w14:paraId="02DFB901" w14:textId="77777777" w:rsidR="00593B31" w:rsidRDefault="00593B31" w:rsidP="0054208F">
      <w:pPr>
        <w:pStyle w:val="Paragraphedeliste"/>
        <w:numPr>
          <w:ilvl w:val="0"/>
          <w:numId w:val="35"/>
        </w:numPr>
        <w:spacing w:line="360" w:lineRule="auto"/>
        <w:jc w:val="both"/>
      </w:pPr>
      <w:bookmarkStart w:id="1185"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1185"/>
    </w:p>
    <w:p w14:paraId="5BC91F19" w14:textId="77777777" w:rsidR="00593B31" w:rsidRPr="009C5941" w:rsidRDefault="00593B31" w:rsidP="0054208F">
      <w:pPr>
        <w:pStyle w:val="Paragraphedeliste"/>
        <w:numPr>
          <w:ilvl w:val="0"/>
          <w:numId w:val="35"/>
        </w:numPr>
        <w:spacing w:line="360" w:lineRule="auto"/>
        <w:jc w:val="both"/>
        <w:rPr>
          <w:lang w:val="en-US"/>
        </w:rPr>
      </w:pPr>
      <w:bookmarkStart w:id="1186"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1186"/>
    </w:p>
    <w:p w14:paraId="51D81C59" w14:textId="73A1E3F9" w:rsidR="00A95CBF" w:rsidRPr="00D345EC" w:rsidRDefault="00593B31" w:rsidP="0054208F">
      <w:pPr>
        <w:pStyle w:val="Paragraphedeliste"/>
        <w:numPr>
          <w:ilvl w:val="0"/>
          <w:numId w:val="35"/>
        </w:numPr>
        <w:spacing w:line="360" w:lineRule="auto"/>
        <w:jc w:val="both"/>
        <w:rPr>
          <w:lang w:val="en-US"/>
        </w:rPr>
      </w:pPr>
      <w:bookmarkStart w:id="1187"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1187"/>
    </w:p>
    <w:p w14:paraId="6AC474BF" w14:textId="77777777" w:rsidR="00A95CBF" w:rsidRDefault="00A95CBF" w:rsidP="0054208F">
      <w:pPr>
        <w:pStyle w:val="Paragraphedeliste"/>
        <w:numPr>
          <w:ilvl w:val="0"/>
          <w:numId w:val="35"/>
        </w:numPr>
        <w:spacing w:line="360" w:lineRule="auto"/>
        <w:jc w:val="both"/>
        <w:rPr>
          <w:lang w:val="en-US"/>
        </w:rPr>
      </w:pPr>
      <w:bookmarkStart w:id="1188" w:name="_Ref529540767"/>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bookmarkEnd w:id="1188"/>
    </w:p>
    <w:p w14:paraId="0DBFAB3E" w14:textId="77777777" w:rsidR="00A95CBF" w:rsidRDefault="00A95CBF" w:rsidP="0054208F">
      <w:pPr>
        <w:pStyle w:val="Paragraphedeliste"/>
        <w:numPr>
          <w:ilvl w:val="0"/>
          <w:numId w:val="35"/>
        </w:numPr>
        <w:spacing w:line="360" w:lineRule="auto"/>
        <w:jc w:val="both"/>
        <w:rPr>
          <w:lang w:val="en-US"/>
        </w:rPr>
      </w:pPr>
      <w:r w:rsidRPr="005B219A">
        <w:rPr>
          <w:lang w:val="en-US"/>
        </w:rPr>
        <w:t>Feng K, Kaneko S. “Thermohydrodynamic study of multiwound foil bearing using Lobatto point quadr</w:t>
      </w:r>
      <w:r w:rsidRPr="007523CD">
        <w:rPr>
          <w:lang w:val="en-US"/>
        </w:rPr>
        <w:t>ature”, ASME Journal of Tribology, Vol.131, April 2009</w:t>
      </w:r>
    </w:p>
    <w:p w14:paraId="0D191390" w14:textId="77777777" w:rsidR="00A95CBF" w:rsidRDefault="00A95CBF" w:rsidP="0054208F">
      <w:pPr>
        <w:pStyle w:val="Paragraphedeliste"/>
        <w:numPr>
          <w:ilvl w:val="0"/>
          <w:numId w:val="35"/>
        </w:numPr>
        <w:spacing w:line="360" w:lineRule="auto"/>
        <w:jc w:val="both"/>
        <w:rPr>
          <w:lang w:val="en-US"/>
        </w:rPr>
      </w:pPr>
      <w:bookmarkStart w:id="1189" w:name="_Ref526346276"/>
      <w:r w:rsidRPr="001950AA">
        <w:rPr>
          <w:lang w:val="en-US"/>
        </w:rPr>
        <w:t>M. Lalanne and G. Ferraris</w:t>
      </w:r>
      <w:r>
        <w:rPr>
          <w:lang w:val="en-US"/>
        </w:rPr>
        <w:t>. “</w:t>
      </w:r>
      <w:r w:rsidRPr="001950AA">
        <w:rPr>
          <w:lang w:val="en-US"/>
        </w:rPr>
        <w:t>Rotor dynamics prediction in engineering</w:t>
      </w:r>
      <w:r>
        <w:rPr>
          <w:lang w:val="en-US"/>
        </w:rPr>
        <w:t xml:space="preserve">” , </w:t>
      </w:r>
      <w:r w:rsidRPr="001950AA">
        <w:rPr>
          <w:lang w:val="en-US"/>
        </w:rPr>
        <w:t xml:space="preserve">John Wiley </w:t>
      </w:r>
      <w:r>
        <w:rPr>
          <w:lang w:val="en-US"/>
        </w:rPr>
        <w:t xml:space="preserve">and Sons, Chichester (UK), 1990, </w:t>
      </w:r>
      <w:r w:rsidRPr="001950AA">
        <w:rPr>
          <w:lang w:val="en-US"/>
        </w:rPr>
        <w:t>ISBN 0471 926337</w:t>
      </w:r>
      <w:bookmarkEnd w:id="1189"/>
    </w:p>
    <w:p w14:paraId="054D33A7" w14:textId="77777777" w:rsidR="00A95CBF" w:rsidRDefault="00A95CBF" w:rsidP="0054208F">
      <w:pPr>
        <w:pStyle w:val="Paragraphedeliste"/>
        <w:numPr>
          <w:ilvl w:val="0"/>
          <w:numId w:val="35"/>
        </w:numPr>
        <w:spacing w:line="360" w:lineRule="auto"/>
        <w:jc w:val="both"/>
        <w:rPr>
          <w:lang w:val="en-US"/>
        </w:rPr>
      </w:pPr>
      <w:bookmarkStart w:id="1190" w:name="_Ref526357534"/>
      <w:r w:rsidRPr="00AD0645">
        <w:rPr>
          <w:lang w:val="en-US"/>
        </w:rPr>
        <w:t>M.</w:t>
      </w:r>
      <w:r>
        <w:rPr>
          <w:lang w:val="en-US"/>
        </w:rPr>
        <w:t xml:space="preserve"> </w:t>
      </w:r>
      <w:r w:rsidRPr="00AD0645">
        <w:rPr>
          <w:lang w:val="en-US"/>
        </w:rPr>
        <w:t>Friswell, J.</w:t>
      </w:r>
      <w:r>
        <w:rPr>
          <w:lang w:val="en-US"/>
        </w:rPr>
        <w:t xml:space="preserve"> </w:t>
      </w:r>
      <w:r w:rsidRPr="00AD0645">
        <w:rPr>
          <w:lang w:val="en-US"/>
        </w:rPr>
        <w:t>Penny, S.</w:t>
      </w:r>
      <w:r>
        <w:rPr>
          <w:lang w:val="en-US"/>
        </w:rPr>
        <w:t xml:space="preserve"> Garvey</w:t>
      </w:r>
      <w:r w:rsidRPr="00AD0645">
        <w:rPr>
          <w:lang w:val="en-US"/>
        </w:rPr>
        <w:t xml:space="preserve"> </w:t>
      </w:r>
      <w:r>
        <w:rPr>
          <w:lang w:val="en-US"/>
        </w:rPr>
        <w:t>et</w:t>
      </w:r>
      <w:r w:rsidRPr="00AD0645">
        <w:rPr>
          <w:lang w:val="en-US"/>
        </w:rPr>
        <w:t xml:space="preserve"> A.</w:t>
      </w:r>
      <w:r>
        <w:rPr>
          <w:lang w:val="en-US"/>
        </w:rPr>
        <w:t xml:space="preserve"> </w:t>
      </w:r>
      <w:r w:rsidRPr="00AD0645">
        <w:rPr>
          <w:lang w:val="en-US"/>
        </w:rPr>
        <w:t xml:space="preserve">Lees, </w:t>
      </w:r>
      <w:r>
        <w:rPr>
          <w:lang w:val="en-US"/>
        </w:rPr>
        <w:t>“</w:t>
      </w:r>
      <w:r w:rsidRPr="00AD0645">
        <w:rPr>
          <w:lang w:val="en-US"/>
        </w:rPr>
        <w:t>Dynamics of Rotating Machines</w:t>
      </w:r>
      <w:r>
        <w:rPr>
          <w:lang w:val="en-US"/>
        </w:rPr>
        <w:t>”</w:t>
      </w:r>
      <w:r w:rsidRPr="00AD0645">
        <w:rPr>
          <w:lang w:val="en-US"/>
        </w:rPr>
        <w:t xml:space="preserve"> Cambri</w:t>
      </w:r>
      <w:r>
        <w:rPr>
          <w:lang w:val="en-US"/>
        </w:rPr>
        <w:t xml:space="preserve">dge: Cambridge University Press, 2010, </w:t>
      </w:r>
      <w:r w:rsidRPr="00AD0645">
        <w:rPr>
          <w:lang w:val="en-US"/>
        </w:rPr>
        <w:t xml:space="preserve"> doi:10.1017/CBO9780511780509</w:t>
      </w:r>
      <w:bookmarkEnd w:id="1190"/>
    </w:p>
    <w:p w14:paraId="7DC3530C" w14:textId="77777777" w:rsidR="00A95CBF" w:rsidRDefault="00A95CBF" w:rsidP="0054208F">
      <w:pPr>
        <w:pStyle w:val="Paragraphedeliste"/>
        <w:numPr>
          <w:ilvl w:val="0"/>
          <w:numId w:val="35"/>
        </w:numPr>
        <w:spacing w:line="360" w:lineRule="auto"/>
        <w:jc w:val="both"/>
        <w:rPr>
          <w:lang w:val="en-US"/>
        </w:rPr>
      </w:pPr>
      <w:r w:rsidRPr="00E9404E">
        <w:rPr>
          <w:lang w:val="en-US"/>
        </w:rPr>
        <w:t>Lalanne, M., Ferraris, G., Genta, G., 1998, Rotordynamics prediction in engineering, Springer.</w:t>
      </w:r>
    </w:p>
    <w:p w14:paraId="4955FB34" w14:textId="77777777" w:rsidR="00A95CBF" w:rsidRPr="007270B6" w:rsidRDefault="00A95CBF" w:rsidP="0054208F">
      <w:pPr>
        <w:pStyle w:val="Paragraphedeliste"/>
        <w:numPr>
          <w:ilvl w:val="0"/>
          <w:numId w:val="35"/>
        </w:numPr>
        <w:spacing w:line="360" w:lineRule="auto"/>
        <w:jc w:val="both"/>
        <w:rPr>
          <w:lang w:val="en-US"/>
        </w:rPr>
      </w:pPr>
      <w:bookmarkStart w:id="1191" w:name="_Ref528057257"/>
      <w:r w:rsidRPr="007270B6">
        <w:rPr>
          <w:lang w:val="en-US"/>
        </w:rPr>
        <w:t>DAKEL M., BAGUET S., DUFOUR R. Nonlinear dynamics of a support-excited flexible rotor with hydrodynamic journal bearings. Journal of Sound and Vibration, 2014, vol. 333, n° 10, pp. 2774-2799.</w:t>
      </w:r>
      <w:bookmarkEnd w:id="1191"/>
    </w:p>
    <w:p w14:paraId="0292DFDF" w14:textId="77777777" w:rsidR="00A95CBF" w:rsidRDefault="00A95CBF" w:rsidP="0054208F">
      <w:pPr>
        <w:pStyle w:val="Paragraphedeliste"/>
        <w:numPr>
          <w:ilvl w:val="0"/>
          <w:numId w:val="35"/>
        </w:numPr>
        <w:spacing w:line="360" w:lineRule="auto"/>
        <w:jc w:val="both"/>
      </w:pPr>
      <w:bookmarkStart w:id="1192" w:name="_Ref528001806"/>
      <w:r w:rsidRPr="00BF3126">
        <w:t>DAKEL M.</w:t>
      </w:r>
      <w:r>
        <w:t>, 2014, "Stabilité et dynamique non linéaire de rotors embarqués</w:t>
      </w:r>
      <w:r w:rsidRPr="00226388">
        <w:t>"</w:t>
      </w:r>
      <w:r>
        <w:t>, thèse de INSA de Lyon</w:t>
      </w:r>
      <w:bookmarkEnd w:id="1192"/>
    </w:p>
    <w:p w14:paraId="57A329A7" w14:textId="77777777" w:rsidR="00A95CBF" w:rsidRPr="00CF44C6" w:rsidRDefault="00A95CBF" w:rsidP="0054208F">
      <w:pPr>
        <w:pStyle w:val="Paragraphedeliste"/>
        <w:numPr>
          <w:ilvl w:val="0"/>
          <w:numId w:val="35"/>
        </w:numPr>
        <w:spacing w:line="360" w:lineRule="auto"/>
        <w:jc w:val="both"/>
        <w:rPr>
          <w:lang w:val="en-US"/>
        </w:rPr>
      </w:pPr>
      <w:r w:rsidRPr="00790716">
        <w:rPr>
          <w:lang w:val="en-US"/>
        </w:rPr>
        <w:t xml:space="preserve">Zienkiewicz O.C. et Taylor R.T. : The Finite Element Method Volume 1 : The Basics, </w:t>
      </w:r>
      <w:r w:rsidRPr="00CF44C6">
        <w:rPr>
          <w:lang w:val="en-US"/>
        </w:rPr>
        <w:t>5th Ed, Butterworth-Heinemann, 2000.</w:t>
      </w:r>
    </w:p>
    <w:p w14:paraId="2981DBFD" w14:textId="77777777" w:rsidR="00A95CBF" w:rsidRDefault="00A95CBF" w:rsidP="0054208F">
      <w:pPr>
        <w:pStyle w:val="Paragraphedeliste"/>
        <w:numPr>
          <w:ilvl w:val="0"/>
          <w:numId w:val="35"/>
        </w:numPr>
        <w:spacing w:line="360" w:lineRule="auto"/>
        <w:jc w:val="both"/>
        <w:rPr>
          <w:lang w:val="en-US"/>
        </w:rPr>
      </w:pPr>
      <w:bookmarkStart w:id="1193" w:name="_Ref528171614"/>
      <w:r w:rsidRPr="00295C43">
        <w:rPr>
          <w:lang w:val="en-US"/>
        </w:rPr>
        <w:t>Levenspiel, O., Engineering Flow and Heat Exchange, Revised Edition, Plenum Press, 1998, pp. 173-78, 182-84.</w:t>
      </w:r>
      <w:bookmarkEnd w:id="1193"/>
    </w:p>
    <w:p w14:paraId="75E14E1A" w14:textId="77777777" w:rsidR="00A95CBF" w:rsidRDefault="00A95CBF" w:rsidP="0054208F">
      <w:pPr>
        <w:pStyle w:val="Paragraphedeliste"/>
        <w:numPr>
          <w:ilvl w:val="0"/>
          <w:numId w:val="35"/>
        </w:numPr>
        <w:spacing w:line="360" w:lineRule="auto"/>
        <w:jc w:val="both"/>
      </w:pPr>
      <w:r w:rsidRPr="00284540">
        <w:rPr>
          <w:lang w:val="en-US"/>
        </w:rPr>
        <w:t xml:space="preserve"> </w:t>
      </w:r>
      <w:bookmarkStart w:id="1194" w:name="_Ref528232242"/>
      <w:r w:rsidRPr="00034058">
        <w:t>CodeAster</w:t>
      </w:r>
      <w:r>
        <w:t xml:space="preserve">© Référence </w:t>
      </w:r>
      <w:r w:rsidRPr="00034058">
        <w:t>R5.02.01</w:t>
      </w:r>
      <w:r>
        <w:t xml:space="preserve">, </w:t>
      </w:r>
      <w:r w:rsidRPr="00034058">
        <w:t>“Algorithme de thermique linéaire transitoire”</w:t>
      </w:r>
      <w:bookmarkEnd w:id="1194"/>
    </w:p>
    <w:p w14:paraId="5F7E2970" w14:textId="77777777" w:rsidR="00A95CBF" w:rsidRDefault="00A95CBF" w:rsidP="0054208F">
      <w:pPr>
        <w:pStyle w:val="Paragraphedeliste"/>
        <w:numPr>
          <w:ilvl w:val="0"/>
          <w:numId w:val="35"/>
        </w:numPr>
        <w:spacing w:line="360" w:lineRule="auto"/>
        <w:jc w:val="both"/>
      </w:pPr>
      <w:r>
        <w:t xml:space="preserve"> </w:t>
      </w:r>
      <w:bookmarkStart w:id="1195" w:name="_Ref528255279"/>
      <w:r>
        <w:t>CodeAster© Référence R</w:t>
      </w:r>
      <w:r w:rsidRPr="00866FE3">
        <w:t>3.03.08</w:t>
      </w:r>
      <w:r>
        <w:t>, "</w:t>
      </w:r>
      <w:r w:rsidRPr="00866FE3">
        <w:t>Relations cinématiques linéaires de type RBE3</w:t>
      </w:r>
      <w:r>
        <w:t>"</w:t>
      </w:r>
      <w:bookmarkEnd w:id="1195"/>
    </w:p>
    <w:p w14:paraId="0608A068" w14:textId="77777777" w:rsidR="00A95CBF" w:rsidRDefault="00A95CBF"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196" w:name="_Ref523227901"/>
      <w:r w:rsidRPr="00D77EFD">
        <w:rPr>
          <w:rFonts w:asciiTheme="minorHAnsi" w:hAnsiTheme="minorHAnsi"/>
        </w:rPr>
        <w:lastRenderedPageBreak/>
        <w:t xml:space="preserve"> </w:t>
      </w:r>
      <w:bookmarkStart w:id="1197" w:name="_Ref528572358"/>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sidRPr="00476601">
        <w:rPr>
          <w:rFonts w:asciiTheme="minorHAnsi" w:hAnsiTheme="minorHAnsi"/>
          <w:lang w:val="en-US"/>
        </w:rPr>
        <w:t>"Rotordynamic Morton Effect Simulation With Transient,</w:t>
      </w:r>
      <w:r>
        <w:rPr>
          <w:rFonts w:asciiTheme="minorHAnsi" w:hAnsiTheme="minorHAnsi"/>
          <w:lang w:val="en-US"/>
        </w:rPr>
        <w:t xml:space="preserve"> </w:t>
      </w:r>
      <w:r w:rsidRPr="00476601">
        <w:rPr>
          <w:rFonts w:asciiTheme="minorHAnsi" w:hAnsiTheme="minorHAnsi"/>
          <w:lang w:val="en-US"/>
        </w:rPr>
        <w:t>Thermal Shaft Bow," ASME J. Tribol., 138(3), p. 031705</w:t>
      </w:r>
      <w:r>
        <w:rPr>
          <w:rFonts w:asciiTheme="minorHAnsi" w:hAnsiTheme="minorHAnsi"/>
          <w:lang w:val="en-US"/>
        </w:rPr>
        <w:t>, 2016.</w:t>
      </w:r>
      <w:bookmarkEnd w:id="1196"/>
      <w:bookmarkEnd w:id="1197"/>
    </w:p>
    <w:p w14:paraId="13FE6CC8" w14:textId="77777777" w:rsidR="00A95CBF" w:rsidRPr="004D0EFA" w:rsidRDefault="00A95CBF" w:rsidP="0054208F">
      <w:pPr>
        <w:pStyle w:val="Paragraphedeliste"/>
        <w:numPr>
          <w:ilvl w:val="0"/>
          <w:numId w:val="35"/>
        </w:numPr>
        <w:spacing w:line="360" w:lineRule="auto"/>
        <w:jc w:val="both"/>
        <w:rPr>
          <w:lang w:val="en-US"/>
        </w:rPr>
      </w:pPr>
      <w:r>
        <w:rPr>
          <w:rFonts w:asciiTheme="minorHAnsi" w:hAnsiTheme="minorHAnsi"/>
          <w:lang w:val="en-US"/>
        </w:rPr>
        <w:t xml:space="preserve"> </w:t>
      </w:r>
      <w:bookmarkStart w:id="1198" w:name="_Ref528572371"/>
      <w:r w:rsidRPr="00376C9C">
        <w:rPr>
          <w:rFonts w:asciiTheme="minorHAnsi" w:hAnsiTheme="minorHAnsi"/>
          <w:lang w:val="en-US"/>
        </w:rPr>
        <w:t>Tong X, Palazzolo A, Suh J.</w:t>
      </w:r>
      <w:r>
        <w:rPr>
          <w:rFonts w:asciiTheme="minorHAnsi" w:hAnsiTheme="minorHAnsi"/>
          <w:lang w:val="en-US"/>
        </w:rPr>
        <w:t>,</w:t>
      </w:r>
      <w:r w:rsidRPr="00376C9C">
        <w:rPr>
          <w:rFonts w:asciiTheme="minorHAnsi" w:hAnsiTheme="minorHAnsi"/>
          <w:lang w:val="en-US"/>
        </w:rPr>
        <w:t xml:space="preserve"> </w:t>
      </w:r>
      <w:r>
        <w:rPr>
          <w:rFonts w:asciiTheme="minorHAnsi" w:hAnsiTheme="minorHAnsi"/>
          <w:lang w:val="en-US"/>
        </w:rPr>
        <w:t>“</w:t>
      </w:r>
      <w:r w:rsidRPr="00376C9C">
        <w:rPr>
          <w:rFonts w:asciiTheme="minorHAnsi" w:hAnsiTheme="minorHAnsi"/>
          <w:lang w:val="en-US"/>
        </w:rPr>
        <w:t>A Review of the Rotordynamic Thermally Induced Synchronous Instability (Morton) Effect</w:t>
      </w:r>
      <w:r>
        <w:rPr>
          <w:rFonts w:asciiTheme="minorHAnsi" w:hAnsiTheme="minorHAnsi"/>
          <w:lang w:val="en-US"/>
        </w:rPr>
        <w:t>”</w:t>
      </w:r>
      <w:r w:rsidRPr="00376C9C">
        <w:rPr>
          <w:rFonts w:asciiTheme="minorHAnsi" w:hAnsiTheme="minorHAnsi"/>
          <w:lang w:val="en-US"/>
        </w:rPr>
        <w:t>. ASME. Appl. Mech. Rev. 2017;69(6):060801-060801-13. doi:10.1115/1.4037216.</w:t>
      </w:r>
      <w:bookmarkEnd w:id="1198"/>
    </w:p>
    <w:p w14:paraId="2204550F" w14:textId="77777777" w:rsidR="00D617B4" w:rsidRDefault="00D617B4" w:rsidP="00D617B4"/>
    <w:p w14:paraId="1B3FF280" w14:textId="77777777" w:rsidR="00D617B4" w:rsidRDefault="00D617B4" w:rsidP="0054208F">
      <w:pPr>
        <w:pStyle w:val="Paragraphedeliste"/>
        <w:numPr>
          <w:ilvl w:val="0"/>
          <w:numId w:val="35"/>
        </w:numPr>
        <w:spacing w:line="360" w:lineRule="auto"/>
        <w:jc w:val="both"/>
        <w:rPr>
          <w:lang w:val="en-US" w:eastAsia="en-US"/>
        </w:rPr>
      </w:pPr>
      <w:bookmarkStart w:id="1199" w:name="_Ref523086107"/>
      <w:r w:rsidRPr="00E60E31">
        <w:rPr>
          <w:lang w:val="en-US" w:eastAsia="en-US"/>
        </w:rPr>
        <w:t>B.</w:t>
      </w:r>
      <w:r w:rsidRPr="00CB172B">
        <w:rPr>
          <w:lang w:val="en-US" w:eastAsia="en-US"/>
        </w:rPr>
        <w:t>T. Murphy, and J.A. Lorenz, 2010, “Simplified Morton Effect Analysis for Synchronous Spiral In</w:t>
      </w:r>
      <w:r w:rsidRPr="00214DA2">
        <w:rPr>
          <w:lang w:val="en-US" w:eastAsia="en-US"/>
        </w:rPr>
        <w:t>stability</w:t>
      </w:r>
      <w:r>
        <w:rPr>
          <w:lang w:val="en-US" w:eastAsia="en-US"/>
        </w:rPr>
        <w:t>”</w:t>
      </w:r>
      <w:r w:rsidRPr="00214DA2">
        <w:rPr>
          <w:lang w:val="en-US" w:eastAsia="en-US"/>
        </w:rPr>
        <w:t>, ASME Journal of Vibration and Acoustics, Vol. 132, October, 2010</w:t>
      </w:r>
      <w:bookmarkEnd w:id="1199"/>
    </w:p>
    <w:p w14:paraId="7F46C800" w14:textId="77777777" w:rsidR="00D617B4" w:rsidRDefault="00D617B4" w:rsidP="0054208F">
      <w:pPr>
        <w:pStyle w:val="Paragraphedeliste"/>
        <w:numPr>
          <w:ilvl w:val="0"/>
          <w:numId w:val="35"/>
        </w:numPr>
        <w:spacing w:line="360" w:lineRule="auto"/>
        <w:jc w:val="both"/>
        <w:rPr>
          <w:lang w:val="en-US"/>
        </w:rPr>
      </w:pPr>
      <w:bookmarkStart w:id="1200" w:name="_Ref531885219"/>
      <w:r>
        <w:rPr>
          <w:lang w:val="en-US"/>
        </w:rPr>
        <w:t>H.B. Faulkner, W.F. Strong, and R.G. Kirk,  1997.  “Thermally induced synchronous instability of a radial inflow overhung turbine, Part II” Proceedings of ASME Design Engineering Tehcnical Conferences, Sacramento, California, DETC97/VIB-4174</w:t>
      </w:r>
      <w:bookmarkEnd w:id="1200"/>
    </w:p>
    <w:p w14:paraId="5973AE58" w14:textId="77777777" w:rsidR="00D617B4" w:rsidRDefault="00D617B4" w:rsidP="0054208F">
      <w:pPr>
        <w:pStyle w:val="Paragraphedeliste"/>
        <w:numPr>
          <w:ilvl w:val="0"/>
          <w:numId w:val="35"/>
        </w:numPr>
        <w:spacing w:line="360" w:lineRule="auto"/>
        <w:jc w:val="both"/>
        <w:rPr>
          <w:lang w:val="en-US"/>
        </w:rPr>
      </w:pPr>
      <w:bookmarkStart w:id="1201" w:name="_Ref523090891"/>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1201"/>
    </w:p>
    <w:p w14:paraId="45F45A0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2" w:name="_Ref523082734"/>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1202"/>
    </w:p>
    <w:p w14:paraId="4A2ECC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3" w:name="_Ref44418144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1203"/>
    </w:p>
    <w:p w14:paraId="006C3F23" w14:textId="77777777" w:rsidR="00D617B4" w:rsidRPr="00A22718"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4" w:name="_Ref523415513"/>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1204"/>
    </w:p>
    <w:p w14:paraId="53BED99C" w14:textId="77777777" w:rsidR="00D617B4" w:rsidRDefault="00D617B4" w:rsidP="0054208F">
      <w:pPr>
        <w:pStyle w:val="Paragraphedeliste"/>
        <w:numPr>
          <w:ilvl w:val="0"/>
          <w:numId w:val="35"/>
        </w:numPr>
        <w:spacing w:line="360" w:lineRule="auto"/>
        <w:jc w:val="both"/>
        <w:rPr>
          <w:lang w:val="en-US"/>
        </w:rPr>
      </w:pPr>
      <w:r w:rsidRPr="00883C66">
        <w:rPr>
          <w:lang w:val="en-US"/>
        </w:rPr>
        <w:t xml:space="preserve">Suh J, Palazzolo A. </w:t>
      </w:r>
      <w:r>
        <w:rPr>
          <w:lang w:val="en-US"/>
        </w:rPr>
        <w:t xml:space="preserve"> “</w:t>
      </w:r>
      <w:r w:rsidRPr="00883C66">
        <w:rPr>
          <w:lang w:val="en-US"/>
        </w:rPr>
        <w:t>Three-Dimensional Thermohydrodynamic Morton Effect Simulation</w:t>
      </w:r>
      <w:r>
        <w:rPr>
          <w:lang w:val="en-US"/>
        </w:rPr>
        <w:t xml:space="preserve"> </w:t>
      </w:r>
      <w:r w:rsidRPr="00883C66">
        <w:rPr>
          <w:lang w:val="en-US"/>
        </w:rPr>
        <w:t>—</w:t>
      </w:r>
      <w:r>
        <w:rPr>
          <w:lang w:val="en-US"/>
        </w:rPr>
        <w:t xml:space="preserve"> </w:t>
      </w:r>
      <w:r w:rsidRPr="00883C66">
        <w:rPr>
          <w:lang w:val="en-US"/>
        </w:rPr>
        <w:t>Part I: Theoretical Model</w:t>
      </w:r>
      <w:r>
        <w:rPr>
          <w:lang w:val="en-US"/>
        </w:rPr>
        <w:t xml:space="preserve">”, </w:t>
      </w:r>
      <w:r w:rsidRPr="007523CD">
        <w:rPr>
          <w:lang w:val="en-US"/>
        </w:rPr>
        <w:t>ASME Journal of Tribology</w:t>
      </w:r>
      <w:r w:rsidRPr="00883C66">
        <w:rPr>
          <w:lang w:val="en-US"/>
        </w:rPr>
        <w:t>. 2014;</w:t>
      </w:r>
      <w:r>
        <w:rPr>
          <w:lang w:val="en-US"/>
        </w:rPr>
        <w:t xml:space="preserve"> </w:t>
      </w:r>
      <w:r w:rsidRPr="00883C66">
        <w:rPr>
          <w:lang w:val="en-US"/>
        </w:rPr>
        <w:t xml:space="preserve">136(3):031706-031706-14. </w:t>
      </w:r>
      <w:r>
        <w:rPr>
          <w:lang w:val="en-US"/>
        </w:rPr>
        <w:t xml:space="preserve"> </w:t>
      </w:r>
      <w:r w:rsidRPr="00883C66">
        <w:rPr>
          <w:lang w:val="en-US"/>
        </w:rPr>
        <w:t>doi:10.1115/1.4027309.</w:t>
      </w:r>
    </w:p>
    <w:p w14:paraId="5BAF22D8"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5" w:name="_Ref532298434"/>
      <w:r w:rsidRPr="00376C9C">
        <w:rPr>
          <w:rFonts w:asciiTheme="minorHAnsi" w:hAnsiTheme="minorHAnsi"/>
          <w:lang w:val="en-US"/>
        </w:rPr>
        <w:t>Tong X, Palazzolo A, Suh J. A Review of the Rotordynamic Thermally Induced Synchronous Instability (Morton) Effect. ASME. Appl. Mech. Rev. 2017;69(6):060801-060801-13. doi:10.1115/1.4037216.</w:t>
      </w:r>
      <w:bookmarkEnd w:id="1205"/>
    </w:p>
    <w:p w14:paraId="68D8905C"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06" w:name="_Ref523085716"/>
      <w:r w:rsidRPr="00665CE9">
        <w:rPr>
          <w:rFonts w:asciiTheme="minorHAnsi" w:hAnsiTheme="minorHAnsi"/>
          <w:lang w:val="en-US"/>
        </w:rPr>
        <w:t>F.</w:t>
      </w:r>
      <w:r>
        <w:rPr>
          <w:rFonts w:asciiTheme="minorHAnsi" w:hAnsiTheme="minorHAnsi"/>
          <w:lang w:val="en-US"/>
        </w:rPr>
        <w:t xml:space="preserve"> </w:t>
      </w:r>
      <w:r w:rsidRPr="00665CE9">
        <w:rPr>
          <w:rFonts w:asciiTheme="minorHAnsi" w:hAnsiTheme="minorHAnsi"/>
          <w:lang w:val="en-US"/>
        </w:rPr>
        <w:t>de Jongh and P.</w:t>
      </w:r>
      <w:r>
        <w:rPr>
          <w:rFonts w:asciiTheme="minorHAnsi" w:hAnsiTheme="minorHAnsi"/>
          <w:lang w:val="en-US"/>
        </w:rPr>
        <w:t xml:space="preserve"> </w:t>
      </w:r>
      <w:r w:rsidRPr="00665CE9">
        <w:rPr>
          <w:rFonts w:asciiTheme="minorHAnsi" w:hAnsiTheme="minorHAnsi"/>
          <w:lang w:val="en-US"/>
        </w:rPr>
        <w:t>Morton, "The Synchronous Instability of a Compressor Rotor due to Bearing Journal Differential Heating," International Gas Turbine and Aeroengine Congress and Exposition, Hague, Netherlands, doi:10.1115/94-GT-035.</w:t>
      </w:r>
      <w:r>
        <w:rPr>
          <w:rFonts w:asciiTheme="minorHAnsi" w:hAnsiTheme="minorHAnsi"/>
          <w:lang w:val="en-US"/>
        </w:rPr>
        <w:t xml:space="preserve"> 1994.</w:t>
      </w:r>
      <w:bookmarkEnd w:id="1206"/>
    </w:p>
    <w:p w14:paraId="5726F5BC" w14:textId="77777777" w:rsidR="00D617B4" w:rsidRDefault="00D617B4" w:rsidP="0054208F">
      <w:pPr>
        <w:pStyle w:val="Paragraphedeliste"/>
        <w:numPr>
          <w:ilvl w:val="0"/>
          <w:numId w:val="35"/>
        </w:numPr>
        <w:spacing w:line="360" w:lineRule="auto"/>
        <w:jc w:val="both"/>
        <w:rPr>
          <w:lang w:val="en-US"/>
        </w:rPr>
      </w:pPr>
      <w:r>
        <w:rPr>
          <w:lang w:val="en-US"/>
        </w:rPr>
        <w:t xml:space="preserve"> </w:t>
      </w:r>
      <w:bookmarkStart w:id="1207" w:name="_Ref532317901"/>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1207"/>
    </w:p>
    <w:p w14:paraId="0CADFEBF" w14:textId="77777777" w:rsidR="00D617B4" w:rsidRPr="00936EB8" w:rsidRDefault="00D617B4" w:rsidP="0054208F">
      <w:pPr>
        <w:pStyle w:val="Paragraphedeliste"/>
        <w:numPr>
          <w:ilvl w:val="0"/>
          <w:numId w:val="35"/>
        </w:numPr>
        <w:spacing w:line="360" w:lineRule="auto"/>
        <w:jc w:val="both"/>
        <w:rPr>
          <w:lang w:val="en-US"/>
        </w:rPr>
      </w:pPr>
      <w:r w:rsidRPr="00936EB8">
        <w:rPr>
          <w:lang w:val="en-US"/>
        </w:rPr>
        <w:lastRenderedPageBreak/>
        <w:t xml:space="preserve"> </w:t>
      </w:r>
      <w:bookmarkStart w:id="1208" w:name="_Ref532317977"/>
      <w:r w:rsidRPr="00936EB8">
        <w:rPr>
          <w:lang w:val="en-US"/>
        </w:rPr>
        <w:t>F. de Jongh and P. van der Hoeven, “Application of a heat barrier sleeve to prevent synchronous rotor instability”, in Proceedings of the Twenty-seventh Turbomachinery Symposium, 1998, pp.17-26.</w:t>
      </w:r>
      <w:bookmarkEnd w:id="1208"/>
    </w:p>
    <w:p w14:paraId="0A12A9E0" w14:textId="77777777" w:rsidR="00D617B4" w:rsidRPr="00214DA2" w:rsidRDefault="00D617B4" w:rsidP="0054208F">
      <w:pPr>
        <w:pStyle w:val="Paragraphedeliste"/>
        <w:numPr>
          <w:ilvl w:val="0"/>
          <w:numId w:val="35"/>
        </w:numPr>
        <w:spacing w:line="360" w:lineRule="auto"/>
        <w:jc w:val="both"/>
        <w:rPr>
          <w:lang w:val="en-US" w:eastAsia="en-US"/>
        </w:rPr>
      </w:pPr>
      <w:bookmarkStart w:id="1209" w:name="_Ref523086492"/>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1209"/>
    </w:p>
    <w:p w14:paraId="090BAA9B" w14:textId="77777777" w:rsidR="00D617B4" w:rsidRDefault="00D617B4" w:rsidP="0054208F">
      <w:pPr>
        <w:pStyle w:val="Paragraphedeliste"/>
        <w:numPr>
          <w:ilvl w:val="0"/>
          <w:numId w:val="35"/>
        </w:numPr>
        <w:overflowPunct/>
        <w:autoSpaceDE/>
        <w:autoSpaceDN/>
        <w:adjustRightInd/>
        <w:spacing w:after="160" w:line="360" w:lineRule="auto"/>
        <w:jc w:val="both"/>
        <w:textAlignment w:val="auto"/>
        <w:rPr>
          <w:rFonts w:asciiTheme="minorHAnsi" w:hAnsiTheme="minorHAnsi"/>
          <w:lang w:val="en-US"/>
        </w:rPr>
      </w:pPr>
      <w:bookmarkStart w:id="1210" w:name="_Ref444178326"/>
      <w:r>
        <w:rPr>
          <w:rFonts w:asciiTheme="minorHAnsi" w:hAnsiTheme="minorHAnsi"/>
          <w:lang w:val="en-US"/>
        </w:rPr>
        <w:t>F. de</w:t>
      </w:r>
      <w:r w:rsidRPr="00A22718">
        <w:rPr>
          <w:rFonts w:asciiTheme="minorHAnsi" w:hAnsiTheme="minorHAnsi"/>
          <w:lang w:val="en-US"/>
        </w:rPr>
        <w:t xml:space="preserve"> Jongh, The synchronous rotor instability phenomenon – Morton Effect, Proceedings of the thirty-seventh turbomachinery symposium, 2008.</w:t>
      </w:r>
      <w:bookmarkEnd w:id="1210"/>
    </w:p>
    <w:p w14:paraId="49A3246F" w14:textId="2F2C171E" w:rsidR="00E213C6" w:rsidRDefault="00E213C6" w:rsidP="0054208F">
      <w:pPr>
        <w:pStyle w:val="Paragraphedeliste"/>
        <w:numPr>
          <w:ilvl w:val="0"/>
          <w:numId w:val="35"/>
        </w:numPr>
        <w:spacing w:line="360" w:lineRule="auto"/>
        <w:jc w:val="both"/>
        <w:rPr>
          <w:lang w:val="en-US"/>
        </w:rPr>
      </w:pPr>
      <w:r>
        <w:rPr>
          <w:lang w:val="en-US"/>
        </w:rPr>
        <w:t xml:space="preserve">  </w:t>
      </w:r>
    </w:p>
    <w:p w14:paraId="742449B2" w14:textId="497FB1A4" w:rsidR="00E213C6" w:rsidRDefault="00E213C6" w:rsidP="0054208F">
      <w:pPr>
        <w:pStyle w:val="Paragraphedeliste"/>
        <w:numPr>
          <w:ilvl w:val="0"/>
          <w:numId w:val="35"/>
        </w:numPr>
        <w:spacing w:line="360" w:lineRule="auto"/>
        <w:jc w:val="both"/>
        <w:rPr>
          <w:lang w:val="en-US"/>
        </w:rPr>
      </w:pPr>
      <w:r>
        <w:rPr>
          <w:lang w:val="en-US"/>
        </w:rPr>
        <w:t xml:space="preserve"> </w:t>
      </w:r>
    </w:p>
    <w:p w14:paraId="093C8FE9" w14:textId="77777777" w:rsidR="00B20501" w:rsidRPr="00D345EC" w:rsidRDefault="00B20501" w:rsidP="00B20501">
      <w:pPr>
        <w:rPr>
          <w:lang w:val="en-US"/>
        </w:rPr>
      </w:pPr>
    </w:p>
    <w:sectPr w:rsidR="00B20501" w:rsidRPr="00D345EC" w:rsidSect="00485968">
      <w:headerReference w:type="even" r:id="rId126"/>
      <w:headerReference w:type="default" r:id="rId127"/>
      <w:footerReference w:type="default" r:id="rId128"/>
      <w:headerReference w:type="first" r:id="rId129"/>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 w:author="ZHANG Silun" w:date="2019-01-14T16:24:00Z" w:initials="ZS">
    <w:p w14:paraId="2917A54E" w14:textId="77777777" w:rsidR="007424C6" w:rsidRDefault="007424C6" w:rsidP="00E44054">
      <w:pPr>
        <w:pStyle w:val="Commentaire"/>
      </w:pPr>
      <w:r>
        <w:rPr>
          <w:rStyle w:val="Marquedecommentaire"/>
        </w:rPr>
        <w:annotationRef/>
      </w:r>
      <w:r>
        <w:t>Emettre une critique sur la valeur choisie Ucritique.</w:t>
      </w:r>
    </w:p>
    <w:p w14:paraId="5348B248" w14:textId="69C74B6F" w:rsidR="007424C6" w:rsidRDefault="007424C6">
      <w:pPr>
        <w:pStyle w:val="Commentaire"/>
      </w:pPr>
      <w:r>
        <w:t>Comment il ont obtenue cette valeur</w:t>
      </w:r>
    </w:p>
  </w:comment>
  <w:comment w:id="61" w:author="Mihai ARGHIR" w:date="2019-01-04T18:37:00Z" w:initials="MA">
    <w:p w14:paraId="3E5CCD5D" w14:textId="77777777" w:rsidR="007424C6" w:rsidRDefault="007424C6" w:rsidP="007F0B3C">
      <w:pPr>
        <w:pStyle w:val="Commentaire"/>
      </w:pPr>
      <w:r w:rsidRPr="00BE480F">
        <w:rPr>
          <w:highlight w:val="yellow"/>
        </w:rPr>
        <w:t xml:space="preserve">A effacer </w:t>
      </w:r>
      <w:r w:rsidRPr="00BE480F">
        <w:rPr>
          <w:rStyle w:val="Marquedecommentaire"/>
          <w:highlight w:val="yellow"/>
        </w:rPr>
        <w:annotationRef/>
      </w:r>
      <w:r w:rsidRPr="00BE480F">
        <w:rPr>
          <w:highlight w:val="yellow"/>
        </w:rPr>
        <w:t>le mot « mécanisme »</w:t>
      </w:r>
    </w:p>
  </w:comment>
  <w:comment w:id="277" w:author="ZHANG Silun" w:date="2019-01-14T16:50:00Z" w:initials="ZS">
    <w:p w14:paraId="50EAD1FD" w14:textId="5BD82929" w:rsidR="007424C6" w:rsidRDefault="007424C6">
      <w:pPr>
        <w:pStyle w:val="Commentaire"/>
      </w:pPr>
      <w:r>
        <w:rPr>
          <w:rStyle w:val="Marquedecommentaire"/>
        </w:rPr>
        <w:annotationRef/>
      </w:r>
      <w:r>
        <w:t>Je n’ai pas compris la surbrillance ici</w:t>
      </w:r>
    </w:p>
  </w:comment>
  <w:comment w:id="279" w:author="Mihai ARGHIR" w:date="2019-01-11T09:59:00Z" w:initials="MA">
    <w:p w14:paraId="19FE2D80" w14:textId="03457DF8" w:rsidR="007424C6" w:rsidRPr="00A42408" w:rsidRDefault="007424C6">
      <w:pPr>
        <w:pStyle w:val="Commentaire"/>
        <w:rPr>
          <w:noProof/>
          <w:highlight w:val="yellow"/>
        </w:rPr>
      </w:pPr>
      <w:r>
        <w:rPr>
          <w:rStyle w:val="Marquedecommentaire"/>
        </w:rPr>
        <w:annotationRef/>
      </w:r>
      <w:r w:rsidRPr="00A42408">
        <w:rPr>
          <w:noProof/>
          <w:highlight w:val="yellow"/>
        </w:rPr>
        <w:t>La taille des caractères est trop petitre.</w:t>
      </w:r>
    </w:p>
    <w:p w14:paraId="1BFE3A0F" w14:textId="77777777" w:rsidR="007424C6" w:rsidRDefault="007424C6">
      <w:pPr>
        <w:pStyle w:val="Commentaire"/>
      </w:pPr>
      <w:r w:rsidRPr="00A42408">
        <w:rPr>
          <w:noProof/>
          <w:highlight w:val="yellow"/>
        </w:rPr>
        <w:t>xr et yr sont inversés</w:t>
      </w:r>
    </w:p>
  </w:comment>
  <w:comment w:id="280" w:author="ZHANG Silun" w:date="2019-01-14T16:57:00Z" w:initials="ZS">
    <w:p w14:paraId="6E47D39B" w14:textId="62CC07DB" w:rsidR="007424C6" w:rsidRDefault="007424C6">
      <w:pPr>
        <w:pStyle w:val="Commentaire"/>
      </w:pPr>
      <w:r>
        <w:rPr>
          <w:rStyle w:val="Marquedecommentaire"/>
        </w:rPr>
        <w:annotationRef/>
      </w:r>
      <w:r>
        <w:t xml:space="preserve">J’ai corrigé xr et yr et augmenté la taille des caractères.  </w:t>
      </w:r>
    </w:p>
  </w:comment>
  <w:comment w:id="293" w:author="Amine Hassini" w:date="2019-01-02T11:09:00Z" w:initials="HM">
    <w:p w14:paraId="41307583" w14:textId="77777777" w:rsidR="007424C6" w:rsidRDefault="007424C6" w:rsidP="00ED4BE4">
      <w:pPr>
        <w:pStyle w:val="Commentaire"/>
      </w:pPr>
      <w:r>
        <w:rPr>
          <w:rStyle w:val="Marquedecommentaire"/>
        </w:rPr>
        <w:annotationRef/>
      </w:r>
      <w:r>
        <w:t>C’est l’inverse. La U1=W1=0</w:t>
      </w:r>
    </w:p>
  </w:comment>
  <w:comment w:id="294" w:author="ZHANG Silun" w:date="2019-01-08T02:13:00Z" w:initials="ZS">
    <w:p w14:paraId="09E64AA2" w14:textId="2642AF5B" w:rsidR="007424C6" w:rsidRDefault="007424C6">
      <w:pPr>
        <w:pStyle w:val="Commentaire"/>
      </w:pPr>
      <w:r>
        <w:rPr>
          <w:rStyle w:val="Marquedecommentaire"/>
        </w:rPr>
        <w:annotationRef/>
      </w:r>
      <w:r>
        <w:t xml:space="preserve">Selon la référence </w:t>
      </w:r>
      <w:r>
        <w:fldChar w:fldCharType="begin"/>
      </w:r>
      <w:r>
        <w:instrText xml:space="preserve"> REF _Ref526330394 \r \h </w:instrText>
      </w:r>
      <w:r>
        <w:fldChar w:fldCharType="separate"/>
      </w:r>
      <w:r>
        <w:t>[36]</w:t>
      </w:r>
      <w:r>
        <w:fldChar w:fldCharType="end"/>
      </w:r>
      <w:r>
        <w:t xml:space="preserve">, c’est bien U2=U2=0. </w:t>
      </w:r>
    </w:p>
  </w:comment>
  <w:comment w:id="299" w:author="Amine Hassini" w:date="2019-01-02T11:13:00Z" w:initials="HM">
    <w:p w14:paraId="5CFAA9BE" w14:textId="77777777" w:rsidR="007424C6" w:rsidRDefault="007424C6" w:rsidP="00020FD8">
      <w:pPr>
        <w:pStyle w:val="Commentaire"/>
      </w:pPr>
      <w:r>
        <w:rPr>
          <w:rStyle w:val="Marquedecommentaire"/>
        </w:rPr>
        <w:annotationRef/>
      </w:r>
      <w:r>
        <w:t>Utiliser un schéma pour expliquer</w:t>
      </w:r>
    </w:p>
  </w:comment>
  <w:comment w:id="309" w:author="ZHANG Silun" w:date="2019-01-14T17:33:00Z" w:initials="ZS">
    <w:p w14:paraId="5CDC7A4C" w14:textId="33082BF6" w:rsidR="007424C6" w:rsidRDefault="007424C6">
      <w:pPr>
        <w:pStyle w:val="Commentaire"/>
      </w:pPr>
      <w:r>
        <w:rPr>
          <w:rStyle w:val="Marquedecommentaire"/>
        </w:rPr>
        <w:annotationRef/>
      </w:r>
      <w:r>
        <w:t>J’ai complété la relation de récurrence</w:t>
      </w:r>
    </w:p>
  </w:comment>
  <w:comment w:id="314" w:author="Mihai ARGHIR" w:date="2019-01-11T15:18:00Z" w:initials="MA">
    <w:p w14:paraId="14A104BC" w14:textId="77777777" w:rsidR="007424C6" w:rsidRDefault="007424C6" w:rsidP="00F06EF6">
      <w:pPr>
        <w:pStyle w:val="Commentaire"/>
      </w:pPr>
      <w:r>
        <w:rPr>
          <w:rStyle w:val="Marquedecommentaire"/>
        </w:rPr>
        <w:annotationRef/>
      </w:r>
      <w:r w:rsidRPr="00A42408">
        <w:rPr>
          <w:highlight w:val="yellow"/>
        </w:rPr>
        <w:t>Il faut donner les autres expressions des intégrales</w:t>
      </w:r>
    </w:p>
  </w:comment>
  <w:comment w:id="315" w:author="ZHANG Silun" w:date="2019-01-14T17:54:00Z" w:initials="ZS">
    <w:p w14:paraId="59017A30" w14:textId="7E9207F4" w:rsidR="007424C6" w:rsidRDefault="007424C6">
      <w:pPr>
        <w:pStyle w:val="Commentaire"/>
      </w:pPr>
      <w:r>
        <w:rPr>
          <w:rStyle w:val="Marquedecommentaire"/>
        </w:rPr>
        <w:annotationRef/>
      </w:r>
      <w:r>
        <w:t xml:space="preserve">J’ai donné toutes les expressions des intégrales dans </w:t>
      </w:r>
      <w:r w:rsidRPr="00E34D04">
        <w:rPr>
          <w:b/>
        </w:rPr>
        <w:fldChar w:fldCharType="begin"/>
      </w:r>
      <w:r w:rsidRPr="00E34D04">
        <w:rPr>
          <w:b/>
        </w:rPr>
        <w:instrText xml:space="preserve"> REF _Ref534721791 \r \h </w:instrText>
      </w:r>
      <w:r>
        <w:rPr>
          <w:b/>
        </w:rPr>
        <w:instrText xml:space="preserve"> \* MERGEFORMAT </w:instrText>
      </w:r>
      <w:r w:rsidRPr="00E34D04">
        <w:rPr>
          <w:b/>
        </w:rPr>
      </w:r>
      <w:r w:rsidRPr="00E34D04">
        <w:rPr>
          <w:b/>
        </w:rPr>
        <w:fldChar w:fldCharType="separate"/>
      </w:r>
      <w:r w:rsidRPr="00E34D04">
        <w:rPr>
          <w:b/>
        </w:rPr>
        <w:t>Eq.2-30</w:t>
      </w:r>
      <w:r w:rsidRPr="00E34D04">
        <w:rPr>
          <w:b/>
        </w:rPr>
        <w:fldChar w:fldCharType="end"/>
      </w:r>
    </w:p>
  </w:comment>
  <w:comment w:id="312" w:author="ZHANG Silun" w:date="2019-01-16T11:26:00Z" w:initials="ZS">
    <w:p w14:paraId="469DB1FC" w14:textId="0A0666E9" w:rsidR="007424C6" w:rsidRDefault="007424C6">
      <w:pPr>
        <w:pStyle w:val="Commentaire"/>
      </w:pPr>
      <w:r>
        <w:rPr>
          <w:rStyle w:val="Marquedecommentaire"/>
        </w:rPr>
        <w:annotationRef/>
      </w:r>
      <w:r>
        <w:t xml:space="preserve">J’ai donné toutes les expressions des intégrales dans </w:t>
      </w:r>
      <w:r w:rsidRPr="00E34D04">
        <w:rPr>
          <w:b/>
        </w:rPr>
        <w:fldChar w:fldCharType="begin"/>
      </w:r>
      <w:r w:rsidRPr="00E34D04">
        <w:rPr>
          <w:b/>
        </w:rPr>
        <w:instrText xml:space="preserve"> REF _Ref534721791 \r \h </w:instrText>
      </w:r>
      <w:r>
        <w:rPr>
          <w:b/>
        </w:rPr>
        <w:instrText xml:space="preserve"> \* MERGEFORMAT </w:instrText>
      </w:r>
      <w:r w:rsidRPr="00E34D04">
        <w:rPr>
          <w:b/>
        </w:rPr>
      </w:r>
      <w:r w:rsidRPr="00E34D04">
        <w:rPr>
          <w:b/>
        </w:rPr>
        <w:fldChar w:fldCharType="separate"/>
      </w:r>
      <w:r w:rsidRPr="00E34D04">
        <w:rPr>
          <w:b/>
        </w:rPr>
        <w:t>Eq.2-30</w:t>
      </w:r>
      <w:r w:rsidRPr="00E34D04">
        <w:rPr>
          <w:b/>
        </w:rPr>
        <w:fldChar w:fldCharType="end"/>
      </w:r>
    </w:p>
  </w:comment>
  <w:comment w:id="324" w:author="Mihai ARGHIR" w:date="2019-01-11T15:45:00Z" w:initials="MA">
    <w:p w14:paraId="22E85AB4" w14:textId="655582C6" w:rsidR="007424C6" w:rsidRDefault="007424C6">
      <w:pPr>
        <w:pStyle w:val="Commentaire"/>
      </w:pPr>
      <w:r>
        <w:rPr>
          <w:rStyle w:val="Marquedecommentaire"/>
        </w:rPr>
        <w:annotationRef/>
      </w:r>
      <w:r w:rsidRPr="00A42408">
        <w:rPr>
          <w:highlight w:val="yellow"/>
        </w:rPr>
        <w:t>Quelles sont les expressions des termes Be, Bw, etc ???</w:t>
      </w:r>
    </w:p>
  </w:comment>
  <w:comment w:id="327" w:author="Mihai ARGHIR" w:date="2019-01-11T15:46:00Z" w:initials="MA">
    <w:p w14:paraId="5FFC4635" w14:textId="1A40592E" w:rsidR="007424C6" w:rsidRDefault="007424C6">
      <w:pPr>
        <w:pStyle w:val="Commentaire"/>
      </w:pPr>
      <w:r w:rsidRPr="00A42408">
        <w:rPr>
          <w:rStyle w:val="Marquedecommentaire"/>
          <w:highlight w:val="yellow"/>
        </w:rPr>
        <w:annotationRef/>
      </w:r>
      <w:r w:rsidRPr="00A42408">
        <w:rPr>
          <w:highlight w:val="yellow"/>
        </w:rPr>
        <w:t>Quelle est l’expression pour « c » dans cette équation ?</w:t>
      </w:r>
    </w:p>
  </w:comment>
  <w:comment w:id="323" w:author="ZHANG Silun" w:date="2019-01-16T11:20:00Z" w:initials="ZS">
    <w:p w14:paraId="6768D1CB" w14:textId="45F8FC1B" w:rsidR="007424C6" w:rsidRDefault="007424C6">
      <w:pPr>
        <w:pStyle w:val="Commentaire"/>
      </w:pPr>
      <w:r>
        <w:rPr>
          <w:rStyle w:val="Marquedecommentaire"/>
        </w:rPr>
        <w:annotationRef/>
      </w:r>
      <w:r>
        <w:t>J’ai détaillé tous les termes et présenté aussi le traitement du régime non stationnaire</w:t>
      </w:r>
    </w:p>
  </w:comment>
  <w:comment w:id="332" w:author="Mihai ARGHIR" w:date="2019-01-11T17:10:00Z" w:initials="MA">
    <w:p w14:paraId="6E900996" w14:textId="1938BB52" w:rsidR="007424C6" w:rsidRDefault="007424C6">
      <w:pPr>
        <w:pStyle w:val="Commentaire"/>
      </w:pPr>
      <w:r>
        <w:rPr>
          <w:rStyle w:val="Marquedecommentaire"/>
        </w:rPr>
        <w:annotationRef/>
      </w:r>
      <w:r w:rsidRPr="00A42408">
        <w:rPr>
          <w:highlight w:val="yellow"/>
        </w:rPr>
        <w:t>Il te faut un dessin qui montre le maillage 3D</w:t>
      </w:r>
    </w:p>
  </w:comment>
  <w:comment w:id="333" w:author="ZHANG Silun" w:date="2019-01-16T15:48:00Z" w:initials="ZS">
    <w:p w14:paraId="074710D4" w14:textId="461DF5FB" w:rsidR="007424C6" w:rsidRDefault="007424C6">
      <w:pPr>
        <w:pStyle w:val="Commentaire"/>
      </w:pPr>
      <w:r>
        <w:rPr>
          <w:rStyle w:val="Marquedecommentaire"/>
        </w:rPr>
        <w:annotationRef/>
      </w:r>
      <w:r>
        <w:t xml:space="preserve">Le maillage 3D est illustré à la </w:t>
      </w:r>
      <w:r w:rsidRPr="008D28DD">
        <w:rPr>
          <w:b/>
        </w:rPr>
        <w:fldChar w:fldCharType="begin"/>
      </w:r>
      <w:r w:rsidRPr="008D28DD">
        <w:rPr>
          <w:b/>
        </w:rPr>
        <w:instrText xml:space="preserve"> REF _Ref535416936 \h  \* MERGEFORMAT </w:instrText>
      </w:r>
      <w:r w:rsidRPr="008D28DD">
        <w:rPr>
          <w:b/>
        </w:rPr>
      </w:r>
      <w:r w:rsidRPr="008D28DD">
        <w:rPr>
          <w:b/>
        </w:rPr>
        <w:fldChar w:fldCharType="separate"/>
      </w:r>
      <w:r w:rsidRPr="008D28DD">
        <w:rPr>
          <w:b/>
          <w:noProof/>
          <w:sz w:val="22"/>
        </w:rPr>
        <w:t>Figure 2.3</w:t>
      </w:r>
      <w:r w:rsidRPr="008D28DD">
        <w:rPr>
          <w:b/>
          <w:noProof/>
          <w:sz w:val="22"/>
        </w:rPr>
        <w:noBreakHyphen/>
        <w:t>4</w:t>
      </w:r>
      <w:r w:rsidRPr="008D28DD">
        <w:rPr>
          <w:b/>
        </w:rPr>
        <w:fldChar w:fldCharType="end"/>
      </w:r>
    </w:p>
  </w:comment>
  <w:comment w:id="337" w:author="Mihai ARGHIR" w:date="2019-01-11T17:51:00Z" w:initials="MA">
    <w:p w14:paraId="12D9DEA1" w14:textId="62BD4949" w:rsidR="007424C6" w:rsidRDefault="007424C6">
      <w:pPr>
        <w:pStyle w:val="Commentaire"/>
      </w:pPr>
      <w:r>
        <w:rPr>
          <w:rStyle w:val="Marquedecommentaire"/>
        </w:rPr>
        <w:annotationRef/>
      </w:r>
      <w:r w:rsidRPr="00AC3448">
        <w:rPr>
          <w:highlight w:val="yellow"/>
        </w:rPr>
        <w:t>Tu n’a donné aucun exemple et on en a fait dans la publi.</w:t>
      </w:r>
    </w:p>
  </w:comment>
  <w:comment w:id="338" w:author="ZHANG Silun" w:date="2019-01-16T16:15:00Z" w:initials="ZS">
    <w:p w14:paraId="3DA03771" w14:textId="6CFEB581" w:rsidR="007424C6" w:rsidRDefault="007424C6">
      <w:pPr>
        <w:pStyle w:val="Commentaire"/>
      </w:pPr>
      <w:r>
        <w:rPr>
          <w:rStyle w:val="Marquedecommentaire"/>
        </w:rPr>
        <w:annotationRef/>
      </w:r>
      <w:r>
        <w:t>Je vais présenter un exemple en mettant en annexe.</w:t>
      </w:r>
    </w:p>
  </w:comment>
  <w:comment w:id="746" w:author="Mihai ARGHIR" w:date="2019-01-13T19:19:00Z" w:initials="MA">
    <w:p w14:paraId="76A489BD" w14:textId="2C0EDCF2" w:rsidR="007424C6" w:rsidRDefault="007424C6">
      <w:pPr>
        <w:pStyle w:val="Commentaire"/>
      </w:pPr>
      <w:r>
        <w:rPr>
          <w:rStyle w:val="Marquedecommentaire"/>
        </w:rPr>
        <w:annotationRef/>
      </w:r>
      <w:r>
        <w:t>A indiquer sur la figure « roulement » et « palier lubrifié »</w:t>
      </w:r>
    </w:p>
  </w:comment>
  <w:comment w:id="749" w:author="Mihai ARGHIR" w:date="2019-01-13T19:41:00Z" w:initials="MA">
    <w:p w14:paraId="5701861E" w14:textId="4C014136" w:rsidR="007424C6" w:rsidRDefault="007424C6">
      <w:pPr>
        <w:pStyle w:val="Commentaire"/>
      </w:pPr>
      <w:r>
        <w:rPr>
          <w:rStyle w:val="Marquedecommentaire"/>
        </w:rPr>
        <w:annotationRef/>
      </w:r>
      <w:r>
        <w:t>Il faut une référence pour le code Aster</w:t>
      </w:r>
    </w:p>
  </w:comment>
  <w:comment w:id="750" w:author="Mihai ARGHIR" w:date="2019-01-13T19:42:00Z" w:initials="MA">
    <w:p w14:paraId="3BDE527A" w14:textId="69F59143" w:rsidR="007424C6" w:rsidRDefault="007424C6">
      <w:pPr>
        <w:pStyle w:val="Commentaire"/>
      </w:pPr>
      <w:r>
        <w:rPr>
          <w:rStyle w:val="Marquedecommentaire"/>
        </w:rPr>
        <w:annotationRef/>
      </w:r>
      <w:r>
        <w:t>Ajouter une liaison ou un renvoi à l’Annexe</w:t>
      </w:r>
    </w:p>
  </w:comment>
  <w:comment w:id="755" w:author="Mihai ARGHIR" w:date="2019-01-13T20:09:00Z" w:initials="MA">
    <w:p w14:paraId="225C1464" w14:textId="71AB2B3F" w:rsidR="007424C6" w:rsidRDefault="007424C6">
      <w:pPr>
        <w:pStyle w:val="Commentaire"/>
      </w:pPr>
      <w:r>
        <w:rPr>
          <w:rStyle w:val="Marquedecommentaire"/>
        </w:rPr>
        <w:annotationRef/>
      </w:r>
      <w:r>
        <w:t>Je ne pense pas que c’est une relation « cinématique » car tu parles des efforts or la cinématique ne fait appel qu’au déplacements et aux vitesses. C’est la dynamique qui fait intervenir les accélération et les forces.</w:t>
      </w:r>
    </w:p>
  </w:comment>
  <w:comment w:id="756" w:author="Mihai ARGHIR" w:date="2019-01-13T20:11:00Z" w:initials="MA">
    <w:p w14:paraId="15D3ADB9" w14:textId="216CA628" w:rsidR="007424C6" w:rsidRDefault="007424C6">
      <w:pPr>
        <w:pStyle w:val="Commentaire"/>
      </w:pPr>
      <w:r>
        <w:rPr>
          <w:rStyle w:val="Marquedecommentaire"/>
        </w:rPr>
        <w:annotationRef/>
      </w:r>
      <w:r>
        <w:t>Il faut donner cette relation. C’est très important pour comprendre le modèle.</w:t>
      </w:r>
    </w:p>
  </w:comment>
  <w:comment w:id="789" w:author="Mihai ARGHIR" w:date="2019-01-14T12:44:00Z" w:initials="MA">
    <w:p w14:paraId="75D9902E" w14:textId="47C80215" w:rsidR="007424C6" w:rsidRDefault="007424C6">
      <w:pPr>
        <w:pStyle w:val="Commentaire"/>
      </w:pPr>
      <w:r>
        <w:rPr>
          <w:rStyle w:val="Marquedecommentaire"/>
        </w:rPr>
        <w:annotationRef/>
      </w:r>
      <w:r>
        <w:t>C’est la 1</w:t>
      </w:r>
      <w:r w:rsidRPr="00FF1A6E">
        <w:rPr>
          <w:vertAlign w:val="superscript"/>
        </w:rPr>
        <w:t>ère</w:t>
      </w:r>
      <w:r>
        <w:t xml:space="preserve"> fois que le système tournant avec le rotor est mentionné. Ca mérite quelques explications !</w:t>
      </w:r>
    </w:p>
  </w:comment>
  <w:comment w:id="790" w:author="Mihai ARGHIR" w:date="2019-01-14T12:46:00Z" w:initials="MA">
    <w:p w14:paraId="55FB5254" w14:textId="1F7D38FF" w:rsidR="007424C6" w:rsidRDefault="007424C6">
      <w:pPr>
        <w:pStyle w:val="Commentaire"/>
      </w:pPr>
      <w:r>
        <w:rPr>
          <w:rStyle w:val="Marquedecommentaire"/>
        </w:rPr>
        <w:annotationRef/>
      </w:r>
      <w:r>
        <w:t>Il faut mentionner que cette écriture s’applique aussi à la masse des disques !!!</w:t>
      </w:r>
    </w:p>
  </w:comment>
  <w:comment w:id="916" w:author="Mihai ARGHIR" w:date="2019-01-15T12:26:00Z" w:initials="MA">
    <w:p w14:paraId="7B867644" w14:textId="77777777" w:rsidR="007424C6" w:rsidRDefault="007424C6" w:rsidP="00A8455C">
      <w:pPr>
        <w:pStyle w:val="Commentaire"/>
      </w:pPr>
      <w:r>
        <w:rPr>
          <w:rStyle w:val="Marquedecommentaire"/>
        </w:rPr>
        <w:annotationRef/>
      </w:r>
      <w:r>
        <w:t>L’angle omega*ti apparaît aussi entre les vecteurs Or0 et Ori</w:t>
      </w:r>
    </w:p>
  </w:comment>
  <w:comment w:id="917" w:author="ZHANG Silun" w:date="2019-01-17T18:23:00Z" w:initials="ZS">
    <w:p w14:paraId="5E3CF884" w14:textId="131BB221" w:rsidR="007424C6" w:rsidRDefault="007424C6">
      <w:pPr>
        <w:pStyle w:val="Commentaire"/>
      </w:pPr>
      <w:r>
        <w:rPr>
          <w:rStyle w:val="Marquedecommentaire"/>
        </w:rPr>
        <w:annotationRef/>
      </w:r>
      <w:r>
        <w:t>J’ai ajouté cet angle</w:t>
      </w:r>
    </w:p>
  </w:comment>
  <w:comment w:id="925" w:author="Mihai ARGHIR" w:date="2019-01-15T12:45:00Z" w:initials="MA">
    <w:p w14:paraId="5B6CC99E" w14:textId="77777777" w:rsidR="00C3159C" w:rsidRDefault="00C3159C" w:rsidP="00C3159C">
      <w:pPr>
        <w:pStyle w:val="Commentaire"/>
      </w:pPr>
      <w:r>
        <w:rPr>
          <w:rStyle w:val="Marquedecommentaire"/>
        </w:rPr>
        <w:annotationRef/>
      </w:r>
      <w:r>
        <w:t xml:space="preserve">Il faut ajouter </w:t>
      </w:r>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oMath>
      <w:r>
        <w:t>à Trotor et Qmoy</w:t>
      </w:r>
    </w:p>
  </w:comment>
  <w:comment w:id="926" w:author="ZHANG Silun" w:date="2019-01-17T18:48:00Z" w:initials="ZS">
    <w:p w14:paraId="6EBC7EBD" w14:textId="35976828" w:rsidR="00C3159C" w:rsidRDefault="00C3159C">
      <w:pPr>
        <w:pStyle w:val="Commentaire"/>
      </w:pPr>
      <w:r>
        <w:rPr>
          <w:rStyle w:val="Marquedecommentaire"/>
        </w:rPr>
        <w:annotationRef/>
      </w:r>
      <w:r>
        <w:t>Je l’ai ajouté dans la figure</w:t>
      </w:r>
    </w:p>
  </w:comment>
  <w:comment w:id="928" w:author="Mihai ARGHIR" w:date="2019-01-15T18:12:00Z" w:initials="MA">
    <w:p w14:paraId="15C5A037" w14:textId="77777777" w:rsidR="005074A9" w:rsidRDefault="005074A9" w:rsidP="005074A9">
      <w:pPr>
        <w:pStyle w:val="Commentaire"/>
      </w:pPr>
      <w:r>
        <w:rPr>
          <w:rStyle w:val="Marquedecommentaire"/>
        </w:rPr>
        <w:annotationRef/>
      </w:r>
      <w:r>
        <w:t>Dans la figure 4.1-2 le pas temps est marqué ave l’exposant « i » tandis que dans la figure 4.1-3 l’exposant est « n ». Il faut la même notation.</w:t>
      </w:r>
    </w:p>
    <w:p w14:paraId="59A02815" w14:textId="77777777" w:rsidR="005074A9" w:rsidRDefault="005074A9" w:rsidP="005074A9">
      <w:pPr>
        <w:pStyle w:val="Commentaire"/>
      </w:pPr>
      <w:r>
        <w:t>De même, le flux thermique sur le rotor est qavgrotor tandis que dans le texte il est Qmoy. Il faut unifier les notations.</w:t>
      </w:r>
    </w:p>
  </w:comment>
  <w:comment w:id="930" w:author="Mihai ARGHIR" w:date="2019-01-15T19:57:00Z" w:initials="MA">
    <w:p w14:paraId="1A08C97E" w14:textId="77777777" w:rsidR="00890196" w:rsidRDefault="00890196" w:rsidP="00890196">
      <w:pPr>
        <w:pStyle w:val="Commentaire"/>
      </w:pPr>
      <w:r>
        <w:rPr>
          <w:rStyle w:val="Marquedecommentaire"/>
        </w:rPr>
        <w:annotationRef/>
      </w:r>
      <w:r>
        <w:t>Ici il faut ajouter une référence à la thèse de Thibaud qui sera soutenue avant la fin de l’année.</w:t>
      </w:r>
    </w:p>
  </w:comment>
  <w:comment w:id="931" w:author="ZHANG Silun" w:date="2019-01-17T19:16:00Z" w:initials="ZS">
    <w:p w14:paraId="7E6F9D97" w14:textId="462F0D8B" w:rsidR="002A0B2A" w:rsidRDefault="002A0B2A">
      <w:pPr>
        <w:pStyle w:val="Commentaire"/>
      </w:pPr>
      <w:r>
        <w:rPr>
          <w:rStyle w:val="Marquedecommentaire"/>
        </w:rPr>
        <w:annotationRef/>
      </w:r>
      <w:r>
        <w:t>Je l’ai ajouté.</w:t>
      </w:r>
      <w:bookmarkStart w:id="932" w:name="_GoBack"/>
      <w:bookmarkEnd w:id="932"/>
    </w:p>
  </w:comment>
  <w:comment w:id="959" w:author="ZHANG Silun" w:date="2019-01-10T15:22:00Z" w:initials="ZS">
    <w:p w14:paraId="3626CDD8" w14:textId="77777777" w:rsidR="007424C6" w:rsidRPr="003E5F16" w:rsidRDefault="007424C6" w:rsidP="002A05EF">
      <w:pPr>
        <w:spacing w:before="120" w:line="360" w:lineRule="auto"/>
        <w:ind w:firstLine="709"/>
        <w:rPr>
          <w:u w:val="single"/>
        </w:rPr>
      </w:pPr>
      <w:r>
        <w:rPr>
          <w:rStyle w:val="Marquedecommentaire"/>
        </w:rPr>
        <w:annotationRef/>
      </w:r>
      <w:r w:rsidRPr="002A05EF">
        <w:rPr>
          <w:u w:val="single"/>
        </w:rPr>
        <w:t>(j’ai eu mal à formuler les phrases pour expliquer la différence au début de la simulation et critiquer les résultats)</w:t>
      </w:r>
    </w:p>
    <w:p w14:paraId="051FFD9C" w14:textId="3750E9D1" w:rsidR="007424C6" w:rsidRDefault="007424C6">
      <w:pPr>
        <w:pStyle w:val="Commentaire"/>
      </w:pPr>
    </w:p>
  </w:comment>
  <w:comment w:id="1080" w:author="ZHANG Silun" w:date="2019-01-17T11:16:00Z" w:initials="ZS">
    <w:p w14:paraId="6E8CC9F3" w14:textId="62F01F76" w:rsidR="007424C6" w:rsidRDefault="007424C6"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1B36B9ED" w14:textId="1D8775B8" w:rsidR="007424C6" w:rsidRDefault="007424C6">
      <w:pPr>
        <w:pStyle w:val="Commentaire"/>
      </w:pPr>
    </w:p>
  </w:comment>
  <w:comment w:id="1093" w:author="ZHANG Silun" w:date="2019-01-17T13:12:00Z" w:initials="ZS">
    <w:p w14:paraId="330BE106" w14:textId="09AFD20F" w:rsidR="007424C6" w:rsidRDefault="007424C6">
      <w:pPr>
        <w:pStyle w:val="Commentaire"/>
      </w:pPr>
      <w:r>
        <w:rPr>
          <w:rStyle w:val="Marquedecommentaire"/>
        </w:rPr>
        <w:annotationRef/>
      </w:r>
      <w:r>
        <w:t>Tableau à corriger avec Amine</w:t>
      </w:r>
    </w:p>
  </w:comment>
  <w:comment w:id="1095" w:author="Amine Hassini" w:date="2019-01-14T19:02:00Z" w:initials="HM">
    <w:p w14:paraId="1114FD5D" w14:textId="77777777" w:rsidR="007424C6" w:rsidRDefault="007424C6" w:rsidP="00475CD5">
      <w:pPr>
        <w:pStyle w:val="Commentaire"/>
      </w:pPr>
      <w:r>
        <w:rPr>
          <w:rStyle w:val="Marquedecommentaire"/>
        </w:rPr>
        <w:annotationRef/>
      </w:r>
      <w:r>
        <w:t>placé sur quel disque ?</w:t>
      </w:r>
    </w:p>
  </w:comment>
  <w:comment w:id="1099" w:author="Amine Hassini" w:date="2019-01-14T19:14:00Z" w:initials="HM">
    <w:p w14:paraId="752D4834" w14:textId="77777777" w:rsidR="007424C6" w:rsidRDefault="007424C6" w:rsidP="007F4EA4">
      <w:pPr>
        <w:pStyle w:val="Commentaire"/>
      </w:pPr>
      <w:r>
        <w:rPr>
          <w:rStyle w:val="Marquedecommentaire"/>
        </w:rPr>
        <w:annotationRef/>
      </w:r>
      <w:r>
        <w:t>Pour le modèle linéaire, est ce que tu as ajouté la position d’équilibre du rotor ?</w:t>
      </w:r>
    </w:p>
  </w:comment>
  <w:comment w:id="1098" w:author="Amine Hassini" w:date="2019-01-14T19:16:00Z" w:initials="HM">
    <w:p w14:paraId="6537EFA5" w14:textId="77777777" w:rsidR="007424C6" w:rsidRDefault="007424C6" w:rsidP="007F4EA4">
      <w:pPr>
        <w:pStyle w:val="Commentaire"/>
      </w:pPr>
      <w:r>
        <w:rPr>
          <w:rStyle w:val="Marquedecommentaire"/>
        </w:rPr>
        <w:annotationRef/>
      </w:r>
      <w:r>
        <w:t>C’est prématuré de dire ça ici. Utilise la comparaison avec l’expérimental</w:t>
      </w:r>
    </w:p>
  </w:comment>
  <w:comment w:id="1097" w:author="ZHANG Silun" w:date="2019-01-17T15:54:00Z" w:initials="ZS">
    <w:p w14:paraId="647BD758" w14:textId="39525D0B" w:rsidR="007424C6" w:rsidRDefault="007424C6">
      <w:pPr>
        <w:pStyle w:val="Commentaire"/>
      </w:pPr>
      <w:r>
        <w:rPr>
          <w:rStyle w:val="Marquedecommentaire"/>
        </w:rPr>
        <w:annotationRef/>
      </w:r>
      <w:r>
        <w:t>A revoir cette commentaire sur les résultats.</w:t>
      </w:r>
    </w:p>
  </w:comment>
  <w:comment w:id="1105" w:author="Amine Hassini" w:date="2019-01-15T15:51:00Z" w:initials="HM">
    <w:p w14:paraId="4E393E2B" w14:textId="77777777" w:rsidR="007424C6" w:rsidRDefault="007424C6" w:rsidP="00D671B5">
      <w:pPr>
        <w:pStyle w:val="Commentaire"/>
      </w:pPr>
      <w:r>
        <w:rPr>
          <w:rStyle w:val="Marquedecommentaire"/>
        </w:rPr>
        <w:annotationRef/>
      </w:r>
      <w:r>
        <w:t>C’est une contrainte forte que tu as utilisé et c’est pas bon. Il faut refaire les calculs avec les coefficients dynamique</w:t>
      </w:r>
    </w:p>
  </w:comment>
  <w:comment w:id="1104" w:author="ZHANG Silun" w:date="2019-01-17T14:04:00Z" w:initials="ZS">
    <w:p w14:paraId="38077D0A" w14:textId="14F2A84B" w:rsidR="007424C6" w:rsidRDefault="007424C6">
      <w:pPr>
        <w:pStyle w:val="Commentaire"/>
      </w:pPr>
      <w:r>
        <w:rPr>
          <w:rStyle w:val="Marquedecommentaire"/>
        </w:rPr>
        <w:annotationRef/>
      </w:r>
      <w:r>
        <w:t xml:space="preserve">Suite aux commentaires d’Amine, j’ai ajouté un résultat qui illustre la contribution des coefficients dynamiques à la flexion thermique du rotor est faible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48B248" w15:done="0"/>
  <w15:commentEx w15:paraId="3E5CCD5D" w15:done="1"/>
  <w15:commentEx w15:paraId="50EAD1FD" w15:done="0"/>
  <w15:commentEx w15:paraId="1BFE3A0F" w15:done="0"/>
  <w15:commentEx w15:paraId="6E47D39B" w15:paraIdParent="1BFE3A0F" w15:done="0"/>
  <w15:commentEx w15:paraId="41307583" w15:done="1"/>
  <w15:commentEx w15:paraId="09E64AA2" w15:paraIdParent="41307583" w15:done="1"/>
  <w15:commentEx w15:paraId="5CFAA9BE" w15:done="1"/>
  <w15:commentEx w15:paraId="5CDC7A4C" w15:done="0"/>
  <w15:commentEx w15:paraId="14A104BC" w15:done="0"/>
  <w15:commentEx w15:paraId="59017A30" w15:paraIdParent="14A104BC" w15:done="0"/>
  <w15:commentEx w15:paraId="469DB1FC" w15:done="0"/>
  <w15:commentEx w15:paraId="22E85AB4" w15:done="0"/>
  <w15:commentEx w15:paraId="5FFC4635" w15:done="0"/>
  <w15:commentEx w15:paraId="6768D1CB" w15:done="0"/>
  <w15:commentEx w15:paraId="6E900996" w15:done="0"/>
  <w15:commentEx w15:paraId="074710D4" w15:paraIdParent="6E900996" w15:done="0"/>
  <w15:commentEx w15:paraId="12D9DEA1" w15:done="0"/>
  <w15:commentEx w15:paraId="3DA03771" w15:paraIdParent="12D9DEA1" w15:done="0"/>
  <w15:commentEx w15:paraId="76A489BD" w15:done="0"/>
  <w15:commentEx w15:paraId="5701861E" w15:done="0"/>
  <w15:commentEx w15:paraId="3BDE527A" w15:done="0"/>
  <w15:commentEx w15:paraId="225C1464" w15:done="0"/>
  <w15:commentEx w15:paraId="15D3ADB9" w15:done="0"/>
  <w15:commentEx w15:paraId="75D9902E" w15:done="0"/>
  <w15:commentEx w15:paraId="55FB5254" w15:done="0"/>
  <w15:commentEx w15:paraId="7B867644" w15:done="0"/>
  <w15:commentEx w15:paraId="5E3CF884" w15:paraIdParent="7B867644" w15:done="0"/>
  <w15:commentEx w15:paraId="5B6CC99E" w15:done="0"/>
  <w15:commentEx w15:paraId="6EBC7EBD" w15:paraIdParent="5B6CC99E" w15:done="0"/>
  <w15:commentEx w15:paraId="59A02815" w15:done="0"/>
  <w15:commentEx w15:paraId="1A08C97E" w15:done="0"/>
  <w15:commentEx w15:paraId="7E6F9D97" w15:paraIdParent="1A08C97E" w15:done="0"/>
  <w15:commentEx w15:paraId="051FFD9C" w15:done="0"/>
  <w15:commentEx w15:paraId="1B36B9ED" w15:done="0"/>
  <w15:commentEx w15:paraId="330BE106" w15:done="0"/>
  <w15:commentEx w15:paraId="1114FD5D" w15:done="1"/>
  <w15:commentEx w15:paraId="752D4834" w15:done="1"/>
  <w15:commentEx w15:paraId="6537EFA5" w15:done="0"/>
  <w15:commentEx w15:paraId="647BD758" w15:done="0"/>
  <w15:commentEx w15:paraId="4E393E2B" w15:done="0"/>
  <w15:commentEx w15:paraId="38077D0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6BD13C" w14:textId="77777777" w:rsidR="007424C6" w:rsidRDefault="007424C6" w:rsidP="00263793">
      <w:r>
        <w:separator/>
      </w:r>
    </w:p>
  </w:endnote>
  <w:endnote w:type="continuationSeparator" w:id="0">
    <w:p w14:paraId="6377867C" w14:textId="77777777" w:rsidR="007424C6" w:rsidRDefault="007424C6"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0C87B940" w:rsidR="007424C6" w:rsidRDefault="007424C6">
        <w:pPr>
          <w:pStyle w:val="Pieddepage"/>
          <w:jc w:val="right"/>
        </w:pPr>
        <w:r>
          <w:fldChar w:fldCharType="begin"/>
        </w:r>
        <w:r>
          <w:instrText>PAGE   \* MERGEFORMAT</w:instrText>
        </w:r>
        <w:r>
          <w:fldChar w:fldCharType="separate"/>
        </w:r>
        <w:r w:rsidR="002A0B2A">
          <w:rPr>
            <w:noProof/>
          </w:rPr>
          <w:t>82</w:t>
        </w:r>
        <w:r>
          <w:fldChar w:fldCharType="end"/>
        </w:r>
      </w:p>
    </w:sdtContent>
  </w:sdt>
  <w:p w14:paraId="6F7FB6C7" w14:textId="77777777" w:rsidR="007424C6" w:rsidRDefault="007424C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A8106A" w14:textId="77777777" w:rsidR="007424C6" w:rsidRDefault="007424C6" w:rsidP="00263793">
      <w:r>
        <w:separator/>
      </w:r>
    </w:p>
  </w:footnote>
  <w:footnote w:type="continuationSeparator" w:id="0">
    <w:p w14:paraId="35F94ACA" w14:textId="77777777" w:rsidR="007424C6" w:rsidRDefault="007424C6" w:rsidP="00263793">
      <w:r>
        <w:continuationSeparator/>
      </w:r>
    </w:p>
  </w:footnote>
  <w:footnote w:id="1">
    <w:p w14:paraId="4E1F30BE" w14:textId="55F39D5B" w:rsidR="007424C6" w:rsidRDefault="007424C6">
      <w:pPr>
        <w:pStyle w:val="Notedebasdepage"/>
      </w:pPr>
      <w:r>
        <w:rPr>
          <w:rStyle w:val="Appelnotedebasdep"/>
        </w:rPr>
        <w:footnoteRef/>
      </w:r>
      <w:r>
        <w:t xml:space="preserve"> La conception du banc et les réalisations des essais sont les travaux d’une autre thèse.</w:t>
      </w:r>
    </w:p>
  </w:footnote>
  <w:footnote w:id="2">
    <w:p w14:paraId="0C201116" w14:textId="77777777" w:rsidR="007424C6" w:rsidRDefault="007424C6"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7424C6" w:rsidRPr="00895849" w:rsidRDefault="007424C6">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7424C6" w:rsidRDefault="007424C6">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4BA0666C" w:rsidR="007424C6" w:rsidRPr="00AC3448" w:rsidRDefault="007424C6" w:rsidP="00AC3448">
      <w:pPr>
        <w:pStyle w:val="Notedebasdepage"/>
      </w:pPr>
      <w:r>
        <w:rPr>
          <w:rStyle w:val="Appelnotedebasdep"/>
        </w:rPr>
        <w:footnoteRef/>
      </w:r>
      <w:r>
        <w:t xml:space="preserve"> </w:t>
      </w:r>
      <w:r w:rsidRPr="00AC3448">
        <w:t>Elrod [] ou Mahner et al. [] 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7424C6" w:rsidRDefault="007424C6">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7424C6" w:rsidRDefault="007424C6">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r w:rsidRPr="00AF59DA">
        <w:t>entraine</w:t>
      </w:r>
      <w:r>
        <w:t>r d</w:t>
      </w:r>
      <w:r w:rsidRPr="00AF59DA">
        <w:t>es élévations de température dues aux déformations ne sont pas considérés.</w:t>
      </w:r>
    </w:p>
  </w:footnote>
  <w:footnote w:id="8">
    <w:p w14:paraId="305EA22A" w14:textId="77777777" w:rsidR="007424C6" w:rsidRDefault="007424C6" w:rsidP="008F23B1">
      <w:pPr>
        <w:spacing w:line="360" w:lineRule="auto"/>
      </w:pPr>
      <w:r>
        <w:rPr>
          <w:rStyle w:val="Appelnotedebasdep"/>
        </w:rPr>
        <w:footnoteRef/>
      </w:r>
      <w:r>
        <w:t xml:space="preserve"> Les vitesses au niveau des paliers s’écrivent d’une manière similaire en décrivant </w:t>
      </w:r>
      <w:r>
        <w:fldChar w:fldCharType="begin"/>
      </w:r>
      <w:r>
        <w:instrText xml:space="preserve"> REF _Ref529996805 \r \h </w:instrText>
      </w:r>
      <w:r>
        <w:fldChar w:fldCharType="separate"/>
      </w:r>
      <w:r>
        <w:t>Eq.3-14</w:t>
      </w:r>
      <w:r>
        <w:fldChar w:fldCharType="end"/>
      </w:r>
      <w:r>
        <w:t xml:space="preserve"> par rapport au temps.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7424C6" w:rsidRDefault="007424C6">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7424C6" w:rsidRDefault="007424C6">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7424C6" w:rsidRDefault="007424C6">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A446D0"/>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18646E83"/>
    <w:multiLevelType w:val="hybridMultilevel"/>
    <w:tmpl w:val="C3FE81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BC4824"/>
    <w:multiLevelType w:val="hybridMultilevel"/>
    <w:tmpl w:val="A0ECEBD0"/>
    <w:lvl w:ilvl="0" w:tplc="D05ABBE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F257DE"/>
    <w:multiLevelType w:val="hybridMultilevel"/>
    <w:tmpl w:val="33EC63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15:restartNumberingAfterBreak="0">
    <w:nsid w:val="27174644"/>
    <w:multiLevelType w:val="multilevel"/>
    <w:tmpl w:val="169CDA7E"/>
    <w:lvl w:ilvl="0">
      <w:start w:val="1"/>
      <w:numFmt w:val="upperLetter"/>
      <w:lvlText w:val="%1."/>
      <w:lvlJc w:val="left"/>
      <w:pPr>
        <w:tabs>
          <w:tab w:val="num" w:pos="0"/>
        </w:tabs>
        <w:ind w:left="567" w:hanging="566"/>
      </w:pPr>
      <w:rPr>
        <w:rFonts w:hint="default"/>
      </w:rPr>
    </w:lvl>
    <w:lvl w:ilvl="1">
      <w:start w:val="1"/>
      <w:numFmt w:val="decimal"/>
      <w:lvlText w:val="%1.II.%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9305755"/>
    <w:multiLevelType w:val="hybridMultilevel"/>
    <w:tmpl w:val="D1204FF2"/>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9A2BC6"/>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74268"/>
    <w:multiLevelType w:val="hybridMultilevel"/>
    <w:tmpl w:val="BE9277BA"/>
    <w:lvl w:ilvl="0" w:tplc="B4DCDA64">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BE411A"/>
    <w:multiLevelType w:val="multilevel"/>
    <w:tmpl w:val="3F9E1E4E"/>
    <w:numStyleLink w:val="Style1"/>
  </w:abstractNum>
  <w:abstractNum w:abstractNumId="17" w15:restartNumberingAfterBreak="0">
    <w:nsid w:val="35B51F48"/>
    <w:multiLevelType w:val="hybridMultilevel"/>
    <w:tmpl w:val="857A3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C4B032D"/>
    <w:multiLevelType w:val="hybridMultilevel"/>
    <w:tmpl w:val="FE2EC8C6"/>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23"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9"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7E6D7C39"/>
    <w:multiLevelType w:val="hybridMultilevel"/>
    <w:tmpl w:val="D4C2B816"/>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1"/>
  </w:num>
  <w:num w:numId="3">
    <w:abstractNumId w:val="13"/>
  </w:num>
  <w:num w:numId="4">
    <w:abstractNumId w:val="21"/>
  </w:num>
  <w:num w:numId="5">
    <w:abstractNumId w:val="3"/>
  </w:num>
  <w:num w:numId="6">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6"/>
  </w:num>
  <w:num w:numId="9">
    <w:abstractNumId w:val="17"/>
  </w:num>
  <w:num w:numId="10">
    <w:abstractNumId w:val="28"/>
  </w:num>
  <w:num w:numId="11">
    <w:abstractNumId w:val="14"/>
  </w:num>
  <w:num w:numId="12">
    <w:abstractNumId w:val="27"/>
  </w:num>
  <w:num w:numId="13">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4">
    <w:abstractNumId w:val="11"/>
  </w:num>
  <w:num w:numId="15">
    <w:abstractNumId w:val="1"/>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9">
    <w:abstractNumId w:val="23"/>
  </w:num>
  <w:num w:numId="20">
    <w:abstractNumId w:val="26"/>
  </w:num>
  <w:num w:numId="21">
    <w:abstractNumId w:val="19"/>
  </w:num>
  <w:num w:numId="22">
    <w:abstractNumId w:val="12"/>
  </w:num>
  <w:num w:numId="23">
    <w:abstractNumId w:val="25"/>
  </w:num>
  <w:num w:numId="24">
    <w:abstractNumId w:val="22"/>
  </w:num>
  <w:num w:numId="25">
    <w:abstractNumId w:val="16"/>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6">
    <w:abstractNumId w:val="18"/>
  </w:num>
  <w:num w:numId="27">
    <w:abstractNumId w:val="29"/>
  </w:num>
  <w:num w:numId="28">
    <w:abstractNumId w:val="8"/>
  </w:num>
  <w:num w:numId="29">
    <w:abstractNumId w:val="30"/>
  </w:num>
  <w:num w:numId="30">
    <w:abstractNumId w:val="15"/>
  </w:num>
  <w:num w:numId="31">
    <w:abstractNumId w:val="20"/>
  </w:num>
  <w:num w:numId="32">
    <w:abstractNumId w:val="7"/>
  </w:num>
  <w:num w:numId="33">
    <w:abstractNumId w:val="4"/>
  </w:num>
  <w:num w:numId="34">
    <w:abstractNumId w:val="5"/>
  </w:num>
  <w:num w:numId="35">
    <w:abstractNumId w:val="9"/>
  </w:num>
  <w:num w:numId="36">
    <w:abstractNumId w:val="10"/>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ANG Silun">
    <w15:presenceInfo w15:providerId="AD" w15:userId="S-1-5-21-2415383333-406384120-3540199839-759732"/>
  </w15:person>
  <w15:person w15:author="Mihai ARGHIR">
    <w15:presenceInfo w15:providerId="None" w15:userId="Mihai ARGHIR"/>
  </w15:person>
  <w15:person w15:author="Amine Hassini">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5B5"/>
    <w:rsid w:val="00001706"/>
    <w:rsid w:val="00001A8B"/>
    <w:rsid w:val="00001D4F"/>
    <w:rsid w:val="00002274"/>
    <w:rsid w:val="000029CD"/>
    <w:rsid w:val="000032F9"/>
    <w:rsid w:val="00004A26"/>
    <w:rsid w:val="00004B4E"/>
    <w:rsid w:val="00004BC1"/>
    <w:rsid w:val="00005127"/>
    <w:rsid w:val="00005D64"/>
    <w:rsid w:val="0000607D"/>
    <w:rsid w:val="00006AC4"/>
    <w:rsid w:val="00006E9A"/>
    <w:rsid w:val="00007748"/>
    <w:rsid w:val="00007EB0"/>
    <w:rsid w:val="000102DA"/>
    <w:rsid w:val="00010A7F"/>
    <w:rsid w:val="000112A3"/>
    <w:rsid w:val="00011365"/>
    <w:rsid w:val="00011971"/>
    <w:rsid w:val="00011DFF"/>
    <w:rsid w:val="000122FF"/>
    <w:rsid w:val="0001341A"/>
    <w:rsid w:val="000137C2"/>
    <w:rsid w:val="00014644"/>
    <w:rsid w:val="00015340"/>
    <w:rsid w:val="0001562B"/>
    <w:rsid w:val="00016AEA"/>
    <w:rsid w:val="00016C6B"/>
    <w:rsid w:val="00016F1B"/>
    <w:rsid w:val="00016F99"/>
    <w:rsid w:val="00017237"/>
    <w:rsid w:val="0001732A"/>
    <w:rsid w:val="0001739F"/>
    <w:rsid w:val="00017551"/>
    <w:rsid w:val="00017569"/>
    <w:rsid w:val="000209EE"/>
    <w:rsid w:val="00020FD8"/>
    <w:rsid w:val="00021A17"/>
    <w:rsid w:val="00021CBE"/>
    <w:rsid w:val="00021E4F"/>
    <w:rsid w:val="0002241C"/>
    <w:rsid w:val="00022F87"/>
    <w:rsid w:val="00022F93"/>
    <w:rsid w:val="000232FA"/>
    <w:rsid w:val="000236E0"/>
    <w:rsid w:val="0002394B"/>
    <w:rsid w:val="00023958"/>
    <w:rsid w:val="000240EC"/>
    <w:rsid w:val="000242D9"/>
    <w:rsid w:val="00024307"/>
    <w:rsid w:val="00024BB4"/>
    <w:rsid w:val="00024C56"/>
    <w:rsid w:val="00024FA1"/>
    <w:rsid w:val="0002510D"/>
    <w:rsid w:val="00025998"/>
    <w:rsid w:val="00025A52"/>
    <w:rsid w:val="00025BB0"/>
    <w:rsid w:val="00025C11"/>
    <w:rsid w:val="0002671A"/>
    <w:rsid w:val="00026D7C"/>
    <w:rsid w:val="0002704F"/>
    <w:rsid w:val="00027818"/>
    <w:rsid w:val="00027CB2"/>
    <w:rsid w:val="00030C90"/>
    <w:rsid w:val="000325F0"/>
    <w:rsid w:val="00033AEF"/>
    <w:rsid w:val="00033DCC"/>
    <w:rsid w:val="00034021"/>
    <w:rsid w:val="000340E9"/>
    <w:rsid w:val="00034C2B"/>
    <w:rsid w:val="00034C9B"/>
    <w:rsid w:val="000363C5"/>
    <w:rsid w:val="000368E2"/>
    <w:rsid w:val="00037082"/>
    <w:rsid w:val="00040D4A"/>
    <w:rsid w:val="00042399"/>
    <w:rsid w:val="00043012"/>
    <w:rsid w:val="00043857"/>
    <w:rsid w:val="000441BB"/>
    <w:rsid w:val="000444BC"/>
    <w:rsid w:val="00044848"/>
    <w:rsid w:val="00044C03"/>
    <w:rsid w:val="00044F6A"/>
    <w:rsid w:val="00045AD6"/>
    <w:rsid w:val="00045D12"/>
    <w:rsid w:val="000460F2"/>
    <w:rsid w:val="0004614E"/>
    <w:rsid w:val="00046531"/>
    <w:rsid w:val="000467B8"/>
    <w:rsid w:val="00047550"/>
    <w:rsid w:val="00047A61"/>
    <w:rsid w:val="0005066D"/>
    <w:rsid w:val="00051604"/>
    <w:rsid w:val="00051B69"/>
    <w:rsid w:val="00051BC0"/>
    <w:rsid w:val="00051CF9"/>
    <w:rsid w:val="00052D09"/>
    <w:rsid w:val="0005325A"/>
    <w:rsid w:val="000532A5"/>
    <w:rsid w:val="00053680"/>
    <w:rsid w:val="00053B30"/>
    <w:rsid w:val="00054277"/>
    <w:rsid w:val="00054D9A"/>
    <w:rsid w:val="00055C12"/>
    <w:rsid w:val="00055FC0"/>
    <w:rsid w:val="00056548"/>
    <w:rsid w:val="00056882"/>
    <w:rsid w:val="00056DC7"/>
    <w:rsid w:val="00056E21"/>
    <w:rsid w:val="00057CA6"/>
    <w:rsid w:val="00060628"/>
    <w:rsid w:val="00061411"/>
    <w:rsid w:val="0006243C"/>
    <w:rsid w:val="00062791"/>
    <w:rsid w:val="00062FB9"/>
    <w:rsid w:val="00063362"/>
    <w:rsid w:val="00063453"/>
    <w:rsid w:val="00063979"/>
    <w:rsid w:val="00063BCB"/>
    <w:rsid w:val="00063EEF"/>
    <w:rsid w:val="00064560"/>
    <w:rsid w:val="0006495F"/>
    <w:rsid w:val="00064BD7"/>
    <w:rsid w:val="00065378"/>
    <w:rsid w:val="00065A30"/>
    <w:rsid w:val="0006681E"/>
    <w:rsid w:val="00067510"/>
    <w:rsid w:val="00067A77"/>
    <w:rsid w:val="00070685"/>
    <w:rsid w:val="000706F0"/>
    <w:rsid w:val="00070D4E"/>
    <w:rsid w:val="00071247"/>
    <w:rsid w:val="00071319"/>
    <w:rsid w:val="00071450"/>
    <w:rsid w:val="00071F36"/>
    <w:rsid w:val="000725B2"/>
    <w:rsid w:val="00072971"/>
    <w:rsid w:val="00072B80"/>
    <w:rsid w:val="00072D53"/>
    <w:rsid w:val="000732E6"/>
    <w:rsid w:val="000734E3"/>
    <w:rsid w:val="000745C2"/>
    <w:rsid w:val="000756EB"/>
    <w:rsid w:val="00075CA5"/>
    <w:rsid w:val="00075D6B"/>
    <w:rsid w:val="00075E8F"/>
    <w:rsid w:val="000764FD"/>
    <w:rsid w:val="00076810"/>
    <w:rsid w:val="00076AC6"/>
    <w:rsid w:val="000770F0"/>
    <w:rsid w:val="000771A1"/>
    <w:rsid w:val="000778A2"/>
    <w:rsid w:val="00077FDA"/>
    <w:rsid w:val="00080049"/>
    <w:rsid w:val="00080161"/>
    <w:rsid w:val="00080993"/>
    <w:rsid w:val="00080BD8"/>
    <w:rsid w:val="000813D8"/>
    <w:rsid w:val="000818B7"/>
    <w:rsid w:val="0008198A"/>
    <w:rsid w:val="00083335"/>
    <w:rsid w:val="00083366"/>
    <w:rsid w:val="0008340C"/>
    <w:rsid w:val="000839AA"/>
    <w:rsid w:val="00083F86"/>
    <w:rsid w:val="000842D3"/>
    <w:rsid w:val="000845F6"/>
    <w:rsid w:val="00084C42"/>
    <w:rsid w:val="00084D7E"/>
    <w:rsid w:val="00085254"/>
    <w:rsid w:val="00085603"/>
    <w:rsid w:val="0008634E"/>
    <w:rsid w:val="000864CA"/>
    <w:rsid w:val="00086757"/>
    <w:rsid w:val="00086A49"/>
    <w:rsid w:val="000873FC"/>
    <w:rsid w:val="00087476"/>
    <w:rsid w:val="000877C4"/>
    <w:rsid w:val="00087A22"/>
    <w:rsid w:val="00090469"/>
    <w:rsid w:val="000911E2"/>
    <w:rsid w:val="0009163F"/>
    <w:rsid w:val="000916EF"/>
    <w:rsid w:val="00092390"/>
    <w:rsid w:val="0009269B"/>
    <w:rsid w:val="00092B1D"/>
    <w:rsid w:val="00092C65"/>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2520"/>
    <w:rsid w:val="000A273C"/>
    <w:rsid w:val="000A2B83"/>
    <w:rsid w:val="000A387B"/>
    <w:rsid w:val="000A3CAA"/>
    <w:rsid w:val="000A3FFA"/>
    <w:rsid w:val="000A41C7"/>
    <w:rsid w:val="000A4D59"/>
    <w:rsid w:val="000A5154"/>
    <w:rsid w:val="000A5602"/>
    <w:rsid w:val="000A5613"/>
    <w:rsid w:val="000A573A"/>
    <w:rsid w:val="000A5D54"/>
    <w:rsid w:val="000A61EC"/>
    <w:rsid w:val="000A62C2"/>
    <w:rsid w:val="000A68CC"/>
    <w:rsid w:val="000A732A"/>
    <w:rsid w:val="000A73E5"/>
    <w:rsid w:val="000A7DBC"/>
    <w:rsid w:val="000B0C46"/>
    <w:rsid w:val="000B115F"/>
    <w:rsid w:val="000B2C5B"/>
    <w:rsid w:val="000B316E"/>
    <w:rsid w:val="000B3213"/>
    <w:rsid w:val="000B35C6"/>
    <w:rsid w:val="000B373D"/>
    <w:rsid w:val="000B3A4A"/>
    <w:rsid w:val="000B3C26"/>
    <w:rsid w:val="000B40A6"/>
    <w:rsid w:val="000B40CA"/>
    <w:rsid w:val="000B4536"/>
    <w:rsid w:val="000B460E"/>
    <w:rsid w:val="000B4731"/>
    <w:rsid w:val="000B512B"/>
    <w:rsid w:val="000B533E"/>
    <w:rsid w:val="000B5DE5"/>
    <w:rsid w:val="000B5E95"/>
    <w:rsid w:val="000B6164"/>
    <w:rsid w:val="000B68E5"/>
    <w:rsid w:val="000B6F5D"/>
    <w:rsid w:val="000B71F8"/>
    <w:rsid w:val="000B734D"/>
    <w:rsid w:val="000B73E3"/>
    <w:rsid w:val="000B7FD1"/>
    <w:rsid w:val="000C09A9"/>
    <w:rsid w:val="000C09CC"/>
    <w:rsid w:val="000C0AE1"/>
    <w:rsid w:val="000C0FEF"/>
    <w:rsid w:val="000C1371"/>
    <w:rsid w:val="000C1695"/>
    <w:rsid w:val="000C18AE"/>
    <w:rsid w:val="000C1E18"/>
    <w:rsid w:val="000C1E45"/>
    <w:rsid w:val="000C2131"/>
    <w:rsid w:val="000C251D"/>
    <w:rsid w:val="000C2B20"/>
    <w:rsid w:val="000C3798"/>
    <w:rsid w:val="000C3C46"/>
    <w:rsid w:val="000C413A"/>
    <w:rsid w:val="000C4A56"/>
    <w:rsid w:val="000C51FD"/>
    <w:rsid w:val="000C520B"/>
    <w:rsid w:val="000C5B12"/>
    <w:rsid w:val="000C5DBC"/>
    <w:rsid w:val="000C72EA"/>
    <w:rsid w:val="000C7840"/>
    <w:rsid w:val="000C7E22"/>
    <w:rsid w:val="000C7FDE"/>
    <w:rsid w:val="000D057E"/>
    <w:rsid w:val="000D0AD0"/>
    <w:rsid w:val="000D0D13"/>
    <w:rsid w:val="000D1C73"/>
    <w:rsid w:val="000D2218"/>
    <w:rsid w:val="000D2CA3"/>
    <w:rsid w:val="000D30F6"/>
    <w:rsid w:val="000D3BA2"/>
    <w:rsid w:val="000D3BE1"/>
    <w:rsid w:val="000D3CA8"/>
    <w:rsid w:val="000D411C"/>
    <w:rsid w:val="000D45C4"/>
    <w:rsid w:val="000D48E4"/>
    <w:rsid w:val="000D4BD1"/>
    <w:rsid w:val="000D507C"/>
    <w:rsid w:val="000D65A9"/>
    <w:rsid w:val="000D73C7"/>
    <w:rsid w:val="000D799D"/>
    <w:rsid w:val="000E0427"/>
    <w:rsid w:val="000E07F5"/>
    <w:rsid w:val="000E0C73"/>
    <w:rsid w:val="000E1412"/>
    <w:rsid w:val="000E1CA2"/>
    <w:rsid w:val="000E2001"/>
    <w:rsid w:val="000E26DB"/>
    <w:rsid w:val="000E2FB4"/>
    <w:rsid w:val="000E36BC"/>
    <w:rsid w:val="000E391A"/>
    <w:rsid w:val="000E3C32"/>
    <w:rsid w:val="000E414B"/>
    <w:rsid w:val="000E4B46"/>
    <w:rsid w:val="000E4C36"/>
    <w:rsid w:val="000E5ADD"/>
    <w:rsid w:val="000E682A"/>
    <w:rsid w:val="000E6D74"/>
    <w:rsid w:val="000E7C11"/>
    <w:rsid w:val="000E7CA2"/>
    <w:rsid w:val="000F0E16"/>
    <w:rsid w:val="000F198D"/>
    <w:rsid w:val="000F1A64"/>
    <w:rsid w:val="000F20E6"/>
    <w:rsid w:val="000F5306"/>
    <w:rsid w:val="000F5787"/>
    <w:rsid w:val="000F672C"/>
    <w:rsid w:val="000F674F"/>
    <w:rsid w:val="000F68F9"/>
    <w:rsid w:val="000F715D"/>
    <w:rsid w:val="000F7850"/>
    <w:rsid w:val="001003AE"/>
    <w:rsid w:val="001004DF"/>
    <w:rsid w:val="00100655"/>
    <w:rsid w:val="00100935"/>
    <w:rsid w:val="00102744"/>
    <w:rsid w:val="00102E2F"/>
    <w:rsid w:val="00103261"/>
    <w:rsid w:val="001039D4"/>
    <w:rsid w:val="00103E95"/>
    <w:rsid w:val="00104CAA"/>
    <w:rsid w:val="00105044"/>
    <w:rsid w:val="001051D0"/>
    <w:rsid w:val="001051DE"/>
    <w:rsid w:val="001053CF"/>
    <w:rsid w:val="00105ABB"/>
    <w:rsid w:val="00105AF6"/>
    <w:rsid w:val="00105EF2"/>
    <w:rsid w:val="00106034"/>
    <w:rsid w:val="00106910"/>
    <w:rsid w:val="00106985"/>
    <w:rsid w:val="00107542"/>
    <w:rsid w:val="001076FB"/>
    <w:rsid w:val="0011012C"/>
    <w:rsid w:val="001101C2"/>
    <w:rsid w:val="00110463"/>
    <w:rsid w:val="001109DC"/>
    <w:rsid w:val="00111293"/>
    <w:rsid w:val="001117C4"/>
    <w:rsid w:val="00112251"/>
    <w:rsid w:val="0011251C"/>
    <w:rsid w:val="001129FA"/>
    <w:rsid w:val="001133D2"/>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17B7F"/>
    <w:rsid w:val="00120175"/>
    <w:rsid w:val="001213AD"/>
    <w:rsid w:val="0012178F"/>
    <w:rsid w:val="00122040"/>
    <w:rsid w:val="00122A90"/>
    <w:rsid w:val="00122B6A"/>
    <w:rsid w:val="00122C82"/>
    <w:rsid w:val="00122D7D"/>
    <w:rsid w:val="001239A1"/>
    <w:rsid w:val="001243A8"/>
    <w:rsid w:val="001248CA"/>
    <w:rsid w:val="00124FD8"/>
    <w:rsid w:val="001257A5"/>
    <w:rsid w:val="001258FE"/>
    <w:rsid w:val="00125CFC"/>
    <w:rsid w:val="00126524"/>
    <w:rsid w:val="0012682C"/>
    <w:rsid w:val="00126CF9"/>
    <w:rsid w:val="00126E07"/>
    <w:rsid w:val="00126E54"/>
    <w:rsid w:val="001270AE"/>
    <w:rsid w:val="001275DD"/>
    <w:rsid w:val="00127A49"/>
    <w:rsid w:val="00127EAE"/>
    <w:rsid w:val="0013030D"/>
    <w:rsid w:val="00131260"/>
    <w:rsid w:val="00132F53"/>
    <w:rsid w:val="001331DF"/>
    <w:rsid w:val="001338D0"/>
    <w:rsid w:val="0013392F"/>
    <w:rsid w:val="0013491F"/>
    <w:rsid w:val="0013506F"/>
    <w:rsid w:val="001368CF"/>
    <w:rsid w:val="00136A5B"/>
    <w:rsid w:val="00136D2E"/>
    <w:rsid w:val="0013716D"/>
    <w:rsid w:val="0014013B"/>
    <w:rsid w:val="00140813"/>
    <w:rsid w:val="00140A51"/>
    <w:rsid w:val="00140E21"/>
    <w:rsid w:val="00140F06"/>
    <w:rsid w:val="001411D5"/>
    <w:rsid w:val="001423A0"/>
    <w:rsid w:val="001429A9"/>
    <w:rsid w:val="00142EA8"/>
    <w:rsid w:val="001468A5"/>
    <w:rsid w:val="00146EC2"/>
    <w:rsid w:val="001475A8"/>
    <w:rsid w:val="00147E28"/>
    <w:rsid w:val="0015099E"/>
    <w:rsid w:val="001509A4"/>
    <w:rsid w:val="00150BEE"/>
    <w:rsid w:val="0015161B"/>
    <w:rsid w:val="00151B4E"/>
    <w:rsid w:val="00152564"/>
    <w:rsid w:val="001525C3"/>
    <w:rsid w:val="00152A80"/>
    <w:rsid w:val="00152BC4"/>
    <w:rsid w:val="001530A1"/>
    <w:rsid w:val="0015314D"/>
    <w:rsid w:val="001535F9"/>
    <w:rsid w:val="001540C1"/>
    <w:rsid w:val="0015444F"/>
    <w:rsid w:val="001554A6"/>
    <w:rsid w:val="0015590D"/>
    <w:rsid w:val="00155D60"/>
    <w:rsid w:val="00156D89"/>
    <w:rsid w:val="00156D8F"/>
    <w:rsid w:val="0015720B"/>
    <w:rsid w:val="001577B6"/>
    <w:rsid w:val="0016087B"/>
    <w:rsid w:val="001608FD"/>
    <w:rsid w:val="00160AC9"/>
    <w:rsid w:val="00161440"/>
    <w:rsid w:val="0016253D"/>
    <w:rsid w:val="00162B5B"/>
    <w:rsid w:val="00162E03"/>
    <w:rsid w:val="0016305C"/>
    <w:rsid w:val="00163110"/>
    <w:rsid w:val="0016319B"/>
    <w:rsid w:val="00163486"/>
    <w:rsid w:val="00163F9D"/>
    <w:rsid w:val="00163FE2"/>
    <w:rsid w:val="0016406E"/>
    <w:rsid w:val="00164E68"/>
    <w:rsid w:val="0016587B"/>
    <w:rsid w:val="0016638C"/>
    <w:rsid w:val="00166AD7"/>
    <w:rsid w:val="00166F02"/>
    <w:rsid w:val="00167E15"/>
    <w:rsid w:val="00170C97"/>
    <w:rsid w:val="00170E5B"/>
    <w:rsid w:val="00171F92"/>
    <w:rsid w:val="001734BE"/>
    <w:rsid w:val="001749B0"/>
    <w:rsid w:val="00174CBF"/>
    <w:rsid w:val="00174F79"/>
    <w:rsid w:val="00175697"/>
    <w:rsid w:val="00175846"/>
    <w:rsid w:val="001759A3"/>
    <w:rsid w:val="00176CBA"/>
    <w:rsid w:val="0017744A"/>
    <w:rsid w:val="00177A37"/>
    <w:rsid w:val="00177B4E"/>
    <w:rsid w:val="00177BA8"/>
    <w:rsid w:val="00177F7F"/>
    <w:rsid w:val="001815A2"/>
    <w:rsid w:val="00181790"/>
    <w:rsid w:val="001817EF"/>
    <w:rsid w:val="0018205F"/>
    <w:rsid w:val="00182064"/>
    <w:rsid w:val="0018225D"/>
    <w:rsid w:val="001827E5"/>
    <w:rsid w:val="00183093"/>
    <w:rsid w:val="00183DA8"/>
    <w:rsid w:val="00184E11"/>
    <w:rsid w:val="001856FA"/>
    <w:rsid w:val="00186652"/>
    <w:rsid w:val="00186E96"/>
    <w:rsid w:val="00186EFF"/>
    <w:rsid w:val="00187063"/>
    <w:rsid w:val="0018780F"/>
    <w:rsid w:val="00187A0E"/>
    <w:rsid w:val="00187A1A"/>
    <w:rsid w:val="00191118"/>
    <w:rsid w:val="001912B5"/>
    <w:rsid w:val="00192C39"/>
    <w:rsid w:val="00194260"/>
    <w:rsid w:val="00195837"/>
    <w:rsid w:val="00195FD5"/>
    <w:rsid w:val="001961C6"/>
    <w:rsid w:val="00196BA8"/>
    <w:rsid w:val="00197509"/>
    <w:rsid w:val="00197C82"/>
    <w:rsid w:val="001A0326"/>
    <w:rsid w:val="001A0DF1"/>
    <w:rsid w:val="001A0E70"/>
    <w:rsid w:val="001A1234"/>
    <w:rsid w:val="001A1D1E"/>
    <w:rsid w:val="001A25E6"/>
    <w:rsid w:val="001A2E81"/>
    <w:rsid w:val="001A3271"/>
    <w:rsid w:val="001A3342"/>
    <w:rsid w:val="001A4397"/>
    <w:rsid w:val="001A47BF"/>
    <w:rsid w:val="001A67CA"/>
    <w:rsid w:val="001A6AD6"/>
    <w:rsid w:val="001A7513"/>
    <w:rsid w:val="001A76E1"/>
    <w:rsid w:val="001A7936"/>
    <w:rsid w:val="001A7FDC"/>
    <w:rsid w:val="001B0689"/>
    <w:rsid w:val="001B12EC"/>
    <w:rsid w:val="001B15D4"/>
    <w:rsid w:val="001B18AC"/>
    <w:rsid w:val="001B1B96"/>
    <w:rsid w:val="001B1E34"/>
    <w:rsid w:val="001B21DB"/>
    <w:rsid w:val="001B291C"/>
    <w:rsid w:val="001B2E9F"/>
    <w:rsid w:val="001B2FA3"/>
    <w:rsid w:val="001B337E"/>
    <w:rsid w:val="001B37F5"/>
    <w:rsid w:val="001B49F4"/>
    <w:rsid w:val="001B5FF4"/>
    <w:rsid w:val="001B6440"/>
    <w:rsid w:val="001B661A"/>
    <w:rsid w:val="001B6837"/>
    <w:rsid w:val="001B6AC1"/>
    <w:rsid w:val="001B7373"/>
    <w:rsid w:val="001B73DC"/>
    <w:rsid w:val="001B7A24"/>
    <w:rsid w:val="001B7FB7"/>
    <w:rsid w:val="001C03C4"/>
    <w:rsid w:val="001C0C98"/>
    <w:rsid w:val="001C0E55"/>
    <w:rsid w:val="001C1045"/>
    <w:rsid w:val="001C18D7"/>
    <w:rsid w:val="001C1A5E"/>
    <w:rsid w:val="001C1AD5"/>
    <w:rsid w:val="001C1B8A"/>
    <w:rsid w:val="001C1F13"/>
    <w:rsid w:val="001C2057"/>
    <w:rsid w:val="001C2D08"/>
    <w:rsid w:val="001C2EA3"/>
    <w:rsid w:val="001C360F"/>
    <w:rsid w:val="001C3DAA"/>
    <w:rsid w:val="001C4698"/>
    <w:rsid w:val="001C4C90"/>
    <w:rsid w:val="001C4CE2"/>
    <w:rsid w:val="001C547C"/>
    <w:rsid w:val="001C5BE6"/>
    <w:rsid w:val="001C5DD8"/>
    <w:rsid w:val="001C647F"/>
    <w:rsid w:val="001C74FB"/>
    <w:rsid w:val="001D05F3"/>
    <w:rsid w:val="001D06C9"/>
    <w:rsid w:val="001D0C1A"/>
    <w:rsid w:val="001D17E1"/>
    <w:rsid w:val="001D182C"/>
    <w:rsid w:val="001D185B"/>
    <w:rsid w:val="001D197E"/>
    <w:rsid w:val="001D1C28"/>
    <w:rsid w:val="001D2609"/>
    <w:rsid w:val="001D292B"/>
    <w:rsid w:val="001D2C8E"/>
    <w:rsid w:val="001D2D3F"/>
    <w:rsid w:val="001D2EBF"/>
    <w:rsid w:val="001D3514"/>
    <w:rsid w:val="001D47F6"/>
    <w:rsid w:val="001D52AF"/>
    <w:rsid w:val="001D5711"/>
    <w:rsid w:val="001D5AF5"/>
    <w:rsid w:val="001D65C1"/>
    <w:rsid w:val="001D75BA"/>
    <w:rsid w:val="001E0808"/>
    <w:rsid w:val="001E090B"/>
    <w:rsid w:val="001E18D0"/>
    <w:rsid w:val="001E2394"/>
    <w:rsid w:val="001E270F"/>
    <w:rsid w:val="001E2B16"/>
    <w:rsid w:val="001E2DD5"/>
    <w:rsid w:val="001E32DB"/>
    <w:rsid w:val="001E37D0"/>
    <w:rsid w:val="001E390A"/>
    <w:rsid w:val="001E3A00"/>
    <w:rsid w:val="001E3B4A"/>
    <w:rsid w:val="001E4EFE"/>
    <w:rsid w:val="001E51D1"/>
    <w:rsid w:val="001E5A4A"/>
    <w:rsid w:val="001E6278"/>
    <w:rsid w:val="001E6292"/>
    <w:rsid w:val="001E63D8"/>
    <w:rsid w:val="001E653F"/>
    <w:rsid w:val="001E6877"/>
    <w:rsid w:val="001E6A32"/>
    <w:rsid w:val="001E76E5"/>
    <w:rsid w:val="001E7BF0"/>
    <w:rsid w:val="001E7E76"/>
    <w:rsid w:val="001F1018"/>
    <w:rsid w:val="001F11E3"/>
    <w:rsid w:val="001F2E20"/>
    <w:rsid w:val="001F302A"/>
    <w:rsid w:val="001F3431"/>
    <w:rsid w:val="001F34E3"/>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5987"/>
    <w:rsid w:val="00205E1F"/>
    <w:rsid w:val="00207980"/>
    <w:rsid w:val="00207BAC"/>
    <w:rsid w:val="00210060"/>
    <w:rsid w:val="002102F2"/>
    <w:rsid w:val="0021037B"/>
    <w:rsid w:val="00210784"/>
    <w:rsid w:val="002109C6"/>
    <w:rsid w:val="00210DA4"/>
    <w:rsid w:val="00210FEE"/>
    <w:rsid w:val="002118E1"/>
    <w:rsid w:val="00212686"/>
    <w:rsid w:val="0021273A"/>
    <w:rsid w:val="00212CCF"/>
    <w:rsid w:val="00212EBA"/>
    <w:rsid w:val="0021574F"/>
    <w:rsid w:val="002157D8"/>
    <w:rsid w:val="0021580C"/>
    <w:rsid w:val="00216BBD"/>
    <w:rsid w:val="002178F0"/>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4492"/>
    <w:rsid w:val="00224883"/>
    <w:rsid w:val="00224ACC"/>
    <w:rsid w:val="00224AD5"/>
    <w:rsid w:val="00224FB8"/>
    <w:rsid w:val="00224FEA"/>
    <w:rsid w:val="00225112"/>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44CF"/>
    <w:rsid w:val="00234530"/>
    <w:rsid w:val="002351E9"/>
    <w:rsid w:val="00235F7C"/>
    <w:rsid w:val="00236F07"/>
    <w:rsid w:val="002373E6"/>
    <w:rsid w:val="00237782"/>
    <w:rsid w:val="00237AA3"/>
    <w:rsid w:val="00237D2A"/>
    <w:rsid w:val="0024014B"/>
    <w:rsid w:val="00240CD4"/>
    <w:rsid w:val="0024104B"/>
    <w:rsid w:val="002413AE"/>
    <w:rsid w:val="00241F58"/>
    <w:rsid w:val="002421DE"/>
    <w:rsid w:val="00242860"/>
    <w:rsid w:val="00242925"/>
    <w:rsid w:val="00242C6F"/>
    <w:rsid w:val="00242F3A"/>
    <w:rsid w:val="002437B8"/>
    <w:rsid w:val="002440CE"/>
    <w:rsid w:val="002440F2"/>
    <w:rsid w:val="0024485A"/>
    <w:rsid w:val="0024533A"/>
    <w:rsid w:val="0024544C"/>
    <w:rsid w:val="002458EC"/>
    <w:rsid w:val="00245BA3"/>
    <w:rsid w:val="00245D12"/>
    <w:rsid w:val="0024651B"/>
    <w:rsid w:val="00246FCC"/>
    <w:rsid w:val="00247013"/>
    <w:rsid w:val="0024741A"/>
    <w:rsid w:val="00247633"/>
    <w:rsid w:val="00247A20"/>
    <w:rsid w:val="00250544"/>
    <w:rsid w:val="00250656"/>
    <w:rsid w:val="00250A58"/>
    <w:rsid w:val="00251124"/>
    <w:rsid w:val="0025189C"/>
    <w:rsid w:val="00251B1C"/>
    <w:rsid w:val="00251D09"/>
    <w:rsid w:val="002528A5"/>
    <w:rsid w:val="00252964"/>
    <w:rsid w:val="00253A1E"/>
    <w:rsid w:val="002548B6"/>
    <w:rsid w:val="002552F2"/>
    <w:rsid w:val="002567C8"/>
    <w:rsid w:val="002568DF"/>
    <w:rsid w:val="00256CF0"/>
    <w:rsid w:val="00256DC5"/>
    <w:rsid w:val="002572DD"/>
    <w:rsid w:val="00257B86"/>
    <w:rsid w:val="00257DC9"/>
    <w:rsid w:val="00262990"/>
    <w:rsid w:val="00262C9C"/>
    <w:rsid w:val="00263749"/>
    <w:rsid w:val="00263793"/>
    <w:rsid w:val="00263E64"/>
    <w:rsid w:val="0026426D"/>
    <w:rsid w:val="0026427C"/>
    <w:rsid w:val="002650A5"/>
    <w:rsid w:val="00265227"/>
    <w:rsid w:val="0026547A"/>
    <w:rsid w:val="00265991"/>
    <w:rsid w:val="00266518"/>
    <w:rsid w:val="002669D3"/>
    <w:rsid w:val="00267008"/>
    <w:rsid w:val="00267179"/>
    <w:rsid w:val="00267637"/>
    <w:rsid w:val="00267D2F"/>
    <w:rsid w:val="00267EA9"/>
    <w:rsid w:val="002705FA"/>
    <w:rsid w:val="00270A38"/>
    <w:rsid w:val="00270EC6"/>
    <w:rsid w:val="00271BF0"/>
    <w:rsid w:val="0027222C"/>
    <w:rsid w:val="0027231B"/>
    <w:rsid w:val="00272EB6"/>
    <w:rsid w:val="00272FF2"/>
    <w:rsid w:val="002730F2"/>
    <w:rsid w:val="00273348"/>
    <w:rsid w:val="00273D7D"/>
    <w:rsid w:val="00274285"/>
    <w:rsid w:val="0027486A"/>
    <w:rsid w:val="002754CC"/>
    <w:rsid w:val="002755C3"/>
    <w:rsid w:val="002759DF"/>
    <w:rsid w:val="00275B8E"/>
    <w:rsid w:val="00276C82"/>
    <w:rsid w:val="00276E42"/>
    <w:rsid w:val="002770B9"/>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707"/>
    <w:rsid w:val="00282E1F"/>
    <w:rsid w:val="00283067"/>
    <w:rsid w:val="0028318C"/>
    <w:rsid w:val="0028373A"/>
    <w:rsid w:val="00284BAF"/>
    <w:rsid w:val="00284E44"/>
    <w:rsid w:val="0028533A"/>
    <w:rsid w:val="00285FD4"/>
    <w:rsid w:val="0028650B"/>
    <w:rsid w:val="00286719"/>
    <w:rsid w:val="00286BBF"/>
    <w:rsid w:val="002877E5"/>
    <w:rsid w:val="00290429"/>
    <w:rsid w:val="00290BB7"/>
    <w:rsid w:val="002910BA"/>
    <w:rsid w:val="00291325"/>
    <w:rsid w:val="00291757"/>
    <w:rsid w:val="00291F46"/>
    <w:rsid w:val="00292C24"/>
    <w:rsid w:val="00292F38"/>
    <w:rsid w:val="00293306"/>
    <w:rsid w:val="0029381E"/>
    <w:rsid w:val="002948DB"/>
    <w:rsid w:val="00295102"/>
    <w:rsid w:val="00295604"/>
    <w:rsid w:val="00295ADD"/>
    <w:rsid w:val="00295B79"/>
    <w:rsid w:val="00296476"/>
    <w:rsid w:val="002964DC"/>
    <w:rsid w:val="00296675"/>
    <w:rsid w:val="002967EF"/>
    <w:rsid w:val="0029718B"/>
    <w:rsid w:val="002A05EF"/>
    <w:rsid w:val="002A0650"/>
    <w:rsid w:val="002A0852"/>
    <w:rsid w:val="002A0B2A"/>
    <w:rsid w:val="002A0BF5"/>
    <w:rsid w:val="002A1358"/>
    <w:rsid w:val="002A160D"/>
    <w:rsid w:val="002A17DE"/>
    <w:rsid w:val="002A1B36"/>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EFD"/>
    <w:rsid w:val="002B128D"/>
    <w:rsid w:val="002B2106"/>
    <w:rsid w:val="002B21BF"/>
    <w:rsid w:val="002B220A"/>
    <w:rsid w:val="002B248F"/>
    <w:rsid w:val="002B2C23"/>
    <w:rsid w:val="002B2D13"/>
    <w:rsid w:val="002B3524"/>
    <w:rsid w:val="002B3616"/>
    <w:rsid w:val="002B4429"/>
    <w:rsid w:val="002B5058"/>
    <w:rsid w:val="002B5B4E"/>
    <w:rsid w:val="002B6086"/>
    <w:rsid w:val="002B658F"/>
    <w:rsid w:val="002B7210"/>
    <w:rsid w:val="002B7229"/>
    <w:rsid w:val="002B7D65"/>
    <w:rsid w:val="002C06AD"/>
    <w:rsid w:val="002C0E27"/>
    <w:rsid w:val="002C0E9A"/>
    <w:rsid w:val="002C117C"/>
    <w:rsid w:val="002C1212"/>
    <w:rsid w:val="002C12D1"/>
    <w:rsid w:val="002C1638"/>
    <w:rsid w:val="002C2038"/>
    <w:rsid w:val="002C2650"/>
    <w:rsid w:val="002C289E"/>
    <w:rsid w:val="002C2E88"/>
    <w:rsid w:val="002C3714"/>
    <w:rsid w:val="002C4957"/>
    <w:rsid w:val="002C4D7E"/>
    <w:rsid w:val="002C4DAD"/>
    <w:rsid w:val="002C5844"/>
    <w:rsid w:val="002C5B4E"/>
    <w:rsid w:val="002C5D10"/>
    <w:rsid w:val="002C61E9"/>
    <w:rsid w:val="002C6241"/>
    <w:rsid w:val="002C67E1"/>
    <w:rsid w:val="002C6F43"/>
    <w:rsid w:val="002C72AE"/>
    <w:rsid w:val="002C7848"/>
    <w:rsid w:val="002D053D"/>
    <w:rsid w:val="002D0FC0"/>
    <w:rsid w:val="002D19D9"/>
    <w:rsid w:val="002D2207"/>
    <w:rsid w:val="002D2F3F"/>
    <w:rsid w:val="002D3458"/>
    <w:rsid w:val="002D3E11"/>
    <w:rsid w:val="002D547C"/>
    <w:rsid w:val="002D5902"/>
    <w:rsid w:val="002D5A51"/>
    <w:rsid w:val="002D5E42"/>
    <w:rsid w:val="002D61EE"/>
    <w:rsid w:val="002D6824"/>
    <w:rsid w:val="002D726E"/>
    <w:rsid w:val="002D778E"/>
    <w:rsid w:val="002D7974"/>
    <w:rsid w:val="002D79F0"/>
    <w:rsid w:val="002D7D5D"/>
    <w:rsid w:val="002E076F"/>
    <w:rsid w:val="002E089A"/>
    <w:rsid w:val="002E130C"/>
    <w:rsid w:val="002E2100"/>
    <w:rsid w:val="002E28DE"/>
    <w:rsid w:val="002E3BDB"/>
    <w:rsid w:val="002E4511"/>
    <w:rsid w:val="002E5D38"/>
    <w:rsid w:val="002E66BA"/>
    <w:rsid w:val="002E7244"/>
    <w:rsid w:val="002E7996"/>
    <w:rsid w:val="002F056D"/>
    <w:rsid w:val="002F05C2"/>
    <w:rsid w:val="002F0CE0"/>
    <w:rsid w:val="002F0DC6"/>
    <w:rsid w:val="002F13EF"/>
    <w:rsid w:val="002F14AA"/>
    <w:rsid w:val="002F178D"/>
    <w:rsid w:val="002F1BC5"/>
    <w:rsid w:val="002F1F6E"/>
    <w:rsid w:val="002F233A"/>
    <w:rsid w:val="002F23A2"/>
    <w:rsid w:val="002F2E52"/>
    <w:rsid w:val="002F38EC"/>
    <w:rsid w:val="002F3E89"/>
    <w:rsid w:val="002F44B5"/>
    <w:rsid w:val="002F46D6"/>
    <w:rsid w:val="002F5664"/>
    <w:rsid w:val="002F5A24"/>
    <w:rsid w:val="002F5A8C"/>
    <w:rsid w:val="002F5B7F"/>
    <w:rsid w:val="002F5ECA"/>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501E"/>
    <w:rsid w:val="003054CB"/>
    <w:rsid w:val="003065CA"/>
    <w:rsid w:val="00306B7A"/>
    <w:rsid w:val="00306CAE"/>
    <w:rsid w:val="00307425"/>
    <w:rsid w:val="003074D7"/>
    <w:rsid w:val="00307890"/>
    <w:rsid w:val="00307C4F"/>
    <w:rsid w:val="00307EF2"/>
    <w:rsid w:val="00310248"/>
    <w:rsid w:val="003103CD"/>
    <w:rsid w:val="0031116D"/>
    <w:rsid w:val="0031116E"/>
    <w:rsid w:val="00311D39"/>
    <w:rsid w:val="003121C4"/>
    <w:rsid w:val="00312D30"/>
    <w:rsid w:val="00312E77"/>
    <w:rsid w:val="00312F73"/>
    <w:rsid w:val="00313299"/>
    <w:rsid w:val="00313993"/>
    <w:rsid w:val="00313AC1"/>
    <w:rsid w:val="00313F19"/>
    <w:rsid w:val="00313F2D"/>
    <w:rsid w:val="00313FDF"/>
    <w:rsid w:val="00314374"/>
    <w:rsid w:val="00314BD0"/>
    <w:rsid w:val="00314E91"/>
    <w:rsid w:val="0031531D"/>
    <w:rsid w:val="00315D68"/>
    <w:rsid w:val="003162EC"/>
    <w:rsid w:val="00316DE5"/>
    <w:rsid w:val="0031724D"/>
    <w:rsid w:val="00317627"/>
    <w:rsid w:val="003211B9"/>
    <w:rsid w:val="003212C0"/>
    <w:rsid w:val="00321C59"/>
    <w:rsid w:val="00321C5D"/>
    <w:rsid w:val="00321DCD"/>
    <w:rsid w:val="003220BE"/>
    <w:rsid w:val="00322447"/>
    <w:rsid w:val="00322794"/>
    <w:rsid w:val="00322FC9"/>
    <w:rsid w:val="00323D69"/>
    <w:rsid w:val="003240A0"/>
    <w:rsid w:val="003240FE"/>
    <w:rsid w:val="003244A1"/>
    <w:rsid w:val="0032581C"/>
    <w:rsid w:val="00326918"/>
    <w:rsid w:val="00330577"/>
    <w:rsid w:val="003307D4"/>
    <w:rsid w:val="00330C2C"/>
    <w:rsid w:val="003324A0"/>
    <w:rsid w:val="00332B7D"/>
    <w:rsid w:val="00332C9B"/>
    <w:rsid w:val="00332F0A"/>
    <w:rsid w:val="00333537"/>
    <w:rsid w:val="003336E1"/>
    <w:rsid w:val="003342C7"/>
    <w:rsid w:val="003344EF"/>
    <w:rsid w:val="00334E3C"/>
    <w:rsid w:val="00335447"/>
    <w:rsid w:val="003361EC"/>
    <w:rsid w:val="0033693E"/>
    <w:rsid w:val="003372DC"/>
    <w:rsid w:val="003372DD"/>
    <w:rsid w:val="00337D15"/>
    <w:rsid w:val="00337F79"/>
    <w:rsid w:val="00340B9E"/>
    <w:rsid w:val="00340CCA"/>
    <w:rsid w:val="00340E0E"/>
    <w:rsid w:val="003413E7"/>
    <w:rsid w:val="00341882"/>
    <w:rsid w:val="00341D16"/>
    <w:rsid w:val="003420EF"/>
    <w:rsid w:val="003427F0"/>
    <w:rsid w:val="00343837"/>
    <w:rsid w:val="003446BC"/>
    <w:rsid w:val="00345252"/>
    <w:rsid w:val="00346652"/>
    <w:rsid w:val="00347334"/>
    <w:rsid w:val="0034739B"/>
    <w:rsid w:val="00347518"/>
    <w:rsid w:val="0034774B"/>
    <w:rsid w:val="00347998"/>
    <w:rsid w:val="00347A77"/>
    <w:rsid w:val="00347C74"/>
    <w:rsid w:val="00350947"/>
    <w:rsid w:val="00350D44"/>
    <w:rsid w:val="003513B9"/>
    <w:rsid w:val="003517AF"/>
    <w:rsid w:val="003519E6"/>
    <w:rsid w:val="00351E93"/>
    <w:rsid w:val="00351ECF"/>
    <w:rsid w:val="003529A9"/>
    <w:rsid w:val="00352FBE"/>
    <w:rsid w:val="003531F5"/>
    <w:rsid w:val="003537CB"/>
    <w:rsid w:val="003543C0"/>
    <w:rsid w:val="00354C81"/>
    <w:rsid w:val="00355A0F"/>
    <w:rsid w:val="0035608C"/>
    <w:rsid w:val="0035686B"/>
    <w:rsid w:val="00356A58"/>
    <w:rsid w:val="00356E74"/>
    <w:rsid w:val="003618F5"/>
    <w:rsid w:val="00361ACC"/>
    <w:rsid w:val="00362205"/>
    <w:rsid w:val="00363044"/>
    <w:rsid w:val="003657B5"/>
    <w:rsid w:val="00365D33"/>
    <w:rsid w:val="00365D89"/>
    <w:rsid w:val="0036702F"/>
    <w:rsid w:val="00367CD6"/>
    <w:rsid w:val="00367DBA"/>
    <w:rsid w:val="0037051D"/>
    <w:rsid w:val="00370E97"/>
    <w:rsid w:val="00370F76"/>
    <w:rsid w:val="003711EE"/>
    <w:rsid w:val="003719F0"/>
    <w:rsid w:val="0037234E"/>
    <w:rsid w:val="003724EB"/>
    <w:rsid w:val="0037252A"/>
    <w:rsid w:val="003727DA"/>
    <w:rsid w:val="003733EC"/>
    <w:rsid w:val="00373637"/>
    <w:rsid w:val="003737BF"/>
    <w:rsid w:val="003738F2"/>
    <w:rsid w:val="00373C9F"/>
    <w:rsid w:val="00374427"/>
    <w:rsid w:val="00374928"/>
    <w:rsid w:val="00374B06"/>
    <w:rsid w:val="0037590A"/>
    <w:rsid w:val="0037590F"/>
    <w:rsid w:val="00375CD8"/>
    <w:rsid w:val="0037682F"/>
    <w:rsid w:val="00376882"/>
    <w:rsid w:val="00376C9C"/>
    <w:rsid w:val="00377126"/>
    <w:rsid w:val="003778A2"/>
    <w:rsid w:val="00377B8F"/>
    <w:rsid w:val="00377BFE"/>
    <w:rsid w:val="003807C7"/>
    <w:rsid w:val="003811C2"/>
    <w:rsid w:val="003812D1"/>
    <w:rsid w:val="003812E6"/>
    <w:rsid w:val="0038178C"/>
    <w:rsid w:val="00381E74"/>
    <w:rsid w:val="003823B6"/>
    <w:rsid w:val="003828C7"/>
    <w:rsid w:val="0038296D"/>
    <w:rsid w:val="00382ADB"/>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91949"/>
    <w:rsid w:val="00391ABE"/>
    <w:rsid w:val="00391F3A"/>
    <w:rsid w:val="00391FD6"/>
    <w:rsid w:val="0039232D"/>
    <w:rsid w:val="00392FD3"/>
    <w:rsid w:val="003930BF"/>
    <w:rsid w:val="003934AE"/>
    <w:rsid w:val="00393C05"/>
    <w:rsid w:val="003957B9"/>
    <w:rsid w:val="00395F2C"/>
    <w:rsid w:val="003961D6"/>
    <w:rsid w:val="00396359"/>
    <w:rsid w:val="0039716A"/>
    <w:rsid w:val="003A0138"/>
    <w:rsid w:val="003A0463"/>
    <w:rsid w:val="003A0B6E"/>
    <w:rsid w:val="003A178B"/>
    <w:rsid w:val="003A1B5D"/>
    <w:rsid w:val="003A22A6"/>
    <w:rsid w:val="003A2311"/>
    <w:rsid w:val="003A2742"/>
    <w:rsid w:val="003A2CE1"/>
    <w:rsid w:val="003A3131"/>
    <w:rsid w:val="003A3390"/>
    <w:rsid w:val="003A3B25"/>
    <w:rsid w:val="003A4020"/>
    <w:rsid w:val="003A4ADC"/>
    <w:rsid w:val="003A5260"/>
    <w:rsid w:val="003A532C"/>
    <w:rsid w:val="003A534F"/>
    <w:rsid w:val="003A6536"/>
    <w:rsid w:val="003A6D7A"/>
    <w:rsid w:val="003A6DF7"/>
    <w:rsid w:val="003A74BA"/>
    <w:rsid w:val="003A7568"/>
    <w:rsid w:val="003A76A4"/>
    <w:rsid w:val="003A7CF6"/>
    <w:rsid w:val="003A7D15"/>
    <w:rsid w:val="003B06A8"/>
    <w:rsid w:val="003B0A1B"/>
    <w:rsid w:val="003B16AF"/>
    <w:rsid w:val="003B190B"/>
    <w:rsid w:val="003B22C5"/>
    <w:rsid w:val="003B248D"/>
    <w:rsid w:val="003B2D64"/>
    <w:rsid w:val="003B2FCD"/>
    <w:rsid w:val="003B31AA"/>
    <w:rsid w:val="003B39BB"/>
    <w:rsid w:val="003B3D17"/>
    <w:rsid w:val="003B3F25"/>
    <w:rsid w:val="003B4C14"/>
    <w:rsid w:val="003B4EC1"/>
    <w:rsid w:val="003B4FE3"/>
    <w:rsid w:val="003B5483"/>
    <w:rsid w:val="003B5884"/>
    <w:rsid w:val="003B5D7F"/>
    <w:rsid w:val="003B6740"/>
    <w:rsid w:val="003B685B"/>
    <w:rsid w:val="003B7093"/>
    <w:rsid w:val="003B7B5B"/>
    <w:rsid w:val="003C080C"/>
    <w:rsid w:val="003C1745"/>
    <w:rsid w:val="003C19CD"/>
    <w:rsid w:val="003C1FD1"/>
    <w:rsid w:val="003C25ED"/>
    <w:rsid w:val="003C2B1E"/>
    <w:rsid w:val="003C3AF2"/>
    <w:rsid w:val="003C408B"/>
    <w:rsid w:val="003C49D3"/>
    <w:rsid w:val="003C581B"/>
    <w:rsid w:val="003C5D6B"/>
    <w:rsid w:val="003C6938"/>
    <w:rsid w:val="003C7397"/>
    <w:rsid w:val="003C74C6"/>
    <w:rsid w:val="003C7E22"/>
    <w:rsid w:val="003D0074"/>
    <w:rsid w:val="003D0892"/>
    <w:rsid w:val="003D15B2"/>
    <w:rsid w:val="003D2705"/>
    <w:rsid w:val="003D2707"/>
    <w:rsid w:val="003D281F"/>
    <w:rsid w:val="003D2880"/>
    <w:rsid w:val="003D3369"/>
    <w:rsid w:val="003D342D"/>
    <w:rsid w:val="003D3714"/>
    <w:rsid w:val="003D38BA"/>
    <w:rsid w:val="003D3D8C"/>
    <w:rsid w:val="003D460D"/>
    <w:rsid w:val="003D49A0"/>
    <w:rsid w:val="003D4C0B"/>
    <w:rsid w:val="003D4C0D"/>
    <w:rsid w:val="003D54EB"/>
    <w:rsid w:val="003D5E75"/>
    <w:rsid w:val="003D60A8"/>
    <w:rsid w:val="003D657A"/>
    <w:rsid w:val="003D6D44"/>
    <w:rsid w:val="003D71FE"/>
    <w:rsid w:val="003D78E0"/>
    <w:rsid w:val="003D795A"/>
    <w:rsid w:val="003E00E8"/>
    <w:rsid w:val="003E030B"/>
    <w:rsid w:val="003E0374"/>
    <w:rsid w:val="003E03DA"/>
    <w:rsid w:val="003E06CE"/>
    <w:rsid w:val="003E10CF"/>
    <w:rsid w:val="003E12C3"/>
    <w:rsid w:val="003E13A6"/>
    <w:rsid w:val="003E15B5"/>
    <w:rsid w:val="003E1835"/>
    <w:rsid w:val="003E1A49"/>
    <w:rsid w:val="003E1BC3"/>
    <w:rsid w:val="003E2624"/>
    <w:rsid w:val="003E3138"/>
    <w:rsid w:val="003E323A"/>
    <w:rsid w:val="003E37EA"/>
    <w:rsid w:val="003E3821"/>
    <w:rsid w:val="003E39F6"/>
    <w:rsid w:val="003E5709"/>
    <w:rsid w:val="003E5A42"/>
    <w:rsid w:val="003E5A6E"/>
    <w:rsid w:val="003E5D75"/>
    <w:rsid w:val="003E5EEF"/>
    <w:rsid w:val="003E5F13"/>
    <w:rsid w:val="003E60DD"/>
    <w:rsid w:val="003E616C"/>
    <w:rsid w:val="003E66AE"/>
    <w:rsid w:val="003E721A"/>
    <w:rsid w:val="003E723B"/>
    <w:rsid w:val="003E7340"/>
    <w:rsid w:val="003E7423"/>
    <w:rsid w:val="003E74EF"/>
    <w:rsid w:val="003E78BA"/>
    <w:rsid w:val="003E7A61"/>
    <w:rsid w:val="003F0315"/>
    <w:rsid w:val="003F1420"/>
    <w:rsid w:val="003F14A3"/>
    <w:rsid w:val="003F1719"/>
    <w:rsid w:val="003F19A7"/>
    <w:rsid w:val="003F1AEF"/>
    <w:rsid w:val="003F239E"/>
    <w:rsid w:val="003F2978"/>
    <w:rsid w:val="003F2BD5"/>
    <w:rsid w:val="003F2C4D"/>
    <w:rsid w:val="003F2DCA"/>
    <w:rsid w:val="003F2FCB"/>
    <w:rsid w:val="003F3656"/>
    <w:rsid w:val="003F3BCF"/>
    <w:rsid w:val="003F464C"/>
    <w:rsid w:val="003F4A69"/>
    <w:rsid w:val="003F52B9"/>
    <w:rsid w:val="003F5A41"/>
    <w:rsid w:val="003F5C5E"/>
    <w:rsid w:val="003F64DF"/>
    <w:rsid w:val="003F6BD0"/>
    <w:rsid w:val="003F7060"/>
    <w:rsid w:val="003F7C56"/>
    <w:rsid w:val="003F7EA3"/>
    <w:rsid w:val="0040000A"/>
    <w:rsid w:val="00400579"/>
    <w:rsid w:val="00402893"/>
    <w:rsid w:val="00402A68"/>
    <w:rsid w:val="004033C2"/>
    <w:rsid w:val="0040376F"/>
    <w:rsid w:val="00403E38"/>
    <w:rsid w:val="00404933"/>
    <w:rsid w:val="00404F4D"/>
    <w:rsid w:val="0040562F"/>
    <w:rsid w:val="00405FE2"/>
    <w:rsid w:val="004068C6"/>
    <w:rsid w:val="00406CF1"/>
    <w:rsid w:val="004072A4"/>
    <w:rsid w:val="004075BB"/>
    <w:rsid w:val="0040774F"/>
    <w:rsid w:val="00407A8B"/>
    <w:rsid w:val="004106D7"/>
    <w:rsid w:val="00410D66"/>
    <w:rsid w:val="004110EC"/>
    <w:rsid w:val="00411972"/>
    <w:rsid w:val="00411D13"/>
    <w:rsid w:val="00411D64"/>
    <w:rsid w:val="00411F22"/>
    <w:rsid w:val="00412A4C"/>
    <w:rsid w:val="00412F06"/>
    <w:rsid w:val="004130B7"/>
    <w:rsid w:val="00413573"/>
    <w:rsid w:val="00413F28"/>
    <w:rsid w:val="00414610"/>
    <w:rsid w:val="0041487F"/>
    <w:rsid w:val="00414D62"/>
    <w:rsid w:val="004156A8"/>
    <w:rsid w:val="00415DD1"/>
    <w:rsid w:val="00416CD1"/>
    <w:rsid w:val="00416F67"/>
    <w:rsid w:val="00420460"/>
    <w:rsid w:val="00420547"/>
    <w:rsid w:val="00420910"/>
    <w:rsid w:val="00420B9B"/>
    <w:rsid w:val="00421E13"/>
    <w:rsid w:val="00422139"/>
    <w:rsid w:val="004227D7"/>
    <w:rsid w:val="00422B24"/>
    <w:rsid w:val="00422CA7"/>
    <w:rsid w:val="00423F34"/>
    <w:rsid w:val="00424209"/>
    <w:rsid w:val="004245B5"/>
    <w:rsid w:val="00424705"/>
    <w:rsid w:val="00424751"/>
    <w:rsid w:val="00424C32"/>
    <w:rsid w:val="00424F4A"/>
    <w:rsid w:val="004252F9"/>
    <w:rsid w:val="004254B5"/>
    <w:rsid w:val="00426E6F"/>
    <w:rsid w:val="0042786D"/>
    <w:rsid w:val="00427BC2"/>
    <w:rsid w:val="00427CCE"/>
    <w:rsid w:val="004310A2"/>
    <w:rsid w:val="00431111"/>
    <w:rsid w:val="00431D48"/>
    <w:rsid w:val="004321BA"/>
    <w:rsid w:val="004323C6"/>
    <w:rsid w:val="00432D30"/>
    <w:rsid w:val="00433E88"/>
    <w:rsid w:val="0043468C"/>
    <w:rsid w:val="0043492F"/>
    <w:rsid w:val="00434F4B"/>
    <w:rsid w:val="00435257"/>
    <w:rsid w:val="00435309"/>
    <w:rsid w:val="00435952"/>
    <w:rsid w:val="00435C96"/>
    <w:rsid w:val="00436345"/>
    <w:rsid w:val="00436D0B"/>
    <w:rsid w:val="00436ED1"/>
    <w:rsid w:val="004371B9"/>
    <w:rsid w:val="004375FC"/>
    <w:rsid w:val="004377DD"/>
    <w:rsid w:val="00437CA9"/>
    <w:rsid w:val="00437FBD"/>
    <w:rsid w:val="004402A3"/>
    <w:rsid w:val="004404FB"/>
    <w:rsid w:val="004406FB"/>
    <w:rsid w:val="00440F82"/>
    <w:rsid w:val="004414F4"/>
    <w:rsid w:val="00441F48"/>
    <w:rsid w:val="0044278E"/>
    <w:rsid w:val="00444379"/>
    <w:rsid w:val="00444A64"/>
    <w:rsid w:val="00444C16"/>
    <w:rsid w:val="00444EB6"/>
    <w:rsid w:val="0044503D"/>
    <w:rsid w:val="0044557F"/>
    <w:rsid w:val="0044575F"/>
    <w:rsid w:val="0044607C"/>
    <w:rsid w:val="004462EA"/>
    <w:rsid w:val="00446795"/>
    <w:rsid w:val="00447183"/>
    <w:rsid w:val="0044773D"/>
    <w:rsid w:val="004479A8"/>
    <w:rsid w:val="00447F3D"/>
    <w:rsid w:val="00450BB1"/>
    <w:rsid w:val="00450FB1"/>
    <w:rsid w:val="004516F3"/>
    <w:rsid w:val="00451C54"/>
    <w:rsid w:val="004522DA"/>
    <w:rsid w:val="004527EA"/>
    <w:rsid w:val="00452C3F"/>
    <w:rsid w:val="00453415"/>
    <w:rsid w:val="004535BB"/>
    <w:rsid w:val="004539F6"/>
    <w:rsid w:val="00453BE6"/>
    <w:rsid w:val="004542E7"/>
    <w:rsid w:val="0045475B"/>
    <w:rsid w:val="00454D8A"/>
    <w:rsid w:val="00456035"/>
    <w:rsid w:val="0045623E"/>
    <w:rsid w:val="0045633D"/>
    <w:rsid w:val="00456909"/>
    <w:rsid w:val="00456D7C"/>
    <w:rsid w:val="0045724E"/>
    <w:rsid w:val="00457440"/>
    <w:rsid w:val="0045783B"/>
    <w:rsid w:val="00457A8A"/>
    <w:rsid w:val="004602B8"/>
    <w:rsid w:val="004602BC"/>
    <w:rsid w:val="00460586"/>
    <w:rsid w:val="004606CB"/>
    <w:rsid w:val="0046275F"/>
    <w:rsid w:val="004627A9"/>
    <w:rsid w:val="004629B4"/>
    <w:rsid w:val="00462D09"/>
    <w:rsid w:val="004630B6"/>
    <w:rsid w:val="00463345"/>
    <w:rsid w:val="004634BE"/>
    <w:rsid w:val="004638B8"/>
    <w:rsid w:val="004638BF"/>
    <w:rsid w:val="00464C85"/>
    <w:rsid w:val="00465866"/>
    <w:rsid w:val="004658EF"/>
    <w:rsid w:val="00465D9B"/>
    <w:rsid w:val="00466C14"/>
    <w:rsid w:val="00467307"/>
    <w:rsid w:val="00467C0A"/>
    <w:rsid w:val="00467D98"/>
    <w:rsid w:val="00467E1C"/>
    <w:rsid w:val="00470531"/>
    <w:rsid w:val="004707EE"/>
    <w:rsid w:val="00470BF3"/>
    <w:rsid w:val="00470C91"/>
    <w:rsid w:val="00471312"/>
    <w:rsid w:val="00471B86"/>
    <w:rsid w:val="004722D4"/>
    <w:rsid w:val="00473295"/>
    <w:rsid w:val="0047356C"/>
    <w:rsid w:val="00473781"/>
    <w:rsid w:val="004740BF"/>
    <w:rsid w:val="00474403"/>
    <w:rsid w:val="004749E1"/>
    <w:rsid w:val="00474D0E"/>
    <w:rsid w:val="0047502C"/>
    <w:rsid w:val="00475CD5"/>
    <w:rsid w:val="00475D95"/>
    <w:rsid w:val="00475F2C"/>
    <w:rsid w:val="00476194"/>
    <w:rsid w:val="00476721"/>
    <w:rsid w:val="004767D2"/>
    <w:rsid w:val="0047715D"/>
    <w:rsid w:val="00477BC7"/>
    <w:rsid w:val="00480248"/>
    <w:rsid w:val="00482367"/>
    <w:rsid w:val="00482E56"/>
    <w:rsid w:val="00483218"/>
    <w:rsid w:val="00484343"/>
    <w:rsid w:val="004844EA"/>
    <w:rsid w:val="0048497A"/>
    <w:rsid w:val="00485237"/>
    <w:rsid w:val="004854A8"/>
    <w:rsid w:val="004854D1"/>
    <w:rsid w:val="00485968"/>
    <w:rsid w:val="00485AD4"/>
    <w:rsid w:val="00485F94"/>
    <w:rsid w:val="004860E6"/>
    <w:rsid w:val="00486B8D"/>
    <w:rsid w:val="00486ECE"/>
    <w:rsid w:val="004875C7"/>
    <w:rsid w:val="0048772B"/>
    <w:rsid w:val="00487CF6"/>
    <w:rsid w:val="00487E80"/>
    <w:rsid w:val="004906D4"/>
    <w:rsid w:val="0049175D"/>
    <w:rsid w:val="00492077"/>
    <w:rsid w:val="00493454"/>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AD"/>
    <w:rsid w:val="004A1C31"/>
    <w:rsid w:val="004A21B9"/>
    <w:rsid w:val="004A2430"/>
    <w:rsid w:val="004A2517"/>
    <w:rsid w:val="004A2FCF"/>
    <w:rsid w:val="004A320E"/>
    <w:rsid w:val="004A32CA"/>
    <w:rsid w:val="004A35D4"/>
    <w:rsid w:val="004A37C6"/>
    <w:rsid w:val="004A387D"/>
    <w:rsid w:val="004A3F09"/>
    <w:rsid w:val="004A4787"/>
    <w:rsid w:val="004A4AAD"/>
    <w:rsid w:val="004A532D"/>
    <w:rsid w:val="004A55D8"/>
    <w:rsid w:val="004A5DAF"/>
    <w:rsid w:val="004A6390"/>
    <w:rsid w:val="004A6992"/>
    <w:rsid w:val="004A7E92"/>
    <w:rsid w:val="004B0AD9"/>
    <w:rsid w:val="004B0B23"/>
    <w:rsid w:val="004B1B0E"/>
    <w:rsid w:val="004B1DDA"/>
    <w:rsid w:val="004B206F"/>
    <w:rsid w:val="004B2447"/>
    <w:rsid w:val="004B2683"/>
    <w:rsid w:val="004B2D9E"/>
    <w:rsid w:val="004B36C1"/>
    <w:rsid w:val="004B3B74"/>
    <w:rsid w:val="004B3F31"/>
    <w:rsid w:val="004B42E2"/>
    <w:rsid w:val="004B49DA"/>
    <w:rsid w:val="004B538D"/>
    <w:rsid w:val="004B5583"/>
    <w:rsid w:val="004B5953"/>
    <w:rsid w:val="004B5B12"/>
    <w:rsid w:val="004B6801"/>
    <w:rsid w:val="004B7021"/>
    <w:rsid w:val="004B78C8"/>
    <w:rsid w:val="004B7C4A"/>
    <w:rsid w:val="004C006F"/>
    <w:rsid w:val="004C0AF7"/>
    <w:rsid w:val="004C0C02"/>
    <w:rsid w:val="004C17D8"/>
    <w:rsid w:val="004C209D"/>
    <w:rsid w:val="004C2336"/>
    <w:rsid w:val="004C27C7"/>
    <w:rsid w:val="004C2A32"/>
    <w:rsid w:val="004C2CEB"/>
    <w:rsid w:val="004C2DD0"/>
    <w:rsid w:val="004C3D5F"/>
    <w:rsid w:val="004C40F9"/>
    <w:rsid w:val="004C526E"/>
    <w:rsid w:val="004C5715"/>
    <w:rsid w:val="004C65C4"/>
    <w:rsid w:val="004C6F2C"/>
    <w:rsid w:val="004C7113"/>
    <w:rsid w:val="004C7361"/>
    <w:rsid w:val="004C79F2"/>
    <w:rsid w:val="004D0240"/>
    <w:rsid w:val="004D0A11"/>
    <w:rsid w:val="004D13A5"/>
    <w:rsid w:val="004D15B3"/>
    <w:rsid w:val="004D1E08"/>
    <w:rsid w:val="004D279D"/>
    <w:rsid w:val="004D29CD"/>
    <w:rsid w:val="004D2AB6"/>
    <w:rsid w:val="004D3B28"/>
    <w:rsid w:val="004D3B50"/>
    <w:rsid w:val="004D4DDD"/>
    <w:rsid w:val="004D57BA"/>
    <w:rsid w:val="004D599B"/>
    <w:rsid w:val="004D5F89"/>
    <w:rsid w:val="004D61DA"/>
    <w:rsid w:val="004D6712"/>
    <w:rsid w:val="004D6813"/>
    <w:rsid w:val="004D6FD7"/>
    <w:rsid w:val="004D7A1E"/>
    <w:rsid w:val="004E009C"/>
    <w:rsid w:val="004E1106"/>
    <w:rsid w:val="004E126A"/>
    <w:rsid w:val="004E134C"/>
    <w:rsid w:val="004E16A2"/>
    <w:rsid w:val="004E1779"/>
    <w:rsid w:val="004E2186"/>
    <w:rsid w:val="004E23C1"/>
    <w:rsid w:val="004E24E7"/>
    <w:rsid w:val="004E2655"/>
    <w:rsid w:val="004E268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F5C"/>
    <w:rsid w:val="004F50EE"/>
    <w:rsid w:val="004F54AF"/>
    <w:rsid w:val="004F564D"/>
    <w:rsid w:val="004F5838"/>
    <w:rsid w:val="004F6344"/>
    <w:rsid w:val="004F6347"/>
    <w:rsid w:val="004F64E1"/>
    <w:rsid w:val="004F6F8B"/>
    <w:rsid w:val="004F763C"/>
    <w:rsid w:val="004F7900"/>
    <w:rsid w:val="004F7CBE"/>
    <w:rsid w:val="00500C53"/>
    <w:rsid w:val="005010FC"/>
    <w:rsid w:val="00501C74"/>
    <w:rsid w:val="0050255D"/>
    <w:rsid w:val="005029F4"/>
    <w:rsid w:val="00502BD7"/>
    <w:rsid w:val="00503999"/>
    <w:rsid w:val="00503DEF"/>
    <w:rsid w:val="00504036"/>
    <w:rsid w:val="005040AE"/>
    <w:rsid w:val="00504245"/>
    <w:rsid w:val="00504499"/>
    <w:rsid w:val="00504EEC"/>
    <w:rsid w:val="0050566B"/>
    <w:rsid w:val="0050576D"/>
    <w:rsid w:val="0050581F"/>
    <w:rsid w:val="00506074"/>
    <w:rsid w:val="005062D3"/>
    <w:rsid w:val="0050638E"/>
    <w:rsid w:val="00506912"/>
    <w:rsid w:val="00506BEE"/>
    <w:rsid w:val="00506CB5"/>
    <w:rsid w:val="00507436"/>
    <w:rsid w:val="005074A9"/>
    <w:rsid w:val="00507EBB"/>
    <w:rsid w:val="005106C4"/>
    <w:rsid w:val="005107B2"/>
    <w:rsid w:val="00510B8D"/>
    <w:rsid w:val="00510BE4"/>
    <w:rsid w:val="005111E5"/>
    <w:rsid w:val="005114D7"/>
    <w:rsid w:val="00511AC5"/>
    <w:rsid w:val="005124A7"/>
    <w:rsid w:val="005129C9"/>
    <w:rsid w:val="005132DB"/>
    <w:rsid w:val="005132E0"/>
    <w:rsid w:val="00513842"/>
    <w:rsid w:val="00513D9C"/>
    <w:rsid w:val="005142B2"/>
    <w:rsid w:val="005148FE"/>
    <w:rsid w:val="005149FA"/>
    <w:rsid w:val="00516009"/>
    <w:rsid w:val="00516028"/>
    <w:rsid w:val="0051644F"/>
    <w:rsid w:val="0051699C"/>
    <w:rsid w:val="005175E1"/>
    <w:rsid w:val="005177BC"/>
    <w:rsid w:val="0051796B"/>
    <w:rsid w:val="00520073"/>
    <w:rsid w:val="00520571"/>
    <w:rsid w:val="00520C57"/>
    <w:rsid w:val="0052183F"/>
    <w:rsid w:val="00521B45"/>
    <w:rsid w:val="00521DD6"/>
    <w:rsid w:val="00522791"/>
    <w:rsid w:val="00522E56"/>
    <w:rsid w:val="005235AC"/>
    <w:rsid w:val="00523E9E"/>
    <w:rsid w:val="00524CE8"/>
    <w:rsid w:val="005256A7"/>
    <w:rsid w:val="0052571B"/>
    <w:rsid w:val="00525752"/>
    <w:rsid w:val="005257E7"/>
    <w:rsid w:val="0052582E"/>
    <w:rsid w:val="0052628F"/>
    <w:rsid w:val="005267C4"/>
    <w:rsid w:val="005268E8"/>
    <w:rsid w:val="00526F6E"/>
    <w:rsid w:val="00527080"/>
    <w:rsid w:val="00527F3A"/>
    <w:rsid w:val="005301F7"/>
    <w:rsid w:val="00530C41"/>
    <w:rsid w:val="00530EAB"/>
    <w:rsid w:val="00531384"/>
    <w:rsid w:val="00531A29"/>
    <w:rsid w:val="00531F61"/>
    <w:rsid w:val="0053236E"/>
    <w:rsid w:val="005323B7"/>
    <w:rsid w:val="0053258B"/>
    <w:rsid w:val="00532FE0"/>
    <w:rsid w:val="00533261"/>
    <w:rsid w:val="00533954"/>
    <w:rsid w:val="00533D6F"/>
    <w:rsid w:val="00534460"/>
    <w:rsid w:val="00534D2F"/>
    <w:rsid w:val="00534EFE"/>
    <w:rsid w:val="005360D9"/>
    <w:rsid w:val="00536B8A"/>
    <w:rsid w:val="00536D5E"/>
    <w:rsid w:val="00536E63"/>
    <w:rsid w:val="00536EBB"/>
    <w:rsid w:val="00540088"/>
    <w:rsid w:val="0054008C"/>
    <w:rsid w:val="005409FD"/>
    <w:rsid w:val="00541B97"/>
    <w:rsid w:val="00541E89"/>
    <w:rsid w:val="00541F5E"/>
    <w:rsid w:val="0054208F"/>
    <w:rsid w:val="005420CD"/>
    <w:rsid w:val="005430EF"/>
    <w:rsid w:val="005446FA"/>
    <w:rsid w:val="005451ED"/>
    <w:rsid w:val="005458D2"/>
    <w:rsid w:val="00545D82"/>
    <w:rsid w:val="005467D3"/>
    <w:rsid w:val="00546C73"/>
    <w:rsid w:val="00547038"/>
    <w:rsid w:val="00547C51"/>
    <w:rsid w:val="00547EA2"/>
    <w:rsid w:val="005502EE"/>
    <w:rsid w:val="0055099E"/>
    <w:rsid w:val="0055179C"/>
    <w:rsid w:val="00551B2F"/>
    <w:rsid w:val="00551B46"/>
    <w:rsid w:val="00551D34"/>
    <w:rsid w:val="00551F8F"/>
    <w:rsid w:val="00552B5D"/>
    <w:rsid w:val="00552EEE"/>
    <w:rsid w:val="005535CF"/>
    <w:rsid w:val="00553726"/>
    <w:rsid w:val="005539C8"/>
    <w:rsid w:val="00553BAE"/>
    <w:rsid w:val="00553D9B"/>
    <w:rsid w:val="00554163"/>
    <w:rsid w:val="00554334"/>
    <w:rsid w:val="00554443"/>
    <w:rsid w:val="005545AB"/>
    <w:rsid w:val="00555224"/>
    <w:rsid w:val="005556DC"/>
    <w:rsid w:val="00555A3A"/>
    <w:rsid w:val="00555FBF"/>
    <w:rsid w:val="00556BC5"/>
    <w:rsid w:val="00556C95"/>
    <w:rsid w:val="00556F88"/>
    <w:rsid w:val="00557557"/>
    <w:rsid w:val="00560CB6"/>
    <w:rsid w:val="0056111F"/>
    <w:rsid w:val="005619C9"/>
    <w:rsid w:val="00561DB5"/>
    <w:rsid w:val="00562112"/>
    <w:rsid w:val="00562B43"/>
    <w:rsid w:val="00562E46"/>
    <w:rsid w:val="005638C9"/>
    <w:rsid w:val="00563C48"/>
    <w:rsid w:val="00564281"/>
    <w:rsid w:val="00564988"/>
    <w:rsid w:val="00564BD0"/>
    <w:rsid w:val="00564CC2"/>
    <w:rsid w:val="00565403"/>
    <w:rsid w:val="0056575D"/>
    <w:rsid w:val="00565AC2"/>
    <w:rsid w:val="00565B22"/>
    <w:rsid w:val="00565DF1"/>
    <w:rsid w:val="00565E70"/>
    <w:rsid w:val="005665FB"/>
    <w:rsid w:val="005675FD"/>
    <w:rsid w:val="00567625"/>
    <w:rsid w:val="0056763C"/>
    <w:rsid w:val="00567EFB"/>
    <w:rsid w:val="00571BA0"/>
    <w:rsid w:val="00571E13"/>
    <w:rsid w:val="00572601"/>
    <w:rsid w:val="005732AD"/>
    <w:rsid w:val="00573497"/>
    <w:rsid w:val="005735CF"/>
    <w:rsid w:val="00573E84"/>
    <w:rsid w:val="00574058"/>
    <w:rsid w:val="00574203"/>
    <w:rsid w:val="005749BF"/>
    <w:rsid w:val="00574A37"/>
    <w:rsid w:val="00574A41"/>
    <w:rsid w:val="00575251"/>
    <w:rsid w:val="00575655"/>
    <w:rsid w:val="00575D84"/>
    <w:rsid w:val="00575E17"/>
    <w:rsid w:val="0057601A"/>
    <w:rsid w:val="00576AFB"/>
    <w:rsid w:val="00580039"/>
    <w:rsid w:val="00580113"/>
    <w:rsid w:val="00580354"/>
    <w:rsid w:val="005805C6"/>
    <w:rsid w:val="005806C0"/>
    <w:rsid w:val="00581861"/>
    <w:rsid w:val="0058280E"/>
    <w:rsid w:val="00582B37"/>
    <w:rsid w:val="00583D5F"/>
    <w:rsid w:val="00584357"/>
    <w:rsid w:val="00584F17"/>
    <w:rsid w:val="005853CF"/>
    <w:rsid w:val="0058550F"/>
    <w:rsid w:val="0058555A"/>
    <w:rsid w:val="00585A69"/>
    <w:rsid w:val="00585B46"/>
    <w:rsid w:val="00586371"/>
    <w:rsid w:val="0058690E"/>
    <w:rsid w:val="00587619"/>
    <w:rsid w:val="0058775A"/>
    <w:rsid w:val="00587B3B"/>
    <w:rsid w:val="00590D86"/>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A006E"/>
    <w:rsid w:val="005A03D4"/>
    <w:rsid w:val="005A05DE"/>
    <w:rsid w:val="005A1DEF"/>
    <w:rsid w:val="005A26B2"/>
    <w:rsid w:val="005A31D0"/>
    <w:rsid w:val="005A34FE"/>
    <w:rsid w:val="005A3819"/>
    <w:rsid w:val="005A3820"/>
    <w:rsid w:val="005A417B"/>
    <w:rsid w:val="005A4AE6"/>
    <w:rsid w:val="005A5109"/>
    <w:rsid w:val="005A56F1"/>
    <w:rsid w:val="005A5955"/>
    <w:rsid w:val="005A5EA6"/>
    <w:rsid w:val="005A5F28"/>
    <w:rsid w:val="005A6813"/>
    <w:rsid w:val="005A7615"/>
    <w:rsid w:val="005A76E4"/>
    <w:rsid w:val="005B0327"/>
    <w:rsid w:val="005B090A"/>
    <w:rsid w:val="005B0D7A"/>
    <w:rsid w:val="005B115D"/>
    <w:rsid w:val="005B156F"/>
    <w:rsid w:val="005B17DF"/>
    <w:rsid w:val="005B1985"/>
    <w:rsid w:val="005B1D55"/>
    <w:rsid w:val="005B2104"/>
    <w:rsid w:val="005B23C6"/>
    <w:rsid w:val="005B2E1D"/>
    <w:rsid w:val="005B2E54"/>
    <w:rsid w:val="005B2F4D"/>
    <w:rsid w:val="005B3237"/>
    <w:rsid w:val="005B3852"/>
    <w:rsid w:val="005B4551"/>
    <w:rsid w:val="005B4965"/>
    <w:rsid w:val="005B4DF5"/>
    <w:rsid w:val="005B56DE"/>
    <w:rsid w:val="005B62DD"/>
    <w:rsid w:val="005B672F"/>
    <w:rsid w:val="005B6FDA"/>
    <w:rsid w:val="005C10F8"/>
    <w:rsid w:val="005C17BE"/>
    <w:rsid w:val="005C1BE9"/>
    <w:rsid w:val="005C1F1B"/>
    <w:rsid w:val="005C2433"/>
    <w:rsid w:val="005C261A"/>
    <w:rsid w:val="005C2F8F"/>
    <w:rsid w:val="005C3724"/>
    <w:rsid w:val="005C3EA4"/>
    <w:rsid w:val="005C40FF"/>
    <w:rsid w:val="005C489E"/>
    <w:rsid w:val="005C4CE0"/>
    <w:rsid w:val="005C4F4F"/>
    <w:rsid w:val="005C5E5F"/>
    <w:rsid w:val="005D1491"/>
    <w:rsid w:val="005D158A"/>
    <w:rsid w:val="005D1AEB"/>
    <w:rsid w:val="005D212B"/>
    <w:rsid w:val="005D32D6"/>
    <w:rsid w:val="005D362A"/>
    <w:rsid w:val="005D3683"/>
    <w:rsid w:val="005D3C2C"/>
    <w:rsid w:val="005D41CC"/>
    <w:rsid w:val="005D4C47"/>
    <w:rsid w:val="005D4F8A"/>
    <w:rsid w:val="005D5C8F"/>
    <w:rsid w:val="005D61F3"/>
    <w:rsid w:val="005D6E20"/>
    <w:rsid w:val="005D6E5E"/>
    <w:rsid w:val="005E01C3"/>
    <w:rsid w:val="005E06DA"/>
    <w:rsid w:val="005E0804"/>
    <w:rsid w:val="005E0859"/>
    <w:rsid w:val="005E0DFC"/>
    <w:rsid w:val="005E12B0"/>
    <w:rsid w:val="005E1B90"/>
    <w:rsid w:val="005E1BEF"/>
    <w:rsid w:val="005E2792"/>
    <w:rsid w:val="005E2DED"/>
    <w:rsid w:val="005E31C8"/>
    <w:rsid w:val="005E3DF2"/>
    <w:rsid w:val="005E3E6D"/>
    <w:rsid w:val="005E408C"/>
    <w:rsid w:val="005E46C6"/>
    <w:rsid w:val="005E4FDE"/>
    <w:rsid w:val="005E5CB2"/>
    <w:rsid w:val="005E6A84"/>
    <w:rsid w:val="005E7081"/>
    <w:rsid w:val="005E7386"/>
    <w:rsid w:val="005E7900"/>
    <w:rsid w:val="005E7DB6"/>
    <w:rsid w:val="005F16FF"/>
    <w:rsid w:val="005F1FAA"/>
    <w:rsid w:val="005F218F"/>
    <w:rsid w:val="005F34B5"/>
    <w:rsid w:val="005F38A6"/>
    <w:rsid w:val="005F3E9C"/>
    <w:rsid w:val="005F4204"/>
    <w:rsid w:val="005F47AC"/>
    <w:rsid w:val="005F47F3"/>
    <w:rsid w:val="005F4CD1"/>
    <w:rsid w:val="005F4E93"/>
    <w:rsid w:val="005F508B"/>
    <w:rsid w:val="005F50A4"/>
    <w:rsid w:val="005F5E12"/>
    <w:rsid w:val="005F6048"/>
    <w:rsid w:val="005F62AA"/>
    <w:rsid w:val="005F632D"/>
    <w:rsid w:val="005F6D09"/>
    <w:rsid w:val="005F72CA"/>
    <w:rsid w:val="005F7E01"/>
    <w:rsid w:val="006008DF"/>
    <w:rsid w:val="00600DB9"/>
    <w:rsid w:val="00601087"/>
    <w:rsid w:val="00601E9C"/>
    <w:rsid w:val="00603B65"/>
    <w:rsid w:val="00603B78"/>
    <w:rsid w:val="006049B4"/>
    <w:rsid w:val="00604B68"/>
    <w:rsid w:val="00604E07"/>
    <w:rsid w:val="00606019"/>
    <w:rsid w:val="0060650A"/>
    <w:rsid w:val="00606554"/>
    <w:rsid w:val="006067EF"/>
    <w:rsid w:val="00607008"/>
    <w:rsid w:val="006079D4"/>
    <w:rsid w:val="00607E40"/>
    <w:rsid w:val="00607EA3"/>
    <w:rsid w:val="006104FB"/>
    <w:rsid w:val="00610704"/>
    <w:rsid w:val="006107D0"/>
    <w:rsid w:val="0061082F"/>
    <w:rsid w:val="00611AFF"/>
    <w:rsid w:val="00611B59"/>
    <w:rsid w:val="00611E70"/>
    <w:rsid w:val="00611FE7"/>
    <w:rsid w:val="00612374"/>
    <w:rsid w:val="00612996"/>
    <w:rsid w:val="00612A92"/>
    <w:rsid w:val="00612C9F"/>
    <w:rsid w:val="00612D87"/>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B"/>
    <w:rsid w:val="006206DF"/>
    <w:rsid w:val="00620A32"/>
    <w:rsid w:val="00620A4B"/>
    <w:rsid w:val="00621133"/>
    <w:rsid w:val="00621FFC"/>
    <w:rsid w:val="00623686"/>
    <w:rsid w:val="00623734"/>
    <w:rsid w:val="006244EA"/>
    <w:rsid w:val="0062450E"/>
    <w:rsid w:val="00624E7C"/>
    <w:rsid w:val="00625443"/>
    <w:rsid w:val="00625501"/>
    <w:rsid w:val="00625D2F"/>
    <w:rsid w:val="006266A4"/>
    <w:rsid w:val="006266EE"/>
    <w:rsid w:val="00626FF5"/>
    <w:rsid w:val="00627D8C"/>
    <w:rsid w:val="0063071A"/>
    <w:rsid w:val="00630876"/>
    <w:rsid w:val="00631959"/>
    <w:rsid w:val="006327D5"/>
    <w:rsid w:val="0063315D"/>
    <w:rsid w:val="00633438"/>
    <w:rsid w:val="00633737"/>
    <w:rsid w:val="00633AC9"/>
    <w:rsid w:val="00635C38"/>
    <w:rsid w:val="006362E6"/>
    <w:rsid w:val="0063636A"/>
    <w:rsid w:val="0063638C"/>
    <w:rsid w:val="00636EC0"/>
    <w:rsid w:val="00637C97"/>
    <w:rsid w:val="00637D9C"/>
    <w:rsid w:val="00637F13"/>
    <w:rsid w:val="006402AD"/>
    <w:rsid w:val="00640473"/>
    <w:rsid w:val="00640CC9"/>
    <w:rsid w:val="00641233"/>
    <w:rsid w:val="00641AB4"/>
    <w:rsid w:val="00641C7D"/>
    <w:rsid w:val="00642018"/>
    <w:rsid w:val="006428D1"/>
    <w:rsid w:val="00642C5C"/>
    <w:rsid w:val="00643516"/>
    <w:rsid w:val="00643557"/>
    <w:rsid w:val="006439FA"/>
    <w:rsid w:val="00643B80"/>
    <w:rsid w:val="00644523"/>
    <w:rsid w:val="00644910"/>
    <w:rsid w:val="00644C2B"/>
    <w:rsid w:val="00644F5F"/>
    <w:rsid w:val="0064589C"/>
    <w:rsid w:val="0064665E"/>
    <w:rsid w:val="006469A9"/>
    <w:rsid w:val="00646D50"/>
    <w:rsid w:val="00647B49"/>
    <w:rsid w:val="006500D5"/>
    <w:rsid w:val="00650390"/>
    <w:rsid w:val="0065054C"/>
    <w:rsid w:val="006506B8"/>
    <w:rsid w:val="00650710"/>
    <w:rsid w:val="00650747"/>
    <w:rsid w:val="006518A6"/>
    <w:rsid w:val="006521F3"/>
    <w:rsid w:val="006522C0"/>
    <w:rsid w:val="00652BD4"/>
    <w:rsid w:val="00652C13"/>
    <w:rsid w:val="006536FC"/>
    <w:rsid w:val="00653707"/>
    <w:rsid w:val="00653727"/>
    <w:rsid w:val="00654100"/>
    <w:rsid w:val="0065522A"/>
    <w:rsid w:val="00655414"/>
    <w:rsid w:val="006556FB"/>
    <w:rsid w:val="0065598E"/>
    <w:rsid w:val="00656171"/>
    <w:rsid w:val="00656806"/>
    <w:rsid w:val="00660600"/>
    <w:rsid w:val="00660A36"/>
    <w:rsid w:val="00660FF5"/>
    <w:rsid w:val="00662464"/>
    <w:rsid w:val="006631AC"/>
    <w:rsid w:val="00663BD1"/>
    <w:rsid w:val="006640BD"/>
    <w:rsid w:val="006649E3"/>
    <w:rsid w:val="00664FC5"/>
    <w:rsid w:val="006651ED"/>
    <w:rsid w:val="00665DA5"/>
    <w:rsid w:val="00665FE7"/>
    <w:rsid w:val="00666581"/>
    <w:rsid w:val="00666ABD"/>
    <w:rsid w:val="00666D1C"/>
    <w:rsid w:val="00666D63"/>
    <w:rsid w:val="006673B0"/>
    <w:rsid w:val="00667A37"/>
    <w:rsid w:val="00670535"/>
    <w:rsid w:val="006707F0"/>
    <w:rsid w:val="00670C09"/>
    <w:rsid w:val="0067206F"/>
    <w:rsid w:val="006726AB"/>
    <w:rsid w:val="00672A5C"/>
    <w:rsid w:val="00672DF8"/>
    <w:rsid w:val="0067333B"/>
    <w:rsid w:val="00673B70"/>
    <w:rsid w:val="00674296"/>
    <w:rsid w:val="0067496C"/>
    <w:rsid w:val="00674DBC"/>
    <w:rsid w:val="0067584F"/>
    <w:rsid w:val="00675B0B"/>
    <w:rsid w:val="00675D30"/>
    <w:rsid w:val="006769C6"/>
    <w:rsid w:val="00676F2E"/>
    <w:rsid w:val="00676FDE"/>
    <w:rsid w:val="006770D4"/>
    <w:rsid w:val="00677295"/>
    <w:rsid w:val="00677373"/>
    <w:rsid w:val="006775BC"/>
    <w:rsid w:val="00680A0E"/>
    <w:rsid w:val="00680EBD"/>
    <w:rsid w:val="006818E7"/>
    <w:rsid w:val="006824D0"/>
    <w:rsid w:val="0068300C"/>
    <w:rsid w:val="006832A2"/>
    <w:rsid w:val="0068342D"/>
    <w:rsid w:val="00683539"/>
    <w:rsid w:val="00683CB3"/>
    <w:rsid w:val="00683DEC"/>
    <w:rsid w:val="00683F3B"/>
    <w:rsid w:val="00684109"/>
    <w:rsid w:val="00685F7B"/>
    <w:rsid w:val="00687089"/>
    <w:rsid w:val="0068717D"/>
    <w:rsid w:val="00687D3C"/>
    <w:rsid w:val="006906E9"/>
    <w:rsid w:val="0069072B"/>
    <w:rsid w:val="00690736"/>
    <w:rsid w:val="00690CED"/>
    <w:rsid w:val="00691153"/>
    <w:rsid w:val="006919F1"/>
    <w:rsid w:val="00693614"/>
    <w:rsid w:val="00693616"/>
    <w:rsid w:val="00693826"/>
    <w:rsid w:val="00693E1A"/>
    <w:rsid w:val="00694478"/>
    <w:rsid w:val="006944BD"/>
    <w:rsid w:val="006947D8"/>
    <w:rsid w:val="006948E7"/>
    <w:rsid w:val="006950FD"/>
    <w:rsid w:val="00696A53"/>
    <w:rsid w:val="00697AA6"/>
    <w:rsid w:val="00697CA5"/>
    <w:rsid w:val="00697F60"/>
    <w:rsid w:val="006A0B1A"/>
    <w:rsid w:val="006A0BEF"/>
    <w:rsid w:val="006A1673"/>
    <w:rsid w:val="006A1933"/>
    <w:rsid w:val="006A234B"/>
    <w:rsid w:val="006A2569"/>
    <w:rsid w:val="006A27FE"/>
    <w:rsid w:val="006A3610"/>
    <w:rsid w:val="006A3A46"/>
    <w:rsid w:val="006A3D40"/>
    <w:rsid w:val="006A3E53"/>
    <w:rsid w:val="006A442B"/>
    <w:rsid w:val="006A4450"/>
    <w:rsid w:val="006A4CB9"/>
    <w:rsid w:val="006A5209"/>
    <w:rsid w:val="006A5554"/>
    <w:rsid w:val="006A568F"/>
    <w:rsid w:val="006A59CB"/>
    <w:rsid w:val="006A6CA4"/>
    <w:rsid w:val="006A7A20"/>
    <w:rsid w:val="006B093B"/>
    <w:rsid w:val="006B0B4F"/>
    <w:rsid w:val="006B0BA0"/>
    <w:rsid w:val="006B1664"/>
    <w:rsid w:val="006B2378"/>
    <w:rsid w:val="006B2C0D"/>
    <w:rsid w:val="006B34A3"/>
    <w:rsid w:val="006B4075"/>
    <w:rsid w:val="006B41B6"/>
    <w:rsid w:val="006B477F"/>
    <w:rsid w:val="006B47FC"/>
    <w:rsid w:val="006B4AD7"/>
    <w:rsid w:val="006B4B17"/>
    <w:rsid w:val="006B4BDB"/>
    <w:rsid w:val="006B585B"/>
    <w:rsid w:val="006B5A91"/>
    <w:rsid w:val="006B6118"/>
    <w:rsid w:val="006B65BB"/>
    <w:rsid w:val="006B6DD8"/>
    <w:rsid w:val="006B7573"/>
    <w:rsid w:val="006C003B"/>
    <w:rsid w:val="006C0249"/>
    <w:rsid w:val="006C11D9"/>
    <w:rsid w:val="006C1226"/>
    <w:rsid w:val="006C12D3"/>
    <w:rsid w:val="006C17D9"/>
    <w:rsid w:val="006C1A25"/>
    <w:rsid w:val="006C1C95"/>
    <w:rsid w:val="006C23F0"/>
    <w:rsid w:val="006C2BAC"/>
    <w:rsid w:val="006C2D2B"/>
    <w:rsid w:val="006C2EBC"/>
    <w:rsid w:val="006C388A"/>
    <w:rsid w:val="006C434B"/>
    <w:rsid w:val="006C6C3D"/>
    <w:rsid w:val="006C7370"/>
    <w:rsid w:val="006C75C0"/>
    <w:rsid w:val="006C7638"/>
    <w:rsid w:val="006C7804"/>
    <w:rsid w:val="006C7D47"/>
    <w:rsid w:val="006D063A"/>
    <w:rsid w:val="006D0A7A"/>
    <w:rsid w:val="006D0B4F"/>
    <w:rsid w:val="006D0E9E"/>
    <w:rsid w:val="006D119C"/>
    <w:rsid w:val="006D1268"/>
    <w:rsid w:val="006D1EA7"/>
    <w:rsid w:val="006D1F63"/>
    <w:rsid w:val="006D338D"/>
    <w:rsid w:val="006D429F"/>
    <w:rsid w:val="006D5A8F"/>
    <w:rsid w:val="006D69AF"/>
    <w:rsid w:val="006D6DB2"/>
    <w:rsid w:val="006D718D"/>
    <w:rsid w:val="006D7EFE"/>
    <w:rsid w:val="006E0AF4"/>
    <w:rsid w:val="006E0DE3"/>
    <w:rsid w:val="006E1CA7"/>
    <w:rsid w:val="006E2C1C"/>
    <w:rsid w:val="006E359E"/>
    <w:rsid w:val="006E36C7"/>
    <w:rsid w:val="006E3722"/>
    <w:rsid w:val="006E3ACC"/>
    <w:rsid w:val="006E45DD"/>
    <w:rsid w:val="006E521B"/>
    <w:rsid w:val="006E6031"/>
    <w:rsid w:val="006E63B2"/>
    <w:rsid w:val="006E7A05"/>
    <w:rsid w:val="006F00BD"/>
    <w:rsid w:val="006F0BE2"/>
    <w:rsid w:val="006F0FF5"/>
    <w:rsid w:val="006F2254"/>
    <w:rsid w:val="006F22D5"/>
    <w:rsid w:val="006F2430"/>
    <w:rsid w:val="006F2813"/>
    <w:rsid w:val="006F285F"/>
    <w:rsid w:val="006F2951"/>
    <w:rsid w:val="006F29E4"/>
    <w:rsid w:val="006F37A3"/>
    <w:rsid w:val="006F3BA3"/>
    <w:rsid w:val="006F4286"/>
    <w:rsid w:val="006F44CC"/>
    <w:rsid w:val="006F4840"/>
    <w:rsid w:val="006F4AC6"/>
    <w:rsid w:val="006F4D86"/>
    <w:rsid w:val="006F58C4"/>
    <w:rsid w:val="006F59FC"/>
    <w:rsid w:val="006F5F39"/>
    <w:rsid w:val="006F61F9"/>
    <w:rsid w:val="006F6855"/>
    <w:rsid w:val="006F7180"/>
    <w:rsid w:val="006F7A11"/>
    <w:rsid w:val="006F7BD3"/>
    <w:rsid w:val="00700171"/>
    <w:rsid w:val="007003F9"/>
    <w:rsid w:val="007004B3"/>
    <w:rsid w:val="00701CDC"/>
    <w:rsid w:val="00701CE2"/>
    <w:rsid w:val="0070273C"/>
    <w:rsid w:val="007030AF"/>
    <w:rsid w:val="0070371F"/>
    <w:rsid w:val="00703F7B"/>
    <w:rsid w:val="007047FE"/>
    <w:rsid w:val="00705017"/>
    <w:rsid w:val="007050C6"/>
    <w:rsid w:val="00705786"/>
    <w:rsid w:val="00706BB2"/>
    <w:rsid w:val="00706E62"/>
    <w:rsid w:val="007100EE"/>
    <w:rsid w:val="00710105"/>
    <w:rsid w:val="0071179D"/>
    <w:rsid w:val="00711BF4"/>
    <w:rsid w:val="007127CF"/>
    <w:rsid w:val="00712980"/>
    <w:rsid w:val="007147C8"/>
    <w:rsid w:val="007147D6"/>
    <w:rsid w:val="00714812"/>
    <w:rsid w:val="0071515D"/>
    <w:rsid w:val="00715421"/>
    <w:rsid w:val="007158B3"/>
    <w:rsid w:val="007174DA"/>
    <w:rsid w:val="007174EC"/>
    <w:rsid w:val="00717934"/>
    <w:rsid w:val="00717E55"/>
    <w:rsid w:val="007205AE"/>
    <w:rsid w:val="00720C0B"/>
    <w:rsid w:val="00720F73"/>
    <w:rsid w:val="00721547"/>
    <w:rsid w:val="00721CEF"/>
    <w:rsid w:val="00722088"/>
    <w:rsid w:val="007228B6"/>
    <w:rsid w:val="00722BBC"/>
    <w:rsid w:val="00722BDF"/>
    <w:rsid w:val="00722D38"/>
    <w:rsid w:val="00723482"/>
    <w:rsid w:val="007234C3"/>
    <w:rsid w:val="00723A88"/>
    <w:rsid w:val="00723E18"/>
    <w:rsid w:val="00724D7C"/>
    <w:rsid w:val="00724D90"/>
    <w:rsid w:val="007251C3"/>
    <w:rsid w:val="0072571E"/>
    <w:rsid w:val="00726439"/>
    <w:rsid w:val="00726714"/>
    <w:rsid w:val="007269DD"/>
    <w:rsid w:val="0072725C"/>
    <w:rsid w:val="00727431"/>
    <w:rsid w:val="00727572"/>
    <w:rsid w:val="00727AA4"/>
    <w:rsid w:val="00727BC6"/>
    <w:rsid w:val="00727D14"/>
    <w:rsid w:val="00730D82"/>
    <w:rsid w:val="00730F42"/>
    <w:rsid w:val="0073116D"/>
    <w:rsid w:val="007317BF"/>
    <w:rsid w:val="0073181D"/>
    <w:rsid w:val="00731D50"/>
    <w:rsid w:val="00731F7A"/>
    <w:rsid w:val="007324BF"/>
    <w:rsid w:val="007324DC"/>
    <w:rsid w:val="007331AE"/>
    <w:rsid w:val="0073333B"/>
    <w:rsid w:val="00733409"/>
    <w:rsid w:val="007347EE"/>
    <w:rsid w:val="00735AFD"/>
    <w:rsid w:val="00735B7A"/>
    <w:rsid w:val="00735C1D"/>
    <w:rsid w:val="00735E79"/>
    <w:rsid w:val="00736175"/>
    <w:rsid w:val="007367A9"/>
    <w:rsid w:val="007403F1"/>
    <w:rsid w:val="00741244"/>
    <w:rsid w:val="007416F8"/>
    <w:rsid w:val="00741852"/>
    <w:rsid w:val="00741C40"/>
    <w:rsid w:val="007424C6"/>
    <w:rsid w:val="00742505"/>
    <w:rsid w:val="00742969"/>
    <w:rsid w:val="00742D30"/>
    <w:rsid w:val="00743A3F"/>
    <w:rsid w:val="00743BE7"/>
    <w:rsid w:val="007449B1"/>
    <w:rsid w:val="00746F82"/>
    <w:rsid w:val="007472E3"/>
    <w:rsid w:val="0074744B"/>
    <w:rsid w:val="00750098"/>
    <w:rsid w:val="0075096B"/>
    <w:rsid w:val="0075195A"/>
    <w:rsid w:val="0075201D"/>
    <w:rsid w:val="00753571"/>
    <w:rsid w:val="00753948"/>
    <w:rsid w:val="00753B32"/>
    <w:rsid w:val="00753FE6"/>
    <w:rsid w:val="007541AA"/>
    <w:rsid w:val="00754AC6"/>
    <w:rsid w:val="00755900"/>
    <w:rsid w:val="00755B30"/>
    <w:rsid w:val="00756184"/>
    <w:rsid w:val="00756C12"/>
    <w:rsid w:val="00757478"/>
    <w:rsid w:val="007603F3"/>
    <w:rsid w:val="007612E1"/>
    <w:rsid w:val="00761438"/>
    <w:rsid w:val="0076172A"/>
    <w:rsid w:val="00761E97"/>
    <w:rsid w:val="007625B4"/>
    <w:rsid w:val="00762875"/>
    <w:rsid w:val="00762AEE"/>
    <w:rsid w:val="00763131"/>
    <w:rsid w:val="00763E1E"/>
    <w:rsid w:val="0076406C"/>
    <w:rsid w:val="00765DE0"/>
    <w:rsid w:val="0076600D"/>
    <w:rsid w:val="007667BF"/>
    <w:rsid w:val="00770416"/>
    <w:rsid w:val="007705C0"/>
    <w:rsid w:val="00770E75"/>
    <w:rsid w:val="007716FA"/>
    <w:rsid w:val="0077173E"/>
    <w:rsid w:val="00771B56"/>
    <w:rsid w:val="00773113"/>
    <w:rsid w:val="0077354D"/>
    <w:rsid w:val="007735A8"/>
    <w:rsid w:val="007738AB"/>
    <w:rsid w:val="00773DBF"/>
    <w:rsid w:val="00774261"/>
    <w:rsid w:val="00774796"/>
    <w:rsid w:val="00775445"/>
    <w:rsid w:val="007757BC"/>
    <w:rsid w:val="00775DBB"/>
    <w:rsid w:val="0077680C"/>
    <w:rsid w:val="007769E7"/>
    <w:rsid w:val="00776C85"/>
    <w:rsid w:val="00777995"/>
    <w:rsid w:val="00777CA9"/>
    <w:rsid w:val="00777D37"/>
    <w:rsid w:val="0078052B"/>
    <w:rsid w:val="00780885"/>
    <w:rsid w:val="00780E15"/>
    <w:rsid w:val="007811A7"/>
    <w:rsid w:val="007815D8"/>
    <w:rsid w:val="007817AC"/>
    <w:rsid w:val="007819E7"/>
    <w:rsid w:val="00781B3F"/>
    <w:rsid w:val="00782971"/>
    <w:rsid w:val="00782C6C"/>
    <w:rsid w:val="007841C1"/>
    <w:rsid w:val="007843F2"/>
    <w:rsid w:val="00784816"/>
    <w:rsid w:val="00784A9B"/>
    <w:rsid w:val="0078569D"/>
    <w:rsid w:val="0078591C"/>
    <w:rsid w:val="00786559"/>
    <w:rsid w:val="00786B2A"/>
    <w:rsid w:val="00786CAF"/>
    <w:rsid w:val="007878F2"/>
    <w:rsid w:val="00787D09"/>
    <w:rsid w:val="00790131"/>
    <w:rsid w:val="007908A2"/>
    <w:rsid w:val="0079234E"/>
    <w:rsid w:val="00793550"/>
    <w:rsid w:val="0079373C"/>
    <w:rsid w:val="0079396E"/>
    <w:rsid w:val="00794256"/>
    <w:rsid w:val="007942C0"/>
    <w:rsid w:val="0079461D"/>
    <w:rsid w:val="00794826"/>
    <w:rsid w:val="0079545C"/>
    <w:rsid w:val="007956D6"/>
    <w:rsid w:val="007973C0"/>
    <w:rsid w:val="007A00BB"/>
    <w:rsid w:val="007A017B"/>
    <w:rsid w:val="007A09F1"/>
    <w:rsid w:val="007A14F9"/>
    <w:rsid w:val="007A18BF"/>
    <w:rsid w:val="007A2180"/>
    <w:rsid w:val="007A2A96"/>
    <w:rsid w:val="007A2CFA"/>
    <w:rsid w:val="007A459D"/>
    <w:rsid w:val="007A4628"/>
    <w:rsid w:val="007A5AB8"/>
    <w:rsid w:val="007A603A"/>
    <w:rsid w:val="007A6720"/>
    <w:rsid w:val="007A7036"/>
    <w:rsid w:val="007A73E8"/>
    <w:rsid w:val="007B067C"/>
    <w:rsid w:val="007B179A"/>
    <w:rsid w:val="007B1FBF"/>
    <w:rsid w:val="007B24DA"/>
    <w:rsid w:val="007B2560"/>
    <w:rsid w:val="007B3A06"/>
    <w:rsid w:val="007B51E3"/>
    <w:rsid w:val="007B54E2"/>
    <w:rsid w:val="007B5E96"/>
    <w:rsid w:val="007B6170"/>
    <w:rsid w:val="007B683E"/>
    <w:rsid w:val="007B6E2C"/>
    <w:rsid w:val="007B73B8"/>
    <w:rsid w:val="007B76C4"/>
    <w:rsid w:val="007B7E42"/>
    <w:rsid w:val="007C0371"/>
    <w:rsid w:val="007C07AF"/>
    <w:rsid w:val="007C3176"/>
    <w:rsid w:val="007C32C9"/>
    <w:rsid w:val="007C38A9"/>
    <w:rsid w:val="007C3A40"/>
    <w:rsid w:val="007C3C78"/>
    <w:rsid w:val="007C41F9"/>
    <w:rsid w:val="007C421E"/>
    <w:rsid w:val="007C4DEA"/>
    <w:rsid w:val="007C5C47"/>
    <w:rsid w:val="007C5ED1"/>
    <w:rsid w:val="007C69E4"/>
    <w:rsid w:val="007C7241"/>
    <w:rsid w:val="007C768C"/>
    <w:rsid w:val="007D03F7"/>
    <w:rsid w:val="007D0F68"/>
    <w:rsid w:val="007D1471"/>
    <w:rsid w:val="007D296C"/>
    <w:rsid w:val="007D2AD5"/>
    <w:rsid w:val="007D32B5"/>
    <w:rsid w:val="007D35FC"/>
    <w:rsid w:val="007D3FB3"/>
    <w:rsid w:val="007D4599"/>
    <w:rsid w:val="007D504A"/>
    <w:rsid w:val="007D51ED"/>
    <w:rsid w:val="007D6520"/>
    <w:rsid w:val="007D655A"/>
    <w:rsid w:val="007D6DF4"/>
    <w:rsid w:val="007D6FEF"/>
    <w:rsid w:val="007D70AB"/>
    <w:rsid w:val="007D7513"/>
    <w:rsid w:val="007D7622"/>
    <w:rsid w:val="007D7C74"/>
    <w:rsid w:val="007D7CAE"/>
    <w:rsid w:val="007E1429"/>
    <w:rsid w:val="007E1561"/>
    <w:rsid w:val="007E160E"/>
    <w:rsid w:val="007E36B5"/>
    <w:rsid w:val="007E3CA0"/>
    <w:rsid w:val="007E3EFF"/>
    <w:rsid w:val="007E4839"/>
    <w:rsid w:val="007E66EB"/>
    <w:rsid w:val="007E6AE1"/>
    <w:rsid w:val="007E6C68"/>
    <w:rsid w:val="007E756F"/>
    <w:rsid w:val="007E79B0"/>
    <w:rsid w:val="007F033F"/>
    <w:rsid w:val="007F067D"/>
    <w:rsid w:val="007F0B3C"/>
    <w:rsid w:val="007F0C25"/>
    <w:rsid w:val="007F1649"/>
    <w:rsid w:val="007F17CC"/>
    <w:rsid w:val="007F2B2D"/>
    <w:rsid w:val="007F3145"/>
    <w:rsid w:val="007F3F41"/>
    <w:rsid w:val="007F4DC9"/>
    <w:rsid w:val="007F4EA4"/>
    <w:rsid w:val="007F5E26"/>
    <w:rsid w:val="007F6DA1"/>
    <w:rsid w:val="007F6DF4"/>
    <w:rsid w:val="00800332"/>
    <w:rsid w:val="00800A93"/>
    <w:rsid w:val="00800CFD"/>
    <w:rsid w:val="008010CE"/>
    <w:rsid w:val="008012EE"/>
    <w:rsid w:val="008020F4"/>
    <w:rsid w:val="008029EB"/>
    <w:rsid w:val="008030F3"/>
    <w:rsid w:val="00803155"/>
    <w:rsid w:val="00803206"/>
    <w:rsid w:val="00803985"/>
    <w:rsid w:val="00803B95"/>
    <w:rsid w:val="008040A0"/>
    <w:rsid w:val="00804AE6"/>
    <w:rsid w:val="00804F18"/>
    <w:rsid w:val="00805F7C"/>
    <w:rsid w:val="0080644C"/>
    <w:rsid w:val="0080654B"/>
    <w:rsid w:val="008065E5"/>
    <w:rsid w:val="00806E0D"/>
    <w:rsid w:val="008076F6"/>
    <w:rsid w:val="00807796"/>
    <w:rsid w:val="00807EC5"/>
    <w:rsid w:val="00810399"/>
    <w:rsid w:val="00810AD6"/>
    <w:rsid w:val="008113D2"/>
    <w:rsid w:val="00812374"/>
    <w:rsid w:val="00812E56"/>
    <w:rsid w:val="00813694"/>
    <w:rsid w:val="00813BCB"/>
    <w:rsid w:val="00814540"/>
    <w:rsid w:val="00814672"/>
    <w:rsid w:val="00814CB6"/>
    <w:rsid w:val="00815097"/>
    <w:rsid w:val="008151DA"/>
    <w:rsid w:val="0081570D"/>
    <w:rsid w:val="008157BF"/>
    <w:rsid w:val="00816E66"/>
    <w:rsid w:val="008175F5"/>
    <w:rsid w:val="008177E7"/>
    <w:rsid w:val="0082068D"/>
    <w:rsid w:val="00820742"/>
    <w:rsid w:val="00820D82"/>
    <w:rsid w:val="00820FB3"/>
    <w:rsid w:val="0082159B"/>
    <w:rsid w:val="00821C24"/>
    <w:rsid w:val="00821DF8"/>
    <w:rsid w:val="00821E64"/>
    <w:rsid w:val="00822191"/>
    <w:rsid w:val="00822593"/>
    <w:rsid w:val="008235C1"/>
    <w:rsid w:val="008235E3"/>
    <w:rsid w:val="00823F8C"/>
    <w:rsid w:val="00824459"/>
    <w:rsid w:val="008249C9"/>
    <w:rsid w:val="00824AC4"/>
    <w:rsid w:val="008252AB"/>
    <w:rsid w:val="008254B7"/>
    <w:rsid w:val="008261D9"/>
    <w:rsid w:val="00826603"/>
    <w:rsid w:val="00827062"/>
    <w:rsid w:val="00827508"/>
    <w:rsid w:val="00827D2E"/>
    <w:rsid w:val="00830969"/>
    <w:rsid w:val="00830C0C"/>
    <w:rsid w:val="00830DAA"/>
    <w:rsid w:val="00830F73"/>
    <w:rsid w:val="008310AD"/>
    <w:rsid w:val="008314FA"/>
    <w:rsid w:val="008316A3"/>
    <w:rsid w:val="008321F1"/>
    <w:rsid w:val="00832378"/>
    <w:rsid w:val="008324C1"/>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553"/>
    <w:rsid w:val="008369D7"/>
    <w:rsid w:val="00836AFE"/>
    <w:rsid w:val="0083749B"/>
    <w:rsid w:val="00837A52"/>
    <w:rsid w:val="00837D8F"/>
    <w:rsid w:val="0084046A"/>
    <w:rsid w:val="0084079A"/>
    <w:rsid w:val="00840CA3"/>
    <w:rsid w:val="00841851"/>
    <w:rsid w:val="00841FED"/>
    <w:rsid w:val="00842092"/>
    <w:rsid w:val="008420AB"/>
    <w:rsid w:val="00842814"/>
    <w:rsid w:val="008428A9"/>
    <w:rsid w:val="00842BCD"/>
    <w:rsid w:val="0084358E"/>
    <w:rsid w:val="00843971"/>
    <w:rsid w:val="00843EFB"/>
    <w:rsid w:val="00844169"/>
    <w:rsid w:val="008442BA"/>
    <w:rsid w:val="0084496B"/>
    <w:rsid w:val="00844D6B"/>
    <w:rsid w:val="0084548F"/>
    <w:rsid w:val="0084589A"/>
    <w:rsid w:val="00845A79"/>
    <w:rsid w:val="00846881"/>
    <w:rsid w:val="0084776C"/>
    <w:rsid w:val="0084779B"/>
    <w:rsid w:val="00847FA7"/>
    <w:rsid w:val="00847FB1"/>
    <w:rsid w:val="008503C8"/>
    <w:rsid w:val="00850859"/>
    <w:rsid w:val="008511D6"/>
    <w:rsid w:val="008513DE"/>
    <w:rsid w:val="00851955"/>
    <w:rsid w:val="008520B4"/>
    <w:rsid w:val="00852267"/>
    <w:rsid w:val="008526D4"/>
    <w:rsid w:val="0085283A"/>
    <w:rsid w:val="008528C5"/>
    <w:rsid w:val="00852A53"/>
    <w:rsid w:val="00853149"/>
    <w:rsid w:val="00853262"/>
    <w:rsid w:val="008535F3"/>
    <w:rsid w:val="00853901"/>
    <w:rsid w:val="00853932"/>
    <w:rsid w:val="0085402C"/>
    <w:rsid w:val="008542B7"/>
    <w:rsid w:val="0085508E"/>
    <w:rsid w:val="008557EF"/>
    <w:rsid w:val="00855DA5"/>
    <w:rsid w:val="00856281"/>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15B"/>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708F"/>
    <w:rsid w:val="00867B0B"/>
    <w:rsid w:val="00867B79"/>
    <w:rsid w:val="00867C50"/>
    <w:rsid w:val="00867CDA"/>
    <w:rsid w:val="008710B9"/>
    <w:rsid w:val="00871A0D"/>
    <w:rsid w:val="008724C5"/>
    <w:rsid w:val="00873961"/>
    <w:rsid w:val="00874A8F"/>
    <w:rsid w:val="00874BA8"/>
    <w:rsid w:val="00874BB7"/>
    <w:rsid w:val="00874DDB"/>
    <w:rsid w:val="008753E3"/>
    <w:rsid w:val="00875C4C"/>
    <w:rsid w:val="008762C7"/>
    <w:rsid w:val="0087736C"/>
    <w:rsid w:val="008776C7"/>
    <w:rsid w:val="00880362"/>
    <w:rsid w:val="00880797"/>
    <w:rsid w:val="00880E76"/>
    <w:rsid w:val="008811EB"/>
    <w:rsid w:val="00881A20"/>
    <w:rsid w:val="00882589"/>
    <w:rsid w:val="00882B2E"/>
    <w:rsid w:val="00882B4B"/>
    <w:rsid w:val="0088343E"/>
    <w:rsid w:val="0088427B"/>
    <w:rsid w:val="008843CF"/>
    <w:rsid w:val="00884540"/>
    <w:rsid w:val="008849FC"/>
    <w:rsid w:val="00884CF2"/>
    <w:rsid w:val="0088517A"/>
    <w:rsid w:val="0088623C"/>
    <w:rsid w:val="00886A29"/>
    <w:rsid w:val="008870E7"/>
    <w:rsid w:val="00887573"/>
    <w:rsid w:val="00887FE5"/>
    <w:rsid w:val="00890196"/>
    <w:rsid w:val="00890754"/>
    <w:rsid w:val="00890B3B"/>
    <w:rsid w:val="00890B9B"/>
    <w:rsid w:val="00890C92"/>
    <w:rsid w:val="00890E8E"/>
    <w:rsid w:val="00890EC8"/>
    <w:rsid w:val="00890F30"/>
    <w:rsid w:val="008910FE"/>
    <w:rsid w:val="00891526"/>
    <w:rsid w:val="008918C2"/>
    <w:rsid w:val="00891F01"/>
    <w:rsid w:val="008925E6"/>
    <w:rsid w:val="00892860"/>
    <w:rsid w:val="00893194"/>
    <w:rsid w:val="00893590"/>
    <w:rsid w:val="008935BD"/>
    <w:rsid w:val="00893B32"/>
    <w:rsid w:val="00893FFB"/>
    <w:rsid w:val="00894945"/>
    <w:rsid w:val="008950DA"/>
    <w:rsid w:val="0089536A"/>
    <w:rsid w:val="008954C4"/>
    <w:rsid w:val="00895849"/>
    <w:rsid w:val="00896E92"/>
    <w:rsid w:val="0089730D"/>
    <w:rsid w:val="008A01D5"/>
    <w:rsid w:val="008A0585"/>
    <w:rsid w:val="008A08A3"/>
    <w:rsid w:val="008A0BB5"/>
    <w:rsid w:val="008A163C"/>
    <w:rsid w:val="008A167E"/>
    <w:rsid w:val="008A19A9"/>
    <w:rsid w:val="008A1AD8"/>
    <w:rsid w:val="008A1F4D"/>
    <w:rsid w:val="008A208C"/>
    <w:rsid w:val="008A20B9"/>
    <w:rsid w:val="008A2498"/>
    <w:rsid w:val="008A2C6C"/>
    <w:rsid w:val="008A385C"/>
    <w:rsid w:val="008A461C"/>
    <w:rsid w:val="008A4958"/>
    <w:rsid w:val="008A49D7"/>
    <w:rsid w:val="008A5566"/>
    <w:rsid w:val="008A5A36"/>
    <w:rsid w:val="008A640B"/>
    <w:rsid w:val="008A646F"/>
    <w:rsid w:val="008A6CE4"/>
    <w:rsid w:val="008A6EE3"/>
    <w:rsid w:val="008B02DB"/>
    <w:rsid w:val="008B06E6"/>
    <w:rsid w:val="008B0F8F"/>
    <w:rsid w:val="008B1429"/>
    <w:rsid w:val="008B257B"/>
    <w:rsid w:val="008B301F"/>
    <w:rsid w:val="008B3DE1"/>
    <w:rsid w:val="008B3E3E"/>
    <w:rsid w:val="008B436D"/>
    <w:rsid w:val="008B49C3"/>
    <w:rsid w:val="008B4EEF"/>
    <w:rsid w:val="008B4F0D"/>
    <w:rsid w:val="008B5008"/>
    <w:rsid w:val="008B5D36"/>
    <w:rsid w:val="008B6688"/>
    <w:rsid w:val="008B67D7"/>
    <w:rsid w:val="008B74C7"/>
    <w:rsid w:val="008B7877"/>
    <w:rsid w:val="008C04D6"/>
    <w:rsid w:val="008C05C8"/>
    <w:rsid w:val="008C07C0"/>
    <w:rsid w:val="008C0C56"/>
    <w:rsid w:val="008C0F0F"/>
    <w:rsid w:val="008C0F62"/>
    <w:rsid w:val="008C1714"/>
    <w:rsid w:val="008C1856"/>
    <w:rsid w:val="008C1BB7"/>
    <w:rsid w:val="008C207F"/>
    <w:rsid w:val="008C2085"/>
    <w:rsid w:val="008C282A"/>
    <w:rsid w:val="008C34CB"/>
    <w:rsid w:val="008C35A3"/>
    <w:rsid w:val="008C42C1"/>
    <w:rsid w:val="008C537F"/>
    <w:rsid w:val="008C562B"/>
    <w:rsid w:val="008C5F0D"/>
    <w:rsid w:val="008C60D6"/>
    <w:rsid w:val="008C6155"/>
    <w:rsid w:val="008C6ABC"/>
    <w:rsid w:val="008C6FDD"/>
    <w:rsid w:val="008C7E5C"/>
    <w:rsid w:val="008C7E75"/>
    <w:rsid w:val="008C7ED7"/>
    <w:rsid w:val="008D0B9C"/>
    <w:rsid w:val="008D0FD1"/>
    <w:rsid w:val="008D14ED"/>
    <w:rsid w:val="008D1588"/>
    <w:rsid w:val="008D16BD"/>
    <w:rsid w:val="008D1794"/>
    <w:rsid w:val="008D1986"/>
    <w:rsid w:val="008D1AF1"/>
    <w:rsid w:val="008D2102"/>
    <w:rsid w:val="008D28DD"/>
    <w:rsid w:val="008D293D"/>
    <w:rsid w:val="008D2A74"/>
    <w:rsid w:val="008D340C"/>
    <w:rsid w:val="008D34F4"/>
    <w:rsid w:val="008D3505"/>
    <w:rsid w:val="008D3ACE"/>
    <w:rsid w:val="008D442F"/>
    <w:rsid w:val="008D4C4D"/>
    <w:rsid w:val="008D57EC"/>
    <w:rsid w:val="008D5CD4"/>
    <w:rsid w:val="008D63BD"/>
    <w:rsid w:val="008D70D4"/>
    <w:rsid w:val="008D7673"/>
    <w:rsid w:val="008D7969"/>
    <w:rsid w:val="008E0250"/>
    <w:rsid w:val="008E1473"/>
    <w:rsid w:val="008E157D"/>
    <w:rsid w:val="008E1861"/>
    <w:rsid w:val="008E2057"/>
    <w:rsid w:val="008E258E"/>
    <w:rsid w:val="008E2656"/>
    <w:rsid w:val="008E34F3"/>
    <w:rsid w:val="008E3C18"/>
    <w:rsid w:val="008E408A"/>
    <w:rsid w:val="008E41E7"/>
    <w:rsid w:val="008E42B0"/>
    <w:rsid w:val="008E4AB6"/>
    <w:rsid w:val="008E4C05"/>
    <w:rsid w:val="008E4C8F"/>
    <w:rsid w:val="008E4D9C"/>
    <w:rsid w:val="008E5916"/>
    <w:rsid w:val="008E59B9"/>
    <w:rsid w:val="008E5F31"/>
    <w:rsid w:val="008E606B"/>
    <w:rsid w:val="008E661C"/>
    <w:rsid w:val="008E6DEB"/>
    <w:rsid w:val="008E6E4F"/>
    <w:rsid w:val="008E756D"/>
    <w:rsid w:val="008F00F8"/>
    <w:rsid w:val="008F12ED"/>
    <w:rsid w:val="008F1788"/>
    <w:rsid w:val="008F1CB4"/>
    <w:rsid w:val="008F23B1"/>
    <w:rsid w:val="008F24D4"/>
    <w:rsid w:val="008F444C"/>
    <w:rsid w:val="008F454A"/>
    <w:rsid w:val="008F4C4C"/>
    <w:rsid w:val="008F4E08"/>
    <w:rsid w:val="008F542E"/>
    <w:rsid w:val="008F54A1"/>
    <w:rsid w:val="008F5640"/>
    <w:rsid w:val="008F60E9"/>
    <w:rsid w:val="008F6270"/>
    <w:rsid w:val="008F629B"/>
    <w:rsid w:val="008F6DE0"/>
    <w:rsid w:val="00900348"/>
    <w:rsid w:val="0090044E"/>
    <w:rsid w:val="00900A47"/>
    <w:rsid w:val="009016B2"/>
    <w:rsid w:val="0090236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10631"/>
    <w:rsid w:val="00910663"/>
    <w:rsid w:val="00911525"/>
    <w:rsid w:val="00911984"/>
    <w:rsid w:val="00913607"/>
    <w:rsid w:val="00913D77"/>
    <w:rsid w:val="00913FDA"/>
    <w:rsid w:val="00914308"/>
    <w:rsid w:val="00915B36"/>
    <w:rsid w:val="00915EEF"/>
    <w:rsid w:val="0091641E"/>
    <w:rsid w:val="009176F5"/>
    <w:rsid w:val="009176FC"/>
    <w:rsid w:val="00917E4F"/>
    <w:rsid w:val="00920F3A"/>
    <w:rsid w:val="0092103F"/>
    <w:rsid w:val="0092110D"/>
    <w:rsid w:val="00921170"/>
    <w:rsid w:val="00921FDC"/>
    <w:rsid w:val="00922F73"/>
    <w:rsid w:val="00923650"/>
    <w:rsid w:val="009237AD"/>
    <w:rsid w:val="00923CE3"/>
    <w:rsid w:val="00923E32"/>
    <w:rsid w:val="009261BB"/>
    <w:rsid w:val="00926272"/>
    <w:rsid w:val="00926580"/>
    <w:rsid w:val="00927038"/>
    <w:rsid w:val="009274AD"/>
    <w:rsid w:val="00927F19"/>
    <w:rsid w:val="0093000C"/>
    <w:rsid w:val="009306CD"/>
    <w:rsid w:val="00930847"/>
    <w:rsid w:val="009312EE"/>
    <w:rsid w:val="00931338"/>
    <w:rsid w:val="00931D63"/>
    <w:rsid w:val="00931DA3"/>
    <w:rsid w:val="009322D7"/>
    <w:rsid w:val="0093231F"/>
    <w:rsid w:val="00932512"/>
    <w:rsid w:val="0093265D"/>
    <w:rsid w:val="00932663"/>
    <w:rsid w:val="009328CB"/>
    <w:rsid w:val="00932B7C"/>
    <w:rsid w:val="00932FC4"/>
    <w:rsid w:val="00932FCC"/>
    <w:rsid w:val="00933D68"/>
    <w:rsid w:val="0093422C"/>
    <w:rsid w:val="009359F0"/>
    <w:rsid w:val="009367B2"/>
    <w:rsid w:val="00936CDB"/>
    <w:rsid w:val="00936D05"/>
    <w:rsid w:val="00936FE0"/>
    <w:rsid w:val="00937255"/>
    <w:rsid w:val="009405D1"/>
    <w:rsid w:val="00941C7B"/>
    <w:rsid w:val="009420D4"/>
    <w:rsid w:val="00942AF1"/>
    <w:rsid w:val="009437F4"/>
    <w:rsid w:val="00943861"/>
    <w:rsid w:val="0094442B"/>
    <w:rsid w:val="0094456E"/>
    <w:rsid w:val="0094492E"/>
    <w:rsid w:val="00945263"/>
    <w:rsid w:val="00945E4D"/>
    <w:rsid w:val="00946052"/>
    <w:rsid w:val="00946488"/>
    <w:rsid w:val="00946614"/>
    <w:rsid w:val="0094708A"/>
    <w:rsid w:val="0094734B"/>
    <w:rsid w:val="00947CA8"/>
    <w:rsid w:val="009511DF"/>
    <w:rsid w:val="00951946"/>
    <w:rsid w:val="00951967"/>
    <w:rsid w:val="009521A5"/>
    <w:rsid w:val="009533F4"/>
    <w:rsid w:val="0095390F"/>
    <w:rsid w:val="00953A9F"/>
    <w:rsid w:val="00954230"/>
    <w:rsid w:val="009546CE"/>
    <w:rsid w:val="0095489D"/>
    <w:rsid w:val="00954AC5"/>
    <w:rsid w:val="00955642"/>
    <w:rsid w:val="00955653"/>
    <w:rsid w:val="0095582A"/>
    <w:rsid w:val="00955C5F"/>
    <w:rsid w:val="00955D0C"/>
    <w:rsid w:val="0095605C"/>
    <w:rsid w:val="00956320"/>
    <w:rsid w:val="009564F0"/>
    <w:rsid w:val="009569C0"/>
    <w:rsid w:val="00956D42"/>
    <w:rsid w:val="00956EEA"/>
    <w:rsid w:val="00957123"/>
    <w:rsid w:val="00957CE9"/>
    <w:rsid w:val="00960F8F"/>
    <w:rsid w:val="0096124C"/>
    <w:rsid w:val="0096161D"/>
    <w:rsid w:val="00961B82"/>
    <w:rsid w:val="00962235"/>
    <w:rsid w:val="0096336F"/>
    <w:rsid w:val="00965050"/>
    <w:rsid w:val="0096605E"/>
    <w:rsid w:val="009663E1"/>
    <w:rsid w:val="00966469"/>
    <w:rsid w:val="00966D25"/>
    <w:rsid w:val="00967304"/>
    <w:rsid w:val="0096766E"/>
    <w:rsid w:val="009704D0"/>
    <w:rsid w:val="00970B9C"/>
    <w:rsid w:val="009716E4"/>
    <w:rsid w:val="00971A19"/>
    <w:rsid w:val="00971AD0"/>
    <w:rsid w:val="0097211E"/>
    <w:rsid w:val="009725D6"/>
    <w:rsid w:val="00972C96"/>
    <w:rsid w:val="009739F2"/>
    <w:rsid w:val="009746D7"/>
    <w:rsid w:val="0097479E"/>
    <w:rsid w:val="00974B87"/>
    <w:rsid w:val="00975C21"/>
    <w:rsid w:val="00975DCB"/>
    <w:rsid w:val="0097615B"/>
    <w:rsid w:val="0097622D"/>
    <w:rsid w:val="0097660E"/>
    <w:rsid w:val="009767C1"/>
    <w:rsid w:val="0097773A"/>
    <w:rsid w:val="00980206"/>
    <w:rsid w:val="009803F7"/>
    <w:rsid w:val="00981367"/>
    <w:rsid w:val="009817B5"/>
    <w:rsid w:val="00982D48"/>
    <w:rsid w:val="00983A7A"/>
    <w:rsid w:val="00984F7A"/>
    <w:rsid w:val="009851C5"/>
    <w:rsid w:val="00985BCC"/>
    <w:rsid w:val="00985C3E"/>
    <w:rsid w:val="00986177"/>
    <w:rsid w:val="0098627C"/>
    <w:rsid w:val="0098646B"/>
    <w:rsid w:val="00987944"/>
    <w:rsid w:val="0099035A"/>
    <w:rsid w:val="009903B5"/>
    <w:rsid w:val="00990893"/>
    <w:rsid w:val="00990FE4"/>
    <w:rsid w:val="009911BD"/>
    <w:rsid w:val="00991F75"/>
    <w:rsid w:val="009921BA"/>
    <w:rsid w:val="009923BD"/>
    <w:rsid w:val="00993336"/>
    <w:rsid w:val="009960F3"/>
    <w:rsid w:val="009969B9"/>
    <w:rsid w:val="00996BCE"/>
    <w:rsid w:val="00996D5A"/>
    <w:rsid w:val="00996E9F"/>
    <w:rsid w:val="00997B4D"/>
    <w:rsid w:val="00997CA7"/>
    <w:rsid w:val="009A0336"/>
    <w:rsid w:val="009A04FC"/>
    <w:rsid w:val="009A0D08"/>
    <w:rsid w:val="009A1399"/>
    <w:rsid w:val="009A1906"/>
    <w:rsid w:val="009A242E"/>
    <w:rsid w:val="009A24D7"/>
    <w:rsid w:val="009A26EF"/>
    <w:rsid w:val="009A2F92"/>
    <w:rsid w:val="009A3834"/>
    <w:rsid w:val="009A3E03"/>
    <w:rsid w:val="009A43D8"/>
    <w:rsid w:val="009A43F9"/>
    <w:rsid w:val="009A4645"/>
    <w:rsid w:val="009A48B4"/>
    <w:rsid w:val="009A4D1B"/>
    <w:rsid w:val="009A556F"/>
    <w:rsid w:val="009A5C90"/>
    <w:rsid w:val="009A5D4D"/>
    <w:rsid w:val="009A6C2B"/>
    <w:rsid w:val="009A745D"/>
    <w:rsid w:val="009A76E8"/>
    <w:rsid w:val="009A7A60"/>
    <w:rsid w:val="009A7B08"/>
    <w:rsid w:val="009B044B"/>
    <w:rsid w:val="009B0726"/>
    <w:rsid w:val="009B0D0D"/>
    <w:rsid w:val="009B0DC4"/>
    <w:rsid w:val="009B1416"/>
    <w:rsid w:val="009B14EC"/>
    <w:rsid w:val="009B17AF"/>
    <w:rsid w:val="009B1930"/>
    <w:rsid w:val="009B23F2"/>
    <w:rsid w:val="009B25E1"/>
    <w:rsid w:val="009B3030"/>
    <w:rsid w:val="009B310A"/>
    <w:rsid w:val="009B3422"/>
    <w:rsid w:val="009B4023"/>
    <w:rsid w:val="009B4252"/>
    <w:rsid w:val="009B549F"/>
    <w:rsid w:val="009B57FF"/>
    <w:rsid w:val="009B5C92"/>
    <w:rsid w:val="009B602A"/>
    <w:rsid w:val="009B6AD4"/>
    <w:rsid w:val="009B6C10"/>
    <w:rsid w:val="009B7754"/>
    <w:rsid w:val="009B7E2B"/>
    <w:rsid w:val="009C0DCE"/>
    <w:rsid w:val="009C199C"/>
    <w:rsid w:val="009C2CE1"/>
    <w:rsid w:val="009C4968"/>
    <w:rsid w:val="009C5D3B"/>
    <w:rsid w:val="009C5EFA"/>
    <w:rsid w:val="009C68C7"/>
    <w:rsid w:val="009C733E"/>
    <w:rsid w:val="009D00DB"/>
    <w:rsid w:val="009D1A9C"/>
    <w:rsid w:val="009D1F30"/>
    <w:rsid w:val="009D2CD3"/>
    <w:rsid w:val="009D40A1"/>
    <w:rsid w:val="009D47A3"/>
    <w:rsid w:val="009D60BF"/>
    <w:rsid w:val="009D653D"/>
    <w:rsid w:val="009D7579"/>
    <w:rsid w:val="009D7832"/>
    <w:rsid w:val="009E050C"/>
    <w:rsid w:val="009E097F"/>
    <w:rsid w:val="009E0B7A"/>
    <w:rsid w:val="009E0BDF"/>
    <w:rsid w:val="009E0D01"/>
    <w:rsid w:val="009E1F60"/>
    <w:rsid w:val="009E26F8"/>
    <w:rsid w:val="009E2D8B"/>
    <w:rsid w:val="009E301D"/>
    <w:rsid w:val="009E3623"/>
    <w:rsid w:val="009E40D2"/>
    <w:rsid w:val="009E4D21"/>
    <w:rsid w:val="009E4E5B"/>
    <w:rsid w:val="009E57F5"/>
    <w:rsid w:val="009E6631"/>
    <w:rsid w:val="009E67FF"/>
    <w:rsid w:val="009E69BE"/>
    <w:rsid w:val="009E6E9C"/>
    <w:rsid w:val="009E75A7"/>
    <w:rsid w:val="009E7B31"/>
    <w:rsid w:val="009E7D91"/>
    <w:rsid w:val="009F060C"/>
    <w:rsid w:val="009F086F"/>
    <w:rsid w:val="009F091C"/>
    <w:rsid w:val="009F1588"/>
    <w:rsid w:val="009F1BC4"/>
    <w:rsid w:val="009F1C17"/>
    <w:rsid w:val="009F2A6E"/>
    <w:rsid w:val="009F2CF5"/>
    <w:rsid w:val="009F2E80"/>
    <w:rsid w:val="009F3168"/>
    <w:rsid w:val="009F3F4D"/>
    <w:rsid w:val="009F419B"/>
    <w:rsid w:val="009F5CB8"/>
    <w:rsid w:val="009F5D7C"/>
    <w:rsid w:val="009F6825"/>
    <w:rsid w:val="009F6B9F"/>
    <w:rsid w:val="009F7448"/>
    <w:rsid w:val="009F7605"/>
    <w:rsid w:val="00A003BA"/>
    <w:rsid w:val="00A00BE9"/>
    <w:rsid w:val="00A01133"/>
    <w:rsid w:val="00A032ED"/>
    <w:rsid w:val="00A03A7D"/>
    <w:rsid w:val="00A05EAE"/>
    <w:rsid w:val="00A06131"/>
    <w:rsid w:val="00A066C4"/>
    <w:rsid w:val="00A06BE2"/>
    <w:rsid w:val="00A0710E"/>
    <w:rsid w:val="00A075D1"/>
    <w:rsid w:val="00A078A1"/>
    <w:rsid w:val="00A079DB"/>
    <w:rsid w:val="00A07FD0"/>
    <w:rsid w:val="00A106C3"/>
    <w:rsid w:val="00A10A35"/>
    <w:rsid w:val="00A10C2B"/>
    <w:rsid w:val="00A10CC4"/>
    <w:rsid w:val="00A11442"/>
    <w:rsid w:val="00A11731"/>
    <w:rsid w:val="00A11F75"/>
    <w:rsid w:val="00A12202"/>
    <w:rsid w:val="00A1373D"/>
    <w:rsid w:val="00A14B67"/>
    <w:rsid w:val="00A1575A"/>
    <w:rsid w:val="00A16167"/>
    <w:rsid w:val="00A16416"/>
    <w:rsid w:val="00A1690D"/>
    <w:rsid w:val="00A16E20"/>
    <w:rsid w:val="00A177A2"/>
    <w:rsid w:val="00A200CC"/>
    <w:rsid w:val="00A2028D"/>
    <w:rsid w:val="00A207B9"/>
    <w:rsid w:val="00A20A9F"/>
    <w:rsid w:val="00A215E0"/>
    <w:rsid w:val="00A21671"/>
    <w:rsid w:val="00A2193A"/>
    <w:rsid w:val="00A21D0C"/>
    <w:rsid w:val="00A21E40"/>
    <w:rsid w:val="00A22761"/>
    <w:rsid w:val="00A22928"/>
    <w:rsid w:val="00A231DE"/>
    <w:rsid w:val="00A2352C"/>
    <w:rsid w:val="00A24412"/>
    <w:rsid w:val="00A24545"/>
    <w:rsid w:val="00A24EF0"/>
    <w:rsid w:val="00A2508B"/>
    <w:rsid w:val="00A2532F"/>
    <w:rsid w:val="00A26304"/>
    <w:rsid w:val="00A268C9"/>
    <w:rsid w:val="00A270CC"/>
    <w:rsid w:val="00A276E3"/>
    <w:rsid w:val="00A2771A"/>
    <w:rsid w:val="00A27B5C"/>
    <w:rsid w:val="00A30DFF"/>
    <w:rsid w:val="00A31083"/>
    <w:rsid w:val="00A31E7B"/>
    <w:rsid w:val="00A32076"/>
    <w:rsid w:val="00A32363"/>
    <w:rsid w:val="00A32445"/>
    <w:rsid w:val="00A32B62"/>
    <w:rsid w:val="00A32D46"/>
    <w:rsid w:val="00A32EB5"/>
    <w:rsid w:val="00A34746"/>
    <w:rsid w:val="00A34C2E"/>
    <w:rsid w:val="00A34C9A"/>
    <w:rsid w:val="00A34ED7"/>
    <w:rsid w:val="00A357ED"/>
    <w:rsid w:val="00A35E05"/>
    <w:rsid w:val="00A35EFD"/>
    <w:rsid w:val="00A3627A"/>
    <w:rsid w:val="00A36BF5"/>
    <w:rsid w:val="00A376C6"/>
    <w:rsid w:val="00A37EBD"/>
    <w:rsid w:val="00A4008B"/>
    <w:rsid w:val="00A40103"/>
    <w:rsid w:val="00A40E2D"/>
    <w:rsid w:val="00A41AEC"/>
    <w:rsid w:val="00A42408"/>
    <w:rsid w:val="00A4253E"/>
    <w:rsid w:val="00A4275E"/>
    <w:rsid w:val="00A4398E"/>
    <w:rsid w:val="00A4412C"/>
    <w:rsid w:val="00A451A4"/>
    <w:rsid w:val="00A451FF"/>
    <w:rsid w:val="00A45513"/>
    <w:rsid w:val="00A45997"/>
    <w:rsid w:val="00A464AC"/>
    <w:rsid w:val="00A50069"/>
    <w:rsid w:val="00A508A2"/>
    <w:rsid w:val="00A50EB6"/>
    <w:rsid w:val="00A51247"/>
    <w:rsid w:val="00A5135A"/>
    <w:rsid w:val="00A52209"/>
    <w:rsid w:val="00A5248E"/>
    <w:rsid w:val="00A52681"/>
    <w:rsid w:val="00A52F32"/>
    <w:rsid w:val="00A532E1"/>
    <w:rsid w:val="00A53D72"/>
    <w:rsid w:val="00A540FA"/>
    <w:rsid w:val="00A54895"/>
    <w:rsid w:val="00A55044"/>
    <w:rsid w:val="00A555EE"/>
    <w:rsid w:val="00A5576E"/>
    <w:rsid w:val="00A559B2"/>
    <w:rsid w:val="00A55C95"/>
    <w:rsid w:val="00A560F6"/>
    <w:rsid w:val="00A56379"/>
    <w:rsid w:val="00A5646E"/>
    <w:rsid w:val="00A56B5D"/>
    <w:rsid w:val="00A56D9B"/>
    <w:rsid w:val="00A5717D"/>
    <w:rsid w:val="00A57B66"/>
    <w:rsid w:val="00A57DDC"/>
    <w:rsid w:val="00A57DF9"/>
    <w:rsid w:val="00A60B6F"/>
    <w:rsid w:val="00A6138E"/>
    <w:rsid w:val="00A61731"/>
    <w:rsid w:val="00A61859"/>
    <w:rsid w:val="00A61E77"/>
    <w:rsid w:val="00A62F76"/>
    <w:rsid w:val="00A62FC9"/>
    <w:rsid w:val="00A63022"/>
    <w:rsid w:val="00A6319E"/>
    <w:rsid w:val="00A645BD"/>
    <w:rsid w:val="00A64F15"/>
    <w:rsid w:val="00A64FB8"/>
    <w:rsid w:val="00A6537A"/>
    <w:rsid w:val="00A65AED"/>
    <w:rsid w:val="00A66212"/>
    <w:rsid w:val="00A667CE"/>
    <w:rsid w:val="00A66E6C"/>
    <w:rsid w:val="00A66F1A"/>
    <w:rsid w:val="00A67080"/>
    <w:rsid w:val="00A6711A"/>
    <w:rsid w:val="00A70022"/>
    <w:rsid w:val="00A7014E"/>
    <w:rsid w:val="00A71117"/>
    <w:rsid w:val="00A711DD"/>
    <w:rsid w:val="00A722AB"/>
    <w:rsid w:val="00A72C2E"/>
    <w:rsid w:val="00A72C7C"/>
    <w:rsid w:val="00A743DB"/>
    <w:rsid w:val="00A74652"/>
    <w:rsid w:val="00A74921"/>
    <w:rsid w:val="00A74CFB"/>
    <w:rsid w:val="00A75667"/>
    <w:rsid w:val="00A75768"/>
    <w:rsid w:val="00A763A5"/>
    <w:rsid w:val="00A76DF8"/>
    <w:rsid w:val="00A76EF5"/>
    <w:rsid w:val="00A771B2"/>
    <w:rsid w:val="00A77C5E"/>
    <w:rsid w:val="00A77FFA"/>
    <w:rsid w:val="00A80897"/>
    <w:rsid w:val="00A80F3C"/>
    <w:rsid w:val="00A81942"/>
    <w:rsid w:val="00A81CDC"/>
    <w:rsid w:val="00A823CE"/>
    <w:rsid w:val="00A8291B"/>
    <w:rsid w:val="00A82C8D"/>
    <w:rsid w:val="00A82D24"/>
    <w:rsid w:val="00A833DF"/>
    <w:rsid w:val="00A83567"/>
    <w:rsid w:val="00A83E14"/>
    <w:rsid w:val="00A8455C"/>
    <w:rsid w:val="00A84A0E"/>
    <w:rsid w:val="00A84F42"/>
    <w:rsid w:val="00A85804"/>
    <w:rsid w:val="00A85C3F"/>
    <w:rsid w:val="00A86649"/>
    <w:rsid w:val="00A86C49"/>
    <w:rsid w:val="00A86E8C"/>
    <w:rsid w:val="00A873BA"/>
    <w:rsid w:val="00A875DD"/>
    <w:rsid w:val="00A87EB5"/>
    <w:rsid w:val="00A90D7C"/>
    <w:rsid w:val="00A9100F"/>
    <w:rsid w:val="00A9105F"/>
    <w:rsid w:val="00A91872"/>
    <w:rsid w:val="00A918E4"/>
    <w:rsid w:val="00A92418"/>
    <w:rsid w:val="00A92FFB"/>
    <w:rsid w:val="00A93593"/>
    <w:rsid w:val="00A9369B"/>
    <w:rsid w:val="00A93A29"/>
    <w:rsid w:val="00A945B1"/>
    <w:rsid w:val="00A94B05"/>
    <w:rsid w:val="00A94B11"/>
    <w:rsid w:val="00A94B74"/>
    <w:rsid w:val="00A94BA4"/>
    <w:rsid w:val="00A94F76"/>
    <w:rsid w:val="00A94FF9"/>
    <w:rsid w:val="00A95721"/>
    <w:rsid w:val="00A9593E"/>
    <w:rsid w:val="00A95AF3"/>
    <w:rsid w:val="00A95CBF"/>
    <w:rsid w:val="00A95FB3"/>
    <w:rsid w:val="00A973A1"/>
    <w:rsid w:val="00A97A18"/>
    <w:rsid w:val="00AA0F7F"/>
    <w:rsid w:val="00AA19FB"/>
    <w:rsid w:val="00AA2ACD"/>
    <w:rsid w:val="00AA2CEC"/>
    <w:rsid w:val="00AA2EDA"/>
    <w:rsid w:val="00AA34F8"/>
    <w:rsid w:val="00AA3CF1"/>
    <w:rsid w:val="00AA4CC0"/>
    <w:rsid w:val="00AA4DD9"/>
    <w:rsid w:val="00AA4FF8"/>
    <w:rsid w:val="00AA5134"/>
    <w:rsid w:val="00AA5370"/>
    <w:rsid w:val="00AA5F2F"/>
    <w:rsid w:val="00AA650C"/>
    <w:rsid w:val="00AA659A"/>
    <w:rsid w:val="00AA7631"/>
    <w:rsid w:val="00AA78A3"/>
    <w:rsid w:val="00AA7B0F"/>
    <w:rsid w:val="00AA7D8F"/>
    <w:rsid w:val="00AB1222"/>
    <w:rsid w:val="00AB1753"/>
    <w:rsid w:val="00AB182C"/>
    <w:rsid w:val="00AB18AD"/>
    <w:rsid w:val="00AB1E1C"/>
    <w:rsid w:val="00AB1FAC"/>
    <w:rsid w:val="00AB335F"/>
    <w:rsid w:val="00AB33BE"/>
    <w:rsid w:val="00AB473D"/>
    <w:rsid w:val="00AB4ED9"/>
    <w:rsid w:val="00AB5B34"/>
    <w:rsid w:val="00AB6274"/>
    <w:rsid w:val="00AB77D0"/>
    <w:rsid w:val="00AB7C46"/>
    <w:rsid w:val="00AC0092"/>
    <w:rsid w:val="00AC013D"/>
    <w:rsid w:val="00AC0CEB"/>
    <w:rsid w:val="00AC0E7C"/>
    <w:rsid w:val="00AC0EAB"/>
    <w:rsid w:val="00AC1C11"/>
    <w:rsid w:val="00AC20CB"/>
    <w:rsid w:val="00AC271C"/>
    <w:rsid w:val="00AC2B5B"/>
    <w:rsid w:val="00AC312E"/>
    <w:rsid w:val="00AC3448"/>
    <w:rsid w:val="00AC34F2"/>
    <w:rsid w:val="00AC385B"/>
    <w:rsid w:val="00AC3960"/>
    <w:rsid w:val="00AC417C"/>
    <w:rsid w:val="00AC6043"/>
    <w:rsid w:val="00AC6E64"/>
    <w:rsid w:val="00AC6F1F"/>
    <w:rsid w:val="00AC7301"/>
    <w:rsid w:val="00AC7ABC"/>
    <w:rsid w:val="00AD1181"/>
    <w:rsid w:val="00AD1CDC"/>
    <w:rsid w:val="00AD1D83"/>
    <w:rsid w:val="00AD2DC8"/>
    <w:rsid w:val="00AD2F9E"/>
    <w:rsid w:val="00AD304A"/>
    <w:rsid w:val="00AD3204"/>
    <w:rsid w:val="00AD3AD1"/>
    <w:rsid w:val="00AD3C09"/>
    <w:rsid w:val="00AD3FE8"/>
    <w:rsid w:val="00AD4399"/>
    <w:rsid w:val="00AD446F"/>
    <w:rsid w:val="00AD4795"/>
    <w:rsid w:val="00AD5A4A"/>
    <w:rsid w:val="00AD5F0B"/>
    <w:rsid w:val="00AD7049"/>
    <w:rsid w:val="00AD74C6"/>
    <w:rsid w:val="00AD761A"/>
    <w:rsid w:val="00AD798C"/>
    <w:rsid w:val="00AE00E7"/>
    <w:rsid w:val="00AE00E8"/>
    <w:rsid w:val="00AE0388"/>
    <w:rsid w:val="00AE098E"/>
    <w:rsid w:val="00AE0E5B"/>
    <w:rsid w:val="00AE1AEF"/>
    <w:rsid w:val="00AE2BFB"/>
    <w:rsid w:val="00AE2DDF"/>
    <w:rsid w:val="00AE315F"/>
    <w:rsid w:val="00AE4728"/>
    <w:rsid w:val="00AE4ED8"/>
    <w:rsid w:val="00AE4F2B"/>
    <w:rsid w:val="00AE5210"/>
    <w:rsid w:val="00AE5A7C"/>
    <w:rsid w:val="00AE5F1C"/>
    <w:rsid w:val="00AE5F7D"/>
    <w:rsid w:val="00AE5F8C"/>
    <w:rsid w:val="00AE62E0"/>
    <w:rsid w:val="00AE64F3"/>
    <w:rsid w:val="00AE6A7E"/>
    <w:rsid w:val="00AE6CC5"/>
    <w:rsid w:val="00AE78F9"/>
    <w:rsid w:val="00AF0B58"/>
    <w:rsid w:val="00AF0F5A"/>
    <w:rsid w:val="00AF1178"/>
    <w:rsid w:val="00AF12A3"/>
    <w:rsid w:val="00AF1B7D"/>
    <w:rsid w:val="00AF40C1"/>
    <w:rsid w:val="00AF59DA"/>
    <w:rsid w:val="00AF5FF7"/>
    <w:rsid w:val="00AF6740"/>
    <w:rsid w:val="00AF6886"/>
    <w:rsid w:val="00AF70E4"/>
    <w:rsid w:val="00AF7677"/>
    <w:rsid w:val="00AF7F65"/>
    <w:rsid w:val="00B00A33"/>
    <w:rsid w:val="00B012C3"/>
    <w:rsid w:val="00B01964"/>
    <w:rsid w:val="00B0201B"/>
    <w:rsid w:val="00B0327C"/>
    <w:rsid w:val="00B036AD"/>
    <w:rsid w:val="00B03CCF"/>
    <w:rsid w:val="00B047AB"/>
    <w:rsid w:val="00B05133"/>
    <w:rsid w:val="00B056F4"/>
    <w:rsid w:val="00B05FAF"/>
    <w:rsid w:val="00B06158"/>
    <w:rsid w:val="00B0655E"/>
    <w:rsid w:val="00B0679C"/>
    <w:rsid w:val="00B06C01"/>
    <w:rsid w:val="00B073E4"/>
    <w:rsid w:val="00B07867"/>
    <w:rsid w:val="00B07B87"/>
    <w:rsid w:val="00B07F6D"/>
    <w:rsid w:val="00B109EE"/>
    <w:rsid w:val="00B1110C"/>
    <w:rsid w:val="00B1189C"/>
    <w:rsid w:val="00B12143"/>
    <w:rsid w:val="00B123D6"/>
    <w:rsid w:val="00B12463"/>
    <w:rsid w:val="00B13E44"/>
    <w:rsid w:val="00B142A5"/>
    <w:rsid w:val="00B14A82"/>
    <w:rsid w:val="00B1509C"/>
    <w:rsid w:val="00B15507"/>
    <w:rsid w:val="00B158BF"/>
    <w:rsid w:val="00B16B4F"/>
    <w:rsid w:val="00B16C1B"/>
    <w:rsid w:val="00B16DE1"/>
    <w:rsid w:val="00B17F30"/>
    <w:rsid w:val="00B20501"/>
    <w:rsid w:val="00B20C1C"/>
    <w:rsid w:val="00B21A37"/>
    <w:rsid w:val="00B21DB3"/>
    <w:rsid w:val="00B21DF0"/>
    <w:rsid w:val="00B21FC6"/>
    <w:rsid w:val="00B232EC"/>
    <w:rsid w:val="00B2343A"/>
    <w:rsid w:val="00B24B85"/>
    <w:rsid w:val="00B251E8"/>
    <w:rsid w:val="00B25777"/>
    <w:rsid w:val="00B25DF4"/>
    <w:rsid w:val="00B2678F"/>
    <w:rsid w:val="00B26B37"/>
    <w:rsid w:val="00B26C47"/>
    <w:rsid w:val="00B26F86"/>
    <w:rsid w:val="00B271B7"/>
    <w:rsid w:val="00B27490"/>
    <w:rsid w:val="00B30497"/>
    <w:rsid w:val="00B307A7"/>
    <w:rsid w:val="00B321A0"/>
    <w:rsid w:val="00B323A6"/>
    <w:rsid w:val="00B32588"/>
    <w:rsid w:val="00B3265E"/>
    <w:rsid w:val="00B32DED"/>
    <w:rsid w:val="00B33978"/>
    <w:rsid w:val="00B33ACF"/>
    <w:rsid w:val="00B343EB"/>
    <w:rsid w:val="00B34573"/>
    <w:rsid w:val="00B346E5"/>
    <w:rsid w:val="00B346F8"/>
    <w:rsid w:val="00B3472A"/>
    <w:rsid w:val="00B3521D"/>
    <w:rsid w:val="00B35391"/>
    <w:rsid w:val="00B357BC"/>
    <w:rsid w:val="00B361D8"/>
    <w:rsid w:val="00B36297"/>
    <w:rsid w:val="00B362CF"/>
    <w:rsid w:val="00B3671F"/>
    <w:rsid w:val="00B36815"/>
    <w:rsid w:val="00B375DD"/>
    <w:rsid w:val="00B37995"/>
    <w:rsid w:val="00B40167"/>
    <w:rsid w:val="00B40580"/>
    <w:rsid w:val="00B40D7B"/>
    <w:rsid w:val="00B4113B"/>
    <w:rsid w:val="00B41569"/>
    <w:rsid w:val="00B41A6D"/>
    <w:rsid w:val="00B41F45"/>
    <w:rsid w:val="00B4241A"/>
    <w:rsid w:val="00B425A3"/>
    <w:rsid w:val="00B429DC"/>
    <w:rsid w:val="00B42C73"/>
    <w:rsid w:val="00B431E6"/>
    <w:rsid w:val="00B43345"/>
    <w:rsid w:val="00B433EF"/>
    <w:rsid w:val="00B43774"/>
    <w:rsid w:val="00B4477D"/>
    <w:rsid w:val="00B45F4D"/>
    <w:rsid w:val="00B461DB"/>
    <w:rsid w:val="00B46355"/>
    <w:rsid w:val="00B46ECE"/>
    <w:rsid w:val="00B50692"/>
    <w:rsid w:val="00B50F44"/>
    <w:rsid w:val="00B512EF"/>
    <w:rsid w:val="00B51886"/>
    <w:rsid w:val="00B51A10"/>
    <w:rsid w:val="00B52292"/>
    <w:rsid w:val="00B5230E"/>
    <w:rsid w:val="00B52F16"/>
    <w:rsid w:val="00B535A7"/>
    <w:rsid w:val="00B53734"/>
    <w:rsid w:val="00B53822"/>
    <w:rsid w:val="00B5419B"/>
    <w:rsid w:val="00B545DD"/>
    <w:rsid w:val="00B55045"/>
    <w:rsid w:val="00B5506D"/>
    <w:rsid w:val="00B553FC"/>
    <w:rsid w:val="00B55A12"/>
    <w:rsid w:val="00B5613D"/>
    <w:rsid w:val="00B56811"/>
    <w:rsid w:val="00B60592"/>
    <w:rsid w:val="00B609B2"/>
    <w:rsid w:val="00B60A36"/>
    <w:rsid w:val="00B60EA6"/>
    <w:rsid w:val="00B61987"/>
    <w:rsid w:val="00B62346"/>
    <w:rsid w:val="00B6299E"/>
    <w:rsid w:val="00B62B65"/>
    <w:rsid w:val="00B62E9B"/>
    <w:rsid w:val="00B632B5"/>
    <w:rsid w:val="00B633F3"/>
    <w:rsid w:val="00B6392F"/>
    <w:rsid w:val="00B63BE6"/>
    <w:rsid w:val="00B645C8"/>
    <w:rsid w:val="00B64AD9"/>
    <w:rsid w:val="00B64B7F"/>
    <w:rsid w:val="00B64C8D"/>
    <w:rsid w:val="00B652B9"/>
    <w:rsid w:val="00B658D0"/>
    <w:rsid w:val="00B65C3A"/>
    <w:rsid w:val="00B65ED1"/>
    <w:rsid w:val="00B67572"/>
    <w:rsid w:val="00B67B2D"/>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6F"/>
    <w:rsid w:val="00B73B5B"/>
    <w:rsid w:val="00B73E68"/>
    <w:rsid w:val="00B74996"/>
    <w:rsid w:val="00B77683"/>
    <w:rsid w:val="00B776CC"/>
    <w:rsid w:val="00B8076C"/>
    <w:rsid w:val="00B809BE"/>
    <w:rsid w:val="00B811DF"/>
    <w:rsid w:val="00B81C73"/>
    <w:rsid w:val="00B81DAD"/>
    <w:rsid w:val="00B81DEB"/>
    <w:rsid w:val="00B826B0"/>
    <w:rsid w:val="00B8286A"/>
    <w:rsid w:val="00B82AE5"/>
    <w:rsid w:val="00B82C6E"/>
    <w:rsid w:val="00B83232"/>
    <w:rsid w:val="00B833FB"/>
    <w:rsid w:val="00B83960"/>
    <w:rsid w:val="00B83BE6"/>
    <w:rsid w:val="00B84652"/>
    <w:rsid w:val="00B85110"/>
    <w:rsid w:val="00B852C3"/>
    <w:rsid w:val="00B85B83"/>
    <w:rsid w:val="00B86BB7"/>
    <w:rsid w:val="00B86F7B"/>
    <w:rsid w:val="00B8779A"/>
    <w:rsid w:val="00B87B28"/>
    <w:rsid w:val="00B87C41"/>
    <w:rsid w:val="00B90891"/>
    <w:rsid w:val="00B90B39"/>
    <w:rsid w:val="00B90BD8"/>
    <w:rsid w:val="00B92812"/>
    <w:rsid w:val="00B934A9"/>
    <w:rsid w:val="00B935B8"/>
    <w:rsid w:val="00B93A76"/>
    <w:rsid w:val="00B94278"/>
    <w:rsid w:val="00B94E55"/>
    <w:rsid w:val="00B96A7B"/>
    <w:rsid w:val="00B96D28"/>
    <w:rsid w:val="00B97552"/>
    <w:rsid w:val="00B97675"/>
    <w:rsid w:val="00B97A61"/>
    <w:rsid w:val="00BA072D"/>
    <w:rsid w:val="00BA0D23"/>
    <w:rsid w:val="00BA105A"/>
    <w:rsid w:val="00BA1B1A"/>
    <w:rsid w:val="00BA235A"/>
    <w:rsid w:val="00BA2A89"/>
    <w:rsid w:val="00BA2AC0"/>
    <w:rsid w:val="00BA34A7"/>
    <w:rsid w:val="00BA3BD2"/>
    <w:rsid w:val="00BA3D9F"/>
    <w:rsid w:val="00BA3EF7"/>
    <w:rsid w:val="00BA4FFF"/>
    <w:rsid w:val="00BA5FB9"/>
    <w:rsid w:val="00BA6317"/>
    <w:rsid w:val="00BA653B"/>
    <w:rsid w:val="00BA6A24"/>
    <w:rsid w:val="00BA6A64"/>
    <w:rsid w:val="00BA722B"/>
    <w:rsid w:val="00BA7EF6"/>
    <w:rsid w:val="00BB068C"/>
    <w:rsid w:val="00BB0974"/>
    <w:rsid w:val="00BB0B41"/>
    <w:rsid w:val="00BB10C3"/>
    <w:rsid w:val="00BB16D5"/>
    <w:rsid w:val="00BB2B7F"/>
    <w:rsid w:val="00BB4150"/>
    <w:rsid w:val="00BB48E8"/>
    <w:rsid w:val="00BB4F26"/>
    <w:rsid w:val="00BB592A"/>
    <w:rsid w:val="00BB6DBC"/>
    <w:rsid w:val="00BB6E74"/>
    <w:rsid w:val="00BB6F62"/>
    <w:rsid w:val="00BB73FF"/>
    <w:rsid w:val="00BB74F1"/>
    <w:rsid w:val="00BB7576"/>
    <w:rsid w:val="00BB7A46"/>
    <w:rsid w:val="00BB7E43"/>
    <w:rsid w:val="00BC0440"/>
    <w:rsid w:val="00BC0745"/>
    <w:rsid w:val="00BC1050"/>
    <w:rsid w:val="00BC1886"/>
    <w:rsid w:val="00BC416E"/>
    <w:rsid w:val="00BC43EA"/>
    <w:rsid w:val="00BC45C9"/>
    <w:rsid w:val="00BC4CDE"/>
    <w:rsid w:val="00BC5BDF"/>
    <w:rsid w:val="00BC6B06"/>
    <w:rsid w:val="00BC7597"/>
    <w:rsid w:val="00BD001F"/>
    <w:rsid w:val="00BD06A6"/>
    <w:rsid w:val="00BD0C35"/>
    <w:rsid w:val="00BD151B"/>
    <w:rsid w:val="00BD199C"/>
    <w:rsid w:val="00BD1D7A"/>
    <w:rsid w:val="00BD1F8A"/>
    <w:rsid w:val="00BD2B69"/>
    <w:rsid w:val="00BD30D2"/>
    <w:rsid w:val="00BD31DA"/>
    <w:rsid w:val="00BD5B05"/>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2046"/>
    <w:rsid w:val="00BE20B3"/>
    <w:rsid w:val="00BE251B"/>
    <w:rsid w:val="00BE2A1A"/>
    <w:rsid w:val="00BE2E65"/>
    <w:rsid w:val="00BE3EC5"/>
    <w:rsid w:val="00BE4765"/>
    <w:rsid w:val="00BE480F"/>
    <w:rsid w:val="00BE4815"/>
    <w:rsid w:val="00BE48F9"/>
    <w:rsid w:val="00BE49EB"/>
    <w:rsid w:val="00BE51C6"/>
    <w:rsid w:val="00BE561E"/>
    <w:rsid w:val="00BE592E"/>
    <w:rsid w:val="00BE7221"/>
    <w:rsid w:val="00BE7862"/>
    <w:rsid w:val="00BE7C1B"/>
    <w:rsid w:val="00BF090A"/>
    <w:rsid w:val="00BF0C39"/>
    <w:rsid w:val="00BF3674"/>
    <w:rsid w:val="00BF387D"/>
    <w:rsid w:val="00BF3CBB"/>
    <w:rsid w:val="00BF3E4D"/>
    <w:rsid w:val="00BF42E5"/>
    <w:rsid w:val="00BF432C"/>
    <w:rsid w:val="00BF44C4"/>
    <w:rsid w:val="00BF4749"/>
    <w:rsid w:val="00BF49A7"/>
    <w:rsid w:val="00BF4B06"/>
    <w:rsid w:val="00BF4B19"/>
    <w:rsid w:val="00BF4B46"/>
    <w:rsid w:val="00BF541F"/>
    <w:rsid w:val="00BF747F"/>
    <w:rsid w:val="00BF74E7"/>
    <w:rsid w:val="00BF78A2"/>
    <w:rsid w:val="00BF7DC1"/>
    <w:rsid w:val="00C00A09"/>
    <w:rsid w:val="00C00B78"/>
    <w:rsid w:val="00C01443"/>
    <w:rsid w:val="00C01F39"/>
    <w:rsid w:val="00C0203E"/>
    <w:rsid w:val="00C027A8"/>
    <w:rsid w:val="00C02B7C"/>
    <w:rsid w:val="00C04142"/>
    <w:rsid w:val="00C04CAE"/>
    <w:rsid w:val="00C04D14"/>
    <w:rsid w:val="00C04E43"/>
    <w:rsid w:val="00C052D7"/>
    <w:rsid w:val="00C053DB"/>
    <w:rsid w:val="00C057DB"/>
    <w:rsid w:val="00C0720E"/>
    <w:rsid w:val="00C1003F"/>
    <w:rsid w:val="00C103C9"/>
    <w:rsid w:val="00C103F7"/>
    <w:rsid w:val="00C10B31"/>
    <w:rsid w:val="00C10DB8"/>
    <w:rsid w:val="00C10F01"/>
    <w:rsid w:val="00C11BE7"/>
    <w:rsid w:val="00C1225E"/>
    <w:rsid w:val="00C12CD8"/>
    <w:rsid w:val="00C13203"/>
    <w:rsid w:val="00C1324A"/>
    <w:rsid w:val="00C1477A"/>
    <w:rsid w:val="00C149E8"/>
    <w:rsid w:val="00C150F6"/>
    <w:rsid w:val="00C15280"/>
    <w:rsid w:val="00C163BD"/>
    <w:rsid w:val="00C164D2"/>
    <w:rsid w:val="00C16871"/>
    <w:rsid w:val="00C16A16"/>
    <w:rsid w:val="00C176EF"/>
    <w:rsid w:val="00C20B53"/>
    <w:rsid w:val="00C20FB2"/>
    <w:rsid w:val="00C210B6"/>
    <w:rsid w:val="00C21C43"/>
    <w:rsid w:val="00C21CF6"/>
    <w:rsid w:val="00C2203C"/>
    <w:rsid w:val="00C228F1"/>
    <w:rsid w:val="00C22970"/>
    <w:rsid w:val="00C22DF7"/>
    <w:rsid w:val="00C23084"/>
    <w:rsid w:val="00C233F3"/>
    <w:rsid w:val="00C2363A"/>
    <w:rsid w:val="00C238CE"/>
    <w:rsid w:val="00C23E3B"/>
    <w:rsid w:val="00C245A4"/>
    <w:rsid w:val="00C246FF"/>
    <w:rsid w:val="00C250CF"/>
    <w:rsid w:val="00C2510F"/>
    <w:rsid w:val="00C26229"/>
    <w:rsid w:val="00C26602"/>
    <w:rsid w:val="00C26DAC"/>
    <w:rsid w:val="00C273A8"/>
    <w:rsid w:val="00C27941"/>
    <w:rsid w:val="00C27BC7"/>
    <w:rsid w:val="00C301DA"/>
    <w:rsid w:val="00C30E90"/>
    <w:rsid w:val="00C3159C"/>
    <w:rsid w:val="00C3161F"/>
    <w:rsid w:val="00C31667"/>
    <w:rsid w:val="00C31A3A"/>
    <w:rsid w:val="00C31B63"/>
    <w:rsid w:val="00C32622"/>
    <w:rsid w:val="00C32D6F"/>
    <w:rsid w:val="00C32E1E"/>
    <w:rsid w:val="00C330D7"/>
    <w:rsid w:val="00C333A8"/>
    <w:rsid w:val="00C33AD5"/>
    <w:rsid w:val="00C33CEA"/>
    <w:rsid w:val="00C34826"/>
    <w:rsid w:val="00C358D6"/>
    <w:rsid w:val="00C359B8"/>
    <w:rsid w:val="00C35C68"/>
    <w:rsid w:val="00C36D2F"/>
    <w:rsid w:val="00C37205"/>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31F"/>
    <w:rsid w:val="00C44647"/>
    <w:rsid w:val="00C44743"/>
    <w:rsid w:val="00C447C8"/>
    <w:rsid w:val="00C44E91"/>
    <w:rsid w:val="00C456A7"/>
    <w:rsid w:val="00C45F62"/>
    <w:rsid w:val="00C5003F"/>
    <w:rsid w:val="00C503A6"/>
    <w:rsid w:val="00C50BB4"/>
    <w:rsid w:val="00C50FB8"/>
    <w:rsid w:val="00C51F86"/>
    <w:rsid w:val="00C52242"/>
    <w:rsid w:val="00C52709"/>
    <w:rsid w:val="00C532D9"/>
    <w:rsid w:val="00C53737"/>
    <w:rsid w:val="00C5391E"/>
    <w:rsid w:val="00C53D08"/>
    <w:rsid w:val="00C53F1D"/>
    <w:rsid w:val="00C543F1"/>
    <w:rsid w:val="00C55B35"/>
    <w:rsid w:val="00C5602F"/>
    <w:rsid w:val="00C5742C"/>
    <w:rsid w:val="00C60449"/>
    <w:rsid w:val="00C60A7C"/>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D70"/>
    <w:rsid w:val="00C66F97"/>
    <w:rsid w:val="00C70534"/>
    <w:rsid w:val="00C70EA2"/>
    <w:rsid w:val="00C7137A"/>
    <w:rsid w:val="00C720B3"/>
    <w:rsid w:val="00C722A1"/>
    <w:rsid w:val="00C72803"/>
    <w:rsid w:val="00C72D41"/>
    <w:rsid w:val="00C74328"/>
    <w:rsid w:val="00C74B54"/>
    <w:rsid w:val="00C74C69"/>
    <w:rsid w:val="00C7534A"/>
    <w:rsid w:val="00C753C9"/>
    <w:rsid w:val="00C756EC"/>
    <w:rsid w:val="00C764E7"/>
    <w:rsid w:val="00C76680"/>
    <w:rsid w:val="00C76820"/>
    <w:rsid w:val="00C77822"/>
    <w:rsid w:val="00C779A8"/>
    <w:rsid w:val="00C8085B"/>
    <w:rsid w:val="00C809D9"/>
    <w:rsid w:val="00C80FAF"/>
    <w:rsid w:val="00C812AE"/>
    <w:rsid w:val="00C817A9"/>
    <w:rsid w:val="00C81BA4"/>
    <w:rsid w:val="00C81C87"/>
    <w:rsid w:val="00C82BF6"/>
    <w:rsid w:val="00C84BC4"/>
    <w:rsid w:val="00C85570"/>
    <w:rsid w:val="00C866D1"/>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BCD"/>
    <w:rsid w:val="00C94D56"/>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7FC"/>
    <w:rsid w:val="00CA1B26"/>
    <w:rsid w:val="00CA1CC5"/>
    <w:rsid w:val="00CA24CC"/>
    <w:rsid w:val="00CA30B1"/>
    <w:rsid w:val="00CA358E"/>
    <w:rsid w:val="00CA43E9"/>
    <w:rsid w:val="00CA4535"/>
    <w:rsid w:val="00CA464E"/>
    <w:rsid w:val="00CA48D7"/>
    <w:rsid w:val="00CA49F6"/>
    <w:rsid w:val="00CA557D"/>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5B91"/>
    <w:rsid w:val="00CB6985"/>
    <w:rsid w:val="00CB719B"/>
    <w:rsid w:val="00CB74D3"/>
    <w:rsid w:val="00CC0389"/>
    <w:rsid w:val="00CC0D30"/>
    <w:rsid w:val="00CC128A"/>
    <w:rsid w:val="00CC1433"/>
    <w:rsid w:val="00CC16DF"/>
    <w:rsid w:val="00CC1921"/>
    <w:rsid w:val="00CC1D10"/>
    <w:rsid w:val="00CC1E06"/>
    <w:rsid w:val="00CC1FCB"/>
    <w:rsid w:val="00CC2371"/>
    <w:rsid w:val="00CC2A23"/>
    <w:rsid w:val="00CC35B5"/>
    <w:rsid w:val="00CC35F7"/>
    <w:rsid w:val="00CC486B"/>
    <w:rsid w:val="00CC4C86"/>
    <w:rsid w:val="00CC50A5"/>
    <w:rsid w:val="00CC5522"/>
    <w:rsid w:val="00CC5642"/>
    <w:rsid w:val="00CC5F5C"/>
    <w:rsid w:val="00CC750C"/>
    <w:rsid w:val="00CC78B8"/>
    <w:rsid w:val="00CC7CC6"/>
    <w:rsid w:val="00CD0853"/>
    <w:rsid w:val="00CD20E3"/>
    <w:rsid w:val="00CD3DF9"/>
    <w:rsid w:val="00CD3E45"/>
    <w:rsid w:val="00CD43EE"/>
    <w:rsid w:val="00CD496E"/>
    <w:rsid w:val="00CD4A45"/>
    <w:rsid w:val="00CD4A65"/>
    <w:rsid w:val="00CD4FC4"/>
    <w:rsid w:val="00CD4FE4"/>
    <w:rsid w:val="00CD5E41"/>
    <w:rsid w:val="00CD6382"/>
    <w:rsid w:val="00CD63A5"/>
    <w:rsid w:val="00CD6FCD"/>
    <w:rsid w:val="00CD74C2"/>
    <w:rsid w:val="00CD75CF"/>
    <w:rsid w:val="00CD7792"/>
    <w:rsid w:val="00CD7C2B"/>
    <w:rsid w:val="00CD7D15"/>
    <w:rsid w:val="00CE0836"/>
    <w:rsid w:val="00CE0969"/>
    <w:rsid w:val="00CE0E7C"/>
    <w:rsid w:val="00CE1AC4"/>
    <w:rsid w:val="00CE1AD0"/>
    <w:rsid w:val="00CE1AF6"/>
    <w:rsid w:val="00CE2466"/>
    <w:rsid w:val="00CE32CA"/>
    <w:rsid w:val="00CE35E8"/>
    <w:rsid w:val="00CE3722"/>
    <w:rsid w:val="00CE3BE5"/>
    <w:rsid w:val="00CE4FD3"/>
    <w:rsid w:val="00CE53A9"/>
    <w:rsid w:val="00CE55B7"/>
    <w:rsid w:val="00CE5CD4"/>
    <w:rsid w:val="00CE6965"/>
    <w:rsid w:val="00CE7140"/>
    <w:rsid w:val="00CE741E"/>
    <w:rsid w:val="00CF03B5"/>
    <w:rsid w:val="00CF0D68"/>
    <w:rsid w:val="00CF0E40"/>
    <w:rsid w:val="00CF142D"/>
    <w:rsid w:val="00CF18C1"/>
    <w:rsid w:val="00CF1BFA"/>
    <w:rsid w:val="00CF49B6"/>
    <w:rsid w:val="00CF4DE0"/>
    <w:rsid w:val="00CF53B1"/>
    <w:rsid w:val="00CF5B78"/>
    <w:rsid w:val="00CF75F8"/>
    <w:rsid w:val="00CF7AB9"/>
    <w:rsid w:val="00D001B5"/>
    <w:rsid w:val="00D00559"/>
    <w:rsid w:val="00D00A1D"/>
    <w:rsid w:val="00D00B8F"/>
    <w:rsid w:val="00D00F10"/>
    <w:rsid w:val="00D012CB"/>
    <w:rsid w:val="00D01881"/>
    <w:rsid w:val="00D01C27"/>
    <w:rsid w:val="00D01D52"/>
    <w:rsid w:val="00D023C2"/>
    <w:rsid w:val="00D02A6F"/>
    <w:rsid w:val="00D03177"/>
    <w:rsid w:val="00D03515"/>
    <w:rsid w:val="00D038DB"/>
    <w:rsid w:val="00D03A49"/>
    <w:rsid w:val="00D03AE4"/>
    <w:rsid w:val="00D03AF1"/>
    <w:rsid w:val="00D03D86"/>
    <w:rsid w:val="00D03E26"/>
    <w:rsid w:val="00D03F3D"/>
    <w:rsid w:val="00D04B58"/>
    <w:rsid w:val="00D05085"/>
    <w:rsid w:val="00D061B7"/>
    <w:rsid w:val="00D0685B"/>
    <w:rsid w:val="00D07291"/>
    <w:rsid w:val="00D07625"/>
    <w:rsid w:val="00D079C9"/>
    <w:rsid w:val="00D07B59"/>
    <w:rsid w:val="00D11157"/>
    <w:rsid w:val="00D116C9"/>
    <w:rsid w:val="00D118E7"/>
    <w:rsid w:val="00D119C4"/>
    <w:rsid w:val="00D11E17"/>
    <w:rsid w:val="00D120B0"/>
    <w:rsid w:val="00D12E08"/>
    <w:rsid w:val="00D13390"/>
    <w:rsid w:val="00D13A5D"/>
    <w:rsid w:val="00D1425D"/>
    <w:rsid w:val="00D14956"/>
    <w:rsid w:val="00D14A90"/>
    <w:rsid w:val="00D14FB6"/>
    <w:rsid w:val="00D159D9"/>
    <w:rsid w:val="00D167C1"/>
    <w:rsid w:val="00D169AE"/>
    <w:rsid w:val="00D177C9"/>
    <w:rsid w:val="00D17EAB"/>
    <w:rsid w:val="00D202F2"/>
    <w:rsid w:val="00D20F6B"/>
    <w:rsid w:val="00D21480"/>
    <w:rsid w:val="00D21B2B"/>
    <w:rsid w:val="00D2213D"/>
    <w:rsid w:val="00D22286"/>
    <w:rsid w:val="00D223AC"/>
    <w:rsid w:val="00D22935"/>
    <w:rsid w:val="00D22A57"/>
    <w:rsid w:val="00D2357B"/>
    <w:rsid w:val="00D23A24"/>
    <w:rsid w:val="00D2424B"/>
    <w:rsid w:val="00D247EF"/>
    <w:rsid w:val="00D2481E"/>
    <w:rsid w:val="00D25FB9"/>
    <w:rsid w:val="00D26553"/>
    <w:rsid w:val="00D26599"/>
    <w:rsid w:val="00D26729"/>
    <w:rsid w:val="00D269C0"/>
    <w:rsid w:val="00D27342"/>
    <w:rsid w:val="00D277B2"/>
    <w:rsid w:val="00D3040C"/>
    <w:rsid w:val="00D310D9"/>
    <w:rsid w:val="00D31C28"/>
    <w:rsid w:val="00D32EF5"/>
    <w:rsid w:val="00D33048"/>
    <w:rsid w:val="00D33229"/>
    <w:rsid w:val="00D3389E"/>
    <w:rsid w:val="00D33C52"/>
    <w:rsid w:val="00D33CBD"/>
    <w:rsid w:val="00D3400E"/>
    <w:rsid w:val="00D3436D"/>
    <w:rsid w:val="00D345EC"/>
    <w:rsid w:val="00D34982"/>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DD2"/>
    <w:rsid w:val="00D433CB"/>
    <w:rsid w:val="00D4346B"/>
    <w:rsid w:val="00D4355F"/>
    <w:rsid w:val="00D43CA7"/>
    <w:rsid w:val="00D43E2F"/>
    <w:rsid w:val="00D44368"/>
    <w:rsid w:val="00D44625"/>
    <w:rsid w:val="00D452F8"/>
    <w:rsid w:val="00D45486"/>
    <w:rsid w:val="00D4561A"/>
    <w:rsid w:val="00D45774"/>
    <w:rsid w:val="00D45CEB"/>
    <w:rsid w:val="00D46C9F"/>
    <w:rsid w:val="00D5070F"/>
    <w:rsid w:val="00D522CC"/>
    <w:rsid w:val="00D52AA9"/>
    <w:rsid w:val="00D53D08"/>
    <w:rsid w:val="00D5495A"/>
    <w:rsid w:val="00D57DAA"/>
    <w:rsid w:val="00D606E0"/>
    <w:rsid w:val="00D61248"/>
    <w:rsid w:val="00D614E8"/>
    <w:rsid w:val="00D61744"/>
    <w:rsid w:val="00D617B4"/>
    <w:rsid w:val="00D61E6C"/>
    <w:rsid w:val="00D6223B"/>
    <w:rsid w:val="00D624C5"/>
    <w:rsid w:val="00D628FC"/>
    <w:rsid w:val="00D64502"/>
    <w:rsid w:val="00D6553C"/>
    <w:rsid w:val="00D6587C"/>
    <w:rsid w:val="00D65C35"/>
    <w:rsid w:val="00D666DB"/>
    <w:rsid w:val="00D671B5"/>
    <w:rsid w:val="00D6757C"/>
    <w:rsid w:val="00D67C6E"/>
    <w:rsid w:val="00D70189"/>
    <w:rsid w:val="00D708FD"/>
    <w:rsid w:val="00D712DC"/>
    <w:rsid w:val="00D72C62"/>
    <w:rsid w:val="00D7333C"/>
    <w:rsid w:val="00D7335B"/>
    <w:rsid w:val="00D733DE"/>
    <w:rsid w:val="00D73E03"/>
    <w:rsid w:val="00D74259"/>
    <w:rsid w:val="00D742A4"/>
    <w:rsid w:val="00D74C1A"/>
    <w:rsid w:val="00D7517A"/>
    <w:rsid w:val="00D75203"/>
    <w:rsid w:val="00D75C12"/>
    <w:rsid w:val="00D763C9"/>
    <w:rsid w:val="00D766F8"/>
    <w:rsid w:val="00D76AAF"/>
    <w:rsid w:val="00D77A9B"/>
    <w:rsid w:val="00D77CA4"/>
    <w:rsid w:val="00D80464"/>
    <w:rsid w:val="00D80997"/>
    <w:rsid w:val="00D80AE7"/>
    <w:rsid w:val="00D8108D"/>
    <w:rsid w:val="00D81639"/>
    <w:rsid w:val="00D81C17"/>
    <w:rsid w:val="00D8281D"/>
    <w:rsid w:val="00D82887"/>
    <w:rsid w:val="00D82BE9"/>
    <w:rsid w:val="00D84615"/>
    <w:rsid w:val="00D85900"/>
    <w:rsid w:val="00D85C53"/>
    <w:rsid w:val="00D86544"/>
    <w:rsid w:val="00D86D96"/>
    <w:rsid w:val="00D8728A"/>
    <w:rsid w:val="00D879B2"/>
    <w:rsid w:val="00D87A33"/>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5024"/>
    <w:rsid w:val="00D95557"/>
    <w:rsid w:val="00D9561D"/>
    <w:rsid w:val="00D95970"/>
    <w:rsid w:val="00D959F5"/>
    <w:rsid w:val="00D965D0"/>
    <w:rsid w:val="00D97430"/>
    <w:rsid w:val="00D97932"/>
    <w:rsid w:val="00D979DE"/>
    <w:rsid w:val="00D97A4D"/>
    <w:rsid w:val="00DA0084"/>
    <w:rsid w:val="00DA081E"/>
    <w:rsid w:val="00DA0871"/>
    <w:rsid w:val="00DA0AE1"/>
    <w:rsid w:val="00DA1175"/>
    <w:rsid w:val="00DA21F3"/>
    <w:rsid w:val="00DA243E"/>
    <w:rsid w:val="00DA2A9B"/>
    <w:rsid w:val="00DA2B66"/>
    <w:rsid w:val="00DA2BAE"/>
    <w:rsid w:val="00DA3269"/>
    <w:rsid w:val="00DA42C8"/>
    <w:rsid w:val="00DA4421"/>
    <w:rsid w:val="00DA4473"/>
    <w:rsid w:val="00DA49CE"/>
    <w:rsid w:val="00DA4B32"/>
    <w:rsid w:val="00DA7597"/>
    <w:rsid w:val="00DA7C83"/>
    <w:rsid w:val="00DA7DAA"/>
    <w:rsid w:val="00DB069B"/>
    <w:rsid w:val="00DB1BE7"/>
    <w:rsid w:val="00DB1EF3"/>
    <w:rsid w:val="00DB235B"/>
    <w:rsid w:val="00DB2D35"/>
    <w:rsid w:val="00DB329C"/>
    <w:rsid w:val="00DB37CC"/>
    <w:rsid w:val="00DB395B"/>
    <w:rsid w:val="00DB3AB0"/>
    <w:rsid w:val="00DB3E7B"/>
    <w:rsid w:val="00DB3FAC"/>
    <w:rsid w:val="00DB413E"/>
    <w:rsid w:val="00DB4537"/>
    <w:rsid w:val="00DB5194"/>
    <w:rsid w:val="00DB5661"/>
    <w:rsid w:val="00DB5AC5"/>
    <w:rsid w:val="00DB642A"/>
    <w:rsid w:val="00DB65E4"/>
    <w:rsid w:val="00DB74AA"/>
    <w:rsid w:val="00DB76A7"/>
    <w:rsid w:val="00DB7CBF"/>
    <w:rsid w:val="00DC0DE6"/>
    <w:rsid w:val="00DC28A6"/>
    <w:rsid w:val="00DC2A5F"/>
    <w:rsid w:val="00DC3387"/>
    <w:rsid w:val="00DC36B0"/>
    <w:rsid w:val="00DC41B7"/>
    <w:rsid w:val="00DC494D"/>
    <w:rsid w:val="00DC4C86"/>
    <w:rsid w:val="00DC51B2"/>
    <w:rsid w:val="00DC528A"/>
    <w:rsid w:val="00DC5355"/>
    <w:rsid w:val="00DC55A9"/>
    <w:rsid w:val="00DC5E01"/>
    <w:rsid w:val="00DC738D"/>
    <w:rsid w:val="00DC75F0"/>
    <w:rsid w:val="00DD0321"/>
    <w:rsid w:val="00DD03F3"/>
    <w:rsid w:val="00DD0408"/>
    <w:rsid w:val="00DD0C47"/>
    <w:rsid w:val="00DD13A4"/>
    <w:rsid w:val="00DD20EB"/>
    <w:rsid w:val="00DD22AB"/>
    <w:rsid w:val="00DD28B9"/>
    <w:rsid w:val="00DD2B0C"/>
    <w:rsid w:val="00DD3A1E"/>
    <w:rsid w:val="00DD46E7"/>
    <w:rsid w:val="00DD52BF"/>
    <w:rsid w:val="00DD683B"/>
    <w:rsid w:val="00DD796F"/>
    <w:rsid w:val="00DE07B0"/>
    <w:rsid w:val="00DE169A"/>
    <w:rsid w:val="00DE1BC6"/>
    <w:rsid w:val="00DE2735"/>
    <w:rsid w:val="00DE2BCD"/>
    <w:rsid w:val="00DE357A"/>
    <w:rsid w:val="00DE3635"/>
    <w:rsid w:val="00DE3DE7"/>
    <w:rsid w:val="00DE456D"/>
    <w:rsid w:val="00DE4DB3"/>
    <w:rsid w:val="00DE562E"/>
    <w:rsid w:val="00DE5879"/>
    <w:rsid w:val="00DE6226"/>
    <w:rsid w:val="00DE692D"/>
    <w:rsid w:val="00DE70AB"/>
    <w:rsid w:val="00DE7318"/>
    <w:rsid w:val="00DE7B54"/>
    <w:rsid w:val="00DF010E"/>
    <w:rsid w:val="00DF07E1"/>
    <w:rsid w:val="00DF10DF"/>
    <w:rsid w:val="00DF1D24"/>
    <w:rsid w:val="00DF23FC"/>
    <w:rsid w:val="00DF361D"/>
    <w:rsid w:val="00DF3A15"/>
    <w:rsid w:val="00DF3BD3"/>
    <w:rsid w:val="00DF460B"/>
    <w:rsid w:val="00DF4C5E"/>
    <w:rsid w:val="00DF5761"/>
    <w:rsid w:val="00DF67BC"/>
    <w:rsid w:val="00DF6A69"/>
    <w:rsid w:val="00DF6E9E"/>
    <w:rsid w:val="00DF7BAE"/>
    <w:rsid w:val="00E001D7"/>
    <w:rsid w:val="00E010FB"/>
    <w:rsid w:val="00E012DE"/>
    <w:rsid w:val="00E01A46"/>
    <w:rsid w:val="00E01EF7"/>
    <w:rsid w:val="00E02A52"/>
    <w:rsid w:val="00E030D6"/>
    <w:rsid w:val="00E031B0"/>
    <w:rsid w:val="00E03F28"/>
    <w:rsid w:val="00E03FB3"/>
    <w:rsid w:val="00E0409F"/>
    <w:rsid w:val="00E043FD"/>
    <w:rsid w:val="00E0445B"/>
    <w:rsid w:val="00E04AF6"/>
    <w:rsid w:val="00E0500F"/>
    <w:rsid w:val="00E072FF"/>
    <w:rsid w:val="00E10900"/>
    <w:rsid w:val="00E1111E"/>
    <w:rsid w:val="00E11462"/>
    <w:rsid w:val="00E114FF"/>
    <w:rsid w:val="00E119B9"/>
    <w:rsid w:val="00E11B63"/>
    <w:rsid w:val="00E12185"/>
    <w:rsid w:val="00E12F0F"/>
    <w:rsid w:val="00E1315B"/>
    <w:rsid w:val="00E132AD"/>
    <w:rsid w:val="00E13440"/>
    <w:rsid w:val="00E13546"/>
    <w:rsid w:val="00E137D1"/>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13C6"/>
    <w:rsid w:val="00E21881"/>
    <w:rsid w:val="00E22684"/>
    <w:rsid w:val="00E22984"/>
    <w:rsid w:val="00E234AB"/>
    <w:rsid w:val="00E23FEE"/>
    <w:rsid w:val="00E248A5"/>
    <w:rsid w:val="00E24AD3"/>
    <w:rsid w:val="00E25213"/>
    <w:rsid w:val="00E25783"/>
    <w:rsid w:val="00E25B26"/>
    <w:rsid w:val="00E25EA2"/>
    <w:rsid w:val="00E26096"/>
    <w:rsid w:val="00E26F44"/>
    <w:rsid w:val="00E272C6"/>
    <w:rsid w:val="00E2731C"/>
    <w:rsid w:val="00E27515"/>
    <w:rsid w:val="00E27DF3"/>
    <w:rsid w:val="00E27E6B"/>
    <w:rsid w:val="00E30000"/>
    <w:rsid w:val="00E30372"/>
    <w:rsid w:val="00E307F3"/>
    <w:rsid w:val="00E32310"/>
    <w:rsid w:val="00E32404"/>
    <w:rsid w:val="00E331EC"/>
    <w:rsid w:val="00E3331E"/>
    <w:rsid w:val="00E342EC"/>
    <w:rsid w:val="00E34D04"/>
    <w:rsid w:val="00E354B4"/>
    <w:rsid w:val="00E35ACA"/>
    <w:rsid w:val="00E35AD6"/>
    <w:rsid w:val="00E35BD0"/>
    <w:rsid w:val="00E35EE3"/>
    <w:rsid w:val="00E36123"/>
    <w:rsid w:val="00E3629C"/>
    <w:rsid w:val="00E369BD"/>
    <w:rsid w:val="00E36A0E"/>
    <w:rsid w:val="00E36A14"/>
    <w:rsid w:val="00E37D81"/>
    <w:rsid w:val="00E37EB1"/>
    <w:rsid w:val="00E37FAE"/>
    <w:rsid w:val="00E407B8"/>
    <w:rsid w:val="00E40C7E"/>
    <w:rsid w:val="00E40E07"/>
    <w:rsid w:val="00E40F8C"/>
    <w:rsid w:val="00E41A30"/>
    <w:rsid w:val="00E42AF3"/>
    <w:rsid w:val="00E44054"/>
    <w:rsid w:val="00E447B4"/>
    <w:rsid w:val="00E448D1"/>
    <w:rsid w:val="00E463D3"/>
    <w:rsid w:val="00E46775"/>
    <w:rsid w:val="00E46B7B"/>
    <w:rsid w:val="00E477F7"/>
    <w:rsid w:val="00E47E95"/>
    <w:rsid w:val="00E50AA5"/>
    <w:rsid w:val="00E52C97"/>
    <w:rsid w:val="00E539B9"/>
    <w:rsid w:val="00E539C2"/>
    <w:rsid w:val="00E53AB1"/>
    <w:rsid w:val="00E53C5C"/>
    <w:rsid w:val="00E540F2"/>
    <w:rsid w:val="00E54692"/>
    <w:rsid w:val="00E54749"/>
    <w:rsid w:val="00E56BB6"/>
    <w:rsid w:val="00E60259"/>
    <w:rsid w:val="00E605F3"/>
    <w:rsid w:val="00E607AB"/>
    <w:rsid w:val="00E60B77"/>
    <w:rsid w:val="00E6115F"/>
    <w:rsid w:val="00E61428"/>
    <w:rsid w:val="00E617EB"/>
    <w:rsid w:val="00E61861"/>
    <w:rsid w:val="00E61EA7"/>
    <w:rsid w:val="00E62042"/>
    <w:rsid w:val="00E632E8"/>
    <w:rsid w:val="00E634AC"/>
    <w:rsid w:val="00E64D3A"/>
    <w:rsid w:val="00E66279"/>
    <w:rsid w:val="00E669A8"/>
    <w:rsid w:val="00E66D22"/>
    <w:rsid w:val="00E671B8"/>
    <w:rsid w:val="00E67354"/>
    <w:rsid w:val="00E676EE"/>
    <w:rsid w:val="00E6772A"/>
    <w:rsid w:val="00E6779F"/>
    <w:rsid w:val="00E708BE"/>
    <w:rsid w:val="00E70BDB"/>
    <w:rsid w:val="00E70BF7"/>
    <w:rsid w:val="00E71760"/>
    <w:rsid w:val="00E730E4"/>
    <w:rsid w:val="00E73D21"/>
    <w:rsid w:val="00E742A6"/>
    <w:rsid w:val="00E745A5"/>
    <w:rsid w:val="00E75151"/>
    <w:rsid w:val="00E7537F"/>
    <w:rsid w:val="00E76E43"/>
    <w:rsid w:val="00E77E47"/>
    <w:rsid w:val="00E80F78"/>
    <w:rsid w:val="00E81C93"/>
    <w:rsid w:val="00E81D84"/>
    <w:rsid w:val="00E81F6C"/>
    <w:rsid w:val="00E82254"/>
    <w:rsid w:val="00E82633"/>
    <w:rsid w:val="00E826A6"/>
    <w:rsid w:val="00E82DF1"/>
    <w:rsid w:val="00E82F73"/>
    <w:rsid w:val="00E830D6"/>
    <w:rsid w:val="00E83475"/>
    <w:rsid w:val="00E83835"/>
    <w:rsid w:val="00E83DCD"/>
    <w:rsid w:val="00E84038"/>
    <w:rsid w:val="00E8436D"/>
    <w:rsid w:val="00E8439F"/>
    <w:rsid w:val="00E84ACA"/>
    <w:rsid w:val="00E84E29"/>
    <w:rsid w:val="00E84EB0"/>
    <w:rsid w:val="00E85229"/>
    <w:rsid w:val="00E85AC4"/>
    <w:rsid w:val="00E85C7B"/>
    <w:rsid w:val="00E866AB"/>
    <w:rsid w:val="00E86794"/>
    <w:rsid w:val="00E87446"/>
    <w:rsid w:val="00E878EC"/>
    <w:rsid w:val="00E9024A"/>
    <w:rsid w:val="00E90487"/>
    <w:rsid w:val="00E90614"/>
    <w:rsid w:val="00E91586"/>
    <w:rsid w:val="00E92234"/>
    <w:rsid w:val="00E927F8"/>
    <w:rsid w:val="00E929C9"/>
    <w:rsid w:val="00E92ACA"/>
    <w:rsid w:val="00E92C33"/>
    <w:rsid w:val="00E92CB6"/>
    <w:rsid w:val="00E93552"/>
    <w:rsid w:val="00E93CF2"/>
    <w:rsid w:val="00E93CFD"/>
    <w:rsid w:val="00E94814"/>
    <w:rsid w:val="00E94B82"/>
    <w:rsid w:val="00E94F18"/>
    <w:rsid w:val="00E95867"/>
    <w:rsid w:val="00E95F4B"/>
    <w:rsid w:val="00E96551"/>
    <w:rsid w:val="00E96988"/>
    <w:rsid w:val="00E96F1C"/>
    <w:rsid w:val="00E9753C"/>
    <w:rsid w:val="00E9759B"/>
    <w:rsid w:val="00E979C0"/>
    <w:rsid w:val="00EA0000"/>
    <w:rsid w:val="00EA1064"/>
    <w:rsid w:val="00EA1178"/>
    <w:rsid w:val="00EA152F"/>
    <w:rsid w:val="00EA1CFC"/>
    <w:rsid w:val="00EA1EE7"/>
    <w:rsid w:val="00EA25D1"/>
    <w:rsid w:val="00EA2A08"/>
    <w:rsid w:val="00EA3624"/>
    <w:rsid w:val="00EA384A"/>
    <w:rsid w:val="00EA44F6"/>
    <w:rsid w:val="00EA44F7"/>
    <w:rsid w:val="00EA4CC8"/>
    <w:rsid w:val="00EA5622"/>
    <w:rsid w:val="00EA564F"/>
    <w:rsid w:val="00EA6876"/>
    <w:rsid w:val="00EA6DC6"/>
    <w:rsid w:val="00EA70BA"/>
    <w:rsid w:val="00EA7AAF"/>
    <w:rsid w:val="00EB02E7"/>
    <w:rsid w:val="00EB0406"/>
    <w:rsid w:val="00EB04F0"/>
    <w:rsid w:val="00EB13D5"/>
    <w:rsid w:val="00EB14FE"/>
    <w:rsid w:val="00EB1806"/>
    <w:rsid w:val="00EB1BB5"/>
    <w:rsid w:val="00EB1F94"/>
    <w:rsid w:val="00EB1FEB"/>
    <w:rsid w:val="00EB201A"/>
    <w:rsid w:val="00EB27AA"/>
    <w:rsid w:val="00EB2910"/>
    <w:rsid w:val="00EB29FD"/>
    <w:rsid w:val="00EB36EA"/>
    <w:rsid w:val="00EB3790"/>
    <w:rsid w:val="00EB422E"/>
    <w:rsid w:val="00EB50B7"/>
    <w:rsid w:val="00EB5159"/>
    <w:rsid w:val="00EB5F73"/>
    <w:rsid w:val="00EB63B2"/>
    <w:rsid w:val="00EB64A3"/>
    <w:rsid w:val="00EB6775"/>
    <w:rsid w:val="00EB7584"/>
    <w:rsid w:val="00EB7594"/>
    <w:rsid w:val="00EB7737"/>
    <w:rsid w:val="00EC19AD"/>
    <w:rsid w:val="00EC1C88"/>
    <w:rsid w:val="00EC1E51"/>
    <w:rsid w:val="00EC2D20"/>
    <w:rsid w:val="00EC3A77"/>
    <w:rsid w:val="00EC41F8"/>
    <w:rsid w:val="00EC50D2"/>
    <w:rsid w:val="00EC5250"/>
    <w:rsid w:val="00EC552C"/>
    <w:rsid w:val="00EC5BEA"/>
    <w:rsid w:val="00EC5F4B"/>
    <w:rsid w:val="00EC6239"/>
    <w:rsid w:val="00EC6642"/>
    <w:rsid w:val="00EC6E16"/>
    <w:rsid w:val="00EC7939"/>
    <w:rsid w:val="00EC79FF"/>
    <w:rsid w:val="00ED0DA0"/>
    <w:rsid w:val="00ED12F4"/>
    <w:rsid w:val="00ED1954"/>
    <w:rsid w:val="00ED29C8"/>
    <w:rsid w:val="00ED32B1"/>
    <w:rsid w:val="00ED3D61"/>
    <w:rsid w:val="00ED4A7F"/>
    <w:rsid w:val="00ED4BE4"/>
    <w:rsid w:val="00ED53DD"/>
    <w:rsid w:val="00ED54FC"/>
    <w:rsid w:val="00ED5FFC"/>
    <w:rsid w:val="00ED6171"/>
    <w:rsid w:val="00ED66B4"/>
    <w:rsid w:val="00ED708B"/>
    <w:rsid w:val="00ED7852"/>
    <w:rsid w:val="00ED7A5F"/>
    <w:rsid w:val="00ED7CBF"/>
    <w:rsid w:val="00EE00E1"/>
    <w:rsid w:val="00EE0152"/>
    <w:rsid w:val="00EE05D2"/>
    <w:rsid w:val="00EE2973"/>
    <w:rsid w:val="00EE2E94"/>
    <w:rsid w:val="00EE2EE8"/>
    <w:rsid w:val="00EE3412"/>
    <w:rsid w:val="00EE38EC"/>
    <w:rsid w:val="00EE3A6E"/>
    <w:rsid w:val="00EE3EEE"/>
    <w:rsid w:val="00EE4502"/>
    <w:rsid w:val="00EE582F"/>
    <w:rsid w:val="00EE666C"/>
    <w:rsid w:val="00EE6940"/>
    <w:rsid w:val="00EE6B26"/>
    <w:rsid w:val="00EE77A5"/>
    <w:rsid w:val="00EE7AD4"/>
    <w:rsid w:val="00EE7D07"/>
    <w:rsid w:val="00EF0445"/>
    <w:rsid w:val="00EF1DB9"/>
    <w:rsid w:val="00EF1EF5"/>
    <w:rsid w:val="00EF2B2B"/>
    <w:rsid w:val="00EF49BD"/>
    <w:rsid w:val="00EF4A58"/>
    <w:rsid w:val="00EF4C22"/>
    <w:rsid w:val="00EF5DEE"/>
    <w:rsid w:val="00EF7172"/>
    <w:rsid w:val="00EF71EB"/>
    <w:rsid w:val="00EF7622"/>
    <w:rsid w:val="00EF7B34"/>
    <w:rsid w:val="00EF7BB3"/>
    <w:rsid w:val="00F00378"/>
    <w:rsid w:val="00F005A2"/>
    <w:rsid w:val="00F00C47"/>
    <w:rsid w:val="00F00E18"/>
    <w:rsid w:val="00F00F9C"/>
    <w:rsid w:val="00F015B9"/>
    <w:rsid w:val="00F024FD"/>
    <w:rsid w:val="00F026D8"/>
    <w:rsid w:val="00F02EF9"/>
    <w:rsid w:val="00F031B7"/>
    <w:rsid w:val="00F03EF0"/>
    <w:rsid w:val="00F04B84"/>
    <w:rsid w:val="00F04CDB"/>
    <w:rsid w:val="00F04E46"/>
    <w:rsid w:val="00F05E58"/>
    <w:rsid w:val="00F06579"/>
    <w:rsid w:val="00F065EE"/>
    <w:rsid w:val="00F06EF6"/>
    <w:rsid w:val="00F0722C"/>
    <w:rsid w:val="00F07FF3"/>
    <w:rsid w:val="00F103BE"/>
    <w:rsid w:val="00F12E03"/>
    <w:rsid w:val="00F12EC6"/>
    <w:rsid w:val="00F12F99"/>
    <w:rsid w:val="00F1361E"/>
    <w:rsid w:val="00F13FC8"/>
    <w:rsid w:val="00F1500D"/>
    <w:rsid w:val="00F1515A"/>
    <w:rsid w:val="00F15233"/>
    <w:rsid w:val="00F15308"/>
    <w:rsid w:val="00F15889"/>
    <w:rsid w:val="00F15EE2"/>
    <w:rsid w:val="00F16D48"/>
    <w:rsid w:val="00F17244"/>
    <w:rsid w:val="00F17FDE"/>
    <w:rsid w:val="00F204E7"/>
    <w:rsid w:val="00F20E5B"/>
    <w:rsid w:val="00F21275"/>
    <w:rsid w:val="00F216A3"/>
    <w:rsid w:val="00F21A38"/>
    <w:rsid w:val="00F23715"/>
    <w:rsid w:val="00F23B4C"/>
    <w:rsid w:val="00F23EB2"/>
    <w:rsid w:val="00F244EC"/>
    <w:rsid w:val="00F253EA"/>
    <w:rsid w:val="00F25AAC"/>
    <w:rsid w:val="00F25DCD"/>
    <w:rsid w:val="00F25FCB"/>
    <w:rsid w:val="00F26581"/>
    <w:rsid w:val="00F275FF"/>
    <w:rsid w:val="00F2779C"/>
    <w:rsid w:val="00F27812"/>
    <w:rsid w:val="00F3024E"/>
    <w:rsid w:val="00F30A8C"/>
    <w:rsid w:val="00F31491"/>
    <w:rsid w:val="00F3161D"/>
    <w:rsid w:val="00F31D82"/>
    <w:rsid w:val="00F32156"/>
    <w:rsid w:val="00F32702"/>
    <w:rsid w:val="00F3287A"/>
    <w:rsid w:val="00F32BE1"/>
    <w:rsid w:val="00F3364B"/>
    <w:rsid w:val="00F34B5E"/>
    <w:rsid w:val="00F34C02"/>
    <w:rsid w:val="00F34C48"/>
    <w:rsid w:val="00F355AE"/>
    <w:rsid w:val="00F359E7"/>
    <w:rsid w:val="00F35DD9"/>
    <w:rsid w:val="00F36134"/>
    <w:rsid w:val="00F36743"/>
    <w:rsid w:val="00F3697B"/>
    <w:rsid w:val="00F36A6E"/>
    <w:rsid w:val="00F36D7A"/>
    <w:rsid w:val="00F371F9"/>
    <w:rsid w:val="00F37A13"/>
    <w:rsid w:val="00F37D12"/>
    <w:rsid w:val="00F40B15"/>
    <w:rsid w:val="00F40C32"/>
    <w:rsid w:val="00F40F67"/>
    <w:rsid w:val="00F411A9"/>
    <w:rsid w:val="00F42B67"/>
    <w:rsid w:val="00F4308B"/>
    <w:rsid w:val="00F435E2"/>
    <w:rsid w:val="00F4365D"/>
    <w:rsid w:val="00F43DE4"/>
    <w:rsid w:val="00F448A5"/>
    <w:rsid w:val="00F4533B"/>
    <w:rsid w:val="00F45E5C"/>
    <w:rsid w:val="00F46E2A"/>
    <w:rsid w:val="00F46FDA"/>
    <w:rsid w:val="00F47823"/>
    <w:rsid w:val="00F50564"/>
    <w:rsid w:val="00F50C47"/>
    <w:rsid w:val="00F50E1F"/>
    <w:rsid w:val="00F51873"/>
    <w:rsid w:val="00F51BC0"/>
    <w:rsid w:val="00F52200"/>
    <w:rsid w:val="00F52A49"/>
    <w:rsid w:val="00F52D9C"/>
    <w:rsid w:val="00F53B77"/>
    <w:rsid w:val="00F54C44"/>
    <w:rsid w:val="00F54F5F"/>
    <w:rsid w:val="00F551A3"/>
    <w:rsid w:val="00F55561"/>
    <w:rsid w:val="00F55756"/>
    <w:rsid w:val="00F55A65"/>
    <w:rsid w:val="00F55F8D"/>
    <w:rsid w:val="00F56766"/>
    <w:rsid w:val="00F56939"/>
    <w:rsid w:val="00F57B94"/>
    <w:rsid w:val="00F57BB3"/>
    <w:rsid w:val="00F60934"/>
    <w:rsid w:val="00F6157C"/>
    <w:rsid w:val="00F61599"/>
    <w:rsid w:val="00F61C7E"/>
    <w:rsid w:val="00F62454"/>
    <w:rsid w:val="00F62583"/>
    <w:rsid w:val="00F62826"/>
    <w:rsid w:val="00F62DCE"/>
    <w:rsid w:val="00F62E7B"/>
    <w:rsid w:val="00F63027"/>
    <w:rsid w:val="00F63652"/>
    <w:rsid w:val="00F6370B"/>
    <w:rsid w:val="00F63E3E"/>
    <w:rsid w:val="00F6470C"/>
    <w:rsid w:val="00F6474D"/>
    <w:rsid w:val="00F64ABE"/>
    <w:rsid w:val="00F64BB6"/>
    <w:rsid w:val="00F64E0B"/>
    <w:rsid w:val="00F658A5"/>
    <w:rsid w:val="00F661CD"/>
    <w:rsid w:val="00F66511"/>
    <w:rsid w:val="00F67C6F"/>
    <w:rsid w:val="00F72566"/>
    <w:rsid w:val="00F72B48"/>
    <w:rsid w:val="00F72D24"/>
    <w:rsid w:val="00F73F7A"/>
    <w:rsid w:val="00F7479A"/>
    <w:rsid w:val="00F7480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31D7"/>
    <w:rsid w:val="00F83247"/>
    <w:rsid w:val="00F8338B"/>
    <w:rsid w:val="00F833CE"/>
    <w:rsid w:val="00F8385F"/>
    <w:rsid w:val="00F83AC0"/>
    <w:rsid w:val="00F84198"/>
    <w:rsid w:val="00F8447B"/>
    <w:rsid w:val="00F84888"/>
    <w:rsid w:val="00F84A5D"/>
    <w:rsid w:val="00F84B50"/>
    <w:rsid w:val="00F8579F"/>
    <w:rsid w:val="00F85828"/>
    <w:rsid w:val="00F86DE9"/>
    <w:rsid w:val="00F8760E"/>
    <w:rsid w:val="00F87861"/>
    <w:rsid w:val="00F87C2A"/>
    <w:rsid w:val="00F90433"/>
    <w:rsid w:val="00F90FB8"/>
    <w:rsid w:val="00F91649"/>
    <w:rsid w:val="00F91BAA"/>
    <w:rsid w:val="00F92332"/>
    <w:rsid w:val="00F9282E"/>
    <w:rsid w:val="00F92D23"/>
    <w:rsid w:val="00F93FF3"/>
    <w:rsid w:val="00F94B6B"/>
    <w:rsid w:val="00F95877"/>
    <w:rsid w:val="00F9594C"/>
    <w:rsid w:val="00F96CC0"/>
    <w:rsid w:val="00F97553"/>
    <w:rsid w:val="00FA0CE5"/>
    <w:rsid w:val="00FA1709"/>
    <w:rsid w:val="00FA216E"/>
    <w:rsid w:val="00FA275D"/>
    <w:rsid w:val="00FA28F4"/>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3102"/>
    <w:rsid w:val="00FB3243"/>
    <w:rsid w:val="00FB3A1C"/>
    <w:rsid w:val="00FB4453"/>
    <w:rsid w:val="00FB4A6B"/>
    <w:rsid w:val="00FB4CDE"/>
    <w:rsid w:val="00FB4D36"/>
    <w:rsid w:val="00FB51BC"/>
    <w:rsid w:val="00FB5D23"/>
    <w:rsid w:val="00FB6C37"/>
    <w:rsid w:val="00FB72C3"/>
    <w:rsid w:val="00FB7A52"/>
    <w:rsid w:val="00FB7D8A"/>
    <w:rsid w:val="00FC07BF"/>
    <w:rsid w:val="00FC0FCE"/>
    <w:rsid w:val="00FC10BD"/>
    <w:rsid w:val="00FC1D20"/>
    <w:rsid w:val="00FC1EBB"/>
    <w:rsid w:val="00FC297E"/>
    <w:rsid w:val="00FC2D04"/>
    <w:rsid w:val="00FC2D7F"/>
    <w:rsid w:val="00FC2FA0"/>
    <w:rsid w:val="00FC3687"/>
    <w:rsid w:val="00FC38BB"/>
    <w:rsid w:val="00FC3FB5"/>
    <w:rsid w:val="00FC46F1"/>
    <w:rsid w:val="00FC486C"/>
    <w:rsid w:val="00FC4E92"/>
    <w:rsid w:val="00FC4F0F"/>
    <w:rsid w:val="00FC5053"/>
    <w:rsid w:val="00FC5504"/>
    <w:rsid w:val="00FC5654"/>
    <w:rsid w:val="00FC5716"/>
    <w:rsid w:val="00FC5A36"/>
    <w:rsid w:val="00FC6485"/>
    <w:rsid w:val="00FC6824"/>
    <w:rsid w:val="00FC6A9A"/>
    <w:rsid w:val="00FC6D1B"/>
    <w:rsid w:val="00FC730E"/>
    <w:rsid w:val="00FD10C3"/>
    <w:rsid w:val="00FD1622"/>
    <w:rsid w:val="00FD16B7"/>
    <w:rsid w:val="00FD16F4"/>
    <w:rsid w:val="00FD1ED7"/>
    <w:rsid w:val="00FD208F"/>
    <w:rsid w:val="00FD2D47"/>
    <w:rsid w:val="00FD31C9"/>
    <w:rsid w:val="00FD44C7"/>
    <w:rsid w:val="00FD5B60"/>
    <w:rsid w:val="00FD5CE0"/>
    <w:rsid w:val="00FD6006"/>
    <w:rsid w:val="00FD7095"/>
    <w:rsid w:val="00FD7771"/>
    <w:rsid w:val="00FE05DA"/>
    <w:rsid w:val="00FE0F30"/>
    <w:rsid w:val="00FE10D6"/>
    <w:rsid w:val="00FE1458"/>
    <w:rsid w:val="00FE1F2E"/>
    <w:rsid w:val="00FE20CA"/>
    <w:rsid w:val="00FE2DFA"/>
    <w:rsid w:val="00FE474A"/>
    <w:rsid w:val="00FE4B03"/>
    <w:rsid w:val="00FE4EA3"/>
    <w:rsid w:val="00FE61BA"/>
    <w:rsid w:val="00FE6315"/>
    <w:rsid w:val="00FE63E5"/>
    <w:rsid w:val="00FE6993"/>
    <w:rsid w:val="00FE6A37"/>
    <w:rsid w:val="00FE70EA"/>
    <w:rsid w:val="00FE7863"/>
    <w:rsid w:val="00FE78FC"/>
    <w:rsid w:val="00FE7DAB"/>
    <w:rsid w:val="00FF0973"/>
    <w:rsid w:val="00FF0F00"/>
    <w:rsid w:val="00FF1903"/>
    <w:rsid w:val="00FF1A6E"/>
    <w:rsid w:val="00FF2F86"/>
    <w:rsid w:val="00FF35A3"/>
    <w:rsid w:val="00FF3C32"/>
    <w:rsid w:val="00FF4CC1"/>
    <w:rsid w:val="00FF4F52"/>
    <w:rsid w:val="00FF593E"/>
    <w:rsid w:val="00FF5C16"/>
    <w:rsid w:val="00FF6A4D"/>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34"/>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34"/>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34"/>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34"/>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34"/>
      </w:numPr>
      <w:spacing w:after="60"/>
      <w:outlineLvl w:val="4"/>
    </w:pPr>
    <w:rPr>
      <w:b/>
      <w:i/>
      <w:sz w:val="26"/>
    </w:rPr>
  </w:style>
  <w:style w:type="paragraph" w:styleId="Titre6">
    <w:name w:val="heading 6"/>
    <w:basedOn w:val="Normal"/>
    <w:next w:val="Normal"/>
    <w:link w:val="Titre6Car"/>
    <w:qFormat/>
    <w:rsid w:val="00A2193A"/>
    <w:pPr>
      <w:numPr>
        <w:ilvl w:val="5"/>
        <w:numId w:val="34"/>
      </w:numPr>
      <w:spacing w:after="60"/>
      <w:outlineLvl w:val="5"/>
    </w:pPr>
    <w:rPr>
      <w:b/>
    </w:rPr>
  </w:style>
  <w:style w:type="paragraph" w:styleId="Titre7">
    <w:name w:val="heading 7"/>
    <w:basedOn w:val="Normal"/>
    <w:next w:val="Normal"/>
    <w:link w:val="Titre7Car"/>
    <w:qFormat/>
    <w:rsid w:val="00A2193A"/>
    <w:pPr>
      <w:numPr>
        <w:ilvl w:val="6"/>
        <w:numId w:val="34"/>
      </w:numPr>
      <w:spacing w:after="60"/>
      <w:outlineLvl w:val="6"/>
    </w:pPr>
  </w:style>
  <w:style w:type="paragraph" w:styleId="Titre8">
    <w:name w:val="heading 8"/>
    <w:basedOn w:val="Normal"/>
    <w:next w:val="Normal"/>
    <w:link w:val="Titre8Car"/>
    <w:qFormat/>
    <w:rsid w:val="00A2193A"/>
    <w:pPr>
      <w:numPr>
        <w:ilvl w:val="7"/>
        <w:numId w:val="34"/>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34"/>
      </w:numPr>
      <w:spacing w:after="60"/>
      <w:outlineLvl w:val="8"/>
    </w:pPr>
    <w:rPr>
      <w:rFonts w:ascii="Arial" w:hAnsi="Arial"/>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10"/>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omments" Target="comments.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9.png"/><Relationship Id="rId109" Type="http://schemas.openxmlformats.org/officeDocument/2006/relationships/image" Target="media/image99.png"/><Relationship Id="rId34"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doi.org/10.1016/0043-1648(74)90193-8"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microsoft.com/office/2011/relationships/people" Target="peop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A6"/>
    <w:rsid w:val="00E76CA6"/>
    <w:rsid w:val="00E87B5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E87B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C6615-B42B-4656-84EE-50895BCC1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2506</TotalTime>
  <Pages>139</Pages>
  <Words>38829</Words>
  <Characters>213560</Characters>
  <Application>Microsoft Office Word</Application>
  <DocSecurity>0</DocSecurity>
  <Lines>1779</Lines>
  <Paragraphs>503</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251886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533</cp:revision>
  <cp:lastPrinted>2018-12-28T15:28:00Z</cp:lastPrinted>
  <dcterms:created xsi:type="dcterms:W3CDTF">2019-01-10T19:43:00Z</dcterms:created>
  <dcterms:modified xsi:type="dcterms:W3CDTF">2019-01-17T18:16:00Z</dcterms:modified>
</cp:coreProperties>
</file>