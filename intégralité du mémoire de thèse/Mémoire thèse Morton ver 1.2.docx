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val="en-US"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536100"/>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w:t>
      </w:r>
      <w:proofErr w:type="spellStart"/>
      <w:r w:rsidR="008B257B">
        <w:rPr>
          <w:rFonts w:asciiTheme="minorHAnsi" w:eastAsiaTheme="minorEastAsia" w:hAnsiTheme="minorHAnsi" w:cstheme="minorBidi"/>
          <w:sz w:val="22"/>
          <w:szCs w:val="22"/>
          <w:lang w:eastAsia="en-US" w:bidi="en-US"/>
        </w:rPr>
        <w:t>moyennage</w:t>
      </w:r>
      <w:proofErr w:type="spellEnd"/>
      <w:r w:rsidR="008B257B">
        <w:rPr>
          <w:rFonts w:asciiTheme="minorHAnsi" w:eastAsiaTheme="minorEastAsia" w:hAnsiTheme="minorHAnsi" w:cstheme="minorBidi"/>
          <w:sz w:val="22"/>
          <w:szCs w:val="22"/>
          <w:lang w:eastAsia="en-US" w:bidi="en-US"/>
        </w:rPr>
        <w:t xml:space="preserv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536101"/>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536102"/>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536103"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3183B878" w14:textId="1ABBF97C" w:rsidR="00727B4C" w:rsidRDefault="00162B5B">
          <w:pPr>
            <w:pStyle w:val="TM1"/>
            <w:rPr>
              <w:rFonts w:asciiTheme="minorHAnsi" w:eastAsiaTheme="minorEastAsia" w:hAnsiTheme="minorHAnsi" w:cstheme="minorBidi"/>
              <w:sz w:val="22"/>
              <w:szCs w:val="22"/>
              <w:lang w:val="en-US"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5536100" w:history="1">
            <w:r w:rsidR="00727B4C" w:rsidRPr="008C2DA8">
              <w:rPr>
                <w:rStyle w:val="Lienhypertexte"/>
              </w:rPr>
              <w:t>Résumé</w:t>
            </w:r>
            <w:r w:rsidR="00727B4C">
              <w:rPr>
                <w:webHidden/>
              </w:rPr>
              <w:tab/>
            </w:r>
            <w:r w:rsidR="00727B4C">
              <w:rPr>
                <w:webHidden/>
              </w:rPr>
              <w:fldChar w:fldCharType="begin"/>
            </w:r>
            <w:r w:rsidR="00727B4C">
              <w:rPr>
                <w:webHidden/>
              </w:rPr>
              <w:instrText xml:space="preserve"> PAGEREF _Toc535536100 \h </w:instrText>
            </w:r>
            <w:r w:rsidR="00727B4C">
              <w:rPr>
                <w:webHidden/>
              </w:rPr>
            </w:r>
            <w:r w:rsidR="00727B4C">
              <w:rPr>
                <w:webHidden/>
              </w:rPr>
              <w:fldChar w:fldCharType="separate"/>
            </w:r>
            <w:r w:rsidR="00727B4C">
              <w:rPr>
                <w:webHidden/>
              </w:rPr>
              <w:t>2</w:t>
            </w:r>
            <w:r w:rsidR="00727B4C">
              <w:rPr>
                <w:webHidden/>
              </w:rPr>
              <w:fldChar w:fldCharType="end"/>
            </w:r>
          </w:hyperlink>
        </w:p>
        <w:p w14:paraId="25489C0D" w14:textId="4E72BF7C" w:rsidR="00727B4C" w:rsidRDefault="00727B4C">
          <w:pPr>
            <w:pStyle w:val="TM1"/>
            <w:rPr>
              <w:rFonts w:asciiTheme="minorHAnsi" w:eastAsiaTheme="minorEastAsia" w:hAnsiTheme="minorHAnsi" w:cstheme="minorBidi"/>
              <w:sz w:val="22"/>
              <w:szCs w:val="22"/>
              <w:lang w:val="en-US" w:eastAsia="zh-CN"/>
            </w:rPr>
          </w:pPr>
          <w:hyperlink w:anchor="_Toc535536101" w:history="1">
            <w:r w:rsidRPr="008C2DA8">
              <w:rPr>
                <w:rStyle w:val="Lienhypertexte"/>
                <w:rFonts w:eastAsiaTheme="majorEastAsia"/>
              </w:rPr>
              <w:t>Abstract</w:t>
            </w:r>
            <w:r>
              <w:rPr>
                <w:webHidden/>
              </w:rPr>
              <w:tab/>
            </w:r>
            <w:r>
              <w:rPr>
                <w:webHidden/>
              </w:rPr>
              <w:fldChar w:fldCharType="begin"/>
            </w:r>
            <w:r>
              <w:rPr>
                <w:webHidden/>
              </w:rPr>
              <w:instrText xml:space="preserve"> PAGEREF _Toc535536101 \h </w:instrText>
            </w:r>
            <w:r>
              <w:rPr>
                <w:webHidden/>
              </w:rPr>
            </w:r>
            <w:r>
              <w:rPr>
                <w:webHidden/>
              </w:rPr>
              <w:fldChar w:fldCharType="separate"/>
            </w:r>
            <w:r>
              <w:rPr>
                <w:webHidden/>
              </w:rPr>
              <w:t>3</w:t>
            </w:r>
            <w:r>
              <w:rPr>
                <w:webHidden/>
              </w:rPr>
              <w:fldChar w:fldCharType="end"/>
            </w:r>
          </w:hyperlink>
        </w:p>
        <w:p w14:paraId="6D976AFF" w14:textId="06F7C1BA" w:rsidR="00727B4C" w:rsidRDefault="00727B4C">
          <w:pPr>
            <w:pStyle w:val="TM1"/>
            <w:rPr>
              <w:rFonts w:asciiTheme="minorHAnsi" w:eastAsiaTheme="minorEastAsia" w:hAnsiTheme="minorHAnsi" w:cstheme="minorBidi"/>
              <w:sz w:val="22"/>
              <w:szCs w:val="22"/>
              <w:lang w:val="en-US" w:eastAsia="zh-CN"/>
            </w:rPr>
          </w:pPr>
          <w:hyperlink w:anchor="_Toc535536102" w:history="1">
            <w:r w:rsidRPr="008C2DA8">
              <w:rPr>
                <w:rStyle w:val="Lienhypertexte"/>
              </w:rPr>
              <w:t>Remerciements</w:t>
            </w:r>
            <w:r>
              <w:rPr>
                <w:webHidden/>
              </w:rPr>
              <w:tab/>
            </w:r>
            <w:r>
              <w:rPr>
                <w:webHidden/>
              </w:rPr>
              <w:fldChar w:fldCharType="begin"/>
            </w:r>
            <w:r>
              <w:rPr>
                <w:webHidden/>
              </w:rPr>
              <w:instrText xml:space="preserve"> PAGEREF _Toc535536102 \h </w:instrText>
            </w:r>
            <w:r>
              <w:rPr>
                <w:webHidden/>
              </w:rPr>
            </w:r>
            <w:r>
              <w:rPr>
                <w:webHidden/>
              </w:rPr>
              <w:fldChar w:fldCharType="separate"/>
            </w:r>
            <w:r>
              <w:rPr>
                <w:webHidden/>
              </w:rPr>
              <w:t>4</w:t>
            </w:r>
            <w:r>
              <w:rPr>
                <w:webHidden/>
              </w:rPr>
              <w:fldChar w:fldCharType="end"/>
            </w:r>
          </w:hyperlink>
        </w:p>
        <w:p w14:paraId="64F0B564" w14:textId="661CF0AF" w:rsidR="00727B4C" w:rsidRDefault="00727B4C">
          <w:pPr>
            <w:pStyle w:val="TM1"/>
            <w:rPr>
              <w:rFonts w:asciiTheme="minorHAnsi" w:eastAsiaTheme="minorEastAsia" w:hAnsiTheme="minorHAnsi" w:cstheme="minorBidi"/>
              <w:sz w:val="22"/>
              <w:szCs w:val="22"/>
              <w:lang w:val="en-US" w:eastAsia="zh-CN"/>
            </w:rPr>
          </w:pPr>
          <w:hyperlink w:anchor="_Toc535536103" w:history="1">
            <w:r w:rsidRPr="008C2DA8">
              <w:rPr>
                <w:rStyle w:val="Lienhypertexte"/>
              </w:rPr>
              <w:t>Sommaire</w:t>
            </w:r>
            <w:r>
              <w:rPr>
                <w:webHidden/>
              </w:rPr>
              <w:tab/>
            </w:r>
            <w:r>
              <w:rPr>
                <w:webHidden/>
              </w:rPr>
              <w:fldChar w:fldCharType="begin"/>
            </w:r>
            <w:r>
              <w:rPr>
                <w:webHidden/>
              </w:rPr>
              <w:instrText xml:space="preserve"> PAGEREF _Toc535536103 \h </w:instrText>
            </w:r>
            <w:r>
              <w:rPr>
                <w:webHidden/>
              </w:rPr>
            </w:r>
            <w:r>
              <w:rPr>
                <w:webHidden/>
              </w:rPr>
              <w:fldChar w:fldCharType="separate"/>
            </w:r>
            <w:r>
              <w:rPr>
                <w:webHidden/>
              </w:rPr>
              <w:t>5</w:t>
            </w:r>
            <w:r>
              <w:rPr>
                <w:webHidden/>
              </w:rPr>
              <w:fldChar w:fldCharType="end"/>
            </w:r>
          </w:hyperlink>
        </w:p>
        <w:p w14:paraId="016BA7CE" w14:textId="615F4536" w:rsidR="00727B4C" w:rsidRDefault="00727B4C">
          <w:pPr>
            <w:pStyle w:val="TM1"/>
            <w:rPr>
              <w:rFonts w:asciiTheme="minorHAnsi" w:eastAsiaTheme="minorEastAsia" w:hAnsiTheme="minorHAnsi" w:cstheme="minorBidi"/>
              <w:sz w:val="22"/>
              <w:szCs w:val="22"/>
              <w:lang w:val="en-US" w:eastAsia="zh-CN"/>
            </w:rPr>
          </w:pPr>
          <w:hyperlink w:anchor="_Toc535536104" w:history="1">
            <w:r w:rsidRPr="008C2DA8">
              <w:rPr>
                <w:rStyle w:val="Lienhypertexte"/>
              </w:rPr>
              <w:t>Nomenclature</w:t>
            </w:r>
            <w:r>
              <w:rPr>
                <w:webHidden/>
              </w:rPr>
              <w:tab/>
            </w:r>
            <w:r>
              <w:rPr>
                <w:webHidden/>
              </w:rPr>
              <w:fldChar w:fldCharType="begin"/>
            </w:r>
            <w:r>
              <w:rPr>
                <w:webHidden/>
              </w:rPr>
              <w:instrText xml:space="preserve"> PAGEREF _Toc535536104 \h </w:instrText>
            </w:r>
            <w:r>
              <w:rPr>
                <w:webHidden/>
              </w:rPr>
            </w:r>
            <w:r>
              <w:rPr>
                <w:webHidden/>
              </w:rPr>
              <w:fldChar w:fldCharType="separate"/>
            </w:r>
            <w:r>
              <w:rPr>
                <w:webHidden/>
              </w:rPr>
              <w:t>8</w:t>
            </w:r>
            <w:r>
              <w:rPr>
                <w:webHidden/>
              </w:rPr>
              <w:fldChar w:fldCharType="end"/>
            </w:r>
          </w:hyperlink>
        </w:p>
        <w:p w14:paraId="1A114196" w14:textId="07B4B976" w:rsidR="00727B4C" w:rsidRDefault="00727B4C">
          <w:pPr>
            <w:pStyle w:val="TM1"/>
            <w:rPr>
              <w:rFonts w:asciiTheme="minorHAnsi" w:eastAsiaTheme="minorEastAsia" w:hAnsiTheme="minorHAnsi" w:cstheme="minorBidi"/>
              <w:sz w:val="22"/>
              <w:szCs w:val="22"/>
              <w:lang w:val="en-US" w:eastAsia="zh-CN"/>
            </w:rPr>
          </w:pPr>
          <w:hyperlink w:anchor="_Toc535536105" w:history="1">
            <w:r w:rsidRPr="008C2DA8">
              <w:rPr>
                <w:rStyle w:val="Lienhypertexte"/>
              </w:rPr>
              <w:t>Introduction générale</w:t>
            </w:r>
            <w:r>
              <w:rPr>
                <w:webHidden/>
              </w:rPr>
              <w:tab/>
            </w:r>
            <w:r>
              <w:rPr>
                <w:webHidden/>
              </w:rPr>
              <w:fldChar w:fldCharType="begin"/>
            </w:r>
            <w:r>
              <w:rPr>
                <w:webHidden/>
              </w:rPr>
              <w:instrText xml:space="preserve"> PAGEREF _Toc535536105 \h </w:instrText>
            </w:r>
            <w:r>
              <w:rPr>
                <w:webHidden/>
              </w:rPr>
            </w:r>
            <w:r>
              <w:rPr>
                <w:webHidden/>
              </w:rPr>
              <w:fldChar w:fldCharType="separate"/>
            </w:r>
            <w:r>
              <w:rPr>
                <w:webHidden/>
              </w:rPr>
              <w:t>13</w:t>
            </w:r>
            <w:r>
              <w:rPr>
                <w:webHidden/>
              </w:rPr>
              <w:fldChar w:fldCharType="end"/>
            </w:r>
          </w:hyperlink>
        </w:p>
        <w:p w14:paraId="230DD05E" w14:textId="0D676180" w:rsidR="00727B4C" w:rsidRDefault="00727B4C">
          <w:pPr>
            <w:pStyle w:val="TM1"/>
            <w:rPr>
              <w:rFonts w:asciiTheme="minorHAnsi" w:eastAsiaTheme="minorEastAsia" w:hAnsiTheme="minorHAnsi" w:cstheme="minorBidi"/>
              <w:sz w:val="22"/>
              <w:szCs w:val="22"/>
              <w:lang w:val="en-US" w:eastAsia="zh-CN"/>
            </w:rPr>
          </w:pPr>
          <w:hyperlink w:anchor="_Toc535536106" w:history="1">
            <w:r w:rsidRPr="008C2DA8">
              <w:rPr>
                <w:rStyle w:val="Lienhypertexte"/>
              </w:rPr>
              <w:t>Chapitre 1 :  Etude bibliographique</w:t>
            </w:r>
            <w:r>
              <w:rPr>
                <w:webHidden/>
              </w:rPr>
              <w:tab/>
            </w:r>
            <w:r>
              <w:rPr>
                <w:webHidden/>
              </w:rPr>
              <w:fldChar w:fldCharType="begin"/>
            </w:r>
            <w:r>
              <w:rPr>
                <w:webHidden/>
              </w:rPr>
              <w:instrText xml:space="preserve"> PAGEREF _Toc535536106 \h </w:instrText>
            </w:r>
            <w:r>
              <w:rPr>
                <w:webHidden/>
              </w:rPr>
            </w:r>
            <w:r>
              <w:rPr>
                <w:webHidden/>
              </w:rPr>
              <w:fldChar w:fldCharType="separate"/>
            </w:r>
            <w:r>
              <w:rPr>
                <w:webHidden/>
              </w:rPr>
              <w:t>17</w:t>
            </w:r>
            <w:r>
              <w:rPr>
                <w:webHidden/>
              </w:rPr>
              <w:fldChar w:fldCharType="end"/>
            </w:r>
          </w:hyperlink>
        </w:p>
        <w:p w14:paraId="63FF5FF4" w14:textId="7954E941"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07" w:history="1">
            <w:r w:rsidRPr="008C2DA8">
              <w:rPr>
                <w:rStyle w:val="Lienhypertexte"/>
                <w:noProof/>
              </w:rPr>
              <w:t>1.1</w:t>
            </w:r>
            <w:r>
              <w:rPr>
                <w:rFonts w:asciiTheme="minorHAnsi" w:eastAsiaTheme="minorEastAsia" w:hAnsiTheme="minorHAnsi" w:cstheme="minorBidi"/>
                <w:noProof/>
                <w:szCs w:val="22"/>
                <w:lang w:val="en-US" w:eastAsia="zh-CN"/>
              </w:rPr>
              <w:tab/>
            </w:r>
            <w:r w:rsidRPr="008C2DA8">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_Toc535536107 \h </w:instrText>
            </w:r>
            <w:r>
              <w:rPr>
                <w:noProof/>
                <w:webHidden/>
              </w:rPr>
            </w:r>
            <w:r>
              <w:rPr>
                <w:noProof/>
                <w:webHidden/>
              </w:rPr>
              <w:fldChar w:fldCharType="separate"/>
            </w:r>
            <w:r>
              <w:rPr>
                <w:noProof/>
                <w:webHidden/>
              </w:rPr>
              <w:t>17</w:t>
            </w:r>
            <w:r>
              <w:rPr>
                <w:noProof/>
                <w:webHidden/>
              </w:rPr>
              <w:fldChar w:fldCharType="end"/>
            </w:r>
          </w:hyperlink>
        </w:p>
        <w:p w14:paraId="571105DE" w14:textId="6743A4A5"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08" w:history="1">
            <w:r w:rsidRPr="008C2DA8">
              <w:rPr>
                <w:rStyle w:val="Lienhypertexte"/>
                <w:noProof/>
              </w:rPr>
              <w:t>1.1.1</w:t>
            </w:r>
            <w:r>
              <w:rPr>
                <w:rFonts w:asciiTheme="minorHAnsi" w:eastAsiaTheme="minorEastAsia" w:hAnsiTheme="minorHAnsi" w:cstheme="minorBidi"/>
                <w:noProof/>
                <w:szCs w:val="22"/>
                <w:lang w:val="en-US" w:eastAsia="zh-CN"/>
              </w:rPr>
              <w:tab/>
            </w:r>
            <w:r w:rsidRPr="008C2DA8">
              <w:rPr>
                <w:rStyle w:val="Lienhypertexte"/>
                <w:noProof/>
              </w:rPr>
              <w:t>Effet Newkirk</w:t>
            </w:r>
            <w:r>
              <w:rPr>
                <w:noProof/>
                <w:webHidden/>
              </w:rPr>
              <w:tab/>
            </w:r>
            <w:r>
              <w:rPr>
                <w:noProof/>
                <w:webHidden/>
              </w:rPr>
              <w:fldChar w:fldCharType="begin"/>
            </w:r>
            <w:r>
              <w:rPr>
                <w:noProof/>
                <w:webHidden/>
              </w:rPr>
              <w:instrText xml:space="preserve"> PAGEREF _Toc535536108 \h </w:instrText>
            </w:r>
            <w:r>
              <w:rPr>
                <w:noProof/>
                <w:webHidden/>
              </w:rPr>
            </w:r>
            <w:r>
              <w:rPr>
                <w:noProof/>
                <w:webHidden/>
              </w:rPr>
              <w:fldChar w:fldCharType="separate"/>
            </w:r>
            <w:r>
              <w:rPr>
                <w:noProof/>
                <w:webHidden/>
              </w:rPr>
              <w:t>17</w:t>
            </w:r>
            <w:r>
              <w:rPr>
                <w:noProof/>
                <w:webHidden/>
              </w:rPr>
              <w:fldChar w:fldCharType="end"/>
            </w:r>
          </w:hyperlink>
        </w:p>
        <w:p w14:paraId="431AFF4C" w14:textId="6E63BCE0"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09" w:history="1">
            <w:r w:rsidRPr="008C2DA8">
              <w:rPr>
                <w:rStyle w:val="Lienhypertexte"/>
                <w:noProof/>
              </w:rPr>
              <w:t>1.1.2</w:t>
            </w:r>
            <w:r>
              <w:rPr>
                <w:rFonts w:asciiTheme="minorHAnsi" w:eastAsiaTheme="minorEastAsia" w:hAnsiTheme="minorHAnsi" w:cstheme="minorBidi"/>
                <w:noProof/>
                <w:szCs w:val="22"/>
                <w:lang w:val="en-US" w:eastAsia="zh-CN"/>
              </w:rPr>
              <w:tab/>
            </w:r>
            <w:r w:rsidRPr="008C2DA8">
              <w:rPr>
                <w:rStyle w:val="Lienhypertexte"/>
                <w:noProof/>
              </w:rPr>
              <w:t>Effet Morton</w:t>
            </w:r>
            <w:r>
              <w:rPr>
                <w:noProof/>
                <w:webHidden/>
              </w:rPr>
              <w:tab/>
            </w:r>
            <w:r>
              <w:rPr>
                <w:noProof/>
                <w:webHidden/>
              </w:rPr>
              <w:fldChar w:fldCharType="begin"/>
            </w:r>
            <w:r>
              <w:rPr>
                <w:noProof/>
                <w:webHidden/>
              </w:rPr>
              <w:instrText xml:space="preserve"> PAGEREF _Toc535536109 \h </w:instrText>
            </w:r>
            <w:r>
              <w:rPr>
                <w:noProof/>
                <w:webHidden/>
              </w:rPr>
            </w:r>
            <w:r>
              <w:rPr>
                <w:noProof/>
                <w:webHidden/>
              </w:rPr>
              <w:fldChar w:fldCharType="separate"/>
            </w:r>
            <w:r>
              <w:rPr>
                <w:noProof/>
                <w:webHidden/>
              </w:rPr>
              <w:t>20</w:t>
            </w:r>
            <w:r>
              <w:rPr>
                <w:noProof/>
                <w:webHidden/>
              </w:rPr>
              <w:fldChar w:fldCharType="end"/>
            </w:r>
          </w:hyperlink>
        </w:p>
        <w:p w14:paraId="7DC0E4CA" w14:textId="1DCBFDCE"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10" w:history="1">
            <w:r w:rsidRPr="008C2DA8">
              <w:rPr>
                <w:rStyle w:val="Lienhypertexte"/>
                <w:noProof/>
              </w:rPr>
              <w:t>1.2</w:t>
            </w:r>
            <w:r>
              <w:rPr>
                <w:rFonts w:asciiTheme="minorHAnsi" w:eastAsiaTheme="minorEastAsia" w:hAnsiTheme="minorHAnsi" w:cstheme="minorBidi"/>
                <w:noProof/>
                <w:szCs w:val="22"/>
                <w:lang w:val="en-US" w:eastAsia="zh-CN"/>
              </w:rPr>
              <w:tab/>
            </w:r>
            <w:r w:rsidRPr="008C2DA8">
              <w:rPr>
                <w:rStyle w:val="Lienhypertexte"/>
                <w:noProof/>
              </w:rPr>
              <w:t>Etudes expérimentales et cas industriels</w:t>
            </w:r>
            <w:r>
              <w:rPr>
                <w:noProof/>
                <w:webHidden/>
              </w:rPr>
              <w:tab/>
            </w:r>
            <w:r>
              <w:rPr>
                <w:noProof/>
                <w:webHidden/>
              </w:rPr>
              <w:fldChar w:fldCharType="begin"/>
            </w:r>
            <w:r>
              <w:rPr>
                <w:noProof/>
                <w:webHidden/>
              </w:rPr>
              <w:instrText xml:space="preserve"> PAGEREF _Toc535536110 \h </w:instrText>
            </w:r>
            <w:r>
              <w:rPr>
                <w:noProof/>
                <w:webHidden/>
              </w:rPr>
            </w:r>
            <w:r>
              <w:rPr>
                <w:noProof/>
                <w:webHidden/>
              </w:rPr>
              <w:fldChar w:fldCharType="separate"/>
            </w:r>
            <w:r>
              <w:rPr>
                <w:noProof/>
                <w:webHidden/>
              </w:rPr>
              <w:t>22</w:t>
            </w:r>
            <w:r>
              <w:rPr>
                <w:noProof/>
                <w:webHidden/>
              </w:rPr>
              <w:fldChar w:fldCharType="end"/>
            </w:r>
          </w:hyperlink>
        </w:p>
        <w:p w14:paraId="6C1625F2" w14:textId="2D9BD5C3"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11" w:history="1">
            <w:r w:rsidRPr="008C2DA8">
              <w:rPr>
                <w:rStyle w:val="Lienhypertexte"/>
                <w:noProof/>
              </w:rPr>
              <w:t>1.3</w:t>
            </w:r>
            <w:r>
              <w:rPr>
                <w:rFonts w:asciiTheme="minorHAnsi" w:eastAsiaTheme="minorEastAsia" w:hAnsiTheme="minorHAnsi" w:cstheme="minorBidi"/>
                <w:noProof/>
                <w:szCs w:val="22"/>
                <w:lang w:val="en-US" w:eastAsia="zh-CN"/>
              </w:rPr>
              <w:tab/>
            </w:r>
            <w:r w:rsidRPr="008C2DA8">
              <w:rPr>
                <w:rStyle w:val="Lienhypertexte"/>
                <w:noProof/>
              </w:rPr>
              <w:t>Modeles theoriques</w:t>
            </w:r>
            <w:r>
              <w:rPr>
                <w:noProof/>
                <w:webHidden/>
              </w:rPr>
              <w:tab/>
            </w:r>
            <w:r>
              <w:rPr>
                <w:noProof/>
                <w:webHidden/>
              </w:rPr>
              <w:fldChar w:fldCharType="begin"/>
            </w:r>
            <w:r>
              <w:rPr>
                <w:noProof/>
                <w:webHidden/>
              </w:rPr>
              <w:instrText xml:space="preserve"> PAGEREF _Toc535536111 \h </w:instrText>
            </w:r>
            <w:r>
              <w:rPr>
                <w:noProof/>
                <w:webHidden/>
              </w:rPr>
            </w:r>
            <w:r>
              <w:rPr>
                <w:noProof/>
                <w:webHidden/>
              </w:rPr>
              <w:fldChar w:fldCharType="separate"/>
            </w:r>
            <w:r>
              <w:rPr>
                <w:noProof/>
                <w:webHidden/>
              </w:rPr>
              <w:t>26</w:t>
            </w:r>
            <w:r>
              <w:rPr>
                <w:noProof/>
                <w:webHidden/>
              </w:rPr>
              <w:fldChar w:fldCharType="end"/>
            </w:r>
          </w:hyperlink>
        </w:p>
        <w:p w14:paraId="28BAABD4" w14:textId="2990B0AB"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12" w:history="1">
            <w:r w:rsidRPr="008C2DA8">
              <w:rPr>
                <w:rStyle w:val="Lienhypertexte"/>
                <w:noProof/>
              </w:rPr>
              <w:t>1.3.1</w:t>
            </w:r>
            <w:r>
              <w:rPr>
                <w:rFonts w:asciiTheme="minorHAnsi" w:eastAsiaTheme="minorEastAsia" w:hAnsiTheme="minorHAnsi" w:cstheme="minorBidi"/>
                <w:noProof/>
                <w:szCs w:val="22"/>
                <w:lang w:val="en-US" w:eastAsia="zh-CN"/>
              </w:rPr>
              <w:tab/>
            </w:r>
            <w:r w:rsidRPr="008C2DA8">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_Toc535536112 \h </w:instrText>
            </w:r>
            <w:r>
              <w:rPr>
                <w:noProof/>
                <w:webHidden/>
              </w:rPr>
            </w:r>
            <w:r>
              <w:rPr>
                <w:noProof/>
                <w:webHidden/>
              </w:rPr>
              <w:fldChar w:fldCharType="separate"/>
            </w:r>
            <w:r>
              <w:rPr>
                <w:noProof/>
                <w:webHidden/>
              </w:rPr>
              <w:t>26</w:t>
            </w:r>
            <w:r>
              <w:rPr>
                <w:noProof/>
                <w:webHidden/>
              </w:rPr>
              <w:fldChar w:fldCharType="end"/>
            </w:r>
          </w:hyperlink>
        </w:p>
        <w:p w14:paraId="1C5EA1AF" w14:textId="64B6E781"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13" w:history="1">
            <w:r w:rsidRPr="008C2DA8">
              <w:rPr>
                <w:rStyle w:val="Lienhypertexte"/>
                <w:noProof/>
              </w:rPr>
              <w:t>1.3.2</w:t>
            </w:r>
            <w:r>
              <w:rPr>
                <w:rFonts w:asciiTheme="minorHAnsi" w:eastAsiaTheme="minorEastAsia" w:hAnsiTheme="minorHAnsi" w:cstheme="minorBidi"/>
                <w:noProof/>
                <w:szCs w:val="22"/>
                <w:lang w:val="en-US" w:eastAsia="zh-CN"/>
              </w:rPr>
              <w:tab/>
            </w:r>
            <w:r w:rsidRPr="008C2DA8">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_Toc535536113 \h </w:instrText>
            </w:r>
            <w:r>
              <w:rPr>
                <w:noProof/>
                <w:webHidden/>
              </w:rPr>
            </w:r>
            <w:r>
              <w:rPr>
                <w:noProof/>
                <w:webHidden/>
              </w:rPr>
              <w:fldChar w:fldCharType="separate"/>
            </w:r>
            <w:r>
              <w:rPr>
                <w:noProof/>
                <w:webHidden/>
              </w:rPr>
              <w:t>28</w:t>
            </w:r>
            <w:r>
              <w:rPr>
                <w:noProof/>
                <w:webHidden/>
              </w:rPr>
              <w:fldChar w:fldCharType="end"/>
            </w:r>
          </w:hyperlink>
        </w:p>
        <w:p w14:paraId="756D7CDB" w14:textId="5A4D8234"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14" w:history="1">
            <w:r w:rsidRPr="008C2DA8">
              <w:rPr>
                <w:rStyle w:val="Lienhypertexte"/>
                <w:noProof/>
              </w:rPr>
              <w:t>1.3.3</w:t>
            </w:r>
            <w:r>
              <w:rPr>
                <w:rFonts w:asciiTheme="minorHAnsi" w:eastAsiaTheme="minorEastAsia" w:hAnsiTheme="minorHAnsi" w:cstheme="minorBidi"/>
                <w:noProof/>
                <w:szCs w:val="22"/>
                <w:lang w:val="en-US" w:eastAsia="zh-CN"/>
              </w:rPr>
              <w:tab/>
            </w:r>
            <w:r w:rsidRPr="008C2DA8">
              <w:rPr>
                <w:rStyle w:val="Lienhypertexte"/>
                <w:noProof/>
              </w:rPr>
              <w:t>Méthodes basees sur le bilan thermique</w:t>
            </w:r>
            <w:r>
              <w:rPr>
                <w:noProof/>
                <w:webHidden/>
              </w:rPr>
              <w:tab/>
            </w:r>
            <w:r>
              <w:rPr>
                <w:noProof/>
                <w:webHidden/>
              </w:rPr>
              <w:fldChar w:fldCharType="begin"/>
            </w:r>
            <w:r>
              <w:rPr>
                <w:noProof/>
                <w:webHidden/>
              </w:rPr>
              <w:instrText xml:space="preserve"> PAGEREF _Toc535536114 \h </w:instrText>
            </w:r>
            <w:r>
              <w:rPr>
                <w:noProof/>
                <w:webHidden/>
              </w:rPr>
            </w:r>
            <w:r>
              <w:rPr>
                <w:noProof/>
                <w:webHidden/>
              </w:rPr>
              <w:fldChar w:fldCharType="separate"/>
            </w:r>
            <w:r>
              <w:rPr>
                <w:noProof/>
                <w:webHidden/>
              </w:rPr>
              <w:t>28</w:t>
            </w:r>
            <w:r>
              <w:rPr>
                <w:noProof/>
                <w:webHidden/>
              </w:rPr>
              <w:fldChar w:fldCharType="end"/>
            </w:r>
          </w:hyperlink>
        </w:p>
        <w:p w14:paraId="045BC5F0" w14:textId="6A2E9AF3"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15" w:history="1">
            <w:r w:rsidRPr="008C2DA8">
              <w:rPr>
                <w:rStyle w:val="Lienhypertexte"/>
                <w:noProof/>
              </w:rPr>
              <w:t>1.3.4</w:t>
            </w:r>
            <w:r>
              <w:rPr>
                <w:rFonts w:asciiTheme="minorHAnsi" w:eastAsiaTheme="minorEastAsia" w:hAnsiTheme="minorHAnsi" w:cstheme="minorBidi"/>
                <w:noProof/>
                <w:szCs w:val="22"/>
                <w:lang w:val="en-US" w:eastAsia="zh-CN"/>
              </w:rPr>
              <w:tab/>
            </w:r>
            <w:r w:rsidRPr="008C2DA8">
              <w:rPr>
                <w:rStyle w:val="Lienhypertexte"/>
                <w:noProof/>
              </w:rPr>
              <w:t>Modeles non-linéaires en régime transitoire</w:t>
            </w:r>
            <w:r>
              <w:rPr>
                <w:noProof/>
                <w:webHidden/>
              </w:rPr>
              <w:tab/>
            </w:r>
            <w:r>
              <w:rPr>
                <w:noProof/>
                <w:webHidden/>
              </w:rPr>
              <w:fldChar w:fldCharType="begin"/>
            </w:r>
            <w:r>
              <w:rPr>
                <w:noProof/>
                <w:webHidden/>
              </w:rPr>
              <w:instrText xml:space="preserve"> PAGEREF _Toc535536115 \h </w:instrText>
            </w:r>
            <w:r>
              <w:rPr>
                <w:noProof/>
                <w:webHidden/>
              </w:rPr>
            </w:r>
            <w:r>
              <w:rPr>
                <w:noProof/>
                <w:webHidden/>
              </w:rPr>
              <w:fldChar w:fldCharType="separate"/>
            </w:r>
            <w:r>
              <w:rPr>
                <w:noProof/>
                <w:webHidden/>
              </w:rPr>
              <w:t>29</w:t>
            </w:r>
            <w:r>
              <w:rPr>
                <w:noProof/>
                <w:webHidden/>
              </w:rPr>
              <w:fldChar w:fldCharType="end"/>
            </w:r>
          </w:hyperlink>
        </w:p>
        <w:p w14:paraId="4FC53CB6" w14:textId="6F617D3F"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16" w:history="1">
            <w:r w:rsidRPr="008C2DA8">
              <w:rPr>
                <w:rStyle w:val="Lienhypertexte"/>
                <w:noProof/>
              </w:rPr>
              <w:t>1.4</w:t>
            </w:r>
            <w:r>
              <w:rPr>
                <w:rFonts w:asciiTheme="minorHAnsi" w:eastAsiaTheme="minorEastAsia" w:hAnsiTheme="minorHAnsi" w:cstheme="minorBidi"/>
                <w:noProof/>
                <w:szCs w:val="22"/>
                <w:lang w:val="en-US" w:eastAsia="zh-CN"/>
              </w:rPr>
              <w:tab/>
            </w:r>
            <w:r w:rsidRPr="008C2DA8">
              <w:rPr>
                <w:rStyle w:val="Lienhypertexte"/>
                <w:noProof/>
              </w:rPr>
              <w:t>Stratégie de la modélisation : synthèse</w:t>
            </w:r>
            <w:r>
              <w:rPr>
                <w:noProof/>
                <w:webHidden/>
              </w:rPr>
              <w:tab/>
            </w:r>
            <w:r>
              <w:rPr>
                <w:noProof/>
                <w:webHidden/>
              </w:rPr>
              <w:fldChar w:fldCharType="begin"/>
            </w:r>
            <w:r>
              <w:rPr>
                <w:noProof/>
                <w:webHidden/>
              </w:rPr>
              <w:instrText xml:space="preserve"> PAGEREF _Toc535536116 \h </w:instrText>
            </w:r>
            <w:r>
              <w:rPr>
                <w:noProof/>
                <w:webHidden/>
              </w:rPr>
            </w:r>
            <w:r>
              <w:rPr>
                <w:noProof/>
                <w:webHidden/>
              </w:rPr>
              <w:fldChar w:fldCharType="separate"/>
            </w:r>
            <w:r>
              <w:rPr>
                <w:noProof/>
                <w:webHidden/>
              </w:rPr>
              <w:t>30</w:t>
            </w:r>
            <w:r>
              <w:rPr>
                <w:noProof/>
                <w:webHidden/>
              </w:rPr>
              <w:fldChar w:fldCharType="end"/>
            </w:r>
          </w:hyperlink>
        </w:p>
        <w:p w14:paraId="5CB6F89E" w14:textId="0EF5FC25"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17" w:history="1">
            <w:r w:rsidRPr="008C2DA8">
              <w:rPr>
                <w:rStyle w:val="Lienhypertexte"/>
                <w:noProof/>
              </w:rPr>
              <w:t>1.5</w:t>
            </w:r>
            <w:r>
              <w:rPr>
                <w:rFonts w:asciiTheme="minorHAnsi" w:eastAsiaTheme="minorEastAsia" w:hAnsiTheme="minorHAnsi" w:cstheme="minorBidi"/>
                <w:noProof/>
                <w:szCs w:val="22"/>
                <w:lang w:val="en-US" w:eastAsia="zh-CN"/>
              </w:rPr>
              <w:tab/>
            </w:r>
            <w:r w:rsidRPr="008C2DA8">
              <w:rPr>
                <w:rStyle w:val="Lienhypertexte"/>
                <w:noProof/>
              </w:rPr>
              <w:t>Conclusion</w:t>
            </w:r>
            <w:r>
              <w:rPr>
                <w:noProof/>
                <w:webHidden/>
              </w:rPr>
              <w:tab/>
            </w:r>
            <w:r>
              <w:rPr>
                <w:noProof/>
                <w:webHidden/>
              </w:rPr>
              <w:fldChar w:fldCharType="begin"/>
            </w:r>
            <w:r>
              <w:rPr>
                <w:noProof/>
                <w:webHidden/>
              </w:rPr>
              <w:instrText xml:space="preserve"> PAGEREF _Toc535536117 \h </w:instrText>
            </w:r>
            <w:r>
              <w:rPr>
                <w:noProof/>
                <w:webHidden/>
              </w:rPr>
            </w:r>
            <w:r>
              <w:rPr>
                <w:noProof/>
                <w:webHidden/>
              </w:rPr>
              <w:fldChar w:fldCharType="separate"/>
            </w:r>
            <w:r>
              <w:rPr>
                <w:noProof/>
                <w:webHidden/>
              </w:rPr>
              <w:t>33</w:t>
            </w:r>
            <w:r>
              <w:rPr>
                <w:noProof/>
                <w:webHidden/>
              </w:rPr>
              <w:fldChar w:fldCharType="end"/>
            </w:r>
          </w:hyperlink>
        </w:p>
        <w:p w14:paraId="726CB1D1" w14:textId="450707AC" w:rsidR="00727B4C" w:rsidRDefault="00727B4C">
          <w:pPr>
            <w:pStyle w:val="TM1"/>
            <w:rPr>
              <w:rFonts w:asciiTheme="minorHAnsi" w:eastAsiaTheme="minorEastAsia" w:hAnsiTheme="minorHAnsi" w:cstheme="minorBidi"/>
              <w:sz w:val="22"/>
              <w:szCs w:val="22"/>
              <w:lang w:val="en-US" w:eastAsia="zh-CN"/>
            </w:rPr>
          </w:pPr>
          <w:hyperlink w:anchor="_Toc535536118" w:history="1">
            <w:r w:rsidRPr="008C2DA8">
              <w:rPr>
                <w:rStyle w:val="Lienhypertexte"/>
              </w:rPr>
              <w:t>Chapitre 2 :  Modélisation des paliers hydrodynamiques</w:t>
            </w:r>
            <w:r>
              <w:rPr>
                <w:webHidden/>
              </w:rPr>
              <w:tab/>
            </w:r>
            <w:r>
              <w:rPr>
                <w:webHidden/>
              </w:rPr>
              <w:fldChar w:fldCharType="begin"/>
            </w:r>
            <w:r>
              <w:rPr>
                <w:webHidden/>
              </w:rPr>
              <w:instrText xml:space="preserve"> PAGEREF _Toc535536118 \h </w:instrText>
            </w:r>
            <w:r>
              <w:rPr>
                <w:webHidden/>
              </w:rPr>
            </w:r>
            <w:r>
              <w:rPr>
                <w:webHidden/>
              </w:rPr>
              <w:fldChar w:fldCharType="separate"/>
            </w:r>
            <w:r>
              <w:rPr>
                <w:webHidden/>
              </w:rPr>
              <w:t>34</w:t>
            </w:r>
            <w:r>
              <w:rPr>
                <w:webHidden/>
              </w:rPr>
              <w:fldChar w:fldCharType="end"/>
            </w:r>
          </w:hyperlink>
        </w:p>
        <w:p w14:paraId="4EEE98C2" w14:textId="4F585B40"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20" w:history="1">
            <w:r w:rsidRPr="008C2DA8">
              <w:rPr>
                <w:rStyle w:val="Lienhypertexte"/>
                <w:noProof/>
              </w:rPr>
              <w:t>2.1</w:t>
            </w:r>
            <w:r>
              <w:rPr>
                <w:rFonts w:asciiTheme="minorHAnsi" w:eastAsiaTheme="minorEastAsia" w:hAnsiTheme="minorHAnsi" w:cstheme="minorBidi"/>
                <w:noProof/>
                <w:szCs w:val="22"/>
                <w:lang w:val="en-US" w:eastAsia="zh-CN"/>
              </w:rPr>
              <w:tab/>
            </w:r>
            <w:r w:rsidRPr="008C2DA8">
              <w:rPr>
                <w:rStyle w:val="Lienhypertexte"/>
                <w:noProof/>
              </w:rPr>
              <w:t>Introduction</w:t>
            </w:r>
            <w:r>
              <w:rPr>
                <w:noProof/>
                <w:webHidden/>
              </w:rPr>
              <w:tab/>
            </w:r>
            <w:r>
              <w:rPr>
                <w:noProof/>
                <w:webHidden/>
              </w:rPr>
              <w:fldChar w:fldCharType="begin"/>
            </w:r>
            <w:r>
              <w:rPr>
                <w:noProof/>
                <w:webHidden/>
              </w:rPr>
              <w:instrText xml:space="preserve"> PAGEREF _Toc535536120 \h </w:instrText>
            </w:r>
            <w:r>
              <w:rPr>
                <w:noProof/>
                <w:webHidden/>
              </w:rPr>
            </w:r>
            <w:r>
              <w:rPr>
                <w:noProof/>
                <w:webHidden/>
              </w:rPr>
              <w:fldChar w:fldCharType="separate"/>
            </w:r>
            <w:r>
              <w:rPr>
                <w:noProof/>
                <w:webHidden/>
              </w:rPr>
              <w:t>34</w:t>
            </w:r>
            <w:r>
              <w:rPr>
                <w:noProof/>
                <w:webHidden/>
              </w:rPr>
              <w:fldChar w:fldCharType="end"/>
            </w:r>
          </w:hyperlink>
        </w:p>
        <w:p w14:paraId="326731CE" w14:textId="0ADEB8CA"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21" w:history="1">
            <w:r w:rsidRPr="008C2DA8">
              <w:rPr>
                <w:rStyle w:val="Lienhypertexte"/>
                <w:noProof/>
              </w:rPr>
              <w:t>2.2</w:t>
            </w:r>
            <w:r>
              <w:rPr>
                <w:rFonts w:asciiTheme="minorHAnsi" w:eastAsiaTheme="minorEastAsia" w:hAnsiTheme="minorHAnsi" w:cstheme="minorBidi"/>
                <w:noProof/>
                <w:szCs w:val="22"/>
                <w:lang w:val="en-US" w:eastAsia="zh-CN"/>
              </w:rPr>
              <w:tab/>
            </w:r>
            <w:r w:rsidRPr="008C2DA8">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_Toc535536121 \h </w:instrText>
            </w:r>
            <w:r>
              <w:rPr>
                <w:noProof/>
                <w:webHidden/>
              </w:rPr>
            </w:r>
            <w:r>
              <w:rPr>
                <w:noProof/>
                <w:webHidden/>
              </w:rPr>
              <w:fldChar w:fldCharType="separate"/>
            </w:r>
            <w:r>
              <w:rPr>
                <w:noProof/>
                <w:webHidden/>
              </w:rPr>
              <w:t>35</w:t>
            </w:r>
            <w:r>
              <w:rPr>
                <w:noProof/>
                <w:webHidden/>
              </w:rPr>
              <w:fldChar w:fldCharType="end"/>
            </w:r>
          </w:hyperlink>
        </w:p>
        <w:p w14:paraId="3BEE71D2" w14:textId="127E8B28"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22" w:history="1">
            <w:r w:rsidRPr="008C2DA8">
              <w:rPr>
                <w:rStyle w:val="Lienhypertexte"/>
                <w:noProof/>
              </w:rPr>
              <w:t>2.3</w:t>
            </w:r>
            <w:r>
              <w:rPr>
                <w:rFonts w:asciiTheme="minorHAnsi" w:eastAsiaTheme="minorEastAsia" w:hAnsiTheme="minorHAnsi" w:cstheme="minorBidi"/>
                <w:noProof/>
                <w:szCs w:val="22"/>
                <w:lang w:val="en-US" w:eastAsia="zh-CN"/>
              </w:rPr>
              <w:tab/>
            </w:r>
            <w:r w:rsidRPr="008C2DA8">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_Toc535536122 \h </w:instrText>
            </w:r>
            <w:r>
              <w:rPr>
                <w:noProof/>
                <w:webHidden/>
              </w:rPr>
            </w:r>
            <w:r>
              <w:rPr>
                <w:noProof/>
                <w:webHidden/>
              </w:rPr>
              <w:fldChar w:fldCharType="separate"/>
            </w:r>
            <w:r>
              <w:rPr>
                <w:noProof/>
                <w:webHidden/>
              </w:rPr>
              <w:t>37</w:t>
            </w:r>
            <w:r>
              <w:rPr>
                <w:noProof/>
                <w:webHidden/>
              </w:rPr>
              <w:fldChar w:fldCharType="end"/>
            </w:r>
          </w:hyperlink>
        </w:p>
        <w:p w14:paraId="459151CA" w14:textId="199CEE7A"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23" w:history="1">
            <w:r w:rsidRPr="008C2DA8">
              <w:rPr>
                <w:rStyle w:val="Lienhypertexte"/>
                <w:noProof/>
              </w:rPr>
              <w:t>2.3.1</w:t>
            </w:r>
            <w:r>
              <w:rPr>
                <w:rFonts w:asciiTheme="minorHAnsi" w:eastAsiaTheme="minorEastAsia" w:hAnsiTheme="minorHAnsi" w:cstheme="minorBidi"/>
                <w:noProof/>
                <w:szCs w:val="22"/>
                <w:lang w:val="en-US" w:eastAsia="zh-CN"/>
              </w:rPr>
              <w:tab/>
            </w:r>
            <w:r w:rsidRPr="008C2DA8">
              <w:rPr>
                <w:rStyle w:val="Lienhypertexte"/>
                <w:noProof/>
              </w:rPr>
              <w:t>Equation de Reynolds généralisée</w:t>
            </w:r>
            <w:r>
              <w:rPr>
                <w:noProof/>
                <w:webHidden/>
              </w:rPr>
              <w:tab/>
            </w:r>
            <w:r>
              <w:rPr>
                <w:noProof/>
                <w:webHidden/>
              </w:rPr>
              <w:fldChar w:fldCharType="begin"/>
            </w:r>
            <w:r>
              <w:rPr>
                <w:noProof/>
                <w:webHidden/>
              </w:rPr>
              <w:instrText xml:space="preserve"> PAGEREF _Toc535536123 \h </w:instrText>
            </w:r>
            <w:r>
              <w:rPr>
                <w:noProof/>
                <w:webHidden/>
              </w:rPr>
            </w:r>
            <w:r>
              <w:rPr>
                <w:noProof/>
                <w:webHidden/>
              </w:rPr>
              <w:fldChar w:fldCharType="separate"/>
            </w:r>
            <w:r>
              <w:rPr>
                <w:noProof/>
                <w:webHidden/>
              </w:rPr>
              <w:t>37</w:t>
            </w:r>
            <w:r>
              <w:rPr>
                <w:noProof/>
                <w:webHidden/>
              </w:rPr>
              <w:fldChar w:fldCharType="end"/>
            </w:r>
          </w:hyperlink>
        </w:p>
        <w:p w14:paraId="72FB9DAD" w14:textId="78C3473D"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24" w:history="1">
            <w:r w:rsidRPr="008C2DA8">
              <w:rPr>
                <w:rStyle w:val="Lienhypertexte"/>
                <w:noProof/>
              </w:rPr>
              <w:t>2.3.2</w:t>
            </w:r>
            <w:r>
              <w:rPr>
                <w:rFonts w:asciiTheme="minorHAnsi" w:eastAsiaTheme="minorEastAsia" w:hAnsiTheme="minorHAnsi" w:cstheme="minorBidi"/>
                <w:noProof/>
                <w:szCs w:val="22"/>
                <w:lang w:val="en-US" w:eastAsia="zh-CN"/>
              </w:rPr>
              <w:tab/>
            </w:r>
            <w:r w:rsidRPr="008C2DA8">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_Toc535536124 \h </w:instrText>
            </w:r>
            <w:r>
              <w:rPr>
                <w:noProof/>
                <w:webHidden/>
              </w:rPr>
            </w:r>
            <w:r>
              <w:rPr>
                <w:noProof/>
                <w:webHidden/>
              </w:rPr>
              <w:fldChar w:fldCharType="separate"/>
            </w:r>
            <w:r>
              <w:rPr>
                <w:noProof/>
                <w:webHidden/>
              </w:rPr>
              <w:t>40</w:t>
            </w:r>
            <w:r>
              <w:rPr>
                <w:noProof/>
                <w:webHidden/>
              </w:rPr>
              <w:fldChar w:fldCharType="end"/>
            </w:r>
          </w:hyperlink>
        </w:p>
        <w:p w14:paraId="39DCFA3F" w14:textId="244DE2F4"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25" w:history="1">
            <w:r w:rsidRPr="008C2DA8">
              <w:rPr>
                <w:rStyle w:val="Lienhypertexte"/>
                <w:noProof/>
              </w:rPr>
              <w:t>2.3.3</w:t>
            </w:r>
            <w:r>
              <w:rPr>
                <w:rFonts w:asciiTheme="minorHAnsi" w:eastAsiaTheme="minorEastAsia" w:hAnsiTheme="minorHAnsi" w:cstheme="minorBidi"/>
                <w:noProof/>
                <w:szCs w:val="22"/>
                <w:lang w:val="en-US" w:eastAsia="zh-CN"/>
              </w:rPr>
              <w:tab/>
            </w:r>
            <w:r w:rsidRPr="008C2DA8">
              <w:rPr>
                <w:rStyle w:val="Lienhypertexte"/>
                <w:noProof/>
              </w:rPr>
              <w:t>Equation de l’énergie</w:t>
            </w:r>
            <w:r>
              <w:rPr>
                <w:noProof/>
                <w:webHidden/>
              </w:rPr>
              <w:tab/>
            </w:r>
            <w:r>
              <w:rPr>
                <w:noProof/>
                <w:webHidden/>
              </w:rPr>
              <w:fldChar w:fldCharType="begin"/>
            </w:r>
            <w:r>
              <w:rPr>
                <w:noProof/>
                <w:webHidden/>
              </w:rPr>
              <w:instrText xml:space="preserve"> PAGEREF _Toc535536125 \h </w:instrText>
            </w:r>
            <w:r>
              <w:rPr>
                <w:noProof/>
                <w:webHidden/>
              </w:rPr>
            </w:r>
            <w:r>
              <w:rPr>
                <w:noProof/>
                <w:webHidden/>
              </w:rPr>
              <w:fldChar w:fldCharType="separate"/>
            </w:r>
            <w:r>
              <w:rPr>
                <w:noProof/>
                <w:webHidden/>
              </w:rPr>
              <w:t>42</w:t>
            </w:r>
            <w:r>
              <w:rPr>
                <w:noProof/>
                <w:webHidden/>
              </w:rPr>
              <w:fldChar w:fldCharType="end"/>
            </w:r>
          </w:hyperlink>
        </w:p>
        <w:p w14:paraId="6D791B3A" w14:textId="31FAE478"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26" w:history="1">
            <w:r w:rsidRPr="008C2DA8">
              <w:rPr>
                <w:rStyle w:val="Lienhypertexte"/>
                <w:noProof/>
              </w:rPr>
              <w:t>2.3.4</w:t>
            </w:r>
            <w:r>
              <w:rPr>
                <w:rFonts w:asciiTheme="minorHAnsi" w:eastAsiaTheme="minorEastAsia" w:hAnsiTheme="minorHAnsi" w:cstheme="minorBidi"/>
                <w:noProof/>
                <w:szCs w:val="22"/>
                <w:lang w:val="en-US" w:eastAsia="zh-CN"/>
              </w:rPr>
              <w:tab/>
            </w:r>
            <w:r w:rsidRPr="008C2DA8">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_Toc535536126 \h </w:instrText>
            </w:r>
            <w:r>
              <w:rPr>
                <w:noProof/>
                <w:webHidden/>
              </w:rPr>
            </w:r>
            <w:r>
              <w:rPr>
                <w:noProof/>
                <w:webHidden/>
              </w:rPr>
              <w:fldChar w:fldCharType="separate"/>
            </w:r>
            <w:r>
              <w:rPr>
                <w:noProof/>
                <w:webHidden/>
              </w:rPr>
              <w:t>43</w:t>
            </w:r>
            <w:r>
              <w:rPr>
                <w:noProof/>
                <w:webHidden/>
              </w:rPr>
              <w:fldChar w:fldCharType="end"/>
            </w:r>
          </w:hyperlink>
        </w:p>
        <w:p w14:paraId="5A165FD4" w14:textId="21DFA2A7"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27" w:history="1">
            <w:r w:rsidRPr="008C2DA8">
              <w:rPr>
                <w:rStyle w:val="Lienhypertexte"/>
                <w:noProof/>
              </w:rPr>
              <w:t>2.3.5</w:t>
            </w:r>
            <w:r>
              <w:rPr>
                <w:rFonts w:asciiTheme="minorHAnsi" w:eastAsiaTheme="minorEastAsia" w:hAnsiTheme="minorHAnsi" w:cstheme="minorBidi"/>
                <w:noProof/>
                <w:szCs w:val="22"/>
                <w:lang w:val="en-US" w:eastAsia="zh-CN"/>
              </w:rPr>
              <w:tab/>
            </w:r>
            <w:r w:rsidRPr="008C2DA8">
              <w:rPr>
                <w:rStyle w:val="Lienhypertexte"/>
                <w:noProof/>
              </w:rPr>
              <w:t>Résolution des équations couplées</w:t>
            </w:r>
            <w:r>
              <w:rPr>
                <w:noProof/>
                <w:webHidden/>
              </w:rPr>
              <w:tab/>
            </w:r>
            <w:r>
              <w:rPr>
                <w:noProof/>
                <w:webHidden/>
              </w:rPr>
              <w:fldChar w:fldCharType="begin"/>
            </w:r>
            <w:r>
              <w:rPr>
                <w:noProof/>
                <w:webHidden/>
              </w:rPr>
              <w:instrText xml:space="preserve"> PAGEREF _Toc535536127 \h </w:instrText>
            </w:r>
            <w:r>
              <w:rPr>
                <w:noProof/>
                <w:webHidden/>
              </w:rPr>
            </w:r>
            <w:r>
              <w:rPr>
                <w:noProof/>
                <w:webHidden/>
              </w:rPr>
              <w:fldChar w:fldCharType="separate"/>
            </w:r>
            <w:r>
              <w:rPr>
                <w:noProof/>
                <w:webHidden/>
              </w:rPr>
              <w:t>46</w:t>
            </w:r>
            <w:r>
              <w:rPr>
                <w:noProof/>
                <w:webHidden/>
              </w:rPr>
              <w:fldChar w:fldCharType="end"/>
            </w:r>
          </w:hyperlink>
        </w:p>
        <w:p w14:paraId="27672740" w14:textId="632A21A4"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28" w:history="1">
            <w:r w:rsidRPr="008C2DA8">
              <w:rPr>
                <w:rStyle w:val="Lienhypertexte"/>
                <w:noProof/>
              </w:rPr>
              <w:t>2.4</w:t>
            </w:r>
            <w:r>
              <w:rPr>
                <w:rFonts w:asciiTheme="minorHAnsi" w:eastAsiaTheme="minorEastAsia" w:hAnsiTheme="minorHAnsi" w:cstheme="minorBidi"/>
                <w:noProof/>
                <w:szCs w:val="22"/>
                <w:lang w:val="en-US" w:eastAsia="zh-CN"/>
              </w:rPr>
              <w:tab/>
            </w:r>
            <w:r w:rsidRPr="008C2DA8">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_Toc535536128 \h </w:instrText>
            </w:r>
            <w:r>
              <w:rPr>
                <w:noProof/>
                <w:webHidden/>
              </w:rPr>
            </w:r>
            <w:r>
              <w:rPr>
                <w:noProof/>
                <w:webHidden/>
              </w:rPr>
              <w:fldChar w:fldCharType="separate"/>
            </w:r>
            <w:r>
              <w:rPr>
                <w:noProof/>
                <w:webHidden/>
              </w:rPr>
              <w:t>54</w:t>
            </w:r>
            <w:r>
              <w:rPr>
                <w:noProof/>
                <w:webHidden/>
              </w:rPr>
              <w:fldChar w:fldCharType="end"/>
            </w:r>
          </w:hyperlink>
        </w:p>
        <w:p w14:paraId="3B5996EB" w14:textId="78DA0D6E"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29" w:history="1">
            <w:r w:rsidRPr="008C2DA8">
              <w:rPr>
                <w:rStyle w:val="Lienhypertexte"/>
                <w:noProof/>
              </w:rPr>
              <w:t>2.5</w:t>
            </w:r>
            <w:r>
              <w:rPr>
                <w:rFonts w:asciiTheme="minorHAnsi" w:eastAsiaTheme="minorEastAsia" w:hAnsiTheme="minorHAnsi" w:cstheme="minorBidi"/>
                <w:noProof/>
                <w:szCs w:val="22"/>
                <w:lang w:val="en-US" w:eastAsia="zh-CN"/>
              </w:rPr>
              <w:tab/>
            </w:r>
            <w:r w:rsidRPr="008C2DA8">
              <w:rPr>
                <w:rStyle w:val="Lienhypertexte"/>
                <w:noProof/>
              </w:rPr>
              <w:t>Études de cas d’un palier avec deux lobes</w:t>
            </w:r>
            <w:r>
              <w:rPr>
                <w:noProof/>
                <w:webHidden/>
              </w:rPr>
              <w:tab/>
            </w:r>
            <w:r>
              <w:rPr>
                <w:noProof/>
                <w:webHidden/>
              </w:rPr>
              <w:fldChar w:fldCharType="begin"/>
            </w:r>
            <w:r>
              <w:rPr>
                <w:noProof/>
                <w:webHidden/>
              </w:rPr>
              <w:instrText xml:space="preserve"> PAGEREF _Toc535536129 \h </w:instrText>
            </w:r>
            <w:r>
              <w:rPr>
                <w:noProof/>
                <w:webHidden/>
              </w:rPr>
            </w:r>
            <w:r>
              <w:rPr>
                <w:noProof/>
                <w:webHidden/>
              </w:rPr>
              <w:fldChar w:fldCharType="separate"/>
            </w:r>
            <w:r>
              <w:rPr>
                <w:noProof/>
                <w:webHidden/>
              </w:rPr>
              <w:t>54</w:t>
            </w:r>
            <w:r>
              <w:rPr>
                <w:noProof/>
                <w:webHidden/>
              </w:rPr>
              <w:fldChar w:fldCharType="end"/>
            </w:r>
          </w:hyperlink>
        </w:p>
        <w:p w14:paraId="76FF98F3" w14:textId="46F59178"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30" w:history="1">
            <w:r w:rsidRPr="008C2DA8">
              <w:rPr>
                <w:rStyle w:val="Lienhypertexte"/>
                <w:noProof/>
              </w:rPr>
              <w:t>2.6</w:t>
            </w:r>
            <w:r>
              <w:rPr>
                <w:rFonts w:asciiTheme="minorHAnsi" w:eastAsiaTheme="minorEastAsia" w:hAnsiTheme="minorHAnsi" w:cstheme="minorBidi"/>
                <w:noProof/>
                <w:szCs w:val="22"/>
                <w:lang w:val="en-US" w:eastAsia="zh-CN"/>
              </w:rPr>
              <w:tab/>
            </w:r>
            <w:r w:rsidRPr="008C2DA8">
              <w:rPr>
                <w:rStyle w:val="Lienhypertexte"/>
                <w:noProof/>
              </w:rPr>
              <w:t>Conclusion</w:t>
            </w:r>
            <w:r>
              <w:rPr>
                <w:noProof/>
                <w:webHidden/>
              </w:rPr>
              <w:tab/>
            </w:r>
            <w:r>
              <w:rPr>
                <w:noProof/>
                <w:webHidden/>
              </w:rPr>
              <w:fldChar w:fldCharType="begin"/>
            </w:r>
            <w:r>
              <w:rPr>
                <w:noProof/>
                <w:webHidden/>
              </w:rPr>
              <w:instrText xml:space="preserve"> PAGEREF _Toc535536130 \h </w:instrText>
            </w:r>
            <w:r>
              <w:rPr>
                <w:noProof/>
                <w:webHidden/>
              </w:rPr>
            </w:r>
            <w:r>
              <w:rPr>
                <w:noProof/>
                <w:webHidden/>
              </w:rPr>
              <w:fldChar w:fldCharType="separate"/>
            </w:r>
            <w:r>
              <w:rPr>
                <w:noProof/>
                <w:webHidden/>
              </w:rPr>
              <w:t>58</w:t>
            </w:r>
            <w:r>
              <w:rPr>
                <w:noProof/>
                <w:webHidden/>
              </w:rPr>
              <w:fldChar w:fldCharType="end"/>
            </w:r>
          </w:hyperlink>
        </w:p>
        <w:p w14:paraId="469B8B7A" w14:textId="407A274B" w:rsidR="00727B4C" w:rsidRDefault="00727B4C">
          <w:pPr>
            <w:pStyle w:val="TM1"/>
            <w:rPr>
              <w:rFonts w:asciiTheme="minorHAnsi" w:eastAsiaTheme="minorEastAsia" w:hAnsiTheme="minorHAnsi" w:cstheme="minorBidi"/>
              <w:sz w:val="22"/>
              <w:szCs w:val="22"/>
              <w:lang w:val="en-US" w:eastAsia="zh-CN"/>
            </w:rPr>
          </w:pPr>
          <w:hyperlink w:anchor="_Toc535536131" w:history="1">
            <w:r w:rsidRPr="008C2DA8">
              <w:rPr>
                <w:rStyle w:val="Lienhypertexte"/>
              </w:rPr>
              <w:t>Chapitre 3 :  Modélisation des rotors</w:t>
            </w:r>
            <w:r>
              <w:rPr>
                <w:webHidden/>
              </w:rPr>
              <w:tab/>
            </w:r>
            <w:r>
              <w:rPr>
                <w:webHidden/>
              </w:rPr>
              <w:fldChar w:fldCharType="begin"/>
            </w:r>
            <w:r>
              <w:rPr>
                <w:webHidden/>
              </w:rPr>
              <w:instrText xml:space="preserve"> PAGEREF _Toc535536131 \h </w:instrText>
            </w:r>
            <w:r>
              <w:rPr>
                <w:webHidden/>
              </w:rPr>
            </w:r>
            <w:r>
              <w:rPr>
                <w:webHidden/>
              </w:rPr>
              <w:fldChar w:fldCharType="separate"/>
            </w:r>
            <w:r>
              <w:rPr>
                <w:webHidden/>
              </w:rPr>
              <w:t>59</w:t>
            </w:r>
            <w:r>
              <w:rPr>
                <w:webHidden/>
              </w:rPr>
              <w:fldChar w:fldCharType="end"/>
            </w:r>
          </w:hyperlink>
        </w:p>
        <w:p w14:paraId="5842A20F" w14:textId="6DCB6A7C"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37" w:history="1">
            <w:r w:rsidRPr="008C2DA8">
              <w:rPr>
                <w:rStyle w:val="Lienhypertexte"/>
                <w:noProof/>
              </w:rPr>
              <w:t>3.1</w:t>
            </w:r>
            <w:r>
              <w:rPr>
                <w:rFonts w:asciiTheme="minorHAnsi" w:eastAsiaTheme="minorEastAsia" w:hAnsiTheme="minorHAnsi" w:cstheme="minorBidi"/>
                <w:noProof/>
                <w:szCs w:val="22"/>
                <w:lang w:val="en-US" w:eastAsia="zh-CN"/>
              </w:rPr>
              <w:tab/>
            </w:r>
            <w:r w:rsidRPr="008C2DA8">
              <w:rPr>
                <w:rStyle w:val="Lienhypertexte"/>
                <w:noProof/>
              </w:rPr>
              <w:t>Modèle thermomécanique des rotors</w:t>
            </w:r>
            <w:r>
              <w:rPr>
                <w:noProof/>
                <w:webHidden/>
              </w:rPr>
              <w:tab/>
            </w:r>
            <w:r>
              <w:rPr>
                <w:noProof/>
                <w:webHidden/>
              </w:rPr>
              <w:fldChar w:fldCharType="begin"/>
            </w:r>
            <w:r>
              <w:rPr>
                <w:noProof/>
                <w:webHidden/>
              </w:rPr>
              <w:instrText xml:space="preserve"> PAGEREF _Toc535536137 \h </w:instrText>
            </w:r>
            <w:r>
              <w:rPr>
                <w:noProof/>
                <w:webHidden/>
              </w:rPr>
            </w:r>
            <w:r>
              <w:rPr>
                <w:noProof/>
                <w:webHidden/>
              </w:rPr>
              <w:fldChar w:fldCharType="separate"/>
            </w:r>
            <w:r>
              <w:rPr>
                <w:noProof/>
                <w:webHidden/>
              </w:rPr>
              <w:t>59</w:t>
            </w:r>
            <w:r>
              <w:rPr>
                <w:noProof/>
                <w:webHidden/>
              </w:rPr>
              <w:fldChar w:fldCharType="end"/>
            </w:r>
          </w:hyperlink>
        </w:p>
        <w:p w14:paraId="0F4FF205" w14:textId="17D23408"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38" w:history="1">
            <w:r w:rsidRPr="008C2DA8">
              <w:rPr>
                <w:rStyle w:val="Lienhypertexte"/>
                <w:noProof/>
              </w:rPr>
              <w:t>3.1.1</w:t>
            </w:r>
            <w:r>
              <w:rPr>
                <w:rFonts w:asciiTheme="minorHAnsi" w:eastAsiaTheme="minorEastAsia" w:hAnsiTheme="minorHAnsi" w:cstheme="minorBidi"/>
                <w:noProof/>
                <w:szCs w:val="22"/>
                <w:lang w:val="en-US" w:eastAsia="zh-CN"/>
              </w:rPr>
              <w:tab/>
            </w:r>
            <w:r w:rsidRPr="008C2DA8">
              <w:rPr>
                <w:rStyle w:val="Lienhypertexte"/>
                <w:noProof/>
              </w:rPr>
              <w:t>Modèle thermique linéaire</w:t>
            </w:r>
            <w:r>
              <w:rPr>
                <w:noProof/>
                <w:webHidden/>
              </w:rPr>
              <w:tab/>
            </w:r>
            <w:r>
              <w:rPr>
                <w:noProof/>
                <w:webHidden/>
              </w:rPr>
              <w:fldChar w:fldCharType="begin"/>
            </w:r>
            <w:r>
              <w:rPr>
                <w:noProof/>
                <w:webHidden/>
              </w:rPr>
              <w:instrText xml:space="preserve"> PAGEREF _Toc535536138 \h </w:instrText>
            </w:r>
            <w:r>
              <w:rPr>
                <w:noProof/>
                <w:webHidden/>
              </w:rPr>
            </w:r>
            <w:r>
              <w:rPr>
                <w:noProof/>
                <w:webHidden/>
              </w:rPr>
              <w:fldChar w:fldCharType="separate"/>
            </w:r>
            <w:r>
              <w:rPr>
                <w:noProof/>
                <w:webHidden/>
              </w:rPr>
              <w:t>60</w:t>
            </w:r>
            <w:r>
              <w:rPr>
                <w:noProof/>
                <w:webHidden/>
              </w:rPr>
              <w:fldChar w:fldCharType="end"/>
            </w:r>
          </w:hyperlink>
        </w:p>
        <w:p w14:paraId="090451C2" w14:textId="51DE1C3E"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39" w:history="1">
            <w:r w:rsidRPr="008C2DA8">
              <w:rPr>
                <w:rStyle w:val="Lienhypertexte"/>
                <w:noProof/>
              </w:rPr>
              <w:t>3.1.2</w:t>
            </w:r>
            <w:r>
              <w:rPr>
                <w:rFonts w:asciiTheme="minorHAnsi" w:eastAsiaTheme="minorEastAsia" w:hAnsiTheme="minorHAnsi" w:cstheme="minorBidi"/>
                <w:noProof/>
                <w:szCs w:val="22"/>
                <w:lang w:val="en-US" w:eastAsia="zh-CN"/>
              </w:rPr>
              <w:tab/>
            </w:r>
            <w:r w:rsidRPr="008C2DA8">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_Toc535536139 \h </w:instrText>
            </w:r>
            <w:r>
              <w:rPr>
                <w:noProof/>
                <w:webHidden/>
              </w:rPr>
            </w:r>
            <w:r>
              <w:rPr>
                <w:noProof/>
                <w:webHidden/>
              </w:rPr>
              <w:fldChar w:fldCharType="separate"/>
            </w:r>
            <w:r>
              <w:rPr>
                <w:noProof/>
                <w:webHidden/>
              </w:rPr>
              <w:t>62</w:t>
            </w:r>
            <w:r>
              <w:rPr>
                <w:noProof/>
                <w:webHidden/>
              </w:rPr>
              <w:fldChar w:fldCharType="end"/>
            </w:r>
          </w:hyperlink>
        </w:p>
        <w:p w14:paraId="05C12BD7" w14:textId="4791BB53"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40" w:history="1">
            <w:r w:rsidRPr="008C2DA8">
              <w:rPr>
                <w:rStyle w:val="Lienhypertexte"/>
                <w:noProof/>
              </w:rPr>
              <w:t>3.2</w:t>
            </w:r>
            <w:r>
              <w:rPr>
                <w:rFonts w:asciiTheme="minorHAnsi" w:eastAsiaTheme="minorEastAsia" w:hAnsiTheme="minorHAnsi" w:cstheme="minorBidi"/>
                <w:noProof/>
                <w:szCs w:val="22"/>
                <w:lang w:val="en-US" w:eastAsia="zh-CN"/>
              </w:rPr>
              <w:tab/>
            </w:r>
            <w:r w:rsidRPr="008C2DA8">
              <w:rPr>
                <w:rStyle w:val="Lienhypertexte"/>
                <w:noProof/>
              </w:rPr>
              <w:t>Modèles dynamiques des rotors</w:t>
            </w:r>
            <w:r>
              <w:rPr>
                <w:noProof/>
                <w:webHidden/>
              </w:rPr>
              <w:tab/>
            </w:r>
            <w:r>
              <w:rPr>
                <w:noProof/>
                <w:webHidden/>
              </w:rPr>
              <w:fldChar w:fldCharType="begin"/>
            </w:r>
            <w:r>
              <w:rPr>
                <w:noProof/>
                <w:webHidden/>
              </w:rPr>
              <w:instrText xml:space="preserve"> PAGEREF _Toc535536140 \h </w:instrText>
            </w:r>
            <w:r>
              <w:rPr>
                <w:noProof/>
                <w:webHidden/>
              </w:rPr>
            </w:r>
            <w:r>
              <w:rPr>
                <w:noProof/>
                <w:webHidden/>
              </w:rPr>
              <w:fldChar w:fldCharType="separate"/>
            </w:r>
            <w:r>
              <w:rPr>
                <w:noProof/>
                <w:webHidden/>
              </w:rPr>
              <w:t>65</w:t>
            </w:r>
            <w:r>
              <w:rPr>
                <w:noProof/>
                <w:webHidden/>
              </w:rPr>
              <w:fldChar w:fldCharType="end"/>
            </w:r>
          </w:hyperlink>
        </w:p>
        <w:p w14:paraId="5EBB7899" w14:textId="30D80AE1"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41" w:history="1">
            <w:r w:rsidRPr="008C2DA8">
              <w:rPr>
                <w:rStyle w:val="Lienhypertexte"/>
                <w:noProof/>
              </w:rPr>
              <w:t>3.2.1</w:t>
            </w:r>
            <w:r>
              <w:rPr>
                <w:rFonts w:asciiTheme="minorHAnsi" w:eastAsiaTheme="minorEastAsia" w:hAnsiTheme="minorHAnsi" w:cstheme="minorBidi"/>
                <w:noProof/>
                <w:szCs w:val="22"/>
                <w:lang w:val="en-US" w:eastAsia="zh-CN"/>
              </w:rPr>
              <w:tab/>
            </w:r>
            <w:r w:rsidRPr="008C2DA8">
              <w:rPr>
                <w:rStyle w:val="Lienhypertexte"/>
                <w:noProof/>
              </w:rPr>
              <w:t>Rotor rigide à quatres degrés deliberté</w:t>
            </w:r>
            <w:r>
              <w:rPr>
                <w:noProof/>
                <w:webHidden/>
              </w:rPr>
              <w:tab/>
            </w:r>
            <w:r>
              <w:rPr>
                <w:noProof/>
                <w:webHidden/>
              </w:rPr>
              <w:fldChar w:fldCharType="begin"/>
            </w:r>
            <w:r>
              <w:rPr>
                <w:noProof/>
                <w:webHidden/>
              </w:rPr>
              <w:instrText xml:space="preserve"> PAGEREF _Toc535536141 \h </w:instrText>
            </w:r>
            <w:r>
              <w:rPr>
                <w:noProof/>
                <w:webHidden/>
              </w:rPr>
            </w:r>
            <w:r>
              <w:rPr>
                <w:noProof/>
                <w:webHidden/>
              </w:rPr>
              <w:fldChar w:fldCharType="separate"/>
            </w:r>
            <w:r>
              <w:rPr>
                <w:noProof/>
                <w:webHidden/>
              </w:rPr>
              <w:t>65</w:t>
            </w:r>
            <w:r>
              <w:rPr>
                <w:noProof/>
                <w:webHidden/>
              </w:rPr>
              <w:fldChar w:fldCharType="end"/>
            </w:r>
          </w:hyperlink>
        </w:p>
        <w:p w14:paraId="590E66D6" w14:textId="2D32C431"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42" w:history="1">
            <w:r w:rsidRPr="008C2DA8">
              <w:rPr>
                <w:rStyle w:val="Lienhypertexte"/>
                <w:noProof/>
              </w:rPr>
              <w:t>3.2.2</w:t>
            </w:r>
            <w:r>
              <w:rPr>
                <w:rFonts w:asciiTheme="minorHAnsi" w:eastAsiaTheme="minorEastAsia" w:hAnsiTheme="minorHAnsi" w:cstheme="minorBidi"/>
                <w:noProof/>
                <w:szCs w:val="22"/>
                <w:lang w:val="en-US" w:eastAsia="zh-CN"/>
              </w:rPr>
              <w:tab/>
            </w:r>
            <w:r w:rsidRPr="008C2DA8">
              <w:rPr>
                <w:rStyle w:val="Lienhypertexte"/>
                <w:noProof/>
              </w:rPr>
              <w:t xml:space="preserve">Rotor flexible à </w:t>
            </w:r>
            <m:oMath>
              <m:r>
                <m:rPr>
                  <m:sty m:val="bi"/>
                </m:rPr>
                <w:rPr>
                  <w:rStyle w:val="Lienhypertexte"/>
                  <w:rFonts w:ascii="Cambria Math" w:hAnsi="Cambria Math"/>
                  <w:noProof/>
                </w:rPr>
                <m:t>n</m:t>
              </m:r>
            </m:oMath>
            <w:r w:rsidRPr="008C2DA8">
              <w:rPr>
                <w:rStyle w:val="Lienhypertexte"/>
                <w:noProof/>
              </w:rPr>
              <w:t xml:space="preserve"> degrés de liberté</w:t>
            </w:r>
            <w:r>
              <w:rPr>
                <w:noProof/>
                <w:webHidden/>
              </w:rPr>
              <w:tab/>
            </w:r>
            <w:r>
              <w:rPr>
                <w:noProof/>
                <w:webHidden/>
              </w:rPr>
              <w:fldChar w:fldCharType="begin"/>
            </w:r>
            <w:r>
              <w:rPr>
                <w:noProof/>
                <w:webHidden/>
              </w:rPr>
              <w:instrText xml:space="preserve"> PAGEREF _Toc535536142 \h </w:instrText>
            </w:r>
            <w:r>
              <w:rPr>
                <w:noProof/>
                <w:webHidden/>
              </w:rPr>
            </w:r>
            <w:r>
              <w:rPr>
                <w:noProof/>
                <w:webHidden/>
              </w:rPr>
              <w:fldChar w:fldCharType="separate"/>
            </w:r>
            <w:r>
              <w:rPr>
                <w:noProof/>
                <w:webHidden/>
              </w:rPr>
              <w:t>67</w:t>
            </w:r>
            <w:r>
              <w:rPr>
                <w:noProof/>
                <w:webHidden/>
              </w:rPr>
              <w:fldChar w:fldCharType="end"/>
            </w:r>
          </w:hyperlink>
        </w:p>
        <w:p w14:paraId="188C171B" w14:textId="399A4CD4"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43" w:history="1">
            <w:r w:rsidRPr="008C2DA8">
              <w:rPr>
                <w:rStyle w:val="Lienhypertexte"/>
                <w:noProof/>
              </w:rPr>
              <w:t>3.2.3</w:t>
            </w:r>
            <w:r>
              <w:rPr>
                <w:rFonts w:asciiTheme="minorHAnsi" w:eastAsiaTheme="minorEastAsia" w:hAnsiTheme="minorHAnsi" w:cstheme="minorBidi"/>
                <w:noProof/>
                <w:szCs w:val="22"/>
                <w:lang w:val="en-US" w:eastAsia="zh-CN"/>
              </w:rPr>
              <w:tab/>
            </w:r>
            <w:r w:rsidRPr="008C2DA8">
              <w:rPr>
                <w:rStyle w:val="Lienhypertexte"/>
                <w:noProof/>
              </w:rPr>
              <w:t>Méthode numérique d’intégration temporelles</w:t>
            </w:r>
            <w:r>
              <w:rPr>
                <w:noProof/>
                <w:webHidden/>
              </w:rPr>
              <w:tab/>
            </w:r>
            <w:r>
              <w:rPr>
                <w:noProof/>
                <w:webHidden/>
              </w:rPr>
              <w:fldChar w:fldCharType="begin"/>
            </w:r>
            <w:r>
              <w:rPr>
                <w:noProof/>
                <w:webHidden/>
              </w:rPr>
              <w:instrText xml:space="preserve"> PAGEREF _Toc535536143 \h </w:instrText>
            </w:r>
            <w:r>
              <w:rPr>
                <w:noProof/>
                <w:webHidden/>
              </w:rPr>
            </w:r>
            <w:r>
              <w:rPr>
                <w:noProof/>
                <w:webHidden/>
              </w:rPr>
              <w:fldChar w:fldCharType="separate"/>
            </w:r>
            <w:r>
              <w:rPr>
                <w:noProof/>
                <w:webHidden/>
              </w:rPr>
              <w:t>67</w:t>
            </w:r>
            <w:r>
              <w:rPr>
                <w:noProof/>
                <w:webHidden/>
              </w:rPr>
              <w:fldChar w:fldCharType="end"/>
            </w:r>
          </w:hyperlink>
        </w:p>
        <w:p w14:paraId="515F27D8" w14:textId="7007B97C"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44" w:history="1">
            <w:r w:rsidRPr="008C2DA8">
              <w:rPr>
                <w:rStyle w:val="Lienhypertexte"/>
                <w:noProof/>
              </w:rPr>
              <w:t>3.2.4</w:t>
            </w:r>
            <w:r>
              <w:rPr>
                <w:rFonts w:asciiTheme="minorHAnsi" w:eastAsiaTheme="minorEastAsia" w:hAnsiTheme="minorHAnsi" w:cstheme="minorBidi"/>
                <w:noProof/>
                <w:szCs w:val="22"/>
                <w:lang w:val="en-US" w:eastAsia="zh-CN"/>
              </w:rPr>
              <w:tab/>
            </w:r>
            <w:r w:rsidRPr="008C2DA8">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_Toc535536144 \h </w:instrText>
            </w:r>
            <w:r>
              <w:rPr>
                <w:noProof/>
                <w:webHidden/>
              </w:rPr>
            </w:r>
            <w:r>
              <w:rPr>
                <w:noProof/>
                <w:webHidden/>
              </w:rPr>
              <w:fldChar w:fldCharType="separate"/>
            </w:r>
            <w:r>
              <w:rPr>
                <w:noProof/>
                <w:webHidden/>
              </w:rPr>
              <w:t>70</w:t>
            </w:r>
            <w:r>
              <w:rPr>
                <w:noProof/>
                <w:webHidden/>
              </w:rPr>
              <w:fldChar w:fldCharType="end"/>
            </w:r>
          </w:hyperlink>
        </w:p>
        <w:p w14:paraId="4A887CC8" w14:textId="04C40337"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45" w:history="1">
            <w:r w:rsidRPr="008C2DA8">
              <w:rPr>
                <w:rStyle w:val="Lienhypertexte"/>
                <w:noProof/>
              </w:rPr>
              <w:t>3.3</w:t>
            </w:r>
            <w:r>
              <w:rPr>
                <w:rFonts w:asciiTheme="minorHAnsi" w:eastAsiaTheme="minorEastAsia" w:hAnsiTheme="minorHAnsi" w:cstheme="minorBidi"/>
                <w:noProof/>
                <w:szCs w:val="22"/>
                <w:lang w:val="en-US" w:eastAsia="zh-CN"/>
              </w:rPr>
              <w:tab/>
            </w:r>
            <w:r w:rsidRPr="008C2DA8">
              <w:rPr>
                <w:rStyle w:val="Lienhypertexte"/>
                <w:noProof/>
              </w:rPr>
              <w:t>Modélisation du balourd thermique</w:t>
            </w:r>
            <w:r>
              <w:rPr>
                <w:noProof/>
                <w:webHidden/>
              </w:rPr>
              <w:tab/>
            </w:r>
            <w:r>
              <w:rPr>
                <w:noProof/>
                <w:webHidden/>
              </w:rPr>
              <w:fldChar w:fldCharType="begin"/>
            </w:r>
            <w:r>
              <w:rPr>
                <w:noProof/>
                <w:webHidden/>
              </w:rPr>
              <w:instrText xml:space="preserve"> PAGEREF _Toc535536145 \h </w:instrText>
            </w:r>
            <w:r>
              <w:rPr>
                <w:noProof/>
                <w:webHidden/>
              </w:rPr>
            </w:r>
            <w:r>
              <w:rPr>
                <w:noProof/>
                <w:webHidden/>
              </w:rPr>
              <w:fldChar w:fldCharType="separate"/>
            </w:r>
            <w:r>
              <w:rPr>
                <w:noProof/>
                <w:webHidden/>
              </w:rPr>
              <w:t>75</w:t>
            </w:r>
            <w:r>
              <w:rPr>
                <w:noProof/>
                <w:webHidden/>
              </w:rPr>
              <w:fldChar w:fldCharType="end"/>
            </w:r>
          </w:hyperlink>
        </w:p>
        <w:p w14:paraId="7127F366" w14:textId="6A472942"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46" w:history="1">
            <w:r w:rsidRPr="008C2DA8">
              <w:rPr>
                <w:rStyle w:val="Lienhypertexte"/>
                <w:noProof/>
              </w:rPr>
              <w:t>3.3.1</w:t>
            </w:r>
            <w:r>
              <w:rPr>
                <w:rFonts w:asciiTheme="minorHAnsi" w:eastAsiaTheme="minorEastAsia" w:hAnsiTheme="minorHAnsi" w:cstheme="minorBidi"/>
                <w:noProof/>
                <w:szCs w:val="22"/>
                <w:lang w:val="en-US" w:eastAsia="zh-CN"/>
              </w:rPr>
              <w:tab/>
            </w:r>
            <w:r w:rsidRPr="008C2DA8">
              <w:rPr>
                <w:rStyle w:val="Lienhypertexte"/>
                <w:noProof/>
              </w:rPr>
              <w:t>Approche des masses conconcentrées</w:t>
            </w:r>
            <w:r>
              <w:rPr>
                <w:noProof/>
                <w:webHidden/>
              </w:rPr>
              <w:tab/>
            </w:r>
            <w:r>
              <w:rPr>
                <w:noProof/>
                <w:webHidden/>
              </w:rPr>
              <w:fldChar w:fldCharType="begin"/>
            </w:r>
            <w:r>
              <w:rPr>
                <w:noProof/>
                <w:webHidden/>
              </w:rPr>
              <w:instrText xml:space="preserve"> PAGEREF _Toc535536146 \h </w:instrText>
            </w:r>
            <w:r>
              <w:rPr>
                <w:noProof/>
                <w:webHidden/>
              </w:rPr>
            </w:r>
            <w:r>
              <w:rPr>
                <w:noProof/>
                <w:webHidden/>
              </w:rPr>
              <w:fldChar w:fldCharType="separate"/>
            </w:r>
            <w:r>
              <w:rPr>
                <w:noProof/>
                <w:webHidden/>
              </w:rPr>
              <w:t>75</w:t>
            </w:r>
            <w:r>
              <w:rPr>
                <w:noProof/>
                <w:webHidden/>
              </w:rPr>
              <w:fldChar w:fldCharType="end"/>
            </w:r>
          </w:hyperlink>
        </w:p>
        <w:p w14:paraId="24B17BBB" w14:textId="029EB44A"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47" w:history="1">
            <w:r w:rsidRPr="008C2DA8">
              <w:rPr>
                <w:rStyle w:val="Lienhypertexte"/>
                <w:noProof/>
              </w:rPr>
              <w:t>3.3.2</w:t>
            </w:r>
            <w:r>
              <w:rPr>
                <w:rFonts w:asciiTheme="minorHAnsi" w:eastAsiaTheme="minorEastAsia" w:hAnsiTheme="minorHAnsi" w:cstheme="minorBidi"/>
                <w:noProof/>
                <w:szCs w:val="22"/>
                <w:lang w:val="en-US" w:eastAsia="zh-CN"/>
              </w:rPr>
              <w:tab/>
            </w:r>
            <w:r w:rsidRPr="008C2DA8">
              <w:rPr>
                <w:rStyle w:val="Lienhypertexte"/>
                <w:noProof/>
              </w:rPr>
              <w:t>Approche de défaut de la fibre neutre</w:t>
            </w:r>
            <w:r>
              <w:rPr>
                <w:noProof/>
                <w:webHidden/>
              </w:rPr>
              <w:tab/>
            </w:r>
            <w:r>
              <w:rPr>
                <w:noProof/>
                <w:webHidden/>
              </w:rPr>
              <w:fldChar w:fldCharType="begin"/>
            </w:r>
            <w:r>
              <w:rPr>
                <w:noProof/>
                <w:webHidden/>
              </w:rPr>
              <w:instrText xml:space="preserve"> PAGEREF _Toc535536147 \h </w:instrText>
            </w:r>
            <w:r>
              <w:rPr>
                <w:noProof/>
                <w:webHidden/>
              </w:rPr>
            </w:r>
            <w:r>
              <w:rPr>
                <w:noProof/>
                <w:webHidden/>
              </w:rPr>
              <w:fldChar w:fldCharType="separate"/>
            </w:r>
            <w:r>
              <w:rPr>
                <w:noProof/>
                <w:webHidden/>
              </w:rPr>
              <w:t>76</w:t>
            </w:r>
            <w:r>
              <w:rPr>
                <w:noProof/>
                <w:webHidden/>
              </w:rPr>
              <w:fldChar w:fldCharType="end"/>
            </w:r>
          </w:hyperlink>
        </w:p>
        <w:p w14:paraId="47E46929" w14:textId="3C81A051"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48" w:history="1">
            <w:r w:rsidRPr="008C2DA8">
              <w:rPr>
                <w:rStyle w:val="Lienhypertexte"/>
                <w:noProof/>
              </w:rPr>
              <w:t>3.4</w:t>
            </w:r>
            <w:r>
              <w:rPr>
                <w:rFonts w:asciiTheme="minorHAnsi" w:eastAsiaTheme="minorEastAsia" w:hAnsiTheme="minorHAnsi" w:cstheme="minorBidi"/>
                <w:noProof/>
                <w:szCs w:val="22"/>
                <w:lang w:val="en-US" w:eastAsia="zh-CN"/>
              </w:rPr>
              <w:tab/>
            </w:r>
            <w:r w:rsidRPr="008C2DA8">
              <w:rPr>
                <w:rStyle w:val="Lienhypertexte"/>
                <w:noProof/>
              </w:rPr>
              <w:t>Conclusion</w:t>
            </w:r>
            <w:r>
              <w:rPr>
                <w:noProof/>
                <w:webHidden/>
              </w:rPr>
              <w:tab/>
            </w:r>
            <w:r>
              <w:rPr>
                <w:noProof/>
                <w:webHidden/>
              </w:rPr>
              <w:fldChar w:fldCharType="begin"/>
            </w:r>
            <w:r>
              <w:rPr>
                <w:noProof/>
                <w:webHidden/>
              </w:rPr>
              <w:instrText xml:space="preserve"> PAGEREF _Toc535536148 \h </w:instrText>
            </w:r>
            <w:r>
              <w:rPr>
                <w:noProof/>
                <w:webHidden/>
              </w:rPr>
            </w:r>
            <w:r>
              <w:rPr>
                <w:noProof/>
                <w:webHidden/>
              </w:rPr>
              <w:fldChar w:fldCharType="separate"/>
            </w:r>
            <w:r>
              <w:rPr>
                <w:noProof/>
                <w:webHidden/>
              </w:rPr>
              <w:t>77</w:t>
            </w:r>
            <w:r>
              <w:rPr>
                <w:noProof/>
                <w:webHidden/>
              </w:rPr>
              <w:fldChar w:fldCharType="end"/>
            </w:r>
          </w:hyperlink>
        </w:p>
        <w:p w14:paraId="20A31486" w14:textId="4ADF21C8" w:rsidR="00727B4C" w:rsidRDefault="00727B4C">
          <w:pPr>
            <w:pStyle w:val="TM1"/>
            <w:rPr>
              <w:rFonts w:asciiTheme="minorHAnsi" w:eastAsiaTheme="minorEastAsia" w:hAnsiTheme="minorHAnsi" w:cstheme="minorBidi"/>
              <w:sz w:val="22"/>
              <w:szCs w:val="22"/>
              <w:lang w:val="en-US" w:eastAsia="zh-CN"/>
            </w:rPr>
          </w:pPr>
          <w:hyperlink w:anchor="_Toc535536149" w:history="1">
            <w:r w:rsidRPr="008C2DA8">
              <w:rPr>
                <w:rStyle w:val="Lienhypertexte"/>
              </w:rPr>
              <w:t>Chapitre 4 :  Simulations numériques</w:t>
            </w:r>
            <w:r>
              <w:rPr>
                <w:webHidden/>
              </w:rPr>
              <w:tab/>
            </w:r>
            <w:r>
              <w:rPr>
                <w:webHidden/>
              </w:rPr>
              <w:fldChar w:fldCharType="begin"/>
            </w:r>
            <w:r>
              <w:rPr>
                <w:webHidden/>
              </w:rPr>
              <w:instrText xml:space="preserve"> PAGEREF _Toc535536149 \h </w:instrText>
            </w:r>
            <w:r>
              <w:rPr>
                <w:webHidden/>
              </w:rPr>
            </w:r>
            <w:r>
              <w:rPr>
                <w:webHidden/>
              </w:rPr>
              <w:fldChar w:fldCharType="separate"/>
            </w:r>
            <w:r>
              <w:rPr>
                <w:webHidden/>
              </w:rPr>
              <w:t>78</w:t>
            </w:r>
            <w:r>
              <w:rPr>
                <w:webHidden/>
              </w:rPr>
              <w:fldChar w:fldCharType="end"/>
            </w:r>
          </w:hyperlink>
        </w:p>
        <w:p w14:paraId="2B572F39" w14:textId="18C3CAF3"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52" w:history="1">
            <w:r w:rsidRPr="008C2DA8">
              <w:rPr>
                <w:rStyle w:val="Lienhypertexte"/>
                <w:noProof/>
              </w:rPr>
              <w:t>4.1</w:t>
            </w:r>
            <w:r>
              <w:rPr>
                <w:rFonts w:asciiTheme="minorHAnsi" w:eastAsiaTheme="minorEastAsia" w:hAnsiTheme="minorHAnsi" w:cstheme="minorBidi"/>
                <w:noProof/>
                <w:szCs w:val="22"/>
                <w:lang w:val="en-US" w:eastAsia="zh-CN"/>
              </w:rPr>
              <w:tab/>
            </w:r>
            <w:r w:rsidRPr="008C2DA8">
              <w:rPr>
                <w:rStyle w:val="Lienhypertexte"/>
                <w:noProof/>
              </w:rPr>
              <w:t>Modèle transitoire et non linéaire de l’effet Morton</w:t>
            </w:r>
            <w:r>
              <w:rPr>
                <w:noProof/>
                <w:webHidden/>
              </w:rPr>
              <w:tab/>
            </w:r>
            <w:r>
              <w:rPr>
                <w:noProof/>
                <w:webHidden/>
              </w:rPr>
              <w:fldChar w:fldCharType="begin"/>
            </w:r>
            <w:r>
              <w:rPr>
                <w:noProof/>
                <w:webHidden/>
              </w:rPr>
              <w:instrText xml:space="preserve"> PAGEREF _Toc535536152 \h </w:instrText>
            </w:r>
            <w:r>
              <w:rPr>
                <w:noProof/>
                <w:webHidden/>
              </w:rPr>
            </w:r>
            <w:r>
              <w:rPr>
                <w:noProof/>
                <w:webHidden/>
              </w:rPr>
              <w:fldChar w:fldCharType="separate"/>
            </w:r>
            <w:r>
              <w:rPr>
                <w:noProof/>
                <w:webHidden/>
              </w:rPr>
              <w:t>78</w:t>
            </w:r>
            <w:r>
              <w:rPr>
                <w:noProof/>
                <w:webHidden/>
              </w:rPr>
              <w:fldChar w:fldCharType="end"/>
            </w:r>
          </w:hyperlink>
        </w:p>
        <w:p w14:paraId="4ABB6FAE" w14:textId="5786E954"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53" w:history="1">
            <w:r w:rsidRPr="008C2DA8">
              <w:rPr>
                <w:rStyle w:val="Lienhypertexte"/>
                <w:noProof/>
              </w:rPr>
              <w:t>4.1.1</w:t>
            </w:r>
            <w:r>
              <w:rPr>
                <w:rFonts w:asciiTheme="minorHAnsi" w:eastAsiaTheme="minorEastAsia" w:hAnsiTheme="minorHAnsi" w:cstheme="minorBidi"/>
                <w:noProof/>
                <w:szCs w:val="22"/>
                <w:lang w:val="en-US" w:eastAsia="zh-CN"/>
              </w:rPr>
              <w:tab/>
            </w:r>
            <w:r w:rsidRPr="008C2DA8">
              <w:rPr>
                <w:rStyle w:val="Lienhypertexte"/>
                <w:noProof/>
              </w:rPr>
              <w:t>Flux thermique moyen stationnaire</w:t>
            </w:r>
            <w:r>
              <w:rPr>
                <w:noProof/>
                <w:webHidden/>
              </w:rPr>
              <w:tab/>
            </w:r>
            <w:r>
              <w:rPr>
                <w:noProof/>
                <w:webHidden/>
              </w:rPr>
              <w:fldChar w:fldCharType="begin"/>
            </w:r>
            <w:r>
              <w:rPr>
                <w:noProof/>
                <w:webHidden/>
              </w:rPr>
              <w:instrText xml:space="preserve"> PAGEREF _Toc535536153 \h </w:instrText>
            </w:r>
            <w:r>
              <w:rPr>
                <w:noProof/>
                <w:webHidden/>
              </w:rPr>
            </w:r>
            <w:r>
              <w:rPr>
                <w:noProof/>
                <w:webHidden/>
              </w:rPr>
              <w:fldChar w:fldCharType="separate"/>
            </w:r>
            <w:r>
              <w:rPr>
                <w:noProof/>
                <w:webHidden/>
              </w:rPr>
              <w:t>78</w:t>
            </w:r>
            <w:r>
              <w:rPr>
                <w:noProof/>
                <w:webHidden/>
              </w:rPr>
              <w:fldChar w:fldCharType="end"/>
            </w:r>
          </w:hyperlink>
        </w:p>
        <w:p w14:paraId="13B8351D" w14:textId="159FE692"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54" w:history="1">
            <w:r w:rsidRPr="008C2DA8">
              <w:rPr>
                <w:rStyle w:val="Lienhypertexte"/>
                <w:noProof/>
              </w:rPr>
              <w:t>4.1.2</w:t>
            </w:r>
            <w:r>
              <w:rPr>
                <w:rFonts w:asciiTheme="minorHAnsi" w:eastAsiaTheme="minorEastAsia" w:hAnsiTheme="minorHAnsi" w:cstheme="minorBidi"/>
                <w:noProof/>
                <w:szCs w:val="22"/>
                <w:lang w:val="en-US" w:eastAsia="zh-CN"/>
              </w:rPr>
              <w:tab/>
            </w:r>
            <w:r w:rsidRPr="008C2DA8">
              <w:rPr>
                <w:rStyle w:val="Lienhypertexte"/>
                <w:noProof/>
              </w:rPr>
              <w:t>Algorithme non stationnaire</w:t>
            </w:r>
            <w:r>
              <w:rPr>
                <w:noProof/>
                <w:webHidden/>
              </w:rPr>
              <w:tab/>
            </w:r>
            <w:r>
              <w:rPr>
                <w:noProof/>
                <w:webHidden/>
              </w:rPr>
              <w:fldChar w:fldCharType="begin"/>
            </w:r>
            <w:r>
              <w:rPr>
                <w:noProof/>
                <w:webHidden/>
              </w:rPr>
              <w:instrText xml:space="preserve"> PAGEREF _Toc535536154 \h </w:instrText>
            </w:r>
            <w:r>
              <w:rPr>
                <w:noProof/>
                <w:webHidden/>
              </w:rPr>
            </w:r>
            <w:r>
              <w:rPr>
                <w:noProof/>
                <w:webHidden/>
              </w:rPr>
              <w:fldChar w:fldCharType="separate"/>
            </w:r>
            <w:r>
              <w:rPr>
                <w:noProof/>
                <w:webHidden/>
              </w:rPr>
              <w:t>80</w:t>
            </w:r>
            <w:r>
              <w:rPr>
                <w:noProof/>
                <w:webHidden/>
              </w:rPr>
              <w:fldChar w:fldCharType="end"/>
            </w:r>
          </w:hyperlink>
        </w:p>
        <w:p w14:paraId="1CDA5747" w14:textId="61B8EE35"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55" w:history="1">
            <w:r w:rsidRPr="008C2DA8">
              <w:rPr>
                <w:rStyle w:val="Lienhypertexte"/>
                <w:noProof/>
              </w:rPr>
              <w:t>4.2</w:t>
            </w:r>
            <w:r>
              <w:rPr>
                <w:rFonts w:asciiTheme="minorHAnsi" w:eastAsiaTheme="minorEastAsia" w:hAnsiTheme="minorHAnsi" w:cstheme="minorBidi"/>
                <w:noProof/>
                <w:szCs w:val="22"/>
                <w:lang w:val="en-US" w:eastAsia="zh-CN"/>
              </w:rPr>
              <w:tab/>
            </w:r>
            <w:r w:rsidRPr="008C2DA8">
              <w:rPr>
                <w:rStyle w:val="Lienhypertexte"/>
                <w:noProof/>
              </w:rPr>
              <w:t>Description du Banc développé à l’intitut PPRIME</w:t>
            </w:r>
            <w:r>
              <w:rPr>
                <w:noProof/>
                <w:webHidden/>
              </w:rPr>
              <w:tab/>
            </w:r>
            <w:r>
              <w:rPr>
                <w:noProof/>
                <w:webHidden/>
              </w:rPr>
              <w:fldChar w:fldCharType="begin"/>
            </w:r>
            <w:r>
              <w:rPr>
                <w:noProof/>
                <w:webHidden/>
              </w:rPr>
              <w:instrText xml:space="preserve"> PAGEREF _Toc535536155 \h </w:instrText>
            </w:r>
            <w:r>
              <w:rPr>
                <w:noProof/>
                <w:webHidden/>
              </w:rPr>
            </w:r>
            <w:r>
              <w:rPr>
                <w:noProof/>
                <w:webHidden/>
              </w:rPr>
              <w:fldChar w:fldCharType="separate"/>
            </w:r>
            <w:r>
              <w:rPr>
                <w:noProof/>
                <w:webHidden/>
              </w:rPr>
              <w:t>82</w:t>
            </w:r>
            <w:r>
              <w:rPr>
                <w:noProof/>
                <w:webHidden/>
              </w:rPr>
              <w:fldChar w:fldCharType="end"/>
            </w:r>
          </w:hyperlink>
        </w:p>
        <w:p w14:paraId="7F530C0A" w14:textId="09E96D0D"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56" w:history="1">
            <w:r w:rsidRPr="008C2DA8">
              <w:rPr>
                <w:rStyle w:val="Lienhypertexte"/>
                <w:noProof/>
              </w:rPr>
              <w:t>4.2.1</w:t>
            </w:r>
            <w:r>
              <w:rPr>
                <w:rFonts w:asciiTheme="minorHAnsi" w:eastAsiaTheme="minorEastAsia" w:hAnsiTheme="minorHAnsi" w:cstheme="minorBidi"/>
                <w:noProof/>
                <w:szCs w:val="22"/>
                <w:lang w:val="en-US" w:eastAsia="zh-CN"/>
              </w:rPr>
              <w:tab/>
            </w:r>
            <w:r w:rsidRPr="008C2DA8">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_Toc535536156 \h </w:instrText>
            </w:r>
            <w:r>
              <w:rPr>
                <w:noProof/>
                <w:webHidden/>
              </w:rPr>
            </w:r>
            <w:r>
              <w:rPr>
                <w:noProof/>
                <w:webHidden/>
              </w:rPr>
              <w:fldChar w:fldCharType="separate"/>
            </w:r>
            <w:r>
              <w:rPr>
                <w:noProof/>
                <w:webHidden/>
              </w:rPr>
              <w:t>82</w:t>
            </w:r>
            <w:r>
              <w:rPr>
                <w:noProof/>
                <w:webHidden/>
              </w:rPr>
              <w:fldChar w:fldCharType="end"/>
            </w:r>
          </w:hyperlink>
        </w:p>
        <w:p w14:paraId="3001E640" w14:textId="711E686B"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57" w:history="1">
            <w:r w:rsidRPr="008C2DA8">
              <w:rPr>
                <w:rStyle w:val="Lienhypertexte"/>
                <w:noProof/>
              </w:rPr>
              <w:t>4.2.2</w:t>
            </w:r>
            <w:r>
              <w:rPr>
                <w:rFonts w:asciiTheme="minorHAnsi" w:eastAsiaTheme="minorEastAsia" w:hAnsiTheme="minorHAnsi" w:cstheme="minorBidi"/>
                <w:noProof/>
                <w:szCs w:val="22"/>
                <w:lang w:val="en-US" w:eastAsia="zh-CN"/>
              </w:rPr>
              <w:tab/>
            </w:r>
            <w:r w:rsidRPr="008C2DA8">
              <w:rPr>
                <w:rStyle w:val="Lienhypertexte"/>
                <w:noProof/>
              </w:rPr>
              <w:t>Configuration du rotor 430mm</w:t>
            </w:r>
            <w:r>
              <w:rPr>
                <w:noProof/>
                <w:webHidden/>
              </w:rPr>
              <w:tab/>
            </w:r>
            <w:r>
              <w:rPr>
                <w:noProof/>
                <w:webHidden/>
              </w:rPr>
              <w:fldChar w:fldCharType="begin"/>
            </w:r>
            <w:r>
              <w:rPr>
                <w:noProof/>
                <w:webHidden/>
              </w:rPr>
              <w:instrText xml:space="preserve"> PAGEREF _Toc535536157 \h </w:instrText>
            </w:r>
            <w:r>
              <w:rPr>
                <w:noProof/>
                <w:webHidden/>
              </w:rPr>
            </w:r>
            <w:r>
              <w:rPr>
                <w:noProof/>
                <w:webHidden/>
              </w:rPr>
              <w:fldChar w:fldCharType="separate"/>
            </w:r>
            <w:r>
              <w:rPr>
                <w:noProof/>
                <w:webHidden/>
              </w:rPr>
              <w:t>83</w:t>
            </w:r>
            <w:r>
              <w:rPr>
                <w:noProof/>
                <w:webHidden/>
              </w:rPr>
              <w:fldChar w:fldCharType="end"/>
            </w:r>
          </w:hyperlink>
        </w:p>
        <w:p w14:paraId="53EB0096" w14:textId="0FE888ED"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58" w:history="1">
            <w:r w:rsidRPr="008C2DA8">
              <w:rPr>
                <w:rStyle w:val="Lienhypertexte"/>
                <w:noProof/>
              </w:rPr>
              <w:t>4.2.3</w:t>
            </w:r>
            <w:r>
              <w:rPr>
                <w:rFonts w:asciiTheme="minorHAnsi" w:eastAsiaTheme="minorEastAsia" w:hAnsiTheme="minorHAnsi" w:cstheme="minorBidi"/>
                <w:noProof/>
                <w:szCs w:val="22"/>
                <w:lang w:val="en-US" w:eastAsia="zh-CN"/>
              </w:rPr>
              <w:tab/>
            </w:r>
            <w:r w:rsidRPr="008C2DA8">
              <w:rPr>
                <w:rStyle w:val="Lienhypertexte"/>
                <w:noProof/>
              </w:rPr>
              <w:t>Configuration du rotor 700mm</w:t>
            </w:r>
            <w:r>
              <w:rPr>
                <w:noProof/>
                <w:webHidden/>
              </w:rPr>
              <w:tab/>
            </w:r>
            <w:r>
              <w:rPr>
                <w:noProof/>
                <w:webHidden/>
              </w:rPr>
              <w:fldChar w:fldCharType="begin"/>
            </w:r>
            <w:r>
              <w:rPr>
                <w:noProof/>
                <w:webHidden/>
              </w:rPr>
              <w:instrText xml:space="preserve"> PAGEREF _Toc535536158 \h </w:instrText>
            </w:r>
            <w:r>
              <w:rPr>
                <w:noProof/>
                <w:webHidden/>
              </w:rPr>
            </w:r>
            <w:r>
              <w:rPr>
                <w:noProof/>
                <w:webHidden/>
              </w:rPr>
              <w:fldChar w:fldCharType="separate"/>
            </w:r>
            <w:r>
              <w:rPr>
                <w:noProof/>
                <w:webHidden/>
              </w:rPr>
              <w:t>87</w:t>
            </w:r>
            <w:r>
              <w:rPr>
                <w:noProof/>
                <w:webHidden/>
              </w:rPr>
              <w:fldChar w:fldCharType="end"/>
            </w:r>
          </w:hyperlink>
        </w:p>
        <w:p w14:paraId="79826470" w14:textId="308624E5"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59" w:history="1">
            <w:r w:rsidRPr="008C2DA8">
              <w:rPr>
                <w:rStyle w:val="Lienhypertexte"/>
                <w:noProof/>
              </w:rPr>
              <w:t>4.3</w:t>
            </w:r>
            <w:r>
              <w:rPr>
                <w:rFonts w:asciiTheme="minorHAnsi" w:eastAsiaTheme="minorEastAsia" w:hAnsiTheme="minorHAnsi" w:cstheme="minorBidi"/>
                <w:noProof/>
                <w:szCs w:val="22"/>
                <w:lang w:val="en-US" w:eastAsia="zh-CN"/>
              </w:rPr>
              <w:tab/>
            </w:r>
            <w:r w:rsidRPr="008C2DA8">
              <w:rPr>
                <w:rStyle w:val="Lienhypertexte"/>
                <w:noProof/>
              </w:rPr>
              <w:t>Simulation du rotor 430mm</w:t>
            </w:r>
            <w:r>
              <w:rPr>
                <w:noProof/>
                <w:webHidden/>
              </w:rPr>
              <w:tab/>
            </w:r>
            <w:r>
              <w:rPr>
                <w:noProof/>
                <w:webHidden/>
              </w:rPr>
              <w:fldChar w:fldCharType="begin"/>
            </w:r>
            <w:r>
              <w:rPr>
                <w:noProof/>
                <w:webHidden/>
              </w:rPr>
              <w:instrText xml:space="preserve"> PAGEREF _Toc535536159 \h </w:instrText>
            </w:r>
            <w:r>
              <w:rPr>
                <w:noProof/>
                <w:webHidden/>
              </w:rPr>
            </w:r>
            <w:r>
              <w:rPr>
                <w:noProof/>
                <w:webHidden/>
              </w:rPr>
              <w:fldChar w:fldCharType="separate"/>
            </w:r>
            <w:r>
              <w:rPr>
                <w:noProof/>
                <w:webHidden/>
              </w:rPr>
              <w:t>90</w:t>
            </w:r>
            <w:r>
              <w:rPr>
                <w:noProof/>
                <w:webHidden/>
              </w:rPr>
              <w:fldChar w:fldCharType="end"/>
            </w:r>
          </w:hyperlink>
        </w:p>
        <w:p w14:paraId="1A5416C0" w14:textId="6E76281B"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60" w:history="1">
            <w:r w:rsidRPr="008C2DA8">
              <w:rPr>
                <w:rStyle w:val="Lienhypertexte"/>
                <w:noProof/>
              </w:rPr>
              <w:t>4.3.1</w:t>
            </w:r>
            <w:r>
              <w:rPr>
                <w:rFonts w:asciiTheme="minorHAnsi" w:eastAsiaTheme="minorEastAsia" w:hAnsiTheme="minorHAnsi" w:cstheme="minorBidi"/>
                <w:noProof/>
                <w:szCs w:val="22"/>
                <w:lang w:val="en-US" w:eastAsia="zh-CN"/>
              </w:rPr>
              <w:tab/>
            </w:r>
            <w:r w:rsidRPr="008C2DA8">
              <w:rPr>
                <w:rStyle w:val="Lienhypertexte"/>
                <w:noProof/>
              </w:rPr>
              <w:t>Vibrations synchrones</w:t>
            </w:r>
            <w:r>
              <w:rPr>
                <w:noProof/>
                <w:webHidden/>
              </w:rPr>
              <w:tab/>
            </w:r>
            <w:r>
              <w:rPr>
                <w:noProof/>
                <w:webHidden/>
              </w:rPr>
              <w:fldChar w:fldCharType="begin"/>
            </w:r>
            <w:r>
              <w:rPr>
                <w:noProof/>
                <w:webHidden/>
              </w:rPr>
              <w:instrText xml:space="preserve"> PAGEREF _Toc535536160 \h </w:instrText>
            </w:r>
            <w:r>
              <w:rPr>
                <w:noProof/>
                <w:webHidden/>
              </w:rPr>
            </w:r>
            <w:r>
              <w:rPr>
                <w:noProof/>
                <w:webHidden/>
              </w:rPr>
              <w:fldChar w:fldCharType="separate"/>
            </w:r>
            <w:r>
              <w:rPr>
                <w:noProof/>
                <w:webHidden/>
              </w:rPr>
              <w:t>90</w:t>
            </w:r>
            <w:r>
              <w:rPr>
                <w:noProof/>
                <w:webHidden/>
              </w:rPr>
              <w:fldChar w:fldCharType="end"/>
            </w:r>
          </w:hyperlink>
        </w:p>
        <w:p w14:paraId="26F9732E" w14:textId="4257EB2A"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61" w:history="1">
            <w:r w:rsidRPr="008C2DA8">
              <w:rPr>
                <w:rStyle w:val="Lienhypertexte"/>
                <w:noProof/>
              </w:rPr>
              <w:t>4.3.2</w:t>
            </w:r>
            <w:r>
              <w:rPr>
                <w:rFonts w:asciiTheme="minorHAnsi" w:eastAsiaTheme="minorEastAsia" w:hAnsiTheme="minorHAnsi" w:cstheme="minorBidi"/>
                <w:noProof/>
                <w:szCs w:val="22"/>
                <w:lang w:val="en-US" w:eastAsia="zh-CN"/>
              </w:rPr>
              <w:tab/>
            </w:r>
            <w:r w:rsidRPr="008C2DA8">
              <w:rPr>
                <w:rStyle w:val="Lienhypertexte"/>
                <w:noProof/>
              </w:rPr>
              <w:t>Température du rotor</w:t>
            </w:r>
            <w:r>
              <w:rPr>
                <w:noProof/>
                <w:webHidden/>
              </w:rPr>
              <w:tab/>
            </w:r>
            <w:r>
              <w:rPr>
                <w:noProof/>
                <w:webHidden/>
              </w:rPr>
              <w:fldChar w:fldCharType="begin"/>
            </w:r>
            <w:r>
              <w:rPr>
                <w:noProof/>
                <w:webHidden/>
              </w:rPr>
              <w:instrText xml:space="preserve"> PAGEREF _Toc535536161 \h </w:instrText>
            </w:r>
            <w:r>
              <w:rPr>
                <w:noProof/>
                <w:webHidden/>
              </w:rPr>
            </w:r>
            <w:r>
              <w:rPr>
                <w:noProof/>
                <w:webHidden/>
              </w:rPr>
              <w:fldChar w:fldCharType="separate"/>
            </w:r>
            <w:r>
              <w:rPr>
                <w:noProof/>
                <w:webHidden/>
              </w:rPr>
              <w:t>93</w:t>
            </w:r>
            <w:r>
              <w:rPr>
                <w:noProof/>
                <w:webHidden/>
              </w:rPr>
              <w:fldChar w:fldCharType="end"/>
            </w:r>
          </w:hyperlink>
        </w:p>
        <w:p w14:paraId="4AC484BA" w14:textId="3C19BF38"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62" w:history="1">
            <w:r w:rsidRPr="008C2DA8">
              <w:rPr>
                <w:rStyle w:val="Lienhypertexte"/>
                <w:noProof/>
              </w:rPr>
              <w:t>4.3.3</w:t>
            </w:r>
            <w:r>
              <w:rPr>
                <w:rFonts w:asciiTheme="minorHAnsi" w:eastAsiaTheme="minorEastAsia" w:hAnsiTheme="minorHAnsi" w:cstheme="minorBidi"/>
                <w:noProof/>
                <w:szCs w:val="22"/>
                <w:lang w:val="en-US" w:eastAsia="zh-CN"/>
              </w:rPr>
              <w:tab/>
            </w:r>
            <w:r w:rsidRPr="008C2DA8">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_Toc535536162 \h </w:instrText>
            </w:r>
            <w:r>
              <w:rPr>
                <w:noProof/>
                <w:webHidden/>
              </w:rPr>
            </w:r>
            <w:r>
              <w:rPr>
                <w:noProof/>
                <w:webHidden/>
              </w:rPr>
              <w:fldChar w:fldCharType="separate"/>
            </w:r>
            <w:r>
              <w:rPr>
                <w:noProof/>
                <w:webHidden/>
              </w:rPr>
              <w:t>95</w:t>
            </w:r>
            <w:r>
              <w:rPr>
                <w:noProof/>
                <w:webHidden/>
              </w:rPr>
              <w:fldChar w:fldCharType="end"/>
            </w:r>
          </w:hyperlink>
        </w:p>
        <w:p w14:paraId="7024A551" w14:textId="68579D79"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63" w:history="1">
            <w:r w:rsidRPr="008C2DA8">
              <w:rPr>
                <w:rStyle w:val="Lienhypertexte"/>
                <w:noProof/>
              </w:rPr>
              <w:t>4.3.4</w:t>
            </w:r>
            <w:r>
              <w:rPr>
                <w:rFonts w:asciiTheme="minorHAnsi" w:eastAsiaTheme="minorEastAsia" w:hAnsiTheme="minorHAnsi" w:cstheme="minorBidi"/>
                <w:noProof/>
                <w:szCs w:val="22"/>
                <w:lang w:val="en-US" w:eastAsia="zh-CN"/>
              </w:rPr>
              <w:tab/>
            </w:r>
            <w:r w:rsidRPr="008C2DA8">
              <w:rPr>
                <w:rStyle w:val="Lienhypertexte"/>
                <w:noProof/>
              </w:rPr>
              <w:t>Critiques des résultats</w:t>
            </w:r>
            <w:r>
              <w:rPr>
                <w:noProof/>
                <w:webHidden/>
              </w:rPr>
              <w:tab/>
            </w:r>
            <w:r>
              <w:rPr>
                <w:noProof/>
                <w:webHidden/>
              </w:rPr>
              <w:fldChar w:fldCharType="begin"/>
            </w:r>
            <w:r>
              <w:rPr>
                <w:noProof/>
                <w:webHidden/>
              </w:rPr>
              <w:instrText xml:space="preserve"> PAGEREF _Toc535536163 \h </w:instrText>
            </w:r>
            <w:r>
              <w:rPr>
                <w:noProof/>
                <w:webHidden/>
              </w:rPr>
            </w:r>
            <w:r>
              <w:rPr>
                <w:noProof/>
                <w:webHidden/>
              </w:rPr>
              <w:fldChar w:fldCharType="separate"/>
            </w:r>
            <w:r>
              <w:rPr>
                <w:noProof/>
                <w:webHidden/>
              </w:rPr>
              <w:t>96</w:t>
            </w:r>
            <w:r>
              <w:rPr>
                <w:noProof/>
                <w:webHidden/>
              </w:rPr>
              <w:fldChar w:fldCharType="end"/>
            </w:r>
          </w:hyperlink>
        </w:p>
        <w:p w14:paraId="48E6F4C9" w14:textId="00EB7E1B"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64" w:history="1">
            <w:r w:rsidRPr="008C2DA8">
              <w:rPr>
                <w:rStyle w:val="Lienhypertexte"/>
                <w:noProof/>
              </w:rPr>
              <w:t>4.4</w:t>
            </w:r>
            <w:r>
              <w:rPr>
                <w:rFonts w:asciiTheme="minorHAnsi" w:eastAsiaTheme="minorEastAsia" w:hAnsiTheme="minorHAnsi" w:cstheme="minorBidi"/>
                <w:noProof/>
                <w:szCs w:val="22"/>
                <w:lang w:val="en-US" w:eastAsia="zh-CN"/>
              </w:rPr>
              <w:tab/>
            </w:r>
            <w:r w:rsidRPr="008C2DA8">
              <w:rPr>
                <w:rStyle w:val="Lienhypertexte"/>
                <w:noProof/>
              </w:rPr>
              <w:t>Simulation du rotor 700mm</w:t>
            </w:r>
            <w:r>
              <w:rPr>
                <w:noProof/>
                <w:webHidden/>
              </w:rPr>
              <w:tab/>
            </w:r>
            <w:r>
              <w:rPr>
                <w:noProof/>
                <w:webHidden/>
              </w:rPr>
              <w:fldChar w:fldCharType="begin"/>
            </w:r>
            <w:r>
              <w:rPr>
                <w:noProof/>
                <w:webHidden/>
              </w:rPr>
              <w:instrText xml:space="preserve"> PAGEREF _Toc535536164 \h </w:instrText>
            </w:r>
            <w:r>
              <w:rPr>
                <w:noProof/>
                <w:webHidden/>
              </w:rPr>
            </w:r>
            <w:r>
              <w:rPr>
                <w:noProof/>
                <w:webHidden/>
              </w:rPr>
              <w:fldChar w:fldCharType="separate"/>
            </w:r>
            <w:r>
              <w:rPr>
                <w:noProof/>
                <w:webHidden/>
              </w:rPr>
              <w:t>96</w:t>
            </w:r>
            <w:r>
              <w:rPr>
                <w:noProof/>
                <w:webHidden/>
              </w:rPr>
              <w:fldChar w:fldCharType="end"/>
            </w:r>
          </w:hyperlink>
        </w:p>
        <w:p w14:paraId="5F498D46" w14:textId="5B2B57F8"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65" w:history="1">
            <w:r w:rsidRPr="008C2DA8">
              <w:rPr>
                <w:rStyle w:val="Lienhypertexte"/>
                <w:noProof/>
              </w:rPr>
              <w:t>4.5</w:t>
            </w:r>
            <w:r>
              <w:rPr>
                <w:rFonts w:asciiTheme="minorHAnsi" w:eastAsiaTheme="minorEastAsia" w:hAnsiTheme="minorHAnsi" w:cstheme="minorBidi"/>
                <w:noProof/>
                <w:szCs w:val="22"/>
                <w:lang w:val="en-US" w:eastAsia="zh-CN"/>
              </w:rPr>
              <w:tab/>
            </w:r>
            <w:r w:rsidRPr="008C2DA8">
              <w:rPr>
                <w:rStyle w:val="Lienhypertexte"/>
                <w:noProof/>
              </w:rPr>
              <w:t>Conclusion</w:t>
            </w:r>
            <w:r>
              <w:rPr>
                <w:noProof/>
                <w:webHidden/>
              </w:rPr>
              <w:tab/>
            </w:r>
            <w:r>
              <w:rPr>
                <w:noProof/>
                <w:webHidden/>
              </w:rPr>
              <w:fldChar w:fldCharType="begin"/>
            </w:r>
            <w:r>
              <w:rPr>
                <w:noProof/>
                <w:webHidden/>
              </w:rPr>
              <w:instrText xml:space="preserve"> PAGEREF _Toc535536165 \h </w:instrText>
            </w:r>
            <w:r>
              <w:rPr>
                <w:noProof/>
                <w:webHidden/>
              </w:rPr>
            </w:r>
            <w:r>
              <w:rPr>
                <w:noProof/>
                <w:webHidden/>
              </w:rPr>
              <w:fldChar w:fldCharType="separate"/>
            </w:r>
            <w:r>
              <w:rPr>
                <w:noProof/>
                <w:webHidden/>
              </w:rPr>
              <w:t>101</w:t>
            </w:r>
            <w:r>
              <w:rPr>
                <w:noProof/>
                <w:webHidden/>
              </w:rPr>
              <w:fldChar w:fldCharType="end"/>
            </w:r>
          </w:hyperlink>
        </w:p>
        <w:p w14:paraId="23BD907F" w14:textId="1D314D82" w:rsidR="00727B4C" w:rsidRDefault="00727B4C">
          <w:pPr>
            <w:pStyle w:val="TM1"/>
            <w:rPr>
              <w:rFonts w:asciiTheme="minorHAnsi" w:eastAsiaTheme="minorEastAsia" w:hAnsiTheme="minorHAnsi" w:cstheme="minorBidi"/>
              <w:sz w:val="22"/>
              <w:szCs w:val="22"/>
              <w:lang w:val="en-US" w:eastAsia="zh-CN"/>
            </w:rPr>
          </w:pPr>
          <w:hyperlink w:anchor="_Toc535536166" w:history="1">
            <w:r w:rsidRPr="008C2DA8">
              <w:rPr>
                <w:rStyle w:val="Lienhypertexte"/>
              </w:rPr>
              <w:t>Chapitre 5 :  Analyses de la stabilité de l’effet morton</w:t>
            </w:r>
            <w:r>
              <w:rPr>
                <w:webHidden/>
              </w:rPr>
              <w:tab/>
            </w:r>
            <w:r>
              <w:rPr>
                <w:webHidden/>
              </w:rPr>
              <w:fldChar w:fldCharType="begin"/>
            </w:r>
            <w:r>
              <w:rPr>
                <w:webHidden/>
              </w:rPr>
              <w:instrText xml:space="preserve"> PAGEREF _Toc535536166 \h </w:instrText>
            </w:r>
            <w:r>
              <w:rPr>
                <w:webHidden/>
              </w:rPr>
            </w:r>
            <w:r>
              <w:rPr>
                <w:webHidden/>
              </w:rPr>
              <w:fldChar w:fldCharType="separate"/>
            </w:r>
            <w:r>
              <w:rPr>
                <w:webHidden/>
              </w:rPr>
              <w:t>102</w:t>
            </w:r>
            <w:r>
              <w:rPr>
                <w:webHidden/>
              </w:rPr>
              <w:fldChar w:fldCharType="end"/>
            </w:r>
          </w:hyperlink>
        </w:p>
        <w:p w14:paraId="3A5D185A" w14:textId="58760311"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69" w:history="1">
            <w:r w:rsidRPr="008C2DA8">
              <w:rPr>
                <w:rStyle w:val="Lienhypertexte"/>
                <w:noProof/>
              </w:rPr>
              <w:t>5.1</w:t>
            </w:r>
            <w:r>
              <w:rPr>
                <w:rFonts w:asciiTheme="minorHAnsi" w:eastAsiaTheme="minorEastAsia" w:hAnsiTheme="minorHAnsi" w:cstheme="minorBidi"/>
                <w:noProof/>
                <w:szCs w:val="22"/>
                <w:lang w:val="en-US" w:eastAsia="zh-CN"/>
              </w:rPr>
              <w:tab/>
            </w:r>
            <w:r w:rsidRPr="008C2DA8">
              <w:rPr>
                <w:rStyle w:val="Lienhypertexte"/>
                <w:noProof/>
              </w:rPr>
              <w:t>Méthode d’analyse de la stabilité</w:t>
            </w:r>
            <w:r>
              <w:rPr>
                <w:noProof/>
                <w:webHidden/>
              </w:rPr>
              <w:tab/>
            </w:r>
            <w:r>
              <w:rPr>
                <w:noProof/>
                <w:webHidden/>
              </w:rPr>
              <w:fldChar w:fldCharType="begin"/>
            </w:r>
            <w:r>
              <w:rPr>
                <w:noProof/>
                <w:webHidden/>
              </w:rPr>
              <w:instrText xml:space="preserve"> PAGEREF _Toc535536169 \h </w:instrText>
            </w:r>
            <w:r>
              <w:rPr>
                <w:noProof/>
                <w:webHidden/>
              </w:rPr>
            </w:r>
            <w:r>
              <w:rPr>
                <w:noProof/>
                <w:webHidden/>
              </w:rPr>
              <w:fldChar w:fldCharType="separate"/>
            </w:r>
            <w:r>
              <w:rPr>
                <w:noProof/>
                <w:webHidden/>
              </w:rPr>
              <w:t>102</w:t>
            </w:r>
            <w:r>
              <w:rPr>
                <w:noProof/>
                <w:webHidden/>
              </w:rPr>
              <w:fldChar w:fldCharType="end"/>
            </w:r>
          </w:hyperlink>
        </w:p>
        <w:p w14:paraId="207C01B9" w14:textId="3E5A5487"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70" w:history="1">
            <w:r w:rsidRPr="008C2DA8">
              <w:rPr>
                <w:rStyle w:val="Lienhypertexte"/>
                <w:noProof/>
              </w:rPr>
              <w:t>5.1.1</w:t>
            </w:r>
            <w:r>
              <w:rPr>
                <w:rFonts w:asciiTheme="minorHAnsi" w:eastAsiaTheme="minorEastAsia" w:hAnsiTheme="minorHAnsi" w:cstheme="minorBidi"/>
                <w:noProof/>
                <w:szCs w:val="22"/>
                <w:lang w:val="en-US" w:eastAsia="zh-CN"/>
              </w:rPr>
              <w:tab/>
            </w:r>
            <w:r w:rsidRPr="008C2DA8">
              <w:rPr>
                <w:rStyle w:val="Lienhypertexte"/>
                <w:noProof/>
              </w:rPr>
              <w:t>Coefficients d’influence de l’effet Morton</w:t>
            </w:r>
            <w:r>
              <w:rPr>
                <w:noProof/>
                <w:webHidden/>
              </w:rPr>
              <w:tab/>
            </w:r>
            <w:r>
              <w:rPr>
                <w:noProof/>
                <w:webHidden/>
              </w:rPr>
              <w:fldChar w:fldCharType="begin"/>
            </w:r>
            <w:r>
              <w:rPr>
                <w:noProof/>
                <w:webHidden/>
              </w:rPr>
              <w:instrText xml:space="preserve"> PAGEREF _Toc535536170 \h </w:instrText>
            </w:r>
            <w:r>
              <w:rPr>
                <w:noProof/>
                <w:webHidden/>
              </w:rPr>
            </w:r>
            <w:r>
              <w:rPr>
                <w:noProof/>
                <w:webHidden/>
              </w:rPr>
              <w:fldChar w:fldCharType="separate"/>
            </w:r>
            <w:r>
              <w:rPr>
                <w:noProof/>
                <w:webHidden/>
              </w:rPr>
              <w:t>103</w:t>
            </w:r>
            <w:r>
              <w:rPr>
                <w:noProof/>
                <w:webHidden/>
              </w:rPr>
              <w:fldChar w:fldCharType="end"/>
            </w:r>
          </w:hyperlink>
        </w:p>
        <w:p w14:paraId="505AE58E" w14:textId="68C7618B"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71" w:history="1">
            <w:r w:rsidRPr="008C2DA8">
              <w:rPr>
                <w:rStyle w:val="Lienhypertexte"/>
                <w:noProof/>
              </w:rPr>
              <w:t>5.1.2</w:t>
            </w:r>
            <w:r>
              <w:rPr>
                <w:rFonts w:asciiTheme="minorHAnsi" w:eastAsiaTheme="minorEastAsia" w:hAnsiTheme="minorHAnsi" w:cstheme="minorBidi"/>
                <w:noProof/>
                <w:szCs w:val="22"/>
                <w:lang w:val="en-US" w:eastAsia="zh-CN"/>
              </w:rPr>
              <w:tab/>
            </w:r>
            <w:r w:rsidRPr="008C2DA8">
              <w:rPr>
                <w:rStyle w:val="Lienhypertexte"/>
                <w:noProof/>
              </w:rPr>
              <w:t>Critère de stabilité</w:t>
            </w:r>
            <w:r>
              <w:rPr>
                <w:noProof/>
                <w:webHidden/>
              </w:rPr>
              <w:tab/>
            </w:r>
            <w:r>
              <w:rPr>
                <w:noProof/>
                <w:webHidden/>
              </w:rPr>
              <w:fldChar w:fldCharType="begin"/>
            </w:r>
            <w:r>
              <w:rPr>
                <w:noProof/>
                <w:webHidden/>
              </w:rPr>
              <w:instrText xml:space="preserve"> PAGEREF _Toc535536171 \h </w:instrText>
            </w:r>
            <w:r>
              <w:rPr>
                <w:noProof/>
                <w:webHidden/>
              </w:rPr>
            </w:r>
            <w:r>
              <w:rPr>
                <w:noProof/>
                <w:webHidden/>
              </w:rPr>
              <w:fldChar w:fldCharType="separate"/>
            </w:r>
            <w:r>
              <w:rPr>
                <w:noProof/>
                <w:webHidden/>
              </w:rPr>
              <w:t>104</w:t>
            </w:r>
            <w:r>
              <w:rPr>
                <w:noProof/>
                <w:webHidden/>
              </w:rPr>
              <w:fldChar w:fldCharType="end"/>
            </w:r>
          </w:hyperlink>
        </w:p>
        <w:p w14:paraId="4A256023" w14:textId="2EAB6026"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72" w:history="1">
            <w:r w:rsidRPr="008C2DA8">
              <w:rPr>
                <w:rStyle w:val="Lienhypertexte"/>
                <w:noProof/>
              </w:rPr>
              <w:t>5.1.3</w:t>
            </w:r>
            <w:r>
              <w:rPr>
                <w:rFonts w:asciiTheme="minorHAnsi" w:eastAsiaTheme="minorEastAsia" w:hAnsiTheme="minorHAnsi" w:cstheme="minorBidi"/>
                <w:noProof/>
                <w:szCs w:val="22"/>
                <w:lang w:val="en-US" w:eastAsia="zh-CN"/>
              </w:rPr>
              <w:tab/>
            </w:r>
            <w:r w:rsidRPr="008C2DA8">
              <w:rPr>
                <w:rStyle w:val="Lienhypertexte"/>
                <w:noProof/>
              </w:rPr>
              <w:t>Approche Lorenz et Murphy</w:t>
            </w:r>
            <w:r>
              <w:rPr>
                <w:noProof/>
                <w:webHidden/>
              </w:rPr>
              <w:tab/>
            </w:r>
            <w:r>
              <w:rPr>
                <w:noProof/>
                <w:webHidden/>
              </w:rPr>
              <w:fldChar w:fldCharType="begin"/>
            </w:r>
            <w:r>
              <w:rPr>
                <w:noProof/>
                <w:webHidden/>
              </w:rPr>
              <w:instrText xml:space="preserve"> PAGEREF _Toc535536172 \h </w:instrText>
            </w:r>
            <w:r>
              <w:rPr>
                <w:noProof/>
                <w:webHidden/>
              </w:rPr>
            </w:r>
            <w:r>
              <w:rPr>
                <w:noProof/>
                <w:webHidden/>
              </w:rPr>
              <w:fldChar w:fldCharType="separate"/>
            </w:r>
            <w:r>
              <w:rPr>
                <w:noProof/>
                <w:webHidden/>
              </w:rPr>
              <w:t>105</w:t>
            </w:r>
            <w:r>
              <w:rPr>
                <w:noProof/>
                <w:webHidden/>
              </w:rPr>
              <w:fldChar w:fldCharType="end"/>
            </w:r>
          </w:hyperlink>
        </w:p>
        <w:p w14:paraId="16E5F99B" w14:textId="7F77AF6E"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73" w:history="1">
            <w:r w:rsidRPr="008C2DA8">
              <w:rPr>
                <w:rStyle w:val="Lienhypertexte"/>
                <w:noProof/>
              </w:rPr>
              <w:t>5.1.4</w:t>
            </w:r>
            <w:r>
              <w:rPr>
                <w:rFonts w:asciiTheme="minorHAnsi" w:eastAsiaTheme="minorEastAsia" w:hAnsiTheme="minorHAnsi" w:cstheme="minorBidi"/>
                <w:noProof/>
                <w:szCs w:val="22"/>
                <w:lang w:val="en-US" w:eastAsia="zh-CN"/>
              </w:rPr>
              <w:tab/>
            </w:r>
            <w:r w:rsidRPr="008C2DA8">
              <w:rPr>
                <w:rStyle w:val="Lienhypertexte"/>
                <w:noProof/>
              </w:rPr>
              <w:t>Approche analytique améliorée</w:t>
            </w:r>
            <w:r>
              <w:rPr>
                <w:noProof/>
                <w:webHidden/>
              </w:rPr>
              <w:tab/>
            </w:r>
            <w:r>
              <w:rPr>
                <w:noProof/>
                <w:webHidden/>
              </w:rPr>
              <w:fldChar w:fldCharType="begin"/>
            </w:r>
            <w:r>
              <w:rPr>
                <w:noProof/>
                <w:webHidden/>
              </w:rPr>
              <w:instrText xml:space="preserve"> PAGEREF _Toc535536173 \h </w:instrText>
            </w:r>
            <w:r>
              <w:rPr>
                <w:noProof/>
                <w:webHidden/>
              </w:rPr>
            </w:r>
            <w:r>
              <w:rPr>
                <w:noProof/>
                <w:webHidden/>
              </w:rPr>
              <w:fldChar w:fldCharType="separate"/>
            </w:r>
            <w:r>
              <w:rPr>
                <w:noProof/>
                <w:webHidden/>
              </w:rPr>
              <w:t>107</w:t>
            </w:r>
            <w:r>
              <w:rPr>
                <w:noProof/>
                <w:webHidden/>
              </w:rPr>
              <w:fldChar w:fldCharType="end"/>
            </w:r>
          </w:hyperlink>
        </w:p>
        <w:p w14:paraId="0FA56F73" w14:textId="63D02E2A"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74" w:history="1">
            <w:r w:rsidRPr="008C2DA8">
              <w:rPr>
                <w:rStyle w:val="Lienhypertexte"/>
                <w:noProof/>
              </w:rPr>
              <w:t>5.2</w:t>
            </w:r>
            <w:r>
              <w:rPr>
                <w:rFonts w:asciiTheme="minorHAnsi" w:eastAsiaTheme="minorEastAsia" w:hAnsiTheme="minorHAnsi" w:cstheme="minorBidi"/>
                <w:noProof/>
                <w:szCs w:val="22"/>
                <w:lang w:val="en-US" w:eastAsia="zh-CN"/>
              </w:rPr>
              <w:tab/>
            </w:r>
            <w:r w:rsidRPr="008C2DA8">
              <w:rPr>
                <w:rStyle w:val="Lienhypertexte"/>
                <w:noProof/>
              </w:rPr>
              <w:t>Application au Banc de l’effet Morton (BEM)</w:t>
            </w:r>
            <w:r>
              <w:rPr>
                <w:noProof/>
                <w:webHidden/>
              </w:rPr>
              <w:tab/>
            </w:r>
            <w:r>
              <w:rPr>
                <w:noProof/>
                <w:webHidden/>
              </w:rPr>
              <w:fldChar w:fldCharType="begin"/>
            </w:r>
            <w:r>
              <w:rPr>
                <w:noProof/>
                <w:webHidden/>
              </w:rPr>
              <w:instrText xml:space="preserve"> PAGEREF _Toc535536174 \h </w:instrText>
            </w:r>
            <w:r>
              <w:rPr>
                <w:noProof/>
                <w:webHidden/>
              </w:rPr>
            </w:r>
            <w:r>
              <w:rPr>
                <w:noProof/>
                <w:webHidden/>
              </w:rPr>
              <w:fldChar w:fldCharType="separate"/>
            </w:r>
            <w:r>
              <w:rPr>
                <w:noProof/>
                <w:webHidden/>
              </w:rPr>
              <w:t>108</w:t>
            </w:r>
            <w:r>
              <w:rPr>
                <w:noProof/>
                <w:webHidden/>
              </w:rPr>
              <w:fldChar w:fldCharType="end"/>
            </w:r>
          </w:hyperlink>
        </w:p>
        <w:p w14:paraId="58B154D6" w14:textId="38017FE5"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75" w:history="1">
            <w:r w:rsidRPr="008C2DA8">
              <w:rPr>
                <w:rStyle w:val="Lienhypertexte"/>
                <w:noProof/>
              </w:rPr>
              <w:t>5.2.1</w:t>
            </w:r>
            <w:r>
              <w:rPr>
                <w:rFonts w:asciiTheme="minorHAnsi" w:eastAsiaTheme="minorEastAsia" w:hAnsiTheme="minorHAnsi" w:cstheme="minorBidi"/>
                <w:noProof/>
                <w:szCs w:val="22"/>
                <w:lang w:val="en-US" w:eastAsia="zh-CN"/>
              </w:rPr>
              <w:tab/>
            </w:r>
            <w:r w:rsidRPr="008C2DA8">
              <w:rPr>
                <w:rStyle w:val="Lienhypertexte"/>
                <w:noProof/>
              </w:rPr>
              <w:t>Configuration du rotor court 430mm</w:t>
            </w:r>
            <w:r>
              <w:rPr>
                <w:noProof/>
                <w:webHidden/>
              </w:rPr>
              <w:tab/>
            </w:r>
            <w:r>
              <w:rPr>
                <w:noProof/>
                <w:webHidden/>
              </w:rPr>
              <w:fldChar w:fldCharType="begin"/>
            </w:r>
            <w:r>
              <w:rPr>
                <w:noProof/>
                <w:webHidden/>
              </w:rPr>
              <w:instrText xml:space="preserve"> PAGEREF _Toc535536175 \h </w:instrText>
            </w:r>
            <w:r>
              <w:rPr>
                <w:noProof/>
                <w:webHidden/>
              </w:rPr>
            </w:r>
            <w:r>
              <w:rPr>
                <w:noProof/>
                <w:webHidden/>
              </w:rPr>
              <w:fldChar w:fldCharType="separate"/>
            </w:r>
            <w:r>
              <w:rPr>
                <w:noProof/>
                <w:webHidden/>
              </w:rPr>
              <w:t>108</w:t>
            </w:r>
            <w:r>
              <w:rPr>
                <w:noProof/>
                <w:webHidden/>
              </w:rPr>
              <w:fldChar w:fldCharType="end"/>
            </w:r>
          </w:hyperlink>
        </w:p>
        <w:p w14:paraId="26106937" w14:textId="6C732ED7"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76" w:history="1">
            <w:r w:rsidRPr="008C2DA8">
              <w:rPr>
                <w:rStyle w:val="Lienhypertexte"/>
                <w:noProof/>
              </w:rPr>
              <w:t>5.2.2</w:t>
            </w:r>
            <w:r>
              <w:rPr>
                <w:rFonts w:asciiTheme="minorHAnsi" w:eastAsiaTheme="minorEastAsia" w:hAnsiTheme="minorHAnsi" w:cstheme="minorBidi"/>
                <w:noProof/>
                <w:szCs w:val="22"/>
                <w:lang w:val="en-US" w:eastAsia="zh-CN"/>
              </w:rPr>
              <w:tab/>
            </w:r>
            <w:r w:rsidRPr="008C2DA8">
              <w:rPr>
                <w:rStyle w:val="Lienhypertexte"/>
                <w:noProof/>
              </w:rPr>
              <w:t>Configuration du rotor flexible</w:t>
            </w:r>
            <w:r>
              <w:rPr>
                <w:noProof/>
                <w:webHidden/>
              </w:rPr>
              <w:tab/>
            </w:r>
            <w:r>
              <w:rPr>
                <w:noProof/>
                <w:webHidden/>
              </w:rPr>
              <w:fldChar w:fldCharType="begin"/>
            </w:r>
            <w:r>
              <w:rPr>
                <w:noProof/>
                <w:webHidden/>
              </w:rPr>
              <w:instrText xml:space="preserve"> PAGEREF _Toc535536176 \h </w:instrText>
            </w:r>
            <w:r>
              <w:rPr>
                <w:noProof/>
                <w:webHidden/>
              </w:rPr>
            </w:r>
            <w:r>
              <w:rPr>
                <w:noProof/>
                <w:webHidden/>
              </w:rPr>
              <w:fldChar w:fldCharType="separate"/>
            </w:r>
            <w:r>
              <w:rPr>
                <w:noProof/>
                <w:webHidden/>
              </w:rPr>
              <w:t>115</w:t>
            </w:r>
            <w:r>
              <w:rPr>
                <w:noProof/>
                <w:webHidden/>
              </w:rPr>
              <w:fldChar w:fldCharType="end"/>
            </w:r>
          </w:hyperlink>
        </w:p>
        <w:p w14:paraId="5EA123CB" w14:textId="4DF5F517"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77" w:history="1">
            <w:r w:rsidRPr="008C2DA8">
              <w:rPr>
                <w:rStyle w:val="Lienhypertexte"/>
                <w:noProof/>
                <w:lang w:eastAsia="zh-CN"/>
              </w:rPr>
              <w:t>5.3</w:t>
            </w:r>
            <w:r>
              <w:rPr>
                <w:rFonts w:asciiTheme="minorHAnsi" w:eastAsiaTheme="minorEastAsia" w:hAnsiTheme="minorHAnsi" w:cstheme="minorBidi"/>
                <w:noProof/>
                <w:szCs w:val="22"/>
                <w:lang w:val="en-US" w:eastAsia="zh-CN"/>
              </w:rPr>
              <w:tab/>
            </w:r>
            <w:r w:rsidRPr="008C2DA8">
              <w:rPr>
                <w:rStyle w:val="Lienhypertexte"/>
                <w:noProof/>
                <w:lang w:eastAsia="zh-CN"/>
              </w:rPr>
              <w:t>Solutions de l’effet Morton instable</w:t>
            </w:r>
            <w:r>
              <w:rPr>
                <w:noProof/>
                <w:webHidden/>
              </w:rPr>
              <w:tab/>
            </w:r>
            <w:r>
              <w:rPr>
                <w:noProof/>
                <w:webHidden/>
              </w:rPr>
              <w:fldChar w:fldCharType="begin"/>
            </w:r>
            <w:r>
              <w:rPr>
                <w:noProof/>
                <w:webHidden/>
              </w:rPr>
              <w:instrText xml:space="preserve"> PAGEREF _Toc535536177 \h </w:instrText>
            </w:r>
            <w:r>
              <w:rPr>
                <w:noProof/>
                <w:webHidden/>
              </w:rPr>
            </w:r>
            <w:r>
              <w:rPr>
                <w:noProof/>
                <w:webHidden/>
              </w:rPr>
              <w:fldChar w:fldCharType="separate"/>
            </w:r>
            <w:r>
              <w:rPr>
                <w:noProof/>
                <w:webHidden/>
              </w:rPr>
              <w:t>121</w:t>
            </w:r>
            <w:r>
              <w:rPr>
                <w:noProof/>
                <w:webHidden/>
              </w:rPr>
              <w:fldChar w:fldCharType="end"/>
            </w:r>
          </w:hyperlink>
        </w:p>
        <w:p w14:paraId="66E70127" w14:textId="2C185F80"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78" w:history="1">
            <w:r w:rsidRPr="008C2DA8">
              <w:rPr>
                <w:rStyle w:val="Lienhypertexte"/>
                <w:noProof/>
                <w:lang w:eastAsia="zh-CN"/>
              </w:rPr>
              <w:t>5.3.1</w:t>
            </w:r>
            <w:r>
              <w:rPr>
                <w:rFonts w:asciiTheme="minorHAnsi" w:eastAsiaTheme="minorEastAsia" w:hAnsiTheme="minorHAnsi" w:cstheme="minorBidi"/>
                <w:noProof/>
                <w:szCs w:val="22"/>
                <w:lang w:val="en-US" w:eastAsia="zh-CN"/>
              </w:rPr>
              <w:tab/>
            </w:r>
            <w:r w:rsidRPr="008C2DA8">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_Toc535536178 \h </w:instrText>
            </w:r>
            <w:r>
              <w:rPr>
                <w:noProof/>
                <w:webHidden/>
              </w:rPr>
            </w:r>
            <w:r>
              <w:rPr>
                <w:noProof/>
                <w:webHidden/>
              </w:rPr>
              <w:fldChar w:fldCharType="separate"/>
            </w:r>
            <w:r>
              <w:rPr>
                <w:noProof/>
                <w:webHidden/>
              </w:rPr>
              <w:t>121</w:t>
            </w:r>
            <w:r>
              <w:rPr>
                <w:noProof/>
                <w:webHidden/>
              </w:rPr>
              <w:fldChar w:fldCharType="end"/>
            </w:r>
          </w:hyperlink>
        </w:p>
        <w:p w14:paraId="47243046" w14:textId="5806F413"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79" w:history="1">
            <w:r w:rsidRPr="008C2DA8">
              <w:rPr>
                <w:rStyle w:val="Lienhypertexte"/>
                <w:noProof/>
                <w:lang w:eastAsia="zh-CN"/>
              </w:rPr>
              <w:t>5.3.2</w:t>
            </w:r>
            <w:r>
              <w:rPr>
                <w:rFonts w:asciiTheme="minorHAnsi" w:eastAsiaTheme="minorEastAsia" w:hAnsiTheme="minorHAnsi" w:cstheme="minorBidi"/>
                <w:noProof/>
                <w:szCs w:val="22"/>
                <w:lang w:val="en-US" w:eastAsia="zh-CN"/>
              </w:rPr>
              <w:tab/>
            </w:r>
            <w:r w:rsidRPr="008C2DA8">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_Toc535536179 \h </w:instrText>
            </w:r>
            <w:r>
              <w:rPr>
                <w:noProof/>
                <w:webHidden/>
              </w:rPr>
            </w:r>
            <w:r>
              <w:rPr>
                <w:noProof/>
                <w:webHidden/>
              </w:rPr>
              <w:fldChar w:fldCharType="separate"/>
            </w:r>
            <w:r>
              <w:rPr>
                <w:noProof/>
                <w:webHidden/>
              </w:rPr>
              <w:t>123</w:t>
            </w:r>
            <w:r>
              <w:rPr>
                <w:noProof/>
                <w:webHidden/>
              </w:rPr>
              <w:fldChar w:fldCharType="end"/>
            </w:r>
          </w:hyperlink>
        </w:p>
        <w:p w14:paraId="525CD7FA" w14:textId="696D03BA"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80" w:history="1">
            <w:r w:rsidRPr="008C2DA8">
              <w:rPr>
                <w:rStyle w:val="Lienhypertexte"/>
                <w:noProof/>
                <w:lang w:eastAsia="zh-CN"/>
              </w:rPr>
              <w:t>5.3.3</w:t>
            </w:r>
            <w:r>
              <w:rPr>
                <w:rFonts w:asciiTheme="minorHAnsi" w:eastAsiaTheme="minorEastAsia" w:hAnsiTheme="minorHAnsi" w:cstheme="minorBidi"/>
                <w:noProof/>
                <w:szCs w:val="22"/>
                <w:lang w:val="en-US" w:eastAsia="zh-CN"/>
              </w:rPr>
              <w:tab/>
            </w:r>
            <w:r w:rsidRPr="008C2DA8">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Pr="008C2DA8">
              <w:rPr>
                <w:rStyle w:val="Lienhypertexte"/>
                <w:noProof/>
                <w:lang w:eastAsia="zh-CN"/>
              </w:rPr>
              <w:t xml:space="preserve"> et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_Toc535536180 \h </w:instrText>
            </w:r>
            <w:r>
              <w:rPr>
                <w:noProof/>
                <w:webHidden/>
              </w:rPr>
            </w:r>
            <w:r>
              <w:rPr>
                <w:noProof/>
                <w:webHidden/>
              </w:rPr>
              <w:fldChar w:fldCharType="separate"/>
            </w:r>
            <w:r>
              <w:rPr>
                <w:noProof/>
                <w:webHidden/>
              </w:rPr>
              <w:t>124</w:t>
            </w:r>
            <w:r>
              <w:rPr>
                <w:noProof/>
                <w:webHidden/>
              </w:rPr>
              <w:fldChar w:fldCharType="end"/>
            </w:r>
          </w:hyperlink>
        </w:p>
        <w:p w14:paraId="4ED676E6" w14:textId="4A5822D4" w:rsidR="00727B4C" w:rsidRDefault="00727B4C">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5536181" w:history="1">
            <w:r w:rsidRPr="008C2DA8">
              <w:rPr>
                <w:rStyle w:val="Lienhypertexte"/>
                <w:noProof/>
              </w:rPr>
              <w:t>5.3.4</w:t>
            </w:r>
            <w:r>
              <w:rPr>
                <w:rFonts w:asciiTheme="minorHAnsi" w:eastAsiaTheme="minorEastAsia" w:hAnsiTheme="minorHAnsi" w:cstheme="minorBidi"/>
                <w:noProof/>
                <w:szCs w:val="22"/>
                <w:lang w:val="en-US" w:eastAsia="zh-CN"/>
              </w:rPr>
              <w:tab/>
            </w:r>
            <w:r w:rsidRPr="008C2DA8">
              <w:rPr>
                <w:rStyle w:val="Lienhypertexte"/>
                <w:noProof/>
              </w:rPr>
              <w:t>Conclusion sur les solutions</w:t>
            </w:r>
            <w:r>
              <w:rPr>
                <w:noProof/>
                <w:webHidden/>
              </w:rPr>
              <w:tab/>
            </w:r>
            <w:r>
              <w:rPr>
                <w:noProof/>
                <w:webHidden/>
              </w:rPr>
              <w:fldChar w:fldCharType="begin"/>
            </w:r>
            <w:r>
              <w:rPr>
                <w:noProof/>
                <w:webHidden/>
              </w:rPr>
              <w:instrText xml:space="preserve"> PAGEREF _Toc535536181 \h </w:instrText>
            </w:r>
            <w:r>
              <w:rPr>
                <w:noProof/>
                <w:webHidden/>
              </w:rPr>
            </w:r>
            <w:r>
              <w:rPr>
                <w:noProof/>
                <w:webHidden/>
              </w:rPr>
              <w:fldChar w:fldCharType="separate"/>
            </w:r>
            <w:r>
              <w:rPr>
                <w:noProof/>
                <w:webHidden/>
              </w:rPr>
              <w:t>126</w:t>
            </w:r>
            <w:r>
              <w:rPr>
                <w:noProof/>
                <w:webHidden/>
              </w:rPr>
              <w:fldChar w:fldCharType="end"/>
            </w:r>
          </w:hyperlink>
        </w:p>
        <w:p w14:paraId="149C30AC" w14:textId="08D27D54" w:rsidR="00727B4C" w:rsidRDefault="00727B4C">
          <w:pPr>
            <w:pStyle w:val="TM2"/>
            <w:tabs>
              <w:tab w:val="left" w:pos="880"/>
              <w:tab w:val="right" w:leader="dot" w:pos="9062"/>
            </w:tabs>
            <w:rPr>
              <w:rFonts w:asciiTheme="minorHAnsi" w:eastAsiaTheme="minorEastAsia" w:hAnsiTheme="minorHAnsi" w:cstheme="minorBidi"/>
              <w:noProof/>
              <w:szCs w:val="22"/>
              <w:lang w:val="en-US" w:eastAsia="zh-CN"/>
            </w:rPr>
          </w:pPr>
          <w:hyperlink w:anchor="_Toc535536182" w:history="1">
            <w:r w:rsidRPr="008C2DA8">
              <w:rPr>
                <w:rStyle w:val="Lienhypertexte"/>
                <w:noProof/>
              </w:rPr>
              <w:t>5.4</w:t>
            </w:r>
            <w:r>
              <w:rPr>
                <w:rFonts w:asciiTheme="minorHAnsi" w:eastAsiaTheme="minorEastAsia" w:hAnsiTheme="minorHAnsi" w:cstheme="minorBidi"/>
                <w:noProof/>
                <w:szCs w:val="22"/>
                <w:lang w:val="en-US" w:eastAsia="zh-CN"/>
              </w:rPr>
              <w:tab/>
            </w:r>
            <w:r w:rsidRPr="008C2DA8">
              <w:rPr>
                <w:rStyle w:val="Lienhypertexte"/>
                <w:noProof/>
              </w:rPr>
              <w:t>Conclusion</w:t>
            </w:r>
            <w:r>
              <w:rPr>
                <w:noProof/>
                <w:webHidden/>
              </w:rPr>
              <w:tab/>
            </w:r>
            <w:r>
              <w:rPr>
                <w:noProof/>
                <w:webHidden/>
              </w:rPr>
              <w:fldChar w:fldCharType="begin"/>
            </w:r>
            <w:r>
              <w:rPr>
                <w:noProof/>
                <w:webHidden/>
              </w:rPr>
              <w:instrText xml:space="preserve"> PAGEREF _Toc535536182 \h </w:instrText>
            </w:r>
            <w:r>
              <w:rPr>
                <w:noProof/>
                <w:webHidden/>
              </w:rPr>
            </w:r>
            <w:r>
              <w:rPr>
                <w:noProof/>
                <w:webHidden/>
              </w:rPr>
              <w:fldChar w:fldCharType="separate"/>
            </w:r>
            <w:r>
              <w:rPr>
                <w:noProof/>
                <w:webHidden/>
              </w:rPr>
              <w:t>127</w:t>
            </w:r>
            <w:r>
              <w:rPr>
                <w:noProof/>
                <w:webHidden/>
              </w:rPr>
              <w:fldChar w:fldCharType="end"/>
            </w:r>
          </w:hyperlink>
        </w:p>
        <w:p w14:paraId="4703E52A" w14:textId="5ABB540D" w:rsidR="00727B4C" w:rsidRDefault="00727B4C">
          <w:pPr>
            <w:pStyle w:val="TM1"/>
            <w:rPr>
              <w:rFonts w:asciiTheme="minorHAnsi" w:eastAsiaTheme="minorEastAsia" w:hAnsiTheme="minorHAnsi" w:cstheme="minorBidi"/>
              <w:sz w:val="22"/>
              <w:szCs w:val="22"/>
              <w:lang w:val="en-US" w:eastAsia="zh-CN"/>
            </w:rPr>
          </w:pPr>
          <w:hyperlink w:anchor="_Toc535536183" w:history="1">
            <w:r w:rsidRPr="008C2DA8">
              <w:rPr>
                <w:rStyle w:val="Lienhypertexte"/>
              </w:rPr>
              <w:t>Conclusion générale</w:t>
            </w:r>
            <w:r>
              <w:rPr>
                <w:webHidden/>
              </w:rPr>
              <w:tab/>
            </w:r>
            <w:r>
              <w:rPr>
                <w:webHidden/>
              </w:rPr>
              <w:fldChar w:fldCharType="begin"/>
            </w:r>
            <w:r>
              <w:rPr>
                <w:webHidden/>
              </w:rPr>
              <w:instrText xml:space="preserve"> PAGEREF _Toc535536183 \h </w:instrText>
            </w:r>
            <w:r>
              <w:rPr>
                <w:webHidden/>
              </w:rPr>
            </w:r>
            <w:r>
              <w:rPr>
                <w:webHidden/>
              </w:rPr>
              <w:fldChar w:fldCharType="separate"/>
            </w:r>
            <w:r>
              <w:rPr>
                <w:webHidden/>
              </w:rPr>
              <w:t>128</w:t>
            </w:r>
            <w:r>
              <w:rPr>
                <w:webHidden/>
              </w:rPr>
              <w:fldChar w:fldCharType="end"/>
            </w:r>
          </w:hyperlink>
        </w:p>
        <w:p w14:paraId="7B7B5C50" w14:textId="6FEE00C3" w:rsidR="00727B4C" w:rsidRDefault="00727B4C">
          <w:pPr>
            <w:pStyle w:val="TM1"/>
            <w:rPr>
              <w:rFonts w:asciiTheme="minorHAnsi" w:eastAsiaTheme="minorEastAsia" w:hAnsiTheme="minorHAnsi" w:cstheme="minorBidi"/>
              <w:sz w:val="22"/>
              <w:szCs w:val="22"/>
              <w:lang w:val="en-US" w:eastAsia="zh-CN"/>
            </w:rPr>
          </w:pPr>
          <w:hyperlink w:anchor="_Toc535536184" w:history="1">
            <w:r w:rsidRPr="008C2DA8">
              <w:rPr>
                <w:rStyle w:val="Lienhypertexte"/>
              </w:rPr>
              <w:t>Annexe I :  Méthode des éléments finis pour la conduction thermique</w:t>
            </w:r>
            <w:r>
              <w:rPr>
                <w:webHidden/>
              </w:rPr>
              <w:tab/>
            </w:r>
            <w:r>
              <w:rPr>
                <w:webHidden/>
              </w:rPr>
              <w:fldChar w:fldCharType="begin"/>
            </w:r>
            <w:r>
              <w:rPr>
                <w:webHidden/>
              </w:rPr>
              <w:instrText xml:space="preserve"> PAGEREF _Toc535536184 \h </w:instrText>
            </w:r>
            <w:r>
              <w:rPr>
                <w:webHidden/>
              </w:rPr>
            </w:r>
            <w:r>
              <w:rPr>
                <w:webHidden/>
              </w:rPr>
              <w:fldChar w:fldCharType="separate"/>
            </w:r>
            <w:r>
              <w:rPr>
                <w:webHidden/>
              </w:rPr>
              <w:t>129</w:t>
            </w:r>
            <w:r>
              <w:rPr>
                <w:webHidden/>
              </w:rPr>
              <w:fldChar w:fldCharType="end"/>
            </w:r>
          </w:hyperlink>
        </w:p>
        <w:p w14:paraId="46916405" w14:textId="2E5A4C21" w:rsidR="00727B4C" w:rsidRDefault="00727B4C">
          <w:pPr>
            <w:pStyle w:val="TM2"/>
            <w:tabs>
              <w:tab w:val="left" w:pos="1100"/>
              <w:tab w:val="right" w:leader="dot" w:pos="9062"/>
            </w:tabs>
            <w:rPr>
              <w:rFonts w:asciiTheme="minorHAnsi" w:eastAsiaTheme="minorEastAsia" w:hAnsiTheme="minorHAnsi" w:cstheme="minorBidi"/>
              <w:noProof/>
              <w:szCs w:val="22"/>
              <w:lang w:val="en-US" w:eastAsia="zh-CN"/>
            </w:rPr>
          </w:pPr>
          <w:hyperlink w:anchor="_Toc535536185" w:history="1">
            <w:r w:rsidRPr="008C2DA8">
              <w:rPr>
                <w:rStyle w:val="Lienhypertexte"/>
                <w:noProof/>
              </w:rPr>
              <w:t>A.II.1.</w:t>
            </w:r>
            <w:r>
              <w:rPr>
                <w:rFonts w:asciiTheme="minorHAnsi" w:eastAsiaTheme="minorEastAsia" w:hAnsiTheme="minorHAnsi" w:cstheme="minorBidi"/>
                <w:noProof/>
                <w:szCs w:val="22"/>
                <w:lang w:val="en-US" w:eastAsia="zh-CN"/>
              </w:rPr>
              <w:tab/>
            </w:r>
            <w:r w:rsidRPr="008C2DA8">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_Toc535536185 \h </w:instrText>
            </w:r>
            <w:r>
              <w:rPr>
                <w:noProof/>
                <w:webHidden/>
              </w:rPr>
            </w:r>
            <w:r>
              <w:rPr>
                <w:noProof/>
                <w:webHidden/>
              </w:rPr>
              <w:fldChar w:fldCharType="separate"/>
            </w:r>
            <w:r>
              <w:rPr>
                <w:noProof/>
                <w:webHidden/>
              </w:rPr>
              <w:t>129</w:t>
            </w:r>
            <w:r>
              <w:rPr>
                <w:noProof/>
                <w:webHidden/>
              </w:rPr>
              <w:fldChar w:fldCharType="end"/>
            </w:r>
          </w:hyperlink>
        </w:p>
        <w:p w14:paraId="52B6F080" w14:textId="3ED791E5" w:rsidR="00727B4C" w:rsidRDefault="00727B4C">
          <w:pPr>
            <w:pStyle w:val="TM2"/>
            <w:tabs>
              <w:tab w:val="left" w:pos="1100"/>
              <w:tab w:val="right" w:leader="dot" w:pos="9062"/>
            </w:tabs>
            <w:rPr>
              <w:rFonts w:asciiTheme="minorHAnsi" w:eastAsiaTheme="minorEastAsia" w:hAnsiTheme="minorHAnsi" w:cstheme="minorBidi"/>
              <w:noProof/>
              <w:szCs w:val="22"/>
              <w:lang w:val="en-US" w:eastAsia="zh-CN"/>
            </w:rPr>
          </w:pPr>
          <w:hyperlink w:anchor="_Toc535536186" w:history="1">
            <w:r w:rsidRPr="008C2DA8">
              <w:rPr>
                <w:rStyle w:val="Lienhypertexte"/>
                <w:noProof/>
              </w:rPr>
              <w:t>A.II.2.</w:t>
            </w:r>
            <w:r>
              <w:rPr>
                <w:rFonts w:asciiTheme="minorHAnsi" w:eastAsiaTheme="minorEastAsia" w:hAnsiTheme="minorHAnsi" w:cstheme="minorBidi"/>
                <w:noProof/>
                <w:szCs w:val="22"/>
                <w:lang w:val="en-US" w:eastAsia="zh-CN"/>
              </w:rPr>
              <w:tab/>
            </w:r>
            <w:r w:rsidRPr="008C2DA8">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_Toc535536186 \h </w:instrText>
            </w:r>
            <w:r>
              <w:rPr>
                <w:noProof/>
                <w:webHidden/>
              </w:rPr>
            </w:r>
            <w:r>
              <w:rPr>
                <w:noProof/>
                <w:webHidden/>
              </w:rPr>
              <w:fldChar w:fldCharType="separate"/>
            </w:r>
            <w:r>
              <w:rPr>
                <w:noProof/>
                <w:webHidden/>
              </w:rPr>
              <w:t>129</w:t>
            </w:r>
            <w:r>
              <w:rPr>
                <w:noProof/>
                <w:webHidden/>
              </w:rPr>
              <w:fldChar w:fldCharType="end"/>
            </w:r>
          </w:hyperlink>
        </w:p>
        <w:p w14:paraId="4F3552CA" w14:textId="010C11CF" w:rsidR="00727B4C" w:rsidRDefault="00727B4C">
          <w:pPr>
            <w:pStyle w:val="TM1"/>
            <w:rPr>
              <w:rFonts w:asciiTheme="minorHAnsi" w:eastAsiaTheme="minorEastAsia" w:hAnsiTheme="minorHAnsi" w:cstheme="minorBidi"/>
              <w:sz w:val="22"/>
              <w:szCs w:val="22"/>
              <w:lang w:val="en-US" w:eastAsia="zh-CN"/>
            </w:rPr>
          </w:pPr>
          <w:hyperlink w:anchor="_Toc535536187" w:history="1">
            <w:r w:rsidRPr="008C2DA8">
              <w:rPr>
                <w:rStyle w:val="Lienhypertexte"/>
              </w:rPr>
              <w:t>Annexe II :  Détermination du point haut</w:t>
            </w:r>
            <w:r>
              <w:rPr>
                <w:webHidden/>
              </w:rPr>
              <w:tab/>
            </w:r>
            <w:r>
              <w:rPr>
                <w:webHidden/>
              </w:rPr>
              <w:fldChar w:fldCharType="begin"/>
            </w:r>
            <w:r>
              <w:rPr>
                <w:webHidden/>
              </w:rPr>
              <w:instrText xml:space="preserve"> PAGEREF _Toc535536187 \h </w:instrText>
            </w:r>
            <w:r>
              <w:rPr>
                <w:webHidden/>
              </w:rPr>
            </w:r>
            <w:r>
              <w:rPr>
                <w:webHidden/>
              </w:rPr>
              <w:fldChar w:fldCharType="separate"/>
            </w:r>
            <w:r>
              <w:rPr>
                <w:webHidden/>
              </w:rPr>
              <w:t>131</w:t>
            </w:r>
            <w:r>
              <w:rPr>
                <w:webHidden/>
              </w:rPr>
              <w:fldChar w:fldCharType="end"/>
            </w:r>
          </w:hyperlink>
        </w:p>
        <w:p w14:paraId="4BB5E5A0" w14:textId="06643E91" w:rsidR="00727B4C" w:rsidRDefault="00727B4C">
          <w:pPr>
            <w:pStyle w:val="TM1"/>
            <w:rPr>
              <w:rFonts w:asciiTheme="minorHAnsi" w:eastAsiaTheme="minorEastAsia" w:hAnsiTheme="minorHAnsi" w:cstheme="minorBidi"/>
              <w:sz w:val="22"/>
              <w:szCs w:val="22"/>
              <w:lang w:val="en-US" w:eastAsia="zh-CN"/>
            </w:rPr>
          </w:pPr>
          <w:hyperlink w:anchor="_Toc535536188" w:history="1">
            <w:r w:rsidRPr="008C2DA8">
              <w:rPr>
                <w:rStyle w:val="Lienhypertexte"/>
              </w:rPr>
              <w:t>Références</w:t>
            </w:r>
            <w:r>
              <w:rPr>
                <w:webHidden/>
              </w:rPr>
              <w:tab/>
            </w:r>
            <w:r>
              <w:rPr>
                <w:webHidden/>
              </w:rPr>
              <w:fldChar w:fldCharType="begin"/>
            </w:r>
            <w:r>
              <w:rPr>
                <w:webHidden/>
              </w:rPr>
              <w:instrText xml:space="preserve"> PAGEREF _Toc535536188 \h </w:instrText>
            </w:r>
            <w:r>
              <w:rPr>
                <w:webHidden/>
              </w:rPr>
            </w:r>
            <w:r>
              <w:rPr>
                <w:webHidden/>
              </w:rPr>
              <w:fldChar w:fldCharType="separate"/>
            </w:r>
            <w:r>
              <w:rPr>
                <w:webHidden/>
              </w:rPr>
              <w:t>134</w:t>
            </w:r>
            <w:r>
              <w:rPr>
                <w:webHidden/>
              </w:rPr>
              <w:fldChar w:fldCharType="end"/>
            </w:r>
          </w:hyperlink>
        </w:p>
        <w:p w14:paraId="3936D875" w14:textId="174E4A43" w:rsidR="00D85C53" w:rsidRDefault="00162B5B">
          <w:pPr>
            <w:rPr>
              <w:b/>
              <w:bCs/>
            </w:rPr>
          </w:pPr>
          <w:r>
            <w:rPr>
              <w:b/>
              <w:bCs/>
            </w:rPr>
            <w:fldChar w:fldCharType="end"/>
          </w:r>
        </w:p>
        <w:p w14:paraId="3EDE5DE2" w14:textId="081AC2AB" w:rsidR="00162B5B" w:rsidRDefault="00A37A07"/>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5536104"/>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A37A07"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A37A07"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A37A07"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A37A0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A37A0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A37A0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A37A07"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A37A07"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A37A07"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A37A07"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A37A07"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A37A07"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A37A07"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A37A07"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A37A07"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A37A07"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A37A07"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A37A07"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A37A07"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A37A07"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A37A07"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A37A07"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A37A07"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A37A0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A37A07"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A37A07"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A37A07"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A37A07"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A37A07"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A37A07"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A37A07"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A37A07"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A37A07"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A37A07"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A37A07"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A37A0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A37A0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A37A07"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A37A07"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A37A07"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A37A0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A37A07"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A37A0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A37A0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A37A07"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A37A07"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A37A07"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A37A0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A37A0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A37A07"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A37A07"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A37A07"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A37A07"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A37A07"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A37A07"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A37A07"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A37A07"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A37A07"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A37A07"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A37A07"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A37A07"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A37A07"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A37A07"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宋体"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A37A07"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A37A07"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A37A07"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宋体"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宋体"/>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宋体"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A37A07" w:rsidP="00B93A76">
            <w:pPr>
              <w:jc w:val="left"/>
              <w:rPr>
                <w:lang w:eastAsia="zh-CN"/>
              </w:rPr>
            </w:pPr>
            <m:oMathPara>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w</m:t>
                    </m:r>
                  </m:sub>
                </m:sSub>
                <m:r>
                  <w:rPr>
                    <w:rFonts w:ascii="Cambria Math" w:eastAsia="宋体"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宋体"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A37A07" w:rsidP="005675FD">
            <w:pPr>
              <w:jc w:val="left"/>
              <w:rPr>
                <w:lang w:eastAsia="zh-CN"/>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536105"/>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524F2A39"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727B4C" w:rsidRPr="00727B4C">
        <w:rPr>
          <w:b/>
          <w:iCs/>
        </w:rPr>
        <w:t xml:space="preserve">Figure </w:t>
      </w:r>
      <w:r w:rsidR="00727B4C" w:rsidRPr="00727B4C">
        <w:rPr>
          <w:b/>
          <w:iCs/>
          <w:noProof/>
        </w:rPr>
        <w:t>1.1</w:t>
      </w:r>
      <w:r w:rsidR="00727B4C" w:rsidRPr="00727B4C">
        <w:rPr>
          <w:b/>
          <w:iCs/>
          <w:noProof/>
        </w:rPr>
        <w:noBreakHyphen/>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val="en-US"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1BEEC69B"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5FE2ADD"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727B4C" w:rsidRPr="00727B4C">
        <w:rPr>
          <w:b/>
          <w:iCs/>
        </w:rPr>
        <w:t>Figure 1.1</w:t>
      </w:r>
      <w:r w:rsidR="00727B4C" w:rsidRPr="00727B4C">
        <w:rPr>
          <w:b/>
          <w:iCs/>
        </w:rPr>
        <w:noBreakHyphen/>
        <w:t>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val="en-US"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32178B4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2</w:t>
      </w:r>
      <w:r w:rsidR="00377B8F">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61EE3834"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727B4C">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5138BFB4"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727B4C">
        <w:rPr>
          <w:b/>
        </w:rPr>
        <w:t>[2]</w:t>
      </w:r>
      <w:r w:rsidR="00F52A49" w:rsidRPr="00F52A49">
        <w:rPr>
          <w:b/>
        </w:rPr>
        <w:fldChar w:fldCharType="end"/>
      </w:r>
      <w:r w:rsidR="0026547A" w:rsidRPr="006F27AF">
        <w:t xml:space="preserve"> et</w:t>
      </w:r>
      <w:r w:rsidR="0026547A">
        <w:t xml:space="preserve"> de </w:t>
      </w:r>
      <w:proofErr w:type="spellStart"/>
      <w:r w:rsidR="0026547A" w:rsidRPr="00C77AF5">
        <w:t>Hesseborn</w:t>
      </w:r>
      <w:proofErr w:type="spellEnd"/>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727B4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727B4C" w:rsidRPr="00727B4C">
        <w:rPr>
          <w:rStyle w:val="shorttext"/>
          <w:b/>
          <w:iCs/>
        </w:rPr>
        <w:t>Figure 1.1</w:t>
      </w:r>
      <w:r w:rsidR="00727B4C" w:rsidRPr="00727B4C">
        <w:rPr>
          <w:rStyle w:val="shorttext"/>
          <w:b/>
          <w:iCs/>
        </w:rPr>
        <w:noBreakHyphen/>
        <w:t>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727B4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727B4C">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val="en-US"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0BFD77CB" w:rsidR="00DD28B9" w:rsidRDefault="00DD28B9" w:rsidP="00CE3722">
      <w:pPr>
        <w:jc w:val="center"/>
        <w:rPr>
          <w:rStyle w:val="shorttext"/>
          <w:i/>
          <w:iCs/>
        </w:rPr>
      </w:pPr>
      <w:bookmarkStart w:id="10" w:name="_Ref534896233"/>
      <w:r w:rsidRPr="00CE3722">
        <w:t xml:space="preserve">Figure </w:t>
      </w:r>
      <w:r w:rsidR="00377B8F">
        <w:fldChar w:fldCharType="begin"/>
      </w:r>
      <w:r w:rsidR="00377B8F">
        <w:instrText xml:space="preserve"> STYLEREF 2 \s </w:instrText>
      </w:r>
      <w:r w:rsidR="00377B8F">
        <w:fldChar w:fldCharType="separate"/>
      </w:r>
      <w:r w:rsidR="00727B4C">
        <w:rPr>
          <w:noProof/>
        </w:rPr>
        <w:t>1.1</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727B4C">
        <w:rPr>
          <w:noProof/>
        </w:rPr>
        <w:t>3</w:t>
      </w:r>
      <w:r w:rsidR="00377B8F">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727B4C">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536106"/>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536107"/>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 xml:space="preserve">Dans la littérature, l’instabilité de la vibration synchrone due à l’effet thermique est connue sous deux appellations en fonction de la source de chaleur : l’effet </w:t>
      </w:r>
      <w:proofErr w:type="spellStart"/>
      <w:r>
        <w:rPr>
          <w:szCs w:val="22"/>
        </w:rPr>
        <w:t>Newkirk</w:t>
      </w:r>
      <w:proofErr w:type="spellEnd"/>
      <w:r>
        <w:rPr>
          <w:szCs w:val="22"/>
        </w:rPr>
        <w:t xml:space="preserve"> et l’effet Morton. Pour l’effet de </w:t>
      </w:r>
      <w:proofErr w:type="spellStart"/>
      <w:r>
        <w:rPr>
          <w:szCs w:val="22"/>
        </w:rPr>
        <w:t>Newkirk</w:t>
      </w:r>
      <w:proofErr w:type="spellEnd"/>
      <w:r>
        <w:rPr>
          <w:szCs w:val="22"/>
        </w:rPr>
        <w:t>,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536108"/>
      <w:r>
        <w:t>E</w:t>
      </w:r>
      <w:r w:rsidRPr="00814672">
        <w:t xml:space="preserve">ffet </w:t>
      </w:r>
      <w:r w:rsidRPr="00C65243">
        <w:t>Newkirk</w:t>
      </w:r>
      <w:bookmarkEnd w:id="14"/>
      <w:bookmarkEnd w:id="15"/>
    </w:p>
    <w:p w14:paraId="43F1F020" w14:textId="77777777" w:rsidR="00E82DF1" w:rsidRDefault="00E82DF1" w:rsidP="00E82DF1"/>
    <w:p w14:paraId="3395DD68" w14:textId="246D2FED" w:rsidR="00E82DF1" w:rsidRDefault="00E82DF1" w:rsidP="00E82DF1">
      <w:pPr>
        <w:spacing w:line="360" w:lineRule="auto"/>
        <w:ind w:firstLine="708"/>
      </w:pPr>
      <w:r>
        <w:t xml:space="preserve">L’effet de </w:t>
      </w:r>
      <w:proofErr w:type="spellStart"/>
      <w:r>
        <w:t>Newkirk</w:t>
      </w:r>
      <w:proofErr w:type="spellEnd"/>
      <w:r>
        <w:t xml:space="preserve">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val="en-US"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78D5B22A"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w:t>
      </w:r>
      <w:r w:rsidR="00377B8F">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000206FA" w:rsidR="00E82DF1" w:rsidRDefault="00E82DF1" w:rsidP="00830DAA">
      <w:pPr>
        <w:spacing w:line="360" w:lineRule="auto"/>
      </w:pPr>
      <w:r>
        <w:t xml:space="preserve">Cette instabilité vibratoire a été étudiée pour la première fois par </w:t>
      </w:r>
      <w:proofErr w:type="spellStart"/>
      <w:r>
        <w:t>Newkirk</w:t>
      </w:r>
      <w:proofErr w:type="spellEnd"/>
      <w:r>
        <w:t xml:space="preserve">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727B4C">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proofErr w:type="gramStart"/>
      <w:r>
        <w:t>changeaient</w:t>
      </w:r>
      <w:proofErr w:type="gramEnd"/>
      <w:r>
        <w:t xml:space="preserve"> avec la vitesse de rotation. Ces résultats ont confirmé l’origine thermique de l’instabilité qui a reçu le nom de l’effet </w:t>
      </w:r>
      <w:proofErr w:type="spellStart"/>
      <w:r>
        <w:t>Newkirk</w:t>
      </w:r>
      <w:proofErr w:type="spellEnd"/>
      <w:r>
        <w:t xml:space="preserve">.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val="en-US"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val="en-US"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15EB5CD7"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2</w:t>
            </w:r>
            <w:r w:rsidR="00377B8F">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 xml:space="preserve">llustration de l’effet </w:t>
            </w:r>
            <w:proofErr w:type="spellStart"/>
            <w:r>
              <w:rPr>
                <w:rStyle w:val="shorttext"/>
                <w:rFonts w:ascii="Calibri" w:eastAsia="Times New Roman" w:hAnsi="Calibri" w:cs="Times New Roman"/>
                <w:i w:val="0"/>
                <w:iCs w:val="0"/>
                <w:color w:val="auto"/>
                <w:sz w:val="22"/>
                <w:szCs w:val="20"/>
                <w:lang w:eastAsia="fr-FR"/>
              </w:rPr>
              <w:t>Newkirk</w:t>
            </w:r>
            <w:proofErr w:type="spellEnd"/>
          </w:p>
        </w:tc>
      </w:tr>
    </w:tbl>
    <w:p w14:paraId="52217323" w14:textId="77777777" w:rsidR="00F36743" w:rsidRDefault="00F36743" w:rsidP="00F36743"/>
    <w:p w14:paraId="79250BD2" w14:textId="1D9C98F0"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00E95F4B" w:rsidRPr="00E95F4B">
        <w:rPr>
          <w:b/>
        </w:rPr>
        <w:instrText xml:space="preserve"> \* MERGEFORMAT </w:instrText>
      </w:r>
      <w:r w:rsidRPr="00E95F4B">
        <w:rPr>
          <w:b/>
        </w:rPr>
      </w:r>
      <w:r w:rsidRPr="00E95F4B">
        <w:rPr>
          <w:b/>
        </w:rPr>
        <w:fldChar w:fldCharType="separate"/>
      </w:r>
      <w:r w:rsidR="00727B4C" w:rsidRPr="00727B4C">
        <w:rPr>
          <w:rStyle w:val="shorttext"/>
          <w:b/>
        </w:rPr>
        <w:t xml:space="preserve">Figure </w:t>
      </w:r>
      <w:r w:rsidR="00727B4C" w:rsidRPr="00727B4C">
        <w:rPr>
          <w:rStyle w:val="shorttext"/>
          <w:b/>
          <w:iCs/>
          <w:noProof/>
        </w:rPr>
        <w:t>1.1</w:t>
      </w:r>
      <w:r w:rsidR="00727B4C" w:rsidRPr="00727B4C">
        <w:rPr>
          <w:rStyle w:val="shorttext"/>
          <w:b/>
          <w:iCs/>
          <w:noProof/>
        </w:rPr>
        <w:noBreakHyphen/>
        <w:t>1</w:t>
      </w:r>
      <w:r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727B4C">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del w:id="18" w:author="ZHANG Silun" w:date="2019-01-14T15:37:00Z">
        <w:r w:rsidDel="008157BF">
          <w:rPr>
            <w:rStyle w:val="shorttext"/>
            <w:iCs/>
          </w:rPr>
          <w:delText xml:space="preserve"> </w:delText>
        </w:r>
        <w:r w:rsidDel="008157BF">
          <w:fldChar w:fldCharType="begin"/>
        </w:r>
        <w:r w:rsidDel="008157BF">
          <w:delInstrText xml:space="preserve"> REF _Ref534621765 \h </w:delInstrText>
        </w:r>
        <w:r w:rsidDel="008157BF">
          <w:fldChar w:fldCharType="separate"/>
        </w:r>
        <w:r w:rsidR="00574A41" w:rsidRPr="00A211B2" w:rsidDel="008157BF">
          <w:rPr>
            <w:rStyle w:val="shorttext"/>
          </w:rPr>
          <w:delText xml:space="preserve">Figure </w:delText>
        </w:r>
        <w:r w:rsidR="00574A41" w:rsidDel="008157BF">
          <w:rPr>
            <w:rStyle w:val="shorttext"/>
            <w:i/>
            <w:iCs/>
            <w:noProof/>
          </w:rPr>
          <w:delText>1.1</w:delText>
        </w:r>
        <w:r w:rsidR="00574A41" w:rsidDel="008157BF">
          <w:rPr>
            <w:rStyle w:val="shorttext"/>
          </w:rPr>
          <w:noBreakHyphen/>
        </w:r>
        <w:r w:rsidR="00574A41" w:rsidDel="008157BF">
          <w:rPr>
            <w:rStyle w:val="shorttext"/>
            <w:i/>
            <w:iCs/>
            <w:noProof/>
          </w:rPr>
          <w:delText>1</w:delText>
        </w:r>
        <w:r w:rsidDel="008157BF">
          <w:fldChar w:fldCharType="end"/>
        </w:r>
      </w:del>
      <w:ins w:id="19" w:author="ZHANG Silun" w:date="2019-01-14T15:37:00Z">
        <w:r w:rsidR="008157BF">
          <w:t xml:space="preserve"> </w:t>
        </w:r>
      </w:ins>
      <w:ins w:id="20" w:author="ZHANG Silun" w:date="2019-01-14T15:38:00Z">
        <w:r w:rsidR="008157BF" w:rsidRPr="008157BF">
          <w:rPr>
            <w:b/>
            <w:rPrChange w:id="21" w:author="ZHANG Silun" w:date="2019-01-14T15:38:00Z">
              <w:rPr/>
            </w:rPrChange>
          </w:rPr>
          <w:fldChar w:fldCharType="begin"/>
        </w:r>
        <w:r w:rsidR="008157BF" w:rsidRPr="008157BF">
          <w:rPr>
            <w:b/>
            <w:rPrChange w:id="22" w:author="ZHANG Silun" w:date="2019-01-14T15:38:00Z">
              <w:rPr/>
            </w:rPrChange>
          </w:rPr>
          <w:instrText xml:space="preserve"> REF _Ref534621903 \h </w:instrText>
        </w:r>
      </w:ins>
      <w:r w:rsidR="008157BF" w:rsidRPr="008157BF">
        <w:rPr>
          <w:b/>
        </w:rPr>
        <w:instrText xml:space="preserve"> \* MERGEFORMAT </w:instrText>
      </w:r>
      <w:r w:rsidR="008157BF" w:rsidRPr="008157BF">
        <w:rPr>
          <w:b/>
          <w:rPrChange w:id="23" w:author="ZHANG Silun" w:date="2019-01-14T15:38:00Z">
            <w:rPr>
              <w:b/>
            </w:rPr>
          </w:rPrChange>
        </w:rPr>
      </w:r>
      <w:r w:rsidR="008157BF" w:rsidRPr="008157BF">
        <w:rPr>
          <w:b/>
          <w:rPrChange w:id="24" w:author="ZHANG Silun" w:date="2019-01-14T15:38:00Z">
            <w:rPr/>
          </w:rPrChange>
        </w:rPr>
        <w:fldChar w:fldCharType="separate"/>
      </w:r>
      <w:r w:rsidR="00727B4C" w:rsidRPr="00727B4C">
        <w:rPr>
          <w:rStyle w:val="shorttext"/>
          <w:b/>
        </w:rPr>
        <w:t xml:space="preserve">Figure </w:t>
      </w:r>
      <w:r w:rsidR="00727B4C" w:rsidRPr="00727B4C">
        <w:rPr>
          <w:rStyle w:val="shorttext"/>
          <w:b/>
          <w:iCs/>
          <w:noProof/>
        </w:rPr>
        <w:t>1.1</w:t>
      </w:r>
      <w:r w:rsidR="00727B4C" w:rsidRPr="00727B4C">
        <w:rPr>
          <w:rStyle w:val="shorttext"/>
          <w:b/>
          <w:iCs/>
          <w:noProof/>
        </w:rPr>
        <w:noBreakHyphen/>
        <w:t>2</w:t>
      </w:r>
      <w:ins w:id="25" w:author="ZHANG Silun" w:date="2019-01-14T15:38:00Z">
        <w:r w:rsidR="008157BF" w:rsidRPr="008157BF">
          <w:rPr>
            <w:b/>
            <w:rPrChange w:id="26" w:author="ZHANG Silun" w:date="2019-01-14T15:38:00Z">
              <w:rPr/>
            </w:rPrChange>
          </w:rPr>
          <w:fldChar w:fldCharType="end"/>
        </w:r>
      </w:ins>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del w:id="27" w:author="ZHANG Silun" w:date="2019-01-14T15:40:00Z">
        <w:r w:rsidDel="008030F3">
          <w:rPr>
            <w:rStyle w:val="shorttext"/>
            <w:iCs/>
          </w:rPr>
          <w:delText xml:space="preserve"> </w:delText>
        </w:r>
        <w:r w:rsidDel="008030F3">
          <w:fldChar w:fldCharType="begin"/>
        </w:r>
        <w:r w:rsidDel="008030F3">
          <w:delInstrText xml:space="preserve"> REF _Ref534621765 \h </w:delInstrText>
        </w:r>
        <w:r w:rsidDel="008030F3">
          <w:fldChar w:fldCharType="separate"/>
        </w:r>
        <w:r w:rsidR="00574A41" w:rsidRPr="00A211B2" w:rsidDel="008030F3">
          <w:rPr>
            <w:rStyle w:val="shorttext"/>
          </w:rPr>
          <w:delText xml:space="preserve">Figure </w:delText>
        </w:r>
        <w:r w:rsidR="00574A41" w:rsidDel="008030F3">
          <w:rPr>
            <w:rStyle w:val="shorttext"/>
            <w:i/>
            <w:iCs/>
            <w:noProof/>
          </w:rPr>
          <w:delText>1.1</w:delText>
        </w:r>
        <w:r w:rsidR="00574A41" w:rsidDel="008030F3">
          <w:rPr>
            <w:rStyle w:val="shorttext"/>
          </w:rPr>
          <w:noBreakHyphen/>
        </w:r>
        <w:r w:rsidR="00574A41" w:rsidDel="008030F3">
          <w:rPr>
            <w:rStyle w:val="shorttext"/>
            <w:i/>
            <w:iCs/>
            <w:noProof/>
          </w:rPr>
          <w:delText>1</w:delText>
        </w:r>
        <w:r w:rsidDel="008030F3">
          <w:fldChar w:fldCharType="end"/>
        </w:r>
      </w:del>
      <w:ins w:id="28" w:author="ZHANG Silun" w:date="2019-01-14T15:40:00Z">
        <w:r w:rsidR="008030F3">
          <w:t xml:space="preserve"> </w:t>
        </w:r>
        <w:r w:rsidR="008030F3" w:rsidRPr="008030F3">
          <w:rPr>
            <w:b/>
            <w:rPrChange w:id="29" w:author="ZHANG Silun" w:date="2019-01-14T15:41:00Z">
              <w:rPr/>
            </w:rPrChange>
          </w:rPr>
          <w:fldChar w:fldCharType="begin"/>
        </w:r>
        <w:r w:rsidR="008030F3" w:rsidRPr="008030F3">
          <w:rPr>
            <w:b/>
            <w:rPrChange w:id="30" w:author="ZHANG Silun" w:date="2019-01-14T15:41:00Z">
              <w:rPr/>
            </w:rPrChange>
          </w:rPr>
          <w:instrText xml:space="preserve"> REF _Ref534621903 \h </w:instrText>
        </w:r>
      </w:ins>
      <w:r w:rsidR="008030F3" w:rsidRPr="008030F3">
        <w:rPr>
          <w:b/>
        </w:rPr>
        <w:instrText xml:space="preserve"> \* MERGEFORMAT </w:instrText>
      </w:r>
      <w:r w:rsidR="008030F3" w:rsidRPr="008030F3">
        <w:rPr>
          <w:b/>
          <w:rPrChange w:id="31" w:author="ZHANG Silun" w:date="2019-01-14T15:41:00Z">
            <w:rPr>
              <w:b/>
            </w:rPr>
          </w:rPrChange>
        </w:rPr>
      </w:r>
      <w:r w:rsidR="008030F3" w:rsidRPr="008030F3">
        <w:rPr>
          <w:b/>
          <w:rPrChange w:id="32" w:author="ZHANG Silun" w:date="2019-01-14T15:41:00Z">
            <w:rPr/>
          </w:rPrChange>
        </w:rPr>
        <w:fldChar w:fldCharType="separate"/>
      </w:r>
      <w:r w:rsidR="00727B4C" w:rsidRPr="00727B4C">
        <w:rPr>
          <w:rStyle w:val="shorttext"/>
          <w:b/>
        </w:rPr>
        <w:t xml:space="preserve">Figure </w:t>
      </w:r>
      <w:r w:rsidR="00727B4C" w:rsidRPr="00727B4C">
        <w:rPr>
          <w:rStyle w:val="shorttext"/>
          <w:b/>
          <w:iCs/>
          <w:noProof/>
        </w:rPr>
        <w:t>1.1</w:t>
      </w:r>
      <w:r w:rsidR="00727B4C" w:rsidRPr="00727B4C">
        <w:rPr>
          <w:rStyle w:val="shorttext"/>
          <w:b/>
          <w:iCs/>
          <w:noProof/>
        </w:rPr>
        <w:noBreakHyphen/>
        <w:t>2</w:t>
      </w:r>
      <w:ins w:id="33" w:author="ZHANG Silun" w:date="2019-01-14T15:40:00Z">
        <w:r w:rsidR="008030F3" w:rsidRPr="008030F3">
          <w:rPr>
            <w:b/>
            <w:rPrChange w:id="34" w:author="ZHANG Silun" w:date="2019-01-14T15:41:00Z">
              <w:rPr/>
            </w:rPrChange>
          </w:rPr>
          <w:fldChar w:fldCharType="end"/>
        </w:r>
      </w:ins>
      <w:ins w:id="35" w:author="ZHANG Silun" w:date="2019-01-14T15:41:00Z">
        <w:r w:rsidR="00812374">
          <w:rPr>
            <w:b/>
          </w:rPr>
          <w:t>a</w:t>
        </w:r>
      </w:ins>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val="en-US"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7A71D776" w:rsidR="00F36743" w:rsidRPr="00C93726" w:rsidRDefault="00F36743" w:rsidP="00C93726">
      <w:pPr>
        <w:jc w:val="center"/>
      </w:pPr>
      <w:bookmarkStart w:id="36" w:name="_Ref534797277"/>
      <w:r w:rsidRPr="00C93726">
        <w:rPr>
          <w:rStyle w:val="shorttext"/>
        </w:rPr>
        <w:t xml:space="preserve">Figure </w:t>
      </w:r>
      <w:r w:rsidR="00377B8F">
        <w:rPr>
          <w:rStyle w:val="shorttext"/>
        </w:rPr>
        <w:fldChar w:fldCharType="begin"/>
      </w:r>
      <w:r w:rsidR="00377B8F">
        <w:rPr>
          <w:rStyle w:val="shorttext"/>
        </w:rPr>
        <w:instrText xml:space="preserve"> STYLEREF 2 \s </w:instrText>
      </w:r>
      <w:r w:rsidR="00377B8F">
        <w:rPr>
          <w:rStyle w:val="shorttext"/>
        </w:rPr>
        <w:fldChar w:fldCharType="separate"/>
      </w:r>
      <w:r w:rsidR="00727B4C">
        <w:rPr>
          <w:rStyle w:val="shorttext"/>
          <w:noProof/>
        </w:rPr>
        <w:t>1.1</w:t>
      </w:r>
      <w:r w:rsidR="00377B8F">
        <w:rPr>
          <w:rStyle w:val="shorttext"/>
        </w:rPr>
        <w:fldChar w:fldCharType="end"/>
      </w:r>
      <w:r w:rsidR="00377B8F">
        <w:rPr>
          <w:rStyle w:val="shorttext"/>
        </w:rPr>
        <w:noBreakHyphen/>
      </w:r>
      <w:r w:rsidR="00377B8F">
        <w:rPr>
          <w:rStyle w:val="shorttext"/>
        </w:rPr>
        <w:fldChar w:fldCharType="begin"/>
      </w:r>
      <w:r w:rsidR="00377B8F">
        <w:rPr>
          <w:rStyle w:val="shorttext"/>
        </w:rPr>
        <w:instrText xml:space="preserve"> SEQ Figure \* ARABIC \s 2 </w:instrText>
      </w:r>
      <w:r w:rsidR="00377B8F">
        <w:rPr>
          <w:rStyle w:val="shorttext"/>
        </w:rPr>
        <w:fldChar w:fldCharType="separate"/>
      </w:r>
      <w:r w:rsidR="00727B4C">
        <w:rPr>
          <w:rStyle w:val="shorttext"/>
          <w:noProof/>
        </w:rPr>
        <w:t>3</w:t>
      </w:r>
      <w:r w:rsidR="00377B8F">
        <w:rPr>
          <w:rStyle w:val="shorttext"/>
        </w:rPr>
        <w:fldChar w:fldCharType="end"/>
      </w:r>
      <w:bookmarkEnd w:id="36"/>
      <w:r w:rsidRPr="00C93726">
        <w:rPr>
          <w:rStyle w:val="shorttext"/>
        </w:rPr>
        <w:t xml:space="preserve"> : Explication des vibrations spirales générées par l’effet </w:t>
      </w:r>
      <w:proofErr w:type="spellStart"/>
      <w:r w:rsidRPr="00C93726">
        <w:rPr>
          <w:rStyle w:val="shorttext"/>
        </w:rPr>
        <w:t>Newkirk</w:t>
      </w:r>
      <w:proofErr w:type="spellEnd"/>
      <w:r w:rsidRPr="00C93726">
        <w:rPr>
          <w:rStyle w:val="shorttext"/>
        </w:rPr>
        <w:t xml:space="preserve">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727B4C" w:rsidRPr="00727B4C">
        <w:rPr>
          <w:rStyle w:val="shorttext"/>
          <w:b/>
          <w:i/>
          <w:iCs/>
        </w:rPr>
        <w:t>[11]</w:t>
      </w:r>
      <w:r w:rsidRPr="00C93726">
        <w:rPr>
          <w:rStyle w:val="shorttext"/>
          <w:b/>
          <w:i/>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proofErr w:type="spellStart"/>
      <w:r w:rsidRPr="005342F4">
        <w:rPr>
          <w:rFonts w:asciiTheme="minorHAnsi" w:hAnsiTheme="minorHAnsi"/>
        </w:rPr>
        <w:t>Dimarogonas</w:t>
      </w:r>
      <w:proofErr w:type="spellEnd"/>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727B4C">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727B4C">
        <w:rPr>
          <w:b/>
        </w:rPr>
        <w:t>[10]</w:t>
      </w:r>
      <w:r>
        <w:rPr>
          <w:b/>
        </w:rPr>
        <w:fldChar w:fldCharType="end"/>
      </w:r>
      <w:r w:rsidRPr="00292F38">
        <w:t>)</w:t>
      </w:r>
      <w:r w:rsidRPr="00C14FC0">
        <w:rPr>
          <w:b/>
        </w:rPr>
        <w:t xml:space="preserve"> </w:t>
      </w:r>
      <w:r>
        <w:t xml:space="preserve">a publié un modèle analytique pour analyser l’effet </w:t>
      </w:r>
      <w:proofErr w:type="spellStart"/>
      <w:r>
        <w:t>Newkirk</w:t>
      </w:r>
      <w:proofErr w:type="spellEnd"/>
      <w:r>
        <w:t>.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proofErr w:type="spellStart"/>
      <w:r w:rsidRPr="00742C72">
        <w:rPr>
          <w:rFonts w:asciiTheme="minorHAnsi" w:hAnsiTheme="minorHAnsi"/>
        </w:rPr>
        <w:t>Dimarogonas</w:t>
      </w:r>
      <w:proofErr w:type="spellEnd"/>
      <w:r w:rsidRPr="00AD3FE8">
        <w:t xml:space="preserve"> indiquait que l’effet </w:t>
      </w:r>
      <w:proofErr w:type="spellStart"/>
      <w:r w:rsidRPr="00AD3FE8">
        <w:t>Newkirk</w:t>
      </w:r>
      <w:proofErr w:type="spellEnd"/>
      <w:r w:rsidRPr="00AD3FE8">
        <w:t xml:space="preserve">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2344156E" w:rsidR="00C93726" w:rsidRDefault="00E82DF1" w:rsidP="008D442F">
      <w:pPr>
        <w:spacing w:line="360" w:lineRule="auto"/>
        <w:ind w:firstLine="708"/>
        <w:rPr>
          <w:rStyle w:val="shorttext"/>
          <w:iCs/>
        </w:rPr>
      </w:pPr>
      <w:r w:rsidRPr="007D42D3">
        <w:t>En 1980</w:t>
      </w:r>
      <w:r>
        <w:t xml:space="preserve"> </w:t>
      </w:r>
      <w:proofErr w:type="spellStart"/>
      <w:r w:rsidRPr="00107542">
        <w:t>Kellenberger</w:t>
      </w:r>
      <w:proofErr w:type="spellEnd"/>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727B4C">
        <w:rPr>
          <w:b/>
        </w:rPr>
        <w:t>[12]</w:t>
      </w:r>
      <w:r w:rsidRPr="005F508B">
        <w:rPr>
          <w:b/>
        </w:rPr>
        <w:fldChar w:fldCharType="end"/>
      </w:r>
      <w:r>
        <w:t xml:space="preserve"> a constaté l’effet </w:t>
      </w:r>
      <w:proofErr w:type="spellStart"/>
      <w:r>
        <w:t>Newkirk</w:t>
      </w:r>
      <w:proofErr w:type="spellEnd"/>
      <w:r>
        <w:t xml:space="preserve">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proofErr w:type="spellStart"/>
      <w:r w:rsidRPr="00075D6B">
        <w:t>Dimarogonas</w:t>
      </w:r>
      <w:proofErr w:type="spellEnd"/>
      <w:r w:rsidRPr="00075D6B">
        <w:t xml:space="preserve">, </w:t>
      </w:r>
      <w:proofErr w:type="spellStart"/>
      <w:r w:rsidRPr="00075D6B">
        <w:t>Kellenberger</w:t>
      </w:r>
      <w:proofErr w:type="spellEnd"/>
      <w:r w:rsidRPr="00075D6B">
        <w:t xml:space="preserve">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37" w:name="_Toc535536109"/>
      <w:r>
        <w:t>E</w:t>
      </w:r>
      <w:r w:rsidRPr="00814672">
        <w:t xml:space="preserve">ffet </w:t>
      </w:r>
      <w:r w:rsidRPr="00C65243">
        <w:t>Morton</w:t>
      </w:r>
      <w:bookmarkEnd w:id="37"/>
    </w:p>
    <w:p w14:paraId="18C3A725" w14:textId="77777777" w:rsidR="00E82DF1" w:rsidRPr="00C77822" w:rsidRDefault="00E82DF1" w:rsidP="00E82DF1"/>
    <w:p w14:paraId="24EFE6FF" w14:textId="6C5BBFAE"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727B4C">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w:t>
      </w:r>
      <w:proofErr w:type="spellStart"/>
      <w:r>
        <w:t>Newkirk</w:t>
      </w:r>
      <w:proofErr w:type="spellEnd"/>
      <w:r>
        <w:t xml:space="preserve">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w:t>
      </w:r>
      <w:proofErr w:type="spellStart"/>
      <w:r>
        <w:t>Newkirk</w:t>
      </w:r>
      <w:proofErr w:type="spellEnd"/>
      <w:r>
        <w:t xml:space="preserve"> et de Morton sont très proches, voire quasi-identiques. Pour cette raison les méthodes théoriques d’analyse de l’effet de Morton se sont largement inspirées des modèles de prédiction mis au point pour l’effet de </w:t>
      </w:r>
      <w:proofErr w:type="spellStart"/>
      <w:r>
        <w:t>Newkirk</w:t>
      </w:r>
      <w:proofErr w:type="spellEnd"/>
      <w:r>
        <w:t>.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val="en-US"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14112F3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8" w:name="_Ref534631211"/>
      <w:r w:rsidRPr="00674296">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4</w:t>
      </w:r>
      <w:r w:rsidR="00377B8F">
        <w:rPr>
          <w:rStyle w:val="shorttext"/>
          <w:rFonts w:ascii="Calibri" w:eastAsia="Times New Roman" w:hAnsi="Calibri" w:cs="Times New Roman"/>
          <w:i w:val="0"/>
          <w:iCs w:val="0"/>
          <w:color w:val="auto"/>
          <w:sz w:val="22"/>
          <w:szCs w:val="20"/>
          <w:lang w:eastAsia="fr-FR"/>
        </w:rPr>
        <w:fldChar w:fldCharType="end"/>
      </w:r>
      <w:bookmarkEnd w:id="38"/>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727B4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12F01259"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w:t>
      </w:r>
      <w:proofErr w:type="spellStart"/>
      <w:r>
        <w:t>Newkirk</w:t>
      </w:r>
      <w:proofErr w:type="spellEnd"/>
      <w:r>
        <w:t xml:space="preserve">,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Pr>
          <w:b/>
        </w:rPr>
        <w:instrText xml:space="preserve"> \* MERGEFORMAT </w:instrText>
      </w:r>
      <w:r w:rsidR="009C0DCE" w:rsidRPr="009C0DCE">
        <w:rPr>
          <w:b/>
        </w:rPr>
      </w:r>
      <w:r w:rsidR="009C0DCE" w:rsidRPr="009C0DCE">
        <w:rPr>
          <w:b/>
        </w:rPr>
        <w:fldChar w:fldCharType="separate"/>
      </w:r>
      <w:r w:rsidR="00727B4C">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727B4C">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val="en-US"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18EEE66E"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9" w:name="_Ref534630904"/>
      <w:r w:rsidRPr="00FC2D7F">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5</w:t>
      </w:r>
      <w:r w:rsidR="00377B8F">
        <w:rPr>
          <w:rStyle w:val="shorttext"/>
          <w:rFonts w:ascii="Calibri" w:eastAsia="Times New Roman" w:hAnsi="Calibri" w:cs="Times New Roman"/>
          <w:i w:val="0"/>
          <w:iCs w:val="0"/>
          <w:color w:val="auto"/>
          <w:sz w:val="22"/>
          <w:szCs w:val="20"/>
          <w:lang w:eastAsia="fr-FR"/>
        </w:rPr>
        <w:fldChar w:fldCharType="end"/>
      </w:r>
      <w:bookmarkEnd w:id="39"/>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1EA65074"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727B4C" w:rsidRPr="00727B4C">
        <w:rPr>
          <w:rStyle w:val="shorttext"/>
          <w:b/>
          <w:iCs/>
        </w:rPr>
        <w:t xml:space="preserve">Figure </w:t>
      </w:r>
      <w:r w:rsidR="00727B4C" w:rsidRPr="00727B4C">
        <w:rPr>
          <w:rStyle w:val="shorttext"/>
          <w:b/>
          <w:iCs/>
          <w:noProof/>
        </w:rPr>
        <w:t>1.1</w:t>
      </w:r>
      <w:r w:rsidR="00727B4C" w:rsidRPr="00727B4C">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val="en-US"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65C431D8"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40" w:name="_Ref534630975"/>
      <w:r w:rsidRPr="00D374A1">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6</w:t>
      </w:r>
      <w:r w:rsidR="00377B8F">
        <w:rPr>
          <w:rStyle w:val="shorttext"/>
          <w:rFonts w:ascii="Calibri" w:eastAsia="Times New Roman" w:hAnsi="Calibri" w:cs="Times New Roman"/>
          <w:i w:val="0"/>
          <w:iCs w:val="0"/>
          <w:color w:val="auto"/>
          <w:sz w:val="22"/>
          <w:szCs w:val="20"/>
          <w:lang w:eastAsia="fr-FR"/>
        </w:rPr>
        <w:fldChar w:fldCharType="end"/>
      </w:r>
      <w:bookmarkEnd w:id="4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proofErr w:type="gramStart"/>
      <w:r w:rsidR="00D22A57">
        <w:t xml:space="preserve">Il </w:t>
      </w:r>
      <w:r w:rsidR="00477BC7">
        <w:t xml:space="preserve"> </w:t>
      </w:r>
      <w:r w:rsidR="00B16B4F">
        <w:t>en</w:t>
      </w:r>
      <w:proofErr w:type="gramEnd"/>
      <w:r w:rsidR="00B16B4F">
        <w:t xml:space="preserve">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Toc535536110"/>
      <w:r>
        <w:t>Etudes</w:t>
      </w:r>
      <w:r w:rsidRPr="00DE7318">
        <w:t xml:space="preserve"> </w:t>
      </w:r>
      <w:r>
        <w:t>expérimentales</w:t>
      </w:r>
      <w:bookmarkEnd w:id="41"/>
      <w:r>
        <w:t xml:space="preserve"> et cas industriels</w:t>
      </w:r>
      <w:bookmarkEnd w:id="42"/>
    </w:p>
    <w:p w14:paraId="16B06570" w14:textId="77777777" w:rsidR="003F5A41" w:rsidRPr="00B047AB" w:rsidRDefault="003F5A41" w:rsidP="003F5A41"/>
    <w:p w14:paraId="08302A79" w14:textId="7687280D"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727B4C">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proofErr w:type="spellStart"/>
      <w:r w:rsidRPr="00E81C93">
        <w:t>Hesseborn</w:t>
      </w:r>
      <w:proofErr w:type="spellEnd"/>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727B4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05C26E5F"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727B4C">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w:t>
      </w:r>
      <w:proofErr w:type="spellStart"/>
      <w:r>
        <w:t>Newkirk</w:t>
      </w:r>
      <w:proofErr w:type="spellEnd"/>
      <w:r>
        <w:t xml:space="preserve">)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727B4C">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42E792E5"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727B4C">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727B4C" w:rsidRPr="00727B4C">
        <w:rPr>
          <w:rStyle w:val="shorttext"/>
          <w:b/>
          <w:iCs/>
        </w:rPr>
        <w:t xml:space="preserve">Figure </w:t>
      </w:r>
      <w:r w:rsidR="00727B4C" w:rsidRPr="00727B4C">
        <w:rPr>
          <w:rStyle w:val="shorttext"/>
          <w:b/>
          <w:iCs/>
          <w:noProof/>
        </w:rPr>
        <w:t>1.2</w:t>
      </w:r>
      <w:r w:rsidR="00727B4C" w:rsidRPr="00727B4C">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727B4C" w:rsidRPr="00727B4C">
        <w:rPr>
          <w:rStyle w:val="shorttext"/>
          <w:b/>
          <w:iCs/>
        </w:rPr>
        <w:t xml:space="preserve">Figure </w:t>
      </w:r>
      <w:r w:rsidR="00727B4C" w:rsidRPr="00727B4C">
        <w:rPr>
          <w:rStyle w:val="shorttext"/>
          <w:b/>
          <w:iCs/>
          <w:noProof/>
        </w:rPr>
        <w:t>1.2</w:t>
      </w:r>
      <w:r w:rsidR="00727B4C" w:rsidRPr="00727B4C">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727B4C" w:rsidRPr="00727B4C">
        <w:rPr>
          <w:rStyle w:val="shorttext"/>
          <w:b/>
          <w:iCs/>
        </w:rPr>
        <w:t xml:space="preserve">Figure </w:t>
      </w:r>
      <w:r w:rsidR="00727B4C" w:rsidRPr="00727B4C">
        <w:rPr>
          <w:rStyle w:val="shorttext"/>
          <w:b/>
          <w:iCs/>
          <w:noProof/>
        </w:rPr>
        <w:t>1.2</w:t>
      </w:r>
      <w:r w:rsidR="00727B4C" w:rsidRPr="00727B4C">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val="en-US"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686AAE53"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43" w:name="_Ref534302406"/>
      <w:r w:rsidRPr="00E407B8">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1.2</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w:t>
      </w:r>
      <w:r w:rsidR="00377B8F">
        <w:rPr>
          <w:rStyle w:val="shorttext"/>
          <w:rFonts w:ascii="Calibri" w:eastAsia="Times New Roman" w:hAnsi="Calibri" w:cs="Times New Roman"/>
          <w:i w:val="0"/>
          <w:iCs w:val="0"/>
          <w:color w:val="auto"/>
          <w:sz w:val="22"/>
          <w:szCs w:val="20"/>
          <w:lang w:eastAsia="fr-FR"/>
        </w:rPr>
        <w:fldChar w:fldCharType="end"/>
      </w:r>
      <w:bookmarkEnd w:id="4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727B4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val="en-US"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47736249"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44" w:name="_Ref534631936"/>
      <w:r w:rsidRPr="002F0CE0">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1.2</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2</w:t>
      </w:r>
      <w:r w:rsidR="00377B8F">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727B4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68D43A72"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727B4C">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727B4C" w:rsidRPr="00727B4C">
        <w:rPr>
          <w:rStyle w:val="shorttext"/>
          <w:b/>
          <w:iCs/>
        </w:rPr>
        <w:t xml:space="preserve">Figure </w:t>
      </w:r>
      <w:r w:rsidR="00727B4C" w:rsidRPr="00727B4C">
        <w:rPr>
          <w:rStyle w:val="shorttext"/>
          <w:b/>
          <w:iCs/>
          <w:noProof/>
        </w:rPr>
        <w:t>1.2</w:t>
      </w:r>
      <w:r w:rsidR="00727B4C" w:rsidRPr="00727B4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727B4C" w:rsidRPr="00727B4C">
        <w:rPr>
          <w:rStyle w:val="shorttext"/>
          <w:b/>
          <w:iCs/>
        </w:rPr>
        <w:t xml:space="preserve">Figure </w:t>
      </w:r>
      <w:r w:rsidR="00727B4C" w:rsidRPr="00727B4C">
        <w:rPr>
          <w:rStyle w:val="shorttext"/>
          <w:b/>
          <w:iCs/>
          <w:noProof/>
        </w:rPr>
        <w:t>1.2</w:t>
      </w:r>
      <w:r w:rsidR="00727B4C" w:rsidRPr="00727B4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727B4C" w:rsidRPr="00727B4C">
        <w:rPr>
          <w:rStyle w:val="shorttext"/>
          <w:b/>
          <w:iCs/>
        </w:rPr>
        <w:t xml:space="preserve">Figure </w:t>
      </w:r>
      <w:r w:rsidR="00727B4C" w:rsidRPr="00727B4C">
        <w:rPr>
          <w:rStyle w:val="shorttext"/>
          <w:b/>
          <w:iCs/>
          <w:noProof/>
        </w:rPr>
        <w:t>1.2</w:t>
      </w:r>
      <w:r w:rsidR="00727B4C" w:rsidRPr="00727B4C">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val="en-US"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2F280FA2" w:rsidR="003F5A41" w:rsidRDefault="003F5A41" w:rsidP="003F5A41">
      <w:pPr>
        <w:pStyle w:val="Lgende"/>
        <w:jc w:val="center"/>
        <w:rPr>
          <w:rStyle w:val="shorttext"/>
        </w:rPr>
      </w:pPr>
      <w:bookmarkStart w:id="45" w:name="_Ref534302420"/>
      <w:r w:rsidRPr="00B94278">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1.2</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3</w:t>
      </w:r>
      <w:r w:rsidR="00377B8F">
        <w:rPr>
          <w:rStyle w:val="shorttext"/>
          <w:rFonts w:ascii="Calibri" w:eastAsia="Times New Roman" w:hAnsi="Calibri" w:cs="Times New Roman"/>
          <w:i w:val="0"/>
          <w:iCs w:val="0"/>
          <w:color w:val="auto"/>
          <w:sz w:val="22"/>
          <w:szCs w:val="20"/>
          <w:lang w:eastAsia="fr-FR"/>
        </w:rPr>
        <w:fldChar w:fldCharType="end"/>
      </w:r>
      <w:bookmarkEnd w:id="4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727B4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val="en-US"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42A8F8F8"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46" w:name="_Ref534632017"/>
      <w:r w:rsidRPr="00F6370B">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1.2</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4</w:t>
      </w:r>
      <w:r w:rsidR="00377B8F">
        <w:rPr>
          <w:rStyle w:val="shorttext"/>
          <w:rFonts w:ascii="Calibri" w:eastAsia="Times New Roman" w:hAnsi="Calibri" w:cs="Times New Roman"/>
          <w:i w:val="0"/>
          <w:iCs w:val="0"/>
          <w:color w:val="auto"/>
          <w:sz w:val="22"/>
          <w:szCs w:val="20"/>
          <w:lang w:eastAsia="fr-FR"/>
        </w:rPr>
        <w:fldChar w:fldCharType="end"/>
      </w:r>
      <w:bookmarkEnd w:id="4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727B4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5EDBD895"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727B4C">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727B4C">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727B4C" w:rsidRPr="00727B4C">
        <w:rPr>
          <w:rStyle w:val="shorttext"/>
          <w:b/>
          <w:iCs/>
        </w:rPr>
        <w:t xml:space="preserve">Figure </w:t>
      </w:r>
      <w:r w:rsidR="00727B4C" w:rsidRPr="00727B4C">
        <w:rPr>
          <w:rStyle w:val="shorttext"/>
          <w:b/>
          <w:iCs/>
          <w:noProof/>
        </w:rPr>
        <w:t>1.2</w:t>
      </w:r>
      <w:r w:rsidR="00727B4C" w:rsidRPr="00727B4C">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727B4C" w:rsidRPr="00727B4C">
        <w:rPr>
          <w:rStyle w:val="shorttext"/>
          <w:b/>
          <w:iCs/>
        </w:rPr>
        <w:t xml:space="preserve">Figure </w:t>
      </w:r>
      <w:r w:rsidR="00727B4C" w:rsidRPr="00727B4C">
        <w:rPr>
          <w:rStyle w:val="shorttext"/>
          <w:b/>
          <w:iCs/>
          <w:noProof/>
        </w:rPr>
        <w:t>1.2</w:t>
      </w:r>
      <w:r w:rsidR="00727B4C" w:rsidRPr="00727B4C">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1465D69C"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727B4C">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727B4C">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w:t>
      </w:r>
      <w:proofErr w:type="gramStart"/>
      <w:r>
        <w:t>la  direction</w:t>
      </w:r>
      <w:proofErr w:type="gramEnd"/>
      <w:r>
        <w:t xml:space="preserve">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47" w:name="_Toc535536111"/>
      <w:r>
        <w:lastRenderedPageBreak/>
        <w:t>M</w:t>
      </w:r>
      <w:r w:rsidR="007F0B3C">
        <w:t>odeles theoriques</w:t>
      </w:r>
      <w:bookmarkEnd w:id="47"/>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48" w:name="_Toc534294730"/>
      <w:bookmarkStart w:id="49" w:name="_Toc535536112"/>
      <w:r w:rsidRPr="00675419">
        <w:t xml:space="preserve">Méthodes inspirées </w:t>
      </w:r>
      <w:r>
        <w:t>de</w:t>
      </w:r>
      <w:r w:rsidRPr="00675419">
        <w:t xml:space="preserve"> la </w:t>
      </w:r>
      <w:r w:rsidRPr="004106D7">
        <w:t>théorie</w:t>
      </w:r>
      <w:r w:rsidRPr="00675419">
        <w:t xml:space="preserve"> du </w:t>
      </w:r>
      <w:r>
        <w:t>contrôle</w:t>
      </w:r>
      <w:bookmarkEnd w:id="48"/>
      <w:bookmarkEnd w:id="49"/>
    </w:p>
    <w:p w14:paraId="01C5EC5A" w14:textId="77777777" w:rsidR="007F0B3C" w:rsidRPr="00D8108D" w:rsidRDefault="007F0B3C" w:rsidP="007F0B3C"/>
    <w:p w14:paraId="2108EDF9" w14:textId="46A9DDD3"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727B4C">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727B4C">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宋体"/>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宋体"/>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r w:rsidRPr="00A22718">
        <w:t>Re</w:t>
      </w:r>
      <w:proofErr w:type="spellEnd"/>
      <w:r w:rsidRPr="00A22718">
        <w:t>(</w:t>
      </w:r>
      <m:oMath>
        <m:r>
          <m:rPr>
            <m:sty m:val="bi"/>
          </m:rPr>
          <w:rPr>
            <w:rFonts w:ascii="Cambria Math" w:hAnsi="Cambria Math"/>
          </w:rPr>
          <m:t>G</m:t>
        </m:r>
      </m:oMath>
      <w:r w:rsidRPr="00A22718">
        <w:t xml:space="preserve">)&gt;1, l’instabilité sera amplifiée alors que si </w:t>
      </w:r>
      <w:proofErr w:type="spellStart"/>
      <w:r w:rsidRPr="00A22718">
        <w:t>Re</w:t>
      </w:r>
      <w:proofErr w:type="spellEnd"/>
      <w:r w:rsidRPr="00A22718">
        <w:t>(</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5D6D701D"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727B4C">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27B4C">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A37A07"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A37A07"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A37A07"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511E9A17"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727B4C" w:rsidRPr="00727B4C">
        <w:rPr>
          <w:rStyle w:val="shorttext"/>
          <w:b/>
          <w:iCs/>
        </w:rPr>
        <w:t xml:space="preserve">Figure </w:t>
      </w:r>
      <w:r w:rsidR="00727B4C" w:rsidRPr="00727B4C">
        <w:rPr>
          <w:rStyle w:val="shorttext"/>
          <w:b/>
          <w:iCs/>
          <w:noProof/>
        </w:rPr>
        <w:t>1.3</w:t>
      </w:r>
      <w:r w:rsidR="00727B4C" w:rsidRPr="00727B4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27B4C">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727B4C">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val="en-US"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08320AA9"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50" w:name="_Ref534633049"/>
      <w:r w:rsidRPr="005E7081">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1.3</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727B4C">
        <w:rPr>
          <w:rStyle w:val="shorttext"/>
          <w:rFonts w:ascii="Calibri" w:eastAsia="Times New Roman" w:hAnsi="Calibri" w:cs="Times New Roman"/>
          <w:i w:val="0"/>
          <w:iCs w:val="0"/>
          <w:noProof/>
          <w:color w:val="auto"/>
          <w:sz w:val="22"/>
          <w:szCs w:val="20"/>
          <w:lang w:eastAsia="fr-FR"/>
        </w:rPr>
        <w:t>1</w:t>
      </w:r>
      <w:r w:rsidR="00377B8F">
        <w:rPr>
          <w:rStyle w:val="shorttext"/>
          <w:rFonts w:ascii="Calibri" w:eastAsia="Times New Roman" w:hAnsi="Calibri" w:cs="Times New Roman"/>
          <w:i w:val="0"/>
          <w:iCs w:val="0"/>
          <w:color w:val="auto"/>
          <w:sz w:val="22"/>
          <w:szCs w:val="20"/>
          <w:lang w:eastAsia="fr-FR"/>
        </w:rPr>
        <w:fldChar w:fldCharType="end"/>
      </w:r>
      <w:bookmarkEnd w:id="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727B4C">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0CD45B37"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727B4C">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27B4C">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27B4C">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51" w:name="_Toc534294731"/>
      <w:bookmarkStart w:id="52" w:name="_Toc535536113"/>
      <w:r>
        <w:lastRenderedPageBreak/>
        <w:t>Méthode basée sur un balourd critique prédéfini</w:t>
      </w:r>
      <w:bookmarkEnd w:id="51"/>
      <w:bookmarkEnd w:id="52"/>
    </w:p>
    <w:p w14:paraId="0CD894E0" w14:textId="77777777" w:rsidR="007F0B3C" w:rsidRPr="00ED53DD" w:rsidRDefault="007F0B3C" w:rsidP="007F0B3C"/>
    <w:p w14:paraId="6BD40B65" w14:textId="4DF9E833" w:rsidR="007F0B3C" w:rsidRDefault="007F0B3C" w:rsidP="007F0B3C">
      <w:pPr>
        <w:spacing w:line="360" w:lineRule="auto"/>
        <w:ind w:firstLine="708"/>
      </w:pPr>
      <w:r w:rsidRPr="009E26F8">
        <w:t>En 2004,</w:t>
      </w:r>
      <w:r w:rsidRPr="00A22718">
        <w:t xml:space="preserve"> Kirk et </w:t>
      </w:r>
      <w:proofErr w:type="spellStart"/>
      <w:r w:rsidRPr="00A22718">
        <w:t>Balbahadur</w:t>
      </w:r>
      <w:proofErr w:type="spellEnd"/>
      <w:r w:rsidRPr="00A22718">
        <w:t xml:space="preserve">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727B4C">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A37A07" w:rsidP="009C68C7">
            <w:pPr>
              <w:spacing w:before="120" w:after="120" w:line="360" w:lineRule="auto"/>
              <w:jc w:val="center"/>
              <w:rPr>
                <w:rFonts w:eastAsia="宋体"/>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53"/>
      <w:r w:rsidRPr="006042CB">
        <w:t>instable</w:t>
      </w:r>
      <w:commentRangeEnd w:id="53"/>
      <w:r w:rsidR="00E44054">
        <w:rPr>
          <w:rStyle w:val="Marquedecommentaire"/>
        </w:rPr>
        <w:commentReference w:id="53"/>
      </w:r>
      <w:r w:rsidRPr="006042CB">
        <w:t>.</w:t>
      </w:r>
      <w:r>
        <w:t xml:space="preserve"> </w:t>
      </w:r>
    </w:p>
    <w:p w14:paraId="58825F89" w14:textId="3151EBC2" w:rsidR="007F0B3C" w:rsidRDefault="007F0B3C" w:rsidP="00C42F8E">
      <w:pPr>
        <w:spacing w:before="120" w:line="360" w:lineRule="auto"/>
        <w:ind w:firstLine="708"/>
      </w:pPr>
      <w:r>
        <w:t xml:space="preserve">En utilisant ce modèle </w:t>
      </w:r>
      <w:r w:rsidRPr="00A22718">
        <w:t xml:space="preserve">Kirk et </w:t>
      </w:r>
      <w:proofErr w:type="spellStart"/>
      <w:r w:rsidRPr="00A22718">
        <w:t>Balbahadur</w:t>
      </w:r>
      <w:proofErr w:type="spellEnd"/>
      <w:r w:rsidRPr="00A22718">
        <w:t xml:space="preserve">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727B4C">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727B4C">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727B4C">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727B4C">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54" w:name="_Toc534294732"/>
      <w:bookmarkStart w:id="55" w:name="_Toc535536114"/>
      <w:r w:rsidRPr="00E160FB">
        <w:t>Méthode</w:t>
      </w:r>
      <w:r>
        <w:t>s</w:t>
      </w:r>
      <w:r w:rsidRPr="00E160FB">
        <w:t xml:space="preserve"> </w:t>
      </w:r>
      <w:r w:rsidR="00BE480F">
        <w:t xml:space="preserve">basees sur le bilan </w:t>
      </w:r>
      <w:bookmarkEnd w:id="54"/>
      <w:r w:rsidR="00BE480F">
        <w:t>thermique</w:t>
      </w:r>
      <w:bookmarkEnd w:id="55"/>
    </w:p>
    <w:p w14:paraId="0BD09356" w14:textId="77777777" w:rsidR="007F0B3C" w:rsidRPr="00965050" w:rsidRDefault="007F0B3C" w:rsidP="007F0B3C"/>
    <w:p w14:paraId="5BB10549" w14:textId="2C7FF273"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727B4C">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w:t>
      </w:r>
      <w:proofErr w:type="spellStart"/>
      <w:r>
        <w:t>Kellenberger</w:t>
      </w:r>
      <w:proofErr w:type="spellEnd"/>
      <w:r>
        <w:t xml:space="preserve">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727B4C">
        <w:rPr>
          <w:b/>
        </w:rPr>
        <w:t>[12]</w:t>
      </w:r>
      <w:r w:rsidRPr="00204740">
        <w:rPr>
          <w:b/>
        </w:rPr>
        <w:fldChar w:fldCharType="end"/>
      </w:r>
      <w:r>
        <w:t>,</w:t>
      </w:r>
      <w:r w:rsidRPr="00606480">
        <w:t xml:space="preserve"> pour analyser les vi</w:t>
      </w:r>
      <w:r>
        <w:t xml:space="preserve">brations spirales induites par l’effet </w:t>
      </w:r>
      <w:proofErr w:type="spellStart"/>
      <w:r>
        <w:t>Newkirk</w:t>
      </w:r>
      <w:proofErr w:type="spellEnd"/>
      <w:r>
        <w:t>.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宋体"/>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60889F7B"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727B4C">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56" w:name="_Toc534294733"/>
      <w:bookmarkStart w:id="57" w:name="_Toc535536115"/>
      <w:r>
        <w:rPr>
          <w:rFonts w:hint="eastAsia"/>
        </w:rPr>
        <w:t>M</w:t>
      </w:r>
      <w:r>
        <w:t>odeles non-linéaires en régime transitoire</w:t>
      </w:r>
      <w:bookmarkEnd w:id="56"/>
      <w:bookmarkEnd w:id="57"/>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727B4C">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727B4C">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727B4C">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30B33CD1"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727B4C" w:rsidRPr="00727B4C">
        <w:rPr>
          <w:rStyle w:val="shorttext"/>
          <w:b/>
          <w:iCs/>
        </w:rPr>
        <w:t xml:space="preserve">Figure </w:t>
      </w:r>
      <w:r w:rsidR="00727B4C" w:rsidRPr="00727B4C">
        <w:rPr>
          <w:rStyle w:val="shorttext"/>
          <w:b/>
          <w:iCs/>
          <w:noProof/>
        </w:rPr>
        <w:t>1.3</w:t>
      </w:r>
      <w:r w:rsidR="00727B4C" w:rsidRPr="00727B4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proofErr w:type="gramStart"/>
      <w:r>
        <w:t xml:space="preserve">Les </w:t>
      </w:r>
      <w:r w:rsidRPr="00854F8B">
        <w:t xml:space="preserve"> température</w:t>
      </w:r>
      <w:r>
        <w:t>s</w:t>
      </w:r>
      <w:proofErr w:type="gramEnd"/>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val="en-US"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451C2625"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58" w:name="_Ref534634267"/>
      <w:r w:rsidRPr="005E7081">
        <w:rPr>
          <w:rStyle w:val="shorttext"/>
          <w:rFonts w:ascii="Calibri" w:eastAsia="Times New Roman" w:hAnsi="Calibri" w:cs="Times New Roman"/>
          <w:i w:val="0"/>
          <w:iCs w:val="0"/>
          <w:sz w:val="22"/>
          <w:szCs w:val="20"/>
          <w:lang w:eastAsia="fr-FR"/>
        </w:rPr>
        <w:t xml:space="preserve">Figure </w:t>
      </w:r>
      <w:r w:rsidR="00377B8F">
        <w:rPr>
          <w:rStyle w:val="shorttext"/>
          <w:rFonts w:ascii="Calibri" w:eastAsia="Times New Roman" w:hAnsi="Calibri" w:cs="Times New Roman"/>
          <w:i w:val="0"/>
          <w:iCs w:val="0"/>
          <w:sz w:val="22"/>
          <w:szCs w:val="20"/>
          <w:lang w:eastAsia="fr-FR"/>
        </w:rPr>
        <w:fldChar w:fldCharType="begin"/>
      </w:r>
      <w:r w:rsidR="00377B8F">
        <w:rPr>
          <w:rStyle w:val="shorttext"/>
          <w:rFonts w:ascii="Calibri" w:eastAsia="Times New Roman" w:hAnsi="Calibri" w:cs="Times New Roman"/>
          <w:i w:val="0"/>
          <w:iCs w:val="0"/>
          <w:sz w:val="22"/>
          <w:szCs w:val="20"/>
          <w:lang w:eastAsia="fr-FR"/>
        </w:rPr>
        <w:instrText xml:space="preserve"> STYLEREF 2 \s </w:instrText>
      </w:r>
      <w:r w:rsidR="00377B8F">
        <w:rPr>
          <w:rStyle w:val="shorttext"/>
          <w:rFonts w:ascii="Calibri" w:eastAsia="Times New Roman" w:hAnsi="Calibri" w:cs="Times New Roman"/>
          <w:i w:val="0"/>
          <w:iCs w:val="0"/>
          <w:sz w:val="22"/>
          <w:szCs w:val="20"/>
          <w:lang w:eastAsia="fr-FR"/>
        </w:rPr>
        <w:fldChar w:fldCharType="separate"/>
      </w:r>
      <w:r w:rsidR="00727B4C">
        <w:rPr>
          <w:rStyle w:val="shorttext"/>
          <w:rFonts w:ascii="Calibri" w:eastAsia="Times New Roman" w:hAnsi="Calibri" w:cs="Times New Roman"/>
          <w:i w:val="0"/>
          <w:iCs w:val="0"/>
          <w:noProof/>
          <w:sz w:val="22"/>
          <w:szCs w:val="20"/>
          <w:lang w:eastAsia="fr-FR"/>
        </w:rPr>
        <w:t>1.3</w:t>
      </w:r>
      <w:r w:rsidR="00377B8F">
        <w:rPr>
          <w:rStyle w:val="shorttext"/>
          <w:rFonts w:ascii="Calibri" w:eastAsia="Times New Roman" w:hAnsi="Calibri" w:cs="Times New Roman"/>
          <w:i w:val="0"/>
          <w:iCs w:val="0"/>
          <w:sz w:val="22"/>
          <w:szCs w:val="20"/>
          <w:lang w:eastAsia="fr-FR"/>
        </w:rPr>
        <w:fldChar w:fldCharType="end"/>
      </w:r>
      <w:r w:rsidR="00377B8F">
        <w:rPr>
          <w:rStyle w:val="shorttext"/>
          <w:rFonts w:ascii="Calibri" w:eastAsia="Times New Roman" w:hAnsi="Calibri" w:cs="Times New Roman"/>
          <w:i w:val="0"/>
          <w:iCs w:val="0"/>
          <w:sz w:val="22"/>
          <w:szCs w:val="20"/>
          <w:lang w:eastAsia="fr-FR"/>
        </w:rPr>
        <w:noBreakHyphen/>
      </w:r>
      <w:r w:rsidR="00377B8F">
        <w:rPr>
          <w:rStyle w:val="shorttext"/>
          <w:rFonts w:ascii="Calibri" w:eastAsia="Times New Roman" w:hAnsi="Calibri" w:cs="Times New Roman"/>
          <w:i w:val="0"/>
          <w:iCs w:val="0"/>
          <w:sz w:val="22"/>
          <w:szCs w:val="20"/>
          <w:lang w:eastAsia="fr-FR"/>
        </w:rPr>
        <w:fldChar w:fldCharType="begin"/>
      </w:r>
      <w:r w:rsidR="00377B8F">
        <w:rPr>
          <w:rStyle w:val="shorttext"/>
          <w:rFonts w:ascii="Calibri" w:eastAsia="Times New Roman" w:hAnsi="Calibri" w:cs="Times New Roman"/>
          <w:i w:val="0"/>
          <w:iCs w:val="0"/>
          <w:sz w:val="22"/>
          <w:szCs w:val="20"/>
          <w:lang w:eastAsia="fr-FR"/>
        </w:rPr>
        <w:instrText xml:space="preserve"> SEQ Figure \* ARABIC \s 2 </w:instrText>
      </w:r>
      <w:r w:rsidR="00377B8F">
        <w:rPr>
          <w:rStyle w:val="shorttext"/>
          <w:rFonts w:ascii="Calibri" w:eastAsia="Times New Roman" w:hAnsi="Calibri" w:cs="Times New Roman"/>
          <w:i w:val="0"/>
          <w:iCs w:val="0"/>
          <w:sz w:val="22"/>
          <w:szCs w:val="20"/>
          <w:lang w:eastAsia="fr-FR"/>
        </w:rPr>
        <w:fldChar w:fldCharType="separate"/>
      </w:r>
      <w:r w:rsidR="00727B4C">
        <w:rPr>
          <w:rStyle w:val="shorttext"/>
          <w:rFonts w:ascii="Calibri" w:eastAsia="Times New Roman" w:hAnsi="Calibri" w:cs="Times New Roman"/>
          <w:i w:val="0"/>
          <w:iCs w:val="0"/>
          <w:noProof/>
          <w:sz w:val="22"/>
          <w:szCs w:val="20"/>
          <w:lang w:eastAsia="fr-FR"/>
        </w:rPr>
        <w:t>2</w:t>
      </w:r>
      <w:r w:rsidR="00377B8F">
        <w:rPr>
          <w:rStyle w:val="shorttext"/>
          <w:rFonts w:ascii="Calibri" w:eastAsia="Times New Roman" w:hAnsi="Calibri" w:cs="Times New Roman"/>
          <w:i w:val="0"/>
          <w:iCs w:val="0"/>
          <w:sz w:val="22"/>
          <w:szCs w:val="20"/>
          <w:lang w:eastAsia="fr-FR"/>
        </w:rPr>
        <w:fldChar w:fldCharType="end"/>
      </w:r>
      <w:bookmarkEnd w:id="5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16FFBCE2"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727B4C">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727B4C">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24B59C10"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727B4C">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727B4C">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3F888842" w:rsidR="007F0B3C" w:rsidRDefault="007F0B3C" w:rsidP="007F0B3C">
      <w:pPr>
        <w:spacing w:line="360" w:lineRule="auto"/>
        <w:ind w:firstLine="708"/>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727B4C">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727B4C">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7B4DDB1E"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727B4C">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59" w:name="_Toc534294734"/>
      <w:bookmarkStart w:id="60" w:name="_Toc535536116"/>
      <w:r>
        <w:t xml:space="preserve">Stratégie de </w:t>
      </w:r>
      <w:r w:rsidR="000948D0">
        <w:t xml:space="preserve">la </w:t>
      </w:r>
      <w:r>
        <w:t>modélisation</w:t>
      </w:r>
      <w:bookmarkEnd w:id="59"/>
      <w:r w:rsidR="00C31B63">
        <w:t> :</w:t>
      </w:r>
      <w:r>
        <w:t xml:space="preserve"> synth</w:t>
      </w:r>
      <w:r w:rsidR="008E3C18">
        <w:t>è</w:t>
      </w:r>
      <w:r>
        <w:t>se</w:t>
      </w:r>
      <w:bookmarkEnd w:id="60"/>
    </w:p>
    <w:p w14:paraId="1EEC0925" w14:textId="77777777" w:rsidR="007F0B3C" w:rsidRPr="007E756F" w:rsidRDefault="007F0B3C" w:rsidP="007F0B3C"/>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727B4C" w:rsidRPr="00727B4C">
        <w:rPr>
          <w:rStyle w:val="shorttext"/>
          <w:b/>
          <w:iCs/>
        </w:rPr>
        <w:t xml:space="preserve">Figure </w:t>
      </w:r>
      <w:r w:rsidR="00727B4C" w:rsidRPr="00727B4C">
        <w:rPr>
          <w:rStyle w:val="shorttext"/>
          <w:b/>
          <w:iCs/>
          <w:noProof/>
        </w:rPr>
        <w:t>1.4</w:t>
      </w:r>
      <w:r w:rsidR="00727B4C" w:rsidRPr="00727B4C">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7F0B3C" w:rsidP="007F0B3C">
      <w:pPr>
        <w:keepNext/>
        <w:spacing w:line="360" w:lineRule="auto"/>
        <w:jc w:val="center"/>
      </w:pPr>
      <w:r>
        <w:rPr>
          <w:rStyle w:val="Marquedecommentaire"/>
        </w:rPr>
        <w:commentReference w:id="61"/>
      </w:r>
      <w:r w:rsidR="002877E5">
        <w:rPr>
          <w:noProof/>
          <w:lang w:val="en-US"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7DE242E0"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62" w:name="_Ref534635418"/>
      <w:r w:rsidRPr="00186652">
        <w:rPr>
          <w:rStyle w:val="shorttext"/>
          <w:rFonts w:ascii="Calibri" w:eastAsia="Times New Roman" w:hAnsi="Calibri" w:cs="Times New Roman"/>
          <w:i w:val="0"/>
          <w:iCs w:val="0"/>
          <w:sz w:val="22"/>
          <w:szCs w:val="20"/>
          <w:lang w:eastAsia="fr-FR"/>
        </w:rPr>
        <w:t xml:space="preserve">Figure </w:t>
      </w:r>
      <w:r w:rsidR="00377B8F">
        <w:rPr>
          <w:rStyle w:val="shorttext"/>
          <w:rFonts w:ascii="Calibri" w:eastAsia="Times New Roman" w:hAnsi="Calibri" w:cs="Times New Roman"/>
          <w:i w:val="0"/>
          <w:iCs w:val="0"/>
          <w:sz w:val="22"/>
          <w:szCs w:val="20"/>
          <w:lang w:eastAsia="fr-FR"/>
        </w:rPr>
        <w:fldChar w:fldCharType="begin"/>
      </w:r>
      <w:r w:rsidR="00377B8F">
        <w:rPr>
          <w:rStyle w:val="shorttext"/>
          <w:rFonts w:ascii="Calibri" w:eastAsia="Times New Roman" w:hAnsi="Calibri" w:cs="Times New Roman"/>
          <w:i w:val="0"/>
          <w:iCs w:val="0"/>
          <w:sz w:val="22"/>
          <w:szCs w:val="20"/>
          <w:lang w:eastAsia="fr-FR"/>
        </w:rPr>
        <w:instrText xml:space="preserve"> STYLEREF 2 \s </w:instrText>
      </w:r>
      <w:r w:rsidR="00377B8F">
        <w:rPr>
          <w:rStyle w:val="shorttext"/>
          <w:rFonts w:ascii="Calibri" w:eastAsia="Times New Roman" w:hAnsi="Calibri" w:cs="Times New Roman"/>
          <w:i w:val="0"/>
          <w:iCs w:val="0"/>
          <w:sz w:val="22"/>
          <w:szCs w:val="20"/>
          <w:lang w:eastAsia="fr-FR"/>
        </w:rPr>
        <w:fldChar w:fldCharType="separate"/>
      </w:r>
      <w:r w:rsidR="00727B4C">
        <w:rPr>
          <w:rStyle w:val="shorttext"/>
          <w:rFonts w:ascii="Calibri" w:eastAsia="Times New Roman" w:hAnsi="Calibri" w:cs="Times New Roman"/>
          <w:i w:val="0"/>
          <w:iCs w:val="0"/>
          <w:noProof/>
          <w:sz w:val="22"/>
          <w:szCs w:val="20"/>
          <w:lang w:eastAsia="fr-FR"/>
        </w:rPr>
        <w:t>1.4</w:t>
      </w:r>
      <w:r w:rsidR="00377B8F">
        <w:rPr>
          <w:rStyle w:val="shorttext"/>
          <w:rFonts w:ascii="Calibri" w:eastAsia="Times New Roman" w:hAnsi="Calibri" w:cs="Times New Roman"/>
          <w:i w:val="0"/>
          <w:iCs w:val="0"/>
          <w:sz w:val="22"/>
          <w:szCs w:val="20"/>
          <w:lang w:eastAsia="fr-FR"/>
        </w:rPr>
        <w:fldChar w:fldCharType="end"/>
      </w:r>
      <w:r w:rsidR="00377B8F">
        <w:rPr>
          <w:rStyle w:val="shorttext"/>
          <w:rFonts w:ascii="Calibri" w:eastAsia="Times New Roman" w:hAnsi="Calibri" w:cs="Times New Roman"/>
          <w:i w:val="0"/>
          <w:iCs w:val="0"/>
          <w:sz w:val="22"/>
          <w:szCs w:val="20"/>
          <w:lang w:eastAsia="fr-FR"/>
        </w:rPr>
        <w:noBreakHyphen/>
      </w:r>
      <w:r w:rsidR="00377B8F">
        <w:rPr>
          <w:rStyle w:val="shorttext"/>
          <w:rFonts w:ascii="Calibri" w:eastAsia="Times New Roman" w:hAnsi="Calibri" w:cs="Times New Roman"/>
          <w:i w:val="0"/>
          <w:iCs w:val="0"/>
          <w:sz w:val="22"/>
          <w:szCs w:val="20"/>
          <w:lang w:eastAsia="fr-FR"/>
        </w:rPr>
        <w:fldChar w:fldCharType="begin"/>
      </w:r>
      <w:r w:rsidR="00377B8F">
        <w:rPr>
          <w:rStyle w:val="shorttext"/>
          <w:rFonts w:ascii="Calibri" w:eastAsia="Times New Roman" w:hAnsi="Calibri" w:cs="Times New Roman"/>
          <w:i w:val="0"/>
          <w:iCs w:val="0"/>
          <w:sz w:val="22"/>
          <w:szCs w:val="20"/>
          <w:lang w:eastAsia="fr-FR"/>
        </w:rPr>
        <w:instrText xml:space="preserve"> SEQ Figure \* ARABIC \s 2 </w:instrText>
      </w:r>
      <w:r w:rsidR="00377B8F">
        <w:rPr>
          <w:rStyle w:val="shorttext"/>
          <w:rFonts w:ascii="Calibri" w:eastAsia="Times New Roman" w:hAnsi="Calibri" w:cs="Times New Roman"/>
          <w:i w:val="0"/>
          <w:iCs w:val="0"/>
          <w:sz w:val="22"/>
          <w:szCs w:val="20"/>
          <w:lang w:eastAsia="fr-FR"/>
        </w:rPr>
        <w:fldChar w:fldCharType="separate"/>
      </w:r>
      <w:r w:rsidR="00727B4C">
        <w:rPr>
          <w:rStyle w:val="shorttext"/>
          <w:rFonts w:ascii="Calibri" w:eastAsia="Times New Roman" w:hAnsi="Calibri" w:cs="Times New Roman"/>
          <w:i w:val="0"/>
          <w:iCs w:val="0"/>
          <w:noProof/>
          <w:sz w:val="22"/>
          <w:szCs w:val="20"/>
          <w:lang w:eastAsia="fr-FR"/>
        </w:rPr>
        <w:t>1</w:t>
      </w:r>
      <w:r w:rsidR="00377B8F">
        <w:rPr>
          <w:rStyle w:val="shorttext"/>
          <w:rFonts w:ascii="Calibri" w:eastAsia="Times New Roman" w:hAnsi="Calibri" w:cs="Times New Roman"/>
          <w:i w:val="0"/>
          <w:iCs w:val="0"/>
          <w:sz w:val="22"/>
          <w:szCs w:val="20"/>
          <w:lang w:eastAsia="fr-FR"/>
        </w:rPr>
        <w:fldChar w:fldCharType="end"/>
      </w:r>
      <w:bookmarkEnd w:id="6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6FC6B767"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727B4C">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727B4C">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727B4C">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2A5C323E"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727B4C">
        <w:rPr>
          <w:b/>
        </w:rPr>
        <w:t>Eq</w:t>
      </w:r>
      <w:proofErr w:type="spellEnd"/>
      <w:r w:rsidR="00727B4C">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宋体"/>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63" w:name="_Ref534635639"/>
            <w:r>
              <w:rPr>
                <w:rFonts w:ascii="Times New Roman" w:eastAsia="Times New Roman" w:hAnsi="Times New Roman"/>
                <w:b/>
                <w:iCs w:val="0"/>
                <w:color w:val="auto"/>
                <w:sz w:val="22"/>
                <w:szCs w:val="22"/>
                <w:lang w:eastAsia="fr-FR"/>
              </w:rPr>
              <w:t xml:space="preserve"> </w:t>
            </w:r>
            <w:bookmarkEnd w:id="63"/>
          </w:p>
        </w:tc>
      </w:tr>
    </w:tbl>
    <w:p w14:paraId="277A6337" w14:textId="190BB442"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w:t>
      </w:r>
      <w:proofErr w:type="spellStart"/>
      <w:r>
        <w:t>drodynamique</w:t>
      </w:r>
      <w:proofErr w:type="spellEnd"/>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727B4C">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727B4C">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727B4C">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727B4C">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727B4C">
        <w:rPr>
          <w:b/>
        </w:rPr>
        <w:t>[35]</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727B4C">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727B4C">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727B4C">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727B4C">
        <w:rPr>
          <w:b/>
        </w:rPr>
        <w:t>[35]</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727B4C">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 xml:space="preserve">nné sur </w:t>
      </w:r>
      <w:proofErr w:type="gramStart"/>
      <w:r>
        <w:t>une période calculé</w:t>
      </w:r>
      <w:proofErr w:type="gramEnd"/>
      <w:r>
        <w:t xml:space="preserve">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727B4C">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727B4C">
        <w:rPr>
          <w:b/>
        </w:rPr>
        <w:t>[18]</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727B4C">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727B4C">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727B4C">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57FCBDD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727B4C">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727B4C">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727B4C">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727B4C">
        <w:rPr>
          <w:b/>
        </w:rPr>
        <w:t>[35]</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727B4C">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727B4C">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64" w:name="_Toc534294735"/>
      <w:bookmarkStart w:id="65" w:name="_Toc535536117"/>
      <w:r>
        <w:t>Conclusion</w:t>
      </w:r>
      <w:bookmarkEnd w:id="64"/>
      <w:bookmarkEnd w:id="65"/>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w:t>
      </w:r>
      <w:proofErr w:type="spellStart"/>
      <w:r>
        <w:t>Newkirk</w:t>
      </w:r>
      <w:proofErr w:type="spellEnd"/>
      <w:r>
        <w:t xml:space="preserve">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66" w:name="_Toc535536118"/>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66"/>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67" w:name="_Toc533165043"/>
      <w:bookmarkStart w:id="68" w:name="_Toc533165498"/>
      <w:bookmarkStart w:id="69" w:name="_Toc533165854"/>
      <w:bookmarkStart w:id="70" w:name="_Toc533165905"/>
      <w:bookmarkStart w:id="71" w:name="_Toc533166093"/>
      <w:bookmarkStart w:id="72" w:name="_Toc533166127"/>
      <w:bookmarkStart w:id="73" w:name="_Toc533167316"/>
      <w:bookmarkStart w:id="74" w:name="_Toc533168739"/>
      <w:bookmarkStart w:id="75" w:name="_Toc533168965"/>
      <w:bookmarkStart w:id="76" w:name="_Toc533169249"/>
      <w:bookmarkStart w:id="77" w:name="_Toc533169500"/>
      <w:bookmarkStart w:id="78" w:name="_Toc533170191"/>
      <w:bookmarkStart w:id="79" w:name="_Toc533170329"/>
      <w:bookmarkStart w:id="80" w:name="_Toc533171274"/>
      <w:bookmarkStart w:id="81" w:name="_Toc533172556"/>
      <w:bookmarkStart w:id="82" w:name="_Toc533172735"/>
      <w:bookmarkStart w:id="83" w:name="_Toc533173191"/>
      <w:bookmarkStart w:id="84" w:name="_Toc533173483"/>
      <w:bookmarkStart w:id="85" w:name="_Toc533173685"/>
      <w:bookmarkStart w:id="86" w:name="_Toc533173936"/>
      <w:bookmarkStart w:id="87" w:name="_Toc533173989"/>
      <w:bookmarkStart w:id="88" w:name="_Toc533174155"/>
      <w:bookmarkStart w:id="89" w:name="_Toc533768820"/>
      <w:bookmarkStart w:id="90" w:name="_Toc533769119"/>
      <w:bookmarkStart w:id="91" w:name="_Toc533769291"/>
      <w:bookmarkStart w:id="92" w:name="_Toc533769343"/>
      <w:bookmarkStart w:id="93" w:name="_Toc533769742"/>
      <w:bookmarkStart w:id="94" w:name="_Toc533771803"/>
      <w:bookmarkStart w:id="95" w:name="_Toc533772291"/>
      <w:bookmarkStart w:id="96" w:name="_Toc533774363"/>
      <w:bookmarkStart w:id="97" w:name="_Toc533775555"/>
      <w:bookmarkStart w:id="98" w:name="_Toc533776199"/>
      <w:bookmarkStart w:id="99" w:name="_Toc533776326"/>
      <w:bookmarkStart w:id="100" w:name="_Toc533777551"/>
      <w:bookmarkStart w:id="101" w:name="_Toc534279459"/>
      <w:bookmarkStart w:id="102" w:name="_Toc534279557"/>
      <w:bookmarkStart w:id="103" w:name="_Toc534279635"/>
      <w:bookmarkStart w:id="104" w:name="_Toc534290931"/>
      <w:bookmarkStart w:id="105" w:name="_Toc534293213"/>
      <w:bookmarkStart w:id="106" w:name="_Toc534293497"/>
      <w:bookmarkStart w:id="107" w:name="_Toc534293575"/>
      <w:bookmarkStart w:id="108" w:name="_Toc534387874"/>
      <w:bookmarkStart w:id="109" w:name="_Toc534410845"/>
      <w:bookmarkStart w:id="110" w:name="_Toc534620759"/>
      <w:bookmarkStart w:id="111" w:name="_Toc534621245"/>
      <w:bookmarkStart w:id="112" w:name="_Toc534621350"/>
      <w:bookmarkStart w:id="113" w:name="_Toc534621457"/>
      <w:bookmarkStart w:id="114" w:name="_Toc534625116"/>
      <w:bookmarkStart w:id="115" w:name="_Toc534631416"/>
      <w:bookmarkStart w:id="116" w:name="_Toc534631516"/>
      <w:bookmarkStart w:id="117" w:name="_Toc534631869"/>
      <w:bookmarkStart w:id="118" w:name="_Toc534632102"/>
      <w:bookmarkStart w:id="119" w:name="_Toc534632314"/>
      <w:bookmarkStart w:id="120" w:name="_Toc534632436"/>
      <w:bookmarkStart w:id="121" w:name="_Toc534632535"/>
      <w:bookmarkStart w:id="122" w:name="_Toc534633828"/>
      <w:bookmarkStart w:id="123" w:name="_Toc534634172"/>
      <w:bookmarkStart w:id="124" w:name="_Toc534634576"/>
      <w:bookmarkStart w:id="125" w:name="_Toc534634951"/>
      <w:bookmarkStart w:id="126" w:name="_Toc534635051"/>
      <w:bookmarkStart w:id="127" w:name="_Toc534635151"/>
      <w:bookmarkStart w:id="128" w:name="_Toc534635251"/>
      <w:bookmarkStart w:id="129" w:name="_Toc534635351"/>
      <w:bookmarkStart w:id="130" w:name="_Toc534635472"/>
      <w:bookmarkStart w:id="131" w:name="_Toc534635571"/>
      <w:bookmarkStart w:id="132" w:name="_Toc534636621"/>
      <w:bookmarkStart w:id="133" w:name="_Toc534638249"/>
      <w:bookmarkStart w:id="134" w:name="_Toc534638335"/>
      <w:bookmarkStart w:id="135" w:name="_Toc534638702"/>
      <w:bookmarkStart w:id="136" w:name="_Toc534640557"/>
      <w:bookmarkStart w:id="137" w:name="_Toc534650367"/>
      <w:bookmarkStart w:id="138" w:name="_Toc534707643"/>
      <w:bookmarkStart w:id="139" w:name="_Toc534719948"/>
      <w:bookmarkStart w:id="140" w:name="_Toc534720631"/>
      <w:bookmarkStart w:id="141" w:name="_Toc534721403"/>
      <w:bookmarkStart w:id="142" w:name="_Toc534723181"/>
      <w:bookmarkStart w:id="143" w:name="_Toc534724093"/>
      <w:bookmarkStart w:id="144" w:name="_Toc534724638"/>
      <w:bookmarkStart w:id="145" w:name="_Toc534724942"/>
      <w:bookmarkStart w:id="146" w:name="_Toc534725613"/>
      <w:bookmarkStart w:id="147" w:name="_Toc534729696"/>
      <w:bookmarkStart w:id="148" w:name="_Toc534792245"/>
      <w:bookmarkStart w:id="149" w:name="_Toc534792894"/>
      <w:bookmarkStart w:id="150" w:name="_Toc534793218"/>
      <w:bookmarkStart w:id="151" w:name="_Toc534793976"/>
      <w:bookmarkStart w:id="152" w:name="_Toc534794071"/>
      <w:bookmarkStart w:id="153" w:name="_Toc534794168"/>
      <w:bookmarkStart w:id="154" w:name="_Toc534796800"/>
      <w:bookmarkStart w:id="155" w:name="_Toc534878056"/>
      <w:bookmarkStart w:id="156" w:name="_Toc534878150"/>
      <w:bookmarkStart w:id="157" w:name="_Toc534880488"/>
      <w:bookmarkStart w:id="158" w:name="_Toc534895220"/>
      <w:bookmarkStart w:id="159" w:name="_Toc534895937"/>
      <w:bookmarkStart w:id="160" w:name="_Toc534896491"/>
      <w:bookmarkStart w:id="161" w:name="_Toc534896884"/>
      <w:bookmarkStart w:id="162" w:name="_Toc534983280"/>
      <w:bookmarkStart w:id="163" w:name="_Toc534984814"/>
      <w:bookmarkStart w:id="164" w:name="_Toc535242906"/>
      <w:bookmarkStart w:id="165" w:name="_Toc535243258"/>
      <w:bookmarkStart w:id="166" w:name="_Toc535245041"/>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8F09B98" w14:textId="77777777" w:rsidR="0008634E" w:rsidRPr="0008634E" w:rsidRDefault="0008634E" w:rsidP="006506B8">
      <w:pPr>
        <w:spacing w:line="360" w:lineRule="auto"/>
      </w:pPr>
      <w:bookmarkStart w:id="167" w:name="_Toc533768821"/>
      <w:bookmarkStart w:id="168" w:name="_Toc533769120"/>
      <w:bookmarkStart w:id="169" w:name="_Toc533769292"/>
      <w:bookmarkStart w:id="170" w:name="_Toc533769344"/>
      <w:bookmarkStart w:id="171" w:name="_Toc533769743"/>
      <w:bookmarkStart w:id="172" w:name="_Toc533771804"/>
      <w:bookmarkStart w:id="173" w:name="_Toc533772292"/>
      <w:bookmarkStart w:id="174" w:name="_Toc533774364"/>
      <w:bookmarkStart w:id="175" w:name="_Toc533775556"/>
      <w:bookmarkStart w:id="176" w:name="_Toc533776200"/>
      <w:bookmarkStart w:id="177" w:name="_Toc533776327"/>
      <w:bookmarkStart w:id="178" w:name="_Toc533777552"/>
      <w:bookmarkStart w:id="179" w:name="_Toc534279460"/>
      <w:bookmarkStart w:id="180" w:name="_Toc534279558"/>
      <w:bookmarkStart w:id="181" w:name="_Toc534279636"/>
      <w:bookmarkStart w:id="182" w:name="_Toc534290932"/>
      <w:bookmarkStart w:id="183" w:name="_Toc534293214"/>
      <w:bookmarkStart w:id="184" w:name="_Toc534293498"/>
      <w:bookmarkStart w:id="185" w:name="_Toc534293576"/>
      <w:bookmarkStart w:id="186" w:name="_Toc534387875"/>
      <w:bookmarkStart w:id="187" w:name="_Toc534410846"/>
      <w:bookmarkStart w:id="188" w:name="_Toc534620760"/>
      <w:bookmarkStart w:id="189" w:name="_Toc534621246"/>
      <w:bookmarkStart w:id="190" w:name="_Toc534621351"/>
      <w:bookmarkStart w:id="191" w:name="_Toc534621458"/>
      <w:bookmarkStart w:id="192" w:name="_Toc534625117"/>
      <w:bookmarkStart w:id="193" w:name="_Toc534631417"/>
      <w:bookmarkStart w:id="194" w:name="_Toc534631517"/>
      <w:bookmarkStart w:id="195" w:name="_Toc534631870"/>
      <w:bookmarkStart w:id="196" w:name="_Toc534632103"/>
      <w:bookmarkStart w:id="197" w:name="_Toc534632315"/>
      <w:bookmarkStart w:id="198" w:name="_Toc534632437"/>
      <w:bookmarkStart w:id="199" w:name="_Toc534632536"/>
      <w:bookmarkStart w:id="200" w:name="_Toc534633829"/>
      <w:bookmarkStart w:id="201" w:name="_Toc534634173"/>
      <w:bookmarkStart w:id="202" w:name="_Toc534634577"/>
      <w:bookmarkStart w:id="203" w:name="_Toc534634952"/>
      <w:bookmarkStart w:id="204" w:name="_Toc534635052"/>
      <w:bookmarkStart w:id="205" w:name="_Toc534635152"/>
      <w:bookmarkStart w:id="206" w:name="_Toc534635252"/>
      <w:bookmarkStart w:id="207" w:name="_Toc534635352"/>
      <w:bookmarkStart w:id="208" w:name="_Toc534635473"/>
      <w:bookmarkStart w:id="209" w:name="_Toc534635572"/>
      <w:bookmarkStart w:id="210" w:name="_Toc534636622"/>
      <w:bookmarkStart w:id="211" w:name="_Toc534638250"/>
      <w:bookmarkStart w:id="212" w:name="_Toc534638336"/>
      <w:bookmarkStart w:id="213" w:name="_Toc534638703"/>
      <w:bookmarkStart w:id="214" w:name="_Toc534640558"/>
      <w:bookmarkStart w:id="215" w:name="_Toc534650368"/>
      <w:bookmarkStart w:id="216" w:name="_Toc534707644"/>
      <w:bookmarkStart w:id="217" w:name="_Toc534719949"/>
      <w:bookmarkStart w:id="218" w:name="_Toc534720632"/>
      <w:bookmarkStart w:id="219" w:name="_Toc534721404"/>
      <w:bookmarkStart w:id="220" w:name="_Toc534723182"/>
      <w:bookmarkStart w:id="221" w:name="_Toc534724094"/>
      <w:bookmarkStart w:id="222" w:name="_Toc534724639"/>
      <w:bookmarkStart w:id="223" w:name="_Toc534724943"/>
      <w:bookmarkStart w:id="224" w:name="_Toc534725614"/>
      <w:bookmarkStart w:id="225" w:name="_Toc534729697"/>
      <w:bookmarkStart w:id="226" w:name="_Toc534792246"/>
      <w:bookmarkStart w:id="227" w:name="_Toc534792895"/>
      <w:bookmarkStart w:id="228" w:name="_Toc534793219"/>
      <w:bookmarkStart w:id="229" w:name="_Toc534793977"/>
      <w:bookmarkStart w:id="230" w:name="_Toc534794072"/>
      <w:bookmarkStart w:id="231" w:name="_Toc534794169"/>
      <w:bookmarkStart w:id="232" w:name="_Toc534796801"/>
      <w:bookmarkStart w:id="233" w:name="_Toc534878057"/>
      <w:bookmarkStart w:id="234" w:name="_Toc534878151"/>
      <w:bookmarkStart w:id="235" w:name="_Toc534880489"/>
      <w:bookmarkStart w:id="236" w:name="_Toc534895221"/>
      <w:bookmarkStart w:id="237" w:name="_Toc534895938"/>
      <w:bookmarkStart w:id="238" w:name="_Toc534896492"/>
      <w:bookmarkStart w:id="239" w:name="_Toc534896885"/>
      <w:bookmarkStart w:id="240" w:name="_Toc534983281"/>
      <w:bookmarkStart w:id="241" w:name="_Toc534984815"/>
      <w:bookmarkStart w:id="242" w:name="_Toc535242907"/>
      <w:bookmarkStart w:id="243" w:name="_Toc535243259"/>
      <w:bookmarkStart w:id="244" w:name="_Toc53524504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7B4EB787" w14:textId="77777777" w:rsidR="00106910" w:rsidRDefault="00106910" w:rsidP="006506B8">
      <w:pPr>
        <w:spacing w:line="360" w:lineRule="auto"/>
      </w:pPr>
      <w:bookmarkStart w:id="245" w:name="_Toc534793220"/>
      <w:bookmarkStart w:id="246" w:name="_Toc534793978"/>
      <w:bookmarkStart w:id="247" w:name="_Toc534794073"/>
      <w:bookmarkStart w:id="248" w:name="_Toc534794170"/>
      <w:bookmarkStart w:id="249" w:name="_Toc534796802"/>
      <w:bookmarkStart w:id="250" w:name="_Toc534878058"/>
      <w:bookmarkStart w:id="251" w:name="_Toc534878152"/>
      <w:bookmarkStart w:id="252" w:name="_Toc534880490"/>
      <w:bookmarkStart w:id="253" w:name="_Toc534895222"/>
      <w:bookmarkStart w:id="254" w:name="_Toc534895939"/>
      <w:bookmarkStart w:id="255" w:name="_Toc534896493"/>
      <w:bookmarkStart w:id="256" w:name="_Toc534896886"/>
      <w:bookmarkStart w:id="257" w:name="_Toc534983282"/>
      <w:bookmarkStart w:id="258" w:name="_Toc534984816"/>
      <w:bookmarkStart w:id="259" w:name="_Toc535242908"/>
      <w:bookmarkStart w:id="260" w:name="_Toc535243260"/>
      <w:bookmarkStart w:id="261" w:name="_Toc53524504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62" w:name="_Toc535248167"/>
      <w:bookmarkStart w:id="263" w:name="_Toc535248584"/>
      <w:bookmarkStart w:id="264" w:name="_Toc535250063"/>
      <w:bookmarkStart w:id="265" w:name="_Toc535251243"/>
      <w:bookmarkStart w:id="266" w:name="_Toc535251784"/>
      <w:bookmarkStart w:id="267" w:name="_Toc535252138"/>
      <w:bookmarkStart w:id="268" w:name="_Toc535346206"/>
      <w:bookmarkStart w:id="269" w:name="_Toc535418733"/>
      <w:bookmarkStart w:id="270" w:name="_Toc535505035"/>
      <w:bookmarkStart w:id="271" w:name="_Toc535509355"/>
      <w:bookmarkStart w:id="272" w:name="_Toc535510048"/>
      <w:bookmarkStart w:id="273" w:name="_Toc535512801"/>
      <w:bookmarkStart w:id="274" w:name="_Toc535512890"/>
      <w:bookmarkStart w:id="275" w:name="_Toc535527914"/>
      <w:bookmarkStart w:id="276" w:name="_Toc535536119"/>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1988AFD7" w14:textId="30B3078D" w:rsidR="00166F02" w:rsidRDefault="00166F02" w:rsidP="003A178B">
      <w:pPr>
        <w:pStyle w:val="Titre2"/>
        <w:ind w:left="709"/>
      </w:pPr>
      <w:bookmarkStart w:id="277" w:name="_Toc535536120"/>
      <w:r>
        <w:t>Introduction</w:t>
      </w:r>
      <w:bookmarkEnd w:id="277"/>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727B4C" w:rsidRPr="00727B4C">
        <w:rPr>
          <w:b/>
        </w:rPr>
        <w:t>Figure 2.1</w:t>
      </w:r>
      <w:r w:rsidR="00727B4C" w:rsidRPr="00727B4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val="en-US"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002" cy="2933596"/>
                    </a:xfrm>
                    <a:prstGeom prst="rect">
                      <a:avLst/>
                    </a:prstGeom>
                  </pic:spPr>
                </pic:pic>
              </a:graphicData>
            </a:graphic>
          </wp:inline>
        </w:drawing>
      </w:r>
    </w:p>
    <w:p w14:paraId="3D7194C4" w14:textId="145F27AE" w:rsidR="0093422C" w:rsidRPr="00657B2B" w:rsidRDefault="0093422C" w:rsidP="0034774B">
      <w:pPr>
        <w:pStyle w:val="Lgende"/>
        <w:spacing w:line="360" w:lineRule="auto"/>
        <w:jc w:val="center"/>
        <w:rPr>
          <w:i w:val="0"/>
          <w:sz w:val="22"/>
        </w:rPr>
      </w:pPr>
      <w:bookmarkStart w:id="278" w:name="_Ref525808327"/>
      <w:r w:rsidRPr="00657B2B">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727B4C">
        <w:rPr>
          <w:i w:val="0"/>
          <w:noProof/>
          <w:sz w:val="22"/>
        </w:rPr>
        <w:t>2.1</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727B4C">
        <w:rPr>
          <w:i w:val="0"/>
          <w:noProof/>
          <w:sz w:val="22"/>
        </w:rPr>
        <w:t>1</w:t>
      </w:r>
      <w:r w:rsidR="00377B8F">
        <w:rPr>
          <w:i w:val="0"/>
          <w:sz w:val="22"/>
        </w:rPr>
        <w:fldChar w:fldCharType="end"/>
      </w:r>
      <w:bookmarkEnd w:id="278"/>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727B4C">
        <w:rPr>
          <w:b/>
        </w:rPr>
        <w:t>[36]</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w:t>
      </w:r>
      <w:proofErr w:type="spellStart"/>
      <w:r w:rsidR="0093422C" w:rsidRPr="006213C9">
        <w:t>Lobatto</w:t>
      </w:r>
      <w:proofErr w:type="spellEnd"/>
      <w:r w:rsidR="0093422C" w:rsidRPr="006213C9">
        <w:t xml:space="preserve">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727B4C">
        <w:rPr>
          <w:b/>
        </w:rPr>
        <w:t>[36]</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commentRangeStart w:id="279"/>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727B4C" w:rsidRPr="00727B4C">
        <w:rPr>
          <w:b/>
          <w:highlight w:val="yellow"/>
        </w:rPr>
        <w:t>[38</w:t>
      </w:r>
      <w:r w:rsidR="00727B4C">
        <w:rPr>
          <w:highlight w:val="yellow"/>
        </w:rPr>
        <w:t>]</w:t>
      </w:r>
      <w:r w:rsidR="0093422C" w:rsidRPr="00895849">
        <w:rPr>
          <w:highlight w:val="yellow"/>
        </w:rPr>
        <w:fldChar w:fldCharType="end"/>
      </w:r>
      <w:commentRangeEnd w:id="279"/>
      <w:r w:rsidR="00E36A0E">
        <w:rPr>
          <w:rStyle w:val="Marquedecommentaire"/>
        </w:rPr>
        <w:commentReference w:id="279"/>
      </w:r>
      <w:r w:rsidR="00E36A0E">
        <w:t xml:space="preserve"> </w:t>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w:t>
      </w:r>
      <w:proofErr w:type="spellStart"/>
      <w:r w:rsidRPr="006213C9">
        <w:t>Lobatto</w:t>
      </w:r>
      <w:proofErr w:type="spellEnd"/>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80" w:name="_Toc535536121"/>
      <w:r>
        <w:t>Epaisseur du film mince en présence d’un désalignement</w:t>
      </w:r>
      <w:bookmarkEnd w:id="280"/>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81"/>
      <w:commentRangeStart w:id="282"/>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727B4C" w:rsidRPr="00727B4C">
        <w:rPr>
          <w:b/>
        </w:rPr>
        <w:t xml:space="preserve">Figure </w:t>
      </w:r>
      <w:r w:rsidR="00727B4C" w:rsidRPr="00727B4C">
        <w:rPr>
          <w:b/>
          <w:noProof/>
        </w:rPr>
        <w:t>2.2</w:t>
      </w:r>
      <w:r w:rsidR="00727B4C" w:rsidRPr="00727B4C">
        <w:rPr>
          <w:b/>
          <w:noProof/>
        </w:rPr>
        <w:noBreakHyphen/>
        <w:t>1</w:t>
      </w:r>
      <w:r w:rsidR="0093422C" w:rsidRPr="001A0326">
        <w:rPr>
          <w:b/>
        </w:rPr>
        <w:fldChar w:fldCharType="end"/>
      </w:r>
      <w:commentRangeEnd w:id="281"/>
      <w:r w:rsidR="0072571E">
        <w:rPr>
          <w:rStyle w:val="Marquedecommentaire"/>
        </w:rPr>
        <w:commentReference w:id="281"/>
      </w:r>
      <w:commentRangeEnd w:id="282"/>
      <w:r w:rsidR="004C6F2C">
        <w:rPr>
          <w:rStyle w:val="Marquedecommentaire"/>
        </w:rPr>
        <w:commentReference w:id="282"/>
      </w:r>
      <w:r w:rsidR="0072571E">
        <w:t>).</w:t>
      </w:r>
    </w:p>
    <w:p w14:paraId="0A0D22AB" w14:textId="77777777" w:rsidR="0072571E" w:rsidRDefault="0072571E" w:rsidP="006C12D3">
      <w:pPr>
        <w:spacing w:line="360" w:lineRule="auto"/>
      </w:pPr>
    </w:p>
    <w:p w14:paraId="35EA259E" w14:textId="76FADC53" w:rsidR="0093422C" w:rsidRPr="00AC0E7C" w:rsidRDefault="009B4252" w:rsidP="0093422C">
      <w:pPr>
        <w:keepNext/>
        <w:spacing w:line="360" w:lineRule="auto"/>
        <w:jc w:val="center"/>
        <w:rPr>
          <w:highlight w:val="yellow"/>
        </w:rPr>
      </w:pPr>
      <w:r w:rsidRPr="009B4252">
        <w:rPr>
          <w:noProof/>
          <w:highlight w:val="yellow"/>
          <w:lang w:val="en-US" w:eastAsia="zh-CN"/>
        </w:rPr>
        <w:lastRenderedPageBreak/>
        <w:drawing>
          <wp:inline distT="0" distB="0" distL="0" distR="0" wp14:anchorId="10E34AF9" wp14:editId="5088BC9C">
            <wp:extent cx="2386800" cy="253800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8"/>
                    <a:stretch>
                      <a:fillRect/>
                    </a:stretch>
                  </pic:blipFill>
                  <pic:spPr>
                    <a:xfrm>
                      <a:off x="0" y="0"/>
                      <a:ext cx="2386800" cy="2538000"/>
                    </a:xfrm>
                    <a:prstGeom prst="rect">
                      <a:avLst/>
                    </a:prstGeom>
                  </pic:spPr>
                </pic:pic>
              </a:graphicData>
            </a:graphic>
          </wp:inline>
        </w:drawing>
      </w:r>
    </w:p>
    <w:p w14:paraId="72B1FA2F" w14:textId="460F41C5" w:rsidR="0093422C" w:rsidRDefault="0093422C" w:rsidP="0093422C">
      <w:pPr>
        <w:pStyle w:val="Lgende"/>
        <w:jc w:val="center"/>
      </w:pPr>
      <w:bookmarkStart w:id="283" w:name="_Ref526328409"/>
      <w:r w:rsidRPr="00AC0E7C">
        <w:rPr>
          <w:i w:val="0"/>
          <w:sz w:val="22"/>
          <w:highlight w:val="yellow"/>
        </w:rPr>
        <w:t xml:space="preserve">Figure </w:t>
      </w:r>
      <w:r w:rsidR="00377B8F">
        <w:rPr>
          <w:i w:val="0"/>
          <w:sz w:val="22"/>
          <w:highlight w:val="yellow"/>
        </w:rPr>
        <w:fldChar w:fldCharType="begin"/>
      </w:r>
      <w:r w:rsidR="00377B8F">
        <w:rPr>
          <w:i w:val="0"/>
          <w:sz w:val="22"/>
          <w:highlight w:val="yellow"/>
        </w:rPr>
        <w:instrText xml:space="preserve"> STYLEREF 2 \s </w:instrText>
      </w:r>
      <w:r w:rsidR="00377B8F">
        <w:rPr>
          <w:i w:val="0"/>
          <w:sz w:val="22"/>
          <w:highlight w:val="yellow"/>
        </w:rPr>
        <w:fldChar w:fldCharType="separate"/>
      </w:r>
      <w:r w:rsidR="00727B4C">
        <w:rPr>
          <w:i w:val="0"/>
          <w:noProof/>
          <w:sz w:val="22"/>
          <w:highlight w:val="yellow"/>
        </w:rPr>
        <w:t>2.2</w:t>
      </w:r>
      <w:r w:rsidR="00377B8F">
        <w:rPr>
          <w:i w:val="0"/>
          <w:sz w:val="22"/>
          <w:highlight w:val="yellow"/>
        </w:rPr>
        <w:fldChar w:fldCharType="end"/>
      </w:r>
      <w:r w:rsidR="00377B8F">
        <w:rPr>
          <w:i w:val="0"/>
          <w:sz w:val="22"/>
          <w:highlight w:val="yellow"/>
        </w:rPr>
        <w:noBreakHyphen/>
      </w:r>
      <w:r w:rsidR="00377B8F">
        <w:rPr>
          <w:i w:val="0"/>
          <w:sz w:val="22"/>
          <w:highlight w:val="yellow"/>
        </w:rPr>
        <w:fldChar w:fldCharType="begin"/>
      </w:r>
      <w:r w:rsidR="00377B8F">
        <w:rPr>
          <w:i w:val="0"/>
          <w:sz w:val="22"/>
          <w:highlight w:val="yellow"/>
        </w:rPr>
        <w:instrText xml:space="preserve"> SEQ Figure \* ARABIC \s 2 </w:instrText>
      </w:r>
      <w:r w:rsidR="00377B8F">
        <w:rPr>
          <w:i w:val="0"/>
          <w:sz w:val="22"/>
          <w:highlight w:val="yellow"/>
        </w:rPr>
        <w:fldChar w:fldCharType="separate"/>
      </w:r>
      <w:r w:rsidR="00727B4C">
        <w:rPr>
          <w:i w:val="0"/>
          <w:noProof/>
          <w:sz w:val="22"/>
          <w:highlight w:val="yellow"/>
        </w:rPr>
        <w:t>1</w:t>
      </w:r>
      <w:r w:rsidR="00377B8F">
        <w:rPr>
          <w:i w:val="0"/>
          <w:sz w:val="22"/>
          <w:highlight w:val="yellow"/>
        </w:rPr>
        <w:fldChar w:fldCharType="end"/>
      </w:r>
      <w:bookmarkEnd w:id="283"/>
      <w:r w:rsidR="00B158BF">
        <w:rPr>
          <w:i w:val="0"/>
          <w:sz w:val="22"/>
          <w:highlight w:val="yellow"/>
        </w:rPr>
        <w:t> :</w:t>
      </w:r>
      <w:r w:rsidRPr="00AC0E7C">
        <w:rPr>
          <w:i w:val="0"/>
          <w:sz w:val="22"/>
          <w:highlight w:val="yellow"/>
        </w:rPr>
        <w:t xml:space="preserve"> </w:t>
      </w:r>
      <w:r w:rsidR="000842D3">
        <w:rPr>
          <w:i w:val="0"/>
          <w:sz w:val="22"/>
          <w:highlight w:val="yellow"/>
        </w:rPr>
        <w:t>M</w:t>
      </w:r>
      <w:r w:rsidRPr="00AC0E7C">
        <w:rPr>
          <w:i w:val="0"/>
          <w:sz w:val="22"/>
          <w:highlight w:val="yellow"/>
        </w:rPr>
        <w:t>ouvement du rotor au plan médian du palier</w:t>
      </w:r>
    </w:p>
    <w:p w14:paraId="30D7CA79" w14:textId="259385ED"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727B4C">
        <w:rPr>
          <w:b/>
        </w:rPr>
        <w:t>Eq.2-1</w:t>
      </w:r>
      <w:r w:rsidR="00F7557A" w:rsidRPr="001E6A32">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84"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5" w:name="_Ref533168788"/>
            <w:r w:rsidRPr="005600FC">
              <w:rPr>
                <w:rFonts w:ascii="Times New Roman" w:eastAsia="Times New Roman" w:hAnsi="Times New Roman"/>
                <w:b/>
                <w:iCs w:val="0"/>
                <w:color w:val="auto"/>
                <w:sz w:val="22"/>
                <w:szCs w:val="22"/>
                <w:lang w:eastAsia="fr-FR"/>
              </w:rPr>
              <w:t xml:space="preserve"> </w:t>
            </w:r>
            <w:bookmarkEnd w:id="284"/>
            <w:bookmarkEnd w:id="285"/>
          </w:p>
        </w:tc>
      </w:tr>
    </w:tbl>
    <w:p w14:paraId="0CB25A39" w14:textId="562A5ABE" w:rsidR="0093422C" w:rsidRDefault="0072571E" w:rsidP="00BE05D8">
      <w:pPr>
        <w:spacing w:before="240" w:after="240" w:line="360" w:lineRule="auto"/>
      </w:pPr>
      <w:r>
        <w:t xml:space="preserve">Cependant, à cause </w:t>
      </w:r>
      <w:r w:rsidR="00545D82">
        <w:t>des déformations thermiques ou mécaniques</w:t>
      </w:r>
      <w:r>
        <w:t xml:space="preserve"> et en présence d’un désalignement du rotor, le jeu et donc l’épaisseur du film lubrifiant varie en dehors du plan médian du palier. 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727B4C" w:rsidRPr="00727B4C">
        <w:rPr>
          <w:b/>
        </w:rPr>
        <w:t xml:space="preserve">Figure </w:t>
      </w:r>
      <w:r w:rsidR="00727B4C" w:rsidRPr="00727B4C">
        <w:rPr>
          <w:b/>
          <w:noProof/>
        </w:rPr>
        <w:t>2.2</w:t>
      </w:r>
      <w:r w:rsidR="00727B4C" w:rsidRPr="00727B4C">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6F72CD08" w14:textId="77777777" w:rsidR="00F831D7" w:rsidRDefault="00F831D7" w:rsidP="00BE05D8">
      <w:pPr>
        <w:spacing w:before="240" w:after="240" w:line="360" w:lineRule="auto"/>
      </w:pPr>
    </w:p>
    <w:p w14:paraId="313BED69" w14:textId="2F47E7C6" w:rsidR="0093422C" w:rsidRDefault="00D74259" w:rsidP="00F831D7">
      <w:pPr>
        <w:keepNext/>
        <w:spacing w:line="360" w:lineRule="auto"/>
        <w:jc w:val="center"/>
      </w:pPr>
      <w:r w:rsidRPr="00D74259">
        <w:rPr>
          <w:noProof/>
          <w:lang w:val="en-US"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5760720" cy="2185670"/>
                    </a:xfrm>
                    <a:prstGeom prst="rect">
                      <a:avLst/>
                    </a:prstGeom>
                  </pic:spPr>
                </pic:pic>
              </a:graphicData>
            </a:graphic>
          </wp:inline>
        </w:drawing>
      </w:r>
    </w:p>
    <w:p w14:paraId="630FB188" w14:textId="665B35BC" w:rsidR="0093422C" w:rsidRPr="003D7DC1" w:rsidRDefault="0093422C" w:rsidP="0093422C">
      <w:pPr>
        <w:pStyle w:val="Lgende"/>
        <w:jc w:val="center"/>
        <w:rPr>
          <w:i w:val="0"/>
          <w:sz w:val="22"/>
        </w:rPr>
      </w:pPr>
      <w:bookmarkStart w:id="286" w:name="_Ref526342507"/>
      <w:r w:rsidRPr="003D7DC1">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727B4C">
        <w:rPr>
          <w:i w:val="0"/>
          <w:noProof/>
          <w:sz w:val="22"/>
        </w:rPr>
        <w:t>2.2</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727B4C">
        <w:rPr>
          <w:i w:val="0"/>
          <w:noProof/>
          <w:sz w:val="22"/>
        </w:rPr>
        <w:t>2</w:t>
      </w:r>
      <w:r w:rsidR="00377B8F">
        <w:rPr>
          <w:i w:val="0"/>
          <w:sz w:val="22"/>
        </w:rPr>
        <w:fldChar w:fldCharType="end"/>
      </w:r>
      <w:bookmarkEnd w:id="286"/>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A37A07"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7" w:name="_Ref535400220"/>
            <w:r w:rsidRPr="005600FC">
              <w:rPr>
                <w:rFonts w:ascii="Times New Roman" w:eastAsia="Times New Roman" w:hAnsi="Times New Roman"/>
                <w:b/>
                <w:iCs w:val="0"/>
                <w:color w:val="auto"/>
                <w:sz w:val="22"/>
                <w:szCs w:val="22"/>
                <w:lang w:eastAsia="fr-FR"/>
              </w:rPr>
              <w:t xml:space="preserve"> </w:t>
            </w:r>
            <w:bookmarkEnd w:id="287"/>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0387C6A5" w14:textId="77777777" w:rsidR="00BE4765" w:rsidRDefault="00BE4765" w:rsidP="00F776F1">
      <w:pPr>
        <w:spacing w:before="240" w:line="360" w:lineRule="auto"/>
      </w:pPr>
    </w:p>
    <w:p w14:paraId="50134E34" w14:textId="77777777" w:rsidR="00BE4765" w:rsidRDefault="00BE4765" w:rsidP="00F776F1">
      <w:pPr>
        <w:spacing w:before="240" w:line="360" w:lineRule="auto"/>
      </w:pPr>
    </w:p>
    <w:p w14:paraId="2105E07D" w14:textId="18FEA8C7" w:rsidR="0093422C" w:rsidRDefault="0093422C" w:rsidP="00B74996">
      <w:pPr>
        <w:pStyle w:val="Titre2"/>
        <w:ind w:left="709"/>
      </w:pPr>
      <w:bookmarkStart w:id="288" w:name="_Toc535536122"/>
      <w:r>
        <w:t>Equations de la lubrification thermohydrodynamique</w:t>
      </w:r>
      <w:bookmarkEnd w:id="288"/>
    </w:p>
    <w:p w14:paraId="5E41BDCD" w14:textId="1B1B5B3C" w:rsidR="00BE4765" w:rsidRDefault="00AC0E7C" w:rsidP="00BE4765">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289" w:name="_Toc535536123"/>
      <w:r>
        <w:t xml:space="preserve">Equation de Reynolds </w:t>
      </w:r>
      <w:r w:rsidRPr="0078195A">
        <w:t>généralisée</w:t>
      </w:r>
      <w:bookmarkEnd w:id="289"/>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727B4C" w:rsidRPr="00727B4C">
        <w:rPr>
          <w:b/>
          <w:szCs w:val="22"/>
        </w:rPr>
        <w:t xml:space="preserve">Figure </w:t>
      </w:r>
      <w:r w:rsidR="00727B4C" w:rsidRPr="00727B4C">
        <w:rPr>
          <w:b/>
          <w:noProof/>
          <w:szCs w:val="22"/>
        </w:rPr>
        <w:t>2.3</w:t>
      </w:r>
      <w:r w:rsidR="00727B4C" w:rsidRPr="00727B4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val="en-US"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21F2D602" w:rsidR="007E79B0" w:rsidRPr="00CA5952" w:rsidRDefault="007E79B0" w:rsidP="007E79B0">
      <w:pPr>
        <w:pStyle w:val="Lgende"/>
        <w:spacing w:line="360" w:lineRule="auto"/>
        <w:jc w:val="center"/>
        <w:rPr>
          <w:i w:val="0"/>
          <w:sz w:val="22"/>
        </w:rPr>
      </w:pPr>
      <w:bookmarkStart w:id="290" w:name="_Ref525808346"/>
      <w:r w:rsidRPr="0065305A">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727B4C">
        <w:rPr>
          <w:i w:val="0"/>
          <w:noProof/>
          <w:sz w:val="22"/>
        </w:rPr>
        <w:t>2.3</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727B4C">
        <w:rPr>
          <w:i w:val="0"/>
          <w:noProof/>
          <w:sz w:val="22"/>
        </w:rPr>
        <w:t>1</w:t>
      </w:r>
      <w:r w:rsidR="00377B8F">
        <w:rPr>
          <w:i w:val="0"/>
          <w:sz w:val="22"/>
        </w:rPr>
        <w:fldChar w:fldCharType="end"/>
      </w:r>
      <w:bookmarkEnd w:id="290"/>
      <w:r w:rsidRPr="0065305A">
        <w:rPr>
          <w:i w:val="0"/>
          <w:sz w:val="22"/>
        </w:rPr>
        <w:t xml:space="preserve"> : domaine d’étude </w:t>
      </w:r>
      <w:r>
        <w:rPr>
          <w:i w:val="0"/>
          <w:sz w:val="22"/>
        </w:rPr>
        <w:t>entre deux parois</w:t>
      </w:r>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727B4C">
        <w:rPr>
          <w:b/>
        </w:rPr>
        <w:t>[41]</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A37A07"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1" w:name="_Ref525751376"/>
            <w:r w:rsidRPr="005600FC">
              <w:rPr>
                <w:rFonts w:ascii="Times New Roman" w:eastAsia="Times New Roman" w:hAnsi="Times New Roman"/>
                <w:b/>
                <w:iCs w:val="0"/>
                <w:color w:val="auto"/>
                <w:sz w:val="22"/>
                <w:szCs w:val="22"/>
                <w:lang w:eastAsia="fr-FR"/>
              </w:rPr>
              <w:t xml:space="preserve"> </w:t>
            </w:r>
            <w:bookmarkEnd w:id="291"/>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727B4C">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A37A07"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2" w:name="_Ref525824932"/>
            <w:r w:rsidRPr="005600FC">
              <w:rPr>
                <w:rFonts w:ascii="Times New Roman" w:eastAsia="Times New Roman" w:hAnsi="Times New Roman"/>
                <w:b/>
                <w:iCs w:val="0"/>
                <w:color w:val="auto"/>
                <w:sz w:val="22"/>
                <w:szCs w:val="22"/>
                <w:lang w:eastAsia="fr-FR"/>
              </w:rPr>
              <w:t xml:space="preserve"> </w:t>
            </w:r>
            <w:bookmarkEnd w:id="292"/>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A37A07"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3" w:name="_Ref525772474"/>
            <w:r w:rsidRPr="005600FC">
              <w:rPr>
                <w:rFonts w:ascii="Times New Roman" w:eastAsia="Times New Roman" w:hAnsi="Times New Roman"/>
                <w:b/>
                <w:iCs w:val="0"/>
                <w:color w:val="auto"/>
                <w:sz w:val="22"/>
                <w:szCs w:val="22"/>
                <w:lang w:eastAsia="fr-FR"/>
              </w:rPr>
              <w:t xml:space="preserve"> </w:t>
            </w:r>
            <w:bookmarkEnd w:id="293"/>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A37A07"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4" w:name="_Ref525808447"/>
            <w:r w:rsidRPr="005600FC">
              <w:rPr>
                <w:rFonts w:ascii="Times New Roman" w:eastAsia="Times New Roman" w:hAnsi="Times New Roman"/>
                <w:b/>
                <w:iCs w:val="0"/>
                <w:color w:val="auto"/>
                <w:sz w:val="22"/>
                <w:szCs w:val="22"/>
                <w:lang w:eastAsia="fr-FR"/>
              </w:rPr>
              <w:t xml:space="preserve"> </w:t>
            </w:r>
            <w:bookmarkEnd w:id="294"/>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727B4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727B4C">
        <w:rPr>
          <w:b/>
          <w:szCs w:val="22"/>
        </w:rPr>
        <w:t>[39]</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A37A07"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A37A07"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w:t>
      </w:r>
      <w:proofErr w:type="spellStart"/>
      <w:r w:rsidR="00ED4BE4" w:rsidRPr="001C4698">
        <w:rPr>
          <w:szCs w:val="23"/>
        </w:rPr>
        <w:t>a</w:t>
      </w:r>
      <w:proofErr w:type="spellEnd"/>
      <w:r w:rsidR="00ED4BE4" w:rsidRPr="001C4698">
        <w:rPr>
          <w:szCs w:val="23"/>
        </w:rPr>
        <w:t xml:space="preserve">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w:t>
      </w:r>
      <w:commentRangeStart w:id="295"/>
      <w:commentRangeStart w:id="296"/>
      <w:r w:rsidR="00ED4BE4" w:rsidRPr="001C4698">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paroi 1 peuvent être notées sim</w:t>
      </w:r>
      <w:proofErr w:type="spellStart"/>
      <w:r w:rsidR="00ED4BE4" w:rsidRPr="001C4698">
        <w:rPr>
          <w:szCs w:val="23"/>
        </w:rPr>
        <w:t>plement</w:t>
      </w:r>
      <w:proofErr w:type="spellEnd"/>
      <w:r w:rsidR="00ED4BE4" w:rsidRPr="001C4698">
        <w:rPr>
          <w:szCs w:val="23"/>
        </w:rPr>
        <w:t xml:space="preserve">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xml:space="preserve">. </w:t>
      </w:r>
      <w:commentRangeEnd w:id="295"/>
      <w:r w:rsidR="00ED4BE4" w:rsidRPr="001C4698">
        <w:rPr>
          <w:rStyle w:val="Marquedecommentaire"/>
        </w:rPr>
        <w:commentReference w:id="295"/>
      </w:r>
      <w:commentRangeEnd w:id="296"/>
      <w:r w:rsidR="00ED4BE4" w:rsidRPr="001C4698">
        <w:rPr>
          <w:rStyle w:val="Marquedecommentaire"/>
        </w:rPr>
        <w:commentReference w:id="296"/>
      </w:r>
      <w:r w:rsidR="00ED4BE4" w:rsidRPr="001C4698">
        <w:rPr>
          <w:szCs w:val="23"/>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A37A0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A37A07"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7" w:name="_Ref528678284"/>
            <w:r w:rsidRPr="005600FC">
              <w:rPr>
                <w:rFonts w:ascii="Times New Roman" w:eastAsia="Times New Roman" w:hAnsi="Times New Roman"/>
                <w:b/>
                <w:iCs w:val="0"/>
                <w:color w:val="auto"/>
                <w:sz w:val="22"/>
                <w:szCs w:val="22"/>
                <w:lang w:eastAsia="fr-FR"/>
              </w:rPr>
              <w:t xml:space="preserve"> </w:t>
            </w:r>
            <w:bookmarkEnd w:id="297"/>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A37A07"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98" w:name="_Ref534719748"/>
            <w:r w:rsidRPr="005600FC">
              <w:rPr>
                <w:rFonts w:ascii="Times New Roman" w:eastAsia="Times New Roman" w:hAnsi="Times New Roman"/>
                <w:b/>
                <w:iCs w:val="0"/>
                <w:color w:val="auto"/>
                <w:sz w:val="22"/>
                <w:szCs w:val="22"/>
                <w:lang w:eastAsia="fr-FR"/>
              </w:rPr>
              <w:t xml:space="preserve"> </w:t>
            </w:r>
            <w:bookmarkEnd w:id="298"/>
          </w:p>
        </w:tc>
      </w:tr>
    </w:tbl>
    <w:p w14:paraId="6992E778" w14:textId="77777777" w:rsidR="0030124D" w:rsidRDefault="0030124D" w:rsidP="005360D9"/>
    <w:p w14:paraId="2F9E974D" w14:textId="51C842D0" w:rsidR="0093422C" w:rsidRDefault="0093422C" w:rsidP="00B74996">
      <w:pPr>
        <w:pStyle w:val="Titre3"/>
        <w:ind w:left="709"/>
      </w:pPr>
      <w:bookmarkStart w:id="299" w:name="_Toc535536124"/>
      <w:r>
        <w:t>Modèles de rupture et reformation du film (cavitation)</w:t>
      </w:r>
      <w:bookmarkEnd w:id="299"/>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727B4C" w:rsidRPr="00727B4C">
        <w:rPr>
          <w:b/>
          <w:noProof/>
          <w:szCs w:val="22"/>
        </w:rPr>
        <w:t>Figure 2.3</w:t>
      </w:r>
      <w:r w:rsidR="00727B4C" w:rsidRPr="00727B4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val="en-US"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F8893BF" w:rsidR="003336E1" w:rsidRPr="000325F0" w:rsidRDefault="000325F0" w:rsidP="000325F0">
      <w:pPr>
        <w:pStyle w:val="Lgende"/>
        <w:jc w:val="center"/>
        <w:rPr>
          <w:i w:val="0"/>
          <w:noProof/>
          <w:sz w:val="22"/>
          <w:szCs w:val="22"/>
        </w:rPr>
      </w:pPr>
      <w:bookmarkStart w:id="300" w:name="_Ref534652550"/>
      <w:r w:rsidRPr="000325F0">
        <w:rPr>
          <w:i w:val="0"/>
          <w:noProof/>
          <w:sz w:val="22"/>
          <w:szCs w:val="22"/>
        </w:rPr>
        <w:t xml:space="preserve">Figure </w:t>
      </w:r>
      <w:r w:rsidR="00377B8F">
        <w:rPr>
          <w:i w:val="0"/>
          <w:noProof/>
          <w:sz w:val="22"/>
          <w:szCs w:val="22"/>
        </w:rPr>
        <w:fldChar w:fldCharType="begin"/>
      </w:r>
      <w:r w:rsidR="00377B8F">
        <w:rPr>
          <w:i w:val="0"/>
          <w:noProof/>
          <w:sz w:val="22"/>
          <w:szCs w:val="22"/>
        </w:rPr>
        <w:instrText xml:space="preserve"> STYLEREF 2 \s </w:instrText>
      </w:r>
      <w:r w:rsidR="00377B8F">
        <w:rPr>
          <w:i w:val="0"/>
          <w:noProof/>
          <w:sz w:val="22"/>
          <w:szCs w:val="22"/>
        </w:rPr>
        <w:fldChar w:fldCharType="separate"/>
      </w:r>
      <w:r w:rsidR="00727B4C">
        <w:rPr>
          <w:i w:val="0"/>
          <w:noProof/>
          <w:sz w:val="22"/>
          <w:szCs w:val="22"/>
        </w:rPr>
        <w:t>2.3</w:t>
      </w:r>
      <w:r w:rsidR="00377B8F">
        <w:rPr>
          <w:i w:val="0"/>
          <w:noProof/>
          <w:sz w:val="22"/>
          <w:szCs w:val="22"/>
        </w:rPr>
        <w:fldChar w:fldCharType="end"/>
      </w:r>
      <w:r w:rsidR="00377B8F">
        <w:rPr>
          <w:i w:val="0"/>
          <w:noProof/>
          <w:sz w:val="22"/>
          <w:szCs w:val="22"/>
        </w:rPr>
        <w:noBreakHyphen/>
      </w:r>
      <w:r w:rsidR="00377B8F">
        <w:rPr>
          <w:i w:val="0"/>
          <w:noProof/>
          <w:sz w:val="22"/>
          <w:szCs w:val="22"/>
        </w:rPr>
        <w:fldChar w:fldCharType="begin"/>
      </w:r>
      <w:r w:rsidR="00377B8F">
        <w:rPr>
          <w:i w:val="0"/>
          <w:noProof/>
          <w:sz w:val="22"/>
          <w:szCs w:val="22"/>
        </w:rPr>
        <w:instrText xml:space="preserve"> SEQ Figure \* ARABIC \s 2 </w:instrText>
      </w:r>
      <w:r w:rsidR="00377B8F">
        <w:rPr>
          <w:i w:val="0"/>
          <w:noProof/>
          <w:sz w:val="22"/>
          <w:szCs w:val="22"/>
        </w:rPr>
        <w:fldChar w:fldCharType="separate"/>
      </w:r>
      <w:r w:rsidR="00727B4C">
        <w:rPr>
          <w:i w:val="0"/>
          <w:noProof/>
          <w:sz w:val="22"/>
          <w:szCs w:val="22"/>
        </w:rPr>
        <w:t>2</w:t>
      </w:r>
      <w:r w:rsidR="00377B8F">
        <w:rPr>
          <w:i w:val="0"/>
          <w:noProof/>
          <w:sz w:val="22"/>
          <w:szCs w:val="22"/>
        </w:rPr>
        <w:fldChar w:fldCharType="end"/>
      </w:r>
      <w:bookmarkEnd w:id="300"/>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47897D74" w:rsidR="0093422C" w:rsidRDefault="00020FD8" w:rsidP="00BE4765">
      <w:pPr>
        <w:spacing w:before="240" w:after="12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301"/>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w:t>
      </w:r>
      <w:proofErr w:type="spellStart"/>
      <w:r w:rsidR="0093422C" w:rsidRPr="008317A9">
        <w:rPr>
          <w:szCs w:val="23"/>
        </w:rPr>
        <w:t>Elrod</w:t>
      </w:r>
      <w:proofErr w:type="spellEnd"/>
      <w:r w:rsidR="0093422C" w:rsidRPr="008317A9">
        <w:rPr>
          <w:szCs w:val="23"/>
        </w:rPr>
        <w:t xml:space="preserve">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727B4C">
        <w:rPr>
          <w:b/>
          <w:szCs w:val="23"/>
        </w:rPr>
        <w:t>[40]</w:t>
      </w:r>
      <w:r w:rsidR="0093422C" w:rsidRPr="009E69BE">
        <w:rPr>
          <w:b/>
          <w:szCs w:val="23"/>
        </w:rPr>
        <w:fldChar w:fldCharType="end"/>
      </w:r>
      <w:r w:rsidR="0093422C" w:rsidRPr="008317A9">
        <w:rPr>
          <w:szCs w:val="23"/>
        </w:rPr>
        <w:t xml:space="preserve">. Il suppose que dans la zone </w:t>
      </w:r>
      <w:proofErr w:type="spellStart"/>
      <w:r w:rsidR="0093422C" w:rsidRPr="008317A9">
        <w:rPr>
          <w:szCs w:val="23"/>
        </w:rPr>
        <w:t>cavitante</w:t>
      </w:r>
      <w:proofErr w:type="spellEnd"/>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A37A0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2" w:name="_Ref525835347"/>
            <w:r w:rsidRPr="005600FC">
              <w:rPr>
                <w:rFonts w:ascii="Times New Roman" w:eastAsia="Times New Roman" w:hAnsi="Times New Roman"/>
                <w:b/>
                <w:iCs w:val="0"/>
                <w:color w:val="auto"/>
                <w:sz w:val="22"/>
                <w:szCs w:val="22"/>
                <w:lang w:eastAsia="fr-FR"/>
              </w:rPr>
              <w:t xml:space="preserve"> </w:t>
            </w:r>
            <w:bookmarkEnd w:id="302"/>
          </w:p>
        </w:tc>
      </w:tr>
    </w:tbl>
    <w:p w14:paraId="0C59B2E7" w14:textId="136587D3" w:rsidR="0093422C" w:rsidRPr="008317A9" w:rsidRDefault="0093422C" w:rsidP="00BE4765">
      <w:pPr>
        <w:spacing w:before="120" w:after="12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727B4C">
        <w:rPr>
          <w:b/>
          <w:szCs w:val="23"/>
        </w:rPr>
        <w:t>[38]</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727B4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A37A07"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3" w:name="_Ref525840140"/>
            <w:r w:rsidRPr="005600FC">
              <w:rPr>
                <w:rFonts w:ascii="Times New Roman" w:eastAsia="Times New Roman" w:hAnsi="Times New Roman"/>
                <w:b/>
                <w:iCs w:val="0"/>
                <w:color w:val="auto"/>
                <w:sz w:val="22"/>
                <w:szCs w:val="22"/>
                <w:lang w:eastAsia="fr-FR"/>
              </w:rPr>
              <w:t xml:space="preserve"> </w:t>
            </w:r>
            <w:bookmarkEnd w:id="303"/>
          </w:p>
        </w:tc>
      </w:tr>
    </w:tbl>
    <w:p w14:paraId="126D8EC0" w14:textId="122B5663" w:rsidR="004F2651" w:rsidRPr="008317A9" w:rsidRDefault="0093422C" w:rsidP="00BE4765">
      <w:pPr>
        <w:spacing w:before="120" w:after="12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A37A07"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4" w:name="_Ref525842533"/>
            <w:r w:rsidRPr="005600FC">
              <w:rPr>
                <w:rFonts w:ascii="Times New Roman" w:eastAsia="Times New Roman" w:hAnsi="Times New Roman"/>
                <w:b/>
                <w:iCs w:val="0"/>
                <w:color w:val="auto"/>
                <w:sz w:val="22"/>
                <w:szCs w:val="22"/>
                <w:lang w:eastAsia="fr-FR"/>
              </w:rPr>
              <w:t xml:space="preserve"> </w:t>
            </w:r>
            <w:bookmarkEnd w:id="304"/>
          </w:p>
        </w:tc>
      </w:tr>
    </w:tbl>
    <w:p w14:paraId="2AAB8144" w14:textId="7557FC90" w:rsidR="0093422C" w:rsidRPr="008317A9" w:rsidRDefault="0093422C" w:rsidP="00BE4765">
      <w:pPr>
        <w:spacing w:before="12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727B4C">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727B4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5" w:name="_Ref526267109"/>
            <w:r w:rsidRPr="005600FC">
              <w:rPr>
                <w:rFonts w:ascii="Times New Roman" w:eastAsia="Times New Roman" w:hAnsi="Times New Roman"/>
                <w:b/>
                <w:iCs w:val="0"/>
                <w:color w:val="auto"/>
                <w:sz w:val="22"/>
                <w:szCs w:val="22"/>
                <w:lang w:eastAsia="fr-FR"/>
              </w:rPr>
              <w:t xml:space="preserve"> </w:t>
            </w:r>
            <w:bookmarkEnd w:id="305"/>
          </w:p>
        </w:tc>
      </w:tr>
    </w:tbl>
    <w:p w14:paraId="0029784A" w14:textId="5E2716D8" w:rsidR="0093422C" w:rsidRPr="008E021D" w:rsidRDefault="0093422C" w:rsidP="00BE4765">
      <w:pPr>
        <w:spacing w:before="120" w:after="120" w:line="360" w:lineRule="auto"/>
        <w:rPr>
          <w:szCs w:val="23"/>
        </w:rPr>
      </w:pPr>
      <w:r w:rsidRPr="008E021D">
        <w:rPr>
          <w:szCs w:val="23"/>
        </w:rPr>
        <w:lastRenderedPageBreak/>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727B4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6" w:name="_Ref526267143"/>
            <w:r w:rsidRPr="005600FC">
              <w:rPr>
                <w:rFonts w:ascii="Times New Roman" w:eastAsia="Times New Roman" w:hAnsi="Times New Roman"/>
                <w:b/>
                <w:iCs w:val="0"/>
                <w:color w:val="auto"/>
                <w:sz w:val="22"/>
                <w:szCs w:val="22"/>
                <w:lang w:eastAsia="fr-FR"/>
              </w:rPr>
              <w:t xml:space="preserve"> </w:t>
            </w:r>
            <w:bookmarkEnd w:id="306"/>
          </w:p>
        </w:tc>
      </w:tr>
    </w:tbl>
    <w:p w14:paraId="70C925C0" w14:textId="14EEB43D" w:rsidR="008E4D9C" w:rsidRDefault="008E4D9C" w:rsidP="008E4D9C">
      <w:pPr>
        <w:spacing w:before="120"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07" w:name="_Toc535536125"/>
      <w:r>
        <w:t>Equation de l’énergie</w:t>
      </w:r>
      <w:bookmarkEnd w:id="307"/>
    </w:p>
    <w:p w14:paraId="37CFB6B4" w14:textId="63E6994F" w:rsidR="008A5A36" w:rsidRDefault="0093422C" w:rsidP="00FC0FCE">
      <w:pPr>
        <w:spacing w:before="120" w:after="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727B4C">
        <w:rPr>
          <w:b/>
        </w:rPr>
        <w:t>[41]</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8" w:name="_Ref525825321"/>
            <w:r w:rsidRPr="005600FC">
              <w:rPr>
                <w:rFonts w:ascii="Times New Roman" w:eastAsia="Times New Roman" w:hAnsi="Times New Roman"/>
                <w:b/>
                <w:iCs w:val="0"/>
                <w:color w:val="auto"/>
                <w:sz w:val="22"/>
                <w:szCs w:val="22"/>
                <w:lang w:eastAsia="fr-FR"/>
              </w:rPr>
              <w:t xml:space="preserve"> </w:t>
            </w:r>
            <w:bookmarkEnd w:id="308"/>
          </w:p>
        </w:tc>
      </w:tr>
    </w:tbl>
    <w:p w14:paraId="7CC10CED" w14:textId="567F2C4F" w:rsidR="0093422C" w:rsidRDefault="0093422C" w:rsidP="007C3C78">
      <w:pPr>
        <w:spacing w:before="120" w:after="12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7C3C78">
      <w:pPr>
        <w:spacing w:before="120" w:after="12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727B4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A37A07"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C0FCE">
      <w:pPr>
        <w:spacing w:before="120" w:after="12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727B4C">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FC0FCE">
      <w:pPr>
        <w:spacing w:before="120" w:after="120" w:line="360" w:lineRule="auto"/>
        <w:ind w:firstLine="709"/>
      </w:pPr>
      <w:r>
        <w:t xml:space="preserve">Dans la zone </w:t>
      </w:r>
      <w:proofErr w:type="spellStart"/>
      <w:r>
        <w:t>cavitante</w:t>
      </w:r>
      <w:proofErr w:type="spellEnd"/>
      <w:r>
        <w:t xml:space="preserv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727B4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proofErr w:type="spellStart"/>
      <w:r w:rsidR="008A5A36">
        <w:t>cavitante</w:t>
      </w:r>
      <w:proofErr w:type="spellEnd"/>
      <w:r w:rsidR="008A5A36">
        <w:t xml:space="preserv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727B4C">
        <w:rPr>
          <w:b/>
        </w:rPr>
        <w:t>[41]</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w:lastRenderedPageBreak/>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09" w:name="_Ref528670063"/>
      <w:bookmarkStart w:id="310" w:name="_Toc535536126"/>
      <w:r>
        <w:t>A</w:t>
      </w:r>
      <w:r w:rsidR="001275DD">
        <w:t>pproximation de la temperature par des polynomes de legendre</w:t>
      </w:r>
      <w:bookmarkEnd w:id="310"/>
    </w:p>
    <w:p w14:paraId="7EDF5BCE" w14:textId="70EFAA10" w:rsidR="00AE5F7D" w:rsidRDefault="001275DD" w:rsidP="009D7579">
      <w:pPr>
        <w:spacing w:before="240" w:after="12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proofErr w:type="spellStart"/>
      <w:r w:rsidR="00AE5F7D" w:rsidRPr="00275C6D">
        <w:t>Elrod</w:t>
      </w:r>
      <w:proofErr w:type="spellEnd"/>
      <w:r w:rsidR="00AE5F7D" w:rsidRPr="00275C6D">
        <w:t xml:space="preserve">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727B4C">
        <w:rPr>
          <w:b/>
        </w:rPr>
        <w:t>[43]</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727B4C">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727B4C">
        <w:rPr>
          <w:b/>
        </w:rPr>
        <w:t>[44]</w:t>
      </w:r>
      <w:r w:rsidR="00AE5F7D" w:rsidRPr="00917E4F">
        <w:rPr>
          <w:b/>
        </w:rPr>
        <w:fldChar w:fldCharType="end"/>
      </w:r>
      <w:r w:rsidR="00AE5F7D" w:rsidRPr="0037449E">
        <w:t xml:space="preserve">, </w:t>
      </w:r>
      <w:proofErr w:type="spellStart"/>
      <w:r w:rsidR="00AE5F7D" w:rsidRPr="0037449E">
        <w:t>Elrod</w:t>
      </w:r>
      <w:proofErr w:type="spellEnd"/>
      <w:r w:rsidR="00AE5F7D" w:rsidRPr="0037449E">
        <w:t xml:space="preserve">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w:t>
      </w:r>
      <w:proofErr w:type="spellStart"/>
      <w:r>
        <w:t>Moraru</w:t>
      </w:r>
      <w:proofErr w:type="spellEnd"/>
      <w:r>
        <w:t xml:space="preserve">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727B4C">
        <w:rPr>
          <w:b/>
        </w:rPr>
        <w:t>[45]</w:t>
      </w:r>
      <w:r w:rsidRPr="00B16C1B">
        <w:rPr>
          <w:b/>
        </w:rPr>
        <w:fldChar w:fldCharType="end"/>
      </w:r>
      <w:r w:rsidRPr="0082282C">
        <w:t xml:space="preserve"> étend l'approche présentée par </w:t>
      </w:r>
      <w:proofErr w:type="spellStart"/>
      <w:r w:rsidRPr="0082282C">
        <w:t>Elrod</w:t>
      </w:r>
      <w:proofErr w:type="spellEnd"/>
      <w:r w:rsidRPr="0082282C">
        <w:t xml:space="preserve">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6E058A84"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727B4C">
        <w:rPr>
          <w:b/>
        </w:rPr>
        <w:t>[36]</w:t>
      </w:r>
      <w:r w:rsidRPr="00AA4FF8">
        <w:rPr>
          <w:b/>
        </w:rPr>
        <w:fldChar w:fldCharType="end"/>
      </w:r>
      <w:r w:rsidRPr="00C25B3C">
        <w:t xml:space="preserve"> ont utilisé la même approche que </w:t>
      </w:r>
      <w:proofErr w:type="spellStart"/>
      <w:r w:rsidRPr="00C25B3C">
        <w:t>Moraru</w:t>
      </w:r>
      <w:proofErr w:type="spellEnd"/>
      <w:r w:rsidRPr="00C25B3C">
        <w:t xml:space="preserve"> pour calculer les distributions de température et de pression dans un palier </w:t>
      </w:r>
      <w:r>
        <w:t xml:space="preserve">à </w:t>
      </w:r>
      <w:r w:rsidRPr="00C25B3C">
        <w:t>feuille</w:t>
      </w:r>
      <w:r>
        <w:t>s</w:t>
      </w:r>
      <w:r w:rsidRPr="00C25B3C">
        <w:t xml:space="preserve">. Contrairement à </w:t>
      </w:r>
      <w:proofErr w:type="spellStart"/>
      <w:r w:rsidRPr="00C25B3C">
        <w:t>Moraru</w:t>
      </w:r>
      <w:proofErr w:type="spellEnd"/>
      <w:r w:rsidRPr="00C25B3C">
        <w:t xml:space="preserve">,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727B4C">
        <w:rPr>
          <w:b/>
        </w:rPr>
        <w:t>[46]</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727B4C">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0251DE51" w14:textId="589B1D1D" w:rsidR="00AE5F7D" w:rsidRDefault="00AE5F7D" w:rsidP="002041BE">
      <w:pPr>
        <w:spacing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A37A07"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commentRangeStart w:id="311"/>
      <w:r>
        <w:lastRenderedPageBreak/>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727B4C">
        <w:rPr>
          <w:b/>
        </w:rPr>
        <w:t>[45]</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A37A07"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311"/>
    <w:p w14:paraId="2868F156" w14:textId="43B5BC0A" w:rsidR="003A3131" w:rsidRDefault="00A5248E" w:rsidP="002041BE">
      <w:pPr>
        <w:spacing w:before="240" w:after="240" w:line="360" w:lineRule="auto"/>
      </w:pPr>
      <w:r>
        <w:rPr>
          <w:rStyle w:val="Marquedecommentaire"/>
        </w:rPr>
        <w:commentReference w:id="311"/>
      </w:r>
      <w:r w:rsidR="00647B49">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A37A07"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2" w:name="_Ref534709750"/>
            <w:r w:rsidRPr="00134F70">
              <w:rPr>
                <w:rFonts w:ascii="Times New Roman" w:eastAsia="Times New Roman" w:hAnsi="Times New Roman"/>
                <w:b/>
                <w:iCs w:val="0"/>
                <w:color w:val="auto"/>
                <w:sz w:val="22"/>
                <w:szCs w:val="22"/>
                <w:lang w:eastAsia="fr-FR"/>
              </w:rPr>
              <w:t xml:space="preserve"> </w:t>
            </w:r>
            <w:bookmarkEnd w:id="312"/>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A37A07"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3" w:name="_Ref526242254"/>
            <w:r w:rsidRPr="00134F70">
              <w:rPr>
                <w:rFonts w:ascii="Times New Roman" w:eastAsia="Times New Roman" w:hAnsi="Times New Roman"/>
                <w:b/>
                <w:iCs w:val="0"/>
                <w:color w:val="auto"/>
                <w:sz w:val="22"/>
                <w:szCs w:val="22"/>
                <w:lang w:eastAsia="fr-FR"/>
              </w:rPr>
              <w:t xml:space="preserve"> </w:t>
            </w:r>
            <w:bookmarkEnd w:id="313"/>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commentRangeStart w:id="314"/>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727B4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727B4C">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727B4C">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A37A07"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A37A07"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A37A07"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A37A07"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5" w:name="_Ref534712804"/>
            <w:r w:rsidRPr="001C390D">
              <w:rPr>
                <w:rFonts w:ascii="Calibri" w:eastAsia="Times New Roman" w:hAnsi="Calibri" w:cs="Times New Roman"/>
                <w:i w:val="0"/>
                <w:iCs w:val="0"/>
                <w:color w:val="auto"/>
                <w:sz w:val="22"/>
                <w:szCs w:val="20"/>
                <w:lang w:eastAsia="fr-FR"/>
              </w:rPr>
              <w:t xml:space="preserve"> </w:t>
            </w:r>
            <w:bookmarkEnd w:id="315"/>
          </w:p>
        </w:tc>
      </w:tr>
    </w:tbl>
    <w:p w14:paraId="7691FF9A" w14:textId="6CC903D0" w:rsidR="00F06EF6" w:rsidRDefault="00AE5F7D" w:rsidP="002041BE">
      <w:pPr>
        <w:spacing w:before="240" w:after="240" w:line="360" w:lineRule="auto"/>
        <w:ind w:firstLine="709"/>
      </w:pPr>
      <w:r>
        <w:lastRenderedPageBreak/>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727B4C">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727B4C">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727B4C">
        <w:rPr>
          <w:b/>
        </w:rPr>
        <w:t>Eq.2-29</w:t>
      </w:r>
      <w:r w:rsidR="00F06EF6" w:rsidRPr="00CB74D3">
        <w:rPr>
          <w:b/>
        </w:rPr>
        <w:fldChar w:fldCharType="end"/>
      </w:r>
      <w:r w:rsidR="00F06EF6">
        <w:t xml:space="preserve"> dont la démonstration est détaillée dans </w:t>
      </w:r>
      <w:commentRangeStart w:id="316"/>
      <w:commentRangeStart w:id="317"/>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727B4C">
        <w:rPr>
          <w:b/>
        </w:rPr>
        <w:t>[45]</w:t>
      </w:r>
      <w:r w:rsidR="00F06EF6" w:rsidRPr="007174DA">
        <w:rPr>
          <w:b/>
        </w:rPr>
        <w:fldChar w:fldCharType="end"/>
      </w:r>
      <w:commentRangeEnd w:id="316"/>
      <w:r w:rsidR="00F06EF6">
        <w:rPr>
          <w:rStyle w:val="Marquedecommentaire"/>
        </w:rPr>
        <w:commentReference w:id="316"/>
      </w:r>
      <w:commentRangeEnd w:id="317"/>
      <w:r w:rsidR="00E34D04">
        <w:rPr>
          <w:rStyle w:val="Marquedecommentaire"/>
        </w:rPr>
        <w:commentReference w:id="317"/>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A37A07"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8" w:name="_Ref534722716"/>
            <w:r w:rsidRPr="001C390D">
              <w:rPr>
                <w:rFonts w:ascii="Calibri" w:eastAsia="Times New Roman" w:hAnsi="Calibri" w:cs="Times New Roman"/>
                <w:i w:val="0"/>
                <w:iCs w:val="0"/>
                <w:color w:val="auto"/>
                <w:sz w:val="22"/>
                <w:szCs w:val="20"/>
                <w:lang w:eastAsia="fr-FR"/>
              </w:rPr>
              <w:t xml:space="preserve"> </w:t>
            </w:r>
            <w:bookmarkEnd w:id="318"/>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A37A07"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9" w:name="_Ref534721791"/>
            <w:r w:rsidRPr="001C390D">
              <w:rPr>
                <w:rFonts w:ascii="Calibri" w:eastAsia="Times New Roman" w:hAnsi="Calibri" w:cs="Times New Roman"/>
                <w:i w:val="0"/>
                <w:iCs w:val="0"/>
                <w:color w:val="auto"/>
                <w:sz w:val="22"/>
                <w:szCs w:val="20"/>
                <w:lang w:eastAsia="fr-FR"/>
              </w:rPr>
              <w:t xml:space="preserve"> </w:t>
            </w:r>
            <w:bookmarkEnd w:id="319"/>
          </w:p>
        </w:tc>
      </w:tr>
    </w:tbl>
    <w:p w14:paraId="3DC30926" w14:textId="2820618A" w:rsidR="00D879B2" w:rsidRDefault="00AE5F7D" w:rsidP="00F30A8C">
      <w:pPr>
        <w:spacing w:before="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727B4C">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w:t>
      </w:r>
      <w:proofErr w:type="spellStart"/>
      <w:r>
        <w:t>rence</w:t>
      </w:r>
      <w:proofErr w:type="spellEnd"/>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727B4C">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commentRangeEnd w:id="314"/>
      <w:r w:rsidR="00B5506D">
        <w:rPr>
          <w:rStyle w:val="Marquedecommentaire"/>
        </w:rPr>
        <w:commentReference w:id="314"/>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727B4C">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727B4C">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A37A07"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F30A8C">
      <w:pPr>
        <w:spacing w:before="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A37A07"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lastRenderedPageBreak/>
        <w:t>Les composa</w:t>
      </w:r>
      <w:r w:rsidR="00D879B2">
        <w:t xml:space="preserve">ntes de vitesse sont également </w:t>
      </w:r>
      <w:r>
        <w:t>exprimées avec les coefficients de Legendre pour la fluidité.</w:t>
      </w:r>
      <w:r w:rsidR="00D879B2" w:rsidRP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A37A07"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A37A07"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727B4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727B4C">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727B4C">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0" w:name="_Ref528678596"/>
            <w:r w:rsidRPr="001C390D">
              <w:rPr>
                <w:rFonts w:ascii="Calibri" w:eastAsia="Times New Roman" w:hAnsi="Calibri" w:cs="Times New Roman"/>
                <w:i w:val="0"/>
                <w:iCs w:val="0"/>
                <w:color w:val="auto"/>
                <w:sz w:val="22"/>
                <w:szCs w:val="20"/>
                <w:lang w:eastAsia="fr-FR"/>
              </w:rPr>
              <w:t xml:space="preserve"> </w:t>
            </w:r>
            <w:bookmarkEnd w:id="320"/>
          </w:p>
        </w:tc>
      </w:tr>
    </w:tbl>
    <w:p w14:paraId="35DDE93D" w14:textId="5A0BF67C" w:rsidR="00666D63" w:rsidRDefault="00AE5F7D" w:rsidP="00444EB6">
      <w:pPr>
        <w:spacing w:before="240" w:after="240" w:line="360" w:lineRule="auto"/>
        <w:ind w:firstLine="709"/>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727B4C">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0098627C">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21" w:name="_Toc535536127"/>
      <w:r>
        <w:t>Résolution des équations couplées</w:t>
      </w:r>
      <w:bookmarkEnd w:id="309"/>
      <w:bookmarkEnd w:id="321"/>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727B4C">
        <w:rPr>
          <w:b/>
        </w:rPr>
        <w:t>[42]</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 xml:space="preserve">tous les termes approximés par la méthode ont une signification physique. Cette simplicité de compréhension facilite </w:t>
      </w:r>
      <w:r>
        <w:lastRenderedPageBreak/>
        <w:t>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322" w:name="_Ref528671596"/>
      <w:r>
        <w:t>Discrétisation de l’équation de Reynolds avec cavitation</w:t>
      </w:r>
      <w:bookmarkEnd w:id="322"/>
    </w:p>
    <w:p w14:paraId="511A9398" w14:textId="18D6E6E3" w:rsidR="0093422C" w:rsidRDefault="0093422C" w:rsidP="00F30A8C">
      <w:pPr>
        <w:spacing w:before="120" w:after="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727B4C" w:rsidRPr="00727B4C">
        <w:rPr>
          <w:b/>
          <w:noProof/>
        </w:rPr>
        <w:t>Figure 2.3</w:t>
      </w:r>
      <w:r w:rsidR="00727B4C" w:rsidRPr="00727B4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val="en-US"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331095" cy="1978383"/>
                    </a:xfrm>
                    <a:prstGeom prst="rect">
                      <a:avLst/>
                    </a:prstGeom>
                  </pic:spPr>
                </pic:pic>
              </a:graphicData>
            </a:graphic>
          </wp:inline>
        </w:drawing>
      </w:r>
    </w:p>
    <w:p w14:paraId="14CD2D67" w14:textId="3291541D" w:rsidR="00DB4537" w:rsidRPr="00444EB6" w:rsidRDefault="0093422C" w:rsidP="00444EB6">
      <w:pPr>
        <w:pStyle w:val="Lgende"/>
        <w:spacing w:line="360" w:lineRule="auto"/>
        <w:jc w:val="center"/>
        <w:rPr>
          <w:i w:val="0"/>
          <w:noProof/>
          <w:sz w:val="22"/>
        </w:rPr>
      </w:pPr>
      <w:bookmarkStart w:id="323" w:name="_Ref525899785"/>
      <w:r w:rsidRPr="00DF06F6">
        <w:rPr>
          <w:i w:val="0"/>
          <w:noProof/>
          <w:sz w:val="22"/>
        </w:rPr>
        <w:t xml:space="preserve">Figure </w:t>
      </w:r>
      <w:r w:rsidR="00377B8F">
        <w:rPr>
          <w:i w:val="0"/>
          <w:noProof/>
          <w:sz w:val="22"/>
        </w:rPr>
        <w:fldChar w:fldCharType="begin"/>
      </w:r>
      <w:r w:rsidR="00377B8F">
        <w:rPr>
          <w:i w:val="0"/>
          <w:noProof/>
          <w:sz w:val="22"/>
        </w:rPr>
        <w:instrText xml:space="preserve"> STYLEREF 2 \s </w:instrText>
      </w:r>
      <w:r w:rsidR="00377B8F">
        <w:rPr>
          <w:i w:val="0"/>
          <w:noProof/>
          <w:sz w:val="22"/>
        </w:rPr>
        <w:fldChar w:fldCharType="separate"/>
      </w:r>
      <w:r w:rsidR="00727B4C">
        <w:rPr>
          <w:i w:val="0"/>
          <w:noProof/>
          <w:sz w:val="22"/>
        </w:rPr>
        <w:t>2.3</w:t>
      </w:r>
      <w:r w:rsidR="00377B8F">
        <w:rPr>
          <w:i w:val="0"/>
          <w:noProof/>
          <w:sz w:val="22"/>
        </w:rPr>
        <w:fldChar w:fldCharType="end"/>
      </w:r>
      <w:r w:rsidR="00377B8F">
        <w:rPr>
          <w:i w:val="0"/>
          <w:noProof/>
          <w:sz w:val="22"/>
        </w:rPr>
        <w:noBreakHyphen/>
      </w:r>
      <w:r w:rsidR="00377B8F">
        <w:rPr>
          <w:i w:val="0"/>
          <w:noProof/>
          <w:sz w:val="22"/>
        </w:rPr>
        <w:fldChar w:fldCharType="begin"/>
      </w:r>
      <w:r w:rsidR="00377B8F">
        <w:rPr>
          <w:i w:val="0"/>
          <w:noProof/>
          <w:sz w:val="22"/>
        </w:rPr>
        <w:instrText xml:space="preserve"> SEQ Figure \* ARABIC \s 2 </w:instrText>
      </w:r>
      <w:r w:rsidR="00377B8F">
        <w:rPr>
          <w:i w:val="0"/>
          <w:noProof/>
          <w:sz w:val="22"/>
        </w:rPr>
        <w:fldChar w:fldCharType="separate"/>
      </w:r>
      <w:r w:rsidR="00727B4C">
        <w:rPr>
          <w:i w:val="0"/>
          <w:noProof/>
          <w:sz w:val="22"/>
        </w:rPr>
        <w:t>3</w:t>
      </w:r>
      <w:r w:rsidR="00377B8F">
        <w:rPr>
          <w:i w:val="0"/>
          <w:noProof/>
          <w:sz w:val="22"/>
        </w:rPr>
        <w:fldChar w:fldCharType="end"/>
      </w:r>
      <w:bookmarkEnd w:id="323"/>
      <w:r>
        <w:rPr>
          <w:i w:val="0"/>
          <w:noProof/>
          <w:sz w:val="22"/>
        </w:rPr>
        <w:t> : le maillge 2D utilisé pour l’équation de Reynolds</w:t>
      </w:r>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727B4C">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A37A07"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1110C">
      <w:pPr>
        <w:spacing w:before="12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A37A07"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A37A07"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A37A07"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6396CAC8" w:rsidR="0093422C" w:rsidRPr="00134F70" w:rsidRDefault="00A37A07"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0FDB1E45" w:rsidR="0093422C" w:rsidRDefault="0093422C" w:rsidP="00F30A8C">
      <w:pPr>
        <w:spacing w:before="120" w:after="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A37A0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宋体" w:hAnsi="Cambria Math"/>
                        <w:i/>
                      </w:rPr>
                    </m:ctrlPr>
                  </m:dP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e>
                </m:d>
              </m:oMath>
            </m:oMathPara>
          </w:p>
          <w:p w14:paraId="36EF3E22" w14:textId="77777777" w:rsidR="0093422C" w:rsidRPr="00134F70" w:rsidRDefault="00A37A0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W</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4" w:name="_Ref525844214"/>
            <w:r w:rsidRPr="00134F70">
              <w:rPr>
                <w:rFonts w:ascii="Times New Roman" w:eastAsia="Times New Roman" w:hAnsi="Times New Roman"/>
                <w:b/>
                <w:iCs w:val="0"/>
                <w:color w:val="auto"/>
                <w:sz w:val="22"/>
                <w:szCs w:val="22"/>
                <w:lang w:eastAsia="fr-FR"/>
              </w:rPr>
              <w:t xml:space="preserve"> </w:t>
            </w:r>
            <w:bookmarkEnd w:id="324"/>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proofErr w:type="spellStart"/>
      <w:r w:rsidR="0032581C">
        <w:t>aversent</w:t>
      </w:r>
      <w:proofErr w:type="spellEnd"/>
      <w:r w:rsidR="0032581C">
        <w:t xml:space="preserve"> les</w:t>
      </w:r>
      <w:r w:rsidR="0093422C">
        <w:t xml:space="preserve"> face</w:t>
      </w:r>
      <w:r w:rsidR="0032581C">
        <w:t>s</w:t>
      </w:r>
      <w:r w:rsidR="0093422C">
        <w:t xml:space="preserve"> est et ouest. </w:t>
      </w:r>
    </w:p>
    <w:p w14:paraId="1C2944FC" w14:textId="5DCC62EE" w:rsidR="0093422C" w:rsidRDefault="0093422C" w:rsidP="000A072A">
      <w:pPr>
        <w:spacing w:line="360" w:lineRule="auto"/>
        <w:ind w:firstLine="708"/>
      </w:pPr>
      <w:commentRangeStart w:id="325"/>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727B4C">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S(θ)</m:t>
        </m:r>
      </m:oMath>
      <w:r>
        <w:t xml:space="preserve">, </w:t>
      </w:r>
      <w:r w:rsidR="00385C60">
        <w:t>celui</w:t>
      </w:r>
      <w:r w:rsidR="00A66212">
        <w:t>-ci</w:t>
      </w:r>
      <w:r>
        <w:t xml:space="preserve"> peut être </w:t>
      </w:r>
      <w:r w:rsidR="0032581C">
        <w:t>écrit</w:t>
      </w:r>
      <w:r w:rsidR="003B4C14">
        <w:t xml:space="preserve"> sous</w:t>
      </w:r>
      <w:r>
        <w:t xml:space="preserve"> forme avec les coefficients de </w:t>
      </w:r>
      <w:commentRangeStart w:id="326"/>
      <w:r>
        <w:t>discrétisation</w:t>
      </w:r>
      <w:commentRangeEnd w:id="326"/>
      <w:r w:rsidR="000A387B">
        <w:rPr>
          <w:rStyle w:val="Marquedecommentaire"/>
        </w:rPr>
        <w:commentReference w:id="326"/>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0D546E33" w:rsidR="00F30A8C" w:rsidRDefault="00F30A8C" w:rsidP="00F30A8C">
      <w:pPr>
        <w:spacing w:line="360" w:lineRule="auto"/>
      </w:pPr>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A37A07"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oMath>
            </m:oMathPara>
          </w:p>
          <w:p w14:paraId="7D8C9C08" w14:textId="7A09D698" w:rsidR="0004614E" w:rsidRPr="0004614E" w:rsidRDefault="00A37A07"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e>
                </m:d>
              </m:oMath>
            </m:oMathPara>
          </w:p>
          <w:p w14:paraId="753AD9D8" w14:textId="76529C5F" w:rsidR="0004614E" w:rsidRPr="0004614E" w:rsidRDefault="00A37A07"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p w14:paraId="317DF340" w14:textId="5A45E019" w:rsidR="0004614E" w:rsidRPr="00134F70" w:rsidRDefault="0004614E" w:rsidP="000A2520">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7" w:name="_Ref535400579"/>
            <w:r w:rsidRPr="00134F70">
              <w:rPr>
                <w:rFonts w:ascii="Times New Roman" w:eastAsia="Times New Roman" w:hAnsi="Times New Roman"/>
                <w:b/>
                <w:iCs w:val="0"/>
                <w:color w:val="auto"/>
                <w:sz w:val="22"/>
                <w:szCs w:val="22"/>
                <w:lang w:eastAsia="fr-FR"/>
              </w:rPr>
              <w:t xml:space="preserve"> </w:t>
            </w:r>
            <w:bookmarkEnd w:id="327"/>
          </w:p>
        </w:tc>
      </w:tr>
    </w:tbl>
    <w:p w14:paraId="3AF10FA2" w14:textId="568DD3D5"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727B4C">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A37A07"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8" w:name="_Ref535400601"/>
            <w:r w:rsidRPr="00134F70">
              <w:rPr>
                <w:rFonts w:ascii="Times New Roman" w:eastAsia="Times New Roman" w:hAnsi="Times New Roman"/>
                <w:b/>
                <w:iCs w:val="0"/>
                <w:color w:val="auto"/>
                <w:sz w:val="22"/>
                <w:szCs w:val="22"/>
                <w:lang w:eastAsia="fr-FR"/>
              </w:rPr>
              <w:t xml:space="preserve"> </w:t>
            </w:r>
            <w:bookmarkEnd w:id="328"/>
          </w:p>
        </w:tc>
      </w:tr>
    </w:tbl>
    <w:p w14:paraId="780562F6" w14:textId="07B5AE9D"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727B4C">
        <w:rPr>
          <w:b/>
        </w:rPr>
        <w:t>Eq.2-43</w:t>
      </w:r>
      <w:r w:rsidRPr="000E7CA2">
        <w:rPr>
          <w:b/>
        </w:rPr>
        <w:fldChar w:fldCharType="end"/>
      </w:r>
      <w:r>
        <w:t xml:space="preserve"> s’ajoute</w:t>
      </w:r>
      <w:r w:rsidR="00CA701D">
        <w:t>nt</w:t>
      </w:r>
      <w:r>
        <w:t xml:space="preserve"> avec </w:t>
      </w:r>
      <m:oMath>
        <m:r>
          <w:rPr>
            <w:rFonts w:ascii="Cambria Math" w:hAnsi="Cambria Math"/>
          </w:rPr>
          <m:t>c</m:t>
        </m:r>
      </m:oMath>
      <w:r>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727B4C">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29"/>
      <w:r w:rsidR="000A387B" w:rsidRPr="00351E93">
        <w:rPr>
          <w:strike/>
        </w:rPr>
        <w:t>est</w:t>
      </w:r>
      <w:commentRangeEnd w:id="329"/>
      <w:r w:rsidR="000A387B" w:rsidRPr="00351E93">
        <w:rPr>
          <w:rStyle w:val="Marquedecommentaire"/>
          <w:strike/>
        </w:rPr>
        <w:commentReference w:id="329"/>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w:lastRenderedPageBreak/>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0" w:name="_Ref525898126"/>
            <w:r w:rsidRPr="00134F70">
              <w:rPr>
                <w:rFonts w:ascii="Times New Roman" w:eastAsia="Times New Roman" w:hAnsi="Times New Roman"/>
                <w:b/>
                <w:iCs w:val="0"/>
                <w:color w:val="auto"/>
                <w:sz w:val="22"/>
                <w:szCs w:val="22"/>
                <w:lang w:eastAsia="fr-FR"/>
              </w:rPr>
              <w:t xml:space="preserve"> </w:t>
            </w:r>
            <w:bookmarkEnd w:id="330"/>
          </w:p>
        </w:tc>
      </w:tr>
    </w:tbl>
    <w:commentRangeEnd w:id="325"/>
    <w:p w14:paraId="7C59F0A8" w14:textId="5BB0245A" w:rsidR="000A387B" w:rsidRDefault="00351E93" w:rsidP="000A387B">
      <w:pPr>
        <w:spacing w:line="360" w:lineRule="auto"/>
        <w:ind w:firstLine="708"/>
      </w:pPr>
      <w:r>
        <w:rPr>
          <w:rStyle w:val="Marquedecommentaire"/>
        </w:rPr>
        <w:commentReference w:id="325"/>
      </w:r>
      <w:r w:rsidR="0093422C">
        <w:t xml:space="preserve">Où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respectivement 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w:t>
      </w:r>
      <w:proofErr w:type="spellStart"/>
      <w:r w:rsidR="0093422C">
        <w:t>ecteur</w:t>
      </w:r>
      <w:proofErr w:type="spellEnd"/>
      <w:r w:rsidR="0093422C">
        <w:t xml:space="preserve"> constant qui expr</w:t>
      </w:r>
      <w:r w:rsidR="000A387B">
        <w:t>ime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727B4C">
        <w:rPr>
          <w:b/>
        </w:rPr>
        <w:t>Eq.2-16</w:t>
      </w:r>
      <w:r w:rsidR="000A387B" w:rsidRPr="00314374">
        <w:rPr>
          <w:b/>
        </w:rPr>
        <w:fldChar w:fldCharType="end"/>
      </w:r>
      <w:r w:rsidR="000A387B">
        <w:t xml:space="preserve">). </w:t>
      </w:r>
    </w:p>
    <w:p w14:paraId="26B2A758" w14:textId="42628E37" w:rsidR="0093422C" w:rsidRDefault="000A387B" w:rsidP="0006243C">
      <w:pPr>
        <w:spacing w:line="360" w:lineRule="auto"/>
        <w:ind w:firstLine="708"/>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A37A07"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B74996">
      <w:pPr>
        <w:pStyle w:val="Titre4"/>
        <w:ind w:left="709"/>
      </w:pPr>
      <w:bookmarkStart w:id="331" w:name="_Ref534738787"/>
      <w:r>
        <w:t>Discrétisation de l’équation de l’énergie</w:t>
      </w:r>
      <w:bookmarkEnd w:id="331"/>
      <w:r>
        <w:t xml:space="preserve"> </w:t>
      </w:r>
    </w:p>
    <w:p w14:paraId="1F6F61FB" w14:textId="4225A69F" w:rsidR="008E661C" w:rsidRDefault="00484343" w:rsidP="00B5506D">
      <w:pPr>
        <w:spacing w:before="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w:t>
      </w:r>
      <w:proofErr w:type="spellStart"/>
      <w:r w:rsidR="00580039">
        <w:t>Lobatto</w:t>
      </w:r>
      <w:proofErr w:type="spellEnd"/>
      <w:r w:rsidR="00580039">
        <w:t>.</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727B4C">
        <w:rPr>
          <w:b/>
        </w:rPr>
        <w:t>[36]</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727B4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727B4C" w:rsidRPr="00727B4C">
        <w:rPr>
          <w:b/>
          <w:noProof/>
        </w:rPr>
        <w:t>Figure 2.3</w:t>
      </w:r>
      <w:r w:rsidR="00727B4C" w:rsidRPr="00727B4C">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val="en-US"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3993A896" w14:textId="67A54A1C" w:rsidR="005C3EA4" w:rsidRPr="008C6155" w:rsidRDefault="008C6155" w:rsidP="008C6155">
      <w:pPr>
        <w:pStyle w:val="Lgende"/>
        <w:spacing w:line="360" w:lineRule="auto"/>
        <w:jc w:val="center"/>
        <w:rPr>
          <w:i w:val="0"/>
          <w:noProof/>
          <w:sz w:val="22"/>
        </w:rPr>
      </w:pPr>
      <w:bookmarkStart w:id="332" w:name="_Ref535416936"/>
      <w:r w:rsidRPr="008C6155">
        <w:rPr>
          <w:i w:val="0"/>
          <w:noProof/>
          <w:sz w:val="22"/>
        </w:rPr>
        <w:t xml:space="preserve">Figure </w:t>
      </w:r>
      <w:r w:rsidR="00377B8F">
        <w:rPr>
          <w:i w:val="0"/>
          <w:noProof/>
          <w:sz w:val="22"/>
        </w:rPr>
        <w:fldChar w:fldCharType="begin"/>
      </w:r>
      <w:r w:rsidR="00377B8F">
        <w:rPr>
          <w:i w:val="0"/>
          <w:noProof/>
          <w:sz w:val="22"/>
        </w:rPr>
        <w:instrText xml:space="preserve"> STYLEREF 2 \s </w:instrText>
      </w:r>
      <w:r w:rsidR="00377B8F">
        <w:rPr>
          <w:i w:val="0"/>
          <w:noProof/>
          <w:sz w:val="22"/>
        </w:rPr>
        <w:fldChar w:fldCharType="separate"/>
      </w:r>
      <w:r w:rsidR="00727B4C">
        <w:rPr>
          <w:i w:val="0"/>
          <w:noProof/>
          <w:sz w:val="22"/>
        </w:rPr>
        <w:t>2.3</w:t>
      </w:r>
      <w:r w:rsidR="00377B8F">
        <w:rPr>
          <w:i w:val="0"/>
          <w:noProof/>
          <w:sz w:val="22"/>
        </w:rPr>
        <w:fldChar w:fldCharType="end"/>
      </w:r>
      <w:r w:rsidR="00377B8F">
        <w:rPr>
          <w:i w:val="0"/>
          <w:noProof/>
          <w:sz w:val="22"/>
        </w:rPr>
        <w:noBreakHyphen/>
      </w:r>
      <w:r w:rsidR="00377B8F">
        <w:rPr>
          <w:i w:val="0"/>
          <w:noProof/>
          <w:sz w:val="22"/>
        </w:rPr>
        <w:fldChar w:fldCharType="begin"/>
      </w:r>
      <w:r w:rsidR="00377B8F">
        <w:rPr>
          <w:i w:val="0"/>
          <w:noProof/>
          <w:sz w:val="22"/>
        </w:rPr>
        <w:instrText xml:space="preserve"> SEQ Figure \* ARABIC \s 2 </w:instrText>
      </w:r>
      <w:r w:rsidR="00377B8F">
        <w:rPr>
          <w:i w:val="0"/>
          <w:noProof/>
          <w:sz w:val="22"/>
        </w:rPr>
        <w:fldChar w:fldCharType="separate"/>
      </w:r>
      <w:r w:rsidR="00727B4C">
        <w:rPr>
          <w:i w:val="0"/>
          <w:noProof/>
          <w:sz w:val="22"/>
        </w:rPr>
        <w:t>4</w:t>
      </w:r>
      <w:r w:rsidR="00377B8F">
        <w:rPr>
          <w:i w:val="0"/>
          <w:noProof/>
          <w:sz w:val="22"/>
        </w:rPr>
        <w:fldChar w:fldCharType="end"/>
      </w:r>
      <w:bookmarkEnd w:id="332"/>
      <w:r>
        <w:rPr>
          <w:i w:val="0"/>
          <w:noProof/>
          <w:sz w:val="22"/>
        </w:rPr>
        <w:t xml:space="preserve"> : </w:t>
      </w:r>
      <w:r w:rsidR="0085652A">
        <w:rPr>
          <w:i w:val="0"/>
          <w:noProof/>
          <w:sz w:val="22"/>
        </w:rPr>
        <w:t>L</w:t>
      </w:r>
      <w:r>
        <w:rPr>
          <w:i w:val="0"/>
          <w:noProof/>
          <w:sz w:val="22"/>
        </w:rPr>
        <w:t>e vomule de contrôle 3D utilisé pour l’équation  de l’énergie</w:t>
      </w:r>
    </w:p>
    <w:p w14:paraId="206730B5" w14:textId="77777777" w:rsidR="00DD20EB" w:rsidRDefault="00DD20EB" w:rsidP="00932B7C">
      <w:pPr>
        <w:spacing w:line="360" w:lineRule="auto"/>
        <w:ind w:firstLine="709"/>
      </w:pPr>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3" w:name="_Ref526268159"/>
            <w:r w:rsidRPr="00134F70">
              <w:rPr>
                <w:rFonts w:ascii="Times New Roman" w:eastAsia="Times New Roman" w:hAnsi="Times New Roman"/>
                <w:b/>
                <w:iCs w:val="0"/>
                <w:color w:val="auto"/>
                <w:sz w:val="22"/>
                <w:szCs w:val="22"/>
                <w:lang w:eastAsia="fr-FR"/>
              </w:rPr>
              <w:t xml:space="preserve"> </w:t>
            </w:r>
            <w:bookmarkEnd w:id="333"/>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A37A07"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334"/>
      <w:commentRangeStart w:id="335"/>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334"/>
      <w:r>
        <w:rPr>
          <w:rStyle w:val="Marquedecommentaire"/>
          <w:rFonts w:ascii="Calibri" w:hAnsi="Calibri"/>
          <w:snapToGrid/>
          <w:color w:val="auto"/>
          <w:lang w:val="fr-FR" w:eastAsia="fr-FR" w:bidi="ar-SA"/>
        </w:rPr>
        <w:commentReference w:id="334"/>
      </w:r>
      <w:commentRangeEnd w:id="335"/>
      <w:r w:rsidR="008D28DD">
        <w:rPr>
          <w:rStyle w:val="Marquedecommentaire"/>
          <w:rFonts w:ascii="Calibri" w:hAnsi="Calibri"/>
          <w:snapToGrid/>
          <w:color w:val="auto"/>
          <w:lang w:val="fr-FR" w:eastAsia="fr-FR" w:bidi="ar-SA"/>
        </w:rPr>
        <w:commentReference w:id="335"/>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A37A07"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A37A07"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宋体" w:hAnsi="Cambria Math"/>
                  </w:rPr>
                  <m:t>=</m:t>
                </m:r>
                <m:d>
                  <m:dPr>
                    <m:begChr m:val="["/>
                    <m:endChr m:val="]"/>
                    <m:ctrlPr>
                      <w:rPr>
                        <w:rFonts w:ascii="Cambria Math" w:eastAsia="宋体" w:hAnsi="Cambria Math"/>
                        <w:i/>
                      </w:rPr>
                    </m:ctrlPr>
                  </m:dPr>
                  <m:e>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727B4C">
        <w:rPr>
          <w:rFonts w:ascii="Calibri" w:hAnsi="Calibri"/>
          <w:b/>
          <w:snapToGrid/>
          <w:color w:val="auto"/>
          <w:sz w:val="22"/>
          <w:szCs w:val="20"/>
          <w:lang w:val="fr-FR" w:eastAsia="fr-FR" w:bidi="ar-SA"/>
        </w:rPr>
        <w:t>[42]</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A37A07" w:rsidP="00FE1F2E">
            <w:pPr>
              <w:spacing w:line="360" w:lineRule="auto"/>
            </w:pPr>
            <m:oMathPara>
              <m:oMath>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A37A07"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e>
                      </m:d>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e>
                  </m:mr>
                  <m:m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e>
                      </m:d>
                    </m:e>
                  </m:mr>
                  <m:mr>
                    <m:e>
                      <m:r>
                        <w:rPr>
                          <w:rFonts w:ascii="Cambria Math" w:eastAsia="宋体" w:hAnsi="Cambria Math"/>
                        </w:rPr>
                        <m:t>=</m:t>
                      </m:r>
                      <m:f>
                        <m:fPr>
                          <m:ctrlPr>
                            <w:rPr>
                              <w:rFonts w:ascii="Cambria Math" w:eastAsia="宋体" w:hAnsi="Cambria Math"/>
                              <w:i/>
                            </w:rPr>
                          </m:ctrlPr>
                        </m:fPr>
                        <m:num>
                          <m:r>
                            <w:rPr>
                              <w:rFonts w:ascii="Cambria Math" w:eastAsia="宋体"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-2</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e>
                      </m:d>
                      <m:f>
                        <m:fPr>
                          <m:ctrlPr>
                            <w:rPr>
                              <w:rFonts w:ascii="Cambria Math" w:eastAsia="宋体" w:hAnsi="Cambria Math"/>
                              <w:i/>
                            </w:rPr>
                          </m:ctrlPr>
                        </m:fPr>
                        <m:num>
                          <m:r>
                            <w:rPr>
                              <w:rFonts w:ascii="Cambria Math" w:eastAsia="宋体" w:hAnsi="Cambria Math"/>
                            </w:rPr>
                            <m:t>∆x</m:t>
                          </m:r>
                          <m:r>
                            <w:rPr>
                              <w:rFonts w:ascii="Cambria Math" w:hAnsi="Cambria Math"/>
                            </w:rPr>
                            <m:t>∆z</m:t>
                          </m:r>
                        </m:num>
                        <m:den>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den>
                      </m:f>
                      <m:r>
                        <w:rPr>
                          <w:rFonts w:ascii="Cambria Math" w:eastAsia="宋体" w:hAnsi="Cambria Math"/>
                        </w:rPr>
                        <m:t>+</m:t>
                      </m:r>
                      <m:f>
                        <m:fPr>
                          <m:ctrlPr>
                            <w:rPr>
                              <w:rFonts w:ascii="Cambria Math" w:eastAsia="宋体"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宋体"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756184">
      <w:pPr>
        <w:pStyle w:val="MDPI31text"/>
        <w:spacing w:before="240" w:after="24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A37A07"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∆z   ;</m:t>
                      </m: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∆z</m:t>
                      </m:r>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 xml:space="preserve">   ;</m:t>
                      </m:r>
                      <m:ctrlPr>
                        <w:rPr>
                          <w:rFonts w:ascii="Cambria Math" w:eastAsia="Cambria Math" w:hAnsi="Cambria Math" w:cs="Cambria Math"/>
                          <w:i/>
                        </w:rPr>
                      </m:ctrlP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t</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t</m:t>
                                      </m:r>
                                    </m:sub>
                                  </m:sSub>
                                </m:e>
                              </m:d>
                              <m:r>
                                <w:rPr>
                                  <w:rFonts w:ascii="Cambria Math" w:eastAsia="宋体" w:hAnsi="Cambria Math"/>
                                </w:rPr>
                                <m:t>-1</m:t>
                              </m:r>
                            </m:e>
                          </m:d>
                        </m:num>
                        <m:den>
                          <m:r>
                            <w:rPr>
                              <w:rFonts w:ascii="Cambria Math" w:eastAsia="宋体" w:hAnsi="Cambria Math"/>
                            </w:rPr>
                            <m:t>2</m:t>
                          </m:r>
                        </m:den>
                      </m:f>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eastAsia="宋体" w:hAnsi="Cambria Math"/>
                        </w:rPr>
                        <m:t xml:space="preserve">      ;</m:t>
                      </m:r>
                      <m:ctrlPr>
                        <w:rPr>
                          <w:rFonts w:ascii="Cambria Math" w:eastAsia="Cambria Math" w:hAnsi="Cambria Math" w:cs="Cambria Math"/>
                          <w:i/>
                        </w:rPr>
                      </m:ctrlPr>
                    </m:e>
                    <m:e>
                      <m:r>
                        <w:rPr>
                          <w:rFonts w:ascii="Cambria Math" w:eastAsia="宋体" w:hAnsi="Cambria Math"/>
                        </w:rPr>
                        <m:t xml:space="preserve"> </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b</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b</m:t>
                                      </m:r>
                                    </m:sub>
                                  </m:sSub>
                                </m:e>
                              </m:d>
                              <m:r>
                                <w:rPr>
                                  <w:rFonts w:ascii="Cambria Math" w:eastAsia="宋体" w:hAnsi="Cambria Math"/>
                                </w:rPr>
                                <m:t>-1</m:t>
                              </m:r>
                            </m:e>
                          </m:d>
                        </m:num>
                        <m:den>
                          <m:r>
                            <w:rPr>
                              <w:rFonts w:ascii="Cambria Math" w:eastAsia="宋体" w:hAnsi="Cambria Math"/>
                            </w:rPr>
                            <m:t>2</m:t>
                          </m:r>
                        </m:den>
                      </m:f>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e>
                  </m:mr>
                </m:m>
              </m:oMath>
            </m:oMathPara>
          </w:p>
          <w:p w14:paraId="18AAF426" w14:textId="77777777" w:rsidR="0093422C" w:rsidRPr="008E09D9" w:rsidRDefault="00A37A07" w:rsidP="00FE1F2E">
            <w:pPr>
              <w:spacing w:line="360" w:lineRule="auto"/>
              <w:jc w:val="center"/>
            </w:pPr>
            <m:oMathPara>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P</m:t>
                        </m:r>
                      </m:sub>
                    </m:sSub>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y</m:t>
                            </m:r>
                          </m:e>
                        </m:acc>
                      </m:e>
                      <m:sub>
                        <m:r>
                          <w:rPr>
                            <w:rFonts w:ascii="Cambria Math" w:eastAsia="宋体" w:hAnsi="Cambria Math"/>
                          </w:rPr>
                          <m:t>P</m:t>
                        </m:r>
                      </m:sub>
                    </m:sSub>
                  </m:num>
                  <m:den>
                    <m:r>
                      <w:rPr>
                        <w:rFonts w:ascii="Cambria Math" w:eastAsia="宋体" w:hAnsi="Cambria Math"/>
                      </w:rPr>
                      <m:t>2</m:t>
                    </m:r>
                  </m:den>
                </m:f>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∂x</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P</m:t>
                        </m:r>
                      </m:sub>
                    </m:sSub>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y</m:t>
                            </m:r>
                          </m:e>
                        </m:acc>
                      </m:e>
                      <m:sub>
                        <m:r>
                          <w:rPr>
                            <w:rFonts w:ascii="Cambria Math" w:eastAsia="宋体" w:hAnsi="Cambria Math"/>
                          </w:rPr>
                          <m:t>P</m:t>
                        </m:r>
                      </m:sub>
                    </m:sSub>
                  </m:num>
                  <m:den>
                    <m:r>
                      <w:rPr>
                        <w:rFonts w:ascii="Cambria Math" w:eastAsia="宋体" w:hAnsi="Cambria Math"/>
                      </w:rPr>
                      <m:t>2</m:t>
                    </m:r>
                  </m:den>
                </m:f>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∂z</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DD20EB">
      <w:pPr>
        <w:pStyle w:val="Paragraphedeliste"/>
        <w:numPr>
          <w:ilvl w:val="0"/>
          <w:numId w:val="31"/>
        </w:numPr>
        <w:spacing w:before="240" w:after="240" w:line="360" w:lineRule="auto"/>
        <w:ind w:left="714" w:hanging="357"/>
      </w:pPr>
      <w:r>
        <w:t>La d</w:t>
      </w:r>
      <w:r w:rsidR="00C978D3">
        <w:t xml:space="preserve">iscrétisation </w:t>
      </w:r>
      <w:r>
        <w:t>quand la température est approximée par des polynômes de Legendre</w:t>
      </w:r>
    </w:p>
    <w:p w14:paraId="62E49907" w14:textId="72BB1447" w:rsidR="00C9127B" w:rsidRDefault="001A7936" w:rsidP="00C978D3">
      <w:pPr>
        <w:spacing w:line="360" w:lineRule="auto"/>
        <w:ind w:firstLine="708"/>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727B4C">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 xml:space="preserve">la méthode de collocation aux points de </w:t>
      </w:r>
      <w:proofErr w:type="spellStart"/>
      <w:r w:rsidR="00DB5661">
        <w:t>Lobatto</w:t>
      </w:r>
      <w:proofErr w:type="spellEnd"/>
      <w:r w:rsidR="00DB5661">
        <w:t xml:space="preserve">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proofErr w:type="spellStart"/>
      <w:r w:rsidR="00A106C3">
        <w:t>nts</w:t>
      </w:r>
      <w:proofErr w:type="spellEnd"/>
      <w:r w:rsidR="00A106C3">
        <w:t xml:space="preserve">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t>
      </w:r>
      <w:proofErr w:type="gramEnd"/>
      <w:r w:rsidR="00D766F8">
        <w:t>,w,n,s</w:t>
      </w:r>
      <w:proofErr w:type="spell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727B4C" w:rsidRPr="00727B4C">
        <w:rPr>
          <w:b/>
          <w:noProof/>
        </w:rPr>
        <w:t>Figure 2.3</w:t>
      </w:r>
      <w:r w:rsidR="00727B4C" w:rsidRPr="00727B4C">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val="en-US"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01CD3E31" w:rsidR="00D356A7" w:rsidRPr="00DF06F6" w:rsidRDefault="00D356A7" w:rsidP="00D356A7">
      <w:pPr>
        <w:pStyle w:val="Lgende"/>
        <w:spacing w:line="360" w:lineRule="auto"/>
        <w:jc w:val="center"/>
        <w:rPr>
          <w:i w:val="0"/>
          <w:noProof/>
          <w:sz w:val="22"/>
        </w:rPr>
      </w:pPr>
      <w:bookmarkStart w:id="336" w:name="_Ref534729764"/>
      <w:r w:rsidRPr="00DF06F6">
        <w:rPr>
          <w:i w:val="0"/>
          <w:noProof/>
          <w:sz w:val="22"/>
        </w:rPr>
        <w:t xml:space="preserve">Figure </w:t>
      </w:r>
      <w:r w:rsidR="00377B8F">
        <w:rPr>
          <w:i w:val="0"/>
          <w:noProof/>
          <w:sz w:val="22"/>
        </w:rPr>
        <w:fldChar w:fldCharType="begin"/>
      </w:r>
      <w:r w:rsidR="00377B8F">
        <w:rPr>
          <w:i w:val="0"/>
          <w:noProof/>
          <w:sz w:val="22"/>
        </w:rPr>
        <w:instrText xml:space="preserve"> STYLEREF 2 \s </w:instrText>
      </w:r>
      <w:r w:rsidR="00377B8F">
        <w:rPr>
          <w:i w:val="0"/>
          <w:noProof/>
          <w:sz w:val="22"/>
        </w:rPr>
        <w:fldChar w:fldCharType="separate"/>
      </w:r>
      <w:r w:rsidR="00727B4C">
        <w:rPr>
          <w:i w:val="0"/>
          <w:noProof/>
          <w:sz w:val="22"/>
        </w:rPr>
        <w:t>2.3</w:t>
      </w:r>
      <w:r w:rsidR="00377B8F">
        <w:rPr>
          <w:i w:val="0"/>
          <w:noProof/>
          <w:sz w:val="22"/>
        </w:rPr>
        <w:fldChar w:fldCharType="end"/>
      </w:r>
      <w:r w:rsidR="00377B8F">
        <w:rPr>
          <w:i w:val="0"/>
          <w:noProof/>
          <w:sz w:val="22"/>
        </w:rPr>
        <w:noBreakHyphen/>
      </w:r>
      <w:r w:rsidR="00377B8F">
        <w:rPr>
          <w:i w:val="0"/>
          <w:noProof/>
          <w:sz w:val="22"/>
        </w:rPr>
        <w:fldChar w:fldCharType="begin"/>
      </w:r>
      <w:r w:rsidR="00377B8F">
        <w:rPr>
          <w:i w:val="0"/>
          <w:noProof/>
          <w:sz w:val="22"/>
        </w:rPr>
        <w:instrText xml:space="preserve"> SEQ Figure \* ARABIC \s 2 </w:instrText>
      </w:r>
      <w:r w:rsidR="00377B8F">
        <w:rPr>
          <w:i w:val="0"/>
          <w:noProof/>
          <w:sz w:val="22"/>
        </w:rPr>
        <w:fldChar w:fldCharType="separate"/>
      </w:r>
      <w:r w:rsidR="00727B4C">
        <w:rPr>
          <w:i w:val="0"/>
          <w:noProof/>
          <w:sz w:val="22"/>
        </w:rPr>
        <w:t>5</w:t>
      </w:r>
      <w:r w:rsidR="00377B8F">
        <w:rPr>
          <w:i w:val="0"/>
          <w:noProof/>
          <w:sz w:val="22"/>
        </w:rPr>
        <w:fldChar w:fldCharType="end"/>
      </w:r>
      <w:bookmarkEnd w:id="336"/>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727B4C">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A37A07"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40C25FB7" w14:textId="46B9A2DF" w:rsidR="00DB5661" w:rsidRDefault="00A87EB5" w:rsidP="00E676EE">
      <w:pPr>
        <w:pStyle w:val="MDPI31text"/>
        <w:spacing w:before="12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A37A07"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宋体" w:hAnsi="Cambria Math"/>
                        <w:i/>
                      </w:rPr>
                    </m:ctrlPr>
                  </m:dPr>
                  <m:e>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EC3A77">
      <w:pPr>
        <w:pStyle w:val="MDPI31text"/>
        <w:spacing w:before="120" w:after="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A37A07" w:rsidP="000C0AE1">
            <w:pPr>
              <w:spacing w:line="360" w:lineRule="auto"/>
              <w:jc w:val="center"/>
            </w:pPr>
            <m:oMathPara>
              <m:oMath>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e>
                </m:d>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∂T</m:t>
                            </m:r>
                          </m:num>
                          <m:den>
                            <m:r>
                              <w:rPr>
                                <w:rFonts w:ascii="Cambria Math" w:eastAsia="宋体" w:hAnsi="Cambria Math"/>
                              </w:rPr>
                              <m:t>∂ζ</m:t>
                            </m:r>
                          </m:den>
                        </m:f>
                      </m:e>
                    </m:d>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EC3A77">
      <w:pPr>
        <w:pStyle w:val="MDPI31text"/>
        <w:spacing w:before="120" w:after="12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A37A07"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∆z   ;</m:t>
                      </m: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∆z</m:t>
                      </m:r>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   ;</m:t>
                      </m:r>
                      <m:ctrlPr>
                        <w:rPr>
                          <w:rFonts w:ascii="Cambria Math" w:eastAsia="Cambria Math" w:hAnsi="Cambria Math" w:cs="Cambria Math"/>
                          <w:i/>
                        </w:rPr>
                      </m:ctrlP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e>
                  </m:mr>
                </m:m>
              </m:oMath>
            </m:oMathPara>
          </w:p>
          <w:p w14:paraId="2B10140D" w14:textId="517D7D69" w:rsidR="00BE0AAA" w:rsidRPr="008E09D9" w:rsidRDefault="00A37A07" w:rsidP="00D362D0">
            <w:pPr>
              <w:spacing w:line="360" w:lineRule="auto"/>
              <w:jc w:val="center"/>
            </w:pPr>
            <m:oMathPara>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r>
                  <w:rPr>
                    <w:rFonts w:ascii="Cambria Math" w:eastAsia="宋体" w:hAnsi="Cambria Math"/>
                  </w:rPr>
                  <m:t>=2</m:t>
                </m:r>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P</m:t>
                    </m:r>
                  </m:sub>
                </m:sSub>
                <m:r>
                  <w:rPr>
                    <w:rFonts w:ascii="Cambria Math" w:eastAsia="宋体" w:hAnsi="Cambria Math"/>
                  </w:rPr>
                  <m:t>(ζ+1)</m:t>
                </m:r>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∂x</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hAnsi="Cambria Math"/>
                  </w:rPr>
                  <m:t>+</m:t>
                </m:r>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P</m:t>
                    </m:r>
                  </m:sub>
                </m:sSub>
                <m:r>
                  <w:rPr>
                    <w:rFonts w:ascii="Cambria Math" w:eastAsia="宋体" w:hAnsi="Cambria Math"/>
                  </w:rPr>
                  <m:t>(ζ+1)</m:t>
                </m:r>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∂z</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A37A07"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宋体" w:hAnsi="Cambria Math"/>
                        <w:i/>
                      </w:rPr>
                    </m:ctrlPr>
                  </m:fPr>
                  <m:num>
                    <m:r>
                      <w:rPr>
                        <w:rFonts w:ascii="Cambria Math" w:eastAsia="宋体" w:hAnsi="Cambria Math"/>
                      </w:rPr>
                      <m:t>∆x∆z</m:t>
                    </m:r>
                  </m:num>
                  <m:den>
                    <m:sSubSup>
                      <m:sSubSupPr>
                        <m:ctrlPr>
                          <w:rPr>
                            <w:rFonts w:ascii="Cambria Math" w:eastAsia="宋体" w:hAnsi="Cambria Math"/>
                            <w:i/>
                          </w:rPr>
                        </m:ctrlPr>
                      </m:sSubSupPr>
                      <m:e>
                        <m:r>
                          <w:rPr>
                            <w:rFonts w:ascii="Cambria Math" w:eastAsia="宋体" w:hAnsi="Cambria Math"/>
                          </w:rPr>
                          <m:t>h</m:t>
                        </m:r>
                      </m:e>
                      <m:sub>
                        <m:r>
                          <w:rPr>
                            <w:rFonts w:ascii="Cambria Math" w:eastAsia="宋体" w:hAnsi="Cambria Math"/>
                          </w:rPr>
                          <m:t>P</m:t>
                        </m:r>
                      </m:sub>
                      <m:sup>
                        <m:r>
                          <w:rPr>
                            <w:rFonts w:ascii="Cambria Math" w:eastAsia="宋体"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A37A07"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宋体" w:hAnsi="Cambria Math"/>
                                <w:i/>
                              </w:rPr>
                            </m:ctrlPr>
                          </m:fPr>
                          <m:num>
                            <m:r>
                              <w:rPr>
                                <w:rFonts w:ascii="Cambria Math" w:eastAsia="宋体"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宋体" w:hAnsi="Cambria Math"/>
                              </w:rPr>
                              <m:t>∂ζ</m:t>
                            </m:r>
                          </m:den>
                        </m:f>
                        <m:r>
                          <w:rPr>
                            <w:rFonts w:ascii="Cambria Math" w:hAnsi="Cambria Math"/>
                          </w:rPr>
                          <m:t xml:space="preserve"> </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m:t>
                            </m:r>
                          </m:e>
                          <m:sup>
                            <m:r>
                              <w:rPr>
                                <w:rFonts w:ascii="Cambria Math" w:eastAsia="宋体"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宋体" w:hAnsi="Cambria Math"/>
                          </w:rPr>
                          <m:t>∂</m:t>
                        </m:r>
                        <m:sSup>
                          <m:sSupPr>
                            <m:ctrlPr>
                              <w:rPr>
                                <w:rFonts w:ascii="Cambria Math" w:eastAsia="宋体" w:hAnsi="Cambria Math"/>
                                <w:i/>
                              </w:rPr>
                            </m:ctrlPr>
                          </m:sSupPr>
                          <m:e>
                            <m:r>
                              <w:rPr>
                                <w:rFonts w:ascii="Cambria Math" w:eastAsia="宋体" w:hAnsi="Cambria Math"/>
                              </w:rPr>
                              <m:t>ζ</m:t>
                            </m:r>
                          </m:e>
                          <m:sup>
                            <m:r>
                              <w:rPr>
                                <w:rFonts w:ascii="Cambria Math" w:eastAsia="宋体"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宋体" w:hAnsi="Cambria Math"/>
                            <w:i/>
                          </w:rPr>
                        </m:ctrlPr>
                      </m:fPr>
                      <m:num>
                        <m:r>
                          <w:rPr>
                            <w:rFonts w:ascii="Cambria Math" w:eastAsia="宋体" w:hAnsi="Cambria Math"/>
                          </w:rPr>
                          <m:t>∆x∆z</m:t>
                        </m:r>
                      </m:num>
                      <m:den>
                        <m:sSubSup>
                          <m:sSubSupPr>
                            <m:ctrlPr>
                              <w:rPr>
                                <w:rFonts w:ascii="Cambria Math" w:eastAsia="宋体" w:hAnsi="Cambria Math"/>
                                <w:i/>
                              </w:rPr>
                            </m:ctrlPr>
                          </m:sSubSupPr>
                          <m:e>
                            <m:r>
                              <w:rPr>
                                <w:rFonts w:ascii="Cambria Math" w:eastAsia="宋体" w:hAnsi="Cambria Math"/>
                              </w:rPr>
                              <m:t>h</m:t>
                            </m:r>
                          </m:e>
                          <m:sub>
                            <m:r>
                              <w:rPr>
                                <w:rFonts w:ascii="Cambria Math" w:eastAsia="宋体" w:hAnsi="Cambria Math"/>
                              </w:rPr>
                              <m:t>P</m:t>
                            </m:r>
                          </m:sub>
                          <m:sup>
                            <m:r>
                              <w:rPr>
                                <w:rFonts w:ascii="Cambria Math" w:eastAsia="宋体"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proofErr w:type="gramStart"/>
            <w:r>
              <w:t>avec</w:t>
            </w:r>
            <w:proofErr w:type="gramEnd"/>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7" w:name="_Ref535418455"/>
            <w:r w:rsidRPr="00134F70">
              <w:rPr>
                <w:rFonts w:ascii="Times New Roman" w:eastAsia="Times New Roman" w:hAnsi="Times New Roman"/>
                <w:b/>
                <w:iCs w:val="0"/>
                <w:color w:val="auto"/>
                <w:sz w:val="22"/>
                <w:szCs w:val="22"/>
                <w:lang w:eastAsia="fr-FR"/>
              </w:rPr>
              <w:t xml:space="preserve"> </w:t>
            </w:r>
            <w:bookmarkEnd w:id="337"/>
          </w:p>
        </w:tc>
      </w:tr>
    </w:tbl>
    <w:p w14:paraId="081BA2F4" w14:textId="5DADC6A6" w:rsidR="00AC3448" w:rsidRDefault="00A42408" w:rsidP="00EC3A77">
      <w:pPr>
        <w:spacing w:before="120" w:after="120" w:line="360" w:lineRule="auto"/>
        <w:ind w:firstLine="709"/>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proofErr w:type="spellStart"/>
      <w:r w:rsidR="005D4C47">
        <w:t>ar</w:t>
      </w:r>
      <w:proofErr w:type="spellEnd"/>
      <w:r w:rsidR="005D4C47">
        <w:t xml:space="preserve">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727B4C">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spellStart"/>
      <w:r w:rsidR="00AC3448" w:rsidRPr="004D208A">
        <w:t>Lobatto</w:t>
      </w:r>
      <w:proofErr w:type="spellEnd"/>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727B4C" w:rsidRPr="00727B4C">
        <w:rPr>
          <w:b/>
          <w:noProof/>
        </w:rPr>
        <w:t>Figure 2.3</w:t>
      </w:r>
      <w:r w:rsidR="00727B4C" w:rsidRPr="00727B4C">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val="en-US"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33BE36F9" w14:textId="181CD1EE" w:rsidR="003519E6" w:rsidRPr="005841B5" w:rsidRDefault="003519E6" w:rsidP="003519E6">
      <w:pPr>
        <w:pStyle w:val="Lgende"/>
        <w:spacing w:line="360" w:lineRule="auto"/>
        <w:jc w:val="center"/>
        <w:rPr>
          <w:i w:val="0"/>
          <w:noProof/>
          <w:sz w:val="22"/>
        </w:rPr>
      </w:pPr>
      <w:bookmarkStart w:id="338" w:name="_Ref525914764"/>
      <w:r w:rsidRPr="005841B5">
        <w:rPr>
          <w:i w:val="0"/>
          <w:noProof/>
          <w:sz w:val="22"/>
        </w:rPr>
        <w:t xml:space="preserve">Figure </w:t>
      </w:r>
      <w:r w:rsidR="00377B8F">
        <w:rPr>
          <w:i w:val="0"/>
          <w:noProof/>
          <w:sz w:val="22"/>
        </w:rPr>
        <w:fldChar w:fldCharType="begin"/>
      </w:r>
      <w:r w:rsidR="00377B8F">
        <w:rPr>
          <w:i w:val="0"/>
          <w:noProof/>
          <w:sz w:val="22"/>
        </w:rPr>
        <w:instrText xml:space="preserve"> STYLEREF 2 \s </w:instrText>
      </w:r>
      <w:r w:rsidR="00377B8F">
        <w:rPr>
          <w:i w:val="0"/>
          <w:noProof/>
          <w:sz w:val="22"/>
        </w:rPr>
        <w:fldChar w:fldCharType="separate"/>
      </w:r>
      <w:r w:rsidR="00727B4C">
        <w:rPr>
          <w:i w:val="0"/>
          <w:noProof/>
          <w:sz w:val="22"/>
        </w:rPr>
        <w:t>2.3</w:t>
      </w:r>
      <w:r w:rsidR="00377B8F">
        <w:rPr>
          <w:i w:val="0"/>
          <w:noProof/>
          <w:sz w:val="22"/>
        </w:rPr>
        <w:fldChar w:fldCharType="end"/>
      </w:r>
      <w:r w:rsidR="00377B8F">
        <w:rPr>
          <w:i w:val="0"/>
          <w:noProof/>
          <w:sz w:val="22"/>
        </w:rPr>
        <w:noBreakHyphen/>
      </w:r>
      <w:r w:rsidR="00377B8F">
        <w:rPr>
          <w:i w:val="0"/>
          <w:noProof/>
          <w:sz w:val="22"/>
        </w:rPr>
        <w:fldChar w:fldCharType="begin"/>
      </w:r>
      <w:r w:rsidR="00377B8F">
        <w:rPr>
          <w:i w:val="0"/>
          <w:noProof/>
          <w:sz w:val="22"/>
        </w:rPr>
        <w:instrText xml:space="preserve"> SEQ Figure \* ARABIC \s 2 </w:instrText>
      </w:r>
      <w:r w:rsidR="00377B8F">
        <w:rPr>
          <w:i w:val="0"/>
          <w:noProof/>
          <w:sz w:val="22"/>
        </w:rPr>
        <w:fldChar w:fldCharType="separate"/>
      </w:r>
      <w:r w:rsidR="00727B4C">
        <w:rPr>
          <w:i w:val="0"/>
          <w:noProof/>
          <w:sz w:val="22"/>
        </w:rPr>
        <w:t>6</w:t>
      </w:r>
      <w:r w:rsidR="00377B8F">
        <w:rPr>
          <w:i w:val="0"/>
          <w:noProof/>
          <w:sz w:val="22"/>
        </w:rPr>
        <w:fldChar w:fldCharType="end"/>
      </w:r>
      <w:bookmarkEnd w:id="338"/>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lastRenderedPageBreak/>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339"/>
      <w:commentRangeStart w:id="340"/>
      <w:r w:rsidRPr="00AC3448">
        <w:rPr>
          <w:highlight w:val="yellow"/>
        </w:rPr>
        <w:t>significative</w:t>
      </w:r>
      <w:commentRangeEnd w:id="339"/>
      <w:r w:rsidR="00AC3448">
        <w:rPr>
          <w:rStyle w:val="Marquedecommentaire"/>
        </w:rPr>
        <w:commentReference w:id="339"/>
      </w:r>
      <w:commentRangeEnd w:id="340"/>
      <w:r w:rsidR="002C4D7E">
        <w:rPr>
          <w:rStyle w:val="Marquedecommentaire"/>
        </w:rPr>
        <w:commentReference w:id="340"/>
      </w:r>
      <w:r w:rsidR="0093422C" w:rsidRPr="00AC3448">
        <w:rPr>
          <w:highlight w:val="yellow"/>
        </w:rPr>
        <w:t>.</w:t>
      </w:r>
    </w:p>
    <w:p w14:paraId="1D17670F" w14:textId="34ACDCFE" w:rsidR="0093422C" w:rsidRDefault="0093422C" w:rsidP="00B74996">
      <w:pPr>
        <w:pStyle w:val="Titre2"/>
        <w:ind w:left="709"/>
      </w:pPr>
      <w:bookmarkStart w:id="341" w:name="_Toc535536128"/>
      <w:r>
        <w:t>Efforts générés dans paliers hydrodynamiques</w:t>
      </w:r>
      <w:bookmarkEnd w:id="341"/>
    </w:p>
    <w:p w14:paraId="66D40BD0" w14:textId="77777777" w:rsidR="000B533E" w:rsidRPr="000B533E" w:rsidRDefault="000B533E" w:rsidP="000B533E"/>
    <w:p w14:paraId="25D95A2E" w14:textId="196000E9" w:rsidR="0093422C" w:rsidRPr="00D14956" w:rsidRDefault="00092B1D" w:rsidP="00724D90">
      <w:pPr>
        <w:spacing w:line="360" w:lineRule="auto"/>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727B4C" w:rsidRPr="00727B4C">
        <w:rPr>
          <w:b/>
        </w:rPr>
        <w:t>Figure 2.2</w:t>
      </w:r>
      <w:r w:rsidR="00727B4C" w:rsidRPr="00727B4C">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A37A07"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1D82CBD2" w14:textId="7CF4DFA2" w:rsidR="0093422C" w:rsidRDefault="0093422C" w:rsidP="00B74996">
      <w:pPr>
        <w:pStyle w:val="Titre2"/>
        <w:ind w:left="709"/>
      </w:pPr>
      <w:bookmarkStart w:id="342" w:name="_Toc535536129"/>
      <w:r>
        <w:t>Études de cas d’un palier avec deux lobes</w:t>
      </w:r>
      <w:bookmarkEnd w:id="342"/>
    </w:p>
    <w:p w14:paraId="3DD1E7B1" w14:textId="77777777" w:rsidR="0093422C" w:rsidRDefault="0093422C" w:rsidP="0093422C">
      <w:pPr>
        <w:spacing w:line="360" w:lineRule="auto"/>
      </w:pPr>
    </w:p>
    <w:p w14:paraId="38B2582E" w14:textId="3FFB0CCC"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727B4C">
        <w:rPr>
          <w:b/>
        </w:rPr>
        <w:t>[47]</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727B4C" w:rsidRPr="00727B4C">
        <w:rPr>
          <w:b/>
          <w:szCs w:val="22"/>
        </w:rPr>
        <w:t xml:space="preserve">Figure </w:t>
      </w:r>
      <w:r w:rsidR="00727B4C" w:rsidRPr="00727B4C">
        <w:rPr>
          <w:b/>
          <w:i/>
          <w:iCs/>
          <w:noProof/>
          <w:szCs w:val="22"/>
        </w:rPr>
        <w:t>2.5</w:t>
      </w:r>
      <w:r w:rsidR="00727B4C" w:rsidRPr="00727B4C">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727B4C" w:rsidRPr="00727B4C">
        <w:rPr>
          <w:b/>
          <w:szCs w:val="22"/>
        </w:rPr>
        <w:t xml:space="preserve">Tableau </w:t>
      </w:r>
      <w:r w:rsidR="00727B4C" w:rsidRPr="00727B4C">
        <w:rPr>
          <w:b/>
          <w:i/>
          <w:iCs/>
          <w:noProof/>
          <w:szCs w:val="22"/>
        </w:rPr>
        <w:t>2.5</w:t>
      </w:r>
      <w:r w:rsidR="00727B4C" w:rsidRPr="00727B4C">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val="en-US"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645007B7" w14:textId="4981E3C0" w:rsidR="00724D90" w:rsidRPr="004447C8" w:rsidRDefault="00724D90" w:rsidP="00724D90">
      <w:pPr>
        <w:pStyle w:val="Lgende"/>
        <w:spacing w:line="360" w:lineRule="auto"/>
        <w:jc w:val="center"/>
        <w:rPr>
          <w:i w:val="0"/>
          <w:iCs w:val="0"/>
          <w:color w:val="auto"/>
          <w:sz w:val="22"/>
          <w:szCs w:val="22"/>
        </w:rPr>
      </w:pPr>
      <w:bookmarkStart w:id="343" w:name="_Ref476837092"/>
      <w:r w:rsidRPr="004447C8">
        <w:rPr>
          <w:i w:val="0"/>
          <w:iCs w:val="0"/>
          <w:color w:val="auto"/>
          <w:sz w:val="22"/>
          <w:szCs w:val="22"/>
        </w:rPr>
        <w:t xml:space="preserve">Figure </w:t>
      </w:r>
      <w:r w:rsidR="00377B8F">
        <w:rPr>
          <w:i w:val="0"/>
          <w:iCs w:val="0"/>
          <w:color w:val="auto"/>
          <w:sz w:val="22"/>
          <w:szCs w:val="22"/>
        </w:rPr>
        <w:fldChar w:fldCharType="begin"/>
      </w:r>
      <w:r w:rsidR="00377B8F">
        <w:rPr>
          <w:i w:val="0"/>
          <w:iCs w:val="0"/>
          <w:color w:val="auto"/>
          <w:sz w:val="22"/>
          <w:szCs w:val="22"/>
        </w:rPr>
        <w:instrText xml:space="preserve"> STYLEREF 2 \s </w:instrText>
      </w:r>
      <w:r w:rsidR="00377B8F">
        <w:rPr>
          <w:i w:val="0"/>
          <w:iCs w:val="0"/>
          <w:color w:val="auto"/>
          <w:sz w:val="22"/>
          <w:szCs w:val="22"/>
        </w:rPr>
        <w:fldChar w:fldCharType="separate"/>
      </w:r>
      <w:r w:rsidR="00727B4C">
        <w:rPr>
          <w:i w:val="0"/>
          <w:iCs w:val="0"/>
          <w:noProof/>
          <w:color w:val="auto"/>
          <w:sz w:val="22"/>
          <w:szCs w:val="22"/>
        </w:rPr>
        <w:t>2.5</w:t>
      </w:r>
      <w:r w:rsidR="00377B8F">
        <w:rPr>
          <w:i w:val="0"/>
          <w:iCs w:val="0"/>
          <w:color w:val="auto"/>
          <w:sz w:val="22"/>
          <w:szCs w:val="22"/>
        </w:rPr>
        <w:fldChar w:fldCharType="end"/>
      </w:r>
      <w:r w:rsidR="00377B8F">
        <w:rPr>
          <w:i w:val="0"/>
          <w:iCs w:val="0"/>
          <w:color w:val="auto"/>
          <w:sz w:val="22"/>
          <w:szCs w:val="22"/>
        </w:rPr>
        <w:noBreakHyphen/>
      </w:r>
      <w:r w:rsidR="00377B8F">
        <w:rPr>
          <w:i w:val="0"/>
          <w:iCs w:val="0"/>
          <w:color w:val="auto"/>
          <w:sz w:val="22"/>
          <w:szCs w:val="22"/>
        </w:rPr>
        <w:fldChar w:fldCharType="begin"/>
      </w:r>
      <w:r w:rsidR="00377B8F">
        <w:rPr>
          <w:i w:val="0"/>
          <w:iCs w:val="0"/>
          <w:color w:val="auto"/>
          <w:sz w:val="22"/>
          <w:szCs w:val="22"/>
        </w:rPr>
        <w:instrText xml:space="preserve"> SEQ Figure \* ARABIC \s 2 </w:instrText>
      </w:r>
      <w:r w:rsidR="00377B8F">
        <w:rPr>
          <w:i w:val="0"/>
          <w:iCs w:val="0"/>
          <w:color w:val="auto"/>
          <w:sz w:val="22"/>
          <w:szCs w:val="22"/>
        </w:rPr>
        <w:fldChar w:fldCharType="separate"/>
      </w:r>
      <w:r w:rsidR="00727B4C">
        <w:rPr>
          <w:i w:val="0"/>
          <w:iCs w:val="0"/>
          <w:noProof/>
          <w:color w:val="auto"/>
          <w:sz w:val="22"/>
          <w:szCs w:val="22"/>
        </w:rPr>
        <w:t>1</w:t>
      </w:r>
      <w:r w:rsidR="00377B8F">
        <w:rPr>
          <w:i w:val="0"/>
          <w:iCs w:val="0"/>
          <w:color w:val="auto"/>
          <w:sz w:val="22"/>
          <w:szCs w:val="22"/>
        </w:rPr>
        <w:fldChar w:fldCharType="end"/>
      </w:r>
      <w:bookmarkEnd w:id="343"/>
      <w:r>
        <w:rPr>
          <w:i w:val="0"/>
          <w:iCs w:val="0"/>
          <w:color w:val="auto"/>
          <w:sz w:val="22"/>
          <w:szCs w:val="22"/>
        </w:rPr>
        <w:t xml:space="preserve"> la géométrie du palier</w:t>
      </w:r>
    </w:p>
    <w:p w14:paraId="63128A4F" w14:textId="5F4178AD" w:rsidR="00092B1D" w:rsidRPr="004447C8" w:rsidRDefault="00092B1D" w:rsidP="00092B1D">
      <w:pPr>
        <w:pStyle w:val="Lgende"/>
        <w:jc w:val="center"/>
        <w:rPr>
          <w:i w:val="0"/>
          <w:iCs w:val="0"/>
          <w:color w:val="auto"/>
          <w:sz w:val="22"/>
          <w:szCs w:val="22"/>
        </w:rPr>
      </w:pPr>
      <w:bookmarkStart w:id="344" w:name="_Ref476837107"/>
      <w:r w:rsidRPr="004447C8">
        <w:rPr>
          <w:i w:val="0"/>
          <w:iCs w:val="0"/>
          <w:color w:val="auto"/>
          <w:sz w:val="22"/>
          <w:szCs w:val="22"/>
        </w:rPr>
        <w:lastRenderedPageBreak/>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727B4C">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727B4C">
        <w:rPr>
          <w:i w:val="0"/>
          <w:iCs w:val="0"/>
          <w:noProof/>
          <w:color w:val="auto"/>
          <w:sz w:val="22"/>
          <w:szCs w:val="22"/>
        </w:rPr>
        <w:t>1</w:t>
      </w:r>
      <w:r>
        <w:rPr>
          <w:i w:val="0"/>
          <w:iCs w:val="0"/>
          <w:color w:val="auto"/>
          <w:sz w:val="22"/>
          <w:szCs w:val="22"/>
        </w:rPr>
        <w:fldChar w:fldCharType="end"/>
      </w:r>
      <w:bookmarkEnd w:id="344"/>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val="en-US"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3F4A69">
      <w:pPr>
        <w:spacing w:before="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3F4A69">
      <w:pPr>
        <w:spacing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727B4C" w:rsidRPr="00727B4C">
        <w:rPr>
          <w:b/>
          <w:bCs/>
          <w:iCs/>
        </w:rPr>
        <w:t xml:space="preserve">Tableau </w:t>
      </w:r>
      <w:r w:rsidR="00727B4C" w:rsidRPr="00727B4C">
        <w:rPr>
          <w:b/>
          <w:bCs/>
          <w:iCs/>
          <w:noProof/>
        </w:rPr>
        <w:t>2.5</w:t>
      </w:r>
      <w:r w:rsidR="00727B4C" w:rsidRPr="00727B4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A14E53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345"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727B4C">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727B4C">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345"/>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lastRenderedPageBreak/>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w:t>
      </w:r>
      <w:proofErr w:type="spellStart"/>
      <w:r w:rsidRPr="003849C1">
        <w:rPr>
          <w:sz w:val="23"/>
          <w:szCs w:val="23"/>
        </w:rPr>
        <w:t>Lobatto</w:t>
      </w:r>
      <w:proofErr w:type="spellEnd"/>
      <w:r w:rsidRPr="003849C1">
        <w:rPr>
          <w:sz w:val="23"/>
          <w:szCs w:val="23"/>
        </w:rPr>
        <w:t xml:space="preserve">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727B4C" w:rsidRPr="00727B4C">
        <w:rPr>
          <w:b/>
        </w:rPr>
        <w:t xml:space="preserve">Figure </w:t>
      </w:r>
      <w:r w:rsidR="00727B4C" w:rsidRPr="00727B4C">
        <w:rPr>
          <w:b/>
          <w:noProof/>
        </w:rPr>
        <w:t>2.5</w:t>
      </w:r>
      <w:r w:rsidR="00727B4C" w:rsidRPr="00727B4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727B4C" w:rsidRPr="00727B4C">
        <w:rPr>
          <w:b/>
        </w:rPr>
        <w:t>Figure</w:t>
      </w:r>
      <w:r w:rsidR="00727B4C" w:rsidRPr="00727B4C">
        <w:rPr>
          <w:b/>
          <w:noProof/>
        </w:rPr>
        <w:t xml:space="preserve"> 2.5</w:t>
      </w:r>
      <w:r w:rsidR="00727B4C" w:rsidRPr="00727B4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19119742" w:rsidR="0093422C" w:rsidRDefault="0093422C" w:rsidP="00E75151">
      <w:pPr>
        <w:jc w:val="center"/>
      </w:pPr>
      <w:bookmarkStart w:id="346" w:name="_Ref524006364"/>
      <w:r w:rsidRPr="003B2745">
        <w:t xml:space="preserve">Figure </w:t>
      </w:r>
      <w:r w:rsidR="00377B8F">
        <w:fldChar w:fldCharType="begin"/>
      </w:r>
      <w:r w:rsidR="00377B8F">
        <w:instrText xml:space="preserve"> STYLEREF 2 \s </w:instrText>
      </w:r>
      <w:r w:rsidR="00377B8F">
        <w:fldChar w:fldCharType="separate"/>
      </w:r>
      <w:r w:rsidR="00727B4C">
        <w:rPr>
          <w:noProof/>
        </w:rPr>
        <w:t>2.5</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727B4C">
        <w:rPr>
          <w:noProof/>
        </w:rPr>
        <w:t>2</w:t>
      </w:r>
      <w:r w:rsidR="00377B8F">
        <w:fldChar w:fldCharType="end"/>
      </w:r>
      <w:bookmarkEnd w:id="346"/>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eastAsia="zh-CN" w:bidi="ar-SA"/>
              </w:rPr>
              <w:lastRenderedPageBreak/>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0"/>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1"/>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745C10A7" w:rsidR="00E75151" w:rsidRPr="003B2745" w:rsidRDefault="0093422C" w:rsidP="00AE5210">
      <w:pPr>
        <w:jc w:val="center"/>
      </w:pPr>
      <w:r w:rsidRPr="003B2745">
        <w:t xml:space="preserve">Figure </w:t>
      </w:r>
      <w:r w:rsidR="00377B8F">
        <w:fldChar w:fldCharType="begin"/>
      </w:r>
      <w:r w:rsidR="00377B8F">
        <w:instrText xml:space="preserve"> STYLEREF 2 \s </w:instrText>
      </w:r>
      <w:r w:rsidR="00377B8F">
        <w:fldChar w:fldCharType="separate"/>
      </w:r>
      <w:r w:rsidR="00727B4C">
        <w:rPr>
          <w:noProof/>
        </w:rPr>
        <w:t>2.5</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727B4C">
        <w:rPr>
          <w:noProof/>
        </w:rPr>
        <w:t>3</w:t>
      </w:r>
      <w:r w:rsidR="00377B8F">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50A909F8" w:rsidR="0093422C" w:rsidRDefault="0093422C" w:rsidP="00E75151">
      <w:pPr>
        <w:jc w:val="center"/>
      </w:pPr>
      <w:bookmarkStart w:id="347" w:name="_Ref526272542"/>
      <w:r w:rsidRPr="003B2745">
        <w:t xml:space="preserve">Figure </w:t>
      </w:r>
      <w:r w:rsidR="00377B8F">
        <w:fldChar w:fldCharType="begin"/>
      </w:r>
      <w:r w:rsidR="00377B8F">
        <w:instrText xml:space="preserve"> STYLEREF 2 \s </w:instrText>
      </w:r>
      <w:r w:rsidR="00377B8F">
        <w:fldChar w:fldCharType="separate"/>
      </w:r>
      <w:r w:rsidR="00727B4C">
        <w:rPr>
          <w:noProof/>
        </w:rPr>
        <w:t>2.5</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727B4C">
        <w:rPr>
          <w:noProof/>
        </w:rPr>
        <w:t>4</w:t>
      </w:r>
      <w:r w:rsidR="00377B8F">
        <w:fldChar w:fldCharType="end"/>
      </w:r>
      <w:bookmarkEnd w:id="347"/>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0321E4FD" w14:textId="77777777" w:rsidR="00824AC4" w:rsidRDefault="00824AC4" w:rsidP="00E75151">
      <w:pPr>
        <w:jc w:val="center"/>
      </w:pPr>
    </w:p>
    <w:p w14:paraId="3022C33D" w14:textId="77777777" w:rsidR="0093422C" w:rsidRDefault="0093422C" w:rsidP="007A2180">
      <w:pPr>
        <w:pStyle w:val="Titre2"/>
        <w:ind w:left="567"/>
      </w:pPr>
      <w:bookmarkStart w:id="348" w:name="_Toc535536130"/>
      <w:r w:rsidRPr="00CC16EF">
        <w:t>Conclusion</w:t>
      </w:r>
      <w:bookmarkEnd w:id="348"/>
    </w:p>
    <w:p w14:paraId="40A8C02B" w14:textId="77777777" w:rsidR="0093422C" w:rsidRDefault="0093422C" w:rsidP="0093422C"/>
    <w:p w14:paraId="24E116A0" w14:textId="3182B9BA"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w:t>
      </w:r>
      <w:proofErr w:type="spellStart"/>
      <w:r>
        <w:rPr>
          <w:sz w:val="23"/>
          <w:szCs w:val="23"/>
        </w:rPr>
        <w:t>Lobatto</w:t>
      </w:r>
      <w:proofErr w:type="spellEnd"/>
      <w:r>
        <w:rPr>
          <w:sz w:val="23"/>
          <w:szCs w:val="23"/>
        </w:rPr>
        <w:t xml:space="preserve">.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49" w:name="_Toc535536131"/>
      <w:r>
        <w:lastRenderedPageBreak/>
        <w:t xml:space="preserve">Chapitre 3 : </w:t>
      </w:r>
      <w:r w:rsidR="00FE05DA">
        <w:br/>
      </w:r>
      <w:r>
        <w:t>Modélisation des rotors</w:t>
      </w:r>
      <w:bookmarkEnd w:id="349"/>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w:t>
      </w:r>
      <w:proofErr w:type="spellStart"/>
      <w:r w:rsidR="00A60B6F" w:rsidRPr="00A60B6F">
        <w:rPr>
          <w:rFonts w:asciiTheme="minorHAnsi" w:hAnsiTheme="minorHAnsi"/>
          <w:szCs w:val="22"/>
        </w:rPr>
        <w:t>Newmark</w:t>
      </w:r>
      <w:proofErr w:type="spellEnd"/>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50" w:name="_Toc533768834"/>
      <w:bookmarkStart w:id="351" w:name="_Toc533769133"/>
      <w:bookmarkStart w:id="352" w:name="_Toc533769305"/>
      <w:bookmarkStart w:id="353" w:name="_Toc533769357"/>
      <w:bookmarkStart w:id="354" w:name="_Toc533769756"/>
      <w:bookmarkStart w:id="355" w:name="_Toc533771817"/>
      <w:bookmarkStart w:id="356" w:name="_Toc533772305"/>
      <w:bookmarkStart w:id="357" w:name="_Toc533774377"/>
      <w:bookmarkStart w:id="358" w:name="_Toc533775569"/>
      <w:bookmarkStart w:id="359" w:name="_Toc533776213"/>
      <w:bookmarkStart w:id="360" w:name="_Toc533776340"/>
      <w:bookmarkStart w:id="361" w:name="_Toc533777565"/>
      <w:bookmarkStart w:id="362" w:name="_Toc534279473"/>
      <w:bookmarkStart w:id="363" w:name="_Toc534279571"/>
      <w:bookmarkStart w:id="364" w:name="_Toc534279649"/>
      <w:bookmarkStart w:id="365" w:name="_Toc534290945"/>
      <w:bookmarkStart w:id="366" w:name="_Toc534293227"/>
      <w:bookmarkStart w:id="367" w:name="_Toc534293511"/>
      <w:bookmarkStart w:id="368" w:name="_Toc534293589"/>
      <w:bookmarkStart w:id="369" w:name="_Toc534387888"/>
      <w:bookmarkStart w:id="370" w:name="_Toc534410859"/>
      <w:bookmarkStart w:id="371" w:name="_Toc534620773"/>
      <w:bookmarkStart w:id="372" w:name="_Toc534621259"/>
      <w:bookmarkStart w:id="373" w:name="_Toc534621364"/>
      <w:bookmarkStart w:id="374" w:name="_Toc534621471"/>
      <w:bookmarkStart w:id="375" w:name="_Toc534625130"/>
      <w:bookmarkStart w:id="376" w:name="_Toc534631430"/>
      <w:bookmarkStart w:id="377" w:name="_Toc534631530"/>
      <w:bookmarkStart w:id="378" w:name="_Toc534631883"/>
      <w:bookmarkStart w:id="379" w:name="_Toc534632116"/>
      <w:bookmarkStart w:id="380" w:name="_Toc534632328"/>
      <w:bookmarkStart w:id="381" w:name="_Toc534632450"/>
      <w:bookmarkStart w:id="382" w:name="_Toc534632549"/>
      <w:bookmarkStart w:id="383" w:name="_Toc534633842"/>
      <w:bookmarkStart w:id="384" w:name="_Toc534634186"/>
      <w:bookmarkStart w:id="385" w:name="_Toc534634590"/>
      <w:bookmarkStart w:id="386" w:name="_Toc534634965"/>
      <w:bookmarkStart w:id="387" w:name="_Toc534635065"/>
      <w:bookmarkStart w:id="388" w:name="_Toc534635165"/>
      <w:bookmarkStart w:id="389" w:name="_Toc534635265"/>
      <w:bookmarkStart w:id="390" w:name="_Toc534635365"/>
      <w:bookmarkStart w:id="391" w:name="_Toc534635486"/>
      <w:bookmarkStart w:id="392" w:name="_Toc534635585"/>
      <w:bookmarkStart w:id="393" w:name="_Toc534636635"/>
      <w:bookmarkStart w:id="394" w:name="_Toc534638263"/>
      <w:bookmarkStart w:id="395" w:name="_Toc534638349"/>
      <w:bookmarkStart w:id="396" w:name="_Toc534638716"/>
      <w:bookmarkStart w:id="397" w:name="_Toc534640571"/>
      <w:bookmarkStart w:id="398" w:name="_Toc534650381"/>
      <w:bookmarkStart w:id="399" w:name="_Toc534707657"/>
      <w:bookmarkStart w:id="400" w:name="_Toc534719962"/>
      <w:bookmarkStart w:id="401" w:name="_Toc534720645"/>
      <w:bookmarkStart w:id="402" w:name="_Toc534721417"/>
      <w:bookmarkStart w:id="403" w:name="_Toc534723195"/>
      <w:bookmarkStart w:id="404" w:name="_Toc534724107"/>
      <w:bookmarkStart w:id="405" w:name="_Toc534724652"/>
      <w:bookmarkStart w:id="406" w:name="_Toc534724956"/>
      <w:bookmarkStart w:id="407" w:name="_Toc534725627"/>
      <w:bookmarkStart w:id="408" w:name="_Toc534729710"/>
      <w:bookmarkStart w:id="409" w:name="_Toc534792259"/>
      <w:bookmarkStart w:id="410" w:name="_Toc534792908"/>
      <w:bookmarkStart w:id="411" w:name="_Toc534793233"/>
      <w:bookmarkStart w:id="412" w:name="_Toc534793991"/>
      <w:bookmarkStart w:id="413" w:name="_Toc534794086"/>
      <w:bookmarkStart w:id="414" w:name="_Toc534794183"/>
      <w:bookmarkStart w:id="415" w:name="_Toc534796815"/>
      <w:bookmarkStart w:id="416" w:name="_Toc534878071"/>
      <w:bookmarkStart w:id="417" w:name="_Toc534878165"/>
      <w:bookmarkStart w:id="418" w:name="_Toc534880503"/>
      <w:bookmarkStart w:id="419" w:name="_Toc534895235"/>
      <w:bookmarkStart w:id="420" w:name="_Toc534895952"/>
      <w:bookmarkStart w:id="421" w:name="_Toc534896506"/>
      <w:bookmarkStart w:id="422" w:name="_Toc534896899"/>
      <w:bookmarkStart w:id="423" w:name="_Toc534983295"/>
      <w:bookmarkStart w:id="424" w:name="_Toc534984829"/>
      <w:bookmarkStart w:id="425" w:name="_Toc535242921"/>
      <w:bookmarkStart w:id="426" w:name="_Toc535243273"/>
      <w:bookmarkStart w:id="427" w:name="_Toc535245056"/>
      <w:bookmarkStart w:id="428" w:name="_Toc535248180"/>
      <w:bookmarkStart w:id="429" w:name="_Toc535248597"/>
      <w:bookmarkStart w:id="430" w:name="_Toc535250076"/>
      <w:bookmarkStart w:id="431" w:name="_Toc535251256"/>
      <w:bookmarkStart w:id="432" w:name="_Toc535251797"/>
      <w:bookmarkStart w:id="433" w:name="_Toc535252151"/>
      <w:bookmarkStart w:id="434" w:name="_Toc535346219"/>
      <w:bookmarkStart w:id="435" w:name="_Toc535418746"/>
      <w:bookmarkStart w:id="436" w:name="_Toc535505048"/>
      <w:bookmarkStart w:id="437" w:name="_Toc535509368"/>
      <w:bookmarkStart w:id="438" w:name="_Toc535510061"/>
      <w:bookmarkStart w:id="439" w:name="_Toc535512814"/>
      <w:bookmarkStart w:id="440" w:name="_Toc535512903"/>
      <w:bookmarkStart w:id="441" w:name="_Toc535527927"/>
      <w:bookmarkStart w:id="442" w:name="_Toc535536132"/>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43" w:name="_Toc533768835"/>
      <w:bookmarkStart w:id="444" w:name="_Toc533769134"/>
      <w:bookmarkStart w:id="445" w:name="_Toc533769306"/>
      <w:bookmarkStart w:id="446" w:name="_Toc533769358"/>
      <w:bookmarkStart w:id="447" w:name="_Toc533769757"/>
      <w:bookmarkStart w:id="448" w:name="_Toc533771818"/>
      <w:bookmarkStart w:id="449" w:name="_Toc533772306"/>
      <w:bookmarkStart w:id="450" w:name="_Toc533774378"/>
      <w:bookmarkStart w:id="451" w:name="_Toc533775570"/>
      <w:bookmarkStart w:id="452" w:name="_Toc533776214"/>
      <w:bookmarkStart w:id="453" w:name="_Toc533776341"/>
      <w:bookmarkStart w:id="454" w:name="_Toc533777566"/>
      <w:bookmarkStart w:id="455" w:name="_Toc534279474"/>
      <w:bookmarkStart w:id="456" w:name="_Toc534279572"/>
      <w:bookmarkStart w:id="457" w:name="_Toc534279650"/>
      <w:bookmarkStart w:id="458" w:name="_Toc534290946"/>
      <w:bookmarkStart w:id="459" w:name="_Toc534293228"/>
      <w:bookmarkStart w:id="460" w:name="_Toc534293512"/>
      <w:bookmarkStart w:id="461" w:name="_Toc534293590"/>
      <w:bookmarkStart w:id="462" w:name="_Toc534387889"/>
      <w:bookmarkStart w:id="463" w:name="_Toc534410860"/>
      <w:bookmarkStart w:id="464" w:name="_Toc534620774"/>
      <w:bookmarkStart w:id="465" w:name="_Toc534621260"/>
      <w:bookmarkStart w:id="466" w:name="_Toc534621365"/>
      <w:bookmarkStart w:id="467" w:name="_Toc534621472"/>
      <w:bookmarkStart w:id="468" w:name="_Toc534625131"/>
      <w:bookmarkStart w:id="469" w:name="_Toc534631431"/>
      <w:bookmarkStart w:id="470" w:name="_Toc534631531"/>
      <w:bookmarkStart w:id="471" w:name="_Toc534631884"/>
      <w:bookmarkStart w:id="472" w:name="_Toc534632117"/>
      <w:bookmarkStart w:id="473" w:name="_Toc534632329"/>
      <w:bookmarkStart w:id="474" w:name="_Toc534632451"/>
      <w:bookmarkStart w:id="475" w:name="_Toc534632550"/>
      <w:bookmarkStart w:id="476" w:name="_Toc534633843"/>
      <w:bookmarkStart w:id="477" w:name="_Toc534634187"/>
      <w:bookmarkStart w:id="478" w:name="_Toc534634591"/>
      <w:bookmarkStart w:id="479" w:name="_Toc534634966"/>
      <w:bookmarkStart w:id="480" w:name="_Toc534635066"/>
      <w:bookmarkStart w:id="481" w:name="_Toc534635166"/>
      <w:bookmarkStart w:id="482" w:name="_Toc534635266"/>
      <w:bookmarkStart w:id="483" w:name="_Toc534635366"/>
      <w:bookmarkStart w:id="484" w:name="_Toc534635487"/>
      <w:bookmarkStart w:id="485" w:name="_Toc534635586"/>
      <w:bookmarkStart w:id="486" w:name="_Toc534636636"/>
      <w:bookmarkStart w:id="487" w:name="_Toc534638264"/>
      <w:bookmarkStart w:id="488" w:name="_Toc534638350"/>
      <w:bookmarkStart w:id="489" w:name="_Toc534638717"/>
      <w:bookmarkStart w:id="490" w:name="_Toc534640572"/>
      <w:bookmarkStart w:id="491" w:name="_Toc534650382"/>
      <w:bookmarkStart w:id="492" w:name="_Toc534707658"/>
      <w:bookmarkStart w:id="493" w:name="_Toc534719963"/>
      <w:bookmarkStart w:id="494" w:name="_Toc534720646"/>
      <w:bookmarkStart w:id="495" w:name="_Toc534721418"/>
      <w:bookmarkStart w:id="496" w:name="_Toc534723196"/>
      <w:bookmarkStart w:id="497" w:name="_Toc534724108"/>
      <w:bookmarkStart w:id="498" w:name="_Toc534724653"/>
      <w:bookmarkStart w:id="499" w:name="_Toc534724957"/>
      <w:bookmarkStart w:id="500" w:name="_Toc534725628"/>
      <w:bookmarkStart w:id="501" w:name="_Toc534729711"/>
      <w:bookmarkStart w:id="502" w:name="_Toc534792260"/>
      <w:bookmarkStart w:id="503" w:name="_Toc534792909"/>
      <w:bookmarkStart w:id="504" w:name="_Toc534793234"/>
      <w:bookmarkStart w:id="505" w:name="_Toc534793992"/>
      <w:bookmarkStart w:id="506" w:name="_Toc534794087"/>
      <w:bookmarkStart w:id="507" w:name="_Toc534794184"/>
      <w:bookmarkStart w:id="508" w:name="_Toc534796816"/>
      <w:bookmarkStart w:id="509" w:name="_Toc534878072"/>
      <w:bookmarkStart w:id="510" w:name="_Toc534878166"/>
      <w:bookmarkStart w:id="511" w:name="_Toc534880504"/>
      <w:bookmarkStart w:id="512" w:name="_Toc534895236"/>
      <w:bookmarkStart w:id="513" w:name="_Toc534895953"/>
      <w:bookmarkStart w:id="514" w:name="_Toc534896507"/>
      <w:bookmarkStart w:id="515" w:name="_Toc534896900"/>
      <w:bookmarkStart w:id="516" w:name="_Toc534983296"/>
      <w:bookmarkStart w:id="517" w:name="_Toc534984830"/>
      <w:bookmarkStart w:id="518" w:name="_Toc535242922"/>
      <w:bookmarkStart w:id="519" w:name="_Toc535243274"/>
      <w:bookmarkStart w:id="520" w:name="_Toc535245057"/>
      <w:bookmarkStart w:id="521" w:name="_Toc535248181"/>
      <w:bookmarkStart w:id="522" w:name="_Toc535248598"/>
      <w:bookmarkStart w:id="523" w:name="_Toc535250077"/>
      <w:bookmarkStart w:id="524" w:name="_Toc535251257"/>
      <w:bookmarkStart w:id="525" w:name="_Toc535251798"/>
      <w:bookmarkStart w:id="526" w:name="_Toc535252152"/>
      <w:bookmarkStart w:id="527" w:name="_Toc535346220"/>
      <w:bookmarkStart w:id="528" w:name="_Toc535418747"/>
      <w:bookmarkStart w:id="529" w:name="_Toc535505049"/>
      <w:bookmarkStart w:id="530" w:name="_Toc535509369"/>
      <w:bookmarkStart w:id="531" w:name="_Toc535510062"/>
      <w:bookmarkStart w:id="532" w:name="_Toc535512815"/>
      <w:bookmarkStart w:id="533" w:name="_Toc535512904"/>
      <w:bookmarkStart w:id="534" w:name="_Toc535527928"/>
      <w:bookmarkStart w:id="535" w:name="_Toc535536133"/>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36" w:name="_Toc533768836"/>
      <w:bookmarkStart w:id="537" w:name="_Toc533769135"/>
      <w:bookmarkStart w:id="538" w:name="_Toc533769307"/>
      <w:bookmarkStart w:id="539" w:name="_Toc533769359"/>
      <w:bookmarkStart w:id="540" w:name="_Toc533769758"/>
      <w:bookmarkStart w:id="541" w:name="_Toc533771819"/>
      <w:bookmarkStart w:id="542" w:name="_Toc533772307"/>
      <w:bookmarkStart w:id="543" w:name="_Toc533774379"/>
      <w:bookmarkStart w:id="544" w:name="_Toc533775571"/>
      <w:bookmarkStart w:id="545" w:name="_Toc533776215"/>
      <w:bookmarkStart w:id="546" w:name="_Toc533776342"/>
      <w:bookmarkStart w:id="547" w:name="_Toc533777567"/>
      <w:bookmarkStart w:id="548" w:name="_Toc534279475"/>
      <w:bookmarkStart w:id="549" w:name="_Toc534279573"/>
      <w:bookmarkStart w:id="550" w:name="_Toc534279651"/>
      <w:bookmarkStart w:id="551" w:name="_Toc534290947"/>
      <w:bookmarkStart w:id="552" w:name="_Toc534293229"/>
      <w:bookmarkStart w:id="553" w:name="_Toc534293513"/>
      <w:bookmarkStart w:id="554" w:name="_Toc534293591"/>
      <w:bookmarkStart w:id="555" w:name="_Toc534387890"/>
      <w:bookmarkStart w:id="556" w:name="_Toc534410861"/>
      <w:bookmarkStart w:id="557" w:name="_Toc534620775"/>
      <w:bookmarkStart w:id="558" w:name="_Toc534621261"/>
      <w:bookmarkStart w:id="559" w:name="_Toc534621366"/>
      <w:bookmarkStart w:id="560" w:name="_Toc534621473"/>
      <w:bookmarkStart w:id="561" w:name="_Toc534625132"/>
      <w:bookmarkStart w:id="562" w:name="_Toc534631432"/>
      <w:bookmarkStart w:id="563" w:name="_Toc534631532"/>
      <w:bookmarkStart w:id="564" w:name="_Toc534631885"/>
      <w:bookmarkStart w:id="565" w:name="_Toc534632118"/>
      <w:bookmarkStart w:id="566" w:name="_Toc534632330"/>
      <w:bookmarkStart w:id="567" w:name="_Toc534632452"/>
      <w:bookmarkStart w:id="568" w:name="_Toc534632551"/>
      <w:bookmarkStart w:id="569" w:name="_Toc534633844"/>
      <w:bookmarkStart w:id="570" w:name="_Toc534634188"/>
      <w:bookmarkStart w:id="571" w:name="_Toc534634592"/>
      <w:bookmarkStart w:id="572" w:name="_Toc534634967"/>
      <w:bookmarkStart w:id="573" w:name="_Toc534635067"/>
      <w:bookmarkStart w:id="574" w:name="_Toc534635167"/>
      <w:bookmarkStart w:id="575" w:name="_Toc534635267"/>
      <w:bookmarkStart w:id="576" w:name="_Toc534635367"/>
      <w:bookmarkStart w:id="577" w:name="_Toc534635488"/>
      <w:bookmarkStart w:id="578" w:name="_Toc534635587"/>
      <w:bookmarkStart w:id="579" w:name="_Toc534636637"/>
      <w:bookmarkStart w:id="580" w:name="_Toc534638265"/>
      <w:bookmarkStart w:id="581" w:name="_Toc534638351"/>
      <w:bookmarkStart w:id="582" w:name="_Toc534638718"/>
      <w:bookmarkStart w:id="583" w:name="_Toc534640573"/>
      <w:bookmarkStart w:id="584" w:name="_Toc534650383"/>
      <w:bookmarkStart w:id="585" w:name="_Toc534707659"/>
      <w:bookmarkStart w:id="586" w:name="_Toc534719964"/>
      <w:bookmarkStart w:id="587" w:name="_Toc534720647"/>
      <w:bookmarkStart w:id="588" w:name="_Toc534721419"/>
      <w:bookmarkStart w:id="589" w:name="_Toc534723197"/>
      <w:bookmarkStart w:id="590" w:name="_Toc534724109"/>
      <w:bookmarkStart w:id="591" w:name="_Toc534724654"/>
      <w:bookmarkStart w:id="592" w:name="_Toc534724958"/>
      <w:bookmarkStart w:id="593" w:name="_Toc534725629"/>
      <w:bookmarkStart w:id="594" w:name="_Toc534729712"/>
      <w:bookmarkStart w:id="595" w:name="_Toc534792261"/>
      <w:bookmarkStart w:id="596" w:name="_Toc534792910"/>
      <w:bookmarkStart w:id="597" w:name="_Toc534793235"/>
      <w:bookmarkStart w:id="598" w:name="_Toc534793993"/>
      <w:bookmarkStart w:id="599" w:name="_Toc534794088"/>
      <w:bookmarkStart w:id="600" w:name="_Toc534794185"/>
      <w:bookmarkStart w:id="601" w:name="_Toc534796817"/>
      <w:bookmarkStart w:id="602" w:name="_Toc534878073"/>
      <w:bookmarkStart w:id="603" w:name="_Toc534878167"/>
      <w:bookmarkStart w:id="604" w:name="_Toc534880505"/>
      <w:bookmarkStart w:id="605" w:name="_Toc534895237"/>
      <w:bookmarkStart w:id="606" w:name="_Toc534895954"/>
      <w:bookmarkStart w:id="607" w:name="_Toc534896508"/>
      <w:bookmarkStart w:id="608" w:name="_Toc534896901"/>
      <w:bookmarkStart w:id="609" w:name="_Toc534983297"/>
      <w:bookmarkStart w:id="610" w:name="_Toc534984831"/>
      <w:bookmarkStart w:id="611" w:name="_Toc535242923"/>
      <w:bookmarkStart w:id="612" w:name="_Toc535243275"/>
      <w:bookmarkStart w:id="613" w:name="_Toc535245058"/>
      <w:bookmarkStart w:id="614" w:name="_Toc535248182"/>
      <w:bookmarkStart w:id="615" w:name="_Toc535248599"/>
      <w:bookmarkStart w:id="616" w:name="_Toc535250078"/>
      <w:bookmarkStart w:id="617" w:name="_Toc535251258"/>
      <w:bookmarkStart w:id="618" w:name="_Toc535251799"/>
      <w:bookmarkStart w:id="619" w:name="_Toc535252153"/>
      <w:bookmarkStart w:id="620" w:name="_Toc535346221"/>
      <w:bookmarkStart w:id="621" w:name="_Toc535418748"/>
      <w:bookmarkStart w:id="622" w:name="_Toc535505050"/>
      <w:bookmarkStart w:id="623" w:name="_Toc535509370"/>
      <w:bookmarkStart w:id="624" w:name="_Toc535510063"/>
      <w:bookmarkStart w:id="625" w:name="_Toc535512816"/>
      <w:bookmarkStart w:id="626" w:name="_Toc535512905"/>
      <w:bookmarkStart w:id="627" w:name="_Toc535527929"/>
      <w:bookmarkStart w:id="628" w:name="_Toc535536134"/>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29" w:name="_Toc533768837"/>
      <w:bookmarkStart w:id="630" w:name="_Toc533769136"/>
      <w:bookmarkStart w:id="631" w:name="_Toc533769308"/>
      <w:bookmarkStart w:id="632" w:name="_Toc533769360"/>
      <w:bookmarkStart w:id="633" w:name="_Toc533769759"/>
      <w:bookmarkStart w:id="634" w:name="_Toc533771820"/>
      <w:bookmarkStart w:id="635" w:name="_Toc533772308"/>
      <w:bookmarkStart w:id="636" w:name="_Toc533774380"/>
      <w:bookmarkStart w:id="637" w:name="_Toc533775572"/>
      <w:bookmarkStart w:id="638" w:name="_Toc533776216"/>
      <w:bookmarkStart w:id="639" w:name="_Toc533776343"/>
      <w:bookmarkStart w:id="640" w:name="_Toc533777568"/>
      <w:bookmarkStart w:id="641" w:name="_Toc534279476"/>
      <w:bookmarkStart w:id="642" w:name="_Toc534279574"/>
      <w:bookmarkStart w:id="643" w:name="_Toc534279652"/>
      <w:bookmarkStart w:id="644" w:name="_Toc534290948"/>
      <w:bookmarkStart w:id="645" w:name="_Toc534293230"/>
      <w:bookmarkStart w:id="646" w:name="_Toc534293514"/>
      <w:bookmarkStart w:id="647" w:name="_Toc534293592"/>
      <w:bookmarkStart w:id="648" w:name="_Toc534387891"/>
      <w:bookmarkStart w:id="649" w:name="_Toc534410862"/>
      <w:bookmarkStart w:id="650" w:name="_Toc534620776"/>
      <w:bookmarkStart w:id="651" w:name="_Toc534621262"/>
      <w:bookmarkStart w:id="652" w:name="_Toc534621367"/>
      <w:bookmarkStart w:id="653" w:name="_Toc534621474"/>
      <w:bookmarkStart w:id="654" w:name="_Toc534625133"/>
      <w:bookmarkStart w:id="655" w:name="_Toc534631433"/>
      <w:bookmarkStart w:id="656" w:name="_Toc534631533"/>
      <w:bookmarkStart w:id="657" w:name="_Toc534631886"/>
      <w:bookmarkStart w:id="658" w:name="_Toc534632119"/>
      <w:bookmarkStart w:id="659" w:name="_Toc534632331"/>
      <w:bookmarkStart w:id="660" w:name="_Toc534632453"/>
      <w:bookmarkStart w:id="661" w:name="_Toc534632552"/>
      <w:bookmarkStart w:id="662" w:name="_Toc534633845"/>
      <w:bookmarkStart w:id="663" w:name="_Toc534634189"/>
      <w:bookmarkStart w:id="664" w:name="_Toc534634593"/>
      <w:bookmarkStart w:id="665" w:name="_Toc534634968"/>
      <w:bookmarkStart w:id="666" w:name="_Toc534635068"/>
      <w:bookmarkStart w:id="667" w:name="_Toc534635168"/>
      <w:bookmarkStart w:id="668" w:name="_Toc534635268"/>
      <w:bookmarkStart w:id="669" w:name="_Toc534635368"/>
      <w:bookmarkStart w:id="670" w:name="_Toc534635489"/>
      <w:bookmarkStart w:id="671" w:name="_Toc534635588"/>
      <w:bookmarkStart w:id="672" w:name="_Toc534636638"/>
      <w:bookmarkStart w:id="673" w:name="_Toc534638266"/>
      <w:bookmarkStart w:id="674" w:name="_Toc534638352"/>
      <w:bookmarkStart w:id="675" w:name="_Toc534638719"/>
      <w:bookmarkStart w:id="676" w:name="_Toc534640574"/>
      <w:bookmarkStart w:id="677" w:name="_Toc534650384"/>
      <w:bookmarkStart w:id="678" w:name="_Toc534707660"/>
      <w:bookmarkStart w:id="679" w:name="_Toc534719965"/>
      <w:bookmarkStart w:id="680" w:name="_Toc534720648"/>
      <w:bookmarkStart w:id="681" w:name="_Toc534721420"/>
      <w:bookmarkStart w:id="682" w:name="_Toc534723198"/>
      <w:bookmarkStart w:id="683" w:name="_Toc534724110"/>
      <w:bookmarkStart w:id="684" w:name="_Toc534724655"/>
      <w:bookmarkStart w:id="685" w:name="_Toc534724959"/>
      <w:bookmarkStart w:id="686" w:name="_Toc534725630"/>
      <w:bookmarkStart w:id="687" w:name="_Toc534729713"/>
      <w:bookmarkStart w:id="688" w:name="_Toc534792262"/>
      <w:bookmarkStart w:id="689" w:name="_Toc534792911"/>
      <w:bookmarkStart w:id="690" w:name="_Toc534793236"/>
      <w:bookmarkStart w:id="691" w:name="_Toc534793994"/>
      <w:bookmarkStart w:id="692" w:name="_Toc534794089"/>
      <w:bookmarkStart w:id="693" w:name="_Toc534794186"/>
      <w:bookmarkStart w:id="694" w:name="_Toc534796818"/>
      <w:bookmarkStart w:id="695" w:name="_Toc534878074"/>
      <w:bookmarkStart w:id="696" w:name="_Toc534878168"/>
      <w:bookmarkStart w:id="697" w:name="_Toc534880506"/>
      <w:bookmarkStart w:id="698" w:name="_Toc534895238"/>
      <w:bookmarkStart w:id="699" w:name="_Toc534895955"/>
      <w:bookmarkStart w:id="700" w:name="_Toc534896509"/>
      <w:bookmarkStart w:id="701" w:name="_Toc534896902"/>
      <w:bookmarkStart w:id="702" w:name="_Toc534983298"/>
      <w:bookmarkStart w:id="703" w:name="_Toc534984832"/>
      <w:bookmarkStart w:id="704" w:name="_Toc535242924"/>
      <w:bookmarkStart w:id="705" w:name="_Toc535243276"/>
      <w:bookmarkStart w:id="706" w:name="_Toc535245059"/>
      <w:bookmarkStart w:id="707" w:name="_Toc535248183"/>
      <w:bookmarkStart w:id="708" w:name="_Toc535248600"/>
      <w:bookmarkStart w:id="709" w:name="_Toc535250079"/>
      <w:bookmarkStart w:id="710" w:name="_Toc535251259"/>
      <w:bookmarkStart w:id="711" w:name="_Toc535251800"/>
      <w:bookmarkStart w:id="712" w:name="_Toc535252154"/>
      <w:bookmarkStart w:id="713" w:name="_Toc535346222"/>
      <w:bookmarkStart w:id="714" w:name="_Toc535418749"/>
      <w:bookmarkStart w:id="715" w:name="_Toc535505051"/>
      <w:bookmarkStart w:id="716" w:name="_Toc535509371"/>
      <w:bookmarkStart w:id="717" w:name="_Toc535510064"/>
      <w:bookmarkStart w:id="718" w:name="_Toc535512817"/>
      <w:bookmarkStart w:id="719" w:name="_Toc535512906"/>
      <w:bookmarkStart w:id="720" w:name="_Toc535527930"/>
      <w:bookmarkStart w:id="721" w:name="_Toc535536135"/>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22" w:name="_Toc534793237"/>
      <w:bookmarkStart w:id="723" w:name="_Toc534793995"/>
      <w:bookmarkStart w:id="724" w:name="_Toc534794090"/>
      <w:bookmarkStart w:id="725" w:name="_Toc534794187"/>
      <w:bookmarkStart w:id="726" w:name="_Toc534796819"/>
      <w:bookmarkStart w:id="727" w:name="_Toc534878075"/>
      <w:bookmarkStart w:id="728" w:name="_Toc534878169"/>
      <w:bookmarkStart w:id="729" w:name="_Toc534880507"/>
      <w:bookmarkStart w:id="730" w:name="_Toc534895239"/>
      <w:bookmarkStart w:id="731" w:name="_Toc534895956"/>
      <w:bookmarkStart w:id="732" w:name="_Toc534896510"/>
      <w:bookmarkStart w:id="733" w:name="_Toc534896903"/>
      <w:bookmarkStart w:id="734" w:name="_Toc534983299"/>
      <w:bookmarkStart w:id="735" w:name="_Toc534984833"/>
      <w:bookmarkStart w:id="736" w:name="_Toc535242925"/>
      <w:bookmarkStart w:id="737" w:name="_Toc535243277"/>
      <w:bookmarkStart w:id="738" w:name="_Toc535245060"/>
      <w:bookmarkStart w:id="739" w:name="_Toc535248184"/>
      <w:bookmarkStart w:id="740" w:name="_Toc535248601"/>
      <w:bookmarkStart w:id="741" w:name="_Toc535250080"/>
      <w:bookmarkStart w:id="742" w:name="_Toc535251260"/>
      <w:bookmarkStart w:id="743" w:name="_Toc535251801"/>
      <w:bookmarkStart w:id="744" w:name="_Toc535252155"/>
      <w:bookmarkStart w:id="745" w:name="_Toc535346223"/>
      <w:bookmarkStart w:id="746" w:name="_Toc535418750"/>
      <w:bookmarkStart w:id="747" w:name="_Toc535505052"/>
      <w:bookmarkStart w:id="748" w:name="_Toc535509372"/>
      <w:bookmarkStart w:id="749" w:name="_Toc535510065"/>
      <w:bookmarkStart w:id="750" w:name="_Toc535512818"/>
      <w:bookmarkStart w:id="751" w:name="_Toc535512907"/>
      <w:bookmarkStart w:id="752" w:name="_Toc535527931"/>
      <w:bookmarkStart w:id="753" w:name="_Toc535536136"/>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1706BCAC" w14:textId="09ADD96C" w:rsidR="008F23B1" w:rsidRDefault="006C2BAC" w:rsidP="00106910">
      <w:pPr>
        <w:pStyle w:val="Titre2"/>
        <w:ind w:left="709"/>
      </w:pPr>
      <w:bookmarkStart w:id="754" w:name="_Toc535536137"/>
      <w:r>
        <w:t>M</w:t>
      </w:r>
      <w:r w:rsidR="008F23B1" w:rsidRPr="00170752">
        <w:t>odèle thermomécanique des rotors</w:t>
      </w:r>
      <w:bookmarkEnd w:id="754"/>
    </w:p>
    <w:p w14:paraId="53D78A33" w14:textId="77777777" w:rsidR="005124A7" w:rsidRDefault="005124A7" w:rsidP="005124A7">
      <w:pPr>
        <w:spacing w:line="360" w:lineRule="auto"/>
        <w:ind w:firstLine="708"/>
      </w:pPr>
    </w:p>
    <w:p w14:paraId="7880D70A" w14:textId="203608C7"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727B4C" w:rsidRPr="00727B4C">
        <w:rPr>
          <w:b/>
          <w:iCs/>
        </w:rPr>
        <w:t xml:space="preserve">Figure </w:t>
      </w:r>
      <w:r w:rsidR="00727B4C" w:rsidRPr="00727B4C">
        <w:rPr>
          <w:b/>
          <w:iCs/>
          <w:noProof/>
        </w:rPr>
        <w:t>3.1</w:t>
      </w:r>
      <w:r w:rsidR="00727B4C" w:rsidRPr="00727B4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val="en-US"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7391837D"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755" w:name="_Ref533769151"/>
      <w:r w:rsidRPr="00BD0C35">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755"/>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727B4C">
        <w:rPr>
          <w:b/>
          <w:i w:val="0"/>
          <w:sz w:val="22"/>
        </w:rPr>
        <w:t>[48]</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052EB6A" w:rsidR="008F23B1" w:rsidRDefault="00F56939" w:rsidP="00A24412">
      <w:pPr>
        <w:pStyle w:val="Titre3"/>
        <w:ind w:left="709"/>
      </w:pPr>
      <w:r>
        <w:lastRenderedPageBreak/>
        <w:t xml:space="preserve"> </w:t>
      </w:r>
      <w:bookmarkStart w:id="756" w:name="_Toc535536138"/>
      <w:r w:rsidR="00504245">
        <w:t>M</w:t>
      </w:r>
      <w:r w:rsidR="008F23B1">
        <w:t>odèle thermique linéaire</w:t>
      </w:r>
      <w:bookmarkEnd w:id="756"/>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A37A07"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57"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757"/>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=444 j/</w:t>
      </w:r>
      <w:proofErr w:type="spellStart"/>
      <w:r w:rsidR="003957B9">
        <w:t>kgK</w:t>
      </w:r>
      <w:proofErr w:type="spellEnd"/>
      <w:r w:rsidR="003957B9">
        <w:t xml:space="preserve">,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6B50D717"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727B4C" w:rsidRPr="00727B4C">
        <w:rPr>
          <w:b/>
          <w:iCs/>
        </w:rPr>
        <w:t xml:space="preserve">Figure </w:t>
      </w:r>
      <w:r w:rsidR="00727B4C" w:rsidRPr="00727B4C">
        <w:rPr>
          <w:b/>
          <w:iCs/>
          <w:noProof/>
        </w:rPr>
        <w:t>3.1</w:t>
      </w:r>
      <w:r w:rsidR="00727B4C" w:rsidRPr="00727B4C">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A37A07"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39D148FE"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727B4C">
        <w:rPr>
          <w:b/>
        </w:rPr>
        <w:t>[56]</w:t>
      </w:r>
      <w:r w:rsidRPr="00FD1ED7">
        <w:rPr>
          <w:b/>
        </w:rPr>
        <w:fldChar w:fldCharType="end"/>
      </w:r>
      <w:r>
        <w:t xml:space="preserve"> donne quelques ordres de grandeur de ce coefficient. </w:t>
      </w:r>
    </w:p>
    <w:p w14:paraId="0398D42A" w14:textId="4FC36EED"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lang w:val="en-US"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w:t>
      </w:r>
      <w:proofErr w:type="spellStart"/>
      <w:r>
        <w:t>moyennage</w:t>
      </w:r>
      <w:proofErr w:type="spellEnd"/>
      <w:r>
        <w:t xml:space="preserve"> de ce flux </w:t>
      </w:r>
      <w:r w:rsidR="00A376C6">
        <w:t>sur une période de rotation</w:t>
      </w:r>
      <w:r>
        <w:t xml:space="preserve"> détaillé</w:t>
      </w:r>
      <w:r w:rsidR="0056111F">
        <w:t>e</w:t>
      </w:r>
      <w:r>
        <w:t xml:space="preserve"> </w:t>
      </w:r>
      <w:r w:rsidR="00AE098E">
        <w:t>au chapitre 4</w:t>
      </w:r>
      <w:r>
        <w:t xml:space="preserve"> est utilisée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t xml:space="preserve"> </w:t>
      </w:r>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lastRenderedPageBreak/>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758"/>
            </m:r>
          </m:sub>
        </m:sSub>
      </m:oMath>
      <w:r>
        <w:t>.</w:t>
      </w:r>
    </w:p>
    <w:p w14:paraId="1611AF77" w14:textId="77777777" w:rsidR="008F23B1" w:rsidRDefault="008F23B1" w:rsidP="008F23B1">
      <w:pPr>
        <w:keepNext/>
        <w:jc w:val="center"/>
      </w:pPr>
      <w:r>
        <w:rPr>
          <w:noProof/>
          <w:lang w:val="en-US"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DC08854"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759" w:name="_Ref529545990"/>
      <w:r w:rsidRPr="00A376C6">
        <w:rPr>
          <w:rFonts w:ascii="Calibri" w:eastAsia="Times New Roman" w:hAnsi="Calibri" w:cs="Times New Roman"/>
          <w:i w:val="0"/>
          <w:iCs w:val="0"/>
          <w:color w:val="auto"/>
          <w:sz w:val="22"/>
          <w:szCs w:val="20"/>
          <w:highlight w:val="yellow"/>
          <w:lang w:eastAsia="fr-FR"/>
        </w:rPr>
        <w:t xml:space="preserve">Figure </w:t>
      </w:r>
      <w:r w:rsidR="00377B8F">
        <w:rPr>
          <w:rFonts w:ascii="Calibri" w:eastAsia="Times New Roman" w:hAnsi="Calibri" w:cs="Times New Roman"/>
          <w:i w:val="0"/>
          <w:iCs w:val="0"/>
          <w:color w:val="auto"/>
          <w:sz w:val="22"/>
          <w:szCs w:val="20"/>
          <w:highlight w:val="yellow"/>
          <w:lang w:eastAsia="fr-FR"/>
        </w:rPr>
        <w:fldChar w:fldCharType="begin"/>
      </w:r>
      <w:r w:rsidR="00377B8F">
        <w:rPr>
          <w:rFonts w:ascii="Calibri" w:eastAsia="Times New Roman" w:hAnsi="Calibri" w:cs="Times New Roman"/>
          <w:i w:val="0"/>
          <w:iCs w:val="0"/>
          <w:color w:val="auto"/>
          <w:sz w:val="22"/>
          <w:szCs w:val="20"/>
          <w:highlight w:val="yellow"/>
          <w:lang w:eastAsia="fr-FR"/>
        </w:rPr>
        <w:instrText xml:space="preserve"> STYLEREF 2 \s </w:instrText>
      </w:r>
      <w:r w:rsidR="00377B8F">
        <w:rPr>
          <w:rFonts w:ascii="Calibri" w:eastAsia="Times New Roman" w:hAnsi="Calibri" w:cs="Times New Roman"/>
          <w:i w:val="0"/>
          <w:iCs w:val="0"/>
          <w:color w:val="auto"/>
          <w:sz w:val="22"/>
          <w:szCs w:val="20"/>
          <w:highlight w:val="yellow"/>
          <w:lang w:eastAsia="fr-FR"/>
        </w:rPr>
        <w:fldChar w:fldCharType="separate"/>
      </w:r>
      <w:r w:rsidR="00727B4C">
        <w:rPr>
          <w:rFonts w:ascii="Calibri" w:eastAsia="Times New Roman" w:hAnsi="Calibri" w:cs="Times New Roman"/>
          <w:i w:val="0"/>
          <w:iCs w:val="0"/>
          <w:noProof/>
          <w:color w:val="auto"/>
          <w:sz w:val="22"/>
          <w:szCs w:val="20"/>
          <w:highlight w:val="yellow"/>
          <w:lang w:eastAsia="fr-FR"/>
        </w:rPr>
        <w:t>3.1</w:t>
      </w:r>
      <w:r w:rsidR="00377B8F">
        <w:rPr>
          <w:rFonts w:ascii="Calibri" w:eastAsia="Times New Roman" w:hAnsi="Calibri" w:cs="Times New Roman"/>
          <w:i w:val="0"/>
          <w:iCs w:val="0"/>
          <w:color w:val="auto"/>
          <w:sz w:val="22"/>
          <w:szCs w:val="20"/>
          <w:highlight w:val="yellow"/>
          <w:lang w:eastAsia="fr-FR"/>
        </w:rPr>
        <w:fldChar w:fldCharType="end"/>
      </w:r>
      <w:r w:rsidR="00377B8F">
        <w:rPr>
          <w:rFonts w:ascii="Calibri" w:eastAsia="Times New Roman" w:hAnsi="Calibri" w:cs="Times New Roman"/>
          <w:i w:val="0"/>
          <w:iCs w:val="0"/>
          <w:color w:val="auto"/>
          <w:sz w:val="22"/>
          <w:szCs w:val="20"/>
          <w:highlight w:val="yellow"/>
          <w:lang w:eastAsia="fr-FR"/>
        </w:rPr>
        <w:noBreakHyphen/>
      </w:r>
      <w:r w:rsidR="00377B8F">
        <w:rPr>
          <w:rFonts w:ascii="Calibri" w:eastAsia="Times New Roman" w:hAnsi="Calibri" w:cs="Times New Roman"/>
          <w:i w:val="0"/>
          <w:iCs w:val="0"/>
          <w:color w:val="auto"/>
          <w:sz w:val="22"/>
          <w:szCs w:val="20"/>
          <w:highlight w:val="yellow"/>
          <w:lang w:eastAsia="fr-FR"/>
        </w:rPr>
        <w:fldChar w:fldCharType="begin"/>
      </w:r>
      <w:r w:rsidR="00377B8F">
        <w:rPr>
          <w:rFonts w:ascii="Calibri" w:eastAsia="Times New Roman" w:hAnsi="Calibri" w:cs="Times New Roman"/>
          <w:i w:val="0"/>
          <w:iCs w:val="0"/>
          <w:color w:val="auto"/>
          <w:sz w:val="22"/>
          <w:szCs w:val="20"/>
          <w:highlight w:val="yellow"/>
          <w:lang w:eastAsia="fr-FR"/>
        </w:rPr>
        <w:instrText xml:space="preserve"> SEQ Figure \* ARABIC \s 2 </w:instrText>
      </w:r>
      <w:r w:rsidR="00377B8F">
        <w:rPr>
          <w:rFonts w:ascii="Calibri" w:eastAsia="Times New Roman" w:hAnsi="Calibri" w:cs="Times New Roman"/>
          <w:i w:val="0"/>
          <w:iCs w:val="0"/>
          <w:color w:val="auto"/>
          <w:sz w:val="22"/>
          <w:szCs w:val="20"/>
          <w:highlight w:val="yellow"/>
          <w:lang w:eastAsia="fr-FR"/>
        </w:rPr>
        <w:fldChar w:fldCharType="separate"/>
      </w:r>
      <w:r w:rsidR="00727B4C">
        <w:rPr>
          <w:rFonts w:ascii="Calibri" w:eastAsia="Times New Roman" w:hAnsi="Calibri" w:cs="Times New Roman"/>
          <w:i w:val="0"/>
          <w:iCs w:val="0"/>
          <w:noProof/>
          <w:color w:val="auto"/>
          <w:sz w:val="22"/>
          <w:szCs w:val="20"/>
          <w:highlight w:val="yellow"/>
          <w:lang w:eastAsia="fr-FR"/>
        </w:rPr>
        <w:t>2</w:t>
      </w:r>
      <w:r w:rsidR="00377B8F">
        <w:rPr>
          <w:rFonts w:ascii="Calibri" w:eastAsia="Times New Roman" w:hAnsi="Calibri" w:cs="Times New Roman"/>
          <w:i w:val="0"/>
          <w:iCs w:val="0"/>
          <w:color w:val="auto"/>
          <w:sz w:val="22"/>
          <w:szCs w:val="20"/>
          <w:highlight w:val="yellow"/>
          <w:lang w:eastAsia="fr-FR"/>
        </w:rPr>
        <w:fldChar w:fldCharType="end"/>
      </w:r>
      <w:bookmarkEnd w:id="759"/>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760" w:name="_Ref533776278"/>
      <w:r>
        <w:t>Intégration numérique</w:t>
      </w:r>
      <w:bookmarkEnd w:id="760"/>
    </w:p>
    <w:p w14:paraId="4EFFDEA6" w14:textId="77777777" w:rsidR="008F23B1" w:rsidRPr="00C40A7A" w:rsidRDefault="008F23B1" w:rsidP="008F23B1">
      <w:pPr>
        <w:pStyle w:val="Default"/>
      </w:pPr>
    </w:p>
    <w:p w14:paraId="75EA473D" w14:textId="238E577E"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727B4C">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761"/>
      <w:r w:rsidR="00FA1709">
        <w:t>EDF</w:t>
      </w:r>
      <w:commentRangeEnd w:id="761"/>
      <w:r w:rsidR="00FA1709">
        <w:rPr>
          <w:rStyle w:val="Marquedecommentaire"/>
        </w:rPr>
        <w:commentReference w:id="761"/>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762"/>
      <w:r>
        <w:rPr>
          <w:b/>
        </w:rPr>
        <w:t>A</w:t>
      </w:r>
      <w:r w:rsidR="008F23B1">
        <w:rPr>
          <w:b/>
        </w:rPr>
        <w:t>nnexe</w:t>
      </w:r>
      <w:commentRangeEnd w:id="762"/>
      <w:r>
        <w:rPr>
          <w:rStyle w:val="Marquedecommentaire"/>
        </w:rPr>
        <w:commentReference w:id="762"/>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A37A07"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63" w:name="_Ref529547194"/>
            <w:r w:rsidRPr="005600FC">
              <w:rPr>
                <w:rFonts w:ascii="Times New Roman" w:eastAsia="Times New Roman" w:hAnsi="Times New Roman"/>
                <w:b/>
                <w:iCs w:val="0"/>
                <w:color w:val="auto"/>
                <w:sz w:val="22"/>
                <w:szCs w:val="22"/>
                <w:lang w:eastAsia="fr-FR"/>
              </w:rPr>
              <w:t xml:space="preserve"> </w:t>
            </w:r>
            <w:bookmarkEnd w:id="763"/>
          </w:p>
        </w:tc>
      </w:tr>
    </w:tbl>
    <w:p w14:paraId="32B77F70" w14:textId="61237EB6"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727B4C">
        <w:rPr>
          <w:b/>
        </w:rPr>
        <w:t>[57]</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727B4C">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A37A07"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727B4C">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A37A07"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764" w:name="_Ref529548381"/>
            <w:r w:rsidRPr="005600FC">
              <w:rPr>
                <w:rFonts w:ascii="Times New Roman" w:eastAsia="Times New Roman" w:hAnsi="Times New Roman"/>
                <w:b/>
                <w:iCs w:val="0"/>
                <w:color w:val="auto"/>
                <w:sz w:val="22"/>
                <w:szCs w:val="22"/>
                <w:lang w:eastAsia="fr-FR"/>
              </w:rPr>
              <w:t xml:space="preserve"> </w:t>
            </w:r>
            <w:bookmarkEnd w:id="764"/>
          </w:p>
        </w:tc>
      </w:tr>
    </w:tbl>
    <w:p w14:paraId="1236A46B" w14:textId="35649725" w:rsidR="00AF59DA" w:rsidRDefault="00AF59DA" w:rsidP="00AF59DA">
      <w:pPr>
        <w:spacing w:before="120" w:line="360" w:lineRule="auto"/>
        <w:ind w:firstLine="709"/>
      </w:pPr>
      <w:r>
        <w:lastRenderedPageBreak/>
        <w:t xml:space="preserve">Ceci est une condition très restrictive sur le pas de temps surtout si la discrétisation spatiale est fine. </w:t>
      </w:r>
    </w:p>
    <w:p w14:paraId="5FB3E552" w14:textId="5EBCB0D0"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727B4C">
        <w:rPr>
          <w:b/>
        </w:rPr>
        <w:t>[57]</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matrice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765" w:name="_Toc535536139"/>
      <w:r>
        <w:t>M</w:t>
      </w:r>
      <w:r w:rsidR="008F23B1">
        <w:t>od</w:t>
      </w:r>
      <w:r w:rsidR="00AF59DA">
        <w:t>èlisation</w:t>
      </w:r>
      <w:r w:rsidR="008F23B1">
        <w:t xml:space="preserve"> de </w:t>
      </w:r>
      <w:r w:rsidR="00AF59DA">
        <w:t xml:space="preserve">la </w:t>
      </w:r>
      <w:r w:rsidR="008F23B1">
        <w:t>déformation therm</w:t>
      </w:r>
      <w:r w:rsidR="00AF59DA">
        <w:t>omecanique</w:t>
      </w:r>
      <w:bookmarkEnd w:id="765"/>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r w:rsidR="008F23B1">
        <w:t xml:space="preserve"> :</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proofErr w:type="gramStart"/>
      <w:r>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A37A07"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A37A07"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1E37D0">
      <w:pPr>
        <w:spacing w:line="360" w:lineRule="auto"/>
        <w:ind w:firstLine="708"/>
      </w:pPr>
      <w:r>
        <w:lastRenderedPageBreak/>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727B4C" w:rsidRPr="00727B4C">
        <w:rPr>
          <w:b/>
          <w:iCs/>
        </w:rPr>
        <w:t xml:space="preserve">Tableau </w:t>
      </w:r>
      <w:r w:rsidR="00727B4C" w:rsidRPr="00727B4C">
        <w:rPr>
          <w:b/>
          <w:iCs/>
          <w:noProof/>
        </w:rPr>
        <w:t>3.1</w:t>
      </w:r>
      <w:r w:rsidR="00727B4C" w:rsidRPr="00727B4C">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727B4C">
        <w:rPr>
          <w:b/>
        </w:rPr>
        <w:t>[56]</w:t>
      </w:r>
      <w:r w:rsidRPr="00470072">
        <w:rPr>
          <w:b/>
        </w:rPr>
        <w:fldChar w:fldCharType="end"/>
      </w:r>
      <w:r>
        <w:t>.</w:t>
      </w:r>
    </w:p>
    <w:p w14:paraId="3BE811EB" w14:textId="3633E325"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766"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766"/>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val="en-US"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A37A07"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139AD527"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727B4C">
        <w:rPr>
          <w:b/>
        </w:rPr>
        <w:t>[58]</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767"/>
      <w:r w:rsidR="008F23B1" w:rsidRPr="001E37D0">
        <w:rPr>
          <w:strike/>
          <w:highlight w:val="yellow"/>
        </w:rPr>
        <w:t>cinématique</w:t>
      </w:r>
      <w:commentRangeEnd w:id="767"/>
      <w:r>
        <w:rPr>
          <w:rStyle w:val="Marquedecommentaire"/>
        </w:rPr>
        <w:commentReference w:id="767"/>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768"/>
      <w:r w:rsidR="008F23B1" w:rsidRPr="00664D21">
        <w:t>Ainsi</w:t>
      </w:r>
      <w:commentRangeEnd w:id="768"/>
      <w:r w:rsidR="0035686B">
        <w:rPr>
          <w:rStyle w:val="Marquedecommentaire"/>
        </w:rPr>
        <w:commentReference w:id="768"/>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lang w:val="en-US" w:eastAsia="zh-CN"/>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7D41CC17"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w:t>
      </w:r>
      <w:r w:rsidR="00377B8F">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4F10757"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eau du roulement sont bloqué.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727B4C" w:rsidRPr="00727B4C">
        <w:rPr>
          <w:b/>
          <w:iCs/>
        </w:rPr>
        <w:t xml:space="preserve">Figure </w:t>
      </w:r>
      <w:r w:rsidR="00727B4C" w:rsidRPr="00727B4C">
        <w:rPr>
          <w:b/>
          <w:iCs/>
          <w:noProof/>
        </w:rPr>
        <w:t>3.1</w:t>
      </w:r>
      <w:r w:rsidR="00727B4C" w:rsidRPr="00727B4C">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val="en-US"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5B0BD85E"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769" w:name="_Ref530004549"/>
      <w:r w:rsidRPr="001217FC">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w:t>
      </w:r>
      <w:r w:rsidR="00377B8F">
        <w:rPr>
          <w:rFonts w:ascii="Calibri" w:eastAsia="Times New Roman" w:hAnsi="Calibri" w:cs="Times New Roman"/>
          <w:i w:val="0"/>
          <w:iCs w:val="0"/>
          <w:color w:val="auto"/>
          <w:sz w:val="22"/>
          <w:szCs w:val="20"/>
          <w:lang w:eastAsia="fr-FR"/>
        </w:rPr>
        <w:fldChar w:fldCharType="end"/>
      </w:r>
      <w:bookmarkEnd w:id="76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3F2EB8C7"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727B4C" w:rsidRPr="00727B4C">
        <w:rPr>
          <w:b/>
          <w:iCs/>
        </w:rPr>
        <w:t xml:space="preserve">Figure </w:t>
      </w:r>
      <w:r w:rsidR="00727B4C" w:rsidRPr="00727B4C">
        <w:rPr>
          <w:b/>
          <w:iCs/>
          <w:noProof/>
        </w:rPr>
        <w:t>3.1</w:t>
      </w:r>
      <w:r w:rsidR="00727B4C" w:rsidRPr="00727B4C">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val="en-US"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1D5E534A"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770" w:name="_Ref530003394"/>
      <w:r w:rsidRPr="00DF0E3B">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5</w:t>
      </w:r>
      <w:r w:rsidR="00377B8F">
        <w:rPr>
          <w:rFonts w:ascii="Calibri" w:eastAsia="Times New Roman" w:hAnsi="Calibri" w:cs="Times New Roman"/>
          <w:i w:val="0"/>
          <w:iCs w:val="0"/>
          <w:color w:val="auto"/>
          <w:sz w:val="22"/>
          <w:szCs w:val="20"/>
          <w:lang w:eastAsia="fr-FR"/>
        </w:rPr>
        <w:fldChar w:fldCharType="end"/>
      </w:r>
      <w:bookmarkEnd w:id="770"/>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nœuds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A37A07"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727B4C">
        <w:rPr>
          <w:b/>
        </w:rPr>
        <w:t>3.3</w:t>
      </w:r>
      <w:r w:rsidR="0085283A" w:rsidRPr="0085283A">
        <w:rPr>
          <w:b/>
        </w:rPr>
        <w:fldChar w:fldCharType="end"/>
      </w:r>
      <w:r>
        <w:t>.</w:t>
      </w:r>
    </w:p>
    <w:p w14:paraId="233DAF58" w14:textId="191B1C43" w:rsidR="008F23B1" w:rsidRDefault="00504245" w:rsidP="00504245">
      <w:pPr>
        <w:pStyle w:val="Titre2"/>
        <w:ind w:left="709"/>
      </w:pPr>
      <w:bookmarkStart w:id="771" w:name="_Toc535536140"/>
      <w:r>
        <w:t>M</w:t>
      </w:r>
      <w:r w:rsidR="008F23B1">
        <w:t>odèles dynamiques des rotors</w:t>
      </w:r>
      <w:bookmarkEnd w:id="771"/>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772" w:name="_Toc535536141"/>
      <w:r w:rsidRPr="00FE7BC5">
        <w:t xml:space="preserve">Rotor rigide à </w:t>
      </w:r>
      <w:r>
        <w:t>quatres degrés deliberté</w:t>
      </w:r>
      <w:bookmarkEnd w:id="772"/>
    </w:p>
    <w:p w14:paraId="39849EF5" w14:textId="3B55ED18"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prédites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727B4C" w:rsidRPr="00727B4C">
        <w:rPr>
          <w:b/>
        </w:rPr>
        <w:t xml:space="preserve">Figure </w:t>
      </w:r>
      <w:r w:rsidR="00727B4C" w:rsidRPr="00727B4C">
        <w:rPr>
          <w:b/>
          <w:iCs/>
          <w:noProof/>
        </w:rPr>
        <w:t>3.2</w:t>
      </w:r>
      <w:r w:rsidR="00727B4C" w:rsidRPr="00727B4C">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A37A0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A37A0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A37A0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A37A0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73" w:name="_Ref527451513"/>
            <w:r w:rsidRPr="001C390D">
              <w:rPr>
                <w:rFonts w:ascii="Calibri" w:eastAsia="Times New Roman" w:hAnsi="Calibri" w:cs="Times New Roman"/>
                <w:i w:val="0"/>
                <w:iCs w:val="0"/>
                <w:color w:val="auto"/>
                <w:sz w:val="22"/>
                <w:szCs w:val="20"/>
                <w:lang w:eastAsia="fr-FR"/>
              </w:rPr>
              <w:t xml:space="preserve"> </w:t>
            </w:r>
            <w:bookmarkEnd w:id="773"/>
          </w:p>
        </w:tc>
      </w:tr>
    </w:tbl>
    <w:p w14:paraId="7B20CC52" w14:textId="77777777" w:rsidR="008F23B1" w:rsidRDefault="008F23B1" w:rsidP="008F23B1">
      <w:pPr>
        <w:keepNext/>
        <w:spacing w:line="360" w:lineRule="auto"/>
        <w:jc w:val="center"/>
      </w:pPr>
      <w:r w:rsidRPr="001A0328">
        <w:rPr>
          <w:noProof/>
          <w:lang w:val="en-US"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2FA885E3"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774" w:name="_Ref527447015"/>
      <w:r w:rsidRPr="001C51AC">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774"/>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A37A07"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A37A07"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A37A07"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75" w:name="_Ref529996805"/>
            <w:r w:rsidRPr="001C390D">
              <w:rPr>
                <w:rFonts w:ascii="Calibri" w:eastAsia="Times New Roman" w:hAnsi="Calibri" w:cs="Times New Roman"/>
                <w:i w:val="0"/>
                <w:iCs w:val="0"/>
                <w:color w:val="auto"/>
                <w:sz w:val="22"/>
                <w:szCs w:val="20"/>
                <w:lang w:eastAsia="fr-FR"/>
              </w:rPr>
              <w:t xml:space="preserve"> </w:t>
            </w:r>
            <w:bookmarkEnd w:id="775"/>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A37A0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A37A0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76" w:name="_Ref527450146"/>
            <w:r w:rsidRPr="001C390D">
              <w:rPr>
                <w:rFonts w:ascii="Calibri" w:eastAsia="Times New Roman" w:hAnsi="Calibri" w:cs="Times New Roman"/>
                <w:i w:val="0"/>
                <w:iCs w:val="0"/>
                <w:color w:val="auto"/>
                <w:sz w:val="22"/>
                <w:szCs w:val="20"/>
                <w:lang w:eastAsia="fr-FR"/>
              </w:rPr>
              <w:t xml:space="preserve"> </w:t>
            </w:r>
            <w:bookmarkEnd w:id="776"/>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727B4C">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A37A07"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A37A07"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77" w:name="_Ref527451487"/>
            <w:r w:rsidRPr="001C390D">
              <w:rPr>
                <w:rFonts w:ascii="Calibri" w:eastAsia="Times New Roman" w:hAnsi="Calibri" w:cs="Times New Roman"/>
                <w:i w:val="0"/>
                <w:iCs w:val="0"/>
                <w:color w:val="auto"/>
                <w:sz w:val="22"/>
                <w:szCs w:val="20"/>
                <w:lang w:eastAsia="fr-FR"/>
              </w:rPr>
              <w:t xml:space="preserve"> </w:t>
            </w:r>
            <w:bookmarkEnd w:id="777"/>
          </w:p>
        </w:tc>
      </w:tr>
    </w:tbl>
    <w:p w14:paraId="474240A0" w14:textId="3BD8248C"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727B4C">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727B4C">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78" w:name="_Ref532491934"/>
            <w:r w:rsidRPr="001C390D">
              <w:rPr>
                <w:rFonts w:ascii="Calibri" w:eastAsia="Times New Roman" w:hAnsi="Calibri" w:cs="Times New Roman"/>
                <w:i w:val="0"/>
                <w:iCs w:val="0"/>
                <w:color w:val="auto"/>
                <w:sz w:val="22"/>
                <w:szCs w:val="20"/>
                <w:lang w:eastAsia="fr-FR"/>
              </w:rPr>
              <w:t xml:space="preserve"> </w:t>
            </w:r>
            <w:bookmarkEnd w:id="778"/>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permet d’améliorer la précision de l’</w:t>
      </w:r>
      <w:r>
        <w:t xml:space="preserve">analyses de l’effet Morton. </w:t>
      </w:r>
    </w:p>
    <w:p w14:paraId="75C0CC5C" w14:textId="77777777" w:rsidR="008F23B1" w:rsidRDefault="008F23B1" w:rsidP="00620A32">
      <w:pPr>
        <w:pStyle w:val="Titre3"/>
        <w:ind w:left="709"/>
      </w:pPr>
      <w:bookmarkStart w:id="779" w:name="_Toc535536142"/>
      <w:r w:rsidRPr="005C43B6">
        <w:t xml:space="preserve">Rotor flexible à </w:t>
      </w:r>
      <m:oMath>
        <m:r>
          <m:rPr>
            <m:sty m:val="bi"/>
          </m:rPr>
          <w:rPr>
            <w:rFonts w:ascii="Cambria Math" w:hAnsi="Cambria Math"/>
          </w:rPr>
          <m:t>n</m:t>
        </m:r>
      </m:oMath>
      <w:r w:rsidRPr="005C43B6">
        <w:t xml:space="preserve"> degrés de liberté</w:t>
      </w:r>
      <w:bookmarkEnd w:id="779"/>
    </w:p>
    <w:p w14:paraId="7D17528C" w14:textId="77777777" w:rsidR="00946052" w:rsidRPr="00946052" w:rsidRDefault="00946052" w:rsidP="00946052"/>
    <w:p w14:paraId="006CD31F" w14:textId="50DF470F"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w:t>
      </w:r>
      <w:proofErr w:type="spellStart"/>
      <w:r>
        <w:t>eme</w:t>
      </w:r>
      <w:r w:rsidR="00F91BAA">
        <w:t>nt</w:t>
      </w:r>
      <w:proofErr w:type="spellEnd"/>
      <w:r w:rsidR="00F91BAA">
        <w:t xml:space="preserve">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727B4C">
        <w:rPr>
          <w:b/>
        </w:rPr>
        <w:t>[50]</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727B4C">
        <w:rPr>
          <w:b/>
        </w:rPr>
        <w:t>[51]</w:t>
      </w:r>
      <w:r w:rsidRPr="00F17244">
        <w:rPr>
          <w:b/>
        </w:rPr>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80" w:name="_Ref532491926"/>
            <w:r w:rsidRPr="001C390D">
              <w:rPr>
                <w:rFonts w:ascii="Calibri" w:eastAsia="Times New Roman" w:hAnsi="Calibri" w:cs="Times New Roman"/>
                <w:i w:val="0"/>
                <w:iCs w:val="0"/>
                <w:color w:val="auto"/>
                <w:sz w:val="22"/>
                <w:szCs w:val="20"/>
                <w:lang w:eastAsia="fr-FR"/>
              </w:rPr>
              <w:t xml:space="preserve"> </w:t>
            </w:r>
            <w:bookmarkEnd w:id="780"/>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781" w:name="_Toc535536143"/>
      <w:r>
        <w:t>Méthode numérique d’intégration temporelles</w:t>
      </w:r>
      <w:bookmarkEnd w:id="781"/>
    </w:p>
    <w:p w14:paraId="34C0DD9D" w14:textId="77777777" w:rsidR="008F23B1" w:rsidRDefault="008F23B1" w:rsidP="008F23B1"/>
    <w:p w14:paraId="6602ACDF" w14:textId="7D9EF591"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727B4C">
        <w:rPr>
          <w:b/>
        </w:rPr>
        <w:t>[53]</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Newton-Raphson. L’explication détaillée de la méthode est exposée dans la suite.</w:t>
      </w:r>
    </w:p>
    <w:p w14:paraId="0FAEC2E1" w14:textId="618B2C59"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727B4C">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727B4C">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82" w:name="_Ref527642609"/>
            <w:r w:rsidRPr="001C390D">
              <w:rPr>
                <w:rFonts w:ascii="Calibri" w:eastAsia="Times New Roman" w:hAnsi="Calibri" w:cs="Times New Roman"/>
                <w:i w:val="0"/>
                <w:iCs w:val="0"/>
                <w:color w:val="auto"/>
                <w:sz w:val="22"/>
                <w:szCs w:val="20"/>
                <w:lang w:eastAsia="fr-FR"/>
              </w:rPr>
              <w:t xml:space="preserve"> </w:t>
            </w:r>
            <w:bookmarkEnd w:id="782"/>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A37A07"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A37A07"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83" w:name="_Ref527644224"/>
            <w:r w:rsidRPr="001C390D">
              <w:rPr>
                <w:rFonts w:ascii="Calibri" w:eastAsia="Times New Roman" w:hAnsi="Calibri" w:cs="Times New Roman"/>
                <w:i w:val="0"/>
                <w:iCs w:val="0"/>
                <w:color w:val="auto"/>
                <w:sz w:val="22"/>
                <w:szCs w:val="20"/>
                <w:lang w:eastAsia="fr-FR"/>
              </w:rPr>
              <w:t xml:space="preserve"> </w:t>
            </w:r>
            <w:bookmarkEnd w:id="783"/>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727B4C">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784" w:name="_Ref527647596"/>
            <w:r w:rsidRPr="00F37648">
              <w:rPr>
                <w:rFonts w:eastAsiaTheme="minorEastAsia"/>
              </w:rPr>
              <w:t xml:space="preserve"> </w:t>
            </w:r>
            <w:bookmarkEnd w:id="784"/>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A37A07"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A37A07"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8A2C6C">
      <w:pPr>
        <w:spacing w:line="360" w:lineRule="auto"/>
        <w:ind w:firstLine="708"/>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727B4C">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A37A07"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785" w:name="_Ref532560710"/>
            <w:r w:rsidRPr="00F37648">
              <w:rPr>
                <w:rFonts w:eastAsiaTheme="minorEastAsia"/>
              </w:rPr>
              <w:t xml:space="preserve"> </w:t>
            </w:r>
            <w:bookmarkEnd w:id="785"/>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A37A07"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A37A07"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727B4C">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proofErr w:type="spellStart"/>
      <w:r w:rsidR="00F91BAA">
        <w:t>tte</w:t>
      </w:r>
      <w:proofErr w:type="spellEnd"/>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A37A07"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A37A07"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val="en-US"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0CE46C1"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786" w:name="_Ref528070494"/>
      <w:r w:rsidRPr="00CE3A86">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2</w:t>
      </w:r>
      <w:r w:rsidR="00377B8F">
        <w:rPr>
          <w:rFonts w:ascii="Calibri" w:eastAsia="Times New Roman" w:hAnsi="Calibri" w:cs="Times New Roman"/>
          <w:i w:val="0"/>
          <w:iCs w:val="0"/>
          <w:color w:val="auto"/>
          <w:sz w:val="22"/>
          <w:szCs w:val="20"/>
          <w:lang w:eastAsia="fr-FR"/>
        </w:rPr>
        <w:fldChar w:fldCharType="end"/>
      </w:r>
      <w:bookmarkEnd w:id="786"/>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78B815B3"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w:t>
      </w:r>
      <w:proofErr w:type="spellStart"/>
      <w:r>
        <w:t>tion</w:t>
      </w:r>
      <w:proofErr w:type="spellEnd"/>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w:t>
      </w:r>
      <w:proofErr w:type="spellStart"/>
      <w:r>
        <w:t>lisée</w:t>
      </w:r>
      <w:proofErr w:type="spellEnd"/>
      <w:r>
        <w:t xml:space="preserv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727B4C" w:rsidRPr="00727B4C">
        <w:rPr>
          <w:b/>
          <w:iCs/>
        </w:rPr>
        <w:t>Figure 3.2</w:t>
      </w:r>
      <w:r w:rsidR="00727B4C" w:rsidRPr="00727B4C">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787" w:name="_Ref533776247"/>
      <w:bookmarkStart w:id="788" w:name="_Toc535536144"/>
      <w:r>
        <w:t>Vibration</w:t>
      </w:r>
      <w:r w:rsidR="00565E70">
        <w:t>s</w:t>
      </w:r>
      <w:r>
        <w:t xml:space="preserve"> synchrone</w:t>
      </w:r>
      <w:r w:rsidR="00565E70">
        <w:t>s</w:t>
      </w:r>
      <w:r>
        <w:t xml:space="preserve"> et solution</w:t>
      </w:r>
      <w:r w:rsidR="00565E70">
        <w:t>s</w:t>
      </w:r>
      <w:r>
        <w:t xml:space="preserve"> périodique</w:t>
      </w:r>
      <w:bookmarkEnd w:id="787"/>
      <w:r w:rsidR="00565E70">
        <w:t>s</w:t>
      </w:r>
      <w:bookmarkEnd w:id="788"/>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3C05B753"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727B4C">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A37A07"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宋体"/>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89" w:name="_Ref478549772"/>
            <w:bookmarkStart w:id="790" w:name="_Ref478549690"/>
            <w:r w:rsidRPr="00737867">
              <w:rPr>
                <w:rFonts w:ascii="Times New Roman" w:eastAsia="Times New Roman" w:hAnsi="Times New Roman"/>
                <w:b/>
                <w:iCs w:val="0"/>
                <w:color w:val="auto"/>
                <w:sz w:val="22"/>
                <w:szCs w:val="22"/>
                <w:lang w:eastAsia="fr-FR"/>
              </w:rPr>
              <w:t xml:space="preserve"> </w:t>
            </w:r>
            <w:bookmarkEnd w:id="789"/>
          </w:p>
        </w:tc>
        <w:bookmarkEnd w:id="790"/>
      </w:tr>
    </w:tbl>
    <w:p w14:paraId="4CC618A6" w14:textId="12CAD8BD"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727B4C">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A37A07"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791" w:name="_Ref532562776"/>
            <w:r>
              <w:rPr>
                <w:rFonts w:ascii="Times New Roman" w:eastAsia="Times New Roman" w:hAnsi="Times New Roman"/>
                <w:b/>
                <w:iCs w:val="0"/>
                <w:color w:val="auto"/>
                <w:sz w:val="22"/>
                <w:szCs w:val="22"/>
                <w:lang w:val="en-US" w:eastAsia="fr-FR"/>
              </w:rPr>
              <w:t xml:space="preserve"> </w:t>
            </w:r>
            <w:bookmarkEnd w:id="791"/>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A37A07" w:rsidP="001856FA">
            <w:pPr>
              <w:spacing w:before="120" w:after="120" w:line="360" w:lineRule="auto"/>
              <w:jc w:val="center"/>
              <w:rPr>
                <w:rFonts w:eastAsia="宋体"/>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92" w:name="_Ref507252382"/>
            <w:r w:rsidRPr="00BC5E15">
              <w:rPr>
                <w:rFonts w:ascii="Times New Roman" w:eastAsia="Times New Roman" w:hAnsi="Times New Roman"/>
                <w:b/>
                <w:iCs w:val="0"/>
                <w:color w:val="auto"/>
                <w:sz w:val="22"/>
                <w:szCs w:val="22"/>
                <w:lang w:eastAsia="fr-FR"/>
              </w:rPr>
              <w:t xml:space="preserve"> </w:t>
            </w:r>
            <w:bookmarkEnd w:id="792"/>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A37A07"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727B4C">
        <w:rPr>
          <w:b/>
          <w:noProof/>
        </w:rPr>
        <w:t>[54]</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宋体"/>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727B4C">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A37A07" w:rsidP="001856FA">
            <w:pPr>
              <w:spacing w:before="120" w:after="120" w:line="360" w:lineRule="auto"/>
              <w:jc w:val="center"/>
              <w:rPr>
                <w:rFonts w:eastAsia="宋体"/>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宋体" w:hAnsi="Cambria Math"/>
                  </w:rPr>
                  <m:t>=</m:t>
                </m:r>
                <m:func>
                  <m:funcPr>
                    <m:ctrlPr>
                      <w:rPr>
                        <w:rFonts w:ascii="Cambria Math" w:eastAsia="宋体" w:hAnsi="Cambria Math"/>
                        <w:i/>
                      </w:rPr>
                    </m:ctrlPr>
                  </m:funcPr>
                  <m:fName>
                    <m:limLow>
                      <m:limLowPr>
                        <m:ctrlPr>
                          <w:rPr>
                            <w:rFonts w:ascii="Cambria Math" w:eastAsia="宋体" w:hAnsi="Cambria Math"/>
                            <w:i/>
                          </w:rPr>
                        </m:ctrlPr>
                      </m:limLowPr>
                      <m:e>
                        <m:r>
                          <m:rPr>
                            <m:sty m:val="p"/>
                          </m:rPr>
                          <w:rPr>
                            <w:rFonts w:ascii="Cambria Math" w:eastAsia="宋体"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宋体"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宋体"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93" w:name="_Ref528576979"/>
            <w:r w:rsidRPr="00CE7924">
              <w:rPr>
                <w:rFonts w:ascii="Times New Roman" w:eastAsia="Times New Roman" w:hAnsi="Times New Roman"/>
                <w:b/>
                <w:iCs w:val="0"/>
                <w:color w:val="auto"/>
                <w:sz w:val="22"/>
                <w:szCs w:val="22"/>
                <w:lang w:eastAsia="fr-FR"/>
              </w:rPr>
              <w:t xml:space="preserve"> </w:t>
            </w:r>
            <w:bookmarkEnd w:id="793"/>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A37A07"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宋体" w:hAnsi="Cambria Math"/>
                        <w:i/>
                      </w:rPr>
                    </m:ctrlPr>
                  </m:limLowPr>
                  <m:e>
                    <m:r>
                      <m:rPr>
                        <m:sty m:val="p"/>
                      </m:rPr>
                      <w:rPr>
                        <w:rFonts w:ascii="Cambria Math" w:eastAsia="宋体"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宋体"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794" w:name="_Ref528576952"/>
            <w:r>
              <w:rPr>
                <w:rFonts w:ascii="Times New Roman" w:eastAsia="Times New Roman" w:hAnsi="Times New Roman"/>
                <w:b/>
                <w:iCs w:val="0"/>
                <w:color w:val="auto"/>
                <w:sz w:val="22"/>
                <w:szCs w:val="22"/>
                <w:lang w:val="en-US" w:eastAsia="fr-FR"/>
              </w:rPr>
              <w:t xml:space="preserve"> </w:t>
            </w:r>
            <w:bookmarkEnd w:id="794"/>
          </w:p>
        </w:tc>
      </w:tr>
    </w:tbl>
    <w:p w14:paraId="03487758" w14:textId="5F6003ED"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727B4C">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A37A07" w:rsidP="001856FA">
            <w:pPr>
              <w:spacing w:before="120" w:after="120" w:line="360" w:lineRule="auto"/>
              <w:jc w:val="center"/>
              <w:rPr>
                <w:rFonts w:eastAsia="宋体"/>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727B4C" w:rsidRPr="00727B4C">
        <w:rPr>
          <w:b/>
          <w:i/>
          <w:iCs/>
        </w:rPr>
        <w:t xml:space="preserve">Figure </w:t>
      </w:r>
      <w:r w:rsidR="00727B4C" w:rsidRPr="00727B4C">
        <w:rPr>
          <w:b/>
          <w:i/>
          <w:iCs/>
          <w:noProof/>
        </w:rPr>
        <w:t>3.2</w:t>
      </w:r>
      <w:r w:rsidR="00727B4C" w:rsidRPr="00727B4C">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727B4C">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727B4C">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val="en-US" w:eastAsia="zh-CN"/>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2E33E7D8"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795" w:name="_Ref528059593"/>
      <w:r w:rsidRPr="00823BFC">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w:t>
      </w:r>
      <w:r w:rsidR="00377B8F">
        <w:rPr>
          <w:rFonts w:ascii="Calibri" w:eastAsia="Times New Roman" w:hAnsi="Calibri" w:cs="Times New Roman"/>
          <w:i w:val="0"/>
          <w:iCs w:val="0"/>
          <w:color w:val="auto"/>
          <w:sz w:val="22"/>
          <w:szCs w:val="20"/>
          <w:lang w:eastAsia="fr-FR"/>
        </w:rPr>
        <w:fldChar w:fldCharType="end"/>
      </w:r>
      <w:bookmarkEnd w:id="795"/>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48CAFD8D"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727B4C" w:rsidRPr="00727B4C">
        <w:rPr>
          <w:b/>
          <w:i/>
          <w:iCs/>
        </w:rPr>
        <w:t xml:space="preserve">Figure </w:t>
      </w:r>
      <w:r w:rsidR="00727B4C" w:rsidRPr="00727B4C">
        <w:rPr>
          <w:b/>
          <w:i/>
          <w:iCs/>
          <w:noProof/>
        </w:rPr>
        <w:t>3.2</w:t>
      </w:r>
      <w:r w:rsidR="00727B4C" w:rsidRPr="00727B4C">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val="en-US"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6FBD6413"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796" w:name="_Ref535232690"/>
      <w:r w:rsidRPr="00D0664B">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w:t>
      </w:r>
      <w:r w:rsidR="00377B8F">
        <w:rPr>
          <w:rFonts w:ascii="Calibri" w:eastAsia="Times New Roman" w:hAnsi="Calibri" w:cs="Times New Roman"/>
          <w:i w:val="0"/>
          <w:iCs w:val="0"/>
          <w:color w:val="auto"/>
          <w:sz w:val="22"/>
          <w:szCs w:val="20"/>
          <w:lang w:eastAsia="fr-FR"/>
        </w:rPr>
        <w:fldChar w:fldCharType="end"/>
      </w:r>
      <w:bookmarkEnd w:id="796"/>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4820D381"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727B4C">
        <w:rPr>
          <w:b/>
          <w:noProof/>
        </w:rPr>
        <w:t>[54]</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w:t>
      </w:r>
      <w:proofErr w:type="spellStart"/>
      <w:r>
        <w:t>ecteur</w:t>
      </w:r>
      <w:proofErr w:type="spellEnd"/>
      <w:r>
        <w:t xml:space="preserve">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A37A07"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w:t>
      </w:r>
      <w:proofErr w:type="spellStart"/>
      <w:r>
        <w:t>quées</w:t>
      </w:r>
      <w:proofErr w:type="spellEnd"/>
      <w:r>
        <w:t xml:space="preserve">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727B4C" w:rsidRPr="00727B4C">
        <w:rPr>
          <w:b/>
        </w:rPr>
        <w:t xml:space="preserve">Figure </w:t>
      </w:r>
      <w:r w:rsidR="00727B4C" w:rsidRPr="00727B4C">
        <w:rPr>
          <w:b/>
          <w:noProof/>
        </w:rPr>
        <w:t>3.2</w:t>
      </w:r>
      <w:r w:rsidR="00727B4C" w:rsidRPr="00727B4C">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val="en-US" w:eastAsia="zh-CN"/>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7C88F17C" w:rsidR="008F23B1" w:rsidRDefault="008F23B1" w:rsidP="008F23B1">
      <w:pPr>
        <w:jc w:val="center"/>
      </w:pPr>
      <w:bookmarkStart w:id="797" w:name="_Ref528618353"/>
      <w:r>
        <w:t xml:space="preserve">Figure </w:t>
      </w:r>
      <w:r w:rsidR="00377B8F">
        <w:fldChar w:fldCharType="begin"/>
      </w:r>
      <w:r w:rsidR="00377B8F">
        <w:instrText xml:space="preserve"> STYLEREF 2 \s </w:instrText>
      </w:r>
      <w:r w:rsidR="00377B8F">
        <w:fldChar w:fldCharType="separate"/>
      </w:r>
      <w:r w:rsidR="00727B4C">
        <w:rPr>
          <w:noProof/>
        </w:rPr>
        <w:t>3.2</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727B4C">
        <w:rPr>
          <w:noProof/>
        </w:rPr>
        <w:t>5</w:t>
      </w:r>
      <w:r w:rsidR="00377B8F">
        <w:fldChar w:fldCharType="end"/>
      </w:r>
      <w:bookmarkEnd w:id="797"/>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798" w:name="_Ref533770770"/>
      <w:bookmarkStart w:id="799" w:name="_Toc535536145"/>
      <w:r>
        <w:t>Modélisation du balourd thermique</w:t>
      </w:r>
      <w:bookmarkEnd w:id="798"/>
      <w:bookmarkEnd w:id="799"/>
    </w:p>
    <w:p w14:paraId="78C454BE" w14:textId="77777777" w:rsidR="008F23B1" w:rsidRDefault="008F23B1" w:rsidP="008F23B1">
      <w:pPr>
        <w:spacing w:line="360" w:lineRule="auto"/>
      </w:pPr>
    </w:p>
    <w:p w14:paraId="1EF40791" w14:textId="6AEFC24F"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727B4C">
        <w:rPr>
          <w:b/>
        </w:rPr>
        <w:t>[59]</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727B4C">
        <w:rPr>
          <w:b/>
        </w:rPr>
        <w:t>[60]</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800" w:name="_Toc535536146"/>
      <w:r>
        <w:t>Approche des masses conconcentrées</w:t>
      </w:r>
      <w:bookmarkEnd w:id="800"/>
    </w:p>
    <w:p w14:paraId="195DFBCA" w14:textId="77777777" w:rsidR="00377126" w:rsidRPr="00377126" w:rsidRDefault="00377126" w:rsidP="00377126"/>
    <w:p w14:paraId="47982632" w14:textId="50F47284"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727B4C" w:rsidRPr="00727B4C">
        <w:rPr>
          <w:b/>
        </w:rPr>
        <w:t>Figure 3.3</w:t>
      </w:r>
      <w:r w:rsidR="00727B4C" w:rsidRPr="00727B4C">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801"/>
            </m:r>
          </m:sub>
        </m:sSub>
      </m:oMath>
      <w:r>
        <w:t xml:space="preserve">, si toute la ligne d’arbre est modélisée par </w:t>
      </w:r>
      <m:oMath>
        <m:r>
          <w:rPr>
            <w:rFonts w:ascii="Cambria Math" w:hAnsi="Cambria Math"/>
          </w:rPr>
          <m:t>n</m:t>
        </m:r>
      </m:oMath>
      <w:r>
        <w:t xml:space="preserve"> élém</w:t>
      </w:r>
      <w:proofErr w:type="spellStart"/>
      <w:r w:rsidR="00FF1A6E">
        <w:t>ents</w:t>
      </w:r>
      <w:proofErr w:type="spellEnd"/>
      <w:r w:rsidR="00FF1A6E">
        <w:t>,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802"/>
      <w:r>
        <w:t>s’écrivent</w:t>
      </w:r>
      <w:commentRangeEnd w:id="802"/>
      <w:r w:rsidR="00FF1A6E">
        <w:rPr>
          <w:rStyle w:val="Marquedecommentaire"/>
        </w:rPr>
        <w:commentReference w:id="802"/>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A37A07"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A37A07"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lang w:val="en-US"/>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166E390D"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803" w:name="_Ref503981360"/>
      <w:r w:rsidRPr="00BD0636">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803"/>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A37A07"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A37A07"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804"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05" w:name="_Ref528586408"/>
            <w:r w:rsidRPr="00222B71">
              <w:rPr>
                <w:rFonts w:ascii="Calibri" w:eastAsia="Times New Roman" w:hAnsi="Calibri" w:cs="Times New Roman"/>
                <w:i w:val="0"/>
                <w:iCs w:val="0"/>
                <w:color w:val="auto"/>
                <w:sz w:val="22"/>
                <w:szCs w:val="20"/>
                <w:lang w:eastAsia="fr-FR"/>
              </w:rPr>
              <w:t xml:space="preserve"> </w:t>
            </w:r>
            <w:bookmarkEnd w:id="805"/>
          </w:p>
        </w:tc>
      </w:tr>
    </w:tbl>
    <w:p w14:paraId="1BC20D96" w14:textId="1E672022" w:rsidR="008F23B1" w:rsidRPr="00291150" w:rsidRDefault="00FF1A6E" w:rsidP="00377126">
      <w:pPr>
        <w:pStyle w:val="Titre3"/>
        <w:ind w:left="709"/>
      </w:pPr>
      <w:bookmarkStart w:id="806" w:name="_Toc535536147"/>
      <w:r>
        <w:t>Approche de défaut</w:t>
      </w:r>
      <w:r w:rsidR="008F23B1">
        <w:t xml:space="preserve"> de la fibre neutre</w:t>
      </w:r>
      <w:bookmarkEnd w:id="804"/>
      <w:bookmarkEnd w:id="806"/>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A37A0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A37A0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A37A07"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07" w:name="_Ref528591501"/>
            <w:r w:rsidRPr="00222B71">
              <w:rPr>
                <w:rFonts w:ascii="Calibri" w:eastAsia="Times New Roman" w:hAnsi="Calibri" w:cs="Times New Roman"/>
                <w:i w:val="0"/>
                <w:iCs w:val="0"/>
                <w:color w:val="auto"/>
                <w:sz w:val="22"/>
                <w:szCs w:val="20"/>
                <w:lang w:eastAsia="fr-FR"/>
              </w:rPr>
              <w:t xml:space="preserve"> </w:t>
            </w:r>
            <w:bookmarkEnd w:id="807"/>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Pour un nœud sur la fibre neutre du rotor flexible, son v</w:t>
      </w:r>
      <w:proofErr w:type="spellStart"/>
      <w:r>
        <w:t>ecteur</w:t>
      </w:r>
      <w:proofErr w:type="spellEnd"/>
      <w:r>
        <w:t xml:space="preserve">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A37A07"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A37A07"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proofErr w:type="gramStart"/>
            <w:r>
              <w:t>o</w:t>
            </w:r>
            <w:r w:rsidR="008F23B1">
              <w:t>ù</w:t>
            </w:r>
            <w:proofErr w:type="gramEnd"/>
            <w:r w:rsidR="008F23B1">
              <w:t> :</w:t>
            </w:r>
          </w:p>
          <w:p w14:paraId="28DD4171" w14:textId="3E8A9DA0" w:rsidR="008F23B1" w:rsidRPr="00B61CBF" w:rsidRDefault="00A37A07"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08" w:name="_Ref532583633"/>
            <w:r w:rsidRPr="00222B71">
              <w:rPr>
                <w:rFonts w:ascii="Calibri" w:eastAsia="Times New Roman" w:hAnsi="Calibri" w:cs="Times New Roman"/>
                <w:i w:val="0"/>
                <w:iCs w:val="0"/>
                <w:color w:val="auto"/>
                <w:sz w:val="22"/>
                <w:szCs w:val="20"/>
                <w:lang w:eastAsia="fr-FR"/>
              </w:rPr>
              <w:t xml:space="preserve"> </w:t>
            </w:r>
            <w:bookmarkEnd w:id="808"/>
          </w:p>
        </w:tc>
      </w:tr>
    </w:tbl>
    <w:p w14:paraId="78B03BAA" w14:textId="65818B37"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727B4C">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A37A07"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Default="008F23B1" w:rsidP="009A1906">
      <w:pPr>
        <w:pStyle w:val="Titre2"/>
        <w:ind w:left="709"/>
      </w:pPr>
      <w:bookmarkStart w:id="809" w:name="_Toc535536148"/>
      <w:r>
        <w:t>Conclusion</w:t>
      </w:r>
      <w:bookmarkEnd w:id="809"/>
    </w:p>
    <w:p w14:paraId="13903C7A" w14:textId="05B787F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proofErr w:type="spellStart"/>
      <w:r w:rsidR="008F23B1">
        <w:rPr>
          <w:sz w:val="23"/>
          <w:szCs w:val="23"/>
        </w:rPr>
        <w:t>expérimenta</w:t>
      </w:r>
      <w:r w:rsidR="00407A8B">
        <w:rPr>
          <w:sz w:val="23"/>
          <w:szCs w:val="23"/>
        </w:rPr>
        <w:t>lles</w:t>
      </w:r>
      <w:proofErr w:type="spellEnd"/>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810" w:name="_Toc535536149"/>
      <w:r>
        <w:lastRenderedPageBreak/>
        <w:t>Chapitre 4</w:t>
      </w:r>
      <w:r w:rsidR="00B431E6">
        <w:t xml:space="preserve"> : </w:t>
      </w:r>
      <w:r>
        <w:br/>
      </w:r>
      <w:r w:rsidR="00B431E6">
        <w:t>Simulations numériques</w:t>
      </w:r>
      <w:bookmarkEnd w:id="810"/>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03FB8311" w14:textId="2B1933BC" w:rsidR="006266A4" w:rsidRDefault="006266A4" w:rsidP="00833BC2">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811" w:name="_Toc533772322"/>
      <w:bookmarkStart w:id="812" w:name="_Toc533774394"/>
      <w:bookmarkStart w:id="813" w:name="_Toc533775586"/>
      <w:bookmarkStart w:id="814" w:name="_Toc533776230"/>
      <w:bookmarkStart w:id="815" w:name="_Toc533776357"/>
      <w:bookmarkStart w:id="816" w:name="_Toc533777582"/>
      <w:bookmarkStart w:id="817" w:name="_Toc534279490"/>
      <w:bookmarkStart w:id="818" w:name="_Toc534279588"/>
      <w:bookmarkStart w:id="819" w:name="_Toc534279666"/>
      <w:bookmarkStart w:id="820" w:name="_Toc534290962"/>
      <w:bookmarkStart w:id="821" w:name="_Toc534293244"/>
      <w:bookmarkStart w:id="822" w:name="_Toc534293528"/>
      <w:bookmarkStart w:id="823" w:name="_Toc534293606"/>
      <w:bookmarkStart w:id="824" w:name="_Toc534387905"/>
      <w:bookmarkStart w:id="825" w:name="_Toc534410876"/>
      <w:bookmarkStart w:id="826" w:name="_Toc534620790"/>
      <w:bookmarkStart w:id="827" w:name="_Toc534621276"/>
      <w:bookmarkStart w:id="828" w:name="_Toc534621381"/>
      <w:bookmarkStart w:id="829" w:name="_Toc534621488"/>
      <w:bookmarkStart w:id="830" w:name="_Toc534625147"/>
      <w:bookmarkStart w:id="831" w:name="_Toc534631447"/>
      <w:bookmarkStart w:id="832" w:name="_Toc534631547"/>
      <w:bookmarkStart w:id="833" w:name="_Toc534631900"/>
      <w:bookmarkStart w:id="834" w:name="_Toc534632133"/>
      <w:bookmarkStart w:id="835" w:name="_Toc534632345"/>
      <w:bookmarkStart w:id="836" w:name="_Toc534632467"/>
      <w:bookmarkStart w:id="837" w:name="_Toc534632566"/>
      <w:bookmarkStart w:id="838" w:name="_Toc534633859"/>
      <w:bookmarkStart w:id="839" w:name="_Toc534634203"/>
      <w:bookmarkStart w:id="840" w:name="_Toc534634607"/>
      <w:bookmarkStart w:id="841" w:name="_Toc534634982"/>
      <w:bookmarkStart w:id="842" w:name="_Toc534635082"/>
      <w:bookmarkStart w:id="843" w:name="_Toc534635182"/>
      <w:bookmarkStart w:id="844" w:name="_Toc534635282"/>
      <w:bookmarkStart w:id="845" w:name="_Toc534635382"/>
      <w:bookmarkStart w:id="846" w:name="_Toc534635503"/>
      <w:bookmarkStart w:id="847" w:name="_Toc534635602"/>
      <w:bookmarkStart w:id="848" w:name="_Toc534636652"/>
      <w:bookmarkStart w:id="849" w:name="_Toc534638280"/>
      <w:bookmarkStart w:id="850" w:name="_Toc534638366"/>
      <w:bookmarkStart w:id="851" w:name="_Toc534638733"/>
      <w:bookmarkStart w:id="852" w:name="_Toc534640588"/>
      <w:bookmarkStart w:id="853" w:name="_Toc534650398"/>
      <w:bookmarkStart w:id="854" w:name="_Toc534707674"/>
      <w:bookmarkStart w:id="855" w:name="_Toc534719979"/>
      <w:bookmarkStart w:id="856" w:name="_Toc534720662"/>
      <w:bookmarkStart w:id="857" w:name="_Toc534721434"/>
      <w:bookmarkStart w:id="858" w:name="_Toc534723212"/>
      <w:bookmarkStart w:id="859" w:name="_Toc534724124"/>
      <w:bookmarkStart w:id="860" w:name="_Toc534724669"/>
      <w:bookmarkStart w:id="861" w:name="_Toc534724973"/>
      <w:bookmarkStart w:id="862" w:name="_Toc534725644"/>
      <w:bookmarkStart w:id="863" w:name="_Toc534729727"/>
      <w:bookmarkStart w:id="864" w:name="_Toc534792276"/>
      <w:bookmarkStart w:id="865" w:name="_Toc534792925"/>
      <w:bookmarkStart w:id="866" w:name="_Toc534793251"/>
      <w:bookmarkStart w:id="867" w:name="_Toc534794009"/>
      <w:bookmarkStart w:id="868" w:name="_Toc534794104"/>
      <w:bookmarkStart w:id="869" w:name="_Toc534794201"/>
      <w:bookmarkStart w:id="870" w:name="_Toc534796833"/>
      <w:bookmarkStart w:id="871" w:name="_Toc534878089"/>
      <w:bookmarkStart w:id="872" w:name="_Toc534878183"/>
      <w:bookmarkStart w:id="873" w:name="_Toc534880521"/>
      <w:bookmarkStart w:id="874" w:name="_Toc534895253"/>
      <w:bookmarkStart w:id="875" w:name="_Toc534895970"/>
      <w:bookmarkStart w:id="876" w:name="_Toc534896524"/>
      <w:bookmarkStart w:id="877" w:name="_Toc534896917"/>
      <w:bookmarkStart w:id="878" w:name="_Toc534983313"/>
      <w:bookmarkStart w:id="879" w:name="_Toc534984847"/>
      <w:bookmarkStart w:id="880" w:name="_Toc535242939"/>
      <w:bookmarkStart w:id="881" w:name="_Toc535243291"/>
      <w:bookmarkStart w:id="882" w:name="_Toc535245074"/>
      <w:bookmarkStart w:id="883" w:name="_Toc535248198"/>
      <w:bookmarkStart w:id="884" w:name="_Toc535248615"/>
      <w:bookmarkStart w:id="885" w:name="_Toc535250094"/>
      <w:bookmarkStart w:id="886" w:name="_Toc535251274"/>
      <w:bookmarkStart w:id="887" w:name="_Toc535251815"/>
      <w:bookmarkStart w:id="888" w:name="_Toc535252169"/>
      <w:bookmarkStart w:id="889" w:name="_Toc535346237"/>
      <w:bookmarkStart w:id="890" w:name="_Toc535418764"/>
      <w:bookmarkStart w:id="891" w:name="_Toc535505066"/>
      <w:bookmarkStart w:id="892" w:name="_Toc535509386"/>
      <w:bookmarkStart w:id="893" w:name="_Toc535510079"/>
      <w:bookmarkStart w:id="894" w:name="_Toc535512832"/>
      <w:bookmarkStart w:id="895" w:name="_Toc535512921"/>
      <w:bookmarkStart w:id="896" w:name="_Toc535527945"/>
      <w:bookmarkStart w:id="897" w:name="_Toc53553615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98" w:name="_Toc534793252"/>
      <w:bookmarkStart w:id="899" w:name="_Toc534794010"/>
      <w:bookmarkStart w:id="900" w:name="_Toc534794105"/>
      <w:bookmarkStart w:id="901" w:name="_Toc534794202"/>
      <w:bookmarkStart w:id="902" w:name="_Toc534796834"/>
      <w:bookmarkStart w:id="903" w:name="_Toc534878090"/>
      <w:bookmarkStart w:id="904" w:name="_Toc534878184"/>
      <w:bookmarkStart w:id="905" w:name="_Toc534880522"/>
      <w:bookmarkStart w:id="906" w:name="_Toc534895254"/>
      <w:bookmarkStart w:id="907" w:name="_Toc534895971"/>
      <w:bookmarkStart w:id="908" w:name="_Toc534896525"/>
      <w:bookmarkStart w:id="909" w:name="_Toc534896918"/>
      <w:bookmarkStart w:id="910" w:name="_Toc534983314"/>
      <w:bookmarkStart w:id="911" w:name="_Toc534984848"/>
      <w:bookmarkStart w:id="912" w:name="_Toc535242940"/>
      <w:bookmarkStart w:id="913" w:name="_Toc535243292"/>
      <w:bookmarkStart w:id="914" w:name="_Toc535245075"/>
      <w:bookmarkStart w:id="915" w:name="_Toc535248199"/>
      <w:bookmarkStart w:id="916" w:name="_Toc535248616"/>
      <w:bookmarkStart w:id="917" w:name="_Toc535250095"/>
      <w:bookmarkStart w:id="918" w:name="_Toc535251275"/>
      <w:bookmarkStart w:id="919" w:name="_Toc535251816"/>
      <w:bookmarkStart w:id="920" w:name="_Toc535252170"/>
      <w:bookmarkStart w:id="921" w:name="_Toc535346238"/>
      <w:bookmarkStart w:id="922" w:name="_Toc535418765"/>
      <w:bookmarkStart w:id="923" w:name="_Toc535505067"/>
      <w:bookmarkStart w:id="924" w:name="_Toc535509387"/>
      <w:bookmarkStart w:id="925" w:name="_Toc535510080"/>
      <w:bookmarkStart w:id="926" w:name="_Toc535512833"/>
      <w:bookmarkStart w:id="927" w:name="_Toc535512922"/>
      <w:bookmarkStart w:id="928" w:name="_Toc535527946"/>
      <w:bookmarkStart w:id="929" w:name="_Toc535536151"/>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p>
    <w:p w14:paraId="6C078B5F" w14:textId="77777777" w:rsidR="007B54E2" w:rsidRDefault="007B54E2" w:rsidP="007B54E2">
      <w:pPr>
        <w:pStyle w:val="Titre2"/>
        <w:ind w:left="709" w:hanging="709"/>
      </w:pPr>
      <w:bookmarkStart w:id="930" w:name="_Toc534984849"/>
      <w:bookmarkStart w:id="931" w:name="_Toc534984850"/>
      <w:bookmarkStart w:id="932" w:name="_Toc535536152"/>
      <w:r>
        <w:t>Modèle transitoire et non linéaire de l’effet Morton</w:t>
      </w:r>
      <w:bookmarkEnd w:id="930"/>
      <w:bookmarkEnd w:id="932"/>
    </w:p>
    <w:p w14:paraId="7CC86699" w14:textId="54371251" w:rsidR="007B54E2" w:rsidRDefault="007B54E2" w:rsidP="00E52E30">
      <w:pPr>
        <w:pStyle w:val="Titre3"/>
        <w:spacing w:before="240" w:after="240"/>
        <w:ind w:left="709"/>
      </w:pPr>
      <w:bookmarkStart w:id="933" w:name="_Toc535536153"/>
      <w:r>
        <w:t xml:space="preserve">Flux thermique </w:t>
      </w:r>
      <w:bookmarkEnd w:id="931"/>
      <w:r>
        <w:t>moyen stationnaire</w:t>
      </w:r>
      <w:bookmarkEnd w:id="933"/>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6F960A0F"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727B4C" w:rsidRPr="00727B4C">
        <w:rPr>
          <w:b/>
          <w:color w:val="000000" w:themeColor="text1"/>
        </w:rPr>
        <w:t xml:space="preserve">Figure </w:t>
      </w:r>
      <w:r w:rsidR="00727B4C" w:rsidRPr="00727B4C">
        <w:rPr>
          <w:b/>
          <w:noProof/>
        </w:rPr>
        <w:t>4.1</w:t>
      </w:r>
      <w:r w:rsidR="00727B4C" w:rsidRPr="00727B4C">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r>
                      <m:rPr>
                        <m:sty m:val="p"/>
                      </m:rPr>
                      <w:rPr>
                        <w:rStyle w:val="Marquedecommentaire"/>
                      </w:rPr>
                      <w:commentReference w:id="934"/>
                    </m:r>
                    <m:r>
                      <m:rPr>
                        <m:sty m:val="p"/>
                      </m:rPr>
                      <w:rPr>
                        <w:rStyle w:val="Marquedecommentaire"/>
                      </w:rPr>
                      <w:commentReference w:id="935"/>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val="en-US"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7"/>
                    <a:stretch>
                      <a:fillRect/>
                    </a:stretch>
                  </pic:blipFill>
                  <pic:spPr>
                    <a:xfrm>
                      <a:off x="0" y="0"/>
                      <a:ext cx="3318337" cy="3299548"/>
                    </a:xfrm>
                    <a:prstGeom prst="rect">
                      <a:avLst/>
                    </a:prstGeom>
                  </pic:spPr>
                </pic:pic>
              </a:graphicData>
            </a:graphic>
          </wp:inline>
        </w:drawing>
      </w:r>
    </w:p>
    <w:p w14:paraId="63E0845D" w14:textId="591E80B3" w:rsidR="00B545DD" w:rsidRPr="00935A0C" w:rsidRDefault="00B545DD" w:rsidP="00B545DD">
      <w:pPr>
        <w:pStyle w:val="Lgende"/>
        <w:spacing w:line="360" w:lineRule="auto"/>
        <w:jc w:val="center"/>
        <w:rPr>
          <w:i w:val="0"/>
          <w:sz w:val="22"/>
        </w:rPr>
      </w:pPr>
      <w:bookmarkStart w:id="936" w:name="_Ref525135958"/>
      <w:r w:rsidRPr="00D21CE4">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727B4C">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727B4C">
        <w:rPr>
          <w:i w:val="0"/>
          <w:noProof/>
          <w:sz w:val="22"/>
        </w:rPr>
        <w:t>1</w:t>
      </w:r>
      <w:r>
        <w:rPr>
          <w:i w:val="0"/>
          <w:sz w:val="22"/>
        </w:rPr>
        <w:fldChar w:fldCharType="end"/>
      </w:r>
      <w:bookmarkEnd w:id="936"/>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AE62E0">
        <w:rPr>
          <w:highlight w:val="yellow"/>
        </w:rPr>
        <w:t xml:space="preserve">(autrement dit l’axe </w:t>
      </w:r>
      <m:oMath>
        <m:sSub>
          <m:sSubPr>
            <m:ctrlPr>
              <w:rPr>
                <w:rFonts w:ascii="Cambria Math" w:hAnsi="Cambria Math"/>
                <w:b/>
                <w:i/>
                <w:highlight w:val="yellow"/>
              </w:rPr>
            </m:ctrlPr>
          </m:sSubPr>
          <m:e>
            <m:r>
              <m:rPr>
                <m:sty m:val="bi"/>
              </m:rPr>
              <w:rPr>
                <w:rFonts w:ascii="Cambria Math" w:hAnsi="Cambria Math"/>
                <w:highlight w:val="yellow"/>
              </w:rPr>
              <m:t>x</m:t>
            </m:r>
          </m:e>
          <m:sub>
            <m:r>
              <m:rPr>
                <m:sty m:val="bi"/>
              </m:rPr>
              <w:rPr>
                <w:rFonts w:ascii="Cambria Math" w:hAnsi="Cambria Math"/>
                <w:highlight w:val="yellow"/>
              </w:rPr>
              <m:t>r</m:t>
            </m:r>
          </m:sub>
        </m:sSub>
        <m:r>
          <w:rPr>
            <w:rFonts w:ascii="Cambria Math" w:hAnsi="Cambria Math"/>
            <w:highlight w:val="yellow"/>
          </w:rPr>
          <m:t xml:space="preserve"> </m:t>
        </m:r>
      </m:oMath>
      <w:r w:rsidR="00AE62E0" w:rsidRPr="00AE62E0">
        <w:rPr>
          <w:highlight w:val="yellow"/>
        </w:rPr>
        <w:t>parallèle à l’axe</w:t>
      </w:r>
      <m:oMath>
        <m:r>
          <w:rPr>
            <w:rFonts w:ascii="Cambria Math" w:hAnsi="Cambria Math"/>
            <w:highlight w:val="yellow"/>
          </w:rPr>
          <m:t xml:space="preserve"> </m:t>
        </m:r>
        <m:r>
          <m:rPr>
            <m:sty m:val="bi"/>
          </m:rPr>
          <w:rPr>
            <w:rFonts w:ascii="Cambria Math" w:hAnsi="Cambria Math"/>
            <w:highlight w:val="yellow"/>
          </w:rPr>
          <m:t>X</m:t>
        </m:r>
      </m:oMath>
      <w:r w:rsidR="00AE62E0" w:rsidRPr="00AE62E0">
        <w:rPr>
          <w:highlight w:val="yellow"/>
        </w:rPr>
        <w:t>)</w:t>
      </w:r>
      <w:r>
        <w:t>.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A37A07"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A37A07">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937" w:name="_Ref525134360"/>
            <w:bookmarkStart w:id="938" w:name="_Ref525134341"/>
          </w:p>
          <w:p w14:paraId="1C3FC12E" w14:textId="121957F5" w:rsidR="00D00B8F" w:rsidRPr="00AE67EE" w:rsidRDefault="004F0C83" w:rsidP="00FA7A41">
            <w:pPr>
              <w:pStyle w:val="Paragraphedeliste"/>
              <w:numPr>
                <w:ilvl w:val="1"/>
                <w:numId w:val="13"/>
              </w:numPr>
              <w:overflowPunct/>
              <w:autoSpaceDE/>
              <w:autoSpaceDN/>
              <w:adjustRightInd/>
              <w:spacing w:before="120" w:after="120" w:line="360" w:lineRule="auto"/>
              <w:jc w:val="center"/>
              <w:textAlignment w:val="auto"/>
              <w:rPr>
                <w:rFonts w:eastAsiaTheme="minorHAnsi"/>
                <w:lang w:val="en-US"/>
              </w:rPr>
            </w:pPr>
            <w:bookmarkStart w:id="939" w:name="_Ref535513450"/>
            <w:bookmarkStart w:id="940" w:name="_Ref535513430"/>
            <w:bookmarkEnd w:id="937"/>
            <w:r>
              <w:rPr>
                <w:rFonts w:eastAsiaTheme="minorHAnsi"/>
                <w:lang w:val="en-US"/>
              </w:rPr>
              <w:t xml:space="preserve"> </w:t>
            </w:r>
            <w:bookmarkEnd w:id="939"/>
          </w:p>
        </w:tc>
        <w:bookmarkEnd w:id="938"/>
        <w:bookmarkEnd w:id="940"/>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A37A07"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083CF7D2"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t>.</w:t>
      </w:r>
      <w:r w:rsidR="00AB2BDB" w:rsidRPr="00FD1B47">
        <w:t xml:space="preserve"> </w:t>
      </w:r>
      <w:r>
        <w:t xml:space="preserve"> </w:t>
      </w:r>
      <w:proofErr w:type="gramStart"/>
      <w:r>
        <w:t>est</w:t>
      </w:r>
      <w:proofErr w:type="gramEnd"/>
      <w:r>
        <w:t xml:space="preserve">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727B4C">
        <w:rPr>
          <w:b/>
        </w:rPr>
        <w:t>Eq.4-1</w:t>
      </w:r>
      <w:r w:rsidRPr="004F0C83">
        <w:rPr>
          <w:b/>
        </w:rPr>
        <w:fldChar w:fldCharType="end"/>
      </w:r>
      <w:r>
        <w:t>.</w:t>
      </w:r>
    </w:p>
    <w:p w14:paraId="15957F8A" w14:textId="77777777" w:rsidR="007B54E2" w:rsidRDefault="007B54E2" w:rsidP="007B54E2">
      <w:pPr>
        <w:pStyle w:val="Titre3"/>
        <w:ind w:left="709"/>
      </w:pPr>
      <w:bookmarkStart w:id="941" w:name="_Toc534984851"/>
      <w:bookmarkStart w:id="942" w:name="_Toc535536154"/>
      <w:r>
        <w:t>Algorithme non stationnaire</w:t>
      </w:r>
      <w:bookmarkEnd w:id="942"/>
      <w:r>
        <w:t xml:space="preserve"> </w:t>
      </w:r>
      <w:bookmarkEnd w:id="941"/>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727B4C" w:rsidRPr="00727B4C">
        <w:rPr>
          <w:b/>
        </w:rPr>
        <w:t>Figure 4.1</w:t>
      </w:r>
      <w:r w:rsidR="00727B4C" w:rsidRPr="00727B4C">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79396E">
      <w:pPr>
        <w:pStyle w:val="Paragraphedeliste"/>
        <w:numPr>
          <w:ilvl w:val="0"/>
          <w:numId w:val="17"/>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79396E">
      <w:pPr>
        <w:pStyle w:val="Paragraphedeliste"/>
        <w:numPr>
          <w:ilvl w:val="0"/>
          <w:numId w:val="17"/>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38296D">
      <w:pPr>
        <w:pStyle w:val="Paragraphedeliste"/>
        <w:numPr>
          <w:ilvl w:val="0"/>
          <w:numId w:val="17"/>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val="en-US"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15EC4BB8" w:rsidR="00B431E6" w:rsidRPr="00733813" w:rsidRDefault="00B431E6" w:rsidP="00B431E6">
      <w:pPr>
        <w:pStyle w:val="Lgende"/>
        <w:jc w:val="center"/>
        <w:rPr>
          <w:i w:val="0"/>
          <w:sz w:val="22"/>
        </w:rPr>
      </w:pPr>
      <w:bookmarkStart w:id="943" w:name="_Ref533260304"/>
      <w:r w:rsidRPr="0058347B">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727B4C">
        <w:rPr>
          <w:i w:val="0"/>
          <w:noProof/>
          <w:sz w:val="22"/>
        </w:rPr>
        <w:t>4.1</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727B4C">
        <w:rPr>
          <w:i w:val="0"/>
          <w:noProof/>
          <w:sz w:val="22"/>
        </w:rPr>
        <w:t>2</w:t>
      </w:r>
      <w:r w:rsidR="00377B8F">
        <w:rPr>
          <w:i w:val="0"/>
          <w:sz w:val="22"/>
        </w:rPr>
        <w:fldChar w:fldCharType="end"/>
      </w:r>
      <w:bookmarkEnd w:id="943"/>
      <w:r>
        <w:rPr>
          <w:i w:val="0"/>
          <w:sz w:val="22"/>
        </w:rPr>
        <w:t xml:space="preserve"> : schéma de la simulation en régime transitoire de l’effet </w:t>
      </w:r>
      <w:commentRangeStart w:id="944"/>
      <w:commentRangeStart w:id="945"/>
      <w:r w:rsidR="00C3159C">
        <w:rPr>
          <w:i w:val="0"/>
          <w:sz w:val="22"/>
        </w:rPr>
        <w:t>Morton</w:t>
      </w:r>
      <w:commentRangeEnd w:id="944"/>
      <w:r w:rsidR="00C3159C">
        <w:rPr>
          <w:rStyle w:val="Marquedecommentaire"/>
          <w:rFonts w:ascii="Calibri" w:eastAsia="Times New Roman" w:hAnsi="Calibri" w:cs="Times New Roman"/>
          <w:i w:val="0"/>
          <w:iCs w:val="0"/>
          <w:color w:val="auto"/>
          <w:lang w:eastAsia="fr-FR"/>
        </w:rPr>
        <w:commentReference w:id="944"/>
      </w:r>
      <w:commentRangeEnd w:id="945"/>
      <w:r w:rsidR="00C3159C">
        <w:rPr>
          <w:rStyle w:val="Marquedecommentaire"/>
          <w:rFonts w:ascii="Calibri" w:eastAsia="Times New Roman" w:hAnsi="Calibri" w:cs="Times New Roman"/>
          <w:i w:val="0"/>
          <w:iCs w:val="0"/>
          <w:color w:val="auto"/>
          <w:lang w:eastAsia="fr-FR"/>
        </w:rPr>
        <w:commentReference w:id="945"/>
      </w:r>
    </w:p>
    <w:p w14:paraId="78E3E7D0" w14:textId="0FD7E3B6"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6C150DE5"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727B4C">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w:t>
      </w:r>
      <w:proofErr w:type="spellStart"/>
      <w:r>
        <w:t>Newmark</w:t>
      </w:r>
      <w:proofErr w:type="spellEnd"/>
      <w:r>
        <w:t xml:space="preserve"> combiné avec la méthode de Newton-Raphson est implémenté pour résoudre l’équation de mouvement en régime transitoire. A chaque pas de temps dynamique</w:t>
      </w:r>
      <w:r w:rsidR="0035222C">
        <w:t xml:space="preserv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lang w:val="en-US"/>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9"/>
                    <a:stretch>
                      <a:fillRect/>
                    </a:stretch>
                  </pic:blipFill>
                  <pic:spPr>
                    <a:xfrm>
                      <a:off x="0" y="0"/>
                      <a:ext cx="5760720" cy="5184775"/>
                    </a:xfrm>
                    <a:prstGeom prst="rect">
                      <a:avLst/>
                    </a:prstGeom>
                  </pic:spPr>
                </pic:pic>
              </a:graphicData>
            </a:graphic>
          </wp:inline>
        </w:drawing>
      </w:r>
    </w:p>
    <w:p w14:paraId="4BA3C802" w14:textId="75C47AAF" w:rsidR="00643557" w:rsidRDefault="00643557" w:rsidP="00643557">
      <w:pPr>
        <w:pStyle w:val="Lgende"/>
        <w:jc w:val="center"/>
      </w:pPr>
      <w:bookmarkStart w:id="946" w:name="_Ref533777748"/>
      <w:r w:rsidRPr="00CE45D8">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727B4C">
        <w:rPr>
          <w:i w:val="0"/>
          <w:noProof/>
          <w:sz w:val="22"/>
        </w:rPr>
        <w:t>4.1</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727B4C">
        <w:rPr>
          <w:i w:val="0"/>
          <w:noProof/>
          <w:sz w:val="22"/>
        </w:rPr>
        <w:t>3</w:t>
      </w:r>
      <w:r w:rsidR="00377B8F">
        <w:rPr>
          <w:i w:val="0"/>
          <w:sz w:val="22"/>
        </w:rPr>
        <w:fldChar w:fldCharType="end"/>
      </w:r>
      <w:bookmarkEnd w:id="946"/>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commentRangeStart w:id="947"/>
      <w:commentRangeStart w:id="948"/>
      <w:r w:rsidR="005074A9">
        <w:rPr>
          <w:i w:val="0"/>
          <w:sz w:val="22"/>
        </w:rPr>
        <w:t>Morton</w:t>
      </w:r>
      <w:commentRangeEnd w:id="947"/>
      <w:r w:rsidR="005074A9">
        <w:rPr>
          <w:rStyle w:val="Marquedecommentaire"/>
          <w:rFonts w:ascii="Calibri" w:eastAsia="Times New Roman" w:hAnsi="Calibri" w:cs="Times New Roman"/>
          <w:i w:val="0"/>
          <w:iCs w:val="0"/>
          <w:color w:val="auto"/>
          <w:lang w:eastAsia="fr-FR"/>
        </w:rPr>
        <w:commentReference w:id="947"/>
      </w:r>
      <w:commentRangeEnd w:id="948"/>
      <w:r w:rsidR="009B596D">
        <w:rPr>
          <w:rStyle w:val="Marquedecommentaire"/>
          <w:rFonts w:ascii="Calibri" w:eastAsia="Times New Roman" w:hAnsi="Calibri" w:cs="Times New Roman"/>
          <w:i w:val="0"/>
          <w:iCs w:val="0"/>
          <w:color w:val="auto"/>
          <w:lang w:eastAsia="fr-FR"/>
        </w:rPr>
        <w:commentReference w:id="948"/>
      </w:r>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727B4C" w:rsidRPr="00727B4C">
        <w:rPr>
          <w:b/>
        </w:rPr>
        <w:t xml:space="preserve">Figure </w:t>
      </w:r>
      <w:r w:rsidR="00727B4C" w:rsidRPr="00727B4C">
        <w:rPr>
          <w:b/>
          <w:noProof/>
        </w:rPr>
        <w:t>4.1</w:t>
      </w:r>
      <w:r w:rsidR="00727B4C" w:rsidRPr="00727B4C">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727B4C">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38BEC7C4" w:rsidR="001C2D08" w:rsidRDefault="001C2D08" w:rsidP="001C2D08">
      <w:pPr>
        <w:pStyle w:val="Titre2"/>
        <w:ind w:left="709"/>
      </w:pPr>
      <w:bookmarkStart w:id="949" w:name="_Toc534984852"/>
      <w:bookmarkStart w:id="950" w:name="_Toc535536155"/>
      <w:r>
        <w:t>Description du Banc développé à l’intitut PPRIME</w:t>
      </w:r>
      <w:bookmarkEnd w:id="949"/>
      <w:bookmarkEnd w:id="950"/>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w:t>
      </w:r>
      <w:commentRangeStart w:id="951"/>
      <w:commentRangeStart w:id="952"/>
      <w:proofErr w:type="spellStart"/>
      <w:r>
        <w:t>Pprime</w:t>
      </w:r>
      <w:commentRangeEnd w:id="951"/>
      <w:proofErr w:type="spellEnd"/>
      <w:r>
        <w:rPr>
          <w:rStyle w:val="Marquedecommentaire"/>
        </w:rPr>
        <w:commentReference w:id="951"/>
      </w:r>
      <w:commentRangeEnd w:id="952"/>
      <w:r w:rsidR="002A0B2A">
        <w:rPr>
          <w:rStyle w:val="Marquedecommentaire"/>
        </w:rPr>
        <w:commentReference w:id="952"/>
      </w:r>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727B4C">
        <w:rPr>
          <w:b/>
        </w:rPr>
        <w:t>[31]</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953" w:name="_Toc535536156"/>
      <w:r>
        <w:t>Caractéristiques du palier testé et lubrifiant</w:t>
      </w:r>
      <w:bookmarkEnd w:id="953"/>
    </w:p>
    <w:p w14:paraId="2D28D9DA" w14:textId="77777777" w:rsidR="00B431E6" w:rsidRPr="008C5415" w:rsidRDefault="00B431E6" w:rsidP="00B431E6"/>
    <w:p w14:paraId="133A40A3" w14:textId="77777777" w:rsidR="00B431E6" w:rsidRDefault="00B431E6" w:rsidP="00B431E6">
      <w:pPr>
        <w:keepNext/>
        <w:jc w:val="center"/>
      </w:pPr>
      <w:r>
        <w:rPr>
          <w:noProof/>
          <w:lang w:val="en-US"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0076A02B"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954" w:name="_Ref496169139"/>
      <w:r w:rsidRPr="00D842A2">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954"/>
      <w:r w:rsidRPr="00D842A2">
        <w:rPr>
          <w:rFonts w:ascii="Calibri" w:eastAsia="Times New Roman" w:hAnsi="Calibri" w:cs="Times New Roman"/>
          <w:i w:val="0"/>
          <w:iCs w:val="0"/>
          <w:color w:val="auto"/>
          <w:sz w:val="22"/>
          <w:szCs w:val="20"/>
          <w:lang w:eastAsia="fr-FR"/>
        </w:rPr>
        <w:t xml:space="preserve"> : Palier testé</w:t>
      </w:r>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727B4C" w:rsidRPr="00727B4C">
        <w:rPr>
          <w:b/>
        </w:rPr>
        <w:t xml:space="preserve">Figure </w:t>
      </w:r>
      <w:r w:rsidR="00727B4C" w:rsidRPr="00727B4C">
        <w:rPr>
          <w:b/>
          <w:noProof/>
        </w:rPr>
        <w:t>4.2</w:t>
      </w:r>
      <w:r w:rsidR="00727B4C" w:rsidRPr="00727B4C">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B73946">
      <w:pPr>
        <w:spacing w:line="360" w:lineRule="auto"/>
        <w:ind w:firstLine="708"/>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727B4C" w:rsidRPr="00727B4C">
        <w:rPr>
          <w:b/>
        </w:rPr>
        <w:t xml:space="preserve">Tableau </w:t>
      </w:r>
      <w:r w:rsidR="00727B4C" w:rsidRPr="00727B4C">
        <w:rPr>
          <w:b/>
          <w:noProof/>
        </w:rPr>
        <w:t>4.2</w:t>
      </w:r>
      <w:r w:rsidR="00727B4C" w:rsidRPr="00727B4C">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0336C8BC"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955"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955"/>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val="en-US"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4569947" cy="3088336"/>
                    </a:xfrm>
                    <a:prstGeom prst="rect">
                      <a:avLst/>
                    </a:prstGeom>
                  </pic:spPr>
                </pic:pic>
              </a:graphicData>
            </a:graphic>
          </wp:inline>
        </w:drawing>
      </w:r>
    </w:p>
    <w:p w14:paraId="6BDFAEC3" w14:textId="77777777" w:rsidR="00B431E6" w:rsidRDefault="00B431E6" w:rsidP="000B199A">
      <w:pPr>
        <w:pStyle w:val="Titre3"/>
        <w:spacing w:before="240" w:after="240"/>
        <w:ind w:left="709"/>
      </w:pPr>
      <w:bookmarkStart w:id="956" w:name="_Ref535494648"/>
      <w:bookmarkStart w:id="957" w:name="_Toc535536157"/>
      <w:r>
        <w:t>Configuration du rotor 430mm</w:t>
      </w:r>
      <w:bookmarkEnd w:id="956"/>
      <w:bookmarkEnd w:id="957"/>
    </w:p>
    <w:p w14:paraId="62D1AEB2" w14:textId="77777777" w:rsidR="00B431E6" w:rsidRDefault="00B431E6" w:rsidP="00B431E6">
      <w:pPr>
        <w:spacing w:line="360" w:lineRule="auto"/>
        <w:jc w:val="center"/>
      </w:pPr>
      <w:r w:rsidRPr="007A5B53">
        <w:rPr>
          <w:noProof/>
          <w:lang w:val="en-US" w:eastAsia="zh-CN"/>
        </w:rPr>
        <w:drawing>
          <wp:inline distT="0" distB="0" distL="0" distR="0" wp14:anchorId="39F2E2FE" wp14:editId="6A69EA10">
            <wp:extent cx="5341329" cy="232623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5384521" cy="2345044"/>
                    </a:xfrm>
                    <a:prstGeom prst="rect">
                      <a:avLst/>
                    </a:prstGeom>
                  </pic:spPr>
                </pic:pic>
              </a:graphicData>
            </a:graphic>
          </wp:inline>
        </w:drawing>
      </w:r>
    </w:p>
    <w:p w14:paraId="2127BDDB" w14:textId="31A5020B"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958" w:name="_Ref530413322"/>
      <w:r w:rsidRPr="00484DDD">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2</w:t>
      </w:r>
      <w:r w:rsidR="00377B8F">
        <w:rPr>
          <w:rFonts w:ascii="Calibri" w:eastAsia="Times New Roman" w:hAnsi="Calibri" w:cs="Times New Roman"/>
          <w:i w:val="0"/>
          <w:iCs w:val="0"/>
          <w:color w:val="auto"/>
          <w:sz w:val="22"/>
          <w:szCs w:val="20"/>
          <w:lang w:eastAsia="fr-FR"/>
        </w:rPr>
        <w:fldChar w:fldCharType="end"/>
      </w:r>
      <w:bookmarkEnd w:id="958"/>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p>
    <w:p w14:paraId="7A4A952F" w14:textId="77777777" w:rsidR="00727B4C" w:rsidRPr="00727B4C" w:rsidRDefault="00B73946" w:rsidP="000B199A">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727B4C" w:rsidRPr="00727B4C">
        <w:rPr>
          <w:b/>
          <w:iCs/>
        </w:rPr>
        <w:t>Figure</w:t>
      </w:r>
      <w:r w:rsidR="00727B4C" w:rsidRPr="00727B4C">
        <w:rPr>
          <w:iCs/>
        </w:rPr>
        <w:t xml:space="preserve"> </w:t>
      </w:r>
      <w:r w:rsidR="00727B4C" w:rsidRPr="00727B4C">
        <w:rPr>
          <w:b/>
          <w:iCs/>
        </w:rPr>
        <w:t>4.2</w:t>
      </w:r>
      <w:r w:rsidR="00727B4C" w:rsidRPr="00727B4C">
        <w:rPr>
          <w:b/>
          <w:iCs/>
        </w:rPr>
        <w:noBreakHyphen/>
        <w:t>2</w:t>
      </w:r>
      <w:r w:rsidRPr="00B73946">
        <w:fldChar w:fldCharType="end"/>
      </w:r>
      <w:r>
        <w:t xml:space="preserve">). Les caractéristiques géométriques et de matériau sont synthétisées dans le </w:t>
      </w:r>
      <w:r w:rsidRPr="007B7C71">
        <w:rPr>
          <w:b/>
        </w:rPr>
        <w:fldChar w:fldCharType="begin"/>
      </w:r>
      <w:r w:rsidRPr="007B7C71">
        <w:rPr>
          <w:b/>
        </w:rPr>
        <w:instrText xml:space="preserve"> REF _Ref531165681 \h  \* MERGEFORMAT </w:instrText>
      </w:r>
      <w:r w:rsidRPr="007B7C71">
        <w:rPr>
          <w:b/>
        </w:rPr>
      </w:r>
      <w:r w:rsidRPr="007B7C71">
        <w:rPr>
          <w:b/>
        </w:rPr>
        <w:fldChar w:fldCharType="separate"/>
      </w:r>
    </w:p>
    <w:p w14:paraId="1A4A1DE5" w14:textId="77777777" w:rsidR="00727B4C" w:rsidRPr="00727B4C" w:rsidRDefault="00727B4C" w:rsidP="00727B4C">
      <w:pPr>
        <w:spacing w:before="240" w:after="240" w:line="360" w:lineRule="auto"/>
        <w:ind w:firstLine="709"/>
        <w:rPr>
          <w:b/>
        </w:rPr>
      </w:pPr>
    </w:p>
    <w:p w14:paraId="07E1A6D8" w14:textId="73EE307B" w:rsidR="00B73946" w:rsidRDefault="00727B4C" w:rsidP="000B199A">
      <w:pPr>
        <w:spacing w:before="240" w:after="240" w:line="360" w:lineRule="auto"/>
        <w:ind w:firstLine="709"/>
      </w:pPr>
      <w:r w:rsidRPr="00727B4C">
        <w:rPr>
          <w:b/>
          <w:noProof/>
        </w:rPr>
        <w:t>Tableau</w:t>
      </w:r>
      <w:r w:rsidRPr="00901BDC">
        <w:t xml:space="preserve"> </w:t>
      </w:r>
      <w:r>
        <w:rPr>
          <w:noProof/>
        </w:rPr>
        <w:t>4.2</w:t>
      </w:r>
      <w:r>
        <w:noBreakHyphen/>
      </w:r>
      <w:r>
        <w:rPr>
          <w:noProof/>
        </w:rPr>
        <w:t>2</w:t>
      </w:r>
      <w:r w:rsidR="00B73946" w:rsidRPr="007B7C71">
        <w:rPr>
          <w:b/>
        </w:rPr>
        <w:fldChar w:fldCharType="end"/>
      </w:r>
      <w:r w:rsidR="00B73946">
        <w:t xml:space="preserve">. </w:t>
      </w:r>
      <w:bookmarkStart w:id="959" w:name="_Ref531165681"/>
    </w:p>
    <w:p w14:paraId="1A431B9F" w14:textId="3BAAB876" w:rsidR="00F0385A" w:rsidRDefault="00F0385A" w:rsidP="007B7C71">
      <w:pPr>
        <w:spacing w:line="360" w:lineRule="auto"/>
      </w:pPr>
    </w:p>
    <w:p w14:paraId="1E653D31" w14:textId="4C798B81" w:rsidR="00B431E6" w:rsidRPr="00901BDC" w:rsidRDefault="00B431E6" w:rsidP="00B73946">
      <w:pPr>
        <w:spacing w:line="360" w:lineRule="auto"/>
        <w:ind w:firstLine="708"/>
        <w:jc w:val="center"/>
        <w:rPr>
          <w:i/>
          <w:iCs/>
        </w:rPr>
      </w:pPr>
      <w:r w:rsidRPr="00901BDC">
        <w:t xml:space="preserve">Tableau </w:t>
      </w:r>
      <w:r w:rsidR="009521A5">
        <w:rPr>
          <w:i/>
          <w:iCs/>
        </w:rPr>
        <w:fldChar w:fldCharType="begin"/>
      </w:r>
      <w:r w:rsidR="009521A5">
        <w:instrText xml:space="preserve"> STYLEREF 2 \s </w:instrText>
      </w:r>
      <w:r w:rsidR="009521A5">
        <w:rPr>
          <w:i/>
          <w:iCs/>
        </w:rPr>
        <w:fldChar w:fldCharType="separate"/>
      </w:r>
      <w:r w:rsidR="00727B4C">
        <w:rPr>
          <w:noProof/>
        </w:rPr>
        <w:t>4.2</w:t>
      </w:r>
      <w:r w:rsidR="009521A5">
        <w:rPr>
          <w:i/>
          <w:iCs/>
        </w:rPr>
        <w:fldChar w:fldCharType="end"/>
      </w:r>
      <w:r w:rsidR="009521A5">
        <w:noBreakHyphen/>
      </w:r>
      <w:r w:rsidR="009521A5">
        <w:rPr>
          <w:i/>
          <w:iCs/>
        </w:rPr>
        <w:fldChar w:fldCharType="begin"/>
      </w:r>
      <w:r w:rsidR="009521A5">
        <w:instrText xml:space="preserve"> SEQ Tableau \* ARABIC \s 2 </w:instrText>
      </w:r>
      <w:r w:rsidR="009521A5">
        <w:rPr>
          <w:i/>
          <w:iCs/>
        </w:rPr>
        <w:fldChar w:fldCharType="separate"/>
      </w:r>
      <w:r w:rsidR="00727B4C">
        <w:rPr>
          <w:noProof/>
        </w:rPr>
        <w:t>2</w:t>
      </w:r>
      <w:r w:rsidR="009521A5">
        <w:rPr>
          <w:i/>
          <w:iCs/>
        </w:rPr>
        <w:fldChar w:fldCharType="end"/>
      </w:r>
      <w:bookmarkEnd w:id="959"/>
      <w:r>
        <w:t> : paramètres physiques du rotor 430mm</w:t>
      </w:r>
    </w:p>
    <w:p w14:paraId="2CE955C5" w14:textId="77777777" w:rsidR="00B431E6" w:rsidRDefault="00B431E6" w:rsidP="00B431E6">
      <w:r w:rsidRPr="008871DE">
        <w:rPr>
          <w:noProof/>
          <w:lang w:val="en-US"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5A0BC926" w14:textId="4E1F3A81" w:rsidR="008C0A21" w:rsidRPr="00003960" w:rsidRDefault="008C0A21" w:rsidP="00DA5A15">
      <w:pPr>
        <w:pStyle w:val="Default"/>
        <w:spacing w:before="240" w:after="240" w:line="360" w:lineRule="auto"/>
        <w:ind w:firstLine="709"/>
        <w:jc w:val="both"/>
        <w:rPr>
          <w:sz w:val="22"/>
        </w:rPr>
      </w:pPr>
      <w:commentRangeStart w:id="960"/>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w:t>
      </w:r>
      <w:commentRangeStart w:id="961"/>
      <w:r w:rsidRPr="00003960">
        <w:rPr>
          <w:sz w:val="22"/>
        </w:rPr>
        <w:t>palier</w:t>
      </w:r>
      <w:commentRangeEnd w:id="961"/>
      <w:r>
        <w:rPr>
          <w:rStyle w:val="Marquedecommentaire"/>
          <w:rFonts w:eastAsia="Times New Roman" w:cs="Times New Roman"/>
          <w:color w:val="auto"/>
          <w:lang w:eastAsia="fr-FR"/>
        </w:rPr>
        <w:commentReference w:id="961"/>
      </w:r>
      <w:r w:rsidR="00030E6A">
        <w:rPr>
          <w:sz w:val="22"/>
        </w:rPr>
        <w:t xml:space="preserve"> lubrifié, </w:t>
      </w:r>
      <w:r w:rsidR="00C24D0B" w:rsidRPr="00C24D0B">
        <w:rPr>
          <w:sz w:val="22"/>
        </w:rPr>
        <w:t>ainsi</w:t>
      </w:r>
      <w:r w:rsidR="00C24D0B">
        <w:rPr>
          <w:sz w:val="22"/>
        </w:rPr>
        <w:t xml:space="preserve"> que </w:t>
      </w:r>
      <w:r w:rsidR="00754B46">
        <w:rPr>
          <w:sz w:val="22"/>
        </w:rPr>
        <w:t>les</w:t>
      </w:r>
      <w:r w:rsidR="00C24D0B">
        <w:rPr>
          <w:sz w:val="22"/>
        </w:rPr>
        <w:t xml:space="preserve"> raideur</w:t>
      </w:r>
      <w:r w:rsidR="00754B46">
        <w:rPr>
          <w:sz w:val="22"/>
        </w:rPr>
        <w:t>s</w:t>
      </w:r>
      <w:r w:rsidR="00C24D0B">
        <w:rPr>
          <w:sz w:val="22"/>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xx</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yy</m:t>
            </m:r>
          </m:sub>
        </m:sSub>
        <m:r>
          <w:rPr>
            <w:rFonts w:ascii="Cambria Math" w:hAnsi="Cambria Math"/>
            <w:sz w:val="22"/>
          </w:rPr>
          <m:t>=3.</m:t>
        </m:r>
        <m:r>
          <w:rPr>
            <w:rFonts w:ascii="Cambria Math" w:hAnsi="Cambria Math"/>
            <w:sz w:val="22"/>
          </w:rPr>
          <m:t>0</m:t>
        </m:r>
        <m:r>
          <w:rPr>
            <w:rFonts w:ascii="Cambria Math" w:hAnsi="Cambria Math"/>
            <w:sz w:val="22"/>
          </w:rPr>
          <m:t>3e8 N/mm</m:t>
        </m:r>
      </m:oMath>
      <w:r w:rsidR="006E54F0">
        <w:rPr>
          <w:sz w:val="22"/>
        </w:rPr>
        <w:t xml:space="preserve"> et l’amortissement nul</w:t>
      </w:r>
      <w:r w:rsidR="00754B46">
        <w:rPr>
          <w:sz w:val="22"/>
        </w:rPr>
        <w:t xml:space="preserve">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727B4C" w:rsidRPr="00727B4C">
        <w:rPr>
          <w:b/>
          <w:iCs/>
          <w:sz w:val="22"/>
        </w:rPr>
        <w:t xml:space="preserve">Figure </w:t>
      </w:r>
      <w:r w:rsidR="00727B4C" w:rsidRPr="00727B4C">
        <w:rPr>
          <w:b/>
          <w:iCs/>
          <w:noProof/>
          <w:sz w:val="22"/>
        </w:rPr>
        <w:t>4.2</w:t>
      </w:r>
      <w:r w:rsidR="00727B4C" w:rsidRPr="00727B4C">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727B4C" w:rsidRPr="00727B4C">
        <w:rPr>
          <w:b/>
          <w:iCs/>
          <w:sz w:val="22"/>
        </w:rPr>
        <w:t xml:space="preserve">Figure </w:t>
      </w:r>
      <w:r w:rsidR="00727B4C" w:rsidRPr="00727B4C">
        <w:rPr>
          <w:b/>
          <w:iCs/>
          <w:noProof/>
          <w:sz w:val="22"/>
        </w:rPr>
        <w:t>4.2</w:t>
      </w:r>
      <w:r w:rsidR="00727B4C" w:rsidRPr="00727B4C">
        <w:rPr>
          <w:b/>
          <w:iCs/>
          <w:noProof/>
          <w:sz w:val="22"/>
        </w:rPr>
        <w:noBreakHyphen/>
        <w:t>4</w:t>
      </w:r>
      <w:r w:rsidR="00030E6A" w:rsidRPr="0023225D">
        <w:rPr>
          <w:b/>
          <w:sz w:val="22"/>
        </w:rPr>
        <w:fldChar w:fldCharType="end"/>
      </w:r>
      <w:r w:rsidR="00030E6A" w:rsidRPr="00C24D0B">
        <w:rPr>
          <w:sz w:val="22"/>
        </w:rPr>
        <w:t xml:space="preserve"> </w:t>
      </w:r>
      <w:r w:rsidRPr="00003960">
        <w:rPr>
          <w:sz w:val="22"/>
        </w:rPr>
        <w:t>sont obtenus aux positions d’équilibre statiques du rotor dans le palier</w:t>
      </w:r>
      <w:r>
        <w:rPr>
          <w:sz w:val="22"/>
        </w:rPr>
        <w:t>.</w:t>
      </w:r>
      <w:r w:rsidR="00C24D0B">
        <w:rPr>
          <w:sz w:val="22"/>
        </w:rPr>
        <w:t xml:space="preserve"> Les calculs à </w:t>
      </w:r>
      <w:r w:rsidR="007B7C71">
        <w:rPr>
          <w:sz w:val="22"/>
        </w:rPr>
        <w:t xml:space="preserve">la </w:t>
      </w:r>
      <w:r w:rsidR="00C24D0B">
        <w:rPr>
          <w:sz w:val="22"/>
        </w:rPr>
        <w:t>charge</w:t>
      </w:r>
      <w:r w:rsidR="007B7C71">
        <w:rPr>
          <w:sz w:val="22"/>
        </w:rPr>
        <w:t xml:space="preserve"> statique</w:t>
      </w:r>
      <w:r w:rsidR="00C24D0B">
        <w:rPr>
          <w:sz w:val="22"/>
        </w:rPr>
        <w:t xml:space="preserve"> imposé</w:t>
      </w:r>
      <w:r w:rsidR="00D859F3">
        <w:rPr>
          <w:sz w:val="22"/>
        </w:rPr>
        <w:t>e</w:t>
      </w:r>
      <w:r w:rsidR="00C24D0B">
        <w:rPr>
          <w:sz w:val="22"/>
        </w:rPr>
        <w:t xml:space="preserve"> de 24.5N permettent de trouver ces positions d’équilibre statiques</w:t>
      </w:r>
      <w:r w:rsidR="00D21A8C">
        <w:rPr>
          <w:sz w:val="22"/>
        </w:rPr>
        <w:t xml:space="preserve"> </w:t>
      </w:r>
      <w:r w:rsidR="00D21A8C" w:rsidRPr="00003960">
        <w:rPr>
          <w:sz w:val="22"/>
        </w:rPr>
        <w:t xml:space="preserve">qui </w:t>
      </w:r>
      <w:r w:rsidR="00D21A8C">
        <w:rPr>
          <w:sz w:val="22"/>
        </w:rPr>
        <w:t>sont données dans</w:t>
      </w:r>
      <w:r w:rsidR="00D21A8C" w:rsidRPr="00003960">
        <w:rPr>
          <w:sz w:val="22"/>
        </w:rPr>
        <w:t xml:space="preserve"> la </w:t>
      </w:r>
      <w:commentRangeStart w:id="962"/>
      <w:r w:rsidR="00D21A8C" w:rsidRPr="00611925">
        <w:rPr>
          <w:b/>
          <w:sz w:val="22"/>
        </w:rPr>
        <w:fldChar w:fldCharType="begin"/>
      </w:r>
      <w:r w:rsidR="00D21A8C" w:rsidRPr="00611925">
        <w:rPr>
          <w:b/>
          <w:sz w:val="22"/>
        </w:rPr>
        <w:instrText xml:space="preserve"> REF _Ref530417410 \h  \* MERGEFORMAT </w:instrText>
      </w:r>
      <w:r w:rsidR="00D21A8C" w:rsidRPr="00611925">
        <w:rPr>
          <w:b/>
          <w:sz w:val="22"/>
        </w:rPr>
      </w:r>
      <w:r w:rsidR="00D21A8C" w:rsidRPr="00611925">
        <w:rPr>
          <w:b/>
          <w:sz w:val="22"/>
        </w:rPr>
        <w:fldChar w:fldCharType="separate"/>
      </w:r>
      <w:r w:rsidR="00727B4C" w:rsidRPr="00727B4C">
        <w:rPr>
          <w:b/>
          <w:iCs/>
          <w:sz w:val="22"/>
        </w:rPr>
        <w:t xml:space="preserve">Figure </w:t>
      </w:r>
      <w:r w:rsidR="00727B4C" w:rsidRPr="00727B4C">
        <w:rPr>
          <w:b/>
          <w:iCs/>
          <w:noProof/>
          <w:sz w:val="22"/>
        </w:rPr>
        <w:t>4.2</w:t>
      </w:r>
      <w:r w:rsidR="00727B4C" w:rsidRPr="00727B4C">
        <w:rPr>
          <w:b/>
          <w:iCs/>
          <w:noProof/>
          <w:sz w:val="22"/>
        </w:rPr>
        <w:noBreakHyphen/>
        <w:t>5</w:t>
      </w:r>
      <w:r w:rsidR="00D21A8C" w:rsidRPr="00611925">
        <w:rPr>
          <w:b/>
          <w:sz w:val="22"/>
        </w:rPr>
        <w:fldChar w:fldCharType="end"/>
      </w:r>
      <w:commentRangeEnd w:id="962"/>
      <w:r w:rsidR="00D21A8C">
        <w:rPr>
          <w:rStyle w:val="Marquedecommentaire"/>
          <w:rFonts w:eastAsia="Times New Roman" w:cs="Times New Roman"/>
          <w:color w:val="auto"/>
          <w:lang w:eastAsia="fr-FR"/>
        </w:rPr>
        <w:commentReference w:id="962"/>
      </w:r>
      <w:r w:rsidR="00C24D0B">
        <w:rPr>
          <w:sz w:val="22"/>
        </w:rPr>
        <w:t>.</w:t>
      </w:r>
      <w:r>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commentRangeEnd w:id="960"/>
      <w:r w:rsidR="00A37A07">
        <w:rPr>
          <w:rStyle w:val="Marquedecommentaire"/>
          <w:rFonts w:eastAsia="Times New Roman" w:cs="Times New Roman"/>
          <w:color w:val="auto"/>
          <w:lang w:eastAsia="fr-FR"/>
        </w:rPr>
        <w:commentReference w:id="960"/>
      </w:r>
    </w:p>
    <w:p w14:paraId="1457C3A0" w14:textId="77777777" w:rsidR="00B431E6" w:rsidRDefault="00B431E6" w:rsidP="00B431E6">
      <w:pPr>
        <w:pStyle w:val="Default"/>
        <w:keepNext/>
        <w:spacing w:line="360" w:lineRule="auto"/>
        <w:jc w:val="center"/>
      </w:pPr>
      <w:r>
        <w:rPr>
          <w:noProof/>
          <w:lang w:val="en-US"/>
        </w:rPr>
        <w:lastRenderedPageBreak/>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15BFB057" w:rsidR="00B431E6" w:rsidRPr="00134C82" w:rsidRDefault="00B431E6" w:rsidP="00B431E6">
      <w:pPr>
        <w:pStyle w:val="Lgende"/>
        <w:jc w:val="center"/>
        <w:rPr>
          <w:rFonts w:ascii="Calibri" w:hAnsi="Calibri" w:cs="Calibri"/>
          <w:i w:val="0"/>
          <w:iCs w:val="0"/>
          <w:color w:val="000000"/>
          <w:sz w:val="22"/>
          <w:szCs w:val="24"/>
        </w:rPr>
      </w:pPr>
      <w:bookmarkStart w:id="963" w:name="_Ref530417381"/>
      <w:r w:rsidRPr="00134C82">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3</w:t>
      </w:r>
      <w:r w:rsidR="00377B8F">
        <w:rPr>
          <w:rFonts w:ascii="Calibri" w:hAnsi="Calibri" w:cs="Calibri"/>
          <w:i w:val="0"/>
          <w:iCs w:val="0"/>
          <w:color w:val="000000"/>
          <w:sz w:val="22"/>
          <w:szCs w:val="24"/>
        </w:rPr>
        <w:fldChar w:fldCharType="end"/>
      </w:r>
      <w:bookmarkEnd w:id="963"/>
      <w:r w:rsidRPr="00134C82">
        <w:rPr>
          <w:rFonts w:ascii="Calibri" w:hAnsi="Calibri" w:cs="Calibri"/>
          <w:i w:val="0"/>
          <w:iCs w:val="0"/>
          <w:color w:val="000000"/>
          <w:sz w:val="22"/>
          <w:szCs w:val="24"/>
        </w:rPr>
        <w:t xml:space="preserve"> : </w:t>
      </w:r>
      <w:r w:rsidR="00351238" w:rsidRPr="00134C82">
        <w:rPr>
          <w:rFonts w:ascii="Calibri" w:hAnsi="Calibri" w:cs="Calibri"/>
          <w:i w:val="0"/>
          <w:iCs w:val="0"/>
          <w:color w:val="000000"/>
          <w:sz w:val="22"/>
          <w:szCs w:val="24"/>
        </w:rPr>
        <w:t xml:space="preserve">Coefficients </w:t>
      </w:r>
      <w:r w:rsidR="00351238">
        <w:rPr>
          <w:rFonts w:ascii="Calibri" w:hAnsi="Calibri" w:cs="Calibri"/>
          <w:i w:val="0"/>
          <w:iCs w:val="0"/>
          <w:color w:val="000000"/>
          <w:sz w:val="22"/>
          <w:szCs w:val="24"/>
        </w:rPr>
        <w:t>de raideur du palier pour une</w:t>
      </w:r>
      <w:r w:rsidR="00351238" w:rsidRPr="008A59A9">
        <w:rPr>
          <w:rFonts w:ascii="Calibri" w:hAnsi="Calibri" w:cs="Calibri"/>
          <w:i w:val="0"/>
          <w:iCs w:val="0"/>
          <w:color w:val="000000"/>
          <w:sz w:val="22"/>
          <w:szCs w:val="24"/>
        </w:rPr>
        <w:t xml:space="preserve"> </w:t>
      </w:r>
      <w:r w:rsidR="00351238" w:rsidRPr="008A59A9">
        <w:rPr>
          <w:rFonts w:cs="Calibri"/>
          <w:i w:val="0"/>
          <w:iCs w:val="0"/>
          <w:color w:val="000000"/>
          <w:sz w:val="22"/>
          <w:szCs w:val="24"/>
        </w:rPr>
        <w:t>charge statique</w:t>
      </w:r>
      <w:r w:rsidR="00351238">
        <w:rPr>
          <w:rFonts w:cs="Calibri"/>
          <w:i w:val="0"/>
          <w:iCs w:val="0"/>
          <w:color w:val="000000"/>
          <w:sz w:val="22"/>
          <w:szCs w:val="24"/>
        </w:rPr>
        <w:t xml:space="preserve"> </w:t>
      </w:r>
      <w:r w:rsidR="00351238" w:rsidRPr="00351238">
        <w:rPr>
          <w:rFonts w:cs="Calibri"/>
          <w:i w:val="0"/>
          <w:iCs w:val="0"/>
          <w:color w:val="000000"/>
          <w:sz w:val="22"/>
          <w:szCs w:val="24"/>
          <w:highlight w:val="yellow"/>
        </w:rPr>
        <w:t>de 24.5N</w:t>
      </w:r>
    </w:p>
    <w:p w14:paraId="2D7651EA" w14:textId="77777777" w:rsidR="00B431E6" w:rsidRDefault="00B431E6" w:rsidP="00B431E6">
      <w:pPr>
        <w:pStyle w:val="Default"/>
        <w:keepNext/>
        <w:spacing w:line="360" w:lineRule="auto"/>
        <w:jc w:val="center"/>
      </w:pPr>
      <w:r>
        <w:rPr>
          <w:noProof/>
          <w:lang w:val="en-US"/>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46F7BAF7" w:rsidR="00B431E6" w:rsidRDefault="00B431E6" w:rsidP="00F0385A">
      <w:pPr>
        <w:pStyle w:val="Lgende"/>
        <w:spacing w:after="240"/>
        <w:jc w:val="center"/>
        <w:rPr>
          <w:rFonts w:cs="Calibri"/>
          <w:i w:val="0"/>
          <w:iCs w:val="0"/>
          <w:color w:val="000000"/>
          <w:sz w:val="22"/>
          <w:szCs w:val="24"/>
        </w:rPr>
      </w:pPr>
      <w:bookmarkStart w:id="964" w:name="_Ref530417384"/>
      <w:r w:rsidRPr="00134C82">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w:t>
      </w:r>
      <w:r w:rsidR="00377B8F">
        <w:rPr>
          <w:rFonts w:ascii="Calibri" w:hAnsi="Calibri" w:cs="Calibri"/>
          <w:i w:val="0"/>
          <w:iCs w:val="0"/>
          <w:color w:val="000000"/>
          <w:sz w:val="22"/>
          <w:szCs w:val="24"/>
        </w:rPr>
        <w:fldChar w:fldCharType="end"/>
      </w:r>
      <w:bookmarkEnd w:id="964"/>
      <w:r w:rsidRPr="00134C82">
        <w:rPr>
          <w:rFonts w:ascii="Calibri" w:hAnsi="Calibri" w:cs="Calibri"/>
          <w:i w:val="0"/>
          <w:iCs w:val="0"/>
          <w:color w:val="000000"/>
          <w:sz w:val="22"/>
          <w:szCs w:val="24"/>
        </w:rPr>
        <w:t xml:space="preserve"> : </w:t>
      </w:r>
      <w:r w:rsidR="00F0385A">
        <w:rPr>
          <w:rFonts w:ascii="Calibri" w:hAnsi="Calibri" w:cs="Calibri"/>
          <w:i w:val="0"/>
          <w:iCs w:val="0"/>
          <w:color w:val="000000"/>
          <w:sz w:val="22"/>
          <w:szCs w:val="24"/>
        </w:rPr>
        <w:t>C</w:t>
      </w:r>
      <w:r w:rsidR="00F0385A" w:rsidRPr="00134C82">
        <w:rPr>
          <w:rFonts w:ascii="Calibri" w:hAnsi="Calibri" w:cs="Calibri"/>
          <w:i w:val="0"/>
          <w:iCs w:val="0"/>
          <w:color w:val="000000"/>
          <w:sz w:val="22"/>
          <w:szCs w:val="24"/>
        </w:rPr>
        <w:t>oefficient d’amo</w:t>
      </w:r>
      <w:r w:rsidR="00F0385A">
        <w:rPr>
          <w:rFonts w:ascii="Calibri" w:hAnsi="Calibri" w:cs="Calibri"/>
          <w:i w:val="0"/>
          <w:iCs w:val="0"/>
          <w:color w:val="000000"/>
          <w:sz w:val="22"/>
          <w:szCs w:val="24"/>
        </w:rPr>
        <w:t>rtissement du palier pour une</w:t>
      </w:r>
      <w:r w:rsidR="00F0385A" w:rsidRPr="008A59A9">
        <w:rPr>
          <w:rFonts w:ascii="Calibri" w:hAnsi="Calibri" w:cs="Calibri"/>
          <w:i w:val="0"/>
          <w:iCs w:val="0"/>
          <w:color w:val="000000"/>
          <w:sz w:val="22"/>
          <w:szCs w:val="24"/>
        </w:rPr>
        <w:t xml:space="preserve"> </w:t>
      </w:r>
      <w:r w:rsidR="00F0385A" w:rsidRPr="008A59A9">
        <w:rPr>
          <w:rFonts w:cs="Calibri"/>
          <w:i w:val="0"/>
          <w:iCs w:val="0"/>
          <w:color w:val="000000"/>
          <w:sz w:val="22"/>
          <w:szCs w:val="24"/>
        </w:rPr>
        <w:t>charge statique</w:t>
      </w:r>
      <w:r w:rsidR="00F0385A">
        <w:rPr>
          <w:rFonts w:cs="Calibri"/>
          <w:i w:val="0"/>
          <w:iCs w:val="0"/>
          <w:color w:val="000000"/>
          <w:sz w:val="22"/>
          <w:szCs w:val="24"/>
        </w:rPr>
        <w:t xml:space="preserve"> </w:t>
      </w:r>
      <w:r w:rsidR="00F0385A" w:rsidRPr="00F0385A">
        <w:rPr>
          <w:rFonts w:cs="Calibri"/>
          <w:i w:val="0"/>
          <w:iCs w:val="0"/>
          <w:color w:val="000000"/>
          <w:sz w:val="22"/>
          <w:szCs w:val="24"/>
          <w:highlight w:val="yellow"/>
        </w:rPr>
        <w:t>de 24.5N</w:t>
      </w:r>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val="en-US"/>
        </w:rPr>
        <w:lastRenderedPageBreak/>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49E98CFF" w:rsidR="00B431E6" w:rsidRPr="00EC09BF" w:rsidRDefault="00B431E6" w:rsidP="00F0385A">
      <w:pPr>
        <w:pStyle w:val="Lgende"/>
        <w:spacing w:after="240"/>
        <w:jc w:val="center"/>
        <w:rPr>
          <w:rFonts w:ascii="Calibri" w:hAnsi="Calibri" w:cs="Calibri"/>
          <w:i w:val="0"/>
          <w:iCs w:val="0"/>
          <w:color w:val="000000"/>
          <w:sz w:val="22"/>
          <w:szCs w:val="24"/>
        </w:rPr>
      </w:pPr>
      <w:bookmarkStart w:id="965" w:name="_Ref530417410"/>
      <w:r w:rsidRPr="00EC09BF">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w:t>
      </w:r>
      <w:r w:rsidR="00377B8F">
        <w:rPr>
          <w:rFonts w:ascii="Calibri" w:hAnsi="Calibri" w:cs="Calibri"/>
          <w:i w:val="0"/>
          <w:iCs w:val="0"/>
          <w:color w:val="000000"/>
          <w:sz w:val="22"/>
          <w:szCs w:val="24"/>
        </w:rPr>
        <w:fldChar w:fldCharType="end"/>
      </w:r>
      <w:bookmarkEnd w:id="965"/>
      <w:r w:rsidRPr="00EC09BF">
        <w:rPr>
          <w:rFonts w:ascii="Calibri" w:hAnsi="Calibri" w:cs="Calibri"/>
          <w:i w:val="0"/>
          <w:iCs w:val="0"/>
          <w:color w:val="000000"/>
          <w:sz w:val="22"/>
          <w:szCs w:val="24"/>
        </w:rPr>
        <w:t xml:space="preserve"> : </w:t>
      </w:r>
      <w:r w:rsidR="00F0385A" w:rsidRPr="00EF0885">
        <w:rPr>
          <w:rFonts w:ascii="Calibri" w:hAnsi="Calibri" w:cs="Calibri"/>
          <w:i w:val="0"/>
          <w:iCs w:val="0"/>
          <w:color w:val="000000"/>
          <w:sz w:val="22"/>
          <w:szCs w:val="24"/>
        </w:rPr>
        <w:t xml:space="preserve">Excentricités statiques du palier pour une charge </w:t>
      </w:r>
      <w:r w:rsidR="00F0385A">
        <w:rPr>
          <w:rFonts w:ascii="Calibri" w:hAnsi="Calibri" w:cs="Calibri"/>
          <w:i w:val="0"/>
          <w:iCs w:val="0"/>
          <w:color w:val="000000"/>
          <w:sz w:val="22"/>
          <w:szCs w:val="24"/>
        </w:rPr>
        <w:t xml:space="preserve">statique </w:t>
      </w:r>
      <w:r w:rsidR="00F0385A" w:rsidRPr="00EF0885">
        <w:rPr>
          <w:rFonts w:ascii="Calibri" w:hAnsi="Calibri" w:cs="Calibri"/>
          <w:i w:val="0"/>
          <w:iCs w:val="0"/>
          <w:color w:val="000000"/>
          <w:sz w:val="22"/>
          <w:szCs w:val="24"/>
        </w:rPr>
        <w:t>de</w:t>
      </w:r>
      <w:r w:rsidR="00F0385A">
        <w:rPr>
          <w:rFonts w:ascii="Calibri" w:hAnsi="Calibri" w:cs="Calibri"/>
          <w:i w:val="0"/>
          <w:iCs w:val="0"/>
          <w:color w:val="000000"/>
          <w:sz w:val="22"/>
          <w:szCs w:val="24"/>
        </w:rPr>
        <w:t> </w:t>
      </w:r>
      <w:r w:rsidR="00F0385A" w:rsidRPr="00F0385A">
        <w:rPr>
          <w:rFonts w:ascii="Calibri" w:hAnsi="Calibri" w:cs="Calibri"/>
          <w:i w:val="0"/>
          <w:iCs w:val="0"/>
          <w:color w:val="000000"/>
          <w:sz w:val="22"/>
          <w:szCs w:val="24"/>
          <w:highlight w:val="yellow"/>
        </w:rPr>
        <w:t>24.5</w:t>
      </w:r>
      <w:r w:rsidR="00F0385A" w:rsidRPr="00EF0885">
        <w:rPr>
          <w:rFonts w:ascii="Calibri" w:hAnsi="Calibri" w:cs="Calibri"/>
          <w:i w:val="0"/>
          <w:iCs w:val="0"/>
          <w:color w:val="000000"/>
          <w:sz w:val="22"/>
          <w:szCs w:val="24"/>
          <w:highlight w:val="yellow"/>
        </w:rPr>
        <w:t>N</w:t>
      </w:r>
    </w:p>
    <w:p w14:paraId="731E0BD9" w14:textId="77777777" w:rsidR="00B431E6" w:rsidRDefault="00B431E6" w:rsidP="00B431E6">
      <w:pPr>
        <w:pStyle w:val="Default"/>
        <w:jc w:val="center"/>
      </w:pPr>
      <w:r w:rsidRPr="006564D8">
        <w:rPr>
          <w:noProof/>
          <w:lang w:val="en-US"/>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val="en-US"/>
        </w:rPr>
        <w:lastRenderedPageBreak/>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68A2897" w:rsidR="00B431E6" w:rsidRDefault="00B431E6" w:rsidP="00B431E6">
      <w:pPr>
        <w:pStyle w:val="Lgende"/>
        <w:spacing w:after="0"/>
        <w:jc w:val="center"/>
        <w:rPr>
          <w:rFonts w:ascii="Calibri" w:hAnsi="Calibri" w:cs="Calibri"/>
          <w:i w:val="0"/>
          <w:iCs w:val="0"/>
          <w:color w:val="000000"/>
          <w:sz w:val="22"/>
          <w:szCs w:val="24"/>
        </w:rPr>
      </w:pPr>
      <w:bookmarkStart w:id="966" w:name="_Ref530417483"/>
      <w:r w:rsidRPr="00EC09BF">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6</w:t>
      </w:r>
      <w:r w:rsidR="00377B8F">
        <w:rPr>
          <w:rFonts w:ascii="Calibri" w:hAnsi="Calibri" w:cs="Calibri"/>
          <w:i w:val="0"/>
          <w:iCs w:val="0"/>
          <w:color w:val="000000"/>
          <w:sz w:val="22"/>
          <w:szCs w:val="24"/>
        </w:rPr>
        <w:fldChar w:fldCharType="end"/>
      </w:r>
      <w:bookmarkEnd w:id="966"/>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4993FC14" w14:textId="69D2237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727B4C" w:rsidRPr="00727B4C">
        <w:rPr>
          <w:b/>
          <w:iCs/>
          <w:sz w:val="22"/>
        </w:rPr>
        <w:t xml:space="preserve">Figure </w:t>
      </w:r>
      <w:r w:rsidR="00727B4C" w:rsidRPr="00727B4C">
        <w:rPr>
          <w:b/>
          <w:iCs/>
          <w:noProof/>
          <w:sz w:val="22"/>
        </w:rPr>
        <w:t>4.2</w:t>
      </w:r>
      <w:r w:rsidR="00727B4C" w:rsidRPr="00727B4C">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vitesse calculées,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 xml:space="preserve">de stabilité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727B4C" w:rsidRPr="00727B4C">
        <w:rPr>
          <w:b/>
          <w:iCs/>
          <w:sz w:val="22"/>
        </w:rPr>
        <w:t xml:space="preserve">Figure </w:t>
      </w:r>
      <w:r w:rsidR="00727B4C" w:rsidRPr="00727B4C">
        <w:rPr>
          <w:b/>
          <w:iCs/>
          <w:noProof/>
          <w:sz w:val="22"/>
        </w:rPr>
        <w:t>4.2</w:t>
      </w:r>
      <w:r w:rsidR="00727B4C" w:rsidRPr="00727B4C">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967" w:name="_Toc535536158"/>
      <w:r>
        <w:t>Configuration du rotor 700mm</w:t>
      </w:r>
      <w:bookmarkEnd w:id="96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val="en-US"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62E97C0C" w:rsidR="00B431E6" w:rsidRPr="00693D56" w:rsidRDefault="00B431E6" w:rsidP="00B431E6">
      <w:pPr>
        <w:pStyle w:val="Lgende"/>
        <w:jc w:val="center"/>
        <w:rPr>
          <w:rFonts w:ascii="Calibri" w:hAnsi="Calibri" w:cs="Calibri"/>
          <w:i w:val="0"/>
          <w:iCs w:val="0"/>
          <w:color w:val="000000"/>
          <w:sz w:val="22"/>
          <w:szCs w:val="24"/>
        </w:rPr>
      </w:pPr>
      <w:bookmarkStart w:id="968" w:name="_Ref531180650"/>
      <w:r w:rsidRPr="00FC14C6">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7</w:t>
      </w:r>
      <w:r w:rsidR="00377B8F">
        <w:rPr>
          <w:rFonts w:ascii="Calibri" w:hAnsi="Calibri" w:cs="Calibri"/>
          <w:i w:val="0"/>
          <w:iCs w:val="0"/>
          <w:color w:val="000000"/>
          <w:sz w:val="22"/>
          <w:szCs w:val="24"/>
        </w:rPr>
        <w:fldChar w:fldCharType="end"/>
      </w:r>
      <w:bookmarkEnd w:id="968"/>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p>
    <w:p w14:paraId="6303CFBC" w14:textId="77777777" w:rsidR="00F3042C" w:rsidRDefault="00F3042C" w:rsidP="005C1815">
      <w:pPr>
        <w:spacing w:before="240" w:after="240" w:line="360" w:lineRule="auto"/>
        <w:ind w:firstLine="709"/>
      </w:pPr>
      <w:r>
        <w:lastRenderedPageBreak/>
        <w:t xml:space="preserve">Cette configuration avec un rotor de 700mm a été développé pour augmenter la masse du disque en porte à faux et de rapprocher la fréquence du premier mode de flexion de la vitesse de fonctionnement.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Par conséquent, cette configuration du rotor 700mm avec un disque de 10.4kg en porte à faux est proposée. </w:t>
      </w:r>
    </w:p>
    <w:p w14:paraId="1A6EC078" w14:textId="673CD364" w:rsidR="00F3042C" w:rsidRDefault="00F3042C" w:rsidP="005C1815">
      <w:pPr>
        <w:spacing w:before="240" w:after="240" w:line="360" w:lineRule="auto"/>
        <w:ind w:firstLine="709"/>
      </w:pPr>
      <w:r>
        <w:t xml:space="preserve">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727B4C" w:rsidRPr="00727B4C">
        <w:rPr>
          <w:rFonts w:cs="Calibri"/>
          <w:b/>
          <w:color w:val="000000"/>
          <w:szCs w:val="24"/>
        </w:rPr>
        <w:t xml:space="preserve">Figure </w:t>
      </w:r>
      <w:r w:rsidR="00727B4C" w:rsidRPr="00727B4C">
        <w:rPr>
          <w:rFonts w:cs="Calibri"/>
          <w:b/>
          <w:iCs/>
          <w:noProof/>
          <w:color w:val="000000"/>
          <w:szCs w:val="24"/>
        </w:rPr>
        <w:t>4.2</w:t>
      </w:r>
      <w:r w:rsidR="00727B4C" w:rsidRPr="00727B4C">
        <w:rPr>
          <w:rFonts w:cs="Calibri"/>
          <w:b/>
          <w:iCs/>
          <w:noProof/>
          <w:color w:val="000000"/>
          <w:szCs w:val="24"/>
        </w:rPr>
        <w:noBreakHyphen/>
        <w:t>7</w:t>
      </w:r>
      <w:r w:rsidRPr="00F3042C">
        <w:rPr>
          <w:b/>
        </w:rPr>
        <w:fldChar w:fldCharType="end"/>
      </w:r>
      <w:r>
        <w:t xml:space="preserve"> et les caractéristiques géométriques sont synthétisées au </w:t>
      </w:r>
      <w:r w:rsidRPr="00F3042C">
        <w:rPr>
          <w:b/>
        </w:rPr>
        <w:fldChar w:fldCharType="begin"/>
      </w:r>
      <w:r w:rsidRPr="00F3042C">
        <w:rPr>
          <w:b/>
        </w:rPr>
        <w:instrText xml:space="preserve"> REF _Ref531166670 \h  \* MERGEFORMAT </w:instrText>
      </w:r>
      <w:r w:rsidRPr="00F3042C">
        <w:rPr>
          <w:b/>
        </w:rPr>
      </w:r>
      <w:r w:rsidRPr="00F3042C">
        <w:rPr>
          <w:b/>
        </w:rPr>
        <w:fldChar w:fldCharType="separate"/>
      </w:r>
      <w:r w:rsidR="00727B4C" w:rsidRPr="00727B4C">
        <w:rPr>
          <w:rFonts w:cs="Calibri"/>
          <w:b/>
          <w:color w:val="000000"/>
          <w:szCs w:val="24"/>
        </w:rPr>
        <w:t xml:space="preserve">Tableau </w:t>
      </w:r>
      <w:r w:rsidR="00727B4C" w:rsidRPr="00727B4C">
        <w:rPr>
          <w:rFonts w:cs="Calibri"/>
          <w:b/>
          <w:iCs/>
          <w:noProof/>
          <w:color w:val="000000"/>
          <w:szCs w:val="24"/>
        </w:rPr>
        <w:t>4.2</w:t>
      </w:r>
      <w:r w:rsidR="00727B4C" w:rsidRPr="00727B4C">
        <w:rPr>
          <w:rFonts w:cs="Calibri"/>
          <w:b/>
          <w:iCs/>
          <w:noProof/>
          <w:color w:val="000000"/>
          <w:szCs w:val="24"/>
        </w:rPr>
        <w:noBreakHyphen/>
        <w:t>3</w:t>
      </w:r>
      <w:r w:rsidRPr="00F3042C">
        <w:rPr>
          <w:b/>
        </w:rPr>
        <w:fldChar w:fldCharType="end"/>
      </w:r>
    </w:p>
    <w:p w14:paraId="21F2A806" w14:textId="032E574D" w:rsidR="00B431E6" w:rsidRPr="00FC14C6" w:rsidRDefault="00B431E6" w:rsidP="00B431E6">
      <w:pPr>
        <w:pStyle w:val="Lgende"/>
        <w:spacing w:after="0"/>
        <w:jc w:val="center"/>
        <w:rPr>
          <w:rFonts w:ascii="Calibri" w:hAnsi="Calibri" w:cs="Calibri"/>
          <w:i w:val="0"/>
          <w:iCs w:val="0"/>
          <w:color w:val="000000"/>
          <w:sz w:val="22"/>
          <w:szCs w:val="24"/>
        </w:rPr>
      </w:pPr>
      <w:bookmarkStart w:id="969"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969"/>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val="en-US"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5BDC48BC" w14:textId="454BC985" w:rsidR="00FA2C3E" w:rsidRPr="008A59A9" w:rsidRDefault="00FA2C3E" w:rsidP="00FA2C3E">
      <w:pPr>
        <w:pStyle w:val="Default"/>
        <w:spacing w:before="240" w:after="240" w:line="360" w:lineRule="auto"/>
        <w:ind w:firstLine="709"/>
        <w:jc w:val="both"/>
        <w:rPr>
          <w:sz w:val="22"/>
        </w:rPr>
      </w:pPr>
      <w:r w:rsidRPr="008A59A9">
        <w:rPr>
          <w:sz w:val="22"/>
        </w:rPr>
        <w:t xml:space="preserve">L’analyse modale du rotor </w:t>
      </w:r>
      <w:r>
        <w:rPr>
          <w:sz w:val="22"/>
        </w:rPr>
        <w:t xml:space="preserve">de </w:t>
      </w:r>
      <w:r w:rsidRPr="008A59A9">
        <w:rPr>
          <w:sz w:val="22"/>
        </w:rPr>
        <w:t xml:space="preserve">700mm est réalisée en utilisant la même démarche que </w:t>
      </w:r>
      <w:r>
        <w:rPr>
          <w:sz w:val="22"/>
        </w:rPr>
        <w:t xml:space="preserve">pour </w:t>
      </w:r>
      <w:r w:rsidRPr="008A59A9">
        <w:rPr>
          <w:sz w:val="22"/>
        </w:rPr>
        <w:t xml:space="preserve">le rotor </w:t>
      </w:r>
      <w:r>
        <w:rPr>
          <w:sz w:val="22"/>
        </w:rPr>
        <w:t xml:space="preserve">de 430mm. </w:t>
      </w:r>
      <w:r w:rsidRPr="008A59A9">
        <w:rPr>
          <w:sz w:val="22"/>
        </w:rPr>
        <w:t xml:space="preserve">Les coefficients dynamiques non isothermes sont obtenus à la position d’équilibre du rotor dans le </w:t>
      </w:r>
      <w:commentRangeStart w:id="970"/>
      <w:r w:rsidRPr="008A59A9">
        <w:rPr>
          <w:sz w:val="22"/>
        </w:rPr>
        <w:t>palier</w:t>
      </w:r>
      <w:commentRangeEnd w:id="970"/>
      <w:r>
        <w:rPr>
          <w:rStyle w:val="Marquedecommentaire"/>
          <w:rFonts w:eastAsia="Times New Roman" w:cs="Times New Roman"/>
          <w:color w:val="auto"/>
          <w:lang w:eastAsia="fr-FR"/>
        </w:rPr>
        <w:commentReference w:id="970"/>
      </w:r>
      <w:r w:rsidRPr="008A59A9">
        <w:rPr>
          <w:sz w:val="22"/>
        </w:rPr>
        <w:t xml:space="preserve">. </w:t>
      </w:r>
      <w:r>
        <w:rPr>
          <w:sz w:val="22"/>
        </w:rPr>
        <w:t xml:space="preserve"> </w:t>
      </w:r>
      <w:r w:rsidRPr="00D76944">
        <w:rPr>
          <w:sz w:val="22"/>
          <w:highlight w:val="yellow"/>
        </w:rPr>
        <w:t xml:space="preserve">Les calculs à </w:t>
      </w:r>
      <w:r w:rsidR="00EB230E">
        <w:rPr>
          <w:sz w:val="22"/>
          <w:highlight w:val="yellow"/>
        </w:rPr>
        <w:t xml:space="preserve">la </w:t>
      </w:r>
      <w:r w:rsidRPr="00D76944">
        <w:rPr>
          <w:sz w:val="22"/>
          <w:highlight w:val="yellow"/>
        </w:rPr>
        <w:t>charge</w:t>
      </w:r>
      <w:r w:rsidR="007B7C71">
        <w:rPr>
          <w:sz w:val="22"/>
          <w:highlight w:val="yellow"/>
        </w:rPr>
        <w:t xml:space="preserve"> statique</w:t>
      </w:r>
      <w:r w:rsidRPr="00D76944">
        <w:rPr>
          <w:sz w:val="22"/>
          <w:highlight w:val="yellow"/>
        </w:rPr>
        <w:t xml:space="preserve"> imposé</w:t>
      </w:r>
      <w:r w:rsidR="00D859F3" w:rsidRPr="00D76944">
        <w:rPr>
          <w:sz w:val="22"/>
          <w:highlight w:val="yellow"/>
        </w:rPr>
        <w:t xml:space="preserve">e de 175N </w:t>
      </w:r>
      <w:r w:rsidRPr="00D76944">
        <w:rPr>
          <w:sz w:val="22"/>
          <w:highlight w:val="yellow"/>
        </w:rPr>
        <w:t>permettent d’obtenir ces pos</w:t>
      </w:r>
      <w:r w:rsidR="00E47BB7">
        <w:rPr>
          <w:sz w:val="22"/>
          <w:highlight w:val="yellow"/>
        </w:rPr>
        <w:t>i</w:t>
      </w:r>
      <w:r w:rsidRPr="00D76944">
        <w:rPr>
          <w:sz w:val="22"/>
          <w:highlight w:val="yellow"/>
        </w:rPr>
        <w:t>tions.</w:t>
      </w:r>
      <w:r>
        <w:rPr>
          <w:sz w:val="22"/>
        </w:rPr>
        <w:t xml:space="preserve"> </w:t>
      </w:r>
      <w:r w:rsidRPr="008A59A9">
        <w:rPr>
          <w:sz w:val="22"/>
        </w:rPr>
        <w:t xml:space="preserve">La température de 55 °C est imposée à la surface du rotor et le flux thermique nul est </w:t>
      </w:r>
      <w:r w:rsidR="0027730B">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727B4C" w:rsidRPr="00727B4C">
        <w:rPr>
          <w:b/>
          <w:iCs/>
          <w:sz w:val="22"/>
        </w:rPr>
        <w:t xml:space="preserve">Figure </w:t>
      </w:r>
      <w:r w:rsidR="00727B4C" w:rsidRPr="00727B4C">
        <w:rPr>
          <w:b/>
          <w:iCs/>
          <w:noProof/>
          <w:sz w:val="22"/>
        </w:rPr>
        <w:t>4.2</w:t>
      </w:r>
      <w:r w:rsidR="00727B4C" w:rsidRPr="00727B4C">
        <w:rPr>
          <w:b/>
          <w:iCs/>
          <w:noProof/>
          <w:sz w:val="22"/>
        </w:rPr>
        <w:noBreakHyphen/>
        <w:t>11</w:t>
      </w:r>
      <w:r w:rsidRPr="0025385D">
        <w:rPr>
          <w:b/>
          <w:sz w:val="22"/>
        </w:rPr>
        <w:fldChar w:fldCharType="end"/>
      </w:r>
      <w:r w:rsidRPr="008A59A9">
        <w:rPr>
          <w:sz w:val="22"/>
        </w:rPr>
        <w:t xml:space="preserve">. </w:t>
      </w:r>
      <w:r>
        <w:rPr>
          <w:sz w:val="22"/>
        </w:rPr>
        <w:t xml:space="preserve">La </w:t>
      </w:r>
      <w:r w:rsidRPr="008A59A9">
        <w:rPr>
          <w:sz w:val="22"/>
        </w:rPr>
        <w:t xml:space="preserve">vitesse critique du mode de flexion se trouve </w:t>
      </w:r>
      <w:r>
        <w:rPr>
          <w:sz w:val="22"/>
        </w:rPr>
        <w:t>autour de 80</w:t>
      </w:r>
      <w:r w:rsidRPr="008A59A9">
        <w:rPr>
          <w:sz w:val="22"/>
        </w:rPr>
        <w:t>00tr/min.</w:t>
      </w:r>
    </w:p>
    <w:p w14:paraId="16B354D3" w14:textId="77777777" w:rsidR="00B431E6" w:rsidRDefault="00B431E6" w:rsidP="00B431E6">
      <w:pPr>
        <w:pStyle w:val="Default"/>
        <w:keepNext/>
        <w:spacing w:line="360" w:lineRule="auto"/>
        <w:jc w:val="center"/>
      </w:pPr>
      <w:r w:rsidRPr="0010061D">
        <w:rPr>
          <w:noProof/>
          <w:lang w:val="en-US"/>
        </w:rPr>
        <w:lastRenderedPageBreak/>
        <w:drawing>
          <wp:inline distT="0" distB="0" distL="0" distR="0" wp14:anchorId="4B0E6C21" wp14:editId="5FDA9A75">
            <wp:extent cx="4956909" cy="3307757"/>
            <wp:effectExtent l="0" t="0" r="0" b="698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971803" cy="3317696"/>
                    </a:xfrm>
                    <a:prstGeom prst="rect">
                      <a:avLst/>
                    </a:prstGeom>
                  </pic:spPr>
                </pic:pic>
              </a:graphicData>
            </a:graphic>
          </wp:inline>
        </w:drawing>
      </w:r>
    </w:p>
    <w:p w14:paraId="78C9ECD4" w14:textId="5ECEEBA0"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8</w:t>
      </w:r>
      <w:r w:rsidR="00377B8F">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lang w:val="en-US"/>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957731" cy="3308305"/>
                    </a:xfrm>
                    <a:prstGeom prst="rect">
                      <a:avLst/>
                    </a:prstGeom>
                  </pic:spPr>
                </pic:pic>
              </a:graphicData>
            </a:graphic>
          </wp:inline>
        </w:drawing>
      </w:r>
    </w:p>
    <w:p w14:paraId="1C5A5EBB" w14:textId="76F4BD0B"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9</w:t>
      </w:r>
      <w:r w:rsidR="00377B8F">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lang w:val="en-US"/>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1C85E111" w:rsidR="00B431E6" w:rsidRPr="008A59A9" w:rsidRDefault="00B431E6" w:rsidP="00332E04">
      <w:pPr>
        <w:pStyle w:val="Lgende"/>
        <w:spacing w:after="240"/>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10</w:t>
      </w:r>
      <w:r w:rsidR="00377B8F">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lang w:val="en-US"/>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val="en-US"/>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10CD289" w:rsidR="00B431E6" w:rsidRDefault="00B431E6" w:rsidP="00B431E6">
      <w:pPr>
        <w:pStyle w:val="Lgende"/>
        <w:spacing w:after="0"/>
        <w:jc w:val="center"/>
        <w:rPr>
          <w:rFonts w:ascii="Calibri" w:hAnsi="Calibri" w:cs="Calibri"/>
          <w:i w:val="0"/>
          <w:iCs w:val="0"/>
          <w:color w:val="000000"/>
          <w:sz w:val="22"/>
          <w:szCs w:val="24"/>
        </w:rPr>
      </w:pPr>
      <w:bookmarkStart w:id="971" w:name="_Ref531190495"/>
      <w:r w:rsidRPr="00A56003">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11</w:t>
      </w:r>
      <w:r w:rsidR="00377B8F">
        <w:rPr>
          <w:rFonts w:ascii="Calibri" w:hAnsi="Calibri" w:cs="Calibri"/>
          <w:i w:val="0"/>
          <w:iCs w:val="0"/>
          <w:color w:val="000000"/>
          <w:sz w:val="22"/>
          <w:szCs w:val="24"/>
        </w:rPr>
        <w:fldChar w:fldCharType="end"/>
      </w:r>
      <w:bookmarkEnd w:id="971"/>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AA2BD30" w14:textId="77777777" w:rsidR="00B431E6" w:rsidRDefault="00B431E6" w:rsidP="00665DA5">
      <w:pPr>
        <w:pStyle w:val="Titre2"/>
        <w:ind w:left="709"/>
      </w:pPr>
      <w:bookmarkStart w:id="972" w:name="_Toc535536159"/>
      <w:r>
        <w:lastRenderedPageBreak/>
        <w:t>Simulation du rotor 430mm</w:t>
      </w:r>
      <w:bookmarkEnd w:id="972"/>
    </w:p>
    <w:p w14:paraId="1438AC94" w14:textId="32DEAC64" w:rsidR="00E0796B" w:rsidRDefault="00E0796B" w:rsidP="00ED1763">
      <w:pPr>
        <w:spacing w:before="240" w:after="240" w:line="360" w:lineRule="auto"/>
        <w:ind w:firstLine="709"/>
      </w:pPr>
      <w:r>
        <w:t xml:space="preserve">Les simulations ont été effectués pour une vitesse de rotation de 7000 tr/min. Un balourd de 102.6 </w:t>
      </w:r>
      <w:proofErr w:type="spellStart"/>
      <w:r>
        <w:t>g</w:t>
      </w:r>
      <w:r>
        <w:rPr>
          <w:rFonts w:ascii="Times New Roman" w:hAnsi="Times New Roman"/>
        </w:rPr>
        <w:t>∙</w:t>
      </w:r>
      <w:r>
        <w:t>mm</w:t>
      </w:r>
      <w:proofErr w:type="spellEnd"/>
      <w:r>
        <w:t xml:space="preserve"> est imposé sur le disque de 700 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t xml:space="preserve">Pour </w:t>
      </w:r>
      <w:r w:rsidRPr="00CD6CF7">
        <w:t xml:space="preserve">approximer le champ de température à l’interface du lubrifiant-coussinet, </w:t>
      </w:r>
      <w:r w:rsidRPr="00901A21">
        <w:rPr>
          <w:highlight w:val="yellow"/>
        </w:rPr>
        <w:t xml:space="preserve">un modèle thermique avec une géométrie simplifiée du </w:t>
      </w:r>
      <w:del w:id="973" w:author="ZhangSilun" w:date="2019-01-17T22:49:00Z">
        <w:r w:rsidRPr="00901A21" w:rsidDel="00E0796B">
          <w:rPr>
            <w:highlight w:val="yellow"/>
          </w:rPr>
          <w:delText xml:space="preserve">palier </w:delText>
        </w:r>
      </w:del>
      <w:ins w:id="974" w:author="ZhangSilun" w:date="2019-01-17T22:49:00Z">
        <w:r>
          <w:rPr>
            <w:highlight w:val="yellow"/>
          </w:rPr>
          <w:t>-coussinet</w:t>
        </w:r>
        <w:r w:rsidRPr="00901A21">
          <w:rPr>
            <w:highlight w:val="yellow"/>
          </w:rPr>
          <w:t xml:space="preserve"> </w:t>
        </w:r>
      </w:ins>
      <w:r w:rsidRPr="00901A21">
        <w:rPr>
          <w:highlight w:val="yellow"/>
        </w:rPr>
        <w:t xml:space="preserve">est </w:t>
      </w:r>
      <w:commentRangeStart w:id="975"/>
      <w:commentRangeStart w:id="976"/>
      <w:r w:rsidRPr="00901A21">
        <w:rPr>
          <w:highlight w:val="yellow"/>
        </w:rPr>
        <w:t>utilisé</w:t>
      </w:r>
      <w:commentRangeEnd w:id="975"/>
      <w:r>
        <w:rPr>
          <w:rStyle w:val="Marquedecommentaire"/>
        </w:rPr>
        <w:commentReference w:id="975"/>
      </w:r>
      <w:commentRangeEnd w:id="976"/>
      <w:r w:rsidR="00FC4423">
        <w:rPr>
          <w:rStyle w:val="Marquedecommentaire"/>
        </w:rPr>
        <w:commentReference w:id="976"/>
      </w:r>
      <w:r w:rsidRPr="00901A21">
        <w:rPr>
          <w:highlight w:val="yellow"/>
        </w:rPr>
        <w:t>.</w:t>
      </w:r>
      <w:r w:rsidRPr="00CD6CF7">
        <w:t xml:space="preserve"> </w:t>
      </w:r>
      <w:r>
        <w:t>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727B4C" w:rsidRPr="00727B4C">
        <w:rPr>
          <w:rFonts w:cs="Calibri"/>
          <w:b/>
          <w:iCs/>
          <w:color w:val="000000"/>
          <w:szCs w:val="24"/>
        </w:rPr>
        <w:t>Figure 4.3</w:t>
      </w:r>
      <w:r w:rsidR="00727B4C" w:rsidRPr="00727B4C">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61206CF4" w14:textId="77777777" w:rsidR="00ED1763" w:rsidRDefault="00ED1763" w:rsidP="00ED1763">
      <w:pPr>
        <w:keepNext/>
      </w:pPr>
      <w:r w:rsidRPr="00A32427">
        <w:rPr>
          <w:noProof/>
          <w:lang w:val="en-US"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3400B7B7" w14:textId="1A9053B9"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977" w:name="_Ref533608481"/>
      <w:r w:rsidRPr="00FA69F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4.3</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977"/>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p>
    <w:p w14:paraId="6B93C0CB" w14:textId="4D89AC7B" w:rsidR="00ED1763" w:rsidRDefault="009A18B2" w:rsidP="00B63E98">
      <w:pPr>
        <w:spacing w:before="240" w:after="240" w:line="360" w:lineRule="auto"/>
        <w:ind w:firstLine="709"/>
      </w:pPr>
      <w:r w:rsidRPr="001734B2">
        <w:rPr>
          <w:highlight w:val="yellow"/>
        </w:rPr>
        <w:t>La simulation transitoire de l’effet Morton est effectué</w:t>
      </w:r>
      <w:r w:rsidR="0012472D" w:rsidRPr="001734B2">
        <w:rPr>
          <w:highlight w:val="yellow"/>
        </w:rPr>
        <w:t>e</w:t>
      </w:r>
      <w:r w:rsidRPr="001734B2">
        <w:rPr>
          <w:highlight w:val="yellow"/>
        </w:rPr>
        <w:t xml:space="preserve"> avec le pas de temps dynamique </w:t>
      </w:r>
      <m:oMath>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dynamique</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r>
          <w:rPr>
            <w:rFonts w:ascii="Cambria Math" w:hAnsi="Cambria Math"/>
            <w:highlight w:val="yellow"/>
          </w:rPr>
          <m:t>/64</m:t>
        </m:r>
      </m:oMath>
      <w:r w:rsidRPr="001734B2">
        <w:rPr>
          <w:highlight w:val="yellow"/>
        </w:rPr>
        <w:t xml:space="preserve"> pour la résolution de l’équation de mouvement et le pas de temps thermique </w:t>
      </w:r>
      <m:oMath>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thermique</m:t>
            </m:r>
          </m:sub>
        </m:sSub>
        <m:r>
          <w:rPr>
            <w:rFonts w:ascii="Cambria Math" w:hAnsi="Cambria Math"/>
            <w:highlight w:val="yellow"/>
          </w:rPr>
          <m:t>=50</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oMath>
      <w:r w:rsidR="009C1BAA" w:rsidRPr="001734B2">
        <w:rPr>
          <w:highlight w:val="yellow"/>
        </w:rPr>
        <w:t xml:space="preserve"> pour l’</w:t>
      </w:r>
      <w:r w:rsidR="00B63E98">
        <w:rPr>
          <w:highlight w:val="yellow"/>
        </w:rPr>
        <w:t>intégration temporelle de l’équation de transfert de chaleur</w:t>
      </w:r>
      <w:r w:rsidR="009C1BAA" w:rsidRPr="001734B2">
        <w:rPr>
          <w:highlight w:val="yellow"/>
        </w:rPr>
        <w:t>.</w:t>
      </w:r>
      <w:r w:rsidR="0012472D" w:rsidRPr="001734B2">
        <w:rPr>
          <w:highlight w:val="yellow"/>
        </w:rPr>
        <w:t xml:space="preserve"> Un échange des informations thermomécanique </w:t>
      </w:r>
      <w:r w:rsidR="0023496C" w:rsidRPr="001734B2">
        <w:rPr>
          <w:highlight w:val="yellow"/>
        </w:rPr>
        <w:t>entre le modèle thermomécanique et le modèle dynamique est réalisé avec un pas</w:t>
      </w:r>
      <w:r w:rsidR="00375E82">
        <w:rPr>
          <w:highlight w:val="yellow"/>
        </w:rPr>
        <w:t xml:space="preserve"> de temps</w:t>
      </w:r>
      <w:r w:rsidR="0023496C" w:rsidRPr="001734B2">
        <w:rPr>
          <w:highlight w:val="yellow"/>
        </w:rPr>
        <w:t xml:space="preserve"> </w:t>
      </w:r>
      <m:oMath>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ME</m:t>
            </m:r>
          </m:sub>
        </m:sSub>
        <m:r>
          <w:rPr>
            <w:rFonts w:ascii="Cambria Math" w:hAnsi="Cambria Math"/>
            <w:highlight w:val="yellow"/>
          </w:rPr>
          <m:t>=100</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oMath>
      <w:r w:rsidR="0023496C" w:rsidRPr="001734B2">
        <w:rPr>
          <w:highlight w:val="yellow"/>
        </w:rPr>
        <w:t>.</w:t>
      </w:r>
      <w:r>
        <w:t xml:space="preserve"> </w:t>
      </w:r>
      <w:r w:rsidR="00ED1763">
        <w:t xml:space="preserve">Les vibrations synchrones sont calculées en utilisant aussi bien le modèles dynamique du rotor rigide (à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w:t>
      </w:r>
      <w:commentRangeStart w:id="978"/>
      <w:commentRangeStart w:id="979"/>
      <w:r w:rsidR="00ED1763">
        <w:t>expérimentaux</w:t>
      </w:r>
      <w:commentRangeEnd w:id="978"/>
      <w:r w:rsidR="00ED1763">
        <w:rPr>
          <w:rStyle w:val="Marquedecommentaire"/>
        </w:rPr>
        <w:commentReference w:id="978"/>
      </w:r>
      <w:commentRangeEnd w:id="979"/>
      <w:r w:rsidR="001734B2">
        <w:rPr>
          <w:rStyle w:val="Marquedecommentaire"/>
        </w:rPr>
        <w:commentReference w:id="979"/>
      </w:r>
      <w:r w:rsidR="00ED1763">
        <w:t>.</w:t>
      </w:r>
    </w:p>
    <w:p w14:paraId="3FB68312" w14:textId="77777777" w:rsidR="00B431E6" w:rsidRDefault="00B431E6" w:rsidP="00B63E98">
      <w:pPr>
        <w:pStyle w:val="Titre3"/>
        <w:spacing w:before="240" w:after="240"/>
        <w:ind w:left="709"/>
      </w:pPr>
      <w:bookmarkStart w:id="980" w:name="_Toc535536160"/>
      <w:r>
        <w:t>Vibrations synchrones</w:t>
      </w:r>
      <w:bookmarkEnd w:id="980"/>
      <w:r>
        <w:t xml:space="preserve"> </w:t>
      </w:r>
    </w:p>
    <w:p w14:paraId="60B6D3BB" w14:textId="10EA5064"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727B4C" w:rsidRPr="00727B4C">
        <w:rPr>
          <w:b/>
          <w:iCs/>
        </w:rPr>
        <w:t xml:space="preserve">Figure </w:t>
      </w:r>
      <w:r w:rsidR="00727B4C" w:rsidRPr="00727B4C">
        <w:rPr>
          <w:b/>
          <w:iCs/>
          <w:noProof/>
        </w:rPr>
        <w:t>4.3</w:t>
      </w:r>
      <w:r w:rsidR="00727B4C" w:rsidRPr="00727B4C">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727B4C" w:rsidRPr="00727B4C">
        <w:rPr>
          <w:b/>
          <w:iCs/>
        </w:rPr>
        <w:t xml:space="preserve">Figure </w:t>
      </w:r>
      <w:r w:rsidR="00727B4C" w:rsidRPr="00727B4C">
        <w:rPr>
          <w:b/>
          <w:iCs/>
          <w:noProof/>
        </w:rPr>
        <w:t>4.3</w:t>
      </w:r>
      <w:r w:rsidR="00727B4C" w:rsidRPr="00727B4C">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se stabiliser après environ 600 s pour les valeurs calculées et </w:t>
      </w:r>
      <w:r>
        <w:lastRenderedPageBreak/>
        <w:t xml:space="preserve">1200 s pour les valeurs mesurées. Après 1200 s, la différence entre les valeurs calculées et les valeurs mesurées est inférieure à 3µm. </w:t>
      </w:r>
    </w:p>
    <w:p w14:paraId="4C755F76" w14:textId="77777777" w:rsidR="00B431E6" w:rsidRDefault="00B431E6" w:rsidP="00075E8F">
      <w:pPr>
        <w:spacing w:line="360" w:lineRule="auto"/>
        <w:jc w:val="center"/>
      </w:pPr>
      <w:r>
        <w:rPr>
          <w:noProof/>
          <w:lang w:val="en-US"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val="en-US"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3B370D0"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981" w:name="_Ref533687109"/>
      <w:r w:rsidRPr="00C2228D">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2</w:t>
      </w:r>
      <w:r w:rsidR="00377B8F">
        <w:rPr>
          <w:rFonts w:ascii="Calibri" w:eastAsia="Times New Roman" w:hAnsi="Calibri" w:cs="Times New Roman"/>
          <w:i w:val="0"/>
          <w:iCs w:val="0"/>
          <w:color w:val="auto"/>
          <w:sz w:val="22"/>
          <w:szCs w:val="20"/>
          <w:lang w:eastAsia="fr-FR"/>
        </w:rPr>
        <w:fldChar w:fldCharType="end"/>
      </w:r>
      <w:bookmarkEnd w:id="981"/>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p>
    <w:p w14:paraId="53606E45" w14:textId="38B96A1B" w:rsidR="00B431E6" w:rsidRDefault="00B431E6" w:rsidP="00B431E6">
      <w:pPr>
        <w:spacing w:line="360" w:lineRule="auto"/>
        <w:jc w:val="center"/>
      </w:pPr>
      <w:r>
        <w:rPr>
          <w:noProof/>
          <w:lang w:val="en-US"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val="en-US"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69AA3CC6"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982" w:name="_Ref533687112"/>
      <w:r w:rsidRPr="00C2228D">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3</w:t>
      </w:r>
      <w:r w:rsidR="00377B8F">
        <w:rPr>
          <w:rFonts w:ascii="Calibri" w:eastAsia="Times New Roman" w:hAnsi="Calibri" w:cs="Times New Roman"/>
          <w:i w:val="0"/>
          <w:iCs w:val="0"/>
          <w:color w:val="auto"/>
          <w:sz w:val="22"/>
          <w:szCs w:val="20"/>
          <w:lang w:eastAsia="fr-FR"/>
        </w:rPr>
        <w:fldChar w:fldCharType="end"/>
      </w:r>
      <w:bookmarkEnd w:id="982"/>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p>
    <w:p w14:paraId="42EA5511" w14:textId="32D2EEB9" w:rsidR="00912BD4" w:rsidRDefault="00912BD4" w:rsidP="00912BD4"/>
    <w:p w14:paraId="4109AC21" w14:textId="17921503" w:rsidR="00912BD4" w:rsidRDefault="00912BD4" w:rsidP="00912BD4">
      <w:pPr>
        <w:spacing w:before="240" w:after="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 A</w:t>
      </w:r>
      <w:r w:rsidRPr="00870950">
        <w:t>u début de la simulation</w:t>
      </w:r>
      <w:r>
        <w:t xml:space="preserve"> numérique</w:t>
      </w:r>
      <w:r w:rsidRPr="00870950">
        <w:t xml:space="preserve">, le rotor et le lubrifiant sont </w:t>
      </w:r>
      <w:r>
        <w:t>à 20 °C</w:t>
      </w:r>
      <w:r w:rsidRPr="00870950">
        <w:t xml:space="preserve">. Au cours du temps, les phases </w:t>
      </w:r>
      <w:r>
        <w:t>sont confrontées à deux effets : elle</w:t>
      </w:r>
      <w:r w:rsidRPr="00870950">
        <w:t>s diminuent à cause de l’échauff</w:t>
      </w:r>
      <w:r>
        <w:t>ement du rotor et du lubrifiant et</w:t>
      </w:r>
      <w:r w:rsidRPr="00870950">
        <w:t xml:space="preserve"> augmentent à ca</w:t>
      </w:r>
      <w:r>
        <w:t>use du</w:t>
      </w:r>
      <w:r w:rsidRPr="00870950">
        <w:t xml:space="preserve"> </w:t>
      </w:r>
      <w:r>
        <w:t>balourd thermique. Pour la configuration de rotor testée, le balourd thermique</w:t>
      </w:r>
      <w:r w:rsidRPr="00870950">
        <w:t xml:space="preserve"> </w:t>
      </w:r>
      <w:r>
        <w:t xml:space="preserve">a un effet de seulement </w:t>
      </w:r>
      <w:r w:rsidRPr="00870950">
        <w:t>3 d</w:t>
      </w:r>
      <w:r>
        <w:t>egrés sur les phases tandis l’influence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conduit à</w:t>
      </w:r>
      <w:r w:rsidRPr="00870950">
        <w:t xml:space="preserve"> une diminution des phases </w:t>
      </w:r>
      <w:commentRangeStart w:id="983"/>
      <w:r>
        <w:t>calculées</w:t>
      </w:r>
      <w:commentRangeEnd w:id="983"/>
      <w:r>
        <w:rPr>
          <w:rStyle w:val="Marquedecommentaire"/>
        </w:rPr>
        <w:commentReference w:id="983"/>
      </w:r>
      <w:r w:rsidRPr="00870950">
        <w:t xml:space="preserve">. </w:t>
      </w:r>
    </w:p>
    <w:p w14:paraId="5A3CC8B0" w14:textId="7A7229CF" w:rsidR="00CE57D0" w:rsidRDefault="00CE57D0" w:rsidP="00912BD4">
      <w:pPr>
        <w:spacing w:before="240" w:after="240" w:line="360" w:lineRule="auto"/>
        <w:ind w:firstLine="709"/>
      </w:pPr>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5E397D34" w14:textId="4351101A" w:rsidR="00CE57D0" w:rsidRDefault="00CE57D0" w:rsidP="00912BD4">
      <w:pPr>
        <w:spacing w:before="240" w:after="240" w:line="360" w:lineRule="auto"/>
        <w:ind w:firstLine="709"/>
      </w:pPr>
    </w:p>
    <w:p w14:paraId="17E39EB9" w14:textId="30102D42" w:rsidR="00CE57D0" w:rsidRDefault="00CE57D0" w:rsidP="00912BD4">
      <w:pPr>
        <w:spacing w:before="240" w:after="240" w:line="360" w:lineRule="auto"/>
        <w:ind w:firstLine="709"/>
      </w:pPr>
    </w:p>
    <w:p w14:paraId="77A4FA0A" w14:textId="77777777"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984" w:name="_Toc535536161"/>
      <w:r>
        <w:t>Température du rotor</w:t>
      </w:r>
      <w:bookmarkEnd w:id="984"/>
    </w:p>
    <w:p w14:paraId="7B4D8688" w14:textId="18807461" w:rsidR="00DD7E70" w:rsidRDefault="00F45270" w:rsidP="00CE57D0">
      <w:pPr>
        <w:spacing w:before="240" w:after="240" w:line="360" w:lineRule="auto"/>
        <w:ind w:firstLine="709"/>
      </w:pPr>
      <w:r>
        <w:t xml:space="preserve">Les températures sont mesurées par cinq thermocouples montés équidistantes dans le rotor, au niveau du plan moyen du palier et avec un collecteur tournant. </w:t>
      </w:r>
      <w:r w:rsidR="00DD7E70" w:rsidRPr="00DD7E70">
        <w:rPr>
          <w:highlight w:val="yellow"/>
        </w:rPr>
        <w:t>Les emplacement des thermocouples sont illustré dans la figure (</w:t>
      </w:r>
      <w:commentRangeStart w:id="985"/>
      <w:r w:rsidR="00DD7E70" w:rsidRPr="00DD7E70">
        <w:rPr>
          <w:highlight w:val="yellow"/>
        </w:rPr>
        <w:t>XXX</w:t>
      </w:r>
      <w:commentRangeEnd w:id="985"/>
      <w:r w:rsidR="00DD7E70">
        <w:rPr>
          <w:rStyle w:val="Marquedecommentaire"/>
        </w:rPr>
        <w:commentReference w:id="985"/>
      </w:r>
      <w:r w:rsidR="00DD7E70" w:rsidRPr="00DD7E70">
        <w:rPr>
          <w:highlight w:val="yellow"/>
        </w:rPr>
        <w:t>)</w:t>
      </w:r>
    </w:p>
    <w:p w14:paraId="7EE1E9CB" w14:textId="77777777" w:rsidR="00DD7E70" w:rsidRDefault="00DD7E70" w:rsidP="00F45270">
      <w:pPr>
        <w:spacing w:line="360" w:lineRule="auto"/>
        <w:ind w:firstLine="708"/>
      </w:pPr>
    </w:p>
    <w:p w14:paraId="524DC546" w14:textId="58988D07" w:rsidR="00DD7E70" w:rsidRDefault="00DD7E70" w:rsidP="00F45270">
      <w:pPr>
        <w:spacing w:line="360" w:lineRule="auto"/>
        <w:ind w:firstLine="708"/>
      </w:pPr>
    </w:p>
    <w:p w14:paraId="6F6717BD" w14:textId="18BD5247" w:rsidR="00CE57D0" w:rsidRDefault="00CE57D0" w:rsidP="00F45270">
      <w:pPr>
        <w:spacing w:line="360" w:lineRule="auto"/>
        <w:ind w:firstLine="708"/>
      </w:pPr>
    </w:p>
    <w:p w14:paraId="320A2910" w14:textId="2C9C9C28" w:rsidR="00CE57D0" w:rsidRDefault="00CE57D0" w:rsidP="00F45270">
      <w:pPr>
        <w:spacing w:line="360" w:lineRule="auto"/>
        <w:ind w:firstLine="708"/>
      </w:pPr>
    </w:p>
    <w:p w14:paraId="0F1F680E" w14:textId="2634C09A" w:rsidR="00CE57D0" w:rsidRDefault="00CE57D0" w:rsidP="00F45270">
      <w:pPr>
        <w:spacing w:line="360" w:lineRule="auto"/>
        <w:ind w:firstLine="708"/>
      </w:pPr>
    </w:p>
    <w:p w14:paraId="50CDA77D" w14:textId="4407FAF7" w:rsidR="00CE57D0" w:rsidRDefault="00CE57D0" w:rsidP="00F45270">
      <w:pPr>
        <w:spacing w:line="360" w:lineRule="auto"/>
        <w:ind w:firstLine="708"/>
      </w:pPr>
    </w:p>
    <w:p w14:paraId="01339F9D" w14:textId="38838A50" w:rsidR="00CE57D0" w:rsidRDefault="00CE57D0" w:rsidP="00F45270">
      <w:pPr>
        <w:spacing w:line="360" w:lineRule="auto"/>
        <w:ind w:firstLine="708"/>
      </w:pPr>
    </w:p>
    <w:p w14:paraId="295E03C5" w14:textId="77777777" w:rsidR="00CE57D0" w:rsidRDefault="00CE57D0" w:rsidP="00F45270">
      <w:pPr>
        <w:spacing w:line="360" w:lineRule="auto"/>
        <w:ind w:firstLine="708"/>
      </w:pPr>
    </w:p>
    <w:p w14:paraId="4F2E46D4" w14:textId="7FE01335" w:rsidR="00F45270" w:rsidRDefault="00F45270" w:rsidP="00CE57D0">
      <w:pPr>
        <w:spacing w:before="240" w:after="240" w:line="360" w:lineRule="auto"/>
        <w:ind w:firstLine="709"/>
      </w:pPr>
      <w:commentRangeStart w:id="986"/>
      <w:r>
        <w:lastRenderedPageBreak/>
        <w:t>Les</w:t>
      </w:r>
      <w:commentRangeEnd w:id="986"/>
      <w:r>
        <w:rPr>
          <w:rStyle w:val="Marquedecommentaire"/>
        </w:rPr>
        <w:commentReference w:id="986"/>
      </w:r>
      <w:r>
        <w:t xml:space="preserve">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727B4C" w:rsidRPr="00727B4C">
        <w:rPr>
          <w:b/>
          <w:iCs/>
        </w:rPr>
        <w:t>Figure 4.3</w:t>
      </w:r>
      <w:r w:rsidR="00727B4C" w:rsidRPr="00727B4C">
        <w:rPr>
          <w:b/>
          <w:iCs/>
        </w:rPr>
        <w:noBreakHyphen/>
        <w:t>4</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similaires.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proofErr w:type="spellStart"/>
      <w:r>
        <w:t>rpm</w:t>
      </w:r>
      <w:proofErr w:type="spellEnd"/>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comprises </w:t>
      </w:r>
      <w:r w:rsidRPr="003F1257">
        <w:rPr>
          <w:highlight w:val="yellow"/>
        </w:rPr>
        <w:t>entre </w:t>
      </w:r>
      <w:r w:rsidR="00142F0F" w:rsidRPr="003F1257">
        <w:rPr>
          <w:highlight w:val="yellow"/>
        </w:rPr>
        <w:t>1</w:t>
      </w:r>
      <w:r w:rsidR="0074726A" w:rsidRPr="003F1257">
        <w:rPr>
          <w:highlight w:val="yellow"/>
        </w:rPr>
        <w:t xml:space="preserve"> et 5°C</w:t>
      </w:r>
      <w:r w:rsidR="0074726A">
        <w:t xml:space="preserve">. </w:t>
      </w:r>
      <w:r>
        <w:rPr>
          <w:rStyle w:val="Marquedecommentaire"/>
        </w:rPr>
        <w:commentReference w:id="987"/>
      </w:r>
    </w:p>
    <w:p w14:paraId="3F78A220" w14:textId="77777777" w:rsidR="00B431E6" w:rsidRDefault="00B431E6" w:rsidP="00B431E6">
      <w:pPr>
        <w:keepNext/>
        <w:spacing w:line="360" w:lineRule="auto"/>
        <w:jc w:val="center"/>
      </w:pPr>
      <w:r>
        <w:rPr>
          <w:noProof/>
          <w:lang w:val="en-US" w:eastAsia="zh-CN"/>
        </w:rPr>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49E62750"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988" w:name="_Ref533694038"/>
      <w:r w:rsidRPr="00167495">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w:t>
      </w:r>
      <w:r w:rsidR="00377B8F">
        <w:rPr>
          <w:rFonts w:ascii="Calibri" w:eastAsia="Times New Roman" w:hAnsi="Calibri" w:cs="Times New Roman"/>
          <w:i w:val="0"/>
          <w:iCs w:val="0"/>
          <w:color w:val="auto"/>
          <w:sz w:val="22"/>
          <w:szCs w:val="20"/>
          <w:lang w:eastAsia="fr-FR"/>
        </w:rPr>
        <w:fldChar w:fldCharType="end"/>
      </w:r>
      <w:bookmarkEnd w:id="988"/>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 xml:space="preserve">Comparaison des variations des températures </w:t>
      </w:r>
      <w:r w:rsidR="00AD3071">
        <w:rPr>
          <w:rFonts w:ascii="Calibri" w:eastAsia="Times New Roman" w:hAnsi="Calibri" w:cs="Times New Roman"/>
          <w:i w:val="0"/>
          <w:iCs w:val="0"/>
          <w:color w:val="auto"/>
          <w:sz w:val="22"/>
          <w:szCs w:val="20"/>
          <w:lang w:eastAsia="fr-FR"/>
        </w:rPr>
        <w:t>calculées et mesurées</w:t>
      </w:r>
      <w:r>
        <w:rPr>
          <w:rFonts w:ascii="Calibri" w:eastAsia="Times New Roman" w:hAnsi="Calibri" w:cs="Times New Roman"/>
          <w:i w:val="0"/>
          <w:iCs w:val="0"/>
          <w:color w:val="auto"/>
          <w:sz w:val="22"/>
          <w:szCs w:val="20"/>
          <w:lang w:eastAsia="fr-FR"/>
        </w:rPr>
        <w:t xml:space="preserve"> </w:t>
      </w:r>
    </w:p>
    <w:p w14:paraId="1827EED4" w14:textId="54CEFC4F" w:rsidR="006C6324" w:rsidRDefault="006C6324" w:rsidP="001B3D6F">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727B4C" w:rsidRPr="00727B4C">
        <w:rPr>
          <w:b/>
          <w:iCs/>
        </w:rPr>
        <w:t>Figure 4.3</w:t>
      </w:r>
      <w:r w:rsidR="00727B4C" w:rsidRPr="00727B4C">
        <w:rPr>
          <w:b/>
          <w:iCs/>
        </w:rPr>
        <w:noBreakHyphen/>
        <w:t>5</w:t>
      </w:r>
      <w:r w:rsidRPr="00125D5B">
        <w:rPr>
          <w:b/>
        </w:rPr>
        <w:fldChar w:fldCharType="end"/>
      </w:r>
      <w:r w:rsidRPr="00125D5B">
        <w:rPr>
          <w:b/>
        </w:rPr>
        <w:t xml:space="preserve"> </w:t>
      </w:r>
      <w:r>
        <w:t xml:space="preserve">illustre la différence de la température (la différence entre le point chaud et le point froid, </w:t>
      </w:r>
      <m:oMath>
        <m:r>
          <m:rPr>
            <m:sty m:val="p"/>
          </m:rPr>
          <w:rPr>
            <w:rFonts w:ascii="Cambria Math" w:hAnsi="Cambria Math"/>
          </w:rPr>
          <m:t>Δ</m:t>
        </m:r>
        <m:r>
          <w:rPr>
            <w:rFonts w:ascii="Cambria Math" w:hAnsi="Cambria Math"/>
          </w:rPr>
          <m:t>T</m:t>
        </m:r>
      </m:oMath>
      <w:r>
        <w:t>) à la surface</w:t>
      </w:r>
      <w:r w:rsidR="001B3D6F">
        <w:t xml:space="preserve"> du rotor calculée et mesurée. U</w:t>
      </w:r>
      <w:r>
        <w:t xml:space="preserve">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727B4C" w:rsidRPr="00727B4C">
        <w:rPr>
          <w:b/>
          <w:iCs/>
        </w:rPr>
        <w:t xml:space="preserve">Figure </w:t>
      </w:r>
      <w:r w:rsidR="00727B4C" w:rsidRPr="00727B4C">
        <w:rPr>
          <w:b/>
          <w:iCs/>
          <w:noProof/>
        </w:rPr>
        <w:t>4.3</w:t>
      </w:r>
      <w:r w:rsidR="00727B4C" w:rsidRPr="00727B4C">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AE22E4D" w14:textId="0AC6EE9A" w:rsidR="00B431E6" w:rsidRDefault="00B431E6" w:rsidP="001B3D6F">
      <w:pPr>
        <w:keepNext/>
        <w:spacing w:line="360" w:lineRule="auto"/>
        <w:jc w:val="center"/>
      </w:pPr>
      <w:r>
        <w:rPr>
          <w:noProof/>
          <w:lang w:val="en-US" w:eastAsia="zh-CN"/>
        </w:rPr>
        <w:lastRenderedPageBreak/>
        <w:drawing>
          <wp:inline distT="0" distB="0" distL="0" distR="0" wp14:anchorId="4130A5E1" wp14:editId="6E4F55B1">
            <wp:extent cx="5739916" cy="3448050"/>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850" cy="3462427"/>
                    </a:xfrm>
                    <a:prstGeom prst="rect">
                      <a:avLst/>
                    </a:prstGeom>
                  </pic:spPr>
                </pic:pic>
              </a:graphicData>
            </a:graphic>
          </wp:inline>
        </w:drawing>
      </w:r>
    </w:p>
    <w:p w14:paraId="12170609" w14:textId="414E6800"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989" w:name="_Ref533692432"/>
      <w:r w:rsidRPr="008728CE">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5</w:t>
      </w:r>
      <w:r w:rsidR="00377B8F">
        <w:rPr>
          <w:rFonts w:ascii="Calibri" w:eastAsia="Times New Roman" w:hAnsi="Calibri" w:cs="Times New Roman"/>
          <w:i w:val="0"/>
          <w:iCs w:val="0"/>
          <w:color w:val="auto"/>
          <w:sz w:val="22"/>
          <w:szCs w:val="20"/>
          <w:lang w:eastAsia="fr-FR"/>
        </w:rPr>
        <w:fldChar w:fldCharType="end"/>
      </w:r>
      <w:bookmarkEnd w:id="989"/>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w:t>
      </w:r>
      <w:proofErr w:type="spellStart"/>
      <w:r w:rsidR="007D564B">
        <w:rPr>
          <w:rFonts w:ascii="Calibri" w:eastAsia="Times New Roman" w:hAnsi="Calibri" w:cs="Times New Roman"/>
          <w:i w:val="0"/>
          <w:color w:val="auto"/>
          <w:sz w:val="22"/>
          <w:szCs w:val="20"/>
          <w:lang w:eastAsia="fr-FR"/>
        </w:rPr>
        <w:t>lée</w:t>
      </w:r>
      <w:proofErr w:type="spellEnd"/>
      <w:r w:rsidR="007D564B">
        <w:rPr>
          <w:rFonts w:ascii="Calibri" w:eastAsia="Times New Roman" w:hAnsi="Calibri" w:cs="Times New Roman"/>
          <w:i w:val="0"/>
          <w:color w:val="auto"/>
          <w:sz w:val="22"/>
          <w:szCs w:val="20"/>
          <w:lang w:eastAsia="fr-FR"/>
        </w:rPr>
        <w:t xml:space="preserve"> et mesurée</w:t>
      </w:r>
    </w:p>
    <w:p w14:paraId="184F3461" w14:textId="26740615" w:rsidR="00B431E6" w:rsidRDefault="00B431E6" w:rsidP="00665DA5">
      <w:pPr>
        <w:pStyle w:val="Titre3"/>
        <w:ind w:left="709"/>
      </w:pPr>
      <w:bookmarkStart w:id="990" w:name="_Toc535536162"/>
      <w:r>
        <w:t xml:space="preserve">Phases du balourd, </w:t>
      </w:r>
      <w:r w:rsidR="000370E4">
        <w:t xml:space="preserve">du </w:t>
      </w:r>
      <w:r>
        <w:t xml:space="preserve">point haut et </w:t>
      </w:r>
      <w:r w:rsidR="000370E4">
        <w:t xml:space="preserve">du </w:t>
      </w:r>
      <w:r>
        <w:t>point chaud</w:t>
      </w:r>
      <w:bookmarkEnd w:id="990"/>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77777777" w:rsidR="00810924" w:rsidRDefault="00810924" w:rsidP="00810924">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Annexe.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410ACD27" w:rsidR="00810924" w:rsidRDefault="00810924" w:rsidP="00810924">
      <w:pPr>
        <w:spacing w:before="120" w:after="120" w:line="360" w:lineRule="auto"/>
        <w:ind w:firstLine="576"/>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727B4C" w:rsidRPr="00727B4C">
        <w:rPr>
          <w:b/>
        </w:rPr>
        <w:t xml:space="preserve">Figure </w:t>
      </w:r>
      <w:r w:rsidR="00727B4C" w:rsidRPr="00727B4C">
        <w:rPr>
          <w:b/>
          <w:iCs/>
          <w:noProof/>
        </w:rPr>
        <w:t>4.3</w:t>
      </w:r>
      <w:r w:rsidR="00727B4C" w:rsidRPr="00727B4C">
        <w:rPr>
          <w:b/>
          <w:iCs/>
          <w:noProof/>
        </w:rPr>
        <w:noBreakHyphen/>
        <w:t>6</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w:instrText>
      </w:r>
      <w:r w:rsidRPr="00810924">
        <w:rPr>
          <w:b/>
        </w:rPr>
      </w:r>
      <w:r w:rsidRPr="00810924">
        <w:rPr>
          <w:b/>
        </w:rPr>
        <w:instrText xml:space="preserve"> \* MERGEFORMAT </w:instrText>
      </w:r>
      <w:r w:rsidRPr="00810924">
        <w:rPr>
          <w:b/>
        </w:rPr>
        <w:fldChar w:fldCharType="separate"/>
      </w:r>
      <w:r w:rsidR="00727B4C">
        <w:rPr>
          <w:b/>
        </w:rPr>
        <w:t>[18]</w:t>
      </w:r>
      <w:r w:rsidRPr="00810924">
        <w:rPr>
          <w:b/>
        </w:rPr>
        <w:fldChar w:fldCharType="end"/>
      </w:r>
      <w:r>
        <w:t xml:space="preserve"> et est également mentionné par </w:t>
      </w:r>
      <w:proofErr w:type="spellStart"/>
      <w:r>
        <w:t>Palazzolo</w:t>
      </w:r>
      <w:proofErr w:type="spellEnd"/>
      <w:r>
        <w:t xml:space="preserve"> </w:t>
      </w:r>
      <w:r>
        <w:rPr>
          <w:b/>
        </w:rPr>
        <w:fldChar w:fldCharType="begin"/>
      </w:r>
      <w:r>
        <w:rPr>
          <w:b/>
        </w:rPr>
        <w:instrText xml:space="preserve"> REF _Ref528572371 \r \h </w:instrText>
      </w:r>
      <w:r>
        <w:rPr>
          <w:b/>
        </w:rPr>
      </w:r>
      <w:r>
        <w:rPr>
          <w:b/>
        </w:rPr>
        <w:fldChar w:fldCharType="separate"/>
      </w:r>
      <w:r w:rsidR="00727B4C">
        <w:rPr>
          <w:b/>
        </w:rPr>
        <w:t>[60]</w:t>
      </w:r>
      <w:r>
        <w:rPr>
          <w:b/>
        </w:rPr>
        <w:fldChar w:fldCharType="end"/>
      </w:r>
      <w:r>
        <w:t>.</w:t>
      </w:r>
    </w:p>
    <w:p w14:paraId="189AE64C" w14:textId="77777777" w:rsidR="00810924" w:rsidRDefault="00810924" w:rsidP="00810924">
      <w:pPr>
        <w:spacing w:before="120" w:after="120" w:line="360" w:lineRule="auto"/>
        <w:ind w:firstLine="576"/>
      </w:pPr>
    </w:p>
    <w:p w14:paraId="459E9B44" w14:textId="77777777" w:rsidR="00B431E6" w:rsidRDefault="00B431E6" w:rsidP="00B431E6">
      <w:pPr>
        <w:keepNext/>
      </w:pPr>
      <w:r>
        <w:rPr>
          <w:noProof/>
          <w:lang w:val="en-US"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152C99D3"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991" w:name="_Ref533714904"/>
      <w:r w:rsidRPr="00EC3F4A">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6</w:t>
      </w:r>
      <w:r w:rsidR="00377B8F">
        <w:rPr>
          <w:rFonts w:ascii="Calibri" w:eastAsia="Times New Roman" w:hAnsi="Calibri" w:cs="Times New Roman"/>
          <w:i w:val="0"/>
          <w:iCs w:val="0"/>
          <w:color w:val="auto"/>
          <w:sz w:val="22"/>
          <w:szCs w:val="20"/>
          <w:lang w:eastAsia="fr-FR"/>
        </w:rPr>
        <w:fldChar w:fldCharType="end"/>
      </w:r>
      <w:bookmarkEnd w:id="991"/>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Start w:id="992" w:name="_GoBack"/>
      <w:bookmarkEnd w:id="992"/>
    </w:p>
    <w:p w14:paraId="028C4A61" w14:textId="77777777" w:rsidR="00CE57D0" w:rsidRPr="00CE57D0" w:rsidRDefault="00CE57D0" w:rsidP="00CE57D0"/>
    <w:p w14:paraId="2A922A72" w14:textId="77777777" w:rsidR="00810924" w:rsidRPr="004B241C" w:rsidRDefault="00810924" w:rsidP="00810924">
      <w:pPr>
        <w:pStyle w:val="Titre3"/>
        <w:ind w:left="709"/>
      </w:pPr>
      <w:bookmarkStart w:id="993" w:name="_Toc534984860"/>
      <w:bookmarkStart w:id="994" w:name="_Toc535536163"/>
      <w:r>
        <w:t xml:space="preserve">Critiques des </w:t>
      </w:r>
      <w:commentRangeStart w:id="995"/>
      <w:r>
        <w:t>résultats</w:t>
      </w:r>
      <w:bookmarkEnd w:id="993"/>
      <w:commentRangeEnd w:id="995"/>
      <w:r>
        <w:rPr>
          <w:rStyle w:val="Marquedecommentaire"/>
          <w:b w:val="0"/>
          <w:caps w:val="0"/>
        </w:rPr>
        <w:commentReference w:id="995"/>
      </w:r>
      <w:bookmarkEnd w:id="994"/>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2C1E3591" w14:textId="77777777" w:rsidR="00810924" w:rsidRDefault="00810924" w:rsidP="00810924">
      <w:pPr>
        <w:spacing w:line="360" w:lineRule="auto"/>
        <w:ind w:firstLine="708"/>
      </w:pPr>
      <w:r>
        <w:t xml:space="preserve">Toutefois, le rotor « court » de 430 mm n’a pas mis en évidence l’apparition d’une divergence spirale des vibrations synchrones mais plutôt un effet Morton stable. </w:t>
      </w:r>
    </w:p>
    <w:p w14:paraId="11467D0A" w14:textId="77777777" w:rsidR="00B431E6" w:rsidRDefault="00B431E6" w:rsidP="00665DA5">
      <w:pPr>
        <w:pStyle w:val="Titre2"/>
        <w:ind w:left="709"/>
      </w:pPr>
      <w:bookmarkStart w:id="996" w:name="_Toc535536164"/>
      <w:r>
        <w:t>Simulation du rotor 700mm</w:t>
      </w:r>
      <w:bookmarkEnd w:id="996"/>
    </w:p>
    <w:p w14:paraId="58379CEE" w14:textId="77777777" w:rsidR="00B431E6" w:rsidRDefault="00B431E6" w:rsidP="00B431E6"/>
    <w:p w14:paraId="0AD4F629" w14:textId="266B2709" w:rsidR="00AC234C" w:rsidRDefault="00AC234C" w:rsidP="00AC234C">
      <w:pPr>
        <w:spacing w:line="360" w:lineRule="auto"/>
        <w:ind w:firstLine="708"/>
      </w:pPr>
      <w:r>
        <w:t xml:space="preserve">L’objectif de la simulation avec le rotor 700mm est de mettre en évidence le déclenchement de l’effet Morton instable. </w:t>
      </w:r>
      <w:r w:rsidRPr="00037B38">
        <w:rPr>
          <w:highlight w:val="yellow"/>
        </w:rPr>
        <w:t>En se basant sur les analyses de stabilité de l’effet Morton présenté au chapitre 5</w:t>
      </w:r>
      <w:r>
        <w:t xml:space="preserve">, deux balourds mécaniques (i.e. 120 </w:t>
      </w:r>
      <w:proofErr w:type="spellStart"/>
      <w:r>
        <w:t>g</w:t>
      </w:r>
      <w:r>
        <w:rPr>
          <w:rFonts w:ascii="Times New Roman" w:hAnsi="Times New Roman"/>
        </w:rPr>
        <w:t>∙</w:t>
      </w:r>
      <w:r>
        <w:t>mm</w:t>
      </w:r>
      <w:proofErr w:type="spellEnd"/>
      <w:r>
        <w:t xml:space="preserve"> et 140 </w:t>
      </w:r>
      <w:proofErr w:type="spellStart"/>
      <w:r>
        <w:t>g</w:t>
      </w:r>
      <w:r>
        <w:rPr>
          <w:rFonts w:ascii="Times New Roman" w:hAnsi="Times New Roman"/>
        </w:rPr>
        <w:t>∙</w:t>
      </w:r>
      <w:r>
        <w:t>mm</w:t>
      </w:r>
      <w:proofErr w:type="spellEnd"/>
      <w:r>
        <w:t>) sont choisis pour réaliser cette simulation.  Ces balourds sont positionnés à l’extrémité NDE au niveau du disque de 1.4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48E8EDCC"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w:t>
      </w:r>
      <w:r>
        <w:lastRenderedPageBreak/>
        <w:t xml:space="preserve">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727B4C" w:rsidRPr="00727B4C">
        <w:rPr>
          <w:rFonts w:cs="Calibri"/>
          <w:b/>
          <w:color w:val="000000"/>
          <w:szCs w:val="24"/>
        </w:rPr>
        <w:t xml:space="preserve">Figure </w:t>
      </w:r>
      <w:r w:rsidR="00727B4C" w:rsidRPr="00727B4C">
        <w:rPr>
          <w:rFonts w:cs="Calibri"/>
          <w:b/>
          <w:noProof/>
          <w:color w:val="000000"/>
          <w:szCs w:val="24"/>
        </w:rPr>
        <w:t>4.4</w:t>
      </w:r>
      <w:r w:rsidR="00727B4C" w:rsidRPr="00727B4C">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727B4C" w:rsidRPr="00727B4C">
        <w:rPr>
          <w:rFonts w:cs="Calibri"/>
          <w:b/>
          <w:color w:val="000000"/>
          <w:szCs w:val="24"/>
        </w:rPr>
        <w:t xml:space="preserve">Figure </w:t>
      </w:r>
      <w:r w:rsidR="00727B4C" w:rsidRPr="00727B4C">
        <w:rPr>
          <w:rFonts w:cs="Calibri"/>
          <w:b/>
          <w:noProof/>
          <w:color w:val="000000"/>
          <w:szCs w:val="24"/>
        </w:rPr>
        <w:t>4.4</w:t>
      </w:r>
      <w:r w:rsidR="00727B4C" w:rsidRPr="00727B4C">
        <w:rPr>
          <w:rFonts w:cs="Calibri"/>
          <w:b/>
          <w:noProof/>
          <w:color w:val="000000"/>
          <w:szCs w:val="24"/>
        </w:rPr>
        <w:noBreakHyphen/>
        <w:t>6</w:t>
      </w:r>
      <w:r w:rsidRPr="00A00C96">
        <w:rPr>
          <w:b/>
        </w:rPr>
        <w:fldChar w:fldCharType="end"/>
      </w:r>
      <w:r>
        <w:t xml:space="preserve">. </w:t>
      </w:r>
      <w:r w:rsidRPr="00037B38">
        <w:rPr>
          <w:highlight w:val="yellow"/>
        </w:rPr>
        <w:t>Les résultats expérimentaux ne sont pas encore disponibles.</w:t>
      </w:r>
    </w:p>
    <w:p w14:paraId="37C5F328" w14:textId="67306D9C" w:rsidR="00B11BAD" w:rsidRPr="006069A3" w:rsidRDefault="00B11BAD" w:rsidP="00B11BAD">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727B4C" w:rsidRPr="00727B4C">
        <w:rPr>
          <w:rFonts w:cs="Calibri"/>
          <w:b/>
          <w:color w:val="000000"/>
          <w:szCs w:val="24"/>
        </w:rPr>
        <w:t xml:space="preserve">Figure </w:t>
      </w:r>
      <w:r w:rsidR="00727B4C" w:rsidRPr="00727B4C">
        <w:rPr>
          <w:rFonts w:cs="Calibri"/>
          <w:b/>
          <w:noProof/>
          <w:color w:val="000000"/>
          <w:szCs w:val="24"/>
        </w:rPr>
        <w:t>4.4</w:t>
      </w:r>
      <w:r w:rsidR="00727B4C" w:rsidRPr="00727B4C">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727B4C" w:rsidRPr="00727B4C">
        <w:rPr>
          <w:rFonts w:cs="Calibri"/>
          <w:b/>
          <w:color w:val="000000"/>
          <w:szCs w:val="24"/>
        </w:rPr>
        <w:t xml:space="preserve">Figure </w:t>
      </w:r>
      <w:r w:rsidR="00727B4C" w:rsidRPr="00727B4C">
        <w:rPr>
          <w:rFonts w:cs="Calibri"/>
          <w:b/>
          <w:noProof/>
          <w:color w:val="000000"/>
          <w:szCs w:val="24"/>
        </w:rPr>
        <w:t>4.4</w:t>
      </w:r>
      <w:r w:rsidR="00727B4C" w:rsidRPr="00727B4C">
        <w:rPr>
          <w:rFonts w:cs="Calibri"/>
          <w:b/>
          <w:noProof/>
          <w:color w:val="000000"/>
          <w:szCs w:val="24"/>
        </w:rPr>
        <w:noBreakHyphen/>
        <w:t>2</w:t>
      </w:r>
      <w:r w:rsidRPr="001E18E6">
        <w:rPr>
          <w:b/>
        </w:rPr>
        <w:fldChar w:fldCharType="end"/>
      </w:r>
      <w:r w:rsidRPr="001E18E6">
        <w:rPr>
          <w:b/>
        </w:rPr>
        <w:t>.</w:t>
      </w:r>
      <w:r w:rsidRPr="00980FA7">
        <w:t xml:space="preserve"> </w:t>
      </w:r>
      <w:r>
        <w:t xml:space="preserve">Les amplitudes obtenues avec le balourd de 120 </w:t>
      </w:r>
      <w:proofErr w:type="spellStart"/>
      <w:r>
        <w:t>g</w:t>
      </w:r>
      <w:r>
        <w:rPr>
          <w:rFonts w:ascii="Times New Roman" w:hAnsi="Times New Roman"/>
        </w:rPr>
        <w:t>∙</w:t>
      </w:r>
      <w:r>
        <w:t>mm</w:t>
      </w:r>
      <w:proofErr w:type="spellEnd"/>
      <w:r>
        <w:t xml:space="preserve"> sont plus petites que celles obtenues avec 140g</w:t>
      </w:r>
      <w:r>
        <w:rPr>
          <w:rFonts w:ascii="Times New Roman" w:hAnsi="Times New Roman"/>
        </w:rPr>
        <w:t>∙</w:t>
      </w:r>
      <w:r>
        <w:t xml:space="preserve">mm. Elles augmentent à cause du balourd thermique généré et de la modification de la raideur du palier. Toutefois, les amplitudes obtenues avec le balourd de 120 </w:t>
      </w:r>
      <w:proofErr w:type="spellStart"/>
      <w:r>
        <w:t>g</w:t>
      </w:r>
      <w:r>
        <w:rPr>
          <w:rFonts w:ascii="Times New Roman" w:hAnsi="Times New Roman"/>
        </w:rPr>
        <w:t>∙</w:t>
      </w:r>
      <w:r>
        <w:t>mm</w:t>
      </w:r>
      <w:proofErr w:type="spellEnd"/>
      <w:r>
        <w:t xml:space="preserve"> ont la tendance de se stabiliser tandis les résultats obtenus avec le balourd de 140 </w:t>
      </w:r>
      <w:proofErr w:type="spellStart"/>
      <w:r>
        <w:t>g</w:t>
      </w:r>
      <w:r>
        <w:rPr>
          <w:rFonts w:ascii="Times New Roman" w:hAnsi="Times New Roman"/>
        </w:rPr>
        <w:t>∙</w:t>
      </w:r>
      <w:r>
        <w:t>mm</w:t>
      </w:r>
      <w:proofErr w:type="spellEnd"/>
      <w:r>
        <w:t xml:space="preserve"> des amplitudes qui augmentent de plus en plus. De plus, l’augmentation a lieu dans un intervalle relativement court, de 50 s. </w:t>
      </w:r>
      <w:r w:rsidRPr="003101C3">
        <w:rPr>
          <w:strike/>
        </w:rPr>
        <w:t xml:space="preserve">Les changements des phases ne sont pas assez remarquables pour décrire la vibration </w:t>
      </w:r>
      <w:commentRangeStart w:id="997"/>
      <w:proofErr w:type="spellStart"/>
      <w:r w:rsidRPr="003101C3">
        <w:rPr>
          <w:strike/>
        </w:rPr>
        <w:t>synchrone</w:t>
      </w:r>
      <w:commentRangeEnd w:id="997"/>
      <w:r>
        <w:rPr>
          <w:rStyle w:val="Marquedecommentaire"/>
        </w:rPr>
        <w:commentReference w:id="997"/>
      </w:r>
      <w:r w:rsidRPr="006069A3">
        <w:t>.Ceci</w:t>
      </w:r>
      <w:proofErr w:type="spellEnd"/>
      <w:r w:rsidRPr="006069A3">
        <w:t xml:space="preserve"> montre d’un effet Morton instable est déclenché pour le balourd de 140 </w:t>
      </w:r>
      <w:proofErr w:type="spellStart"/>
      <w:r w:rsidRPr="006069A3">
        <w:t>g</w:t>
      </w:r>
      <w:r w:rsidRPr="006069A3">
        <w:rPr>
          <w:rFonts w:ascii="Times New Roman" w:hAnsi="Times New Roman"/>
        </w:rPr>
        <w:t>∙</w:t>
      </w:r>
      <w:r w:rsidRPr="006069A3">
        <w:t>mm</w:t>
      </w:r>
      <w:proofErr w:type="spellEnd"/>
      <w:r>
        <w:t>.</w:t>
      </w:r>
    </w:p>
    <w:p w14:paraId="0FC4817C" w14:textId="17638973" w:rsidR="005E3973" w:rsidRDefault="005E3973" w:rsidP="009036A4">
      <w:pPr>
        <w:spacing w:line="360" w:lineRule="auto"/>
      </w:pPr>
    </w:p>
    <w:p w14:paraId="20949A61" w14:textId="77777777" w:rsidR="00B431E6" w:rsidRDefault="00B431E6" w:rsidP="00B431E6">
      <w:pPr>
        <w:keepNext/>
        <w:jc w:val="center"/>
      </w:pPr>
      <w:r>
        <w:rPr>
          <w:noProof/>
          <w:lang w:val="en-US"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67DB6133" w:rsidR="00B431E6" w:rsidRPr="00022C61" w:rsidRDefault="00B431E6" w:rsidP="00B431E6">
      <w:pPr>
        <w:pStyle w:val="Lgende"/>
        <w:jc w:val="center"/>
        <w:rPr>
          <w:rFonts w:ascii="Calibri" w:hAnsi="Calibri" w:cs="Calibri"/>
          <w:i w:val="0"/>
          <w:iCs w:val="0"/>
          <w:color w:val="000000"/>
          <w:sz w:val="22"/>
          <w:szCs w:val="24"/>
        </w:rPr>
      </w:pPr>
      <w:bookmarkStart w:id="998" w:name="_Ref533629031"/>
      <w:r w:rsidRPr="00022C61">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1</w:t>
      </w:r>
      <w:r w:rsidR="00377B8F">
        <w:rPr>
          <w:rFonts w:ascii="Calibri" w:hAnsi="Calibri" w:cs="Calibri"/>
          <w:i w:val="0"/>
          <w:iCs w:val="0"/>
          <w:color w:val="000000"/>
          <w:sz w:val="22"/>
          <w:szCs w:val="24"/>
        </w:rPr>
        <w:fldChar w:fldCharType="end"/>
      </w:r>
      <w:bookmarkEnd w:id="998"/>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val="en-US"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0E747A3B" w:rsidR="00B431E6" w:rsidRPr="007E69FD" w:rsidRDefault="00B431E6" w:rsidP="00B431E6">
      <w:pPr>
        <w:pStyle w:val="Lgende"/>
        <w:jc w:val="center"/>
        <w:rPr>
          <w:rFonts w:ascii="Calibri" w:hAnsi="Calibri" w:cs="Calibri"/>
          <w:i w:val="0"/>
          <w:iCs w:val="0"/>
          <w:color w:val="000000"/>
          <w:sz w:val="22"/>
          <w:szCs w:val="24"/>
        </w:rPr>
      </w:pPr>
      <w:bookmarkStart w:id="999" w:name="_Ref533629033"/>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2</w:t>
      </w:r>
      <w:r w:rsidR="00377B8F">
        <w:rPr>
          <w:rFonts w:ascii="Calibri" w:hAnsi="Calibri" w:cs="Calibri"/>
          <w:i w:val="0"/>
          <w:iCs w:val="0"/>
          <w:color w:val="000000"/>
          <w:sz w:val="22"/>
          <w:szCs w:val="24"/>
        </w:rPr>
        <w:fldChar w:fldCharType="end"/>
      </w:r>
      <w:bookmarkEnd w:id="999"/>
      <w:r>
        <w:rPr>
          <w:rFonts w:ascii="Calibri" w:hAnsi="Calibri" w:cs="Calibri"/>
          <w:i w:val="0"/>
          <w:iCs w:val="0"/>
          <w:color w:val="000000"/>
          <w:sz w:val="22"/>
          <w:szCs w:val="24"/>
        </w:rPr>
        <w:t> : Phases des vibrations synchrones au niveau du palier</w:t>
      </w:r>
    </w:p>
    <w:p w14:paraId="5AA54B8E" w14:textId="3AD54AD1" w:rsidR="00460AD6" w:rsidRDefault="00460AD6" w:rsidP="00460AD6">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727B4C" w:rsidRPr="00727B4C">
        <w:rPr>
          <w:rFonts w:cs="Calibri"/>
          <w:b/>
          <w:color w:val="000000"/>
          <w:szCs w:val="24"/>
        </w:rPr>
        <w:t xml:space="preserve">Figure </w:t>
      </w:r>
      <w:r w:rsidR="00727B4C" w:rsidRPr="00727B4C">
        <w:rPr>
          <w:rFonts w:cs="Calibri"/>
          <w:b/>
          <w:noProof/>
          <w:color w:val="000000"/>
          <w:szCs w:val="24"/>
        </w:rPr>
        <w:t>4.4</w:t>
      </w:r>
      <w:r w:rsidR="00727B4C" w:rsidRPr="00727B4C">
        <w:rPr>
          <w:rFonts w:cs="Calibri"/>
          <w:b/>
          <w:noProof/>
          <w:color w:val="000000"/>
          <w:szCs w:val="24"/>
        </w:rPr>
        <w:noBreakHyphen/>
        <w:t>3</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727B4C" w:rsidRPr="00727B4C">
        <w:rPr>
          <w:rFonts w:cs="Calibri"/>
          <w:b/>
          <w:color w:val="000000"/>
          <w:szCs w:val="24"/>
        </w:rPr>
        <w:t xml:space="preserve">Figure </w:t>
      </w:r>
      <w:r w:rsidR="00727B4C" w:rsidRPr="00727B4C">
        <w:rPr>
          <w:rFonts w:cs="Calibri"/>
          <w:b/>
          <w:noProof/>
          <w:color w:val="000000"/>
          <w:szCs w:val="24"/>
        </w:rPr>
        <w:t>4.4</w:t>
      </w:r>
      <w:r w:rsidR="00727B4C" w:rsidRPr="00727B4C">
        <w:rPr>
          <w:rFonts w:cs="Calibri"/>
          <w:b/>
          <w:noProof/>
          <w:color w:val="000000"/>
          <w:szCs w:val="24"/>
        </w:rPr>
        <w:noBreakHyphen/>
        <w:t>5</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w:t>
      </w:r>
      <w:proofErr w:type="spellStart"/>
      <w:r>
        <w:t>g</w:t>
      </w:r>
      <w:r>
        <w:rPr>
          <w:rFonts w:ascii="Times New Roman" w:hAnsi="Times New Roman"/>
        </w:rPr>
        <w:t>∙</w:t>
      </w:r>
      <w:r>
        <w:t>mm</w:t>
      </w:r>
      <w:proofErr w:type="spellEnd"/>
      <w:r>
        <w:t xml:space="preserve">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sur la </w:t>
      </w:r>
      <w:r w:rsidRPr="00A04D57">
        <w:rPr>
          <w:b/>
          <w:highlight w:val="yellow"/>
        </w:rPr>
        <w:fldChar w:fldCharType="begin"/>
      </w:r>
      <w:r w:rsidRPr="00A04D57">
        <w:rPr>
          <w:b/>
          <w:highlight w:val="yellow"/>
        </w:rPr>
        <w:instrText xml:space="preserve"> REF _Ref533631685 \h </w:instrText>
      </w:r>
      <w:r w:rsidRPr="00A04D57">
        <w:rPr>
          <w:b/>
          <w:highlight w:val="yellow"/>
        </w:rPr>
      </w:r>
      <w:r w:rsidRPr="00A04D57">
        <w:rPr>
          <w:b/>
          <w:highlight w:val="yellow"/>
        </w:rPr>
        <w:instrText xml:space="preserve"> \* MERGEFORMAT </w:instrText>
      </w:r>
      <w:r w:rsidRPr="00A04D57">
        <w:rPr>
          <w:b/>
          <w:highlight w:val="yellow"/>
        </w:rPr>
        <w:fldChar w:fldCharType="separate"/>
      </w:r>
      <w:r w:rsidR="00727B4C" w:rsidRPr="00727B4C">
        <w:rPr>
          <w:rFonts w:cs="Calibri"/>
          <w:b/>
          <w:iCs/>
          <w:color w:val="000000"/>
          <w:szCs w:val="24"/>
          <w:highlight w:val="yellow"/>
        </w:rPr>
        <w:t xml:space="preserve">Figure </w:t>
      </w:r>
      <w:r w:rsidR="00727B4C" w:rsidRPr="00727B4C">
        <w:rPr>
          <w:rFonts w:cs="Calibri"/>
          <w:b/>
          <w:iCs/>
          <w:noProof/>
          <w:color w:val="000000"/>
          <w:szCs w:val="24"/>
          <w:highlight w:val="yellow"/>
        </w:rPr>
        <w:t>4.4</w:t>
      </w:r>
      <w:r w:rsidR="00727B4C" w:rsidRPr="00727B4C">
        <w:rPr>
          <w:rFonts w:cs="Calibri"/>
          <w:b/>
          <w:iCs/>
          <w:noProof/>
          <w:color w:val="000000"/>
          <w:szCs w:val="24"/>
          <w:highlight w:val="yellow"/>
        </w:rPr>
        <w:noBreakHyphen/>
        <w:t>4</w:t>
      </w:r>
      <w:r w:rsidRPr="00A04D57">
        <w:rPr>
          <w:b/>
          <w:highlight w:val="yellow"/>
        </w:rPr>
        <w:fldChar w:fldCharType="end"/>
      </w:r>
      <w:r w:rsidRPr="00460AD6">
        <w:t xml:space="preserve"> </w:t>
      </w:r>
      <w:r>
        <w:t>ont la même allure que celles des amplitudes des vibrations synchrones (</w:t>
      </w:r>
      <w:r w:rsidR="00742401" w:rsidRPr="00742401">
        <w:rPr>
          <w:b/>
        </w:rPr>
        <w:fldChar w:fldCharType="begin"/>
      </w:r>
      <w:r w:rsidR="00742401" w:rsidRPr="00742401">
        <w:rPr>
          <w:b/>
        </w:rPr>
        <w:instrText xml:space="preserve"> REF _Ref533629031 \h </w:instrText>
      </w:r>
      <w:r w:rsidR="00742401" w:rsidRPr="00742401">
        <w:rPr>
          <w:b/>
        </w:rPr>
      </w:r>
      <w:r w:rsidR="00742401" w:rsidRPr="00742401">
        <w:rPr>
          <w:b/>
        </w:rPr>
        <w:instrText xml:space="preserve"> \* MERGEFORMAT </w:instrText>
      </w:r>
      <w:r w:rsidR="00742401" w:rsidRPr="00742401">
        <w:rPr>
          <w:b/>
        </w:rPr>
        <w:fldChar w:fldCharType="separate"/>
      </w:r>
      <w:r w:rsidR="00727B4C" w:rsidRPr="00727B4C">
        <w:rPr>
          <w:rFonts w:cs="Calibri"/>
          <w:b/>
          <w:iCs/>
          <w:color w:val="000000"/>
          <w:szCs w:val="24"/>
        </w:rPr>
        <w:t xml:space="preserve">Figure </w:t>
      </w:r>
      <w:r w:rsidR="00727B4C" w:rsidRPr="00727B4C">
        <w:rPr>
          <w:rFonts w:cs="Calibri"/>
          <w:b/>
          <w:iCs/>
          <w:noProof/>
          <w:color w:val="000000"/>
          <w:szCs w:val="24"/>
        </w:rPr>
        <w:t>4.4</w:t>
      </w:r>
      <w:r w:rsidR="00727B4C" w:rsidRPr="00727B4C">
        <w:rPr>
          <w:rFonts w:cs="Calibri"/>
          <w:b/>
          <w:iCs/>
          <w:noProof/>
          <w:color w:val="000000"/>
          <w:szCs w:val="24"/>
        </w:rPr>
        <w:noBreakHyphen/>
        <w:t>1</w:t>
      </w:r>
      <w:r w:rsidR="00742401"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21C5643" w14:textId="77777777" w:rsidR="00460AD6" w:rsidRDefault="00460AD6" w:rsidP="00B431E6">
      <w:pPr>
        <w:spacing w:line="360" w:lineRule="auto"/>
        <w:ind w:firstLine="708"/>
      </w:pPr>
    </w:p>
    <w:p w14:paraId="3F1690E8" w14:textId="77777777" w:rsidR="00B431E6" w:rsidRPr="00664301" w:rsidRDefault="00B431E6" w:rsidP="00B431E6">
      <w:pPr>
        <w:jc w:val="center"/>
        <w:rPr>
          <w:lang w:eastAsia="zh-CN"/>
        </w:rPr>
      </w:pPr>
      <w:r>
        <w:rPr>
          <w:noProof/>
          <w:lang w:val="en-US" w:eastAsia="zh-CN"/>
        </w:rPr>
        <w:lastRenderedPageBreak/>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960C067" w:rsidR="00B431E6" w:rsidRDefault="00B431E6" w:rsidP="00B431E6">
      <w:pPr>
        <w:pStyle w:val="Lgende"/>
        <w:jc w:val="center"/>
        <w:rPr>
          <w:rFonts w:ascii="Calibri" w:hAnsi="Calibri" w:cs="Calibri"/>
          <w:i w:val="0"/>
          <w:iCs w:val="0"/>
          <w:color w:val="000000"/>
          <w:sz w:val="22"/>
          <w:szCs w:val="24"/>
        </w:rPr>
      </w:pPr>
      <w:bookmarkStart w:id="1000" w:name="_Ref533631693"/>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3</w:t>
      </w:r>
      <w:r w:rsidR="00377B8F">
        <w:rPr>
          <w:rFonts w:ascii="Calibri" w:hAnsi="Calibri" w:cs="Calibri"/>
          <w:i w:val="0"/>
          <w:iCs w:val="0"/>
          <w:color w:val="000000"/>
          <w:sz w:val="22"/>
          <w:szCs w:val="24"/>
        </w:rPr>
        <w:fldChar w:fldCharType="end"/>
      </w:r>
      <w:bookmarkEnd w:id="1000"/>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val="en-US" w:eastAsia="zh-CN"/>
        </w:rPr>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5EBC4E2B" w:rsidR="00B431E6" w:rsidRDefault="00B431E6" w:rsidP="00B431E6">
      <w:pPr>
        <w:pStyle w:val="Lgende"/>
        <w:jc w:val="center"/>
        <w:rPr>
          <w:rFonts w:ascii="Calibri" w:hAnsi="Calibri" w:cs="Calibri"/>
          <w:i w:val="0"/>
          <w:iCs w:val="0"/>
          <w:color w:val="000000"/>
          <w:sz w:val="22"/>
          <w:szCs w:val="24"/>
        </w:rPr>
      </w:pPr>
      <w:bookmarkStart w:id="1001" w:name="_Ref533631685"/>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w:t>
      </w:r>
      <w:r w:rsidR="00377B8F">
        <w:rPr>
          <w:rFonts w:ascii="Calibri" w:hAnsi="Calibri" w:cs="Calibri"/>
          <w:i w:val="0"/>
          <w:iCs w:val="0"/>
          <w:color w:val="000000"/>
          <w:sz w:val="22"/>
          <w:szCs w:val="24"/>
        </w:rPr>
        <w:fldChar w:fldCharType="end"/>
      </w:r>
      <w:bookmarkEnd w:id="100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val="en-US" w:eastAsia="zh-CN"/>
        </w:rPr>
        <w:lastRenderedPageBreak/>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1392FB44" w:rsidR="00B431E6" w:rsidRDefault="00B431E6" w:rsidP="00B431E6">
      <w:pPr>
        <w:pStyle w:val="Lgende"/>
        <w:jc w:val="center"/>
        <w:rPr>
          <w:rFonts w:ascii="Calibri" w:hAnsi="Calibri" w:cs="Calibri"/>
          <w:i w:val="0"/>
          <w:iCs w:val="0"/>
          <w:color w:val="000000"/>
          <w:sz w:val="22"/>
          <w:szCs w:val="24"/>
        </w:rPr>
      </w:pPr>
      <w:bookmarkStart w:id="1002" w:name="_Ref533631691"/>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w:t>
      </w:r>
      <w:r w:rsidR="00377B8F">
        <w:rPr>
          <w:rFonts w:ascii="Calibri" w:hAnsi="Calibri" w:cs="Calibri"/>
          <w:i w:val="0"/>
          <w:iCs w:val="0"/>
          <w:color w:val="000000"/>
          <w:sz w:val="22"/>
          <w:szCs w:val="24"/>
        </w:rPr>
        <w:fldChar w:fldCharType="end"/>
      </w:r>
      <w:bookmarkEnd w:id="1002"/>
      <w:r>
        <w:rPr>
          <w:rFonts w:ascii="Calibri" w:hAnsi="Calibri" w:cs="Calibri"/>
          <w:i w:val="0"/>
          <w:iCs w:val="0"/>
          <w:color w:val="000000"/>
          <w:sz w:val="22"/>
          <w:szCs w:val="24"/>
        </w:rPr>
        <w:t> : Phase du point chaud dans la direction circonférentielle du rotor</w:t>
      </w:r>
    </w:p>
    <w:p w14:paraId="559BCEBE" w14:textId="77777777" w:rsidR="00B431E6" w:rsidRDefault="00B431E6" w:rsidP="00B431E6">
      <w:pPr>
        <w:jc w:val="center"/>
        <w:rPr>
          <w:lang w:eastAsia="zh-CN"/>
        </w:rPr>
      </w:pPr>
      <w:r>
        <w:rPr>
          <w:noProof/>
          <w:lang w:val="en-US"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4655E5BB" w:rsidR="00B431E6" w:rsidRDefault="00B431E6" w:rsidP="00B431E6">
      <w:pPr>
        <w:pStyle w:val="Lgende"/>
        <w:jc w:val="center"/>
        <w:rPr>
          <w:rFonts w:ascii="Calibri" w:hAnsi="Calibri" w:cs="Calibri"/>
          <w:i w:val="0"/>
          <w:iCs w:val="0"/>
          <w:color w:val="000000"/>
          <w:sz w:val="22"/>
          <w:szCs w:val="24"/>
        </w:rPr>
      </w:pPr>
      <w:bookmarkStart w:id="1003" w:name="_Ref533631144"/>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6</w:t>
      </w:r>
      <w:r w:rsidR="00377B8F">
        <w:rPr>
          <w:rFonts w:ascii="Calibri" w:hAnsi="Calibri" w:cs="Calibri"/>
          <w:i w:val="0"/>
          <w:iCs w:val="0"/>
          <w:color w:val="000000"/>
          <w:sz w:val="22"/>
          <w:szCs w:val="24"/>
        </w:rPr>
        <w:fldChar w:fldCharType="end"/>
      </w:r>
      <w:bookmarkEnd w:id="1003"/>
      <w:r>
        <w:rPr>
          <w:rFonts w:ascii="Calibri" w:hAnsi="Calibri" w:cs="Calibri"/>
          <w:i w:val="0"/>
          <w:iCs w:val="0"/>
          <w:color w:val="000000"/>
          <w:sz w:val="22"/>
          <w:szCs w:val="24"/>
        </w:rPr>
        <w:t> : Déphasage du point chaud par rapport au point haut</w:t>
      </w:r>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w:instrText>
      </w:r>
      <w:r w:rsidR="00967456" w:rsidRPr="00967456">
        <w:rPr>
          <w:b/>
          <w:lang w:eastAsia="zh-CN"/>
        </w:rPr>
      </w:r>
      <w:r w:rsidR="00967456" w:rsidRPr="00967456">
        <w:rPr>
          <w:b/>
          <w:lang w:eastAsia="zh-CN"/>
        </w:rPr>
        <w:instrText xml:space="preserve"> \* MERGEFORMAT </w:instrText>
      </w:r>
      <w:r w:rsidR="00967456" w:rsidRPr="00967456">
        <w:rPr>
          <w:b/>
          <w:lang w:eastAsia="zh-CN"/>
        </w:rPr>
        <w:fldChar w:fldCharType="separate"/>
      </w:r>
      <w:r w:rsidR="00727B4C" w:rsidRPr="00727B4C">
        <w:rPr>
          <w:rFonts w:cs="Calibri"/>
          <w:b/>
          <w:iCs/>
          <w:color w:val="000000"/>
          <w:szCs w:val="24"/>
        </w:rPr>
        <w:t xml:space="preserve">Figure </w:t>
      </w:r>
      <w:r w:rsidR="00727B4C" w:rsidRPr="00727B4C">
        <w:rPr>
          <w:rFonts w:cs="Calibri"/>
          <w:b/>
          <w:iCs/>
          <w:noProof/>
          <w:color w:val="000000"/>
          <w:szCs w:val="24"/>
        </w:rPr>
        <w:t>4.4</w:t>
      </w:r>
      <w:r w:rsidR="00727B4C" w:rsidRPr="00727B4C">
        <w:rPr>
          <w:rFonts w:cs="Calibri"/>
          <w:b/>
          <w:iCs/>
          <w:noProof/>
          <w:color w:val="000000"/>
          <w:szCs w:val="24"/>
        </w:rPr>
        <w:noBreakHyphen/>
        <w:t>5</w:t>
      </w:r>
      <w:r w:rsidR="00967456" w:rsidRPr="00967456">
        <w:rPr>
          <w:b/>
          <w:lang w:eastAsia="zh-CN"/>
        </w:rPr>
        <w:fldChar w:fldCharType="end"/>
      </w:r>
      <w:r w:rsidR="00967456">
        <w:rPr>
          <w:lang w:eastAsia="zh-CN"/>
        </w:rPr>
        <w:t xml:space="preserve"> </w:t>
      </w:r>
      <w:r>
        <w:rPr>
          <w:lang w:eastAsia="zh-CN"/>
        </w:rPr>
        <w:t xml:space="preserve">présente la phase du point chaud dans le plan central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phase de la vibration synchrone. </w:t>
      </w:r>
    </w:p>
    <w:p w14:paraId="2AD9CD41" w14:textId="1CE10EB3"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w:instrText>
      </w:r>
      <w:r w:rsidR="004142F0" w:rsidRPr="004142F0">
        <w:rPr>
          <w:b/>
          <w:lang w:eastAsia="zh-CN"/>
        </w:rPr>
      </w:r>
      <w:r w:rsidR="004142F0" w:rsidRPr="004142F0">
        <w:rPr>
          <w:b/>
          <w:lang w:eastAsia="zh-CN"/>
        </w:rPr>
        <w:instrText xml:space="preserve"> \* MERGEFORMAT </w:instrText>
      </w:r>
      <w:r w:rsidR="004142F0" w:rsidRPr="004142F0">
        <w:rPr>
          <w:b/>
          <w:lang w:eastAsia="zh-CN"/>
        </w:rPr>
        <w:fldChar w:fldCharType="separate"/>
      </w:r>
      <w:r w:rsidR="00727B4C" w:rsidRPr="00727B4C">
        <w:rPr>
          <w:rFonts w:cs="Calibri"/>
          <w:b/>
          <w:iCs/>
          <w:color w:val="000000"/>
          <w:szCs w:val="24"/>
        </w:rPr>
        <w:t xml:space="preserve">Figure </w:t>
      </w:r>
      <w:r w:rsidR="00727B4C" w:rsidRPr="00727B4C">
        <w:rPr>
          <w:rFonts w:cs="Calibri"/>
          <w:b/>
          <w:iCs/>
          <w:noProof/>
          <w:color w:val="000000"/>
          <w:szCs w:val="24"/>
        </w:rPr>
        <w:t>4.4</w:t>
      </w:r>
      <w:r w:rsidR="00727B4C" w:rsidRPr="00727B4C">
        <w:rPr>
          <w:rFonts w:cs="Calibri"/>
          <w:b/>
          <w:iCs/>
          <w:noProof/>
          <w:color w:val="000000"/>
          <w:szCs w:val="24"/>
        </w:rPr>
        <w:noBreakHyphen/>
        <w:t>6</w:t>
      </w:r>
      <w:r w:rsidR="004142F0" w:rsidRPr="004142F0">
        <w:rPr>
          <w:b/>
          <w:lang w:eastAsia="zh-CN"/>
        </w:rPr>
        <w:fldChar w:fldCharType="end"/>
      </w:r>
      <w:r w:rsidR="004142F0">
        <w:rPr>
          <w:lang w:eastAsia="zh-CN"/>
        </w:rPr>
        <w:t xml:space="preserve"> </w:t>
      </w:r>
      <w:r>
        <w:rPr>
          <w:lang w:eastAsia="zh-CN"/>
        </w:rPr>
        <w:t xml:space="preserve">présente le déphasage entre point chaud et le point haut. La valeur du déphasage est toujours comprise entre 0 et 60 degrés mais encore une foi,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0C2373D2" w14:textId="25185F19" w:rsidR="00B431E6" w:rsidRDefault="00B431E6" w:rsidP="00B431E6">
      <w:pPr>
        <w:rPr>
          <w:lang w:eastAsia="zh-CN"/>
        </w:rPr>
      </w:pPr>
    </w:p>
    <w:p w14:paraId="11CDC7DB" w14:textId="77777777" w:rsidR="001446CC" w:rsidRPr="00AB586E" w:rsidRDefault="001446CC" w:rsidP="001446CC">
      <w:pPr>
        <w:spacing w:line="360" w:lineRule="auto"/>
        <w:ind w:firstLine="708"/>
        <w:rPr>
          <w:strike/>
        </w:rPr>
      </w:pPr>
      <w:r w:rsidRPr="00AB586E">
        <w:rPr>
          <w:strike/>
        </w:rPr>
        <w:t xml:space="preserve">Malgré l’effet Morton instable mis en évidence avec le balourd 140 g.mm, les phénomènes de la vibration spirale et la vibration cyclique ne sont pas observé dans la simulation. L’origine de ces phénomènes devrait encore être clarifié et vérifié dans le </w:t>
      </w:r>
      <w:commentRangeStart w:id="1004"/>
      <w:r w:rsidRPr="00AB586E">
        <w:rPr>
          <w:strike/>
        </w:rPr>
        <w:t>futur</w:t>
      </w:r>
      <w:commentRangeEnd w:id="1004"/>
      <w:r>
        <w:rPr>
          <w:rStyle w:val="Marquedecommentaire"/>
        </w:rPr>
        <w:commentReference w:id="1004"/>
      </w:r>
      <w:r w:rsidRPr="00AB586E">
        <w:rPr>
          <w:strike/>
        </w:rPr>
        <w:t>.</w:t>
      </w:r>
    </w:p>
    <w:p w14:paraId="330515EE" w14:textId="77777777" w:rsidR="006F5784" w:rsidRDefault="006F5784" w:rsidP="00B431E6">
      <w:pPr>
        <w:rPr>
          <w:lang w:eastAsia="zh-CN"/>
        </w:rPr>
      </w:pP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005" w:name="_Toc535536165"/>
      <w:r>
        <w:t>Conclusion</w:t>
      </w:r>
      <w:bookmarkEnd w:id="1005"/>
    </w:p>
    <w:p w14:paraId="4F5E7347" w14:textId="33AA9B81"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numérique non-linéaire de l’effet Morton. Les simulations numériques de l’effet Morton en régime transitoire ont été comparés avec les résultats expérimentaux obtenus pour un rotor de 430mm.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 de 700mm de longueur et plus lourd a été proposée pour simuler l’effet Morton instable. Les résultats numériques obtenu avec un balourd de 140 </w:t>
      </w:r>
      <w:proofErr w:type="spellStart"/>
      <w:r>
        <w:t>g</w:t>
      </w:r>
      <w:r>
        <w:rPr>
          <w:rFonts w:ascii="Times New Roman" w:hAnsi="Times New Roman"/>
        </w:rPr>
        <w:t>∙</w:t>
      </w:r>
      <w:r>
        <w:t>mm</w:t>
      </w:r>
      <w:proofErr w:type="spellEnd"/>
      <w:r>
        <w:t xml:space="preserve"> ont réussi à simuler le déclenchement de l’effet Morton instable. Ce résultat est retrouvé avec l’analyse de stabilité de l’effet Morton qui sera présentée dans le chapitre suivant.</w:t>
      </w:r>
    </w:p>
    <w:p w14:paraId="76F9B210" w14:textId="73E01FB6" w:rsidR="006F4286" w:rsidRDefault="006F4286" w:rsidP="006F4286">
      <w:pPr>
        <w:spacing w:line="360" w:lineRule="auto"/>
      </w:pPr>
    </w:p>
    <w:p w14:paraId="782D881E" w14:textId="76EF54D3" w:rsidR="003C7878" w:rsidRDefault="003C7878">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006" w:name="_Toc535536166"/>
      <w:r>
        <w:lastRenderedPageBreak/>
        <w:t xml:space="preserve">Chapitre 5 : </w:t>
      </w:r>
      <w:r>
        <w:br/>
        <w:t>Analyses de la stabilité</w:t>
      </w:r>
      <w:r w:rsidR="0055099E">
        <w:t xml:space="preserve"> de l’effet morton</w:t>
      </w:r>
      <w:bookmarkEnd w:id="1006"/>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25698E85"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824AC4">
        <w:t xml:space="preserve">), le flux de chaleur 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CDEEF6A" w:rsidR="006F4286" w:rsidRDefault="006F4286" w:rsidP="006F4286">
      <w:pPr>
        <w:spacing w:line="360" w:lineRule="auto"/>
        <w:ind w:firstLine="708"/>
      </w:pPr>
      <w:r>
        <w:t xml:space="preserve">Dans ce chapitre, la méthode d’analyse de stabilité est appliquée au banc d’essais de l’effet Morton (BEM). Ses résultats permettent de vérifier et </w:t>
      </w:r>
      <w:r w:rsidR="00276E42">
        <w:t>d’</w:t>
      </w:r>
      <w:r>
        <w:t>expliquer les résultats de</w:t>
      </w:r>
      <w:r w:rsidR="00276E42">
        <w:t xml:space="preserve"> la</w:t>
      </w:r>
      <w:r>
        <w:t xml:space="preserve"> simulation numérique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007" w:name="_Toc534279506"/>
      <w:bookmarkStart w:id="1008" w:name="_Toc534279604"/>
      <w:bookmarkStart w:id="1009" w:name="_Toc534279682"/>
      <w:bookmarkStart w:id="1010" w:name="_Toc534290978"/>
      <w:bookmarkStart w:id="1011" w:name="_Toc534293260"/>
      <w:bookmarkStart w:id="1012" w:name="_Toc534293544"/>
      <w:bookmarkStart w:id="1013" w:name="_Toc534293622"/>
      <w:bookmarkStart w:id="1014" w:name="_Toc534387921"/>
      <w:bookmarkStart w:id="1015" w:name="_Toc534410892"/>
      <w:bookmarkStart w:id="1016" w:name="_Toc534620806"/>
      <w:bookmarkStart w:id="1017" w:name="_Toc534621292"/>
      <w:bookmarkStart w:id="1018" w:name="_Toc534621397"/>
      <w:bookmarkStart w:id="1019" w:name="_Toc534621504"/>
      <w:bookmarkStart w:id="1020" w:name="_Toc534625163"/>
      <w:bookmarkStart w:id="1021" w:name="_Toc534631463"/>
      <w:bookmarkStart w:id="1022" w:name="_Toc534631563"/>
      <w:bookmarkStart w:id="1023" w:name="_Toc534631916"/>
      <w:bookmarkStart w:id="1024" w:name="_Toc534632149"/>
      <w:bookmarkStart w:id="1025" w:name="_Toc534632361"/>
      <w:bookmarkStart w:id="1026" w:name="_Toc534632483"/>
      <w:bookmarkStart w:id="1027" w:name="_Toc534632582"/>
      <w:bookmarkStart w:id="1028" w:name="_Toc534633875"/>
      <w:bookmarkStart w:id="1029" w:name="_Toc534634219"/>
      <w:bookmarkStart w:id="1030" w:name="_Toc534634623"/>
      <w:bookmarkStart w:id="1031" w:name="_Toc534634998"/>
      <w:bookmarkStart w:id="1032" w:name="_Toc534635098"/>
      <w:bookmarkStart w:id="1033" w:name="_Toc534635198"/>
      <w:bookmarkStart w:id="1034" w:name="_Toc534635298"/>
      <w:bookmarkStart w:id="1035" w:name="_Toc534635398"/>
      <w:bookmarkStart w:id="1036" w:name="_Toc534635519"/>
      <w:bookmarkStart w:id="1037" w:name="_Toc534635618"/>
      <w:bookmarkStart w:id="1038" w:name="_Toc534636668"/>
      <w:bookmarkStart w:id="1039" w:name="_Toc534638296"/>
      <w:bookmarkStart w:id="1040" w:name="_Toc534638382"/>
      <w:bookmarkStart w:id="1041" w:name="_Toc534638749"/>
      <w:bookmarkStart w:id="1042" w:name="_Toc534640604"/>
      <w:bookmarkStart w:id="1043" w:name="_Toc534650414"/>
      <w:bookmarkStart w:id="1044" w:name="_Toc534707690"/>
      <w:bookmarkStart w:id="1045" w:name="_Toc534719995"/>
      <w:bookmarkStart w:id="1046" w:name="_Toc534720678"/>
      <w:bookmarkStart w:id="1047" w:name="_Toc534721450"/>
      <w:bookmarkStart w:id="1048" w:name="_Toc534723228"/>
      <w:bookmarkStart w:id="1049" w:name="_Toc534724140"/>
      <w:bookmarkStart w:id="1050" w:name="_Toc534724685"/>
      <w:bookmarkStart w:id="1051" w:name="_Toc534724989"/>
      <w:bookmarkStart w:id="1052" w:name="_Toc534725660"/>
      <w:bookmarkStart w:id="1053" w:name="_Toc534729743"/>
      <w:bookmarkStart w:id="1054" w:name="_Toc534792292"/>
      <w:bookmarkStart w:id="1055" w:name="_Toc534792941"/>
      <w:bookmarkStart w:id="1056" w:name="_Toc534793268"/>
      <w:bookmarkStart w:id="1057" w:name="_Toc534794026"/>
      <w:bookmarkStart w:id="1058" w:name="_Toc534794121"/>
      <w:bookmarkStart w:id="1059" w:name="_Toc534794218"/>
      <w:bookmarkStart w:id="1060" w:name="_Toc534796850"/>
      <w:bookmarkStart w:id="1061" w:name="_Toc534878106"/>
      <w:bookmarkStart w:id="1062" w:name="_Toc534878200"/>
      <w:bookmarkStart w:id="1063" w:name="_Toc534880538"/>
      <w:bookmarkStart w:id="1064" w:name="_Toc534895270"/>
      <w:bookmarkStart w:id="1065" w:name="_Toc534895987"/>
      <w:bookmarkStart w:id="1066" w:name="_Toc534896541"/>
      <w:bookmarkStart w:id="1067" w:name="_Toc534896934"/>
      <w:bookmarkStart w:id="1068" w:name="_Toc534983330"/>
      <w:bookmarkStart w:id="1069" w:name="_Toc534984864"/>
      <w:bookmarkStart w:id="1070" w:name="_Toc535242956"/>
      <w:bookmarkStart w:id="1071" w:name="_Toc535243308"/>
      <w:bookmarkStart w:id="1072" w:name="_Toc535245091"/>
      <w:bookmarkStart w:id="1073" w:name="_Toc535248215"/>
      <w:bookmarkStart w:id="1074" w:name="_Toc535248632"/>
      <w:bookmarkStart w:id="1075" w:name="_Toc535250111"/>
      <w:bookmarkStart w:id="1076" w:name="_Toc535251291"/>
      <w:bookmarkStart w:id="1077" w:name="_Toc535251832"/>
      <w:bookmarkStart w:id="1078" w:name="_Toc535252186"/>
      <w:bookmarkStart w:id="1079" w:name="_Toc535346254"/>
      <w:bookmarkStart w:id="1080" w:name="_Toc535418781"/>
      <w:bookmarkStart w:id="1081" w:name="_Toc535505083"/>
      <w:bookmarkStart w:id="1082" w:name="_Toc535509403"/>
      <w:bookmarkStart w:id="1083" w:name="_Toc535510096"/>
      <w:bookmarkStart w:id="1084" w:name="_Toc535512849"/>
      <w:bookmarkStart w:id="1085" w:name="_Toc535512938"/>
      <w:bookmarkStart w:id="1086" w:name="_Ref531012649"/>
      <w:bookmarkStart w:id="1087" w:name="_Toc535527962"/>
      <w:bookmarkStart w:id="1088" w:name="_Toc535536167"/>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7"/>
      <w:bookmarkEnd w:id="1088"/>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089" w:name="_Toc534793269"/>
      <w:bookmarkStart w:id="1090" w:name="_Toc534794027"/>
      <w:bookmarkStart w:id="1091" w:name="_Toc534794122"/>
      <w:bookmarkStart w:id="1092" w:name="_Toc534794219"/>
      <w:bookmarkStart w:id="1093" w:name="_Toc534796851"/>
      <w:bookmarkStart w:id="1094" w:name="_Toc534878107"/>
      <w:bookmarkStart w:id="1095" w:name="_Toc534878201"/>
      <w:bookmarkStart w:id="1096" w:name="_Toc534880539"/>
      <w:bookmarkStart w:id="1097" w:name="_Toc534895271"/>
      <w:bookmarkStart w:id="1098" w:name="_Toc534895988"/>
      <w:bookmarkStart w:id="1099" w:name="_Toc534896542"/>
      <w:bookmarkStart w:id="1100" w:name="_Toc534896935"/>
      <w:bookmarkStart w:id="1101" w:name="_Toc534983331"/>
      <w:bookmarkStart w:id="1102" w:name="_Toc534984865"/>
      <w:bookmarkStart w:id="1103" w:name="_Toc535242957"/>
      <w:bookmarkStart w:id="1104" w:name="_Toc535243309"/>
      <w:bookmarkStart w:id="1105" w:name="_Toc535245092"/>
      <w:bookmarkStart w:id="1106" w:name="_Toc535248216"/>
      <w:bookmarkStart w:id="1107" w:name="_Toc535248633"/>
      <w:bookmarkStart w:id="1108" w:name="_Toc535250112"/>
      <w:bookmarkStart w:id="1109" w:name="_Toc535251292"/>
      <w:bookmarkStart w:id="1110" w:name="_Toc535251833"/>
      <w:bookmarkStart w:id="1111" w:name="_Toc535252187"/>
      <w:bookmarkStart w:id="1112" w:name="_Toc535346255"/>
      <w:bookmarkStart w:id="1113" w:name="_Toc535418782"/>
      <w:bookmarkStart w:id="1114" w:name="_Toc535505084"/>
      <w:bookmarkStart w:id="1115" w:name="_Toc535509404"/>
      <w:bookmarkStart w:id="1116" w:name="_Toc535510097"/>
      <w:bookmarkStart w:id="1117" w:name="_Toc535512850"/>
      <w:bookmarkStart w:id="1118" w:name="_Toc535512939"/>
      <w:bookmarkStart w:id="1119" w:name="_Toc535527963"/>
      <w:bookmarkStart w:id="1120" w:name="_Toc53553616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p>
    <w:p w14:paraId="58616707" w14:textId="31864B3D" w:rsidR="006F4286" w:rsidRDefault="006F4286" w:rsidP="00106910">
      <w:pPr>
        <w:pStyle w:val="Titre2"/>
        <w:ind w:left="709"/>
      </w:pPr>
      <w:bookmarkStart w:id="1121" w:name="_Toc535536169"/>
      <w:r>
        <w:t xml:space="preserve">Méthode d’analyse de la </w:t>
      </w:r>
      <w:bookmarkEnd w:id="1086"/>
      <w:r>
        <w:t>stabilité</w:t>
      </w:r>
      <w:bookmarkEnd w:id="1121"/>
    </w:p>
    <w:p w14:paraId="2BBA5461" w14:textId="1FB40CA5" w:rsidR="006F4286" w:rsidRDefault="006F4286" w:rsidP="003E5A42">
      <w:pPr>
        <w:spacing w:before="240" w:after="120" w:line="360" w:lineRule="auto"/>
        <w:ind w:firstLine="709"/>
      </w:pPr>
      <w:commentRangeStart w:id="1122"/>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727B4C">
        <w:rPr>
          <w:b/>
        </w:rPr>
        <w:t>[18]</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宋体" w:hAnsi="Cambria Math"/>
                        <w:i/>
                      </w:rPr>
                    </m:ctrlPr>
                  </m:dPr>
                  <m:e>
                    <m:m>
                      <m:mPr>
                        <m:mcs>
                          <m:mc>
                            <m:mcPr>
                              <m:count m:val="2"/>
                              <m:mcJc m:val="center"/>
                            </m:mcPr>
                          </m:mc>
                        </m:mcs>
                        <m:ctrlPr>
                          <w:rPr>
                            <w:rFonts w:ascii="Cambria Math" w:eastAsia="宋体" w:hAnsi="Cambria Math"/>
                            <w:i/>
                          </w:rPr>
                        </m:ctrlPr>
                      </m:mPr>
                      <m:mr>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e>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mr>
                      <m:mr>
                        <m:e>
                          <m:r>
                            <w:rPr>
                              <w:rFonts w:ascii="Cambria Math" w:eastAsia="宋体" w:hAnsi="Cambria Math"/>
                            </w:rPr>
                            <m:t>-</m:t>
                          </m:r>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123"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123"/>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A37A07"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122"/>
      <w:r w:rsidR="004C0C02">
        <w:rPr>
          <w:rStyle w:val="Marquedecommentaire"/>
        </w:rPr>
        <w:commentReference w:id="1122"/>
      </w:r>
    </w:p>
    <w:p w14:paraId="5E3426F2" w14:textId="77777777" w:rsidR="006F4286" w:rsidRDefault="006F4286" w:rsidP="00C51F86">
      <w:pPr>
        <w:pStyle w:val="Titre3"/>
        <w:ind w:left="709"/>
      </w:pPr>
      <w:bookmarkStart w:id="1124" w:name="_Toc535536170"/>
      <w:r>
        <w:lastRenderedPageBreak/>
        <w:t>Coefficients d’influence de l’effet Morton</w:t>
      </w:r>
      <w:bookmarkEnd w:id="1124"/>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宋体"/>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1E79BA1" w14:textId="554254D1" w:rsidR="008177E7" w:rsidRDefault="008177E7" w:rsidP="008177E7">
      <w:pPr>
        <w:spacing w:before="240" w:after="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51303A34" w14:textId="2407162C" w:rsidR="008177E7" w:rsidRDefault="008177E7" w:rsidP="008040A0">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au droit du palier et le niveau vibratoire du rotor (toujours au droit du palier).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727B4C">
        <w:rPr>
          <w:rFonts w:eastAsiaTheme="minorEastAsia" w:cs="Calibri"/>
          <w:b/>
        </w:rPr>
        <w:t>[17]</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727B4C">
        <w:rPr>
          <w:rFonts w:eastAsiaTheme="minorEastAsia" w:cs="Calibri"/>
          <w:b/>
        </w:rPr>
        <w:t>[26]</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t xml:space="preserve"> qui relie le différentiel de température stabilisé à la surface du rotor 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A37A07" w:rsidP="008D2A74">
            <w:pPr>
              <w:spacing w:before="120" w:after="120" w:line="360" w:lineRule="auto"/>
              <w:rPr>
                <w:rFonts w:eastAsia="宋体"/>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宋体"/>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125" w:name="_Ref518574219"/>
            <w:r w:rsidRPr="00B70EB0">
              <w:rPr>
                <w:rFonts w:ascii="Times New Roman" w:eastAsia="Times New Roman" w:hAnsi="Times New Roman"/>
                <w:b/>
                <w:iCs w:val="0"/>
                <w:color w:val="auto"/>
                <w:sz w:val="22"/>
                <w:szCs w:val="22"/>
                <w:lang w:eastAsia="fr-FR"/>
              </w:rPr>
              <w:t xml:space="preserve"> </w:t>
            </w:r>
            <w:bookmarkEnd w:id="1125"/>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宋体"/>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F94E89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727B4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A37A07" w:rsidP="008D2A74">
            <w:pPr>
              <w:spacing w:before="120" w:after="120" w:line="360" w:lineRule="auto"/>
              <w:rPr>
                <w:rFonts w:eastAsia="宋体"/>
                <w:i/>
              </w:rPr>
            </w:pPr>
            <m:oMathPara>
              <m:oMathParaPr>
                <m:jc m:val="center"/>
              </m:oMathParaPr>
              <m:oMath>
                <m:sSub>
                  <m:sSubPr>
                    <m:ctrlPr>
                      <w:rPr>
                        <w:rFonts w:ascii="Cambria Math" w:eastAsia="宋体" w:hAnsi="Cambria Math"/>
                        <w:b/>
                        <w:i/>
                      </w:rPr>
                    </m:ctrlPr>
                  </m:sSubPr>
                  <m:e>
                    <m:r>
                      <m:rPr>
                        <m:sty m:val="bi"/>
                      </m:rPr>
                      <w:rPr>
                        <w:rFonts w:ascii="Cambria Math" w:eastAsia="宋体" w:hAnsi="Cambria Math"/>
                      </w:rPr>
                      <m:t>T</m:t>
                    </m:r>
                  </m:e>
                  <m:sub>
                    <m:r>
                      <m:rPr>
                        <m:sty m:val="bi"/>
                      </m:rPr>
                      <w:rPr>
                        <w:rFonts w:ascii="Cambria Math" w:eastAsia="宋体" w:hAnsi="Cambria Math"/>
                      </w:rPr>
                      <m:t>sta</m:t>
                    </m:r>
                  </m:sub>
                </m:sSub>
                <m:r>
                  <m:rPr>
                    <m:sty m:val="bi"/>
                  </m:rPr>
                  <w:rPr>
                    <w:rFonts w:ascii="Cambria Math" w:eastAsia="宋体" w:hAnsi="Cambria Math"/>
                  </w:rPr>
                  <m:t>=BV=BAU=BA</m:t>
                </m:r>
                <m:d>
                  <m:dPr>
                    <m:ctrlPr>
                      <w:rPr>
                        <w:rFonts w:ascii="Cambria Math" w:eastAsia="宋体" w:hAnsi="Cambria Math"/>
                        <w:b/>
                        <w:i/>
                      </w:rPr>
                    </m:ctrlPr>
                  </m:dPr>
                  <m:e>
                    <m:sSub>
                      <m:sSubPr>
                        <m:ctrlPr>
                          <w:rPr>
                            <w:rFonts w:ascii="Cambria Math" w:eastAsia="宋体" w:hAnsi="Cambria Math"/>
                            <w:b/>
                            <w:i/>
                          </w:rPr>
                        </m:ctrlPr>
                      </m:sSubPr>
                      <m:e>
                        <m:r>
                          <m:rPr>
                            <m:sty m:val="bi"/>
                          </m:rPr>
                          <w:rPr>
                            <w:rFonts w:ascii="Cambria Math" w:eastAsia="宋体" w:hAnsi="Cambria Math"/>
                          </w:rPr>
                          <m:t>U</m:t>
                        </m:r>
                      </m:e>
                      <m:sub>
                        <m:r>
                          <m:rPr>
                            <m:sty m:val="bi"/>
                          </m:rPr>
                          <w:rPr>
                            <w:rFonts w:ascii="Cambria Math" w:eastAsia="宋体" w:hAnsi="Cambria Math"/>
                          </w:rPr>
                          <m:t>0</m:t>
                        </m:r>
                      </m:sub>
                    </m:sSub>
                    <m:r>
                      <m:rPr>
                        <m:sty m:val="bi"/>
                      </m:rPr>
                      <w:rPr>
                        <w:rFonts w:ascii="Cambria Math" w:eastAsia="宋体" w:hAnsi="Cambria Math"/>
                      </w:rPr>
                      <m:t>+CT</m:t>
                    </m:r>
                  </m:e>
                </m:d>
                <m:r>
                  <m:rPr>
                    <m:sty m:val="bi"/>
                  </m:rPr>
                  <w:rPr>
                    <w:rFonts w:ascii="Cambria Math" w:eastAsia="宋体" w:hAnsi="Cambria Math"/>
                  </w:rPr>
                  <m:t>=BA</m:t>
                </m:r>
                <m:sSub>
                  <m:sSubPr>
                    <m:ctrlPr>
                      <w:rPr>
                        <w:rFonts w:ascii="Cambria Math" w:eastAsia="宋体" w:hAnsi="Cambria Math"/>
                        <w:b/>
                        <w:i/>
                      </w:rPr>
                    </m:ctrlPr>
                  </m:sSubPr>
                  <m:e>
                    <m:r>
                      <m:rPr>
                        <m:sty m:val="bi"/>
                      </m:rPr>
                      <w:rPr>
                        <w:rFonts w:ascii="Cambria Math" w:eastAsia="宋体" w:hAnsi="Cambria Math"/>
                      </w:rPr>
                      <m:t>U</m:t>
                    </m:r>
                  </m:e>
                  <m:sub>
                    <m:r>
                      <m:rPr>
                        <m:sty m:val="bi"/>
                      </m:rPr>
                      <w:rPr>
                        <w:rFonts w:ascii="Cambria Math" w:eastAsia="宋体" w:hAnsi="Cambria Math"/>
                      </w:rPr>
                      <m:t>0</m:t>
                    </m:r>
                  </m:sub>
                </m:sSub>
                <m:r>
                  <m:rPr>
                    <m:sty m:val="bi"/>
                  </m:rPr>
                  <w:rPr>
                    <w:rFonts w:ascii="Cambria Math" w:eastAsia="宋体"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126" w:name="_Ref534201420"/>
            <w:r>
              <w:rPr>
                <w:rFonts w:ascii="Times New Roman" w:eastAsia="Times New Roman" w:hAnsi="Times New Roman"/>
                <w:b/>
                <w:iCs w:val="0"/>
                <w:color w:val="auto"/>
                <w:sz w:val="22"/>
                <w:szCs w:val="22"/>
                <w:lang w:val="en-US" w:eastAsia="fr-FR"/>
              </w:rPr>
              <w:t xml:space="preserve"> </w:t>
            </w:r>
            <w:bookmarkEnd w:id="1126"/>
          </w:p>
        </w:tc>
      </w:tr>
    </w:tbl>
    <w:p w14:paraId="00974CFA" w14:textId="58F2A63C" w:rsidR="006F4286" w:rsidRPr="00FA40FE" w:rsidRDefault="006F4286" w:rsidP="006F4286">
      <w:pPr>
        <w:pStyle w:val="Titre3"/>
        <w:spacing w:before="240" w:after="240"/>
        <w:ind w:left="709"/>
      </w:pPr>
      <w:bookmarkStart w:id="1127" w:name="_Toc535536171"/>
      <w:r>
        <w:t>Critère de stabilité</w:t>
      </w:r>
      <w:bookmarkEnd w:id="1127"/>
    </w:p>
    <w:p w14:paraId="4770D163" w14:textId="112D0854" w:rsidR="006F4286" w:rsidRDefault="006F4286" w:rsidP="006F4286">
      <w:pPr>
        <w:spacing w:line="360" w:lineRule="auto"/>
        <w:ind w:firstLine="708"/>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727B4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proofErr w:type="gramStart"/>
            <w:r w:rsidRPr="00E03861">
              <w:rPr>
                <w:rFonts w:asciiTheme="minorHAnsi" w:eastAsiaTheme="minorEastAsia" w:hAnsiTheme="minorHAnsi"/>
                <w:lang w:eastAsia="zh-CN"/>
              </w:rPr>
              <w:t>ou</w:t>
            </w:r>
            <w:proofErr w:type="gramEnd"/>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128" w:name="_Ref530059670"/>
            <w:r w:rsidRPr="00E03861">
              <w:rPr>
                <w:rFonts w:ascii="Times New Roman" w:eastAsiaTheme="minorEastAsia" w:hAnsi="Times New Roman"/>
                <w:b/>
                <w:i/>
              </w:rPr>
              <w:t xml:space="preserve"> </w:t>
            </w:r>
            <w:bookmarkEnd w:id="1128"/>
          </w:p>
        </w:tc>
      </w:tr>
    </w:tbl>
    <w:p w14:paraId="4B5C0375" w14:textId="4E6CD368" w:rsidR="008B49C3" w:rsidRDefault="008B49C3" w:rsidP="008B49C3">
      <w:pPr>
        <w:spacing w:before="120" w:line="360" w:lineRule="auto"/>
        <w:rPr>
          <w:rFonts w:eastAsiaTheme="minorEastAsia"/>
          <w:lang w:eastAsia="zh-CN"/>
        </w:rPr>
      </w:pPr>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69072DC8"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727B4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727B4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727B4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129" w:name="_Ref530060431"/>
            <w:r w:rsidRPr="00E03861">
              <w:rPr>
                <w:rFonts w:ascii="Times New Roman" w:eastAsiaTheme="minorEastAsia" w:hAnsi="Times New Roman"/>
                <w:b/>
                <w:i/>
              </w:rPr>
              <w:t xml:space="preserve"> </w:t>
            </w:r>
            <w:bookmarkEnd w:id="1129"/>
          </w:p>
        </w:tc>
      </w:tr>
    </w:tbl>
    <w:p w14:paraId="42DBB112" w14:textId="301EFA7A" w:rsidR="008B49C3" w:rsidRDefault="008B49C3" w:rsidP="008B49C3">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727B4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w:lastRenderedPageBreak/>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130" w:name="_Ref531096466"/>
            <w:r w:rsidRPr="00E03861">
              <w:rPr>
                <w:rFonts w:ascii="Times New Roman" w:eastAsiaTheme="minorEastAsia" w:hAnsi="Times New Roman"/>
                <w:b/>
                <w:i/>
              </w:rPr>
              <w:t xml:space="preserve"> </w:t>
            </w:r>
            <w:bookmarkEnd w:id="1130"/>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727B4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131" w:name="_Toc535536172"/>
      <w:r>
        <w:t>Approche Lorenz et Murphy</w:t>
      </w:r>
      <w:bookmarkEnd w:id="1131"/>
    </w:p>
    <w:p w14:paraId="3A26C302" w14:textId="61B40B1A"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w:t>
      </w:r>
      <w:proofErr w:type="gramStart"/>
      <w:r>
        <w:t>permettent  de</w:t>
      </w:r>
      <w:proofErr w:type="gramEnd"/>
      <w:r>
        <w:t xml:space="preserv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5E01C3">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706BB2">
      <w:pPr>
        <w:pStyle w:val="Paragraphedeliste"/>
        <w:numPr>
          <w:ilvl w:val="0"/>
          <w:numId w:val="19"/>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5E01C3">
      <w:pPr>
        <w:pStyle w:val="Paragraphedeliste"/>
        <w:numPr>
          <w:ilvl w:val="0"/>
          <w:numId w:val="19"/>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727B4C">
        <w:rPr>
          <w:b/>
        </w:rPr>
        <w:t>[18]</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w:t>
      </w:r>
      <w:r>
        <w:lastRenderedPageBreak/>
        <w:t>chacune des positions imposées le long de l’orbite afin d’obtenir la température de chaque point de la surface du rotor.</w:t>
      </w:r>
    </w:p>
    <w:p w14:paraId="4981D148" w14:textId="77777777" w:rsidR="005E01C3" w:rsidRDefault="005E01C3" w:rsidP="005E01C3">
      <w:pPr>
        <w:pStyle w:val="Paragraphedeliste"/>
        <w:numPr>
          <w:ilvl w:val="0"/>
          <w:numId w:val="19"/>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5E01C3">
      <w:pPr>
        <w:pStyle w:val="Paragraphedeliste"/>
        <w:numPr>
          <w:ilvl w:val="0"/>
          <w:numId w:val="19"/>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75E784C2"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727B4C">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47E95">
      <w:pPr>
        <w:pStyle w:val="Paragraphedeliste"/>
        <w:numPr>
          <w:ilvl w:val="0"/>
          <w:numId w:val="19"/>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727B4C">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宋体"/>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宋体" w:hAnsi="Cambria Math"/>
                    <w:kern w:val="2"/>
                    <w:sz w:val="21"/>
                    <w:lang w:eastAsia="zh-CN"/>
                  </w:rPr>
                  <m:t>=m</m:t>
                </m:r>
                <m:f>
                  <m:fPr>
                    <m:ctrlPr>
                      <w:rPr>
                        <w:rFonts w:ascii="Cambria Math" w:eastAsia="宋体" w:hAnsi="Cambria Math"/>
                        <w:i/>
                        <w:kern w:val="2"/>
                        <w:sz w:val="21"/>
                        <w:lang w:eastAsia="zh-CN"/>
                      </w:rPr>
                    </m:ctrlPr>
                  </m:fPr>
                  <m:num>
                    <m:r>
                      <w:rPr>
                        <w:rFonts w:ascii="Cambria Math" w:eastAsia="宋体" w:hAnsi="Cambria Math"/>
                        <w:kern w:val="2"/>
                        <w:sz w:val="21"/>
                        <w:lang w:eastAsia="zh-CN"/>
                      </w:rPr>
                      <m:t>αL</m:t>
                    </m:r>
                    <m:sSub>
                      <m:sSubPr>
                        <m:ctrlPr>
                          <w:rPr>
                            <w:rFonts w:ascii="Cambria Math" w:eastAsia="宋体" w:hAnsi="Cambria Math"/>
                            <w:i/>
                          </w:rPr>
                        </m:ctrlPr>
                      </m:sSubPr>
                      <m:e>
                        <m:r>
                          <w:rPr>
                            <w:rFonts w:ascii="Cambria Math" w:eastAsia="宋体" w:hAnsi="Cambria Math"/>
                            <w:kern w:val="2"/>
                            <w:sz w:val="21"/>
                            <w:lang w:eastAsia="zh-CN"/>
                          </w:rPr>
                          <m:t>L</m:t>
                        </m:r>
                      </m:e>
                      <m:sub>
                        <m:r>
                          <w:rPr>
                            <w:rFonts w:ascii="Cambria Math" w:eastAsia="宋体" w:hAnsi="Cambria Math"/>
                            <w:kern w:val="2"/>
                            <w:sz w:val="21"/>
                            <w:lang w:eastAsia="zh-CN"/>
                          </w:rPr>
                          <m:t>w</m:t>
                        </m:r>
                      </m:sub>
                    </m:sSub>
                  </m:num>
                  <m:den>
                    <m:sSub>
                      <m:sSubPr>
                        <m:ctrlPr>
                          <w:rPr>
                            <w:rFonts w:ascii="Cambria Math" w:eastAsia="宋体" w:hAnsi="Cambria Math"/>
                            <w:i/>
                            <w:kern w:val="2"/>
                            <w:sz w:val="21"/>
                            <w:lang w:eastAsia="zh-CN"/>
                          </w:rPr>
                        </m:ctrlPr>
                      </m:sSubPr>
                      <m:e>
                        <m:r>
                          <w:rPr>
                            <w:rFonts w:ascii="Cambria Math" w:eastAsia="宋体" w:hAnsi="Cambria Math"/>
                            <w:kern w:val="2"/>
                            <w:sz w:val="21"/>
                            <w:lang w:eastAsia="zh-CN"/>
                          </w:rPr>
                          <m:t>R</m:t>
                        </m:r>
                      </m:e>
                      <m:sub>
                        <m:r>
                          <w:rPr>
                            <w:rFonts w:ascii="Cambria Math" w:eastAsia="宋体" w:hAnsi="Cambria Math"/>
                            <w:kern w:val="2"/>
                            <w:sz w:val="21"/>
                            <w:lang w:eastAsia="zh-CN"/>
                          </w:rPr>
                          <m:t>r</m:t>
                        </m:r>
                      </m:sub>
                    </m:sSub>
                  </m:den>
                </m:f>
                <m:d>
                  <m:dPr>
                    <m:begChr m:val="["/>
                    <m:endChr m:val="]"/>
                    <m:ctrlPr>
                      <w:rPr>
                        <w:rFonts w:ascii="Cambria Math" w:eastAsia="宋体" w:hAnsi="Cambria Math"/>
                        <w:i/>
                        <w:kern w:val="2"/>
                        <w:sz w:val="21"/>
                        <w:lang w:eastAsia="zh-CN"/>
                      </w:rPr>
                    </m:ctrlPr>
                  </m:dPr>
                  <m:e>
                    <m:m>
                      <m:mPr>
                        <m:mcs>
                          <m:mc>
                            <m:mcPr>
                              <m:count m:val="2"/>
                              <m:mcJc m:val="center"/>
                            </m:mcPr>
                          </m:mc>
                        </m:mcs>
                        <m:ctrlPr>
                          <w:rPr>
                            <w:rFonts w:ascii="Cambria Math" w:eastAsia="宋体" w:hAnsi="Cambria Math"/>
                            <w:i/>
                          </w:rPr>
                        </m:ctrlPr>
                      </m:mPr>
                      <m:mr>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e>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mr>
                      <m:mr>
                        <m:e>
                          <m:r>
                            <w:rPr>
                              <w:rFonts w:ascii="Cambria Math" w:eastAsia="宋体" w:hAnsi="Cambria Math"/>
                            </w:rPr>
                            <m:t>-</m:t>
                          </m:r>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132" w:name="_Ref518572565"/>
            <w:r w:rsidRPr="008C024E">
              <w:rPr>
                <w:rFonts w:ascii="Times New Roman" w:eastAsia="Times New Roman" w:hAnsi="Times New Roman"/>
                <w:b/>
                <w:iCs w:val="0"/>
                <w:color w:val="auto"/>
                <w:sz w:val="22"/>
                <w:szCs w:val="22"/>
                <w:lang w:eastAsia="fr-FR"/>
              </w:rPr>
              <w:t xml:space="preserve"> </w:t>
            </w:r>
            <w:bookmarkEnd w:id="1132"/>
          </w:p>
        </w:tc>
      </w:tr>
    </w:tbl>
    <w:p w14:paraId="6DF86F7E" w14:textId="0B879E86" w:rsidR="006F4286" w:rsidRDefault="006F4286" w:rsidP="00E47E95">
      <w:pPr>
        <w:pStyle w:val="Paragraphedeliste"/>
        <w:numPr>
          <w:ilvl w:val="0"/>
          <w:numId w:val="19"/>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727B4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7E6C68">
      <w:pPr>
        <w:spacing w:line="360" w:lineRule="auto"/>
      </w:pPr>
      <w:r>
        <w:lastRenderedPageBreak/>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133" w:name="_Toc535536173"/>
      <w:r>
        <w:t>Approche analytique améliorée</w:t>
      </w:r>
      <w:bookmarkEnd w:id="1133"/>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9A6C2B">
      <w:pPr>
        <w:pStyle w:val="Paragraphedeliste"/>
        <w:numPr>
          <w:ilvl w:val="0"/>
          <w:numId w:val="21"/>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9A6C2B">
      <w:pPr>
        <w:pStyle w:val="Paragraphedeliste"/>
        <w:numPr>
          <w:ilvl w:val="0"/>
          <w:numId w:val="21"/>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122040">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727B4C">
        <w:rPr>
          <w:b/>
        </w:rPr>
        <w:t>[18]</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727B4C" w:rsidRPr="00727B4C">
        <w:rPr>
          <w:b/>
          <w:iCs/>
        </w:rPr>
        <w:t xml:space="preserve">Tableau </w:t>
      </w:r>
      <w:r w:rsidR="00727B4C" w:rsidRPr="00727B4C">
        <w:rPr>
          <w:b/>
          <w:iCs/>
          <w:noProof/>
        </w:rPr>
        <w:t>5.1</w:t>
      </w:r>
      <w:r w:rsidR="00727B4C" w:rsidRPr="00727B4C">
        <w:rPr>
          <w:b/>
          <w:iCs/>
          <w:noProof/>
        </w:rPr>
        <w:noBreakHyphen/>
        <w:t>1</w:t>
      </w:r>
      <w:r w:rsidRPr="00B02552">
        <w:rPr>
          <w:b/>
        </w:rPr>
        <w:fldChar w:fldCharType="end"/>
      </w:r>
      <w:r>
        <w:t xml:space="preserve">. </w:t>
      </w:r>
    </w:p>
    <w:p w14:paraId="56D42199" w14:textId="677AA236"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134"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27B4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134"/>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commentRangeStart w:id="1135"/>
      <w:r>
        <w:rPr>
          <w:noProof/>
          <w:lang w:val="en-US"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commentRangeEnd w:id="1135"/>
      <w:r w:rsidR="00122040">
        <w:rPr>
          <w:rStyle w:val="Marquedecommentaire"/>
        </w:rPr>
        <w:commentReference w:id="1135"/>
      </w:r>
    </w:p>
    <w:p w14:paraId="040EB570" w14:textId="744AF1E6" w:rsidR="00C228F1" w:rsidRDefault="00C228F1" w:rsidP="00C228F1">
      <w:pPr>
        <w:spacing w:line="360" w:lineRule="auto"/>
        <w:ind w:firstLine="708"/>
      </w:pPr>
      <w:r>
        <w:lastRenderedPageBreak/>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w:t>
      </w:r>
      <w:proofErr w:type="spellStart"/>
      <w:r>
        <w:t>tail</w:t>
      </w:r>
      <w:proofErr w:type="spellEnd"/>
      <w:r>
        <w:t xml:space="preserve"> lors de la présentation des résultats de l’analyse du rotor long de 700mm à la </w:t>
      </w:r>
      <w:r w:rsidRPr="00306CAE">
        <w:rPr>
          <w:b/>
        </w:rPr>
        <w:t xml:space="preserve">section </w:t>
      </w:r>
      <w:r w:rsidRPr="00306CAE">
        <w:rPr>
          <w:b/>
        </w:rPr>
        <w:fldChar w:fldCharType="begin"/>
      </w:r>
      <w:r w:rsidRPr="00306CAE">
        <w:rPr>
          <w:b/>
        </w:rPr>
        <w:instrText xml:space="preserve"> REF _Ref534367121 \r \h </w:instrText>
      </w:r>
      <w:r>
        <w:rPr>
          <w:b/>
        </w:rPr>
        <w:instrText xml:space="preserve"> \* MERGEFORMAT </w:instrText>
      </w:r>
      <w:r w:rsidRPr="00306CAE">
        <w:rPr>
          <w:b/>
        </w:rPr>
      </w:r>
      <w:r w:rsidRPr="00306CAE">
        <w:rPr>
          <w:b/>
        </w:rPr>
        <w:fldChar w:fldCharType="separate"/>
      </w:r>
      <w:r w:rsidR="00727B4C">
        <w:rPr>
          <w:b/>
        </w:rPr>
        <w:t>0</w:t>
      </w:r>
      <w:r w:rsidRPr="00306CAE">
        <w:rPr>
          <w:b/>
        </w:rPr>
        <w:fldChar w:fldCharType="end"/>
      </w:r>
      <w:r w:rsidR="000F68F9">
        <w:t>.</w:t>
      </w:r>
    </w:p>
    <w:p w14:paraId="79FAFE39" w14:textId="6F38D995" w:rsidR="00B0655E" w:rsidRDefault="006F4286" w:rsidP="008E5F31">
      <w:pPr>
        <w:pStyle w:val="Titre2"/>
        <w:ind w:left="709"/>
      </w:pPr>
      <w:bookmarkStart w:id="1136" w:name="_Toc535536174"/>
      <w:r w:rsidRPr="00EA3D98">
        <w:t xml:space="preserve">Application au Banc de l’effet Morton </w:t>
      </w:r>
      <w:r>
        <w:t>(BEM)</w:t>
      </w:r>
      <w:bookmarkEnd w:id="1136"/>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1C471515"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D’après les résultats de la simulation numérique, l’effet Morton instable est reproduit lorsque le rotor long fonctionne à la vitesse de 7500 tr/min et avec un balourd mécanique de </w:t>
      </w:r>
      <w:commentRangeStart w:id="1137"/>
      <w:r>
        <w:rPr>
          <w:noProof/>
          <w:lang w:eastAsia="zh-CN"/>
        </w:rPr>
        <w:t>140gmm</w:t>
      </w:r>
      <w:commentRangeEnd w:id="1137"/>
      <w:r>
        <w:rPr>
          <w:rStyle w:val="Marquedecommentaire"/>
        </w:rPr>
        <w:commentReference w:id="1137"/>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138" w:name="_Toc535536175"/>
      <w:r>
        <w:t>Configuration du rotor</w:t>
      </w:r>
      <w:r w:rsidR="003F464C">
        <w:t xml:space="preserve"> court</w:t>
      </w:r>
      <w:r>
        <w:t xml:space="preserve"> 430mm</w:t>
      </w:r>
      <w:bookmarkEnd w:id="1138"/>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7F4EA4">
      <w:pPr>
        <w:pStyle w:val="Default"/>
        <w:numPr>
          <w:ilvl w:val="0"/>
          <w:numId w:val="20"/>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w:t>
      </w:r>
      <w:r>
        <w:rPr>
          <w:sz w:val="22"/>
        </w:rPr>
        <w:lastRenderedPageBreak/>
        <w:t xml:space="preserve">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727B4C">
        <w:rPr>
          <w:b/>
          <w:sz w:val="22"/>
        </w:rPr>
        <w:t>4.2.2</w:t>
      </w:r>
      <w:r w:rsidRPr="007F4EA4">
        <w:rPr>
          <w:b/>
          <w:sz w:val="22"/>
        </w:rPr>
        <w:fldChar w:fldCharType="end"/>
      </w:r>
      <w:r>
        <w:rPr>
          <w:sz w:val="22"/>
        </w:rPr>
        <w:t xml:space="preserve">. </w:t>
      </w:r>
    </w:p>
    <w:p w14:paraId="603A70F0" w14:textId="0BD6897F" w:rsidR="00FE6993" w:rsidRPr="004B0B23" w:rsidRDefault="007F4EA4" w:rsidP="002B3616">
      <w:pPr>
        <w:pStyle w:val="Default"/>
        <w:spacing w:line="360" w:lineRule="auto"/>
        <w:ind w:firstLine="708"/>
        <w:jc w:val="both"/>
        <w:rPr>
          <w:strike/>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727B4C" w:rsidRPr="00727B4C">
        <w:rPr>
          <w:b/>
          <w:iCs/>
          <w:sz w:val="22"/>
        </w:rPr>
        <w:t>Figure 5.2</w:t>
      </w:r>
      <w:r w:rsidR="00727B4C" w:rsidRPr="00727B4C">
        <w:rPr>
          <w:b/>
          <w:iCs/>
          <w:sz w:val="22"/>
        </w:rPr>
        <w:noBreakHyphen/>
        <w:t>1</w:t>
      </w:r>
      <w:r w:rsidRPr="005A2C7D">
        <w:rPr>
          <w:b/>
          <w:sz w:val="22"/>
        </w:rPr>
        <w:fldChar w:fldCharType="end"/>
      </w:r>
      <w:r w:rsidRPr="00EF6087">
        <w:rPr>
          <w:sz w:val="22"/>
        </w:rPr>
        <w:t>.</w:t>
      </w:r>
      <w:r>
        <w:rPr>
          <w:sz w:val="22"/>
        </w:rPr>
        <w:t xml:space="preserve"> </w:t>
      </w:r>
      <w:commentRangeStart w:id="1139"/>
      <w:r>
        <w:rPr>
          <w:sz w:val="22"/>
        </w:rPr>
        <w:t>Les deux approches conduisent à des résultats présentant des écarts non n</w:t>
      </w:r>
      <w:r w:rsidR="00BC1050">
        <w:rPr>
          <w:sz w:val="22"/>
        </w:rPr>
        <w:t xml:space="preserve">égligeables. Celui-ci confirme </w:t>
      </w:r>
      <w:r w:rsidR="00DF4C5E">
        <w:rPr>
          <w:sz w:val="22"/>
        </w:rPr>
        <w:t xml:space="preserve">l’imprécision apportée en utilisant l’approche Lorenz et Murphy. </w:t>
      </w:r>
      <w:r>
        <w:rPr>
          <w:sz w:val="22"/>
        </w:rPr>
        <w:t xml:space="preserve"> </w:t>
      </w:r>
      <w:r w:rsidRPr="004B0B23">
        <w:rPr>
          <w:strike/>
          <w:sz w:val="22"/>
        </w:rPr>
        <w:t>Ces derniers augmentent avec la vitesse de rotation.</w:t>
      </w:r>
      <w:r w:rsidR="00A03A7D" w:rsidRPr="004B0B23">
        <w:rPr>
          <w:strike/>
          <w:sz w:val="22"/>
        </w:rPr>
        <w:t xml:space="preserve"> </w:t>
      </w:r>
      <w:commentRangeStart w:id="1140"/>
      <w:r w:rsidRPr="004B0B23">
        <w:rPr>
          <w:strike/>
          <w:sz w:val="22"/>
          <w:highlight w:val="yellow"/>
        </w:rPr>
        <w:t xml:space="preserve">Ces écarts </w:t>
      </w:r>
      <w:r w:rsidRPr="004B0B23">
        <w:rPr>
          <w:rStyle w:val="Marquedecommentaire"/>
          <w:rFonts w:eastAsia="Times New Roman" w:cs="Times New Roman"/>
          <w:strike/>
          <w:color w:val="auto"/>
          <w:highlight w:val="yellow"/>
          <w:lang w:eastAsia="fr-FR"/>
        </w:rPr>
        <w:commentReference w:id="1141"/>
      </w:r>
      <w:r w:rsidRPr="004B0B23">
        <w:rPr>
          <w:strike/>
          <w:sz w:val="22"/>
          <w:highlight w:val="yellow"/>
        </w:rPr>
        <w:t>illustre bien la grande différence entre les deux méthodes.</w:t>
      </w:r>
      <w:commentRangeEnd w:id="1140"/>
      <w:r w:rsidRPr="004B0B23">
        <w:rPr>
          <w:rStyle w:val="Marquedecommentaire"/>
          <w:rFonts w:eastAsia="Times New Roman" w:cs="Times New Roman"/>
          <w:strike/>
          <w:color w:val="auto"/>
          <w:highlight w:val="yellow"/>
          <w:lang w:eastAsia="fr-FR"/>
        </w:rPr>
        <w:commentReference w:id="1140"/>
      </w:r>
      <w:commentRangeEnd w:id="1139"/>
      <w:r w:rsidR="00DF4C5E">
        <w:rPr>
          <w:rStyle w:val="Marquedecommentaire"/>
          <w:rFonts w:eastAsia="Times New Roman" w:cs="Times New Roman"/>
          <w:color w:val="auto"/>
          <w:lang w:eastAsia="fr-FR"/>
        </w:rPr>
        <w:commentReference w:id="1139"/>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val="en-US"/>
              </w:rPr>
              <w:drawing>
                <wp:inline distT="0" distB="0" distL="0" distR="0" wp14:anchorId="24A86BDA" wp14:editId="221CE628">
                  <wp:extent cx="4539600" cy="25956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val="en-US"/>
              </w:rPr>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634A84D4" w:rsidR="00B0655E" w:rsidRPr="002F007B" w:rsidRDefault="00B0655E" w:rsidP="008D2A74">
            <w:pPr>
              <w:pStyle w:val="Lgende"/>
              <w:spacing w:after="0"/>
              <w:jc w:val="both"/>
              <w:rPr>
                <w:rFonts w:ascii="Calibri" w:hAnsi="Calibri" w:cs="Calibri"/>
                <w:i w:val="0"/>
                <w:iCs w:val="0"/>
                <w:color w:val="000000"/>
                <w:sz w:val="22"/>
                <w:szCs w:val="24"/>
              </w:rPr>
            </w:pPr>
            <w:bookmarkStart w:id="1142" w:name="_Ref531015477"/>
            <w:r w:rsidRPr="00FC14C6">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1</w:t>
            </w:r>
            <w:r w:rsidR="00377B8F">
              <w:rPr>
                <w:rFonts w:ascii="Calibri" w:hAnsi="Calibri" w:cs="Calibri"/>
                <w:i w:val="0"/>
                <w:iCs w:val="0"/>
                <w:color w:val="000000"/>
                <w:sz w:val="22"/>
                <w:szCs w:val="24"/>
              </w:rPr>
              <w:fldChar w:fldCharType="end"/>
            </w:r>
            <w:bookmarkEnd w:id="1142"/>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736CEFB7" w14:textId="6EA36396" w:rsidR="00BF3CBB" w:rsidRPr="00C27BC7" w:rsidRDefault="00B0655E" w:rsidP="004B0B23">
      <w:pPr>
        <w:pStyle w:val="Default"/>
        <w:spacing w:line="360" w:lineRule="auto"/>
        <w:jc w:val="both"/>
        <w:rPr>
          <w:sz w:val="22"/>
        </w:rPr>
      </w:pPr>
      <w:r w:rsidRPr="00C27BC7">
        <w:rPr>
          <w:sz w:val="22"/>
          <w:highlight w:val="yellow"/>
        </w:rPr>
        <w:lastRenderedPageBreak/>
        <w:t xml:space="preserve">Le coefficient d’influence </w:t>
      </w:r>
      <m:oMath>
        <m:r>
          <m:rPr>
            <m:sty m:val="bi"/>
          </m:rPr>
          <w:rPr>
            <w:rFonts w:ascii="Cambria Math" w:hAnsi="Cambria Math"/>
            <w:sz w:val="22"/>
            <w:highlight w:val="yellow"/>
          </w:rPr>
          <m:t>A</m:t>
        </m:r>
      </m:oMath>
      <w:r w:rsidRPr="00C27BC7">
        <w:rPr>
          <w:sz w:val="22"/>
          <w:highlight w:val="yellow"/>
        </w:rPr>
        <w:t xml:space="preserve"> est calculé</w:t>
      </w:r>
      <w:r w:rsidR="004B0B23" w:rsidRPr="00C27BC7">
        <w:rPr>
          <w:sz w:val="22"/>
          <w:highlight w:val="yellow"/>
        </w:rPr>
        <w:t xml:space="preserve"> en </w:t>
      </w:r>
      <w:r w:rsidR="00C27BC7" w:rsidRPr="00C27BC7">
        <w:rPr>
          <w:sz w:val="22"/>
          <w:highlight w:val="yellow"/>
        </w:rPr>
        <w:t>choisissant le composant synchrone dans la direction X comme le vecteur des vibrations synchrones</w:t>
      </w:r>
      <m:oMath>
        <m:r>
          <w:rPr>
            <w:rFonts w:ascii="Cambria Math" w:hAnsi="Cambria Math"/>
            <w:sz w:val="22"/>
            <w:highlight w:val="yellow"/>
          </w:rPr>
          <m:t xml:space="preserve"> </m:t>
        </m:r>
        <m:r>
          <m:rPr>
            <m:sty m:val="bi"/>
          </m:rPr>
          <w:rPr>
            <w:rFonts w:ascii="Cambria Math" w:hAnsi="Cambria Math"/>
            <w:sz w:val="22"/>
            <w:highlight w:val="yellow"/>
          </w:rPr>
          <m:t>V</m:t>
        </m:r>
      </m:oMath>
      <w:r w:rsidR="00C27BC7" w:rsidRPr="00C27BC7">
        <w:rPr>
          <w:sz w:val="22"/>
          <w:highlight w:val="yellow"/>
        </w:rPr>
        <w:t xml:space="preserve">. Les résultats sont illustrés à la </w:t>
      </w:r>
      <w:r w:rsidR="00C27BC7" w:rsidRPr="00C27BC7">
        <w:rPr>
          <w:b/>
          <w:sz w:val="22"/>
          <w:highlight w:val="yellow"/>
        </w:rPr>
        <w:fldChar w:fldCharType="begin"/>
      </w:r>
      <w:r w:rsidR="00C27BC7" w:rsidRPr="00C27BC7">
        <w:rPr>
          <w:b/>
          <w:sz w:val="22"/>
          <w:highlight w:val="yellow"/>
        </w:rPr>
        <w:instrText xml:space="preserve"> REF _Ref531019019 \h  \* MERGEFORMAT </w:instrText>
      </w:r>
      <w:r w:rsidR="00C27BC7" w:rsidRPr="00C27BC7">
        <w:rPr>
          <w:b/>
          <w:sz w:val="22"/>
          <w:highlight w:val="yellow"/>
        </w:rPr>
      </w:r>
      <w:r w:rsidR="00C27BC7" w:rsidRPr="00C27BC7">
        <w:rPr>
          <w:b/>
          <w:sz w:val="22"/>
          <w:highlight w:val="yellow"/>
        </w:rPr>
        <w:fldChar w:fldCharType="separate"/>
      </w:r>
      <w:r w:rsidR="00727B4C" w:rsidRPr="00727B4C">
        <w:rPr>
          <w:b/>
          <w:sz w:val="22"/>
          <w:highlight w:val="yellow"/>
        </w:rPr>
        <w:t xml:space="preserve">Figure </w:t>
      </w:r>
      <w:r w:rsidR="00727B4C" w:rsidRPr="00727B4C">
        <w:rPr>
          <w:b/>
          <w:noProof/>
          <w:sz w:val="22"/>
          <w:highlight w:val="yellow"/>
        </w:rPr>
        <w:t>5.2</w:t>
      </w:r>
      <w:r w:rsidR="00727B4C" w:rsidRPr="00727B4C">
        <w:rPr>
          <w:b/>
          <w:noProof/>
          <w:sz w:val="22"/>
          <w:highlight w:val="yellow"/>
        </w:rPr>
        <w:noBreakHyphen/>
        <w:t>2</w:t>
      </w:r>
      <w:r w:rsidR="00C27BC7" w:rsidRPr="00C27BC7">
        <w:rPr>
          <w:b/>
          <w:sz w:val="22"/>
          <w:highlight w:val="yellow"/>
        </w:rPr>
        <w:fldChar w:fldCharType="end"/>
      </w:r>
      <w:r w:rsidR="00C27BC7" w:rsidRPr="00C27BC7">
        <w:rPr>
          <w:sz w:val="22"/>
          <w:highlight w:val="yellow"/>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val="en-US"/>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val="en-US"/>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2A0DAC8" w:rsidR="00B0655E" w:rsidRPr="00EA28FB" w:rsidRDefault="00B0655E" w:rsidP="008D2A74">
            <w:pPr>
              <w:pStyle w:val="Default"/>
              <w:spacing w:line="360" w:lineRule="auto"/>
              <w:jc w:val="center"/>
              <w:rPr>
                <w:b/>
                <w:sz w:val="22"/>
              </w:rPr>
            </w:pPr>
            <w:bookmarkStart w:id="1143" w:name="_Ref531019019"/>
            <w:r w:rsidRPr="00FC14C6">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727B4C">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727B4C">
              <w:rPr>
                <w:noProof/>
                <w:sz w:val="22"/>
              </w:rPr>
              <w:t>2</w:t>
            </w:r>
            <w:r w:rsidR="00377B8F">
              <w:rPr>
                <w:sz w:val="22"/>
              </w:rPr>
              <w:fldChar w:fldCharType="end"/>
            </w:r>
            <w:bookmarkEnd w:id="1143"/>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A1E88FF" w:rsidR="004B0B23" w:rsidRDefault="00B0655E" w:rsidP="004B0B23">
      <w:pPr>
        <w:pStyle w:val="Default"/>
        <w:spacing w:line="360" w:lineRule="auto"/>
        <w:ind w:firstLine="708"/>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727B4C" w:rsidRPr="00727B4C">
        <w:rPr>
          <w:b/>
          <w:sz w:val="22"/>
          <w:szCs w:val="22"/>
        </w:rPr>
        <w:t xml:space="preserve">Tableau </w:t>
      </w:r>
      <w:r w:rsidR="00727B4C" w:rsidRPr="00727B4C">
        <w:rPr>
          <w:b/>
          <w:noProof/>
          <w:sz w:val="22"/>
          <w:szCs w:val="22"/>
        </w:rPr>
        <w:t>5.2</w:t>
      </w:r>
      <w:r w:rsidR="00727B4C" w:rsidRPr="00727B4C">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1489DB3D" w14:textId="77777777" w:rsidR="00890B9B" w:rsidRDefault="00890B9B" w:rsidP="004B0B23">
      <w:pPr>
        <w:pStyle w:val="Default"/>
        <w:spacing w:line="360" w:lineRule="auto"/>
        <w:ind w:firstLine="708"/>
        <w:jc w:val="both"/>
        <w:rPr>
          <w:sz w:val="22"/>
        </w:rPr>
      </w:pPr>
    </w:p>
    <w:p w14:paraId="07AC685D" w14:textId="77777777" w:rsidR="00890B9B" w:rsidRDefault="00890B9B" w:rsidP="004B0B23">
      <w:pPr>
        <w:pStyle w:val="Default"/>
        <w:spacing w:line="360" w:lineRule="auto"/>
        <w:ind w:firstLine="708"/>
        <w:jc w:val="both"/>
        <w:rPr>
          <w:sz w:val="22"/>
        </w:rPr>
      </w:pPr>
    </w:p>
    <w:p w14:paraId="584950FA" w14:textId="37CE151B" w:rsidR="00B0655E" w:rsidRPr="006A5998" w:rsidRDefault="00B0655E" w:rsidP="00B0655E">
      <w:pPr>
        <w:pStyle w:val="Default"/>
        <w:spacing w:line="360" w:lineRule="auto"/>
        <w:jc w:val="center"/>
        <w:rPr>
          <w:sz w:val="22"/>
          <w:szCs w:val="22"/>
        </w:rPr>
      </w:pPr>
      <w:bookmarkStart w:id="1144"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727B4C">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727B4C">
        <w:rPr>
          <w:noProof/>
          <w:sz w:val="22"/>
          <w:szCs w:val="22"/>
        </w:rPr>
        <w:t>1</w:t>
      </w:r>
      <w:r w:rsidR="009521A5">
        <w:rPr>
          <w:sz w:val="22"/>
          <w:szCs w:val="22"/>
        </w:rPr>
        <w:fldChar w:fldCharType="end"/>
      </w:r>
      <w:bookmarkEnd w:id="114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33F42B78"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développée dans le cadre de cette thèse est plus importante que celle obtenue par la méthode de Lorenz et Murphy. </w:t>
      </w:r>
    </w:p>
    <w:p w14:paraId="196AFCD9" w14:textId="68D77397"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727B4C" w:rsidRPr="00727B4C">
        <w:rPr>
          <w:b/>
        </w:rPr>
        <w:t xml:space="preserve">Figure </w:t>
      </w:r>
      <w:r w:rsidR="00727B4C" w:rsidRPr="00727B4C">
        <w:rPr>
          <w:b/>
          <w:noProof/>
        </w:rPr>
        <w:t>5.2</w:t>
      </w:r>
      <w:r w:rsidR="00727B4C" w:rsidRPr="00727B4C">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val="en-US"/>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val="en-US"/>
              </w:rPr>
              <w:lastRenderedPageBreak/>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262B619" w:rsidR="00B0655E" w:rsidRPr="0008498D" w:rsidRDefault="00B0655E" w:rsidP="008D2A74">
            <w:pPr>
              <w:pStyle w:val="Default"/>
              <w:spacing w:line="360" w:lineRule="auto"/>
              <w:jc w:val="center"/>
              <w:rPr>
                <w:b/>
                <w:sz w:val="22"/>
              </w:rPr>
            </w:pPr>
            <w:bookmarkStart w:id="1145" w:name="_Ref531193074"/>
            <w:r w:rsidRPr="00FC14C6">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727B4C">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727B4C">
              <w:rPr>
                <w:noProof/>
                <w:sz w:val="22"/>
              </w:rPr>
              <w:t>3</w:t>
            </w:r>
            <w:r w:rsidR="00377B8F">
              <w:rPr>
                <w:sz w:val="22"/>
              </w:rPr>
              <w:fldChar w:fldCharType="end"/>
            </w:r>
            <w:bookmarkEnd w:id="1145"/>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D671B5">
      <w:pPr>
        <w:pStyle w:val="Default"/>
        <w:spacing w:line="360" w:lineRule="auto"/>
        <w:ind w:firstLine="708"/>
        <w:jc w:val="both"/>
        <w:rPr>
          <w:sz w:val="22"/>
        </w:rPr>
      </w:pPr>
      <w:commentRangeStart w:id="1146"/>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147"/>
      <w:r>
        <w:rPr>
          <w:sz w:val="22"/>
        </w:rPr>
        <w:t>encastré</w:t>
      </w:r>
      <w:commentRangeEnd w:id="1147"/>
      <w:r>
        <w:rPr>
          <w:rStyle w:val="Marquedecommentaire"/>
          <w:rFonts w:eastAsia="Times New Roman" w:cs="Times New Roman"/>
          <w:color w:val="auto"/>
          <w:lang w:eastAsia="fr-FR"/>
        </w:rPr>
        <w:commentReference w:id="1147"/>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727B4C" w:rsidRPr="00727B4C">
        <w:rPr>
          <w:rFonts w:eastAsia="Calibri"/>
          <w:b/>
          <w:iCs/>
          <w:noProof/>
          <w:sz w:val="22"/>
          <w:lang w:eastAsia="en-US"/>
        </w:rPr>
        <w:t>Figure 5.2</w:t>
      </w:r>
      <w:r w:rsidR="00727B4C" w:rsidRPr="00727B4C">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lang w:val="en-US"/>
        </w:rPr>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3D1CB97B"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148" w:name="_Ref535497157"/>
      <w:r w:rsidRPr="00377B8F">
        <w:rPr>
          <w:rFonts w:ascii="Calibri" w:eastAsia="Calibri" w:hAnsi="Calibri" w:cs="Calibri"/>
          <w:i w:val="0"/>
          <w:iCs w:val="0"/>
          <w:noProof/>
          <w:color w:val="000000"/>
          <w:sz w:val="22"/>
          <w:szCs w:val="24"/>
          <w:lang w:eastAsia="en-US"/>
        </w:rPr>
        <w:t xml:space="preserve">Figure </w:t>
      </w:r>
      <w:r w:rsidRPr="00377B8F">
        <w:rPr>
          <w:rFonts w:ascii="Calibri" w:eastAsia="Calibri" w:hAnsi="Calibri" w:cs="Calibri"/>
          <w:i w:val="0"/>
          <w:iCs w:val="0"/>
          <w:noProof/>
          <w:color w:val="000000"/>
          <w:sz w:val="22"/>
          <w:szCs w:val="24"/>
          <w:lang w:eastAsia="en-US"/>
        </w:rPr>
        <w:fldChar w:fldCharType="begin"/>
      </w:r>
      <w:r w:rsidRPr="00377B8F">
        <w:rPr>
          <w:rFonts w:ascii="Calibri" w:eastAsia="Calibri" w:hAnsi="Calibri" w:cs="Calibri"/>
          <w:i w:val="0"/>
          <w:iCs w:val="0"/>
          <w:noProof/>
          <w:color w:val="000000"/>
          <w:sz w:val="22"/>
          <w:szCs w:val="24"/>
          <w:lang w:eastAsia="en-US"/>
        </w:rPr>
        <w:instrText xml:space="preserve"> STYLEREF 2 \s </w:instrText>
      </w:r>
      <w:r w:rsidRPr="00377B8F">
        <w:rPr>
          <w:rFonts w:ascii="Calibri" w:eastAsia="Calibri" w:hAnsi="Calibri" w:cs="Calibri"/>
          <w:i w:val="0"/>
          <w:iCs w:val="0"/>
          <w:noProof/>
          <w:color w:val="000000"/>
          <w:sz w:val="22"/>
          <w:szCs w:val="24"/>
          <w:lang w:eastAsia="en-US"/>
        </w:rPr>
        <w:fldChar w:fldCharType="separate"/>
      </w:r>
      <w:r w:rsidR="00727B4C">
        <w:rPr>
          <w:rFonts w:ascii="Calibri" w:eastAsia="Calibri" w:hAnsi="Calibri" w:cs="Calibri"/>
          <w:i w:val="0"/>
          <w:iCs w:val="0"/>
          <w:noProof/>
          <w:color w:val="000000"/>
          <w:sz w:val="22"/>
          <w:szCs w:val="24"/>
          <w:lang w:eastAsia="en-US"/>
        </w:rPr>
        <w:t>5.2</w:t>
      </w:r>
      <w:r w:rsidRPr="00377B8F">
        <w:rPr>
          <w:rFonts w:ascii="Calibri" w:eastAsia="Calibri" w:hAnsi="Calibri" w:cs="Calibri"/>
          <w:i w:val="0"/>
          <w:iCs w:val="0"/>
          <w:noProof/>
          <w:color w:val="000000"/>
          <w:sz w:val="22"/>
          <w:szCs w:val="24"/>
          <w:lang w:eastAsia="en-US"/>
        </w:rPr>
        <w:fldChar w:fldCharType="end"/>
      </w:r>
      <w:r w:rsidRPr="00377B8F">
        <w:rPr>
          <w:rFonts w:ascii="Calibri" w:eastAsia="Calibri" w:hAnsi="Calibri" w:cs="Calibri"/>
          <w:i w:val="0"/>
          <w:iCs w:val="0"/>
          <w:noProof/>
          <w:color w:val="000000"/>
          <w:sz w:val="22"/>
          <w:szCs w:val="24"/>
          <w:lang w:eastAsia="en-US"/>
        </w:rPr>
        <w:noBreakHyphen/>
      </w:r>
      <w:r w:rsidRPr="00377B8F">
        <w:rPr>
          <w:rFonts w:ascii="Calibri" w:eastAsia="Calibri" w:hAnsi="Calibri" w:cs="Calibri"/>
          <w:i w:val="0"/>
          <w:iCs w:val="0"/>
          <w:noProof/>
          <w:color w:val="000000"/>
          <w:sz w:val="22"/>
          <w:szCs w:val="24"/>
          <w:lang w:eastAsia="en-US"/>
        </w:rPr>
        <w:fldChar w:fldCharType="begin"/>
      </w:r>
      <w:r w:rsidRPr="00377B8F">
        <w:rPr>
          <w:rFonts w:ascii="Calibri" w:eastAsia="Calibri" w:hAnsi="Calibri" w:cs="Calibri"/>
          <w:i w:val="0"/>
          <w:iCs w:val="0"/>
          <w:noProof/>
          <w:color w:val="000000"/>
          <w:sz w:val="22"/>
          <w:szCs w:val="24"/>
          <w:lang w:eastAsia="en-US"/>
        </w:rPr>
        <w:instrText xml:space="preserve"> SEQ Figure \* ARABIC \s 2 </w:instrText>
      </w:r>
      <w:r w:rsidRPr="00377B8F">
        <w:rPr>
          <w:rFonts w:ascii="Calibri" w:eastAsia="Calibri" w:hAnsi="Calibri" w:cs="Calibri"/>
          <w:i w:val="0"/>
          <w:iCs w:val="0"/>
          <w:noProof/>
          <w:color w:val="000000"/>
          <w:sz w:val="22"/>
          <w:szCs w:val="24"/>
          <w:lang w:eastAsia="en-US"/>
        </w:rPr>
        <w:fldChar w:fldCharType="separate"/>
      </w:r>
      <w:r w:rsidR="00727B4C">
        <w:rPr>
          <w:rFonts w:ascii="Calibri" w:eastAsia="Calibri" w:hAnsi="Calibri" w:cs="Calibri"/>
          <w:i w:val="0"/>
          <w:iCs w:val="0"/>
          <w:noProof/>
          <w:color w:val="000000"/>
          <w:sz w:val="22"/>
          <w:szCs w:val="24"/>
          <w:lang w:eastAsia="en-US"/>
        </w:rPr>
        <w:t>4</w:t>
      </w:r>
      <w:r w:rsidRPr="00377B8F">
        <w:rPr>
          <w:rFonts w:ascii="Calibri" w:eastAsia="Calibri" w:hAnsi="Calibri" w:cs="Calibri"/>
          <w:i w:val="0"/>
          <w:iCs w:val="0"/>
          <w:noProof/>
          <w:color w:val="000000"/>
          <w:sz w:val="22"/>
          <w:szCs w:val="24"/>
          <w:lang w:eastAsia="en-US"/>
        </w:rPr>
        <w:fldChar w:fldCharType="end"/>
      </w:r>
      <w:bookmarkEnd w:id="1148"/>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p>
    <w:p w14:paraId="40EC27ED" w14:textId="77777777" w:rsidR="002A17DE" w:rsidRDefault="00377B8F" w:rsidP="007228B6">
      <w:pPr>
        <w:pStyle w:val="Default"/>
        <w:spacing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Pr>
          <w:sz w:val="22"/>
        </w:rPr>
        <w:t xml:space="preserve">traité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3EC4771B" w:rsidR="00D671B5" w:rsidRDefault="00D671B5" w:rsidP="002A17DE">
      <w:pPr>
        <w:pStyle w:val="Default"/>
        <w:spacing w:line="360" w:lineRule="auto"/>
        <w:ind w:firstLine="708"/>
        <w:jc w:val="both"/>
        <w:rPr>
          <w:sz w:val="22"/>
        </w:rPr>
      </w:pPr>
      <w:r w:rsidRPr="00FC14C6">
        <w:rPr>
          <w:sz w:val="22"/>
        </w:rPr>
        <w:lastRenderedPageBreak/>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par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commentRangeEnd w:id="1146"/>
      <w:r w:rsidR="007705C0">
        <w:rPr>
          <w:rStyle w:val="Marquedecommentaire"/>
          <w:rFonts w:eastAsia="Times New Roman" w:cs="Times New Roman"/>
          <w:color w:val="auto"/>
          <w:lang w:eastAsia="fr-FR"/>
        </w:rPr>
        <w:commentReference w:id="1146"/>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727B4C">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44DFDDD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727B4C" w:rsidRPr="00727B4C">
        <w:rPr>
          <w:b/>
          <w:sz w:val="22"/>
        </w:rPr>
        <w:t xml:space="preserve">Figure </w:t>
      </w:r>
      <w:r w:rsidR="00727B4C" w:rsidRPr="00727B4C">
        <w:rPr>
          <w:b/>
          <w:noProof/>
          <w:sz w:val="22"/>
        </w:rPr>
        <w:t>5.2</w:t>
      </w:r>
      <w:r w:rsidR="00727B4C" w:rsidRPr="00727B4C">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727B4C" w:rsidRPr="00727B4C">
        <w:rPr>
          <w:b/>
          <w:iCs/>
          <w:sz w:val="22"/>
        </w:rPr>
        <w:t>Figure 5.2</w:t>
      </w:r>
      <w:r w:rsidR="00727B4C" w:rsidRPr="00727B4C">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lang w:val="en-US"/>
        </w:rPr>
        <w:drawing>
          <wp:inline distT="0" distB="0" distL="0" distR="0" wp14:anchorId="0424DFC9" wp14:editId="52A165C6">
            <wp:extent cx="5576639" cy="2973788"/>
            <wp:effectExtent l="0" t="0" r="0" b="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8"/>
                    <a:stretch>
                      <a:fillRect/>
                    </a:stretch>
                  </pic:blipFill>
                  <pic:spPr>
                    <a:xfrm>
                      <a:off x="0" y="0"/>
                      <a:ext cx="5579026" cy="2975061"/>
                    </a:xfrm>
                    <a:prstGeom prst="rect">
                      <a:avLst/>
                    </a:prstGeom>
                  </pic:spPr>
                </pic:pic>
              </a:graphicData>
            </a:graphic>
          </wp:inline>
        </w:drawing>
      </w:r>
    </w:p>
    <w:p w14:paraId="6A8D75A4" w14:textId="1A15403E" w:rsidR="00B0655E" w:rsidRDefault="00B0655E" w:rsidP="00B0655E">
      <w:pPr>
        <w:pStyle w:val="Default"/>
        <w:jc w:val="center"/>
        <w:rPr>
          <w:sz w:val="22"/>
        </w:rPr>
      </w:pPr>
      <w:bookmarkStart w:id="1149" w:name="_Ref531095594"/>
      <w:r w:rsidRPr="00FC14C6">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727B4C">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727B4C">
        <w:rPr>
          <w:noProof/>
          <w:sz w:val="22"/>
        </w:rPr>
        <w:t>5</w:t>
      </w:r>
      <w:r w:rsidR="00377B8F">
        <w:rPr>
          <w:sz w:val="22"/>
        </w:rPr>
        <w:fldChar w:fldCharType="end"/>
      </w:r>
      <w:bookmarkEnd w:id="1149"/>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lang w:val="en-US"/>
        </w:rPr>
        <w:lastRenderedPageBreak/>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5AABB245" w:rsidR="00B0655E" w:rsidRPr="00FC14C6" w:rsidRDefault="00B0655E" w:rsidP="00B0655E">
      <w:pPr>
        <w:pStyle w:val="Lgende"/>
        <w:jc w:val="center"/>
        <w:rPr>
          <w:rFonts w:ascii="Calibri" w:hAnsi="Calibri" w:cs="Calibri"/>
          <w:i w:val="0"/>
          <w:iCs w:val="0"/>
          <w:color w:val="000000"/>
          <w:sz w:val="22"/>
          <w:szCs w:val="24"/>
        </w:rPr>
      </w:pPr>
      <w:bookmarkStart w:id="1150" w:name="_Ref531095605"/>
      <w:r w:rsidRPr="00FC14C6">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6</w:t>
      </w:r>
      <w:r w:rsidR="00377B8F">
        <w:rPr>
          <w:rFonts w:ascii="Calibri" w:hAnsi="Calibri" w:cs="Calibri"/>
          <w:i w:val="0"/>
          <w:iCs w:val="0"/>
          <w:color w:val="000000"/>
          <w:sz w:val="22"/>
          <w:szCs w:val="24"/>
        </w:rPr>
        <w:fldChar w:fldCharType="end"/>
      </w:r>
      <w:bookmarkEnd w:id="1150"/>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727B4C">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727B4C" w:rsidRPr="00727B4C">
        <w:rPr>
          <w:b/>
          <w:iCs/>
          <w:sz w:val="22"/>
        </w:rPr>
        <w:t xml:space="preserve">Figure </w:t>
      </w:r>
      <w:r w:rsidR="00727B4C" w:rsidRPr="00727B4C">
        <w:rPr>
          <w:b/>
          <w:iCs/>
          <w:noProof/>
          <w:sz w:val="22"/>
        </w:rPr>
        <w:t>5.2</w:t>
      </w:r>
      <w:r w:rsidR="00727B4C" w:rsidRPr="00727B4C">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val="en-US"/>
        </w:rPr>
        <w:drawing>
          <wp:inline distT="0" distB="0" distL="0" distR="0" wp14:anchorId="26AAE855" wp14:editId="059FDA3A">
            <wp:extent cx="5407621" cy="2889754"/>
            <wp:effectExtent l="0" t="0" r="0" b="635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5407621" cy="2889754"/>
                    </a:xfrm>
                    <a:prstGeom prst="rect">
                      <a:avLst/>
                    </a:prstGeom>
                  </pic:spPr>
                </pic:pic>
              </a:graphicData>
            </a:graphic>
          </wp:inline>
        </w:drawing>
      </w:r>
    </w:p>
    <w:p w14:paraId="33EE7735" w14:textId="157FAF36" w:rsidR="00B0655E" w:rsidRPr="00FC14C6" w:rsidRDefault="00B0655E" w:rsidP="00B0655E">
      <w:pPr>
        <w:pStyle w:val="Lgende"/>
        <w:jc w:val="center"/>
        <w:rPr>
          <w:rFonts w:ascii="Calibri" w:hAnsi="Calibri" w:cs="Calibri"/>
          <w:i w:val="0"/>
          <w:iCs w:val="0"/>
          <w:color w:val="000000"/>
          <w:sz w:val="22"/>
          <w:szCs w:val="24"/>
        </w:rPr>
      </w:pPr>
      <w:bookmarkStart w:id="1151" w:name="_Ref531096885"/>
      <w:r w:rsidRPr="00FC14C6">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7</w:t>
      </w:r>
      <w:r w:rsidR="00377B8F">
        <w:rPr>
          <w:rFonts w:ascii="Calibri" w:hAnsi="Calibri" w:cs="Calibri"/>
          <w:i w:val="0"/>
          <w:iCs w:val="0"/>
          <w:color w:val="000000"/>
          <w:sz w:val="22"/>
          <w:szCs w:val="24"/>
        </w:rPr>
        <w:fldChar w:fldCharType="end"/>
      </w:r>
      <w:bookmarkEnd w:id="1151"/>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46F1C6C6" w14:textId="1BF83875" w:rsidR="00AE4728" w:rsidRPr="00FC14C6" w:rsidRDefault="00AE4728" w:rsidP="00AE4728">
      <w:pPr>
        <w:pStyle w:val="Default"/>
        <w:spacing w:line="360" w:lineRule="auto"/>
        <w:ind w:firstLine="708"/>
        <w:jc w:val="both"/>
        <w:rPr>
          <w:sz w:val="22"/>
        </w:rPr>
      </w:pPr>
      <w:bookmarkStart w:id="1152"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727B4C" w:rsidRPr="00727B4C">
        <w:rPr>
          <w:b/>
          <w:iCs/>
          <w:sz w:val="22"/>
        </w:rPr>
        <w:t xml:space="preserve">Figure </w:t>
      </w:r>
      <w:r w:rsidR="00727B4C" w:rsidRPr="00727B4C">
        <w:rPr>
          <w:b/>
          <w:iCs/>
          <w:noProof/>
          <w:sz w:val="22"/>
        </w:rPr>
        <w:t>5.2</w:t>
      </w:r>
      <w:r w:rsidR="00727B4C" w:rsidRPr="00727B4C">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4B4EE5FE" w:rsidR="00B0655E" w:rsidRDefault="00B0655E" w:rsidP="00281AE4">
      <w:pPr>
        <w:pStyle w:val="Titre3"/>
        <w:ind w:left="709"/>
      </w:pPr>
      <w:bookmarkStart w:id="1153" w:name="_Toc535536176"/>
      <w:r>
        <w:lastRenderedPageBreak/>
        <w:t xml:space="preserve">Configuration du rotor </w:t>
      </w:r>
      <w:bookmarkEnd w:id="1152"/>
      <w:r w:rsidR="00FF5C16">
        <w:t>flexible</w:t>
      </w:r>
      <w:bookmarkEnd w:id="1153"/>
    </w:p>
    <w:p w14:paraId="645D4A39" w14:textId="40328CF0" w:rsidR="00FF5C16" w:rsidRDefault="00FF5C16" w:rsidP="009725D6">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xml:space="preserve">), il a été décidé de rapprocher la vitesse de fonctionnement du premier mode de flexion. </w:t>
      </w:r>
      <w:proofErr w:type="gramStart"/>
      <w:r>
        <w:t>Ainsi,  un</w:t>
      </w:r>
      <w:proofErr w:type="gramEnd"/>
      <w:r>
        <w:t xml:space="preserve">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DB37CC">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14EDABB6" w:rsidR="00DB37CC" w:rsidRDefault="00DB37CC" w:rsidP="00DB37CC">
      <w:pPr>
        <w:pStyle w:val="Default"/>
        <w:spacing w:before="120" w:line="360" w:lineRule="auto"/>
        <w:ind w:firstLine="708"/>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727B4C" w:rsidRPr="00727B4C">
        <w:rPr>
          <w:b/>
          <w:iCs/>
          <w:sz w:val="22"/>
        </w:rPr>
        <w:t xml:space="preserve">Figure </w:t>
      </w:r>
      <w:r w:rsidR="00727B4C" w:rsidRPr="00727B4C">
        <w:rPr>
          <w:b/>
          <w:iCs/>
          <w:noProof/>
          <w:sz w:val="22"/>
        </w:rPr>
        <w:t>5.2</w:t>
      </w:r>
      <w:r w:rsidR="00727B4C" w:rsidRPr="00727B4C">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727B4C" w:rsidRPr="00727B4C">
        <w:rPr>
          <w:b/>
          <w:sz w:val="22"/>
        </w:rPr>
        <w:t xml:space="preserve">Figure </w:t>
      </w:r>
      <w:r w:rsidR="00727B4C" w:rsidRPr="00727B4C">
        <w:rPr>
          <w:b/>
          <w:noProof/>
          <w:sz w:val="22"/>
        </w:rPr>
        <w:t>5.2</w:t>
      </w:r>
      <w:r w:rsidR="00727B4C" w:rsidRPr="00727B4C">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val="en-US"/>
              </w:rPr>
              <w:lastRenderedPageBreak/>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val="en-US"/>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3C576D56" w:rsidR="00B0655E" w:rsidRPr="00086068" w:rsidRDefault="00B0655E" w:rsidP="008D2A74">
            <w:pPr>
              <w:pStyle w:val="Lgende"/>
              <w:spacing w:after="0"/>
              <w:jc w:val="center"/>
              <w:rPr>
                <w:rFonts w:ascii="Calibri" w:hAnsi="Calibri" w:cs="Calibri"/>
                <w:i w:val="0"/>
                <w:iCs w:val="0"/>
                <w:color w:val="000000"/>
                <w:sz w:val="22"/>
                <w:szCs w:val="24"/>
              </w:rPr>
            </w:pPr>
            <w:bookmarkStart w:id="1154" w:name="_Ref531189711"/>
            <w:r w:rsidRPr="00A56003">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8</w:t>
            </w:r>
            <w:r w:rsidR="00377B8F">
              <w:rPr>
                <w:rFonts w:ascii="Calibri" w:hAnsi="Calibri" w:cs="Calibri"/>
                <w:i w:val="0"/>
                <w:iCs w:val="0"/>
                <w:color w:val="000000"/>
                <w:sz w:val="22"/>
                <w:szCs w:val="24"/>
              </w:rPr>
              <w:fldChar w:fldCharType="end"/>
            </w:r>
            <w:bookmarkEnd w:id="115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val="en-US"/>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val="en-US"/>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25E6E521" w:rsidR="000242D9" w:rsidRPr="00086068" w:rsidRDefault="000242D9" w:rsidP="008D2A74">
            <w:pPr>
              <w:pStyle w:val="Default"/>
              <w:spacing w:line="360" w:lineRule="auto"/>
              <w:jc w:val="center"/>
              <w:rPr>
                <w:sz w:val="22"/>
              </w:rPr>
            </w:pPr>
            <w:bookmarkStart w:id="1155" w:name="_Ref534232364"/>
            <w:r w:rsidRPr="00A56003">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727B4C">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727B4C">
              <w:rPr>
                <w:noProof/>
                <w:sz w:val="22"/>
              </w:rPr>
              <w:t>9</w:t>
            </w:r>
            <w:r w:rsidR="00377B8F">
              <w:rPr>
                <w:sz w:val="22"/>
              </w:rPr>
              <w:fldChar w:fldCharType="end"/>
            </w:r>
            <w:bookmarkEnd w:id="115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070A9619" w:rsidR="00B0655E" w:rsidRDefault="00B0655E" w:rsidP="000242D9">
      <w:pPr>
        <w:pStyle w:val="Default"/>
        <w:spacing w:before="120" w:line="360" w:lineRule="auto"/>
        <w:ind w:firstLine="708"/>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156"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w:t>
      </w:r>
      <w:proofErr w:type="spellStart"/>
      <w:r w:rsidR="00DC3387" w:rsidRPr="00A56003">
        <w:rPr>
          <w:sz w:val="22"/>
        </w:rPr>
        <w:t>ée</w:t>
      </w:r>
      <w:proofErr w:type="spellEnd"/>
      <w:r w:rsidR="00DC3387" w:rsidRPr="00A56003">
        <w:rPr>
          <w:sz w:val="22"/>
        </w:rPr>
        <w:t xml:space="preserv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727B4C" w:rsidRPr="00727B4C">
        <w:rPr>
          <w:b/>
          <w:sz w:val="22"/>
        </w:rPr>
        <w:t xml:space="preserve">Figure </w:t>
      </w:r>
      <w:r w:rsidR="00727B4C" w:rsidRPr="00727B4C">
        <w:rPr>
          <w:b/>
          <w:noProof/>
          <w:sz w:val="22"/>
        </w:rPr>
        <w:t>5.2</w:t>
      </w:r>
      <w:r w:rsidR="00727B4C" w:rsidRPr="00727B4C">
        <w:rPr>
          <w:b/>
          <w:noProof/>
          <w:sz w:val="22"/>
        </w:rPr>
        <w:noBreakHyphen/>
        <w:t>10</w:t>
      </w:r>
      <w:r w:rsidR="00DC3387" w:rsidRPr="00DC3387">
        <w:rPr>
          <w:b/>
          <w:sz w:val="22"/>
        </w:rPr>
        <w:fldChar w:fldCharType="end"/>
      </w:r>
      <w:r w:rsidR="00DC3387">
        <w:t>.</w:t>
      </w:r>
    </w:p>
    <w:p w14:paraId="7FF19849" w14:textId="77777777" w:rsidR="00D37371" w:rsidRPr="000242D9" w:rsidRDefault="00D37371" w:rsidP="000242D9">
      <w:pPr>
        <w:pStyle w:val="Default"/>
        <w:spacing w:before="120" w:line="360" w:lineRule="auto"/>
        <w:ind w:firstLine="708"/>
        <w:jc w:val="both"/>
        <w:rPr>
          <w:sz w:val="22"/>
        </w:rPr>
      </w:pPr>
    </w:p>
    <w:p w14:paraId="5296FFEB" w14:textId="60897E2C" w:rsidR="00B0655E" w:rsidRDefault="00B0655E" w:rsidP="00444C16">
      <w:pPr>
        <w:pStyle w:val="Lgende"/>
        <w:spacing w:after="0"/>
        <w:jc w:val="center"/>
        <w:rPr>
          <w:rFonts w:ascii="Calibri" w:hAnsi="Calibri" w:cs="Calibri"/>
          <w:bCs/>
          <w:i w:val="0"/>
          <w:color w:val="000000"/>
          <w:sz w:val="22"/>
          <w:szCs w:val="24"/>
        </w:rPr>
      </w:pPr>
      <w:bookmarkStart w:id="1157"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156"/>
      <w:bookmarkEnd w:id="1157"/>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tbl>
      <w:tblPr>
        <w:tblW w:w="0" w:type="auto"/>
        <w:tblInd w:w="8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1556"/>
        <w:gridCol w:w="1644"/>
        <w:gridCol w:w="1357"/>
        <w:gridCol w:w="1660"/>
        <w:gridCol w:w="1370"/>
      </w:tblGrid>
      <w:tr w:rsidR="00D37371" w:rsidRPr="00D37371" w14:paraId="789D4345" w14:textId="77777777" w:rsidTr="00D37371">
        <w:trPr>
          <w:trHeight w:val="283"/>
        </w:trPr>
        <w:tc>
          <w:tcPr>
            <w:tcW w:w="0" w:type="auto"/>
            <w:shd w:val="clear" w:color="auto" w:fill="5B9BD5"/>
            <w:tcMar>
              <w:top w:w="15" w:type="dxa"/>
              <w:left w:w="108" w:type="dxa"/>
              <w:bottom w:w="0" w:type="dxa"/>
              <w:right w:w="108" w:type="dxa"/>
            </w:tcMar>
            <w:vAlign w:val="center"/>
            <w:hideMark/>
          </w:tcPr>
          <w:p w14:paraId="10EC5DA7" w14:textId="5495324A" w:rsidR="00D37371" w:rsidRPr="00D37371" w:rsidRDefault="00D37371" w:rsidP="00D37371">
            <w:pPr>
              <w:jc w:val="center"/>
              <w:rPr>
                <w:lang w:eastAsia="zh-CN"/>
              </w:rPr>
            </w:pPr>
          </w:p>
        </w:tc>
        <w:tc>
          <w:tcPr>
            <w:tcW w:w="0" w:type="auto"/>
            <w:gridSpan w:val="2"/>
            <w:shd w:val="clear" w:color="auto" w:fill="5B9BD5"/>
            <w:tcMar>
              <w:top w:w="15" w:type="dxa"/>
              <w:left w:w="108" w:type="dxa"/>
              <w:bottom w:w="0" w:type="dxa"/>
              <w:right w:w="108" w:type="dxa"/>
            </w:tcMar>
            <w:vAlign w:val="center"/>
            <w:hideMark/>
          </w:tcPr>
          <w:p w14:paraId="56D18D2F" w14:textId="77777777" w:rsidR="00D37371" w:rsidRPr="00D37371" w:rsidRDefault="00D37371" w:rsidP="00D37371">
            <w:pPr>
              <w:jc w:val="center"/>
              <w:rPr>
                <w:lang w:eastAsia="zh-CN"/>
              </w:rPr>
            </w:pPr>
            <w:r w:rsidRPr="00D37371">
              <w:rPr>
                <w:lang w:eastAsia="zh-CN"/>
              </w:rPr>
              <w:t>Approche de Lorenz et Murphy</w:t>
            </w:r>
          </w:p>
        </w:tc>
        <w:tc>
          <w:tcPr>
            <w:tcW w:w="0" w:type="auto"/>
            <w:gridSpan w:val="2"/>
            <w:shd w:val="clear" w:color="auto" w:fill="5B9BD5"/>
            <w:tcMar>
              <w:top w:w="15" w:type="dxa"/>
              <w:left w:w="108" w:type="dxa"/>
              <w:bottom w:w="0" w:type="dxa"/>
              <w:right w:w="108" w:type="dxa"/>
            </w:tcMar>
            <w:vAlign w:val="center"/>
            <w:hideMark/>
          </w:tcPr>
          <w:p w14:paraId="402222C9" w14:textId="77777777" w:rsidR="00D37371" w:rsidRPr="00D37371" w:rsidRDefault="00D37371" w:rsidP="00D37371">
            <w:pPr>
              <w:jc w:val="center"/>
              <w:rPr>
                <w:lang w:eastAsia="zh-CN"/>
              </w:rPr>
            </w:pPr>
            <w:r w:rsidRPr="00D37371">
              <w:rPr>
                <w:lang w:eastAsia="zh-CN"/>
              </w:rPr>
              <w:t>Approche analytique améliorée</w:t>
            </w:r>
          </w:p>
        </w:tc>
      </w:tr>
      <w:tr w:rsidR="00D37371" w:rsidRPr="00D37371" w14:paraId="2F346E58" w14:textId="77777777" w:rsidTr="00D37371">
        <w:trPr>
          <w:trHeight w:val="283"/>
        </w:trPr>
        <w:tc>
          <w:tcPr>
            <w:tcW w:w="0" w:type="auto"/>
            <w:shd w:val="clear" w:color="auto" w:fill="BDD6EE" w:themeFill="accent1" w:themeFillTint="66"/>
            <w:tcMar>
              <w:top w:w="15" w:type="dxa"/>
              <w:left w:w="108" w:type="dxa"/>
              <w:bottom w:w="0" w:type="dxa"/>
              <w:right w:w="108" w:type="dxa"/>
            </w:tcMar>
            <w:vAlign w:val="center"/>
            <w:hideMark/>
          </w:tcPr>
          <w:p w14:paraId="442AAE7E" w14:textId="77777777" w:rsidR="00D37371" w:rsidRPr="00D37371" w:rsidRDefault="00D37371" w:rsidP="00D37371">
            <w:pPr>
              <w:jc w:val="center"/>
              <w:rPr>
                <w:lang w:eastAsia="zh-CN"/>
              </w:rPr>
            </w:pPr>
            <w:r w:rsidRPr="00D37371">
              <w:rPr>
                <w:lang w:eastAsia="zh-CN"/>
              </w:rPr>
              <w:t>Balourd [</w:t>
            </w:r>
            <w:proofErr w:type="spellStart"/>
            <w:r w:rsidRPr="00D37371">
              <w:rPr>
                <w:lang w:eastAsia="zh-CN"/>
              </w:rPr>
              <w:t>gmm</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3474FE80"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07544F77"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48794F56"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70E57E8A"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r>
      <w:tr w:rsidR="00D37371" w:rsidRPr="00D37371" w14:paraId="31107B45"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0979E357" w14:textId="77777777" w:rsidR="00D37371" w:rsidRPr="00D37371" w:rsidRDefault="00D37371" w:rsidP="00D37371">
            <w:pPr>
              <w:jc w:val="center"/>
              <w:rPr>
                <w:lang w:eastAsia="zh-CN"/>
              </w:rPr>
            </w:pPr>
            <w:r w:rsidRPr="00D37371">
              <w:rPr>
                <w:lang w:eastAsia="zh-CN"/>
              </w:rPr>
              <w:t>100</w:t>
            </w:r>
          </w:p>
        </w:tc>
        <w:tc>
          <w:tcPr>
            <w:tcW w:w="0" w:type="auto"/>
            <w:shd w:val="clear" w:color="auto" w:fill="BDD6EE" w:themeFill="accent1" w:themeFillTint="66"/>
            <w:tcMar>
              <w:top w:w="15" w:type="dxa"/>
              <w:left w:w="15" w:type="dxa"/>
              <w:bottom w:w="0" w:type="dxa"/>
              <w:right w:w="15" w:type="dxa"/>
            </w:tcMar>
            <w:vAlign w:val="center"/>
            <w:hideMark/>
          </w:tcPr>
          <w:p w14:paraId="24132B04" w14:textId="77777777" w:rsidR="00D37371" w:rsidRPr="00D37371" w:rsidRDefault="00D37371" w:rsidP="00D37371">
            <w:pPr>
              <w:jc w:val="center"/>
              <w:rPr>
                <w:lang w:eastAsia="zh-CN"/>
              </w:rPr>
            </w:pPr>
            <w:r w:rsidRPr="00D37371">
              <w:rPr>
                <w:lang w:eastAsia="zh-CN"/>
              </w:rPr>
              <w:t>3.93</w:t>
            </w:r>
          </w:p>
        </w:tc>
        <w:tc>
          <w:tcPr>
            <w:tcW w:w="0" w:type="auto"/>
            <w:shd w:val="clear" w:color="auto" w:fill="BDD6EE" w:themeFill="accent1" w:themeFillTint="66"/>
            <w:tcMar>
              <w:top w:w="72" w:type="dxa"/>
              <w:left w:w="144" w:type="dxa"/>
              <w:bottom w:w="72" w:type="dxa"/>
              <w:right w:w="144" w:type="dxa"/>
            </w:tcMar>
            <w:vAlign w:val="center"/>
            <w:hideMark/>
          </w:tcPr>
          <w:p w14:paraId="0E660AF4" w14:textId="77777777" w:rsidR="00D37371" w:rsidRPr="00D37371" w:rsidRDefault="00D37371" w:rsidP="00D37371">
            <w:pPr>
              <w:jc w:val="center"/>
              <w:rPr>
                <w:lang w:eastAsia="zh-CN"/>
              </w:rPr>
            </w:pPr>
            <w:r w:rsidRPr="00D37371">
              <w:rPr>
                <w:lang w:eastAsia="zh-CN"/>
              </w:rPr>
              <w:t>289.09</w:t>
            </w:r>
          </w:p>
        </w:tc>
        <w:tc>
          <w:tcPr>
            <w:tcW w:w="0" w:type="auto"/>
            <w:shd w:val="clear" w:color="auto" w:fill="BDD6EE" w:themeFill="accent1" w:themeFillTint="66"/>
            <w:tcMar>
              <w:top w:w="72" w:type="dxa"/>
              <w:left w:w="144" w:type="dxa"/>
              <w:bottom w:w="72" w:type="dxa"/>
              <w:right w:w="144" w:type="dxa"/>
            </w:tcMar>
            <w:vAlign w:val="center"/>
            <w:hideMark/>
          </w:tcPr>
          <w:p w14:paraId="7BBEE597" w14:textId="77777777" w:rsidR="00D37371" w:rsidRPr="00D37371" w:rsidRDefault="00D37371" w:rsidP="00D37371">
            <w:pPr>
              <w:jc w:val="center"/>
              <w:rPr>
                <w:lang w:eastAsia="zh-CN"/>
              </w:rPr>
            </w:pPr>
            <w:r w:rsidRPr="00D37371">
              <w:rPr>
                <w:lang w:eastAsia="zh-CN"/>
              </w:rPr>
              <w:t>4.58</w:t>
            </w:r>
          </w:p>
        </w:tc>
        <w:tc>
          <w:tcPr>
            <w:tcW w:w="0" w:type="auto"/>
            <w:shd w:val="clear" w:color="auto" w:fill="BDD6EE" w:themeFill="accent1" w:themeFillTint="66"/>
            <w:tcMar>
              <w:top w:w="72" w:type="dxa"/>
              <w:left w:w="144" w:type="dxa"/>
              <w:bottom w:w="72" w:type="dxa"/>
              <w:right w:w="144" w:type="dxa"/>
            </w:tcMar>
            <w:vAlign w:val="center"/>
            <w:hideMark/>
          </w:tcPr>
          <w:p w14:paraId="657ABF79" w14:textId="77777777" w:rsidR="00D37371" w:rsidRPr="00D37371" w:rsidRDefault="00D37371" w:rsidP="00D37371">
            <w:pPr>
              <w:jc w:val="center"/>
              <w:rPr>
                <w:lang w:eastAsia="zh-CN"/>
              </w:rPr>
            </w:pPr>
            <w:r w:rsidRPr="00D37371">
              <w:rPr>
                <w:lang w:eastAsia="zh-CN"/>
              </w:rPr>
              <w:t>337.50</w:t>
            </w:r>
          </w:p>
        </w:tc>
      </w:tr>
      <w:tr w:rsidR="00D37371" w:rsidRPr="00D37371" w14:paraId="463B4503"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055D8A3" w14:textId="77777777" w:rsidR="00D37371" w:rsidRPr="00D37371" w:rsidRDefault="00D37371" w:rsidP="00D37371">
            <w:pPr>
              <w:jc w:val="center"/>
              <w:rPr>
                <w:lang w:eastAsia="zh-CN"/>
              </w:rPr>
            </w:pPr>
            <w:r w:rsidRPr="00D37371">
              <w:rPr>
                <w:lang w:eastAsia="zh-CN"/>
              </w:rPr>
              <w:t>120</w:t>
            </w:r>
          </w:p>
        </w:tc>
        <w:tc>
          <w:tcPr>
            <w:tcW w:w="0" w:type="auto"/>
            <w:shd w:val="clear" w:color="auto" w:fill="BDD6EE" w:themeFill="accent1" w:themeFillTint="66"/>
            <w:tcMar>
              <w:top w:w="15" w:type="dxa"/>
              <w:left w:w="15" w:type="dxa"/>
              <w:bottom w:w="0" w:type="dxa"/>
              <w:right w:w="15" w:type="dxa"/>
            </w:tcMar>
            <w:vAlign w:val="center"/>
            <w:hideMark/>
          </w:tcPr>
          <w:p w14:paraId="5864C57F" w14:textId="77777777" w:rsidR="00D37371" w:rsidRPr="00D37371" w:rsidRDefault="00D37371" w:rsidP="00D37371">
            <w:pPr>
              <w:jc w:val="center"/>
              <w:rPr>
                <w:lang w:eastAsia="zh-CN"/>
              </w:rPr>
            </w:pPr>
            <w:r w:rsidRPr="00D37371">
              <w:rPr>
                <w:lang w:eastAsia="zh-CN"/>
              </w:rPr>
              <w:t>4.76</w:t>
            </w:r>
          </w:p>
        </w:tc>
        <w:tc>
          <w:tcPr>
            <w:tcW w:w="0" w:type="auto"/>
            <w:shd w:val="clear" w:color="auto" w:fill="BDD6EE" w:themeFill="accent1" w:themeFillTint="66"/>
            <w:tcMar>
              <w:top w:w="72" w:type="dxa"/>
              <w:left w:w="144" w:type="dxa"/>
              <w:bottom w:w="72" w:type="dxa"/>
              <w:right w:w="144" w:type="dxa"/>
            </w:tcMar>
            <w:vAlign w:val="center"/>
            <w:hideMark/>
          </w:tcPr>
          <w:p w14:paraId="2CF982A3" w14:textId="77777777" w:rsidR="00D37371" w:rsidRPr="00D37371" w:rsidRDefault="00D37371" w:rsidP="00D37371">
            <w:pPr>
              <w:jc w:val="center"/>
              <w:rPr>
                <w:lang w:eastAsia="zh-CN"/>
              </w:rPr>
            </w:pPr>
            <w:r w:rsidRPr="00D37371">
              <w:rPr>
                <w:lang w:eastAsia="zh-CN"/>
              </w:rPr>
              <w:t>291.59</w:t>
            </w:r>
          </w:p>
        </w:tc>
        <w:tc>
          <w:tcPr>
            <w:tcW w:w="0" w:type="auto"/>
            <w:shd w:val="clear" w:color="auto" w:fill="BDD6EE" w:themeFill="accent1" w:themeFillTint="66"/>
            <w:tcMar>
              <w:top w:w="72" w:type="dxa"/>
              <w:left w:w="144" w:type="dxa"/>
              <w:bottom w:w="72" w:type="dxa"/>
              <w:right w:w="144" w:type="dxa"/>
            </w:tcMar>
            <w:vAlign w:val="center"/>
            <w:hideMark/>
          </w:tcPr>
          <w:p w14:paraId="7B157776" w14:textId="77777777" w:rsidR="00D37371" w:rsidRPr="00D37371" w:rsidRDefault="00D37371" w:rsidP="00D37371">
            <w:pPr>
              <w:jc w:val="center"/>
              <w:rPr>
                <w:lang w:eastAsia="zh-CN"/>
              </w:rPr>
            </w:pPr>
            <w:r w:rsidRPr="00D37371">
              <w:rPr>
                <w:lang w:eastAsia="zh-CN"/>
              </w:rPr>
              <w:t>5.70</w:t>
            </w:r>
          </w:p>
        </w:tc>
        <w:tc>
          <w:tcPr>
            <w:tcW w:w="0" w:type="auto"/>
            <w:shd w:val="clear" w:color="auto" w:fill="BDD6EE" w:themeFill="accent1" w:themeFillTint="66"/>
            <w:tcMar>
              <w:top w:w="72" w:type="dxa"/>
              <w:left w:w="144" w:type="dxa"/>
              <w:bottom w:w="72" w:type="dxa"/>
              <w:right w:w="144" w:type="dxa"/>
            </w:tcMar>
            <w:vAlign w:val="center"/>
            <w:hideMark/>
          </w:tcPr>
          <w:p w14:paraId="0194D851" w14:textId="77777777" w:rsidR="00D37371" w:rsidRPr="00D37371" w:rsidRDefault="00D37371" w:rsidP="00D37371">
            <w:pPr>
              <w:jc w:val="center"/>
              <w:rPr>
                <w:lang w:eastAsia="zh-CN"/>
              </w:rPr>
            </w:pPr>
            <w:r w:rsidRPr="00D37371">
              <w:rPr>
                <w:lang w:eastAsia="zh-CN"/>
              </w:rPr>
              <w:t>340.50</w:t>
            </w:r>
          </w:p>
        </w:tc>
      </w:tr>
      <w:tr w:rsidR="00D37371" w:rsidRPr="00D37371" w14:paraId="4FC2B047"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AD356A9" w14:textId="77777777" w:rsidR="00D37371" w:rsidRPr="00D37371" w:rsidRDefault="00D37371" w:rsidP="00D37371">
            <w:pPr>
              <w:jc w:val="center"/>
              <w:rPr>
                <w:lang w:eastAsia="zh-CN"/>
              </w:rPr>
            </w:pPr>
            <w:r w:rsidRPr="00D37371">
              <w:rPr>
                <w:lang w:eastAsia="zh-CN"/>
              </w:rPr>
              <w:t>140</w:t>
            </w:r>
          </w:p>
        </w:tc>
        <w:tc>
          <w:tcPr>
            <w:tcW w:w="0" w:type="auto"/>
            <w:shd w:val="clear" w:color="auto" w:fill="BDD6EE" w:themeFill="accent1" w:themeFillTint="66"/>
            <w:tcMar>
              <w:top w:w="15" w:type="dxa"/>
              <w:left w:w="15" w:type="dxa"/>
              <w:bottom w:w="0" w:type="dxa"/>
              <w:right w:w="15" w:type="dxa"/>
            </w:tcMar>
            <w:vAlign w:val="center"/>
            <w:hideMark/>
          </w:tcPr>
          <w:p w14:paraId="48B07D24" w14:textId="77777777" w:rsidR="00D37371" w:rsidRPr="00D37371" w:rsidRDefault="00D37371" w:rsidP="00D37371">
            <w:pPr>
              <w:jc w:val="center"/>
              <w:rPr>
                <w:lang w:eastAsia="zh-CN"/>
              </w:rPr>
            </w:pPr>
            <w:r w:rsidRPr="00D37371">
              <w:rPr>
                <w:lang w:eastAsia="zh-CN"/>
              </w:rPr>
              <w:t>5.66</w:t>
            </w:r>
          </w:p>
        </w:tc>
        <w:tc>
          <w:tcPr>
            <w:tcW w:w="0" w:type="auto"/>
            <w:shd w:val="clear" w:color="auto" w:fill="BDD6EE" w:themeFill="accent1" w:themeFillTint="66"/>
            <w:tcMar>
              <w:top w:w="72" w:type="dxa"/>
              <w:left w:w="144" w:type="dxa"/>
              <w:bottom w:w="72" w:type="dxa"/>
              <w:right w:w="144" w:type="dxa"/>
            </w:tcMar>
            <w:vAlign w:val="center"/>
            <w:hideMark/>
          </w:tcPr>
          <w:p w14:paraId="35BDAFB6" w14:textId="77777777" w:rsidR="00D37371" w:rsidRPr="00D37371" w:rsidRDefault="00D37371" w:rsidP="00D37371">
            <w:pPr>
              <w:jc w:val="center"/>
              <w:rPr>
                <w:lang w:eastAsia="zh-CN"/>
              </w:rPr>
            </w:pPr>
            <w:r w:rsidRPr="00D37371">
              <w:rPr>
                <w:lang w:eastAsia="zh-CN"/>
              </w:rPr>
              <w:t>293.83</w:t>
            </w:r>
          </w:p>
        </w:tc>
        <w:tc>
          <w:tcPr>
            <w:tcW w:w="0" w:type="auto"/>
            <w:shd w:val="clear" w:color="auto" w:fill="BDD6EE" w:themeFill="accent1" w:themeFillTint="66"/>
            <w:tcMar>
              <w:top w:w="72" w:type="dxa"/>
              <w:left w:w="144" w:type="dxa"/>
              <w:bottom w:w="72" w:type="dxa"/>
              <w:right w:w="144" w:type="dxa"/>
            </w:tcMar>
            <w:vAlign w:val="center"/>
            <w:hideMark/>
          </w:tcPr>
          <w:p w14:paraId="490AA698" w14:textId="77777777" w:rsidR="00D37371" w:rsidRPr="00D37371" w:rsidRDefault="00D37371" w:rsidP="00D37371">
            <w:pPr>
              <w:jc w:val="center"/>
              <w:rPr>
                <w:lang w:eastAsia="zh-CN"/>
              </w:rPr>
            </w:pPr>
            <w:r w:rsidRPr="00D37371">
              <w:rPr>
                <w:lang w:eastAsia="zh-CN"/>
              </w:rPr>
              <w:t>7.03</w:t>
            </w:r>
          </w:p>
        </w:tc>
        <w:tc>
          <w:tcPr>
            <w:tcW w:w="0" w:type="auto"/>
            <w:shd w:val="clear" w:color="auto" w:fill="BDD6EE" w:themeFill="accent1" w:themeFillTint="66"/>
            <w:tcMar>
              <w:top w:w="72" w:type="dxa"/>
              <w:left w:w="144" w:type="dxa"/>
              <w:bottom w:w="72" w:type="dxa"/>
              <w:right w:w="144" w:type="dxa"/>
            </w:tcMar>
            <w:vAlign w:val="center"/>
            <w:hideMark/>
          </w:tcPr>
          <w:p w14:paraId="38A5E804" w14:textId="77777777" w:rsidR="00D37371" w:rsidRPr="00D37371" w:rsidRDefault="00D37371" w:rsidP="00D37371">
            <w:pPr>
              <w:jc w:val="center"/>
              <w:rPr>
                <w:lang w:eastAsia="zh-CN"/>
              </w:rPr>
            </w:pPr>
            <w:r w:rsidRPr="00D37371">
              <w:rPr>
                <w:lang w:eastAsia="zh-CN"/>
              </w:rPr>
              <w:t>342.50</w:t>
            </w:r>
          </w:p>
        </w:tc>
      </w:tr>
      <w:tr w:rsidR="00D37371" w:rsidRPr="00D37371" w14:paraId="19A98C4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AF170ED" w14:textId="77777777" w:rsidR="00D37371" w:rsidRPr="00D37371" w:rsidRDefault="00D37371" w:rsidP="00D37371">
            <w:pPr>
              <w:jc w:val="center"/>
              <w:rPr>
                <w:lang w:eastAsia="zh-CN"/>
              </w:rPr>
            </w:pPr>
            <w:r w:rsidRPr="00D37371">
              <w:rPr>
                <w:lang w:eastAsia="zh-CN"/>
              </w:rPr>
              <w:t>160</w:t>
            </w:r>
          </w:p>
        </w:tc>
        <w:tc>
          <w:tcPr>
            <w:tcW w:w="0" w:type="auto"/>
            <w:shd w:val="clear" w:color="auto" w:fill="BDD6EE" w:themeFill="accent1" w:themeFillTint="66"/>
            <w:tcMar>
              <w:top w:w="15" w:type="dxa"/>
              <w:left w:w="15" w:type="dxa"/>
              <w:bottom w:w="0" w:type="dxa"/>
              <w:right w:w="15" w:type="dxa"/>
            </w:tcMar>
            <w:vAlign w:val="center"/>
            <w:hideMark/>
          </w:tcPr>
          <w:p w14:paraId="1B862BD6" w14:textId="77777777" w:rsidR="00D37371" w:rsidRPr="00D37371" w:rsidRDefault="00D37371" w:rsidP="00D37371">
            <w:pPr>
              <w:jc w:val="center"/>
              <w:rPr>
                <w:lang w:eastAsia="zh-CN"/>
              </w:rPr>
            </w:pPr>
            <w:r w:rsidRPr="00D37371">
              <w:rPr>
                <w:lang w:eastAsia="zh-CN"/>
              </w:rPr>
              <w:t>6.58</w:t>
            </w:r>
          </w:p>
        </w:tc>
        <w:tc>
          <w:tcPr>
            <w:tcW w:w="0" w:type="auto"/>
            <w:shd w:val="clear" w:color="auto" w:fill="BDD6EE" w:themeFill="accent1" w:themeFillTint="66"/>
            <w:tcMar>
              <w:top w:w="72" w:type="dxa"/>
              <w:left w:w="144" w:type="dxa"/>
              <w:bottom w:w="72" w:type="dxa"/>
              <w:right w:w="144" w:type="dxa"/>
            </w:tcMar>
            <w:vAlign w:val="center"/>
            <w:hideMark/>
          </w:tcPr>
          <w:p w14:paraId="054C6E69" w14:textId="77777777" w:rsidR="00D37371" w:rsidRPr="00D37371" w:rsidRDefault="00D37371" w:rsidP="00D37371">
            <w:pPr>
              <w:jc w:val="center"/>
              <w:rPr>
                <w:lang w:eastAsia="zh-CN"/>
              </w:rPr>
            </w:pPr>
            <w:r w:rsidRPr="00D37371">
              <w:rPr>
                <w:lang w:eastAsia="zh-CN"/>
              </w:rPr>
              <w:t>295.71</w:t>
            </w:r>
          </w:p>
        </w:tc>
        <w:tc>
          <w:tcPr>
            <w:tcW w:w="0" w:type="auto"/>
            <w:shd w:val="clear" w:color="auto" w:fill="BDD6EE" w:themeFill="accent1" w:themeFillTint="66"/>
            <w:tcMar>
              <w:top w:w="72" w:type="dxa"/>
              <w:left w:w="144" w:type="dxa"/>
              <w:bottom w:w="72" w:type="dxa"/>
              <w:right w:w="144" w:type="dxa"/>
            </w:tcMar>
            <w:vAlign w:val="center"/>
            <w:hideMark/>
          </w:tcPr>
          <w:p w14:paraId="6034786D" w14:textId="77777777" w:rsidR="00D37371" w:rsidRPr="00D37371" w:rsidRDefault="00D37371" w:rsidP="00D37371">
            <w:pPr>
              <w:jc w:val="center"/>
              <w:rPr>
                <w:lang w:eastAsia="zh-CN"/>
              </w:rPr>
            </w:pPr>
            <w:r w:rsidRPr="00D37371">
              <w:rPr>
                <w:lang w:eastAsia="zh-CN"/>
              </w:rPr>
              <w:t>8.59</w:t>
            </w:r>
          </w:p>
        </w:tc>
        <w:tc>
          <w:tcPr>
            <w:tcW w:w="0" w:type="auto"/>
            <w:shd w:val="clear" w:color="auto" w:fill="BDD6EE" w:themeFill="accent1" w:themeFillTint="66"/>
            <w:tcMar>
              <w:top w:w="72" w:type="dxa"/>
              <w:left w:w="144" w:type="dxa"/>
              <w:bottom w:w="72" w:type="dxa"/>
              <w:right w:w="144" w:type="dxa"/>
            </w:tcMar>
            <w:vAlign w:val="center"/>
            <w:hideMark/>
          </w:tcPr>
          <w:p w14:paraId="57FCD5F9" w14:textId="77777777" w:rsidR="00D37371" w:rsidRPr="00D37371" w:rsidRDefault="00D37371" w:rsidP="00D37371">
            <w:pPr>
              <w:jc w:val="center"/>
              <w:rPr>
                <w:lang w:eastAsia="zh-CN"/>
              </w:rPr>
            </w:pPr>
            <w:r w:rsidRPr="00D37371">
              <w:rPr>
                <w:lang w:eastAsia="zh-CN"/>
              </w:rPr>
              <w:t>343.50</w:t>
            </w:r>
          </w:p>
        </w:tc>
      </w:tr>
      <w:tr w:rsidR="00D37371" w:rsidRPr="00D37371" w14:paraId="1D1924AE"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1877129A" w14:textId="77777777" w:rsidR="00D37371" w:rsidRPr="00D37371" w:rsidRDefault="00D37371" w:rsidP="00D37371">
            <w:pPr>
              <w:jc w:val="center"/>
              <w:rPr>
                <w:lang w:eastAsia="zh-CN"/>
              </w:rPr>
            </w:pPr>
            <w:r w:rsidRPr="00D37371">
              <w:rPr>
                <w:lang w:eastAsia="zh-CN"/>
              </w:rPr>
              <w:t>180</w:t>
            </w:r>
          </w:p>
        </w:tc>
        <w:tc>
          <w:tcPr>
            <w:tcW w:w="0" w:type="auto"/>
            <w:shd w:val="clear" w:color="auto" w:fill="BDD6EE" w:themeFill="accent1" w:themeFillTint="66"/>
            <w:tcMar>
              <w:top w:w="72" w:type="dxa"/>
              <w:left w:w="144" w:type="dxa"/>
              <w:bottom w:w="72" w:type="dxa"/>
              <w:right w:w="144" w:type="dxa"/>
            </w:tcMar>
            <w:vAlign w:val="center"/>
            <w:hideMark/>
          </w:tcPr>
          <w:p w14:paraId="2B116820" w14:textId="77777777" w:rsidR="00D37371" w:rsidRPr="00D37371" w:rsidRDefault="00D37371" w:rsidP="00D37371">
            <w:pPr>
              <w:jc w:val="center"/>
              <w:rPr>
                <w:lang w:eastAsia="zh-CN"/>
              </w:rPr>
            </w:pPr>
            <w:r w:rsidRPr="00D37371">
              <w:rPr>
                <w:lang w:eastAsia="zh-CN"/>
              </w:rPr>
              <w:t>7.45</w:t>
            </w:r>
          </w:p>
        </w:tc>
        <w:tc>
          <w:tcPr>
            <w:tcW w:w="0" w:type="auto"/>
            <w:shd w:val="clear" w:color="auto" w:fill="BDD6EE" w:themeFill="accent1" w:themeFillTint="66"/>
            <w:tcMar>
              <w:top w:w="72" w:type="dxa"/>
              <w:left w:w="144" w:type="dxa"/>
              <w:bottom w:w="72" w:type="dxa"/>
              <w:right w:w="144" w:type="dxa"/>
            </w:tcMar>
            <w:vAlign w:val="center"/>
            <w:hideMark/>
          </w:tcPr>
          <w:p w14:paraId="55D466B8" w14:textId="77777777" w:rsidR="00D37371" w:rsidRPr="00D37371" w:rsidRDefault="00D37371" w:rsidP="00D37371">
            <w:pPr>
              <w:jc w:val="center"/>
              <w:rPr>
                <w:lang w:eastAsia="zh-CN"/>
              </w:rPr>
            </w:pPr>
            <w:r w:rsidRPr="00D37371">
              <w:rPr>
                <w:lang w:eastAsia="zh-CN"/>
              </w:rPr>
              <w:t>297.41</w:t>
            </w:r>
          </w:p>
        </w:tc>
        <w:tc>
          <w:tcPr>
            <w:tcW w:w="0" w:type="auto"/>
            <w:shd w:val="clear" w:color="auto" w:fill="BDD6EE" w:themeFill="accent1" w:themeFillTint="66"/>
            <w:tcMar>
              <w:top w:w="72" w:type="dxa"/>
              <w:left w:w="144" w:type="dxa"/>
              <w:bottom w:w="72" w:type="dxa"/>
              <w:right w:w="144" w:type="dxa"/>
            </w:tcMar>
            <w:vAlign w:val="center"/>
            <w:hideMark/>
          </w:tcPr>
          <w:p w14:paraId="50758B8A" w14:textId="77777777" w:rsidR="00D37371" w:rsidRPr="00D37371" w:rsidRDefault="00D37371" w:rsidP="00D37371">
            <w:pPr>
              <w:jc w:val="center"/>
              <w:rPr>
                <w:lang w:eastAsia="zh-CN"/>
              </w:rPr>
            </w:pPr>
            <w:r w:rsidRPr="00D37371">
              <w:rPr>
                <w:lang w:eastAsia="zh-CN"/>
              </w:rPr>
              <w:t>9.84</w:t>
            </w:r>
          </w:p>
        </w:tc>
        <w:tc>
          <w:tcPr>
            <w:tcW w:w="0" w:type="auto"/>
            <w:shd w:val="clear" w:color="auto" w:fill="BDD6EE" w:themeFill="accent1" w:themeFillTint="66"/>
            <w:tcMar>
              <w:top w:w="72" w:type="dxa"/>
              <w:left w:w="144" w:type="dxa"/>
              <w:bottom w:w="72" w:type="dxa"/>
              <w:right w:w="144" w:type="dxa"/>
            </w:tcMar>
            <w:vAlign w:val="center"/>
            <w:hideMark/>
          </w:tcPr>
          <w:p w14:paraId="48772026" w14:textId="77777777" w:rsidR="00D37371" w:rsidRPr="00D37371" w:rsidRDefault="00D37371" w:rsidP="00D37371">
            <w:pPr>
              <w:jc w:val="center"/>
              <w:rPr>
                <w:lang w:eastAsia="zh-CN"/>
              </w:rPr>
            </w:pPr>
            <w:r w:rsidRPr="00D37371">
              <w:rPr>
                <w:lang w:eastAsia="zh-CN"/>
              </w:rPr>
              <w:t>344.5</w:t>
            </w:r>
          </w:p>
        </w:tc>
      </w:tr>
      <w:tr w:rsidR="00D37371" w:rsidRPr="00D37371" w14:paraId="5733F6E2"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8A0D6A3" w14:textId="77777777" w:rsidR="00D37371" w:rsidRPr="00D37371" w:rsidRDefault="00D37371" w:rsidP="00D37371">
            <w:pPr>
              <w:jc w:val="center"/>
              <w:rPr>
                <w:lang w:eastAsia="zh-CN"/>
              </w:rPr>
            </w:pPr>
            <w:r w:rsidRPr="00D37371">
              <w:rPr>
                <w:lang w:eastAsia="zh-CN"/>
              </w:rPr>
              <w:t>200</w:t>
            </w:r>
          </w:p>
        </w:tc>
        <w:tc>
          <w:tcPr>
            <w:tcW w:w="0" w:type="auto"/>
            <w:shd w:val="clear" w:color="auto" w:fill="BDD6EE" w:themeFill="accent1" w:themeFillTint="66"/>
            <w:tcMar>
              <w:top w:w="72" w:type="dxa"/>
              <w:left w:w="144" w:type="dxa"/>
              <w:bottom w:w="72" w:type="dxa"/>
              <w:right w:w="144" w:type="dxa"/>
            </w:tcMar>
            <w:vAlign w:val="center"/>
            <w:hideMark/>
          </w:tcPr>
          <w:p w14:paraId="7D572A97" w14:textId="77777777" w:rsidR="00D37371" w:rsidRPr="00D37371" w:rsidRDefault="00D37371" w:rsidP="00D37371">
            <w:pPr>
              <w:jc w:val="center"/>
              <w:rPr>
                <w:lang w:eastAsia="zh-CN"/>
              </w:rPr>
            </w:pPr>
            <w:r w:rsidRPr="00D37371">
              <w:rPr>
                <w:lang w:eastAsia="zh-CN"/>
              </w:rPr>
              <w:t>8.30</w:t>
            </w:r>
          </w:p>
        </w:tc>
        <w:tc>
          <w:tcPr>
            <w:tcW w:w="0" w:type="auto"/>
            <w:shd w:val="clear" w:color="auto" w:fill="BDD6EE" w:themeFill="accent1" w:themeFillTint="66"/>
            <w:tcMar>
              <w:top w:w="72" w:type="dxa"/>
              <w:left w:w="144" w:type="dxa"/>
              <w:bottom w:w="72" w:type="dxa"/>
              <w:right w:w="144" w:type="dxa"/>
            </w:tcMar>
            <w:vAlign w:val="center"/>
            <w:hideMark/>
          </w:tcPr>
          <w:p w14:paraId="1409DAF8" w14:textId="77777777" w:rsidR="00D37371" w:rsidRPr="00D37371" w:rsidRDefault="00D37371" w:rsidP="00D37371">
            <w:pPr>
              <w:jc w:val="center"/>
              <w:rPr>
                <w:lang w:eastAsia="zh-CN"/>
              </w:rPr>
            </w:pPr>
            <w:r w:rsidRPr="00D37371">
              <w:rPr>
                <w:lang w:eastAsia="zh-CN"/>
              </w:rPr>
              <w:t>298.85</w:t>
            </w:r>
          </w:p>
        </w:tc>
        <w:tc>
          <w:tcPr>
            <w:tcW w:w="0" w:type="auto"/>
            <w:shd w:val="clear" w:color="auto" w:fill="BDD6EE" w:themeFill="accent1" w:themeFillTint="66"/>
            <w:tcMar>
              <w:top w:w="72" w:type="dxa"/>
              <w:left w:w="144" w:type="dxa"/>
              <w:bottom w:w="72" w:type="dxa"/>
              <w:right w:w="144" w:type="dxa"/>
            </w:tcMar>
            <w:vAlign w:val="center"/>
            <w:hideMark/>
          </w:tcPr>
          <w:p w14:paraId="59221629" w14:textId="77777777" w:rsidR="00D37371" w:rsidRPr="00D37371" w:rsidRDefault="00D37371" w:rsidP="00D37371">
            <w:pPr>
              <w:jc w:val="center"/>
              <w:rPr>
                <w:lang w:eastAsia="zh-CN"/>
              </w:rPr>
            </w:pPr>
            <w:r w:rsidRPr="00D37371">
              <w:rPr>
                <w:lang w:eastAsia="zh-CN"/>
              </w:rPr>
              <w:t>12.61</w:t>
            </w:r>
          </w:p>
        </w:tc>
        <w:tc>
          <w:tcPr>
            <w:tcW w:w="0" w:type="auto"/>
            <w:shd w:val="clear" w:color="auto" w:fill="BDD6EE" w:themeFill="accent1" w:themeFillTint="66"/>
            <w:tcMar>
              <w:top w:w="72" w:type="dxa"/>
              <w:left w:w="144" w:type="dxa"/>
              <w:bottom w:w="72" w:type="dxa"/>
              <w:right w:w="144" w:type="dxa"/>
            </w:tcMar>
            <w:vAlign w:val="center"/>
            <w:hideMark/>
          </w:tcPr>
          <w:p w14:paraId="0BB91A55" w14:textId="77777777" w:rsidR="00D37371" w:rsidRPr="00D37371" w:rsidRDefault="00D37371" w:rsidP="00D37371">
            <w:pPr>
              <w:jc w:val="center"/>
              <w:rPr>
                <w:lang w:eastAsia="zh-CN"/>
              </w:rPr>
            </w:pPr>
            <w:r w:rsidRPr="00D37371">
              <w:rPr>
                <w:lang w:eastAsia="zh-CN"/>
              </w:rPr>
              <w:t>345.5</w:t>
            </w:r>
          </w:p>
        </w:tc>
      </w:tr>
      <w:tr w:rsidR="00D37371" w:rsidRPr="00D37371" w14:paraId="349CCD6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F932B4B" w14:textId="77777777" w:rsidR="00D37371" w:rsidRPr="00D37371" w:rsidRDefault="00D37371" w:rsidP="00D37371">
            <w:pPr>
              <w:jc w:val="center"/>
              <w:rPr>
                <w:lang w:eastAsia="zh-CN"/>
              </w:rPr>
            </w:pPr>
            <w:r w:rsidRPr="00D37371">
              <w:rPr>
                <w:lang w:eastAsia="zh-CN"/>
              </w:rPr>
              <w:t>220</w:t>
            </w:r>
          </w:p>
        </w:tc>
        <w:tc>
          <w:tcPr>
            <w:tcW w:w="0" w:type="auto"/>
            <w:shd w:val="clear" w:color="auto" w:fill="BDD6EE" w:themeFill="accent1" w:themeFillTint="66"/>
            <w:tcMar>
              <w:top w:w="72" w:type="dxa"/>
              <w:left w:w="144" w:type="dxa"/>
              <w:bottom w:w="72" w:type="dxa"/>
              <w:right w:w="144" w:type="dxa"/>
            </w:tcMar>
            <w:vAlign w:val="center"/>
            <w:hideMark/>
          </w:tcPr>
          <w:p w14:paraId="4BF0CB5D" w14:textId="77777777" w:rsidR="00D37371" w:rsidRPr="00D37371" w:rsidRDefault="00D37371" w:rsidP="00D37371">
            <w:pPr>
              <w:jc w:val="center"/>
              <w:rPr>
                <w:lang w:eastAsia="zh-CN"/>
              </w:rPr>
            </w:pPr>
            <w:r w:rsidRPr="00D37371">
              <w:rPr>
                <w:lang w:eastAsia="zh-CN"/>
              </w:rPr>
              <w:t>9.13</w:t>
            </w:r>
          </w:p>
        </w:tc>
        <w:tc>
          <w:tcPr>
            <w:tcW w:w="0" w:type="auto"/>
            <w:shd w:val="clear" w:color="auto" w:fill="BDD6EE" w:themeFill="accent1" w:themeFillTint="66"/>
            <w:tcMar>
              <w:top w:w="72" w:type="dxa"/>
              <w:left w:w="144" w:type="dxa"/>
              <w:bottom w:w="72" w:type="dxa"/>
              <w:right w:w="144" w:type="dxa"/>
            </w:tcMar>
            <w:vAlign w:val="center"/>
            <w:hideMark/>
          </w:tcPr>
          <w:p w14:paraId="6FB69702" w14:textId="77777777" w:rsidR="00D37371" w:rsidRPr="00D37371" w:rsidRDefault="00D37371" w:rsidP="00D37371">
            <w:pPr>
              <w:jc w:val="center"/>
              <w:rPr>
                <w:lang w:eastAsia="zh-CN"/>
              </w:rPr>
            </w:pPr>
            <w:r w:rsidRPr="00D37371">
              <w:rPr>
                <w:lang w:eastAsia="zh-CN"/>
              </w:rPr>
              <w:t>300.10</w:t>
            </w:r>
          </w:p>
        </w:tc>
        <w:tc>
          <w:tcPr>
            <w:tcW w:w="0" w:type="auto"/>
            <w:shd w:val="clear" w:color="auto" w:fill="BDD6EE" w:themeFill="accent1" w:themeFillTint="66"/>
            <w:tcMar>
              <w:top w:w="72" w:type="dxa"/>
              <w:left w:w="144" w:type="dxa"/>
              <w:bottom w:w="72" w:type="dxa"/>
              <w:right w:w="144" w:type="dxa"/>
            </w:tcMar>
            <w:vAlign w:val="center"/>
            <w:hideMark/>
          </w:tcPr>
          <w:p w14:paraId="4ACC1AF7" w14:textId="77777777" w:rsidR="00D37371" w:rsidRPr="00D37371" w:rsidRDefault="00D37371" w:rsidP="00D37371">
            <w:pPr>
              <w:jc w:val="center"/>
              <w:rPr>
                <w:lang w:eastAsia="zh-CN"/>
              </w:rPr>
            </w:pPr>
            <w:r w:rsidRPr="00D37371">
              <w:rPr>
                <w:lang w:eastAsia="zh-CN"/>
              </w:rPr>
              <w:t>15.55</w:t>
            </w:r>
          </w:p>
        </w:tc>
        <w:tc>
          <w:tcPr>
            <w:tcW w:w="0" w:type="auto"/>
            <w:shd w:val="clear" w:color="auto" w:fill="BDD6EE" w:themeFill="accent1" w:themeFillTint="66"/>
            <w:tcMar>
              <w:top w:w="72" w:type="dxa"/>
              <w:left w:w="144" w:type="dxa"/>
              <w:bottom w:w="72" w:type="dxa"/>
              <w:right w:w="144" w:type="dxa"/>
            </w:tcMar>
            <w:vAlign w:val="center"/>
            <w:hideMark/>
          </w:tcPr>
          <w:p w14:paraId="13335DA9" w14:textId="77777777" w:rsidR="00D37371" w:rsidRPr="00D37371" w:rsidRDefault="00D37371" w:rsidP="00D37371">
            <w:pPr>
              <w:jc w:val="center"/>
              <w:rPr>
                <w:lang w:eastAsia="zh-CN"/>
              </w:rPr>
            </w:pPr>
            <w:r w:rsidRPr="00D37371">
              <w:rPr>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val="en-US"/>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val="en-US"/>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417C998C" w:rsidR="00B0655E" w:rsidRPr="00086068" w:rsidRDefault="00B0655E" w:rsidP="008D2A74">
            <w:pPr>
              <w:pStyle w:val="Default"/>
              <w:spacing w:line="360" w:lineRule="auto"/>
              <w:jc w:val="center"/>
              <w:rPr>
                <w:sz w:val="22"/>
              </w:rPr>
            </w:pPr>
            <w:bookmarkStart w:id="1158" w:name="_Ref534295302"/>
            <w:r w:rsidRPr="00A56003">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727B4C">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727B4C">
              <w:rPr>
                <w:noProof/>
                <w:sz w:val="22"/>
              </w:rPr>
              <w:t>10</w:t>
            </w:r>
            <w:r w:rsidR="00377B8F">
              <w:rPr>
                <w:sz w:val="22"/>
              </w:rPr>
              <w:fldChar w:fldCharType="end"/>
            </w:r>
            <w:bookmarkEnd w:id="115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0C7FDE">
      <w:pPr>
        <w:pStyle w:val="Paragraphedeliste"/>
        <w:numPr>
          <w:ilvl w:val="0"/>
          <w:numId w:val="20"/>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754AC6">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727B4C" w:rsidRPr="00727B4C">
        <w:rPr>
          <w:b/>
          <w:sz w:val="22"/>
        </w:rPr>
        <w:t>Figure 5.2</w:t>
      </w:r>
      <w:r w:rsidR="00727B4C" w:rsidRPr="00727B4C">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val="en-US"/>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275" cy="2880638"/>
                    </a:xfrm>
                    <a:prstGeom prst="rect">
                      <a:avLst/>
                    </a:prstGeom>
                  </pic:spPr>
                </pic:pic>
              </a:graphicData>
            </a:graphic>
          </wp:inline>
        </w:drawing>
      </w:r>
    </w:p>
    <w:p w14:paraId="1754A0C5" w14:textId="33A9FCAA" w:rsidR="00B0655E" w:rsidRDefault="00B0655E" w:rsidP="00B0655E">
      <w:pPr>
        <w:pStyle w:val="Lgende"/>
        <w:jc w:val="center"/>
        <w:rPr>
          <w:rFonts w:ascii="Calibri" w:hAnsi="Calibri" w:cs="Calibri"/>
          <w:i w:val="0"/>
          <w:color w:val="000000"/>
          <w:sz w:val="22"/>
          <w:szCs w:val="24"/>
        </w:rPr>
      </w:pPr>
      <w:bookmarkStart w:id="1159" w:name="_Ref531186145"/>
      <w:r w:rsidRPr="00A56003">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11</w:t>
      </w:r>
      <w:r w:rsidR="00377B8F">
        <w:rPr>
          <w:rFonts w:ascii="Calibri" w:hAnsi="Calibri" w:cs="Calibri"/>
          <w:i w:val="0"/>
          <w:iCs w:val="0"/>
          <w:color w:val="000000"/>
          <w:sz w:val="22"/>
          <w:szCs w:val="24"/>
        </w:rPr>
        <w:fldChar w:fldCharType="end"/>
      </w:r>
      <w:bookmarkEnd w:id="115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A95AF3">
      <w:pPr>
        <w:pStyle w:val="Titre4"/>
        <w:spacing w:before="240" w:after="240"/>
        <w:ind w:left="709" w:hanging="862"/>
      </w:pPr>
      <w:r>
        <w:t xml:space="preserve">Résultat de l’analyse </w:t>
      </w:r>
    </w:p>
    <w:p w14:paraId="79757582" w14:textId="06EF7BF2"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w:t>
      </w:r>
      <w:proofErr w:type="gramStart"/>
      <w:r>
        <w:t>critère</w:t>
      </w:r>
      <w:r w:rsidRPr="00A56003">
        <w:t xml:space="preserve">  de</w:t>
      </w:r>
      <w:proofErr w:type="gramEnd"/>
      <w:r w:rsidRPr="00A56003">
        <w:t xml:space="preserv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727B4C" w:rsidRPr="00727B4C">
        <w:rPr>
          <w:b/>
          <w:iCs/>
        </w:rPr>
        <w:t xml:space="preserve">Figure </w:t>
      </w:r>
      <w:r w:rsidR="00727B4C" w:rsidRPr="00727B4C">
        <w:rPr>
          <w:b/>
          <w:iCs/>
          <w:noProof/>
        </w:rPr>
        <w:t>5.2</w:t>
      </w:r>
      <w:r w:rsidR="00727B4C" w:rsidRPr="00727B4C">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7664A771" w14:textId="77777777" w:rsidR="004D6813" w:rsidRPr="00E44D67" w:rsidRDefault="004D6813" w:rsidP="004D6813">
      <w:pPr>
        <w:pStyle w:val="Default"/>
        <w:keepNext/>
        <w:spacing w:line="360" w:lineRule="auto"/>
        <w:jc w:val="center"/>
        <w:rPr>
          <w:sz w:val="22"/>
        </w:rPr>
      </w:pPr>
      <w:r>
        <w:rPr>
          <w:noProof/>
          <w:sz w:val="22"/>
          <w:lang w:val="en-US"/>
        </w:rPr>
        <w:lastRenderedPageBreak/>
        <w:drawing>
          <wp:inline distT="0" distB="0" distL="0" distR="0" wp14:anchorId="41BFF86F" wp14:editId="28DDBD5E">
            <wp:extent cx="4953662" cy="2830103"/>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60703" cy="2834126"/>
                    </a:xfrm>
                    <a:prstGeom prst="rect">
                      <a:avLst/>
                    </a:prstGeom>
                    <a:noFill/>
                  </pic:spPr>
                </pic:pic>
              </a:graphicData>
            </a:graphic>
          </wp:inline>
        </w:drawing>
      </w:r>
    </w:p>
    <w:p w14:paraId="0E788CD8" w14:textId="5DDE8B3D" w:rsidR="004D6813" w:rsidRPr="00E44D67" w:rsidRDefault="004D6813" w:rsidP="004D6813">
      <w:pPr>
        <w:pStyle w:val="Lgende"/>
        <w:jc w:val="center"/>
        <w:rPr>
          <w:rFonts w:ascii="Calibri" w:hAnsi="Calibri" w:cs="Calibri"/>
          <w:i w:val="0"/>
          <w:iCs w:val="0"/>
          <w:color w:val="000000"/>
          <w:sz w:val="22"/>
          <w:szCs w:val="24"/>
        </w:rPr>
      </w:pPr>
      <w:bookmarkStart w:id="1160" w:name="_Ref531184866"/>
      <w:r w:rsidRPr="00E44D67">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12</w:t>
      </w:r>
      <w:r w:rsidR="00377B8F">
        <w:rPr>
          <w:rFonts w:ascii="Calibri" w:hAnsi="Calibri" w:cs="Calibri"/>
          <w:i w:val="0"/>
          <w:iCs w:val="0"/>
          <w:color w:val="000000"/>
          <w:sz w:val="22"/>
          <w:szCs w:val="24"/>
        </w:rPr>
        <w:fldChar w:fldCharType="end"/>
      </w:r>
      <w:bookmarkEnd w:id="116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p>
    <w:p w14:paraId="5346602D" w14:textId="5F1408AE" w:rsidR="00AF5FF7" w:rsidRDefault="00AF5FF7" w:rsidP="00807796">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Cependant,</w:t>
      </w:r>
      <w:r w:rsidR="00A4412C">
        <w:rPr>
          <w:lang w:eastAsia="zh-CN"/>
        </w:rPr>
        <w:t xml:space="preserve"> l’analyse de la stabilité ici </w:t>
      </w:r>
      <w:r>
        <w:rPr>
          <w:lang w:eastAsia="zh-CN"/>
        </w:rPr>
        <w:t xml:space="preserve">est </w:t>
      </w:r>
      <w:r w:rsidR="00A4412C">
        <w:rPr>
          <w:lang w:eastAsia="zh-CN"/>
        </w:rPr>
        <w:t>réalisée</w:t>
      </w:r>
      <w:r>
        <w:rPr>
          <w:lang w:eastAsia="zh-CN"/>
        </w:rPr>
        <w:t xml:space="preserv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61266FE0" w14:textId="020FAC95" w:rsidR="00807796" w:rsidRDefault="00807796" w:rsidP="00807796">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727B4C" w:rsidRPr="00727B4C">
        <w:rPr>
          <w:rFonts w:cs="Calibri"/>
          <w:b/>
          <w:color w:val="000000"/>
          <w:szCs w:val="24"/>
        </w:rPr>
        <w:t xml:space="preserve">Tableau </w:t>
      </w:r>
      <w:r w:rsidR="00727B4C" w:rsidRPr="00727B4C">
        <w:rPr>
          <w:rFonts w:cs="Calibri"/>
          <w:b/>
          <w:iCs/>
          <w:noProof/>
          <w:color w:val="000000"/>
          <w:szCs w:val="24"/>
        </w:rPr>
        <w:t>5.2</w:t>
      </w:r>
      <w:r w:rsidR="00727B4C" w:rsidRPr="00727B4C">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727B4C" w:rsidRPr="00727B4C">
        <w:rPr>
          <w:rFonts w:cs="Calibri"/>
          <w:b/>
          <w:iCs/>
          <w:color w:val="000000"/>
          <w:szCs w:val="24"/>
        </w:rPr>
        <w:t>Tableau 5.2</w:t>
      </w:r>
      <w:r w:rsidR="00727B4C" w:rsidRPr="00727B4C">
        <w:rPr>
          <w:rFonts w:cs="Calibri"/>
          <w:b/>
          <w:iCs/>
          <w:color w:val="000000"/>
          <w:szCs w:val="24"/>
        </w:rPr>
        <w:noBreakHyphen/>
        <w:t>3</w:t>
      </w:r>
      <w:r w:rsidRPr="009521A5">
        <w:rPr>
          <w:b/>
        </w:rPr>
        <w:fldChar w:fldCharType="end"/>
      </w:r>
      <w:r w:rsidRPr="009521A5">
        <w:t>.</w:t>
      </w:r>
      <w:r>
        <w:t xml:space="preserve">  </w:t>
      </w:r>
    </w:p>
    <w:p w14:paraId="6EF454EF" w14:textId="0208B5E7"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1161"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727B4C">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161"/>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p>
    <w:p w14:paraId="2E6B4811" w14:textId="77777777" w:rsidR="008D1AF1" w:rsidRDefault="008D1AF1" w:rsidP="008D1AF1">
      <w:pPr>
        <w:spacing w:before="120" w:line="360" w:lineRule="auto"/>
      </w:pPr>
      <w:r>
        <w:rPr>
          <w:noProof/>
          <w:lang w:val="en-US"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w:t>
      </w:r>
      <w:r w:rsidR="002D19D9">
        <w:lastRenderedPageBreak/>
        <w:t>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35371E4D" w14:textId="77777777" w:rsidR="000E4C36" w:rsidRDefault="000E4C36" w:rsidP="00C53D08">
      <w:pPr>
        <w:pStyle w:val="Titre2"/>
        <w:ind w:left="709"/>
        <w:rPr>
          <w:lang w:eastAsia="zh-CN"/>
        </w:rPr>
      </w:pPr>
      <w:bookmarkStart w:id="1162" w:name="_Toc535536177"/>
      <w:r>
        <w:rPr>
          <w:lang w:eastAsia="zh-CN"/>
        </w:rPr>
        <w:t>Solutions de l’effet Morton instable</w:t>
      </w:r>
      <w:bookmarkEnd w:id="1162"/>
    </w:p>
    <w:p w14:paraId="1E923476" w14:textId="77777777" w:rsidR="000E4C36" w:rsidRDefault="000E4C36" w:rsidP="000E4C36">
      <w:pPr>
        <w:rPr>
          <w:szCs w:val="22"/>
          <w:lang w:eastAsia="zh-CN"/>
        </w:rPr>
      </w:pPr>
    </w:p>
    <w:p w14:paraId="69F34717" w14:textId="213AC1CF"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les mesures de prévention devraient être prises pour éviter l’instabilité provoquée par cet effet. Des solutions empiriques et pragmatiques ont été découvertes et utilisée pour éviter l’effet Morton instable dans la littérature</w:t>
      </w:r>
      <w:r w:rsidR="00720C0B">
        <w:rPr>
          <w:szCs w:val="22"/>
          <w:lang w:eastAsia="zh-CN"/>
        </w:rPr>
        <w:t xml:space="preserve"> (</w:t>
      </w:r>
      <w:r w:rsidR="00720C0B" w:rsidRPr="00720C0B">
        <w:rPr>
          <w:b/>
          <w:szCs w:val="22"/>
          <w:lang w:eastAsia="zh-CN"/>
        </w:rPr>
        <w:fldChar w:fldCharType="begin"/>
      </w:r>
      <w:r w:rsidR="00720C0B" w:rsidRPr="00720C0B">
        <w:rPr>
          <w:b/>
          <w:szCs w:val="22"/>
          <w:lang w:eastAsia="zh-CN"/>
        </w:rPr>
        <w:instrText xml:space="preserve"> REF _Ref534794429 \r \h </w:instrText>
      </w:r>
      <w:r w:rsidR="00720C0B">
        <w:rPr>
          <w:b/>
          <w:szCs w:val="22"/>
          <w:lang w:eastAsia="zh-CN"/>
        </w:rPr>
        <w:instrText xml:space="preserve"> \* MERGEFORMAT </w:instrText>
      </w:r>
      <w:r w:rsidR="00720C0B" w:rsidRPr="00720C0B">
        <w:rPr>
          <w:b/>
          <w:szCs w:val="22"/>
          <w:lang w:eastAsia="zh-CN"/>
        </w:rPr>
      </w:r>
      <w:r w:rsidR="00720C0B" w:rsidRPr="00720C0B">
        <w:rPr>
          <w:b/>
          <w:szCs w:val="22"/>
          <w:lang w:eastAsia="zh-CN"/>
        </w:rPr>
        <w:fldChar w:fldCharType="separate"/>
      </w:r>
      <w:r w:rsidR="00727B4C">
        <w:rPr>
          <w:b/>
          <w:szCs w:val="22"/>
          <w:lang w:eastAsia="zh-CN"/>
        </w:rPr>
        <w:t>[5]</w:t>
      </w:r>
      <w:r w:rsidR="00720C0B" w:rsidRPr="00720C0B">
        <w:rPr>
          <w:b/>
          <w:szCs w:val="22"/>
          <w:lang w:eastAsia="zh-CN"/>
        </w:rPr>
        <w:fldChar w:fldCharType="end"/>
      </w:r>
      <w:r w:rsidR="00720C0B">
        <w:rPr>
          <w:szCs w:val="22"/>
          <w:lang w:eastAsia="zh-CN"/>
        </w:rPr>
        <w:t xml:space="preserve">, </w:t>
      </w:r>
      <w:r w:rsidR="00720C0B" w:rsidRPr="00720C0B">
        <w:rPr>
          <w:b/>
          <w:szCs w:val="22"/>
          <w:lang w:eastAsia="zh-CN"/>
        </w:rPr>
        <w:fldChar w:fldCharType="begin"/>
      </w:r>
      <w:r w:rsidR="00720C0B" w:rsidRPr="00720C0B">
        <w:rPr>
          <w:b/>
          <w:szCs w:val="22"/>
          <w:lang w:eastAsia="zh-CN"/>
        </w:rPr>
        <w:instrText xml:space="preserve"> REF _Ref533090191 \r \h </w:instrText>
      </w:r>
      <w:r w:rsidR="00720C0B">
        <w:rPr>
          <w:b/>
          <w:szCs w:val="22"/>
          <w:lang w:eastAsia="zh-CN"/>
        </w:rPr>
        <w:instrText xml:space="preserve"> \* MERGEFORMAT </w:instrText>
      </w:r>
      <w:r w:rsidR="00720C0B" w:rsidRPr="00720C0B">
        <w:rPr>
          <w:b/>
          <w:szCs w:val="22"/>
          <w:lang w:eastAsia="zh-CN"/>
        </w:rPr>
      </w:r>
      <w:r w:rsidR="00720C0B" w:rsidRPr="00720C0B">
        <w:rPr>
          <w:b/>
          <w:szCs w:val="22"/>
          <w:lang w:eastAsia="zh-CN"/>
        </w:rPr>
        <w:fldChar w:fldCharType="separate"/>
      </w:r>
      <w:r w:rsidR="00727B4C">
        <w:rPr>
          <w:b/>
          <w:szCs w:val="22"/>
          <w:lang w:eastAsia="zh-CN"/>
        </w:rPr>
        <w:t>[6]</w:t>
      </w:r>
      <w:r w:rsidR="00720C0B" w:rsidRPr="00720C0B">
        <w:rPr>
          <w:b/>
          <w:szCs w:val="22"/>
          <w:lang w:eastAsia="zh-CN"/>
        </w:rPr>
        <w:fldChar w:fldCharType="end"/>
      </w:r>
      <w:r w:rsidR="00720C0B">
        <w:rPr>
          <w:szCs w:val="22"/>
          <w:lang w:eastAsia="zh-CN"/>
        </w:rPr>
        <w:t xml:space="preserve"> et </w:t>
      </w:r>
      <w:r w:rsidR="00720C0B" w:rsidRPr="00720C0B">
        <w:rPr>
          <w:b/>
          <w:szCs w:val="22"/>
          <w:lang w:eastAsia="zh-CN"/>
        </w:rPr>
        <w:fldChar w:fldCharType="begin"/>
      </w:r>
      <w:r w:rsidR="00720C0B" w:rsidRPr="00720C0B">
        <w:rPr>
          <w:b/>
          <w:szCs w:val="22"/>
          <w:lang w:eastAsia="zh-CN"/>
        </w:rPr>
        <w:instrText xml:space="preserve"> REF _Ref534794246 \r \h </w:instrText>
      </w:r>
      <w:r w:rsidR="00720C0B">
        <w:rPr>
          <w:b/>
          <w:szCs w:val="22"/>
          <w:lang w:eastAsia="zh-CN"/>
        </w:rPr>
        <w:instrText xml:space="preserve"> \* MERGEFORMAT </w:instrText>
      </w:r>
      <w:r w:rsidR="00720C0B" w:rsidRPr="00720C0B">
        <w:rPr>
          <w:b/>
          <w:szCs w:val="22"/>
          <w:lang w:eastAsia="zh-CN"/>
        </w:rPr>
      </w:r>
      <w:r w:rsidR="00720C0B" w:rsidRPr="00720C0B">
        <w:rPr>
          <w:b/>
          <w:szCs w:val="22"/>
          <w:lang w:eastAsia="zh-CN"/>
        </w:rPr>
        <w:fldChar w:fldCharType="separate"/>
      </w:r>
      <w:r w:rsidR="00727B4C">
        <w:rPr>
          <w:b/>
          <w:szCs w:val="22"/>
          <w:lang w:eastAsia="zh-CN"/>
        </w:rPr>
        <w:t>[7]</w:t>
      </w:r>
      <w:r w:rsidR="00720C0B" w:rsidRPr="00720C0B">
        <w:rPr>
          <w:b/>
          <w:szCs w:val="22"/>
          <w:lang w:eastAsia="zh-CN"/>
        </w:rPr>
        <w:fldChar w:fldCharType="end"/>
      </w:r>
      <w:r w:rsidR="00753B32">
        <w:rPr>
          <w:szCs w:val="22"/>
          <w:lang w:eastAsia="zh-CN"/>
        </w:rPr>
        <w:t xml:space="preserve">). </w:t>
      </w:r>
      <w:r>
        <w:rPr>
          <w:szCs w:val="22"/>
          <w:lang w:eastAsia="zh-CN"/>
        </w:rPr>
        <w:t xml:space="preserve">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1163" w:name="_Toc535536178"/>
      <w:r>
        <w:rPr>
          <w:lang w:eastAsia="zh-CN"/>
        </w:rPr>
        <w:t xml:space="preserve">Comparaison quantitative des coefficients d’influence </w:t>
      </w:r>
      <m:oMath>
        <m:r>
          <m:rPr>
            <m:sty m:val="bi"/>
          </m:rPr>
          <w:rPr>
            <w:rFonts w:ascii="Cambria Math" w:hAnsi="Cambria Math"/>
            <w:lang w:eastAsia="zh-CN"/>
          </w:rPr>
          <m:t>ABC</m:t>
        </m:r>
      </m:oMath>
      <w:bookmarkEnd w:id="1163"/>
    </w:p>
    <w:p w14:paraId="232DE2E0" w14:textId="77777777" w:rsidR="000E4C36" w:rsidRPr="00E30F8F" w:rsidRDefault="000E4C36" w:rsidP="000E4C36">
      <w:pPr>
        <w:rPr>
          <w:lang w:eastAsia="zh-CN"/>
        </w:rPr>
      </w:pPr>
    </w:p>
    <w:p w14:paraId="32657D59" w14:textId="67C80295" w:rsidR="000E4C36" w:rsidRDefault="000E4C36" w:rsidP="008D5CD4">
      <w:pPr>
        <w:spacing w:line="360" w:lineRule="auto"/>
        <w:ind w:firstLine="708"/>
        <w:rPr>
          <w:szCs w:val="22"/>
        </w:rPr>
      </w:pPr>
      <w:r>
        <w:rPr>
          <w:szCs w:val="22"/>
          <w:lang w:eastAsia="zh-CN"/>
        </w:rPr>
        <w:t>Avant d’introduire les solutions empiriques en fonction de chaque coefficient d’influence, une comparaison quantitative de ses modules est d’abord présentée. Cette comparaison permet de 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proofErr w:type="spellStart"/>
      <w:r w:rsidRPr="00FF51F4">
        <w:rPr>
          <w:color w:val="000000"/>
          <w:szCs w:val="22"/>
          <w:lang w:eastAsia="zh-CN"/>
        </w:rPr>
        <w:t>Schmied</w:t>
      </w:r>
      <w:proofErr w:type="spellEnd"/>
      <w:r w:rsidRPr="00FF51F4">
        <w:rPr>
          <w:color w:val="000000"/>
          <w:szCs w:val="22"/>
          <w:lang w:eastAsia="zh-CN"/>
        </w:rPr>
        <w:t xml:space="preserve"> et </w:t>
      </w:r>
      <w:r>
        <w:rPr>
          <w:color w:val="000000"/>
          <w:szCs w:val="22"/>
          <w:lang w:eastAsia="zh-CN"/>
        </w:rPr>
        <w:t>a</w:t>
      </w:r>
      <w:r w:rsidRPr="00FF51F4">
        <w:rPr>
          <w:color w:val="000000"/>
          <w:szCs w:val="22"/>
          <w:lang w:eastAsia="zh-CN"/>
        </w:rPr>
        <w:t>l</w:t>
      </w:r>
      <w:r>
        <w:rPr>
          <w:color w:val="000000"/>
          <w:szCs w:val="22"/>
          <w:lang w:eastAsia="zh-CN"/>
        </w:rPr>
        <w:t xml:space="preserve">. </w:t>
      </w:r>
      <w:r w:rsidRPr="002344CF">
        <w:rPr>
          <w:b/>
          <w:color w:val="000000"/>
          <w:szCs w:val="22"/>
          <w:lang w:eastAsia="zh-CN"/>
        </w:rPr>
        <w:fldChar w:fldCharType="begin"/>
      </w:r>
      <w:r w:rsidRPr="002344CF">
        <w:rPr>
          <w:b/>
          <w:color w:val="000000"/>
          <w:szCs w:val="22"/>
          <w:lang w:eastAsia="zh-CN"/>
        </w:rPr>
        <w:instrText xml:space="preserve"> REF _Ref523090891 \r \h </w:instrText>
      </w:r>
      <w:r w:rsidR="002344CF">
        <w:rPr>
          <w:b/>
          <w:color w:val="000000"/>
          <w:szCs w:val="22"/>
          <w:lang w:eastAsia="zh-CN"/>
        </w:rPr>
        <w:instrText xml:space="preserve"> \* MERGEFORMAT </w:instrText>
      </w:r>
      <w:r w:rsidRPr="002344CF">
        <w:rPr>
          <w:b/>
          <w:color w:val="000000"/>
          <w:szCs w:val="22"/>
          <w:lang w:eastAsia="zh-CN"/>
        </w:rPr>
      </w:r>
      <w:r w:rsidRPr="002344CF">
        <w:rPr>
          <w:b/>
          <w:color w:val="000000"/>
          <w:szCs w:val="22"/>
          <w:lang w:eastAsia="zh-CN"/>
        </w:rPr>
        <w:fldChar w:fldCharType="separate"/>
      </w:r>
      <w:r w:rsidR="00727B4C">
        <w:rPr>
          <w:b/>
          <w:color w:val="000000"/>
          <w:szCs w:val="22"/>
          <w:lang w:eastAsia="zh-CN"/>
        </w:rPr>
        <w:t>[63]</w:t>
      </w:r>
      <w:r w:rsidRPr="002344CF">
        <w:rPr>
          <w:b/>
          <w:color w:val="000000"/>
          <w:szCs w:val="22"/>
          <w:lang w:eastAsia="zh-CN"/>
        </w:rPr>
        <w:fldChar w:fldCharType="end"/>
      </w:r>
      <w:r>
        <w:rPr>
          <w:color w:val="000000"/>
          <w:szCs w:val="22"/>
          <w:lang w:eastAsia="zh-CN"/>
        </w:rPr>
        <w:t> </w:t>
      </w:r>
      <w:r>
        <w:rPr>
          <w:szCs w:val="22"/>
        </w:rPr>
        <w:t xml:space="preserve">; le rotor symétrique décrit par Keogh et Morton </w:t>
      </w:r>
      <w:r w:rsidRPr="002344CF">
        <w:rPr>
          <w:b/>
          <w:szCs w:val="22"/>
        </w:rPr>
        <w:fldChar w:fldCharType="begin"/>
      </w:r>
      <w:r w:rsidRPr="002344CF">
        <w:rPr>
          <w:b/>
          <w:szCs w:val="22"/>
        </w:rPr>
        <w:instrText xml:space="preserve"> REF _Ref523082734 \r \h </w:instrText>
      </w:r>
      <w:r w:rsidR="002344CF">
        <w:rPr>
          <w:b/>
          <w:szCs w:val="22"/>
        </w:rPr>
        <w:instrText xml:space="preserve"> \* MERGEFORMAT </w:instrText>
      </w:r>
      <w:r w:rsidRPr="002344CF">
        <w:rPr>
          <w:b/>
          <w:szCs w:val="22"/>
        </w:rPr>
      </w:r>
      <w:r w:rsidRPr="002344CF">
        <w:rPr>
          <w:b/>
          <w:szCs w:val="22"/>
        </w:rPr>
        <w:fldChar w:fldCharType="separate"/>
      </w:r>
      <w:r w:rsidR="00727B4C">
        <w:rPr>
          <w:b/>
          <w:szCs w:val="22"/>
        </w:rPr>
        <w:t>[64]</w:t>
      </w:r>
      <w:r w:rsidRPr="002344CF">
        <w:rPr>
          <w:b/>
          <w:szCs w:val="22"/>
        </w:rPr>
        <w:fldChar w:fldCharType="end"/>
      </w:r>
      <w:r>
        <w:rPr>
          <w:szCs w:val="22"/>
        </w:rPr>
        <w:t xml:space="preserve"> ; un rotor expérimental sous plusieurs configurations W1, W2 et W3 présenté par </w:t>
      </w:r>
      <w:proofErr w:type="spellStart"/>
      <w:r>
        <w:rPr>
          <w:szCs w:val="22"/>
        </w:rPr>
        <w:t>Panara</w:t>
      </w:r>
      <w:proofErr w:type="spellEnd"/>
      <w:r>
        <w:rPr>
          <w:szCs w:val="22"/>
        </w:rPr>
        <w:t xml:space="preserve"> et al.</w:t>
      </w:r>
      <w:r w:rsidRPr="001F5F98">
        <w:rPr>
          <w:szCs w:val="22"/>
        </w:rPr>
        <w:t xml:space="preserve"> </w:t>
      </w:r>
      <w:r w:rsidRPr="002344CF">
        <w:rPr>
          <w:b/>
          <w:szCs w:val="22"/>
        </w:rPr>
        <w:fldChar w:fldCharType="begin"/>
      </w:r>
      <w:r w:rsidRPr="002344CF">
        <w:rPr>
          <w:b/>
          <w:szCs w:val="22"/>
        </w:rPr>
        <w:instrText xml:space="preserve"> REF _Ref523415513 \r \h </w:instrText>
      </w:r>
      <w:r w:rsidR="002344CF">
        <w:rPr>
          <w:b/>
          <w:szCs w:val="22"/>
        </w:rPr>
        <w:instrText xml:space="preserve"> \* MERGEFORMAT </w:instrText>
      </w:r>
      <w:r w:rsidRPr="002344CF">
        <w:rPr>
          <w:b/>
          <w:szCs w:val="22"/>
        </w:rPr>
      </w:r>
      <w:r w:rsidRPr="002344CF">
        <w:rPr>
          <w:b/>
          <w:szCs w:val="22"/>
        </w:rPr>
        <w:fldChar w:fldCharType="separate"/>
      </w:r>
      <w:r w:rsidR="00727B4C">
        <w:rPr>
          <w:b/>
          <w:szCs w:val="22"/>
        </w:rPr>
        <w:t>[66]</w:t>
      </w:r>
      <w:r w:rsidRPr="002344CF">
        <w:rPr>
          <w:b/>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val="en-US" w:eastAsia="zh-CN"/>
        </w:rPr>
        <w:drawing>
          <wp:inline distT="0" distB="0" distL="0" distR="0" wp14:anchorId="36883716" wp14:editId="1E8F6AD7">
            <wp:extent cx="4032000" cy="2304000"/>
            <wp:effectExtent l="0" t="0" r="0" b="127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32000" cy="2304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val="en-US" w:eastAsia="zh-CN"/>
        </w:rPr>
        <w:lastRenderedPageBreak/>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val="en-US"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0CBF5A" w:rsidR="000E4C36" w:rsidRPr="002344CF" w:rsidRDefault="000E4C36" w:rsidP="00BE7862">
      <w:pPr>
        <w:pStyle w:val="Lgende"/>
        <w:jc w:val="center"/>
        <w:rPr>
          <w:rFonts w:ascii="Calibri" w:eastAsia="Times New Roman" w:hAnsi="Calibri" w:cs="Times New Roman"/>
          <w:i w:val="0"/>
          <w:iCs w:val="0"/>
          <w:color w:val="auto"/>
          <w:sz w:val="22"/>
          <w:szCs w:val="22"/>
          <w:lang w:eastAsia="fr-FR"/>
        </w:rPr>
      </w:pPr>
      <w:bookmarkStart w:id="1164" w:name="_Ref532235910"/>
      <w:r w:rsidRPr="002344CF">
        <w:rPr>
          <w:rFonts w:ascii="Calibri" w:eastAsia="Times New Roman" w:hAnsi="Calibri" w:cs="Times New Roman"/>
          <w:i w:val="0"/>
          <w:iCs w:val="0"/>
          <w:color w:val="auto"/>
          <w:sz w:val="22"/>
          <w:szCs w:val="22"/>
          <w:lang w:eastAsia="fr-FR"/>
        </w:rPr>
        <w:t xml:space="preserve">Figure </w:t>
      </w:r>
      <w:r w:rsidR="00377B8F" w:rsidRPr="002344CF">
        <w:rPr>
          <w:rFonts w:ascii="Calibri" w:eastAsia="Times New Roman" w:hAnsi="Calibri" w:cs="Times New Roman"/>
          <w:i w:val="0"/>
          <w:iCs w:val="0"/>
          <w:color w:val="auto"/>
          <w:sz w:val="22"/>
          <w:szCs w:val="22"/>
          <w:lang w:eastAsia="fr-FR"/>
        </w:rPr>
        <w:fldChar w:fldCharType="begin"/>
      </w:r>
      <w:r w:rsidR="00377B8F" w:rsidRPr="002344CF">
        <w:rPr>
          <w:rFonts w:ascii="Calibri" w:eastAsia="Times New Roman" w:hAnsi="Calibri" w:cs="Times New Roman"/>
          <w:i w:val="0"/>
          <w:iCs w:val="0"/>
          <w:color w:val="auto"/>
          <w:sz w:val="22"/>
          <w:szCs w:val="22"/>
          <w:lang w:eastAsia="fr-FR"/>
        </w:rPr>
        <w:instrText xml:space="preserve"> STYLEREF 2 \s </w:instrText>
      </w:r>
      <w:r w:rsidR="00377B8F" w:rsidRPr="002344CF">
        <w:rPr>
          <w:rFonts w:ascii="Calibri" w:eastAsia="Times New Roman" w:hAnsi="Calibri" w:cs="Times New Roman"/>
          <w:i w:val="0"/>
          <w:iCs w:val="0"/>
          <w:color w:val="auto"/>
          <w:sz w:val="22"/>
          <w:szCs w:val="22"/>
          <w:lang w:eastAsia="fr-FR"/>
        </w:rPr>
        <w:fldChar w:fldCharType="separate"/>
      </w:r>
      <w:r w:rsidR="00727B4C">
        <w:rPr>
          <w:rFonts w:ascii="Calibri" w:eastAsia="Times New Roman" w:hAnsi="Calibri" w:cs="Times New Roman"/>
          <w:i w:val="0"/>
          <w:iCs w:val="0"/>
          <w:noProof/>
          <w:color w:val="auto"/>
          <w:sz w:val="22"/>
          <w:szCs w:val="22"/>
          <w:lang w:eastAsia="fr-FR"/>
        </w:rPr>
        <w:t>5.3</w:t>
      </w:r>
      <w:r w:rsidR="00377B8F" w:rsidRPr="002344CF">
        <w:rPr>
          <w:rFonts w:ascii="Calibri" w:eastAsia="Times New Roman" w:hAnsi="Calibri" w:cs="Times New Roman"/>
          <w:i w:val="0"/>
          <w:iCs w:val="0"/>
          <w:color w:val="auto"/>
          <w:sz w:val="22"/>
          <w:szCs w:val="22"/>
          <w:lang w:eastAsia="fr-FR"/>
        </w:rPr>
        <w:fldChar w:fldCharType="end"/>
      </w:r>
      <w:r w:rsidR="00377B8F" w:rsidRPr="002344CF">
        <w:rPr>
          <w:rFonts w:ascii="Calibri" w:eastAsia="Times New Roman" w:hAnsi="Calibri" w:cs="Times New Roman"/>
          <w:i w:val="0"/>
          <w:iCs w:val="0"/>
          <w:color w:val="auto"/>
          <w:sz w:val="22"/>
          <w:szCs w:val="22"/>
          <w:lang w:eastAsia="fr-FR"/>
        </w:rPr>
        <w:noBreakHyphen/>
      </w:r>
      <w:r w:rsidR="00377B8F" w:rsidRPr="002344CF">
        <w:rPr>
          <w:rFonts w:ascii="Calibri" w:eastAsia="Times New Roman" w:hAnsi="Calibri" w:cs="Times New Roman"/>
          <w:i w:val="0"/>
          <w:iCs w:val="0"/>
          <w:color w:val="auto"/>
          <w:sz w:val="22"/>
          <w:szCs w:val="22"/>
          <w:lang w:eastAsia="fr-FR"/>
        </w:rPr>
        <w:fldChar w:fldCharType="begin"/>
      </w:r>
      <w:r w:rsidR="00377B8F" w:rsidRPr="002344CF">
        <w:rPr>
          <w:rFonts w:ascii="Calibri" w:eastAsia="Times New Roman" w:hAnsi="Calibri" w:cs="Times New Roman"/>
          <w:i w:val="0"/>
          <w:iCs w:val="0"/>
          <w:color w:val="auto"/>
          <w:sz w:val="22"/>
          <w:szCs w:val="22"/>
          <w:lang w:eastAsia="fr-FR"/>
        </w:rPr>
        <w:instrText xml:space="preserve"> SEQ Figure \* ARABIC \s 2 </w:instrText>
      </w:r>
      <w:r w:rsidR="00377B8F" w:rsidRPr="002344CF">
        <w:rPr>
          <w:rFonts w:ascii="Calibri" w:eastAsia="Times New Roman" w:hAnsi="Calibri" w:cs="Times New Roman"/>
          <w:i w:val="0"/>
          <w:iCs w:val="0"/>
          <w:color w:val="auto"/>
          <w:sz w:val="22"/>
          <w:szCs w:val="22"/>
          <w:lang w:eastAsia="fr-FR"/>
        </w:rPr>
        <w:fldChar w:fldCharType="separate"/>
      </w:r>
      <w:r w:rsidR="00727B4C">
        <w:rPr>
          <w:rFonts w:ascii="Calibri" w:eastAsia="Times New Roman" w:hAnsi="Calibri" w:cs="Times New Roman"/>
          <w:i w:val="0"/>
          <w:iCs w:val="0"/>
          <w:noProof/>
          <w:color w:val="auto"/>
          <w:sz w:val="22"/>
          <w:szCs w:val="22"/>
          <w:lang w:eastAsia="fr-FR"/>
        </w:rPr>
        <w:t>1</w:t>
      </w:r>
      <w:r w:rsidR="00377B8F" w:rsidRPr="002344CF">
        <w:rPr>
          <w:rFonts w:ascii="Calibri" w:eastAsia="Times New Roman" w:hAnsi="Calibri" w:cs="Times New Roman"/>
          <w:i w:val="0"/>
          <w:iCs w:val="0"/>
          <w:color w:val="auto"/>
          <w:sz w:val="22"/>
          <w:szCs w:val="22"/>
          <w:lang w:eastAsia="fr-FR"/>
        </w:rPr>
        <w:fldChar w:fldCharType="end"/>
      </w:r>
      <w:bookmarkEnd w:id="1164"/>
      <w:r w:rsidRPr="002344CF">
        <w:rPr>
          <w:rFonts w:ascii="Calibri" w:eastAsia="Times New Roman" w:hAnsi="Calibri" w:cs="Times New Roman"/>
          <w:i w:val="0"/>
          <w:iCs w:val="0"/>
          <w:color w:val="auto"/>
          <w:sz w:val="22"/>
          <w:szCs w:val="22"/>
          <w:lang w:eastAsia="fr-FR"/>
        </w:rPr>
        <w:t> : Comparaison des coefficients d’influence de l’effet Morton entre les cas d’études</w:t>
      </w:r>
    </w:p>
    <w:p w14:paraId="639D3BBF" w14:textId="77777777" w:rsidR="000E4C36" w:rsidRDefault="000E4C36" w:rsidP="000E4C36">
      <w:pPr>
        <w:keepNext/>
        <w:jc w:val="center"/>
      </w:pPr>
      <w:r>
        <w:rPr>
          <w:noProof/>
          <w:lang w:val="en-US" w:eastAsia="zh-CN"/>
        </w:rPr>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238DEA8D" w:rsidR="000E4C36" w:rsidRPr="005406A4" w:rsidRDefault="000E4C36" w:rsidP="000E4C36">
      <w:pPr>
        <w:pStyle w:val="Lgende"/>
        <w:jc w:val="center"/>
        <w:rPr>
          <w:rFonts w:ascii="Calibri" w:hAnsi="Calibri" w:cs="Calibri"/>
          <w:i w:val="0"/>
          <w:iCs w:val="0"/>
          <w:noProof/>
          <w:color w:val="000000"/>
          <w:sz w:val="24"/>
          <w:szCs w:val="24"/>
        </w:rPr>
      </w:pPr>
      <w:bookmarkStart w:id="1165" w:name="_Ref532235878"/>
      <w:r w:rsidRPr="005406A4">
        <w:rPr>
          <w:rFonts w:ascii="Calibri" w:hAnsi="Calibri" w:cs="Calibri"/>
          <w:i w:val="0"/>
          <w:iCs w:val="0"/>
          <w:noProof/>
          <w:color w:val="000000"/>
          <w:sz w:val="24"/>
          <w:szCs w:val="24"/>
        </w:rPr>
        <w:t xml:space="preserve">Figure </w:t>
      </w:r>
      <w:r w:rsidR="00377B8F">
        <w:rPr>
          <w:rFonts w:ascii="Calibri" w:hAnsi="Calibri" w:cs="Calibri"/>
          <w:i w:val="0"/>
          <w:iCs w:val="0"/>
          <w:noProof/>
          <w:color w:val="000000"/>
          <w:sz w:val="24"/>
          <w:szCs w:val="24"/>
        </w:rPr>
        <w:fldChar w:fldCharType="begin"/>
      </w:r>
      <w:r w:rsidR="00377B8F">
        <w:rPr>
          <w:rFonts w:ascii="Calibri" w:hAnsi="Calibri" w:cs="Calibri"/>
          <w:i w:val="0"/>
          <w:iCs w:val="0"/>
          <w:noProof/>
          <w:color w:val="000000"/>
          <w:sz w:val="24"/>
          <w:szCs w:val="24"/>
        </w:rPr>
        <w:instrText xml:space="preserve"> STYLEREF 2 \s </w:instrText>
      </w:r>
      <w:r w:rsidR="00377B8F">
        <w:rPr>
          <w:rFonts w:ascii="Calibri" w:hAnsi="Calibri" w:cs="Calibri"/>
          <w:i w:val="0"/>
          <w:iCs w:val="0"/>
          <w:noProof/>
          <w:color w:val="000000"/>
          <w:sz w:val="24"/>
          <w:szCs w:val="24"/>
        </w:rPr>
        <w:fldChar w:fldCharType="separate"/>
      </w:r>
      <w:r w:rsidR="00727B4C">
        <w:rPr>
          <w:rFonts w:ascii="Calibri" w:hAnsi="Calibri" w:cs="Calibri"/>
          <w:i w:val="0"/>
          <w:iCs w:val="0"/>
          <w:noProof/>
          <w:color w:val="000000"/>
          <w:sz w:val="24"/>
          <w:szCs w:val="24"/>
        </w:rPr>
        <w:t>5.3</w:t>
      </w:r>
      <w:r w:rsidR="00377B8F">
        <w:rPr>
          <w:rFonts w:ascii="Calibri" w:hAnsi="Calibri" w:cs="Calibri"/>
          <w:i w:val="0"/>
          <w:iCs w:val="0"/>
          <w:noProof/>
          <w:color w:val="000000"/>
          <w:sz w:val="24"/>
          <w:szCs w:val="24"/>
        </w:rPr>
        <w:fldChar w:fldCharType="end"/>
      </w:r>
      <w:r w:rsidR="00377B8F">
        <w:rPr>
          <w:rFonts w:ascii="Calibri" w:hAnsi="Calibri" w:cs="Calibri"/>
          <w:i w:val="0"/>
          <w:iCs w:val="0"/>
          <w:noProof/>
          <w:color w:val="000000"/>
          <w:sz w:val="24"/>
          <w:szCs w:val="24"/>
        </w:rPr>
        <w:noBreakHyphen/>
      </w:r>
      <w:r w:rsidR="00377B8F">
        <w:rPr>
          <w:rFonts w:ascii="Calibri" w:hAnsi="Calibri" w:cs="Calibri"/>
          <w:i w:val="0"/>
          <w:iCs w:val="0"/>
          <w:noProof/>
          <w:color w:val="000000"/>
          <w:sz w:val="24"/>
          <w:szCs w:val="24"/>
        </w:rPr>
        <w:fldChar w:fldCharType="begin"/>
      </w:r>
      <w:r w:rsidR="00377B8F">
        <w:rPr>
          <w:rFonts w:ascii="Calibri" w:hAnsi="Calibri" w:cs="Calibri"/>
          <w:i w:val="0"/>
          <w:iCs w:val="0"/>
          <w:noProof/>
          <w:color w:val="000000"/>
          <w:sz w:val="24"/>
          <w:szCs w:val="24"/>
        </w:rPr>
        <w:instrText xml:space="preserve"> SEQ Figure \* ARABIC \s 2 </w:instrText>
      </w:r>
      <w:r w:rsidR="00377B8F">
        <w:rPr>
          <w:rFonts w:ascii="Calibri" w:hAnsi="Calibri" w:cs="Calibri"/>
          <w:i w:val="0"/>
          <w:iCs w:val="0"/>
          <w:noProof/>
          <w:color w:val="000000"/>
          <w:sz w:val="24"/>
          <w:szCs w:val="24"/>
        </w:rPr>
        <w:fldChar w:fldCharType="separate"/>
      </w:r>
      <w:r w:rsidR="00727B4C">
        <w:rPr>
          <w:rFonts w:ascii="Calibri" w:hAnsi="Calibri" w:cs="Calibri"/>
          <w:i w:val="0"/>
          <w:iCs w:val="0"/>
          <w:noProof/>
          <w:color w:val="000000"/>
          <w:sz w:val="24"/>
          <w:szCs w:val="24"/>
        </w:rPr>
        <w:t>2</w:t>
      </w:r>
      <w:r w:rsidR="00377B8F">
        <w:rPr>
          <w:rFonts w:ascii="Calibri" w:hAnsi="Calibri" w:cs="Calibri"/>
          <w:i w:val="0"/>
          <w:iCs w:val="0"/>
          <w:noProof/>
          <w:color w:val="000000"/>
          <w:sz w:val="24"/>
          <w:szCs w:val="24"/>
        </w:rPr>
        <w:fldChar w:fldCharType="end"/>
      </w:r>
      <w:bookmarkEnd w:id="1165"/>
      <w:r>
        <w:rPr>
          <w:rFonts w:ascii="Calibri" w:hAnsi="Calibri" w:cs="Calibri"/>
          <w:i w:val="0"/>
          <w:iCs w:val="0"/>
          <w:noProof/>
          <w:color w:val="000000"/>
          <w:sz w:val="24"/>
          <w:szCs w:val="24"/>
        </w:rPr>
        <w:t xml:space="preserve"> : Résultat de l’analyse de l’effet Morton des cas </w:t>
      </w:r>
    </w:p>
    <w:p w14:paraId="717226FD" w14:textId="400F98D3"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002344CF">
        <w:rPr>
          <w:szCs w:val="22"/>
        </w:rPr>
        <w:t>part rotor 430mm du b</w:t>
      </w:r>
      <w:r w:rsidRPr="000E6474">
        <w:rPr>
          <w:szCs w:val="22"/>
        </w:rPr>
        <w:t>anc de l’</w:t>
      </w:r>
      <w:r w:rsidR="002344CF">
        <w:rPr>
          <w:szCs w:val="22"/>
        </w:rPr>
        <w:t>e</w:t>
      </w:r>
      <w:r w:rsidRPr="000E6474">
        <w:rPr>
          <w:szCs w:val="22"/>
        </w:rPr>
        <w:t xml:space="preserve">ffet </w:t>
      </w:r>
      <w:r w:rsidR="002344CF">
        <w:rPr>
          <w:szCs w:val="22"/>
        </w:rPr>
        <w:t>M</w:t>
      </w:r>
      <w:r w:rsidRPr="000E6474">
        <w:rPr>
          <w:szCs w:val="22"/>
        </w:rPr>
        <w:t>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727B4C" w:rsidRPr="00727B4C">
        <w:rPr>
          <w:b/>
          <w:szCs w:val="22"/>
        </w:rPr>
        <w:t>Figure 5.3</w:t>
      </w:r>
      <w:r w:rsidR="00727B4C" w:rsidRPr="00727B4C">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6E58BA7C" w:rsidR="000E4C36" w:rsidRDefault="000E4C36" w:rsidP="00706BB2">
      <w:pPr>
        <w:pStyle w:val="Paragraphedeliste"/>
        <w:numPr>
          <w:ilvl w:val="0"/>
          <w:numId w:val="22"/>
        </w:numPr>
        <w:spacing w:line="360" w:lineRule="auto"/>
        <w:jc w:val="both"/>
        <w:rPr>
          <w:szCs w:val="22"/>
        </w:rPr>
      </w:pPr>
      <w:r>
        <w:rPr>
          <w:szCs w:val="22"/>
        </w:rPr>
        <w:lastRenderedPageBreak/>
        <w:t>En comparant le rotor 430mm avec les autres cas, malgré une sensibilité importante de</w:t>
      </w:r>
      <w:r w:rsidR="007B6E2C">
        <w:rPr>
          <w:szCs w:val="22"/>
        </w:rPr>
        <w:t>s</w:t>
      </w:r>
      <w:r>
        <w:rPr>
          <w:szCs w:val="22"/>
        </w:rPr>
        <w:t xml:space="preserve"> vibration</w:t>
      </w:r>
      <w:r w:rsidR="007B6E2C">
        <w:rPr>
          <w:szCs w:val="22"/>
        </w:rPr>
        <w:t>s synchrones</w:t>
      </w:r>
      <w:r>
        <w:rPr>
          <w:szCs w:val="22"/>
        </w:rPr>
        <w:t xml:space="preserve"> au balourd (le </w:t>
      </w:r>
      <w:r w:rsidR="00CB5B91">
        <w:rPr>
          <w:szCs w:val="22"/>
        </w:rPr>
        <w:t>coefficient</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proofErr w:type="spellStart"/>
      <w:r w:rsidRPr="00B27728">
        <w:rPr>
          <w:szCs w:val="22"/>
        </w:rPr>
        <w:t>Panara</w:t>
      </w:r>
      <w:proofErr w:type="spellEnd"/>
      <w:r w:rsidRPr="00B27728">
        <w:rPr>
          <w:szCs w:val="22"/>
        </w:rPr>
        <w:t xml:space="preserve">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w:t>
      </w:r>
      <w:proofErr w:type="spellStart"/>
      <w:r w:rsidR="00A06131">
        <w:rPr>
          <w:szCs w:val="22"/>
        </w:rPr>
        <w:t>gmm</w:t>
      </w:r>
      <w:proofErr w:type="spellEnd"/>
      <w:r w:rsidR="00A06131">
        <w:rPr>
          <w:szCs w:val="22"/>
        </w:rPr>
        <w:t>/°C)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1166" w:name="_Toc535536179"/>
      <w:r>
        <w:rPr>
          <w:lang w:eastAsia="zh-CN"/>
        </w:rPr>
        <w:t xml:space="preserve">Solutions liées au coefficient </w:t>
      </w:r>
      <m:oMath>
        <m:r>
          <m:rPr>
            <m:sty m:val="bi"/>
          </m:rPr>
          <w:rPr>
            <w:rFonts w:ascii="Cambria Math" w:hAnsi="Cambria Math"/>
            <w:lang w:eastAsia="zh-CN"/>
          </w:rPr>
          <m:t>C</m:t>
        </m:r>
      </m:oMath>
      <w:bookmarkEnd w:id="1166"/>
    </w:p>
    <w:p w14:paraId="287265AC" w14:textId="77777777" w:rsidR="000E4C36" w:rsidRPr="00B63B3E" w:rsidRDefault="000E4C36" w:rsidP="000E4C36">
      <w:pPr>
        <w:rPr>
          <w:lang w:eastAsia="zh-CN"/>
        </w:rPr>
      </w:pPr>
    </w:p>
    <w:p w14:paraId="47B34EDA" w14:textId="4A26539C"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727B4C">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AA7F4B7"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sidRPr="002E4511">
        <w:rPr>
          <w:b/>
          <w:lang w:eastAsia="zh-CN"/>
        </w:rPr>
        <w:fldChar w:fldCharType="begin"/>
      </w:r>
      <w:r w:rsidRPr="002E4511">
        <w:rPr>
          <w:b/>
          <w:lang w:eastAsia="zh-CN"/>
        </w:rPr>
        <w:instrText xml:space="preserve"> REF _Ref523085716 \r \h </w:instrText>
      </w:r>
      <w:r w:rsidR="002E4511">
        <w:rPr>
          <w:b/>
          <w:lang w:eastAsia="zh-CN"/>
        </w:rPr>
        <w:instrText xml:space="preserve"> \* MERGEFORMAT </w:instrText>
      </w:r>
      <w:r w:rsidRPr="002E4511">
        <w:rPr>
          <w:b/>
          <w:lang w:eastAsia="zh-CN"/>
        </w:rPr>
      </w:r>
      <w:r w:rsidRPr="002E4511">
        <w:rPr>
          <w:b/>
          <w:lang w:eastAsia="zh-CN"/>
        </w:rPr>
        <w:fldChar w:fldCharType="separate"/>
      </w:r>
      <w:r w:rsidR="00727B4C">
        <w:rPr>
          <w:b/>
          <w:lang w:eastAsia="zh-CN"/>
        </w:rPr>
        <w:t>[69]</w:t>
      </w:r>
      <w:r w:rsidRPr="002E4511">
        <w:rPr>
          <w:b/>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1167" w:name="_Toc535536180"/>
      <w:r>
        <w:rPr>
          <w:lang w:eastAsia="zh-CN"/>
        </w:rPr>
        <w:lastRenderedPageBreak/>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1167"/>
    </w:p>
    <w:p w14:paraId="1C0FD55D" w14:textId="4EA919D1" w:rsidR="002F14AA" w:rsidRDefault="000E4C36" w:rsidP="003F52B9">
      <w:pPr>
        <w:spacing w:before="240" w:after="240" w:line="360" w:lineRule="auto"/>
        <w:ind w:firstLine="709"/>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3A81C5B1" w:rsidR="000E4C36" w:rsidRDefault="000E4C36" w:rsidP="003F52B9">
      <w:pPr>
        <w:spacing w:before="240" w:after="240"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sidRPr="001B2FA3">
        <w:rPr>
          <w:b/>
          <w:szCs w:val="22"/>
        </w:rPr>
        <w:fldChar w:fldCharType="begin"/>
      </w:r>
      <w:r w:rsidRPr="001B2FA3">
        <w:rPr>
          <w:b/>
          <w:szCs w:val="22"/>
        </w:rPr>
        <w:instrText xml:space="preserve"> REF _Ref532298434 \r \h </w:instrText>
      </w:r>
      <w:r w:rsidR="001B2FA3">
        <w:rPr>
          <w:b/>
          <w:szCs w:val="22"/>
        </w:rPr>
        <w:instrText xml:space="preserve"> \* MERGEFORMAT </w:instrText>
      </w:r>
      <w:r w:rsidRPr="001B2FA3">
        <w:rPr>
          <w:b/>
          <w:szCs w:val="22"/>
        </w:rPr>
      </w:r>
      <w:r w:rsidRPr="001B2FA3">
        <w:rPr>
          <w:b/>
          <w:szCs w:val="22"/>
        </w:rPr>
        <w:fldChar w:fldCharType="separate"/>
      </w:r>
      <w:r w:rsidR="00727B4C">
        <w:rPr>
          <w:b/>
          <w:szCs w:val="22"/>
        </w:rPr>
        <w:t>[68]</w:t>
      </w:r>
      <w:r w:rsidRPr="001B2FA3">
        <w:rPr>
          <w:b/>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727B4C" w:rsidRPr="00727B4C">
        <w:rPr>
          <w:szCs w:val="22"/>
        </w:rPr>
        <w:t>Tableau 5.3</w:t>
      </w:r>
      <w:r w:rsidR="00727B4C" w:rsidRPr="00727B4C">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devient plus grand vers la vitesse critique, ainsi que le module de l’indicateur de l’effet Morton. Le déclenchement de l’effet Morton instable est 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6E1C2B1A"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1168"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727B4C">
        <w:rPr>
          <w:rFonts w:ascii="Calibri" w:eastAsia="Times New Roman" w:hAnsi="Calibri" w:cs="Times New Roman"/>
          <w:i w:val="0"/>
          <w:iCs w:val="0"/>
          <w:noProof/>
          <w:color w:val="auto"/>
          <w:sz w:val="22"/>
          <w:szCs w:val="22"/>
          <w:lang w:eastAsia="fr-FR"/>
        </w:rPr>
        <w:t>5.3</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727B4C">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168"/>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06B32942" w:rsidR="000E4C36" w:rsidRPr="009D7509" w:rsidRDefault="000E4C36" w:rsidP="008D2A74">
            <w:pPr>
              <w:jc w:val="center"/>
              <w:rPr>
                <w:sz w:val="20"/>
                <w:szCs w:val="22"/>
              </w:rPr>
            </w:pPr>
            <w:r>
              <w:rPr>
                <w:sz w:val="20"/>
                <w:szCs w:val="22"/>
              </w:rPr>
              <w:t xml:space="preserve">1994, de </w:t>
            </w:r>
            <w:proofErr w:type="spellStart"/>
            <w:r>
              <w:rPr>
                <w:sz w:val="20"/>
                <w:szCs w:val="22"/>
              </w:rPr>
              <w:t>Jongh</w:t>
            </w:r>
            <w:proofErr w:type="spellEnd"/>
            <w:r>
              <w:rPr>
                <w:sz w:val="20"/>
                <w:szCs w:val="22"/>
              </w:rPr>
              <w:t xml:space="preserve"> </w:t>
            </w:r>
            <w:r w:rsidRPr="00905BA0">
              <w:rPr>
                <w:b/>
                <w:sz w:val="20"/>
                <w:szCs w:val="22"/>
              </w:rPr>
              <w:fldChar w:fldCharType="begin"/>
            </w:r>
            <w:r w:rsidRPr="00905BA0">
              <w:rPr>
                <w:b/>
                <w:sz w:val="20"/>
                <w:szCs w:val="22"/>
              </w:rPr>
              <w:instrText xml:space="preserve"> REF _Ref523085716 \r \h </w:instrText>
            </w:r>
            <w:r w:rsidR="00905BA0">
              <w:rPr>
                <w:b/>
                <w:sz w:val="20"/>
                <w:szCs w:val="22"/>
              </w:rPr>
              <w:instrText xml:space="preserve"> \* MERGEFORMAT </w:instrText>
            </w:r>
            <w:r w:rsidRPr="00905BA0">
              <w:rPr>
                <w:b/>
                <w:sz w:val="20"/>
                <w:szCs w:val="22"/>
              </w:rPr>
            </w:r>
            <w:r w:rsidRPr="00905BA0">
              <w:rPr>
                <w:b/>
                <w:sz w:val="20"/>
                <w:szCs w:val="22"/>
              </w:rPr>
              <w:fldChar w:fldCharType="separate"/>
            </w:r>
            <w:r w:rsidR="00727B4C">
              <w:rPr>
                <w:b/>
                <w:sz w:val="20"/>
                <w:szCs w:val="22"/>
              </w:rPr>
              <w:t>[69]</w:t>
            </w:r>
            <w:r w:rsidRPr="00905BA0">
              <w:rPr>
                <w:b/>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6C7C3680" w:rsidR="000E4C36" w:rsidRPr="009D7509" w:rsidRDefault="000E4C36" w:rsidP="008D2A74">
            <w:pPr>
              <w:jc w:val="center"/>
              <w:rPr>
                <w:sz w:val="20"/>
                <w:szCs w:val="22"/>
              </w:rPr>
            </w:pPr>
            <w:r w:rsidRPr="009D7509">
              <w:rPr>
                <w:sz w:val="20"/>
                <w:szCs w:val="22"/>
              </w:rPr>
              <w:t>1997</w:t>
            </w:r>
            <w:r>
              <w:rPr>
                <w:sz w:val="20"/>
                <w:szCs w:val="22"/>
              </w:rPr>
              <w:t xml:space="preserve">, Faulkner </w:t>
            </w:r>
            <w:r w:rsidRPr="00905BA0">
              <w:rPr>
                <w:b/>
                <w:sz w:val="20"/>
                <w:szCs w:val="22"/>
              </w:rPr>
              <w:fldChar w:fldCharType="begin"/>
            </w:r>
            <w:r w:rsidRPr="00905BA0">
              <w:rPr>
                <w:b/>
                <w:sz w:val="20"/>
                <w:szCs w:val="22"/>
              </w:rPr>
              <w:instrText xml:space="preserve"> REF _Ref531885219 \r \h </w:instrText>
            </w:r>
            <w:r w:rsidR="00905BA0">
              <w:rPr>
                <w:b/>
                <w:sz w:val="20"/>
                <w:szCs w:val="22"/>
              </w:rPr>
              <w:instrText xml:space="preserve"> \* MERGEFORMAT </w:instrText>
            </w:r>
            <w:r w:rsidRPr="00905BA0">
              <w:rPr>
                <w:b/>
                <w:sz w:val="20"/>
                <w:szCs w:val="22"/>
              </w:rPr>
            </w:r>
            <w:r w:rsidRPr="00905BA0">
              <w:rPr>
                <w:b/>
                <w:sz w:val="20"/>
                <w:szCs w:val="22"/>
              </w:rPr>
              <w:fldChar w:fldCharType="separate"/>
            </w:r>
            <w:r w:rsidR="00727B4C">
              <w:rPr>
                <w:b/>
                <w:sz w:val="20"/>
                <w:szCs w:val="22"/>
              </w:rPr>
              <w:t>[62]</w:t>
            </w:r>
            <w:r w:rsidRPr="00905BA0">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63C6D88A" w:rsidR="000E4C36" w:rsidRPr="009D7509" w:rsidRDefault="000E4C36" w:rsidP="008D2A74">
            <w:pPr>
              <w:jc w:val="center"/>
              <w:rPr>
                <w:sz w:val="20"/>
                <w:szCs w:val="22"/>
              </w:rPr>
            </w:pPr>
            <w:r w:rsidRPr="009D7509">
              <w:rPr>
                <w:sz w:val="20"/>
                <w:szCs w:val="22"/>
              </w:rPr>
              <w:t xml:space="preserve">1997, </w:t>
            </w:r>
            <w:proofErr w:type="spellStart"/>
            <w:r w:rsidRPr="009D7509">
              <w:rPr>
                <w:sz w:val="20"/>
                <w:szCs w:val="22"/>
              </w:rPr>
              <w:t>Corcoran</w:t>
            </w:r>
            <w:proofErr w:type="spellEnd"/>
            <w:r>
              <w:rPr>
                <w:sz w:val="20"/>
                <w:szCs w:val="22"/>
              </w:rPr>
              <w:t xml:space="preserve"> </w:t>
            </w:r>
            <w:r w:rsidRPr="00905BA0">
              <w:rPr>
                <w:b/>
                <w:sz w:val="20"/>
                <w:szCs w:val="22"/>
              </w:rPr>
              <w:fldChar w:fldCharType="begin"/>
            </w:r>
            <w:r w:rsidRPr="00905BA0">
              <w:rPr>
                <w:b/>
                <w:sz w:val="20"/>
                <w:szCs w:val="22"/>
              </w:rPr>
              <w:instrText xml:space="preserve"> REF _Ref532317901 \r \h </w:instrText>
            </w:r>
            <w:r w:rsidR="00905BA0">
              <w:rPr>
                <w:b/>
                <w:sz w:val="20"/>
                <w:szCs w:val="22"/>
              </w:rPr>
              <w:instrText xml:space="preserve"> \* MERGEFORMAT </w:instrText>
            </w:r>
            <w:r w:rsidRPr="00905BA0">
              <w:rPr>
                <w:b/>
                <w:sz w:val="20"/>
                <w:szCs w:val="22"/>
              </w:rPr>
            </w:r>
            <w:r w:rsidRPr="00905BA0">
              <w:rPr>
                <w:b/>
                <w:sz w:val="20"/>
                <w:szCs w:val="22"/>
              </w:rPr>
              <w:fldChar w:fldCharType="separate"/>
            </w:r>
            <w:r w:rsidR="00727B4C">
              <w:rPr>
                <w:b/>
                <w:sz w:val="20"/>
                <w:szCs w:val="22"/>
              </w:rPr>
              <w:t>[70]</w:t>
            </w:r>
            <w:r w:rsidRPr="00905BA0">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3E32776C" w:rsidR="000E4C36" w:rsidRPr="009D7509" w:rsidRDefault="000E4C36" w:rsidP="008D2A74">
            <w:pPr>
              <w:jc w:val="center"/>
              <w:rPr>
                <w:sz w:val="20"/>
                <w:szCs w:val="22"/>
              </w:rPr>
            </w:pPr>
            <w:r w:rsidRPr="009D7509">
              <w:rPr>
                <w:sz w:val="20"/>
                <w:szCs w:val="22"/>
              </w:rPr>
              <w:t>1998, de</w:t>
            </w:r>
            <w:r>
              <w:rPr>
                <w:sz w:val="20"/>
                <w:szCs w:val="22"/>
              </w:rPr>
              <w:t xml:space="preserve"> Jong </w:t>
            </w:r>
            <w:r w:rsidRPr="00905BA0">
              <w:rPr>
                <w:b/>
                <w:sz w:val="20"/>
                <w:szCs w:val="22"/>
              </w:rPr>
              <w:fldChar w:fldCharType="begin"/>
            </w:r>
            <w:r w:rsidRPr="00905BA0">
              <w:rPr>
                <w:b/>
                <w:sz w:val="20"/>
                <w:szCs w:val="22"/>
              </w:rPr>
              <w:instrText xml:space="preserve"> REF _Ref532317977 \r \h </w:instrText>
            </w:r>
            <w:r w:rsidR="00905BA0">
              <w:rPr>
                <w:b/>
                <w:sz w:val="20"/>
                <w:szCs w:val="22"/>
              </w:rPr>
              <w:instrText xml:space="preserve"> \* MERGEFORMAT </w:instrText>
            </w:r>
            <w:r w:rsidRPr="00905BA0">
              <w:rPr>
                <w:b/>
                <w:sz w:val="20"/>
                <w:szCs w:val="22"/>
              </w:rPr>
            </w:r>
            <w:r w:rsidRPr="00905BA0">
              <w:rPr>
                <w:b/>
                <w:sz w:val="20"/>
                <w:szCs w:val="22"/>
              </w:rPr>
              <w:fldChar w:fldCharType="separate"/>
            </w:r>
            <w:r w:rsidR="00727B4C">
              <w:rPr>
                <w:b/>
                <w:sz w:val="20"/>
                <w:szCs w:val="22"/>
              </w:rPr>
              <w:t>[71]</w:t>
            </w:r>
            <w:r w:rsidRPr="00905BA0">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 xml:space="preserve">1999, </w:t>
            </w:r>
            <w:proofErr w:type="spellStart"/>
            <w:r w:rsidRPr="009D7509">
              <w:rPr>
                <w:sz w:val="20"/>
                <w:szCs w:val="22"/>
              </w:rPr>
              <w:t>Berot</w:t>
            </w:r>
            <w:proofErr w:type="spellEnd"/>
            <w:r w:rsidRPr="009D7509">
              <w:rPr>
                <w:sz w:val="20"/>
                <w:szCs w:val="22"/>
              </w:rPr>
              <w:t xml:space="preserve">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2221F8F5" w:rsidR="000E4C36" w:rsidRPr="009D7509" w:rsidRDefault="000E4C36" w:rsidP="008D2A74">
            <w:pPr>
              <w:jc w:val="center"/>
              <w:rPr>
                <w:sz w:val="20"/>
                <w:szCs w:val="22"/>
              </w:rPr>
            </w:pPr>
            <w:r w:rsidRPr="009D7509">
              <w:rPr>
                <w:sz w:val="20"/>
                <w:szCs w:val="22"/>
              </w:rPr>
              <w:t xml:space="preserve">2008, </w:t>
            </w:r>
            <w:proofErr w:type="spellStart"/>
            <w:r w:rsidRPr="009D7509">
              <w:rPr>
                <w:sz w:val="20"/>
                <w:szCs w:val="22"/>
              </w:rPr>
              <w:t>Schmi</w:t>
            </w:r>
            <w:r>
              <w:rPr>
                <w:sz w:val="20"/>
                <w:szCs w:val="22"/>
              </w:rPr>
              <w:t>ed</w:t>
            </w:r>
            <w:proofErr w:type="spellEnd"/>
            <w:r>
              <w:rPr>
                <w:sz w:val="20"/>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727B4C">
              <w:rPr>
                <w:sz w:val="20"/>
                <w:szCs w:val="22"/>
              </w:rPr>
              <w:t>[63]</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3FC27E9B"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727B4C">
              <w:rPr>
                <w:sz w:val="20"/>
                <w:szCs w:val="22"/>
              </w:rPr>
              <w:t>[72]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CF19DAD"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w:t>
      </w:r>
      <w:proofErr w:type="spellStart"/>
      <w:r>
        <w:rPr>
          <w:szCs w:val="22"/>
        </w:rPr>
        <w:t>Schmied</w:t>
      </w:r>
      <w:proofErr w:type="spellEnd"/>
      <w:r>
        <w:rPr>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727B4C">
        <w:rPr>
          <w:sz w:val="20"/>
          <w:szCs w:val="22"/>
        </w:rPr>
        <w:t>[63]</w:t>
      </w:r>
      <w:r>
        <w:rPr>
          <w:sz w:val="20"/>
          <w:szCs w:val="22"/>
        </w:rPr>
        <w:fldChar w:fldCharType="end"/>
      </w:r>
      <w:r>
        <w:rPr>
          <w:szCs w:val="22"/>
        </w:rPr>
        <w:t xml:space="preserve">, la dissipation de l’énergie par le cisaillement visqueux </w:t>
      </w:r>
      <w:r>
        <w:rPr>
          <w:szCs w:val="22"/>
        </w:rPr>
        <w:lastRenderedPageBreak/>
        <w:t xml:space="preserve">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w:t>
      </w:r>
      <w:proofErr w:type="spellStart"/>
      <w:r>
        <w:rPr>
          <w:szCs w:val="22"/>
        </w:rPr>
        <w:t>Schmied</w:t>
      </w:r>
      <w:proofErr w:type="spellEnd"/>
      <w:r>
        <w:rPr>
          <w:szCs w:val="22"/>
        </w:rPr>
        <w:t xml:space="preserve"> et al. </w:t>
      </w:r>
      <w:proofErr w:type="gramStart"/>
      <w:r>
        <w:rPr>
          <w:szCs w:val="22"/>
        </w:rPr>
        <w:t>ont</w:t>
      </w:r>
      <w:proofErr w:type="gramEnd"/>
      <w:r>
        <w:rPr>
          <w:szCs w:val="22"/>
        </w:rPr>
        <w:t xml:space="preserve">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 mesu</w:t>
      </w:r>
      <w:proofErr w:type="spellStart"/>
      <w:r>
        <w:rPr>
          <w:szCs w:val="22"/>
        </w:rPr>
        <w:t>re</w:t>
      </w:r>
      <w:proofErr w:type="spellEnd"/>
      <w:r>
        <w:rPr>
          <w:szCs w:val="22"/>
        </w:rPr>
        <w:t xml:space="preserv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028752DD" w:rsidR="000E4C36" w:rsidRDefault="000E4C36" w:rsidP="000E4C36">
      <w:pPr>
        <w:snapToGrid w:val="0"/>
        <w:spacing w:line="360" w:lineRule="auto"/>
        <w:rPr>
          <w:szCs w:val="22"/>
        </w:rPr>
      </w:pPr>
      <w:r>
        <w:rPr>
          <w:szCs w:val="22"/>
        </w:rPr>
        <w:t xml:space="preserve">Selon les deux articles de </w:t>
      </w:r>
      <w:proofErr w:type="spellStart"/>
      <w:r>
        <w:rPr>
          <w:szCs w:val="22"/>
        </w:rPr>
        <w:t>review</w:t>
      </w:r>
      <w:proofErr w:type="spellEnd"/>
      <w:r>
        <w:rPr>
          <w:szCs w:val="22"/>
        </w:rPr>
        <w:t xml:space="preserve"> </w:t>
      </w:r>
      <w:r>
        <w:rPr>
          <w:szCs w:val="22"/>
        </w:rPr>
        <w:fldChar w:fldCharType="begin"/>
      </w:r>
      <w:r>
        <w:rPr>
          <w:szCs w:val="22"/>
        </w:rPr>
        <w:instrText xml:space="preserve"> REF _Ref532298434 \r \h </w:instrText>
      </w:r>
      <w:r>
        <w:rPr>
          <w:szCs w:val="22"/>
        </w:rPr>
      </w:r>
      <w:r>
        <w:rPr>
          <w:szCs w:val="22"/>
        </w:rPr>
        <w:fldChar w:fldCharType="separate"/>
      </w:r>
      <w:r w:rsidR="00727B4C">
        <w:rPr>
          <w:szCs w:val="22"/>
        </w:rPr>
        <w:t>[68]</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727B4C">
        <w:rPr>
          <w:szCs w:val="22"/>
        </w:rPr>
        <w:t>[73]</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5AA3EDBE" w:rsidR="000E4C36" w:rsidRDefault="000E4C36" w:rsidP="000771A1">
      <w:pPr>
        <w:spacing w:line="360" w:lineRule="auto"/>
        <w:ind w:firstLine="708"/>
        <w:rPr>
          <w:szCs w:val="22"/>
        </w:rPr>
      </w:pPr>
      <w:r>
        <w:rPr>
          <w:szCs w:val="22"/>
        </w:rPr>
        <w:t xml:space="preserve">Selon De </w:t>
      </w:r>
      <w:proofErr w:type="spellStart"/>
      <w:r>
        <w:rPr>
          <w:szCs w:val="22"/>
        </w:rPr>
        <w:t>jongh</w:t>
      </w:r>
      <w:proofErr w:type="spellEnd"/>
      <w:r>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727B4C">
        <w:rPr>
          <w:szCs w:val="22"/>
        </w:rPr>
        <w:t>[73]</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Pour cette raison, la rédu</w:t>
      </w:r>
      <w:proofErr w:type="spellStart"/>
      <w:r>
        <w:rPr>
          <w:szCs w:val="22"/>
        </w:rPr>
        <w:t>ction</w:t>
      </w:r>
      <w:proofErr w:type="spellEnd"/>
      <w:r>
        <w:rPr>
          <w:szCs w:val="22"/>
        </w:rPr>
        <w:t xml:space="preserve">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lastRenderedPageBreak/>
        <w:t>Lubrifiant</w:t>
      </w:r>
    </w:p>
    <w:p w14:paraId="284A01BE" w14:textId="3F115345"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727B4C">
        <w:rPr>
          <w:szCs w:val="22"/>
        </w:rPr>
        <w:t>[73]</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727B4C">
        <w:rPr>
          <w:szCs w:val="22"/>
        </w:rPr>
        <w:t>[63]</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1169" w:name="_Toc535536181"/>
      <w:r>
        <w:t>Conclusion sur les solutions</w:t>
      </w:r>
      <w:bookmarkEnd w:id="1169"/>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1170" w:name="_Toc535536182"/>
      <w:r>
        <w:lastRenderedPageBreak/>
        <w:t>Conclusion</w:t>
      </w:r>
      <w:bookmarkEnd w:id="1170"/>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171" w:name="_Toc535536183"/>
      <w:r w:rsidRPr="005B6FDA">
        <w:lastRenderedPageBreak/>
        <w:t>Conclusion</w:t>
      </w:r>
      <w:r w:rsidR="005C2433" w:rsidRPr="005B6FDA">
        <w:t xml:space="preserve"> générale</w:t>
      </w:r>
      <w:bookmarkEnd w:id="1171"/>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172" w:name="_Toc53553618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172"/>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173" w:name="_Toc535536185"/>
      <w:r>
        <w:t>Formulation variationnelle du problème conduction thermique</w:t>
      </w:r>
      <w:bookmarkEnd w:id="1173"/>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727B4C">
        <w:t>0</w:t>
      </w:r>
      <w:r>
        <w:fldChar w:fldCharType="end"/>
      </w:r>
      <w:r>
        <w:t xml:space="preserve"> sous forme faible en une formulation </w:t>
      </w:r>
      <w:proofErr w:type="spellStart"/>
      <w:r>
        <w:t>variationnelle</w:t>
      </w:r>
      <w:proofErr w:type="spellEnd"/>
      <w:r>
        <w:t xml:space="preserv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A37A0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A37A0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A37A0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A37A07"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 xml:space="preserve">La formulation </w:t>
      </w:r>
      <w:proofErr w:type="spellStart"/>
      <w:r>
        <w:t>variationnelle</w:t>
      </w:r>
      <w:proofErr w:type="spellEnd"/>
      <w:r>
        <w:t xml:space="preserv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A37A0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174" w:name="_Ref528621363"/>
            <w:r w:rsidRPr="005600FC">
              <w:rPr>
                <w:rFonts w:ascii="Times New Roman" w:eastAsia="Times New Roman" w:hAnsi="Times New Roman"/>
                <w:b/>
                <w:iCs w:val="0"/>
                <w:color w:val="auto"/>
                <w:sz w:val="22"/>
                <w:szCs w:val="22"/>
                <w:lang w:eastAsia="fr-FR"/>
              </w:rPr>
              <w:t xml:space="preserve"> </w:t>
            </w:r>
            <w:bookmarkEnd w:id="1174"/>
          </w:p>
        </w:tc>
      </w:tr>
    </w:tbl>
    <w:p w14:paraId="534FFF4F" w14:textId="77777777" w:rsidR="00B429DC" w:rsidRPr="00E4270F" w:rsidRDefault="00B429DC" w:rsidP="007843F2">
      <w:pPr>
        <w:pStyle w:val="Titre2"/>
        <w:numPr>
          <w:ilvl w:val="1"/>
          <w:numId w:val="33"/>
        </w:numPr>
        <w:ind w:left="709"/>
      </w:pPr>
      <w:bookmarkStart w:id="1175" w:name="_Toc535536186"/>
      <w:r>
        <w:t xml:space="preserve">Approximation </w:t>
      </w:r>
      <w:r w:rsidRPr="00E4270F">
        <w:t>nodale élémentaire</w:t>
      </w:r>
      <w:r>
        <w:t xml:space="preserve"> et assemblage final</w:t>
      </w:r>
      <w:bookmarkEnd w:id="117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w:t>
      </w:r>
      <w:proofErr w:type="spellStart"/>
      <w:r w:rsidRPr="005E01A9">
        <w:t>variationnelle</w:t>
      </w:r>
      <w:proofErr w:type="spellEnd"/>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727B4C">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A37A0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A37A07"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A37A07"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A37A0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 xml:space="preserve">La formulation </w:t>
      </w:r>
      <w:proofErr w:type="spellStart"/>
      <w:r w:rsidRPr="00A87864">
        <w:t>variationnelle</w:t>
      </w:r>
      <w:proofErr w:type="spellEnd"/>
      <w:r w:rsidRPr="00A87864">
        <w:t xml:space="preserv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A37A07"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A37A07"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A37A07"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176" w:name="_Toc535536187"/>
      <w:r>
        <w:lastRenderedPageBreak/>
        <w:t>Ann</w:t>
      </w:r>
      <w:r w:rsidR="005B17DF">
        <w:t xml:space="preserve">exe II : </w:t>
      </w:r>
      <w:r w:rsidR="00A64F15">
        <w:br/>
        <w:t>Détermination du point haut</w:t>
      </w:r>
      <w:bookmarkEnd w:id="1176"/>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727B4C" w:rsidRPr="00727B4C">
        <w:t>Figure A</w:t>
      </w:r>
      <w:r w:rsidR="00727B4C">
        <w:rPr>
          <w:i/>
          <w:noProof/>
        </w:rPr>
        <w:t>.II.2</w:t>
      </w:r>
      <w:r w:rsidR="00727B4C">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A37A07"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A37A07"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27FC1E7D"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727B4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A37A07"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177" w:name="_Ref525656363"/>
            <w:r w:rsidRPr="00E37D96">
              <w:rPr>
                <w:rFonts w:eastAsiaTheme="minorHAnsi"/>
              </w:rPr>
              <w:t xml:space="preserve"> </w:t>
            </w:r>
            <w:bookmarkEnd w:id="1177"/>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val="en-US"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24"/>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6D8029F0" w:rsidR="00A64F15" w:rsidRPr="00BA205C" w:rsidRDefault="00A64F15" w:rsidP="00A64F15">
      <w:pPr>
        <w:pStyle w:val="Lgende"/>
        <w:spacing w:line="360" w:lineRule="auto"/>
        <w:jc w:val="center"/>
        <w:rPr>
          <w:i w:val="0"/>
          <w:sz w:val="22"/>
        </w:rPr>
      </w:pPr>
      <w:bookmarkStart w:id="1178" w:name="_Ref525659754"/>
      <w:r w:rsidRPr="00BA205C">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727B4C">
        <w:rPr>
          <w:i w:val="0"/>
          <w:noProof/>
          <w:sz w:val="22"/>
        </w:rPr>
        <w:t>A.II.2</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727B4C">
        <w:rPr>
          <w:i w:val="0"/>
          <w:noProof/>
          <w:sz w:val="22"/>
        </w:rPr>
        <w:t>1</w:t>
      </w:r>
      <w:r w:rsidR="00377B8F">
        <w:rPr>
          <w:i w:val="0"/>
          <w:sz w:val="22"/>
        </w:rPr>
        <w:fldChar w:fldCharType="end"/>
      </w:r>
      <w:bookmarkEnd w:id="1178"/>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179" w:name="_Toc535536188"/>
      <w:r w:rsidR="00FC46F1">
        <w:lastRenderedPageBreak/>
        <w:t>Références</w:t>
      </w:r>
      <w:bookmarkEnd w:id="1179"/>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180" w:name="_Ref526346265"/>
      <w:bookmarkStart w:id="1181" w:name="_Ref534794244"/>
      <w:bookmarkStart w:id="1182" w:name="_Ref533094789"/>
      <w:bookmarkStart w:id="1183" w:name="_Ref533090097"/>
      <w:r>
        <w:rPr>
          <w:lang w:val="en-US"/>
        </w:rPr>
        <w:t>J. Vance, Z. Fouad et B. Murphy, “</w:t>
      </w:r>
      <w:r w:rsidRPr="00BA1130">
        <w:rPr>
          <w:lang w:val="en-US"/>
        </w:rPr>
        <w:t xml:space="preserve">Machinery Vibration and </w:t>
      </w:r>
      <w:proofErr w:type="spellStart"/>
      <w:r w:rsidRPr="00BA1130">
        <w:rPr>
          <w:lang w:val="en-US"/>
        </w:rPr>
        <w:t>Rotordynamics</w:t>
      </w:r>
      <w:proofErr w:type="spellEnd"/>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180"/>
    </w:p>
    <w:p w14:paraId="20BD8504" w14:textId="77777777" w:rsidR="0054208F" w:rsidRDefault="0054208F" w:rsidP="0054208F">
      <w:pPr>
        <w:pStyle w:val="Paragraphedeliste"/>
        <w:numPr>
          <w:ilvl w:val="0"/>
          <w:numId w:val="35"/>
        </w:numPr>
        <w:spacing w:line="360" w:lineRule="auto"/>
        <w:jc w:val="both"/>
        <w:rPr>
          <w:lang w:val="en-US"/>
        </w:rPr>
      </w:pPr>
      <w:bookmarkStart w:id="1184"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1181"/>
      <w:bookmarkEnd w:id="1184"/>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185" w:name="_Ref533090111"/>
      <w:r w:rsidRPr="004854A8">
        <w:rPr>
          <w:lang w:val="en-US"/>
        </w:rPr>
        <w:t>B.</w:t>
      </w:r>
      <w:r>
        <w:rPr>
          <w:lang w:val="en-US"/>
        </w:rPr>
        <w:t xml:space="preserve"> </w:t>
      </w:r>
      <w:proofErr w:type="spellStart"/>
      <w:r w:rsidRPr="004854A8">
        <w:rPr>
          <w:lang w:val="en-US"/>
        </w:rPr>
        <w:t>Hesseborn</w:t>
      </w:r>
      <w:proofErr w:type="spellEnd"/>
      <w:r w:rsidRPr="004854A8">
        <w:rPr>
          <w:lang w:val="en-US"/>
        </w:rPr>
        <w:t xml:space="preserve">,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1185"/>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186" w:name="_Ref534794245"/>
      <w:r w:rsidRPr="0054208F">
        <w:rPr>
          <w:lang w:val="en-US"/>
        </w:rPr>
        <w:t xml:space="preserve">De </w:t>
      </w:r>
      <w:proofErr w:type="spellStart"/>
      <w:proofErr w:type="gramStart"/>
      <w:r w:rsidRPr="0054208F">
        <w:rPr>
          <w:lang w:val="en-US"/>
        </w:rPr>
        <w:t>Jongh</w:t>
      </w:r>
      <w:proofErr w:type="spellEnd"/>
      <w:r w:rsidRPr="0054208F">
        <w:rPr>
          <w:lang w:val="en-US"/>
        </w:rPr>
        <w:t>,</w:t>
      </w:r>
      <w:proofErr w:type="gramEnd"/>
      <w:r w:rsidRPr="0054208F">
        <w:rPr>
          <w:lang w:val="en-US"/>
        </w:rPr>
        <w:t xml:space="preserve"> Frits.</w:t>
      </w:r>
      <w:r w:rsidRPr="0054208F">
        <w:rPr>
          <w:rFonts w:asciiTheme="minorHAnsi" w:hAnsiTheme="minorHAnsi"/>
          <w:lang w:val="en-US"/>
        </w:rPr>
        <w:t xml:space="preserve"> The synchronous rotor instability phenomenon – Morton Effect, Proceedings of the thirty-seventh turbomachinery symposium, 2008.</w:t>
      </w:r>
      <w:bookmarkEnd w:id="1186"/>
    </w:p>
    <w:p w14:paraId="22F6FDEE" w14:textId="77777777" w:rsidR="00851955" w:rsidRDefault="00851955" w:rsidP="0054208F">
      <w:pPr>
        <w:pStyle w:val="Paragraphedeliste"/>
        <w:numPr>
          <w:ilvl w:val="0"/>
          <w:numId w:val="35"/>
        </w:numPr>
        <w:spacing w:line="360" w:lineRule="auto"/>
        <w:jc w:val="both"/>
        <w:rPr>
          <w:lang w:val="en-US"/>
        </w:rPr>
      </w:pPr>
      <w:bookmarkStart w:id="1187" w:name="_Ref534794429"/>
      <w:bookmarkEnd w:id="1182"/>
      <w:r>
        <w:rPr>
          <w:lang w:val="en-US"/>
        </w:rPr>
        <w:t>D</w:t>
      </w:r>
      <w:r w:rsidRPr="004638BF">
        <w:rPr>
          <w:lang w:val="en-US"/>
        </w:rPr>
        <w:t xml:space="preserve">e </w:t>
      </w:r>
      <w:proofErr w:type="spellStart"/>
      <w:proofErr w:type="gramStart"/>
      <w:r w:rsidRPr="004638BF">
        <w:rPr>
          <w:lang w:val="en-US"/>
        </w:rPr>
        <w:t>Jongh</w:t>
      </w:r>
      <w:proofErr w:type="spellEnd"/>
      <w:r w:rsidRPr="004638BF">
        <w:rPr>
          <w:lang w:val="en-US"/>
        </w:rPr>
        <w:t>,</w:t>
      </w:r>
      <w:proofErr w:type="gramEnd"/>
      <w:r w:rsidRPr="004638BF">
        <w:rPr>
          <w:lang w:val="en-US"/>
        </w:rPr>
        <w:t xml:space="preserve"> Frits. (2018). The Synchronous Rotor Instability Phenomenon - Morton Effect - (update 2018).</w:t>
      </w:r>
      <w:bookmarkEnd w:id="1187"/>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88"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188"/>
    </w:p>
    <w:p w14:paraId="60D06719" w14:textId="33AAFC88" w:rsidR="00851955" w:rsidRDefault="00D345EC" w:rsidP="0054208F">
      <w:pPr>
        <w:pStyle w:val="Paragraphedeliste"/>
        <w:numPr>
          <w:ilvl w:val="0"/>
          <w:numId w:val="35"/>
        </w:numPr>
        <w:spacing w:line="360" w:lineRule="auto"/>
        <w:jc w:val="both"/>
        <w:rPr>
          <w:lang w:val="en-US"/>
        </w:rPr>
      </w:pPr>
      <w:bookmarkStart w:id="1189" w:name="_Ref534794246"/>
      <w:r w:rsidRPr="00D345EC">
        <w:rPr>
          <w:lang w:val="en-US"/>
        </w:rPr>
        <w:t xml:space="preserve">Lili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1189"/>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0" w:name="_Ref533092212"/>
      <w:bookmarkEnd w:id="1183"/>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190"/>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1"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proofErr w:type="spellStart"/>
      <w:r w:rsidRPr="00595A8C">
        <w:rPr>
          <w:rFonts w:asciiTheme="minorHAnsi" w:hAnsiTheme="minorHAnsi"/>
          <w:lang w:val="en-US"/>
        </w:rPr>
        <w:t>Dimarogonas</w:t>
      </w:r>
      <w:proofErr w:type="spellEnd"/>
      <w:r w:rsidRPr="00A22718">
        <w:rPr>
          <w:rFonts w:asciiTheme="minorHAnsi" w:hAnsiTheme="minorHAnsi"/>
          <w:lang w:val="en-US"/>
        </w:rPr>
        <w:t>, “Packing Rub Effect in Rotating Machinery,” Ph.D. thesis, RPI, Troy, NY. 1970.</w:t>
      </w:r>
      <w:bookmarkEnd w:id="1191"/>
    </w:p>
    <w:p w14:paraId="63EA66CD" w14:textId="597570D1"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2" w:name="_Ref533092883"/>
      <w:r w:rsidRPr="00595A8C">
        <w:rPr>
          <w:rFonts w:asciiTheme="minorHAnsi" w:hAnsiTheme="minorHAnsi"/>
          <w:lang w:val="en-US"/>
        </w:rPr>
        <w:t>A</w:t>
      </w:r>
      <w:r>
        <w:rPr>
          <w:rFonts w:asciiTheme="minorHAnsi" w:hAnsiTheme="minorHAnsi"/>
          <w:lang w:val="en-US"/>
        </w:rPr>
        <w:t xml:space="preserve">.D. </w:t>
      </w:r>
      <w:proofErr w:type="spellStart"/>
      <w:r w:rsidRPr="00595A8C">
        <w:rPr>
          <w:rFonts w:asciiTheme="minorHAnsi" w:hAnsiTheme="minorHAnsi"/>
          <w:lang w:val="en-US"/>
        </w:rPr>
        <w:t>Dimarogonas</w:t>
      </w:r>
      <w:proofErr w:type="spellEnd"/>
      <w:r w:rsidRPr="00595A8C">
        <w:rPr>
          <w:rFonts w:asciiTheme="minorHAnsi" w:hAnsiTheme="minorHAnsi"/>
          <w:lang w:val="en-US"/>
        </w:rPr>
        <w:t xml:space="preserve">, “A study of the Newkirk effect in turbomachinery”, Wear,  Volume 28, Issue 3,  1974, Pages 369-382,  ISSN 0043-1648, </w:t>
      </w:r>
      <w:r>
        <w:rPr>
          <w:rFonts w:asciiTheme="minorHAnsi" w:hAnsiTheme="minorHAnsi"/>
          <w:lang w:val="en-US"/>
        </w:rPr>
        <w:t xml:space="preserve"> </w:t>
      </w:r>
      <w:hyperlink r:id="rId125"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192"/>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193"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xml:space="preserve">, A. (2005). </w:t>
      </w:r>
      <w:proofErr w:type="spellStart"/>
      <w:r w:rsidRPr="001B73DC">
        <w:rPr>
          <w:rFonts w:asciiTheme="minorHAnsi" w:hAnsiTheme="minorHAnsi"/>
          <w:lang w:val="en-US"/>
        </w:rPr>
        <w:t>Rotordynamics</w:t>
      </w:r>
      <w:proofErr w:type="spellEnd"/>
      <w:r w:rsidRPr="001B73DC">
        <w:rPr>
          <w:rFonts w:asciiTheme="minorHAnsi" w:hAnsiTheme="minorHAnsi"/>
          <w:lang w:val="en-US"/>
        </w:rPr>
        <w:t>. Boca Raton: CRC Press.</w:t>
      </w:r>
      <w:bookmarkEnd w:id="1193"/>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4" w:name="_Ref533093007"/>
      <w:r w:rsidRPr="00534FE6">
        <w:rPr>
          <w:rFonts w:asciiTheme="minorHAnsi" w:hAnsiTheme="minorHAnsi"/>
          <w:lang w:val="en-US"/>
        </w:rPr>
        <w:t>W.</w:t>
      </w:r>
      <w:r>
        <w:rPr>
          <w:rFonts w:asciiTheme="minorHAnsi" w:hAnsiTheme="minorHAnsi"/>
          <w:lang w:val="en-US"/>
        </w:rPr>
        <w:t xml:space="preserve"> </w:t>
      </w:r>
      <w:proofErr w:type="spellStart"/>
      <w:r w:rsidRPr="00534FE6">
        <w:rPr>
          <w:rFonts w:asciiTheme="minorHAnsi" w:hAnsiTheme="minorHAnsi"/>
          <w:lang w:val="en-US"/>
        </w:rPr>
        <w:t>Kellenberger</w:t>
      </w:r>
      <w:proofErr w:type="spellEnd"/>
      <w:r w:rsidRPr="00534FE6">
        <w:rPr>
          <w:rFonts w:asciiTheme="minorHAnsi" w:hAnsiTheme="minorHAnsi"/>
          <w:lang w:val="en-US"/>
        </w:rPr>
        <w:t xml:space="preserve">,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1194"/>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5"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195"/>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6"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1196"/>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197"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197"/>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198"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198"/>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199" w:name="_Ref533096146"/>
      <w:r>
        <w:rPr>
          <w:rFonts w:asciiTheme="minorHAnsi" w:hAnsiTheme="minorHAnsi"/>
          <w:lang w:val="en-US"/>
        </w:rPr>
        <w:t xml:space="preserve"> </w:t>
      </w:r>
      <w:bookmarkStart w:id="1200" w:name="_Ref535500759"/>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199"/>
      <w:bookmarkEnd w:id="1200"/>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01"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201"/>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02"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202"/>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03"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203"/>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4" w:name="_Ref533096550"/>
      <w:r>
        <w:rPr>
          <w:rFonts w:asciiTheme="minorHAnsi" w:hAnsiTheme="minorHAnsi"/>
          <w:lang w:val="en-US"/>
        </w:rPr>
        <w:t xml:space="preserve"> </w:t>
      </w:r>
      <w:bookmarkStart w:id="1205"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1204"/>
      <w:bookmarkEnd w:id="1205"/>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6" w:name="_Ref533096804"/>
      <w:r>
        <w:rPr>
          <w:rFonts w:asciiTheme="minorHAnsi" w:hAnsiTheme="minorHAnsi"/>
          <w:lang w:val="en-US"/>
        </w:rPr>
        <w:t xml:space="preserve"> </w:t>
      </w:r>
      <w:r w:rsidR="00E46B7B">
        <w:rPr>
          <w:rFonts w:asciiTheme="minorHAnsi" w:hAnsiTheme="minorHAnsi"/>
          <w:lang w:val="en-US"/>
        </w:rPr>
        <w:t xml:space="preserve">A.C. </w:t>
      </w:r>
      <w:proofErr w:type="spellStart"/>
      <w:r w:rsidR="00E46B7B">
        <w:rPr>
          <w:rFonts w:asciiTheme="minorHAnsi" w:hAnsiTheme="minorHAnsi"/>
          <w:lang w:val="en-US"/>
        </w:rPr>
        <w:t>Balbahadur</w:t>
      </w:r>
      <w:proofErr w:type="spellEnd"/>
      <w:r w:rsidR="00E46B7B">
        <w:rPr>
          <w:rFonts w:asciiTheme="minorHAnsi" w:hAnsiTheme="minorHAnsi"/>
          <w:lang w:val="en-US"/>
        </w:rPr>
        <w:t xml:space="preserve">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1206"/>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7" w:name="_Ref533096918"/>
      <w:r>
        <w:rPr>
          <w:rFonts w:asciiTheme="minorHAnsi" w:hAnsiTheme="minorHAnsi"/>
          <w:lang w:val="en-US"/>
        </w:rPr>
        <w:t xml:space="preserve"> </w:t>
      </w:r>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207"/>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8"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1208"/>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9"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1209"/>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10"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1210"/>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11"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Suh,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211"/>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12"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xml:space="preserve">,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212"/>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5010FC"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213"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213"/>
    </w:p>
    <w:p w14:paraId="6B9F9165" w14:textId="769558DF" w:rsidR="005010FC" w:rsidRPr="005010FC" w:rsidRDefault="005010FC" w:rsidP="005010FC">
      <w:pPr>
        <w:pStyle w:val="Paragraphedeliste"/>
        <w:numPr>
          <w:ilvl w:val="0"/>
          <w:numId w:val="35"/>
        </w:numPr>
        <w:spacing w:line="360" w:lineRule="auto"/>
        <w:jc w:val="both"/>
      </w:pPr>
      <w:r w:rsidRPr="00404B3D">
        <w:rPr>
          <w:lang w:val="en-US"/>
        </w:rPr>
        <w:t xml:space="preserve"> </w:t>
      </w:r>
      <w:bookmarkStart w:id="1214" w:name="_Ref535515874"/>
      <w:r w:rsidRPr="005010FC">
        <w:t xml:space="preserve">Thibaud </w:t>
      </w:r>
      <w:proofErr w:type="spellStart"/>
      <w:r w:rsidRPr="005010FC">
        <w:t>Plantegenet</w:t>
      </w:r>
      <w:proofErr w:type="spellEnd"/>
      <w:r>
        <w:t>, "</w:t>
      </w:r>
      <w:r w:rsidRPr="005010FC">
        <w:t>Analyse théorique et expérimentale des paliers à patins oscillants usinés dans la masse</w:t>
      </w:r>
      <w:r>
        <w:t xml:space="preserve">", </w:t>
      </w:r>
      <w:r w:rsidRPr="005010FC">
        <w:t>Projet de thèse</w:t>
      </w:r>
      <w:r>
        <w:t>, Université de Poitiers, 2019</w:t>
      </w:r>
      <w:bookmarkEnd w:id="1214"/>
    </w:p>
    <w:p w14:paraId="1F3C2EF3" w14:textId="0DCBD298" w:rsidR="002F13EF" w:rsidRPr="005010FC"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15" w:name="_Ref533115138"/>
      <w:bookmarkStart w:id="1216"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1215"/>
      <w:bookmarkEnd w:id="1216"/>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217" w:name="_Ref528660528"/>
      <w:bookmarkStart w:id="1218" w:name="_Ref526263891"/>
      <w:r>
        <w:rPr>
          <w:lang w:val="en-US"/>
        </w:rPr>
        <w:t xml:space="preserve"> </w:t>
      </w:r>
      <w:bookmarkStart w:id="1219"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1217"/>
      <w:bookmarkEnd w:id="1219"/>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bookmarkEnd w:id="1218"/>
    </w:p>
    <w:p w14:paraId="1531FCDD" w14:textId="2091EDDB" w:rsidR="00593B31" w:rsidRDefault="001270AE" w:rsidP="0054208F">
      <w:pPr>
        <w:pStyle w:val="Paragraphedeliste"/>
        <w:numPr>
          <w:ilvl w:val="0"/>
          <w:numId w:val="35"/>
        </w:numPr>
        <w:spacing w:line="360" w:lineRule="auto"/>
        <w:jc w:val="both"/>
        <w:rPr>
          <w:lang w:val="en-US"/>
        </w:rPr>
      </w:pPr>
      <w:bookmarkStart w:id="1220" w:name="_Ref526263911"/>
      <w:r>
        <w:rPr>
          <w:lang w:val="en-US"/>
        </w:rPr>
        <w:t xml:space="preserve"> </w:t>
      </w:r>
      <w:proofErr w:type="spellStart"/>
      <w:r w:rsidR="00593B31" w:rsidRPr="002222AB">
        <w:rPr>
          <w:lang w:val="en-US"/>
        </w:rPr>
        <w:t>Woloszynski</w:t>
      </w:r>
      <w:proofErr w:type="spellEnd"/>
      <w:r w:rsidR="00593B31" w:rsidRPr="002222AB">
        <w:rPr>
          <w:lang w:val="en-US"/>
        </w:rPr>
        <w:t xml:space="preserve"> T, </w:t>
      </w:r>
      <w:proofErr w:type="spellStart"/>
      <w:r w:rsidR="00593B31" w:rsidRPr="002222AB">
        <w:rPr>
          <w:lang w:val="en-US"/>
        </w:rPr>
        <w:t>Podsiadlo</w:t>
      </w:r>
      <w:proofErr w:type="spellEnd"/>
      <w:r w:rsidR="00593B31" w:rsidRPr="002222AB">
        <w:rPr>
          <w:lang w:val="en-US"/>
        </w:rPr>
        <w:t xml:space="preserve"> P, </w:t>
      </w:r>
      <w:proofErr w:type="spellStart"/>
      <w:r w:rsidR="00593B31" w:rsidRPr="002222AB">
        <w:rPr>
          <w:lang w:val="en-US"/>
        </w:rPr>
        <w:t>Stachowiak</w:t>
      </w:r>
      <w:proofErr w:type="spellEnd"/>
      <w:r w:rsidR="00593B31" w:rsidRPr="002222AB">
        <w:rPr>
          <w:lang w:val="en-US"/>
        </w:rPr>
        <w:t xml:space="preserve"> GW, “Efficient Solution to the Cavitation Problem in Hydrodynamic”, Tribology Letters, Springer, 2015</w:t>
      </w:r>
      <w:bookmarkEnd w:id="1220"/>
    </w:p>
    <w:p w14:paraId="39BE69C0" w14:textId="77777777" w:rsidR="00593B31" w:rsidRDefault="00593B31" w:rsidP="0054208F">
      <w:pPr>
        <w:pStyle w:val="Paragraphedeliste"/>
        <w:numPr>
          <w:ilvl w:val="0"/>
          <w:numId w:val="35"/>
        </w:numPr>
        <w:spacing w:line="360" w:lineRule="auto"/>
        <w:jc w:val="both"/>
      </w:pPr>
      <w:bookmarkStart w:id="1221"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1221"/>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222" w:name="_Ref526266405"/>
      <w:r w:rsidRPr="002222AB">
        <w:rPr>
          <w:lang w:val="en-US"/>
        </w:rPr>
        <w:t>Elrod HG, “A cavitation algorithm”, ASME Journal of Lubrication Technology, 1981, Vol. 103, pp.350-354</w:t>
      </w:r>
      <w:bookmarkEnd w:id="1222"/>
    </w:p>
    <w:p w14:paraId="6704507C" w14:textId="77777777" w:rsidR="00593B31" w:rsidRDefault="00593B31" w:rsidP="0054208F">
      <w:pPr>
        <w:pStyle w:val="Paragraphedeliste"/>
        <w:numPr>
          <w:ilvl w:val="0"/>
          <w:numId w:val="35"/>
        </w:numPr>
        <w:spacing w:line="360" w:lineRule="auto"/>
        <w:jc w:val="both"/>
      </w:pPr>
      <w:bookmarkStart w:id="1223" w:name="_Ref526330394"/>
      <w:r w:rsidRPr="00CD63D5">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1223"/>
    </w:p>
    <w:p w14:paraId="2B9088DA" w14:textId="77777777" w:rsidR="00593B31" w:rsidRDefault="00593B31" w:rsidP="0054208F">
      <w:pPr>
        <w:pStyle w:val="Paragraphedeliste"/>
        <w:numPr>
          <w:ilvl w:val="0"/>
          <w:numId w:val="35"/>
        </w:numPr>
        <w:spacing w:line="360" w:lineRule="auto"/>
        <w:rPr>
          <w:lang w:val="en-US"/>
        </w:rPr>
      </w:pPr>
      <w:bookmarkStart w:id="1224"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1224"/>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225" w:name="_Ref526269669"/>
      <w:r w:rsidRPr="002222AB">
        <w:rPr>
          <w:lang w:val="en-US"/>
        </w:rPr>
        <w:lastRenderedPageBreak/>
        <w:t xml:space="preserve">Elrod HG, </w:t>
      </w:r>
      <w:proofErr w:type="spellStart"/>
      <w:r w:rsidRPr="002222AB">
        <w:rPr>
          <w:lang w:val="en-US"/>
        </w:rPr>
        <w:t>Brewe</w:t>
      </w:r>
      <w:proofErr w:type="spellEnd"/>
      <w:r w:rsidRPr="002222AB">
        <w:rPr>
          <w:lang w:val="en-US"/>
        </w:rPr>
        <w:t xml:space="preserve"> DE. “</w:t>
      </w:r>
      <w:proofErr w:type="spellStart"/>
      <w:r w:rsidRPr="002222AB">
        <w:rPr>
          <w:lang w:val="en-US"/>
        </w:rPr>
        <w:t>Thermo</w:t>
      </w:r>
      <w:proofErr w:type="spellEnd"/>
      <w:r w:rsidRPr="002222AB">
        <w:rPr>
          <w:lang w:val="en-US"/>
        </w:rPr>
        <w:t xml:space="preserve"> hydrodynamic analysis for laminar lubricating films”, Technical report, NASA technical memorandum 88845, 1986</w:t>
      </w:r>
      <w:bookmarkEnd w:id="1225"/>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226" w:name="_Ref526269748"/>
      <w:r w:rsidRPr="002222AB">
        <w:rPr>
          <w:lang w:val="en-US"/>
        </w:rPr>
        <w:t xml:space="preserve">Elrod HG. “Efficient numerical method for computation of </w:t>
      </w:r>
      <w:proofErr w:type="spellStart"/>
      <w:r w:rsidRPr="002222AB">
        <w:rPr>
          <w:lang w:val="en-US"/>
        </w:rPr>
        <w:t>thermo</w:t>
      </w:r>
      <w:proofErr w:type="spellEnd"/>
      <w:r w:rsidRPr="002222AB">
        <w:rPr>
          <w:lang w:val="en-US"/>
        </w:rPr>
        <w:t xml:space="preserve"> hydrodynamics of laminar lubricating films”, Technical report, NASA Lewis Research Center, 1989.</w:t>
      </w:r>
      <w:bookmarkEnd w:id="1226"/>
    </w:p>
    <w:p w14:paraId="02DFB901" w14:textId="77777777" w:rsidR="00593B31" w:rsidRDefault="00593B31" w:rsidP="0054208F">
      <w:pPr>
        <w:pStyle w:val="Paragraphedeliste"/>
        <w:numPr>
          <w:ilvl w:val="0"/>
          <w:numId w:val="35"/>
        </w:numPr>
        <w:spacing w:line="360" w:lineRule="auto"/>
        <w:jc w:val="both"/>
      </w:pPr>
      <w:bookmarkStart w:id="1227" w:name="_Ref526269762"/>
      <w:proofErr w:type="spellStart"/>
      <w:r w:rsidRPr="00E8692E">
        <w:rPr>
          <w:lang w:val="en-US"/>
        </w:rPr>
        <w:t>Moraru</w:t>
      </w:r>
      <w:proofErr w:type="spellEnd"/>
      <w:r w:rsidRPr="00E8692E">
        <w:rPr>
          <w:lang w:val="en-US"/>
        </w:rPr>
        <w:t xml:space="preserve">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1227"/>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228"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228"/>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229"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1229"/>
    </w:p>
    <w:p w14:paraId="6AC474BF" w14:textId="77777777" w:rsidR="00A95CBF" w:rsidRDefault="00A95CBF" w:rsidP="0054208F">
      <w:pPr>
        <w:pStyle w:val="Paragraphedeliste"/>
        <w:numPr>
          <w:ilvl w:val="0"/>
          <w:numId w:val="35"/>
        </w:numPr>
        <w:spacing w:line="360" w:lineRule="auto"/>
        <w:jc w:val="both"/>
        <w:rPr>
          <w:lang w:val="en-US"/>
        </w:rPr>
      </w:pPr>
      <w:bookmarkStart w:id="1230" w:name="_Ref529540767"/>
      <w:r w:rsidRPr="00883C66">
        <w:rPr>
          <w:lang w:val="en-US"/>
        </w:rPr>
        <w:t xml:space="preserve">Suh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xml:space="preserve">. </w:t>
      </w:r>
      <w:proofErr w:type="gramStart"/>
      <w:r w:rsidRPr="00883C66">
        <w:rPr>
          <w:lang w:val="en-US"/>
        </w:rPr>
        <w:t>2014</w:t>
      </w:r>
      <w:proofErr w:type="gramEnd"/>
      <w:r w:rsidRPr="00883C66">
        <w:rPr>
          <w:lang w:val="en-US"/>
        </w:rPr>
        <w:t>;</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230"/>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231"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1231"/>
    </w:p>
    <w:p w14:paraId="054D33A7" w14:textId="77777777" w:rsidR="00A95CBF" w:rsidRDefault="00A95CBF" w:rsidP="0054208F">
      <w:pPr>
        <w:pStyle w:val="Paragraphedeliste"/>
        <w:numPr>
          <w:ilvl w:val="0"/>
          <w:numId w:val="35"/>
        </w:numPr>
        <w:spacing w:line="360" w:lineRule="auto"/>
        <w:jc w:val="both"/>
        <w:rPr>
          <w:lang w:val="en-US"/>
        </w:rPr>
      </w:pPr>
      <w:bookmarkStart w:id="1232"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232"/>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xml:space="preserve">, G., 1998, </w:t>
      </w:r>
      <w:proofErr w:type="spellStart"/>
      <w:r w:rsidRPr="00E9404E">
        <w:rPr>
          <w:lang w:val="en-US"/>
        </w:rPr>
        <w:t>Rotordynamics</w:t>
      </w:r>
      <w:proofErr w:type="spellEnd"/>
      <w:r w:rsidRPr="00E9404E">
        <w:rPr>
          <w:lang w:val="en-US"/>
        </w:rPr>
        <w:t xml:space="preserve">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233" w:name="_Ref528057257"/>
      <w:r w:rsidRPr="007270B6">
        <w:rPr>
          <w:lang w:val="en-US"/>
        </w:rPr>
        <w:t>DAKEL M., BAGUET S., DUFOUR R. Nonlinear dynamics of a support-excited flexible rotor with hydrodynamic journal bearings. Journal of Sound and Vibration, 2014, vol. 333, n° 10, pp. 2774-2799.</w:t>
      </w:r>
      <w:bookmarkEnd w:id="1233"/>
    </w:p>
    <w:p w14:paraId="0292DFDF" w14:textId="77777777" w:rsidR="00A95CBF" w:rsidRDefault="00A95CBF" w:rsidP="0054208F">
      <w:pPr>
        <w:pStyle w:val="Paragraphedeliste"/>
        <w:numPr>
          <w:ilvl w:val="0"/>
          <w:numId w:val="35"/>
        </w:numPr>
        <w:spacing w:line="360" w:lineRule="auto"/>
        <w:jc w:val="both"/>
      </w:pPr>
      <w:bookmarkStart w:id="1234" w:name="_Ref528001806"/>
      <w:r w:rsidRPr="00BF3126">
        <w:t>DAKEL M.</w:t>
      </w:r>
      <w:r>
        <w:t>, 2014, "Stabilité et dynamique non linéaire de rotors embarqués</w:t>
      </w:r>
      <w:r w:rsidRPr="00226388">
        <w:t>"</w:t>
      </w:r>
      <w:r>
        <w:t>, thèse de INSA de Lyon</w:t>
      </w:r>
      <w:bookmarkEnd w:id="1234"/>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w:t>
      </w:r>
      <w:proofErr w:type="gramStart"/>
      <w:r w:rsidRPr="00790716">
        <w:rPr>
          <w:lang w:val="en-US"/>
        </w:rPr>
        <w:t>. :</w:t>
      </w:r>
      <w:proofErr w:type="gramEnd"/>
      <w:r w:rsidRPr="00790716">
        <w:rPr>
          <w:lang w:val="en-US"/>
        </w:rPr>
        <w:t xml:space="preserve">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235" w:name="_Ref528171614"/>
      <w:proofErr w:type="spellStart"/>
      <w:r w:rsidRPr="00295C43">
        <w:rPr>
          <w:lang w:val="en-US"/>
        </w:rPr>
        <w:t>Levenspiel</w:t>
      </w:r>
      <w:proofErr w:type="spellEnd"/>
      <w:r w:rsidRPr="00295C43">
        <w:rPr>
          <w:lang w:val="en-US"/>
        </w:rPr>
        <w:t>, O., Engineering Flow and Heat Exchange, Revised Edition, Plenum Press, 1998, pp. 173-78, 182-84.</w:t>
      </w:r>
      <w:bookmarkEnd w:id="1235"/>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236" w:name="_Ref528232242"/>
      <w:r w:rsidRPr="00034058">
        <w:t>CodeAster</w:t>
      </w:r>
      <w:r>
        <w:t xml:space="preserve">© Référence </w:t>
      </w:r>
      <w:r w:rsidRPr="00034058">
        <w:t>R5.02.01</w:t>
      </w:r>
      <w:r>
        <w:t xml:space="preserve">, </w:t>
      </w:r>
      <w:r w:rsidRPr="00034058">
        <w:t>“Algorithme de thermique linéaire transitoire”</w:t>
      </w:r>
      <w:bookmarkEnd w:id="1236"/>
    </w:p>
    <w:p w14:paraId="5F7E2970" w14:textId="77777777" w:rsidR="00A95CBF" w:rsidRDefault="00A95CBF" w:rsidP="0054208F">
      <w:pPr>
        <w:pStyle w:val="Paragraphedeliste"/>
        <w:numPr>
          <w:ilvl w:val="0"/>
          <w:numId w:val="35"/>
        </w:numPr>
        <w:spacing w:line="360" w:lineRule="auto"/>
        <w:jc w:val="both"/>
      </w:pPr>
      <w:r>
        <w:t xml:space="preserve"> </w:t>
      </w:r>
      <w:bookmarkStart w:id="1237" w:name="_Ref528255279"/>
      <w:r>
        <w:t>CodeAster© Référence R</w:t>
      </w:r>
      <w:r w:rsidRPr="00866FE3">
        <w:t>3.03.08</w:t>
      </w:r>
      <w:r>
        <w:t>, "</w:t>
      </w:r>
      <w:r w:rsidRPr="00866FE3">
        <w:t>Relations cinématiques linéaires de type RBE3</w:t>
      </w:r>
      <w:r>
        <w:t>"</w:t>
      </w:r>
      <w:bookmarkEnd w:id="1237"/>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38" w:name="_Ref523227901"/>
      <w:r w:rsidRPr="00D77EFD">
        <w:rPr>
          <w:rFonts w:asciiTheme="minorHAnsi" w:hAnsiTheme="minorHAnsi"/>
        </w:rPr>
        <w:lastRenderedPageBreak/>
        <w:t xml:space="preserve"> </w:t>
      </w:r>
      <w:bookmarkStart w:id="1239"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238"/>
      <w:bookmarkEnd w:id="1239"/>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240"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240"/>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241"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241"/>
    </w:p>
    <w:p w14:paraId="7F46C800" w14:textId="77777777" w:rsidR="00D617B4" w:rsidRDefault="00D617B4" w:rsidP="0054208F">
      <w:pPr>
        <w:pStyle w:val="Paragraphedeliste"/>
        <w:numPr>
          <w:ilvl w:val="0"/>
          <w:numId w:val="35"/>
        </w:numPr>
        <w:spacing w:line="360" w:lineRule="auto"/>
        <w:jc w:val="both"/>
        <w:rPr>
          <w:lang w:val="en-US"/>
        </w:rPr>
      </w:pPr>
      <w:bookmarkStart w:id="1242" w:name="_Ref531885219"/>
      <w:r>
        <w:rPr>
          <w:lang w:val="en-US"/>
        </w:rPr>
        <w:t>H.B. Faulkner, W.F. Strong, and R.G. Kirk</w:t>
      </w:r>
      <w:proofErr w:type="gramStart"/>
      <w:r>
        <w:rPr>
          <w:lang w:val="en-US"/>
        </w:rPr>
        <w:t>,  1997</w:t>
      </w:r>
      <w:proofErr w:type="gramEnd"/>
      <w:r>
        <w:rPr>
          <w:lang w:val="en-US"/>
        </w:rPr>
        <w:t xml:space="preserve">.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1242"/>
    </w:p>
    <w:p w14:paraId="5973AE58" w14:textId="77777777" w:rsidR="00D617B4" w:rsidRDefault="00D617B4" w:rsidP="0054208F">
      <w:pPr>
        <w:pStyle w:val="Paragraphedeliste"/>
        <w:numPr>
          <w:ilvl w:val="0"/>
          <w:numId w:val="35"/>
        </w:numPr>
        <w:spacing w:line="360" w:lineRule="auto"/>
        <w:jc w:val="both"/>
        <w:rPr>
          <w:lang w:val="en-US"/>
        </w:rPr>
      </w:pPr>
      <w:bookmarkStart w:id="1243"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43"/>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4"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244"/>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5" w:name="_Ref444181446"/>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245"/>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6"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246"/>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xml:space="preserve">. </w:t>
      </w:r>
      <w:proofErr w:type="gramStart"/>
      <w:r w:rsidRPr="00883C66">
        <w:rPr>
          <w:lang w:val="en-US"/>
        </w:rPr>
        <w:t>2014</w:t>
      </w:r>
      <w:proofErr w:type="gramEnd"/>
      <w:r w:rsidRPr="00883C66">
        <w:rPr>
          <w:lang w:val="en-US"/>
        </w:rPr>
        <w:t>;</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7"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247"/>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8"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1248"/>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249"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w:t>
      </w:r>
      <w:proofErr w:type="spellStart"/>
      <w:r>
        <w:rPr>
          <w:lang w:val="en-US"/>
        </w:rPr>
        <w:t>Symp</w:t>
      </w:r>
      <w:proofErr w:type="spellEnd"/>
      <w:r>
        <w:rPr>
          <w:lang w:val="en-US"/>
        </w:rPr>
        <w:t>., College Station, TX, 1997.</w:t>
      </w:r>
      <w:bookmarkEnd w:id="1249"/>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lastRenderedPageBreak/>
        <w:t xml:space="preserve"> </w:t>
      </w:r>
      <w:bookmarkStart w:id="1250"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“Application of a heat barrier sleeve to prevent synchronous rotor instability”, in Proceedings of the Twenty-seventh Turbomachinery Symposium, 1998, pp.17-26.</w:t>
      </w:r>
      <w:bookmarkEnd w:id="1250"/>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251"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251"/>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52" w:name="_Ref444178326"/>
      <w:r>
        <w:rPr>
          <w:rFonts w:asciiTheme="minorHAnsi" w:hAnsiTheme="minorHAnsi"/>
          <w:lang w:val="en-US"/>
        </w:rPr>
        <w:t>F. de</w:t>
      </w:r>
      <w:r w:rsidRPr="00A22718">
        <w:rPr>
          <w:rFonts w:asciiTheme="minorHAnsi" w:hAnsiTheme="minorHAnsi"/>
          <w:lang w:val="en-US"/>
        </w:rPr>
        <w:t xml:space="preserve"> </w:t>
      </w:r>
      <w:proofErr w:type="spellStart"/>
      <w:r w:rsidRPr="00A22718">
        <w:rPr>
          <w:rFonts w:asciiTheme="minorHAnsi" w:hAnsiTheme="minorHAnsi"/>
          <w:lang w:val="en-US"/>
        </w:rPr>
        <w:t>Jongh</w:t>
      </w:r>
      <w:proofErr w:type="spellEnd"/>
      <w:r w:rsidRPr="00A22718">
        <w:rPr>
          <w:rFonts w:asciiTheme="minorHAnsi" w:hAnsiTheme="minorHAnsi"/>
          <w:lang w:val="en-US"/>
        </w:rPr>
        <w:t>, The synchronous rotor instability phenomenon – Morton Effect, Proceedings of the thirty-seventh turbomachinery symposium, 2008.</w:t>
      </w:r>
      <w:bookmarkEnd w:id="1252"/>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26"/>
      <w:headerReference w:type="default" r:id="rId127"/>
      <w:footerReference w:type="default" r:id="rId128"/>
      <w:headerReference w:type="first" r:id="rId129"/>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3" w:author="ZHANG Silun" w:date="2019-01-14T16:24:00Z" w:initials="ZS">
    <w:p w14:paraId="2917A54E" w14:textId="77777777" w:rsidR="00CE57D0" w:rsidRDefault="00CE57D0" w:rsidP="00E44054">
      <w:pPr>
        <w:pStyle w:val="Commentaire"/>
      </w:pPr>
      <w:r>
        <w:rPr>
          <w:rStyle w:val="Marquedecommentaire"/>
        </w:rPr>
        <w:annotationRef/>
      </w:r>
      <w:r>
        <w:t xml:space="preserve">Emettre une critique sur la valeur choisie </w:t>
      </w:r>
      <w:proofErr w:type="spellStart"/>
      <w:r>
        <w:t>Ucritique</w:t>
      </w:r>
      <w:proofErr w:type="spellEnd"/>
      <w:r>
        <w:t>.</w:t>
      </w:r>
    </w:p>
    <w:p w14:paraId="5348B248" w14:textId="69C74B6F" w:rsidR="00CE57D0" w:rsidRDefault="00CE57D0">
      <w:pPr>
        <w:pStyle w:val="Commentaire"/>
      </w:pPr>
      <w:r>
        <w:t xml:space="preserve">Comment </w:t>
      </w:r>
      <w:proofErr w:type="gramStart"/>
      <w:r>
        <w:t xml:space="preserve">il ont </w:t>
      </w:r>
      <w:proofErr w:type="spellStart"/>
      <w:r>
        <w:t>obtenue</w:t>
      </w:r>
      <w:proofErr w:type="spellEnd"/>
      <w:proofErr w:type="gramEnd"/>
      <w:r>
        <w:t xml:space="preserve"> cette valeur</w:t>
      </w:r>
    </w:p>
  </w:comment>
  <w:comment w:id="61" w:author="Mihai ARGHIR" w:date="2019-01-04T18:37:00Z" w:initials="MA">
    <w:p w14:paraId="3E5CCD5D" w14:textId="77777777" w:rsidR="00CE57D0" w:rsidRDefault="00CE57D0"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79" w:author="ZHANG Silun" w:date="2019-01-14T16:50:00Z" w:initials="ZS">
    <w:p w14:paraId="50EAD1FD" w14:textId="5BD82929" w:rsidR="00CE57D0" w:rsidRDefault="00CE57D0">
      <w:pPr>
        <w:pStyle w:val="Commentaire"/>
      </w:pPr>
      <w:r>
        <w:rPr>
          <w:rStyle w:val="Marquedecommentaire"/>
        </w:rPr>
        <w:annotationRef/>
      </w:r>
      <w:r>
        <w:t>Je n’ai pas compris la surbrillance ici</w:t>
      </w:r>
    </w:p>
  </w:comment>
  <w:comment w:id="281" w:author="Mihai ARGHIR" w:date="2019-01-11T09:59:00Z" w:initials="MA">
    <w:p w14:paraId="19FE2D80" w14:textId="03457DF8" w:rsidR="00CE57D0" w:rsidRPr="00A42408" w:rsidRDefault="00CE57D0">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CE57D0" w:rsidRDefault="00CE57D0">
      <w:pPr>
        <w:pStyle w:val="Commentaire"/>
      </w:pPr>
      <w:r w:rsidRPr="00A42408">
        <w:rPr>
          <w:noProof/>
          <w:highlight w:val="yellow"/>
        </w:rPr>
        <w:t>xr et yr sont inversés</w:t>
      </w:r>
    </w:p>
  </w:comment>
  <w:comment w:id="282" w:author="ZHANG Silun" w:date="2019-01-14T16:57:00Z" w:initials="ZS">
    <w:p w14:paraId="6E47D39B" w14:textId="62CC07DB" w:rsidR="00CE57D0" w:rsidRDefault="00CE57D0">
      <w:pPr>
        <w:pStyle w:val="Commentaire"/>
      </w:pPr>
      <w:r>
        <w:rPr>
          <w:rStyle w:val="Marquedecommentaire"/>
        </w:rPr>
        <w:annotationRef/>
      </w:r>
      <w:r>
        <w:t xml:space="preserve">J’ai corrigé </w:t>
      </w:r>
      <w:proofErr w:type="spellStart"/>
      <w:r>
        <w:t>xr</w:t>
      </w:r>
      <w:proofErr w:type="spellEnd"/>
      <w:r>
        <w:t xml:space="preserve"> et </w:t>
      </w:r>
      <w:proofErr w:type="spellStart"/>
      <w:r>
        <w:t>yr</w:t>
      </w:r>
      <w:proofErr w:type="spellEnd"/>
      <w:r>
        <w:t xml:space="preserve"> et augmenté la taille des caractères.  </w:t>
      </w:r>
    </w:p>
  </w:comment>
  <w:comment w:id="295" w:author="Amine Hassini" w:date="2019-01-02T11:09:00Z" w:initials="HM">
    <w:p w14:paraId="41307583" w14:textId="77777777" w:rsidR="00CE57D0" w:rsidRDefault="00CE57D0" w:rsidP="00ED4BE4">
      <w:pPr>
        <w:pStyle w:val="Commentaire"/>
      </w:pPr>
      <w:r>
        <w:rPr>
          <w:rStyle w:val="Marquedecommentaire"/>
        </w:rPr>
        <w:annotationRef/>
      </w:r>
      <w:r>
        <w:t>C’est l’inverse. La U1=W1=0</w:t>
      </w:r>
    </w:p>
  </w:comment>
  <w:comment w:id="296" w:author="ZHANG Silun" w:date="2019-01-08T02:13:00Z" w:initials="ZS">
    <w:p w14:paraId="09E64AA2" w14:textId="2642AF5B" w:rsidR="00CE57D0" w:rsidRDefault="00CE57D0">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301" w:author="Amine Hassini" w:date="2019-01-02T11:13:00Z" w:initials="HM">
    <w:p w14:paraId="5CFAA9BE" w14:textId="77777777" w:rsidR="00CE57D0" w:rsidRDefault="00CE57D0" w:rsidP="00020FD8">
      <w:pPr>
        <w:pStyle w:val="Commentaire"/>
      </w:pPr>
      <w:r>
        <w:rPr>
          <w:rStyle w:val="Marquedecommentaire"/>
        </w:rPr>
        <w:annotationRef/>
      </w:r>
      <w:r>
        <w:t>Utiliser un schéma pour expliquer</w:t>
      </w:r>
    </w:p>
  </w:comment>
  <w:comment w:id="311" w:author="ZHANG Silun" w:date="2019-01-14T17:33:00Z" w:initials="ZS">
    <w:p w14:paraId="5CDC7A4C" w14:textId="33082BF6" w:rsidR="00CE57D0" w:rsidRDefault="00CE57D0">
      <w:pPr>
        <w:pStyle w:val="Commentaire"/>
      </w:pPr>
      <w:r>
        <w:rPr>
          <w:rStyle w:val="Marquedecommentaire"/>
        </w:rPr>
        <w:annotationRef/>
      </w:r>
      <w:r>
        <w:t>J’ai complété la relation de récurrence</w:t>
      </w:r>
    </w:p>
  </w:comment>
  <w:comment w:id="316" w:author="Mihai ARGHIR" w:date="2019-01-11T15:18:00Z" w:initials="MA">
    <w:p w14:paraId="14A104BC" w14:textId="77777777" w:rsidR="00CE57D0" w:rsidRDefault="00CE57D0" w:rsidP="00F06EF6">
      <w:pPr>
        <w:pStyle w:val="Commentaire"/>
      </w:pPr>
      <w:r>
        <w:rPr>
          <w:rStyle w:val="Marquedecommentaire"/>
        </w:rPr>
        <w:annotationRef/>
      </w:r>
      <w:r w:rsidRPr="00A42408">
        <w:rPr>
          <w:highlight w:val="yellow"/>
        </w:rPr>
        <w:t>Il faut donner les autres expressions des intégrales</w:t>
      </w:r>
    </w:p>
  </w:comment>
  <w:comment w:id="317" w:author="ZHANG Silun" w:date="2019-01-14T17:54:00Z" w:initials="ZS">
    <w:p w14:paraId="59017A30" w14:textId="7E9207F4" w:rsidR="00CE57D0" w:rsidRDefault="00CE57D0">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14" w:author="ZHANG Silun" w:date="2019-01-16T11:26:00Z" w:initials="ZS">
    <w:p w14:paraId="469DB1FC" w14:textId="0A0666E9" w:rsidR="00CE57D0" w:rsidRDefault="00CE57D0">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26" w:author="Mihai ARGHIR" w:date="2019-01-11T15:45:00Z" w:initials="MA">
    <w:p w14:paraId="22E85AB4" w14:textId="655582C6" w:rsidR="00CE57D0" w:rsidRDefault="00CE57D0">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329" w:author="Mihai ARGHIR" w:date="2019-01-11T15:46:00Z" w:initials="MA">
    <w:p w14:paraId="5FFC4635" w14:textId="1A40592E" w:rsidR="00CE57D0" w:rsidRDefault="00CE57D0">
      <w:pPr>
        <w:pStyle w:val="Commentaire"/>
      </w:pPr>
      <w:r w:rsidRPr="00A42408">
        <w:rPr>
          <w:rStyle w:val="Marquedecommentaire"/>
          <w:highlight w:val="yellow"/>
        </w:rPr>
        <w:annotationRef/>
      </w:r>
      <w:r w:rsidRPr="00A42408">
        <w:rPr>
          <w:highlight w:val="yellow"/>
        </w:rPr>
        <w:t>Quelle est l’expression pour « c » dans cette équation ?</w:t>
      </w:r>
    </w:p>
  </w:comment>
  <w:comment w:id="325" w:author="ZHANG Silun" w:date="2019-01-16T11:20:00Z" w:initials="ZS">
    <w:p w14:paraId="6768D1CB" w14:textId="45F8FC1B" w:rsidR="00CE57D0" w:rsidRDefault="00CE57D0">
      <w:pPr>
        <w:pStyle w:val="Commentaire"/>
      </w:pPr>
      <w:r>
        <w:rPr>
          <w:rStyle w:val="Marquedecommentaire"/>
        </w:rPr>
        <w:annotationRef/>
      </w:r>
      <w:r>
        <w:t>J’ai détaillé tous les termes et présenté aussi le traitement du régime non stationnaire</w:t>
      </w:r>
    </w:p>
  </w:comment>
  <w:comment w:id="334" w:author="Mihai ARGHIR" w:date="2019-01-11T17:10:00Z" w:initials="MA">
    <w:p w14:paraId="6E900996" w14:textId="1938BB52" w:rsidR="00CE57D0" w:rsidRDefault="00CE57D0">
      <w:pPr>
        <w:pStyle w:val="Commentaire"/>
      </w:pPr>
      <w:r>
        <w:rPr>
          <w:rStyle w:val="Marquedecommentaire"/>
        </w:rPr>
        <w:annotationRef/>
      </w:r>
      <w:r w:rsidRPr="00A42408">
        <w:rPr>
          <w:highlight w:val="yellow"/>
        </w:rPr>
        <w:t>Il te faut un dessin qui montre le maillage 3D</w:t>
      </w:r>
    </w:p>
  </w:comment>
  <w:comment w:id="335" w:author="ZHANG Silun" w:date="2019-01-16T15:48:00Z" w:initials="ZS">
    <w:p w14:paraId="074710D4" w14:textId="461DF5FB" w:rsidR="00CE57D0" w:rsidRDefault="00CE57D0">
      <w:pPr>
        <w:pStyle w:val="Commentaire"/>
      </w:pPr>
      <w:r>
        <w:rPr>
          <w:rStyle w:val="Marquedecommentaire"/>
        </w:rPr>
        <w:annotationRef/>
      </w:r>
      <w:r>
        <w:t xml:space="preserve">Le maillage 3D est illustré à la </w:t>
      </w:r>
      <w:r w:rsidRPr="008D28DD">
        <w:rPr>
          <w:b/>
        </w:rPr>
        <w:fldChar w:fldCharType="begin"/>
      </w:r>
      <w:r w:rsidRPr="008D28DD">
        <w:rPr>
          <w:b/>
        </w:rPr>
        <w:instrText xml:space="preserve"> REF _Ref535416936 \h  \* MERGEFORMAT </w:instrText>
      </w:r>
      <w:r w:rsidRPr="008D28DD">
        <w:rPr>
          <w:b/>
        </w:rPr>
      </w:r>
      <w:r w:rsidRPr="008D28DD">
        <w:rPr>
          <w:b/>
        </w:rPr>
        <w:fldChar w:fldCharType="separate"/>
      </w:r>
      <w:r w:rsidRPr="008D28DD">
        <w:rPr>
          <w:b/>
          <w:noProof/>
          <w:sz w:val="22"/>
        </w:rPr>
        <w:t>Figure 2.3</w:t>
      </w:r>
      <w:r w:rsidRPr="008D28DD">
        <w:rPr>
          <w:b/>
          <w:noProof/>
          <w:sz w:val="22"/>
        </w:rPr>
        <w:noBreakHyphen/>
        <w:t>4</w:t>
      </w:r>
      <w:r w:rsidRPr="008D28DD">
        <w:rPr>
          <w:b/>
        </w:rPr>
        <w:fldChar w:fldCharType="end"/>
      </w:r>
    </w:p>
  </w:comment>
  <w:comment w:id="339" w:author="Mihai ARGHIR" w:date="2019-01-11T17:51:00Z" w:initials="MA">
    <w:p w14:paraId="12D9DEA1" w14:textId="62BD4949" w:rsidR="00CE57D0" w:rsidRDefault="00CE57D0">
      <w:pPr>
        <w:pStyle w:val="Commentaire"/>
      </w:pPr>
      <w:r>
        <w:rPr>
          <w:rStyle w:val="Marquedecommentaire"/>
        </w:rPr>
        <w:annotationRef/>
      </w:r>
      <w:r w:rsidRPr="00AC3448">
        <w:rPr>
          <w:highlight w:val="yellow"/>
        </w:rPr>
        <w:t xml:space="preserve">Tu </w:t>
      </w:r>
      <w:proofErr w:type="gramStart"/>
      <w:r w:rsidRPr="00AC3448">
        <w:rPr>
          <w:highlight w:val="yellow"/>
        </w:rPr>
        <w:t>n’</w:t>
      </w:r>
      <w:proofErr w:type="spellStart"/>
      <w:r w:rsidRPr="00AC3448">
        <w:rPr>
          <w:highlight w:val="yellow"/>
        </w:rPr>
        <w:t>a</w:t>
      </w:r>
      <w:proofErr w:type="spellEnd"/>
      <w:proofErr w:type="gramEnd"/>
      <w:r w:rsidRPr="00AC3448">
        <w:rPr>
          <w:highlight w:val="yellow"/>
        </w:rPr>
        <w:t xml:space="preserve"> donné aucun exemple et on en a fait dans la </w:t>
      </w:r>
      <w:proofErr w:type="spellStart"/>
      <w:r w:rsidRPr="00AC3448">
        <w:rPr>
          <w:highlight w:val="yellow"/>
        </w:rPr>
        <w:t>publi</w:t>
      </w:r>
      <w:proofErr w:type="spellEnd"/>
      <w:r w:rsidRPr="00AC3448">
        <w:rPr>
          <w:highlight w:val="yellow"/>
        </w:rPr>
        <w:t>.</w:t>
      </w:r>
    </w:p>
  </w:comment>
  <w:comment w:id="340" w:author="ZHANG Silun" w:date="2019-01-16T16:15:00Z" w:initials="ZS">
    <w:p w14:paraId="3DA03771" w14:textId="6CFEB581" w:rsidR="00CE57D0" w:rsidRDefault="00CE57D0">
      <w:pPr>
        <w:pStyle w:val="Commentaire"/>
      </w:pPr>
      <w:r>
        <w:rPr>
          <w:rStyle w:val="Marquedecommentaire"/>
        </w:rPr>
        <w:annotationRef/>
      </w:r>
      <w:r>
        <w:t>Je vais présenter un exemple en mettant en annexe.</w:t>
      </w:r>
    </w:p>
  </w:comment>
  <w:comment w:id="758" w:author="Mihai ARGHIR" w:date="2019-01-13T19:19:00Z" w:initials="MA">
    <w:p w14:paraId="76A489BD" w14:textId="2C0EDCF2" w:rsidR="00CE57D0" w:rsidRDefault="00CE57D0">
      <w:pPr>
        <w:pStyle w:val="Commentaire"/>
      </w:pPr>
      <w:r>
        <w:rPr>
          <w:rStyle w:val="Marquedecommentaire"/>
        </w:rPr>
        <w:annotationRef/>
      </w:r>
      <w:r>
        <w:t>A indiquer sur la figure « roulement » et « palier lubrifié »</w:t>
      </w:r>
    </w:p>
  </w:comment>
  <w:comment w:id="761" w:author="Mihai ARGHIR" w:date="2019-01-13T19:41:00Z" w:initials="MA">
    <w:p w14:paraId="5701861E" w14:textId="4C014136" w:rsidR="00CE57D0" w:rsidRDefault="00CE57D0">
      <w:pPr>
        <w:pStyle w:val="Commentaire"/>
      </w:pPr>
      <w:r>
        <w:rPr>
          <w:rStyle w:val="Marquedecommentaire"/>
        </w:rPr>
        <w:annotationRef/>
      </w:r>
      <w:r>
        <w:t>Il faut une référence pour le code Aster</w:t>
      </w:r>
    </w:p>
  </w:comment>
  <w:comment w:id="762" w:author="Mihai ARGHIR" w:date="2019-01-13T19:42:00Z" w:initials="MA">
    <w:p w14:paraId="3BDE527A" w14:textId="69F59143" w:rsidR="00CE57D0" w:rsidRDefault="00CE57D0">
      <w:pPr>
        <w:pStyle w:val="Commentaire"/>
      </w:pPr>
      <w:r>
        <w:rPr>
          <w:rStyle w:val="Marquedecommentaire"/>
        </w:rPr>
        <w:annotationRef/>
      </w:r>
      <w:r>
        <w:t>Ajouter une liaison ou un renvoi à l’Annexe</w:t>
      </w:r>
    </w:p>
  </w:comment>
  <w:comment w:id="767" w:author="Mihai ARGHIR" w:date="2019-01-13T20:09:00Z" w:initials="MA">
    <w:p w14:paraId="225C1464" w14:textId="71AB2B3F" w:rsidR="00CE57D0" w:rsidRDefault="00CE57D0">
      <w:pPr>
        <w:pStyle w:val="Commentaire"/>
      </w:pPr>
      <w:r>
        <w:rPr>
          <w:rStyle w:val="Marquedecommentaire"/>
        </w:rPr>
        <w:annotationRef/>
      </w:r>
      <w:r>
        <w:t xml:space="preserve">Je ne pense pas que c’est une relation « cinématique » car tu parles des efforts or la cinématique ne fait appel qu’au déplacements et aux vitesses. C’est la dynamique qui fait intervenir </w:t>
      </w:r>
      <w:proofErr w:type="gramStart"/>
      <w:r>
        <w:t>les accélération</w:t>
      </w:r>
      <w:proofErr w:type="gramEnd"/>
      <w:r>
        <w:t xml:space="preserve"> et les forces.</w:t>
      </w:r>
    </w:p>
  </w:comment>
  <w:comment w:id="768" w:author="Mihai ARGHIR" w:date="2019-01-13T20:11:00Z" w:initials="MA">
    <w:p w14:paraId="15D3ADB9" w14:textId="216CA628" w:rsidR="00CE57D0" w:rsidRDefault="00CE57D0">
      <w:pPr>
        <w:pStyle w:val="Commentaire"/>
      </w:pPr>
      <w:r>
        <w:rPr>
          <w:rStyle w:val="Marquedecommentaire"/>
        </w:rPr>
        <w:annotationRef/>
      </w:r>
      <w:r>
        <w:t>Il faut donner cette relation. C’est très important pour comprendre le modèle.</w:t>
      </w:r>
    </w:p>
  </w:comment>
  <w:comment w:id="801" w:author="Mihai ARGHIR" w:date="2019-01-14T12:44:00Z" w:initials="MA">
    <w:p w14:paraId="75D9902E" w14:textId="47C80215" w:rsidR="00CE57D0" w:rsidRDefault="00CE57D0">
      <w:pPr>
        <w:pStyle w:val="Commentaire"/>
      </w:pPr>
      <w:r>
        <w:rPr>
          <w:rStyle w:val="Marquedecommentaire"/>
        </w:rPr>
        <w:annotationRef/>
      </w:r>
      <w:r>
        <w:t>C’est la 1</w:t>
      </w:r>
      <w:r w:rsidRPr="00FF1A6E">
        <w:rPr>
          <w:vertAlign w:val="superscript"/>
        </w:rPr>
        <w:t>ère</w:t>
      </w:r>
      <w:r>
        <w:t xml:space="preserve"> fois que le système tournant avec le rotor est mentionné. </w:t>
      </w:r>
      <w:proofErr w:type="spellStart"/>
      <w:proofErr w:type="gramStart"/>
      <w:r>
        <w:t>Ca</w:t>
      </w:r>
      <w:proofErr w:type="spellEnd"/>
      <w:proofErr w:type="gramEnd"/>
      <w:r>
        <w:t xml:space="preserve"> mérite quelques explications !</w:t>
      </w:r>
    </w:p>
  </w:comment>
  <w:comment w:id="802" w:author="Mihai ARGHIR" w:date="2019-01-14T12:46:00Z" w:initials="MA">
    <w:p w14:paraId="55FB5254" w14:textId="1F7D38FF" w:rsidR="00CE57D0" w:rsidRDefault="00CE57D0">
      <w:pPr>
        <w:pStyle w:val="Commentaire"/>
      </w:pPr>
      <w:r>
        <w:rPr>
          <w:rStyle w:val="Marquedecommentaire"/>
        </w:rPr>
        <w:annotationRef/>
      </w:r>
      <w:r>
        <w:t>Il faut mentionner que cette écriture s’applique aussi à la masse des disques !!!</w:t>
      </w:r>
    </w:p>
  </w:comment>
  <w:comment w:id="934" w:author="Mihai ARGHIR" w:date="2019-01-15T12:26:00Z" w:initials="MA">
    <w:p w14:paraId="6953A535" w14:textId="77777777" w:rsidR="00CE57D0" w:rsidRDefault="00CE57D0" w:rsidP="00F3112B">
      <w:pPr>
        <w:pStyle w:val="Commentaire"/>
      </w:pPr>
      <w:r>
        <w:rPr>
          <w:rStyle w:val="Marquedecommentaire"/>
        </w:rPr>
        <w:annotationRef/>
      </w:r>
      <w:r>
        <w:t xml:space="preserve">L’angle </w:t>
      </w:r>
      <w:proofErr w:type="spellStart"/>
      <w:r>
        <w:t>omega</w:t>
      </w:r>
      <w:proofErr w:type="spellEnd"/>
      <w:r>
        <w:t xml:space="preserve">*ti apparaît aussi entre les vecteurs Or0 et </w:t>
      </w:r>
      <w:proofErr w:type="spellStart"/>
      <w:r>
        <w:t>Ori</w:t>
      </w:r>
      <w:proofErr w:type="spellEnd"/>
    </w:p>
  </w:comment>
  <w:comment w:id="935" w:author="ZHANG Silun" w:date="2019-01-17T18:23:00Z" w:initials="ZS">
    <w:p w14:paraId="48F5D305" w14:textId="77777777" w:rsidR="00CE57D0" w:rsidRDefault="00CE57D0" w:rsidP="00F3112B">
      <w:pPr>
        <w:pStyle w:val="Commentaire"/>
      </w:pPr>
      <w:r>
        <w:rPr>
          <w:rStyle w:val="Marquedecommentaire"/>
        </w:rPr>
        <w:annotationRef/>
      </w:r>
      <w:r>
        <w:t>J’ai ajouté cet angle</w:t>
      </w:r>
    </w:p>
  </w:comment>
  <w:comment w:id="944" w:author="Mihai ARGHIR" w:date="2019-01-15T12:45:00Z" w:initials="MA">
    <w:p w14:paraId="5B6CC99E" w14:textId="77777777" w:rsidR="00CE57D0" w:rsidRDefault="00CE57D0" w:rsidP="00C3159C">
      <w:pPr>
        <w:pStyle w:val="Commentaire"/>
      </w:pPr>
      <w:r>
        <w:rPr>
          <w:rStyle w:val="Marquedecommentaire"/>
        </w:rPr>
        <w:annotationRef/>
      </w:r>
      <w:r>
        <w:t xml:space="preserve">Il faut ajouter </w:t>
      </w:r>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t>à Trotor et Q</w:t>
      </w:r>
      <w:proofErr w:type="spellStart"/>
      <w:r>
        <w:t>moy</w:t>
      </w:r>
      <w:proofErr w:type="spellEnd"/>
    </w:p>
  </w:comment>
  <w:comment w:id="945" w:author="ZHANG Silun" w:date="2019-01-17T18:48:00Z" w:initials="ZS">
    <w:p w14:paraId="6EBC7EBD" w14:textId="28F34B5B" w:rsidR="00CE57D0" w:rsidRDefault="00CE57D0">
      <w:pPr>
        <w:pStyle w:val="Commentaire"/>
      </w:pPr>
      <w:r>
        <w:rPr>
          <w:rStyle w:val="Marquedecommentaire"/>
        </w:rPr>
        <w:annotationRef/>
      </w:r>
      <w:r>
        <w:t>Je l’ai ajouté dans la figure et dans le texte</w:t>
      </w:r>
    </w:p>
  </w:comment>
  <w:comment w:id="947" w:author="Mihai ARGHIR" w:date="2019-01-15T18:12:00Z" w:initials="MA">
    <w:p w14:paraId="15C5A037" w14:textId="77777777" w:rsidR="00CE57D0" w:rsidRDefault="00CE57D0" w:rsidP="005074A9">
      <w:pPr>
        <w:pStyle w:val="Commentaire"/>
      </w:pPr>
      <w:r>
        <w:rPr>
          <w:rStyle w:val="Marquedecommentaire"/>
        </w:rPr>
        <w:annotationRef/>
      </w:r>
      <w:r>
        <w:t>Dans la figure 4.1-2 le pas temps est marqué ave l’exposant « i » tandis que dans la figure 4.1-3 l’exposant est « n ». Il faut la même notation.</w:t>
      </w:r>
    </w:p>
    <w:p w14:paraId="59A02815" w14:textId="77777777" w:rsidR="00CE57D0" w:rsidRDefault="00CE57D0" w:rsidP="005074A9">
      <w:pPr>
        <w:pStyle w:val="Commentaire"/>
      </w:pPr>
      <w:r>
        <w:t xml:space="preserve">De même, le flux thermique sur le rotor est </w:t>
      </w:r>
      <w:proofErr w:type="spellStart"/>
      <w:r>
        <w:t>qavgrotor</w:t>
      </w:r>
      <w:proofErr w:type="spellEnd"/>
      <w:r>
        <w:t xml:space="preserve"> tandis que dans le texte il est </w:t>
      </w:r>
      <w:proofErr w:type="spellStart"/>
      <w:r>
        <w:t>Qmoy</w:t>
      </w:r>
      <w:proofErr w:type="spellEnd"/>
      <w:r>
        <w:t>. Il faut unifier les notations.</w:t>
      </w:r>
    </w:p>
  </w:comment>
  <w:comment w:id="948" w:author="ZhangSilun" w:date="2019-01-18T00:42:00Z" w:initials="Z">
    <w:p w14:paraId="1C382C99" w14:textId="47B2185F" w:rsidR="00CE57D0" w:rsidRDefault="00CE57D0">
      <w:pPr>
        <w:pStyle w:val="Commentaire"/>
      </w:pPr>
      <w:r>
        <w:rPr>
          <w:rStyle w:val="Marquedecommentaire"/>
        </w:rPr>
        <w:annotationRef/>
      </w:r>
      <w:r>
        <w:t>J’ai refait le schéma et unifié les notations</w:t>
      </w:r>
    </w:p>
  </w:comment>
  <w:comment w:id="951" w:author="Mihai ARGHIR" w:date="2019-01-15T19:57:00Z" w:initials="MA">
    <w:p w14:paraId="1A08C97E" w14:textId="77777777" w:rsidR="00CE57D0" w:rsidRDefault="00CE57D0" w:rsidP="00890196">
      <w:pPr>
        <w:pStyle w:val="Commentaire"/>
      </w:pPr>
      <w:r>
        <w:rPr>
          <w:rStyle w:val="Marquedecommentaire"/>
        </w:rPr>
        <w:annotationRef/>
      </w:r>
      <w:r>
        <w:t>Ici il faut ajouter une référence à la thèse de Thibaud qui sera soutenue avant la fin de l’année.</w:t>
      </w:r>
    </w:p>
  </w:comment>
  <w:comment w:id="952" w:author="ZHANG Silun" w:date="2019-01-17T19:16:00Z" w:initials="ZS">
    <w:p w14:paraId="7E6F9D97" w14:textId="462F0D8B" w:rsidR="00CE57D0" w:rsidRDefault="00CE57D0">
      <w:pPr>
        <w:pStyle w:val="Commentaire"/>
      </w:pPr>
      <w:r>
        <w:rPr>
          <w:rStyle w:val="Marquedecommentaire"/>
        </w:rPr>
        <w:annotationRef/>
      </w:r>
      <w:r>
        <w:t>Je l’ai ajouté.</w:t>
      </w:r>
    </w:p>
  </w:comment>
  <w:comment w:id="961" w:author="Mihai ARGHIR" w:date="2019-01-15T18:53:00Z" w:initials="MA">
    <w:p w14:paraId="11309418" w14:textId="77777777" w:rsidR="00CE57D0" w:rsidRPr="008C3CC6" w:rsidRDefault="00CE57D0" w:rsidP="008C0A21">
      <w:pPr>
        <w:pStyle w:val="Default"/>
        <w:spacing w:line="360" w:lineRule="auto"/>
        <w:ind w:firstLine="708"/>
        <w:jc w:val="both"/>
        <w:rPr>
          <w:sz w:val="22"/>
        </w:rPr>
      </w:pPr>
      <w:r>
        <w:rPr>
          <w:rStyle w:val="Marquedecommentaire"/>
        </w:rPr>
        <w:annotationRef/>
      </w:r>
      <w:r>
        <w:rPr>
          <w:sz w:val="22"/>
          <w:highlight w:val="yellow"/>
        </w:rPr>
        <w:t>Donner la raideur</w:t>
      </w:r>
      <w:r w:rsidRPr="00F93FF3">
        <w:rPr>
          <w:sz w:val="22"/>
          <w:highlight w:val="yellow"/>
        </w:rPr>
        <w:t xml:space="preserve"> du roulement</w:t>
      </w:r>
    </w:p>
  </w:comment>
  <w:comment w:id="962" w:author="Mihai ARGHIR" w:date="2019-01-15T19:58:00Z" w:initials="MA">
    <w:p w14:paraId="11B90741" w14:textId="77777777" w:rsidR="00CE57D0" w:rsidRDefault="00CE57D0" w:rsidP="00D21A8C">
      <w:pPr>
        <w:pStyle w:val="Commentaire"/>
      </w:pPr>
      <w:r>
        <w:rPr>
          <w:rStyle w:val="Marquedecommentaire"/>
        </w:rPr>
        <w:annotationRef/>
      </w:r>
      <w:r>
        <w:t>Quelle est la valeur de la charge statique supportée par le palier ?</w:t>
      </w:r>
    </w:p>
  </w:comment>
  <w:comment w:id="960" w:author="ZhangSilun" w:date="2019-01-17T22:25:00Z" w:initials="Z">
    <w:p w14:paraId="0D4F8B61" w14:textId="57AFF610" w:rsidR="00CE57D0" w:rsidRDefault="00CE57D0">
      <w:pPr>
        <w:pStyle w:val="Commentaire"/>
      </w:pPr>
      <w:r>
        <w:rPr>
          <w:rStyle w:val="Marquedecommentaire"/>
        </w:rPr>
        <w:annotationRef/>
      </w:r>
      <w:r>
        <w:t xml:space="preserve">J’ai ajouté la raideur du roulement et </w:t>
      </w:r>
    </w:p>
  </w:comment>
  <w:comment w:id="970" w:author="Mihai ARGHIR" w:date="2019-01-15T19:59:00Z" w:initials="MA">
    <w:p w14:paraId="2CDF3794" w14:textId="77777777" w:rsidR="00CE57D0" w:rsidRDefault="00CE57D0" w:rsidP="00FA2C3E">
      <w:pPr>
        <w:pStyle w:val="Commentaire"/>
      </w:pPr>
      <w:r>
        <w:rPr>
          <w:rStyle w:val="Marquedecommentaire"/>
        </w:rPr>
        <w:annotationRef/>
      </w:r>
      <w:r>
        <w:t>Quelle est la valeur de la charge statique supportée par le palier ?</w:t>
      </w:r>
    </w:p>
  </w:comment>
  <w:comment w:id="975" w:author="Mihai ARGHIR" w:date="2019-01-15T20:30:00Z" w:initials="MA">
    <w:p w14:paraId="5D4161BC" w14:textId="77777777" w:rsidR="00CE57D0" w:rsidRDefault="00CE57D0" w:rsidP="00E0796B">
      <w:pPr>
        <w:pStyle w:val="Commentaire"/>
      </w:pPr>
      <w:r>
        <w:rPr>
          <w:rStyle w:val="Marquedecommentaire"/>
        </w:rPr>
        <w:annotationRef/>
      </w:r>
      <w:r>
        <w:t>Je ne comprends pas</w:t>
      </w:r>
    </w:p>
  </w:comment>
  <w:comment w:id="976" w:author="ZhangSilun" w:date="2019-01-17T22:49:00Z" w:initials="Z">
    <w:p w14:paraId="2A030F8F" w14:textId="15E79E65" w:rsidR="00CE57D0" w:rsidRDefault="00CE57D0">
      <w:pPr>
        <w:pStyle w:val="Commentaire"/>
      </w:pPr>
      <w:r>
        <w:rPr>
          <w:rStyle w:val="Marquedecommentaire"/>
        </w:rPr>
        <w:annotationRef/>
      </w:r>
      <w:r>
        <w:t xml:space="preserve">La géométrie du coussinet est modélisée comme un anneau. On n’a pas utilisé la géométrie réelle du coussinet qui inclut également le logement du palier </w:t>
      </w:r>
    </w:p>
  </w:comment>
  <w:comment w:id="978" w:author="Mihai ARGHIR" w:date="2019-01-16T07:12:00Z" w:initials="MA">
    <w:p w14:paraId="644AB22C" w14:textId="77777777" w:rsidR="00CE57D0" w:rsidRDefault="00CE57D0" w:rsidP="00ED1763">
      <w:pPr>
        <w:pStyle w:val="Commentaire"/>
      </w:pPr>
      <w:r>
        <w:rPr>
          <w:rStyle w:val="Marquedecommentaire"/>
        </w:rPr>
        <w:annotationRef/>
      </w:r>
      <w:r>
        <w:t>Tu n’as pas donnée les pas de temps dynamiques et thermiques utilisés !!!</w:t>
      </w:r>
    </w:p>
  </w:comment>
  <w:comment w:id="979" w:author="ZhangSilun" w:date="2019-01-17T22:59:00Z" w:initials="Z">
    <w:p w14:paraId="6766289A" w14:textId="5782B494" w:rsidR="00CE57D0" w:rsidRDefault="00CE57D0">
      <w:pPr>
        <w:pStyle w:val="Commentaire"/>
      </w:pPr>
      <w:r>
        <w:rPr>
          <w:rStyle w:val="Marquedecommentaire"/>
        </w:rPr>
        <w:annotationRef/>
      </w:r>
      <w:r>
        <w:t>J’ai ajouté ces informations dans le paragraphe en surbrillance jaune.</w:t>
      </w:r>
    </w:p>
  </w:comment>
  <w:comment w:id="983" w:author="Mihai ARGHIR" w:date="2019-01-16T07:23:00Z" w:initials="MA">
    <w:p w14:paraId="2B1D522B" w14:textId="77777777" w:rsidR="00CE57D0" w:rsidRDefault="00CE57D0" w:rsidP="00912BD4">
      <w:pPr>
        <w:pStyle w:val="Commentaire"/>
      </w:pPr>
      <w:r>
        <w:rPr>
          <w:rStyle w:val="Marquedecommentaire"/>
        </w:rPr>
        <w:annotationRef/>
      </w:r>
      <w:proofErr w:type="gramStart"/>
      <w:r w:rsidRPr="00B63E98">
        <w:rPr>
          <w:highlight w:val="red"/>
        </w:rPr>
        <w:t>C’est pas</w:t>
      </w:r>
      <w:proofErr w:type="gramEnd"/>
      <w:r w:rsidRPr="00B63E98">
        <w:rPr>
          <w:highlight w:val="red"/>
        </w:rPr>
        <w:t xml:space="preserve"> assez, il faut plus d’explications et éventuellement des résultats explicatifs.</w:t>
      </w:r>
    </w:p>
  </w:comment>
  <w:comment w:id="985" w:author="ZhangSilun" w:date="2019-01-18T00:55:00Z" w:initials="Z">
    <w:p w14:paraId="3C925744" w14:textId="1B701651" w:rsidR="00CE57D0" w:rsidRDefault="00CE57D0">
      <w:pPr>
        <w:pStyle w:val="Commentaire"/>
      </w:pPr>
      <w:r>
        <w:rPr>
          <w:rStyle w:val="Marquedecommentaire"/>
        </w:rPr>
        <w:annotationRef/>
      </w:r>
      <w:r>
        <w:t>J’ai ajouté l’emplacement des thermocouples</w:t>
      </w:r>
    </w:p>
  </w:comment>
  <w:comment w:id="986" w:author="Mihai ARGHIR" w:date="2019-01-16T07:32:00Z" w:initials="MA">
    <w:p w14:paraId="289AC214" w14:textId="77777777" w:rsidR="00CE57D0" w:rsidRDefault="00CE57D0" w:rsidP="00F45270">
      <w:pPr>
        <w:pStyle w:val="Commentaire"/>
      </w:pPr>
      <w:r>
        <w:rPr>
          <w:rStyle w:val="Marquedecommentaire"/>
        </w:rPr>
        <w:annotationRef/>
      </w:r>
      <w:r w:rsidRPr="0074726A">
        <w:rPr>
          <w:highlight w:val="red"/>
        </w:rPr>
        <w:t>Il faut un dessin pour montrer l’emplacement des thermocouples</w:t>
      </w:r>
    </w:p>
  </w:comment>
  <w:comment w:id="987" w:author="Mihai ARGHIR" w:date="2019-01-16T12:19:00Z" w:initials="MA">
    <w:p w14:paraId="54143A3A" w14:textId="77777777" w:rsidR="00CE57D0" w:rsidRDefault="00CE57D0" w:rsidP="00F45270">
      <w:pPr>
        <w:pStyle w:val="Commentaire"/>
      </w:pPr>
      <w:r>
        <w:rPr>
          <w:rStyle w:val="Marquedecommentaire"/>
        </w:rPr>
        <w:annotationRef/>
      </w:r>
      <w:r>
        <w:t>Donner les valeurs</w:t>
      </w:r>
    </w:p>
  </w:comment>
  <w:comment w:id="995" w:author="Mihai ARGHIR" w:date="2019-01-16T12:40:00Z" w:initials="MA">
    <w:p w14:paraId="4473183A" w14:textId="77777777" w:rsidR="00CE57D0" w:rsidRPr="00DC799D" w:rsidRDefault="00CE57D0" w:rsidP="00810924">
      <w:pPr>
        <w:pStyle w:val="Commentaire"/>
        <w:rPr>
          <w:b/>
          <w:color w:val="FF0000"/>
        </w:rPr>
      </w:pPr>
      <w:r>
        <w:rPr>
          <w:rStyle w:val="Marquedecommentaire"/>
        </w:rPr>
        <w:annotationRef/>
      </w:r>
      <w:r w:rsidRPr="00DC799D">
        <w:rPr>
          <w:b/>
          <w:color w:val="FF0000"/>
          <w:highlight w:val="yellow"/>
        </w:rPr>
        <w:t>TU N’A PAS PRESENTE LES RESULTATS EN DIAGRAMMES POLAIRES CE QUI EST ESSENTIEL POUR MONTRER LES SPIRALES</w:t>
      </w:r>
    </w:p>
  </w:comment>
  <w:comment w:id="997" w:author="Mihai ARGHIR" w:date="2019-01-16T13:59:00Z" w:initials="MA">
    <w:p w14:paraId="400E24C4" w14:textId="77777777" w:rsidR="00CE57D0" w:rsidRPr="003101C3" w:rsidRDefault="00CE57D0" w:rsidP="00B11BAD">
      <w:pPr>
        <w:pStyle w:val="Commentaire"/>
        <w:rPr>
          <w:color w:val="FF0000"/>
        </w:rPr>
      </w:pPr>
      <w:r>
        <w:rPr>
          <w:rStyle w:val="Marquedecommentaire"/>
        </w:rPr>
        <w:annotationRef/>
      </w:r>
      <w:r w:rsidRPr="003101C3">
        <w:rPr>
          <w:color w:val="FF0000"/>
          <w:highlight w:val="yellow"/>
        </w:rPr>
        <w:t>Il faut représenter les phases sans discontinuités et surtout PRESENTER LE DIAGRAMME POLAIRE</w:t>
      </w:r>
    </w:p>
  </w:comment>
  <w:comment w:id="1004" w:author="Mihai ARGHIR" w:date="2019-01-16T14:28:00Z" w:initials="MA">
    <w:p w14:paraId="1E78C6BF" w14:textId="77777777" w:rsidR="00CE57D0" w:rsidRPr="00AB586E" w:rsidRDefault="00CE57D0" w:rsidP="001446CC">
      <w:pPr>
        <w:pStyle w:val="Commentaire"/>
        <w:rPr>
          <w:color w:val="FF0000"/>
        </w:rPr>
      </w:pPr>
      <w:r>
        <w:rPr>
          <w:rStyle w:val="Marquedecommentaire"/>
        </w:rPr>
        <w:annotationRef/>
      </w:r>
      <w:proofErr w:type="gramStart"/>
      <w:r w:rsidRPr="00AB586E">
        <w:rPr>
          <w:color w:val="FF0000"/>
          <w:highlight w:val="yellow"/>
        </w:rPr>
        <w:t>C’est pas</w:t>
      </w:r>
      <w:proofErr w:type="gramEnd"/>
      <w:r w:rsidRPr="00AB586E">
        <w:rPr>
          <w:color w:val="FF0000"/>
          <w:highlight w:val="yellow"/>
        </w:rPr>
        <w:t xml:space="preserve"> vrai. Il faut mettre les résultats que tu </w:t>
      </w:r>
      <w:proofErr w:type="gramStart"/>
      <w:r w:rsidRPr="00AB586E">
        <w:rPr>
          <w:color w:val="FF0000"/>
          <w:highlight w:val="yellow"/>
        </w:rPr>
        <w:t>m’a</w:t>
      </w:r>
      <w:proofErr w:type="gramEnd"/>
      <w:r w:rsidRPr="00AB586E">
        <w:rPr>
          <w:color w:val="FF0000"/>
          <w:highlight w:val="yellow"/>
        </w:rPr>
        <w:t xml:space="preserve"> envoyé et ensuite je vais écrire du texte.</w:t>
      </w:r>
    </w:p>
  </w:comment>
  <w:comment w:id="1122" w:author="ZHANG Silun" w:date="2019-01-17T11:16:00Z" w:initials="ZS">
    <w:p w14:paraId="6E8CC9F3" w14:textId="62F01F76" w:rsidR="00CE57D0" w:rsidRDefault="00CE57D0"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1B36B9ED" w14:textId="1D8775B8" w:rsidR="00CE57D0" w:rsidRDefault="00CE57D0">
      <w:pPr>
        <w:pStyle w:val="Commentaire"/>
      </w:pPr>
    </w:p>
  </w:comment>
  <w:comment w:id="1135" w:author="ZHANG Silun" w:date="2019-01-17T13:12:00Z" w:initials="ZS">
    <w:p w14:paraId="330BE106" w14:textId="09AFD20F" w:rsidR="00CE57D0" w:rsidRDefault="00CE57D0">
      <w:pPr>
        <w:pStyle w:val="Commentaire"/>
      </w:pPr>
      <w:r>
        <w:rPr>
          <w:rStyle w:val="Marquedecommentaire"/>
        </w:rPr>
        <w:annotationRef/>
      </w:r>
      <w:r>
        <w:t>Tableau à corriger avec Amine</w:t>
      </w:r>
    </w:p>
  </w:comment>
  <w:comment w:id="1137" w:author="Amine Hassini" w:date="2019-01-14T19:02:00Z" w:initials="HM">
    <w:p w14:paraId="1114FD5D" w14:textId="77777777" w:rsidR="00CE57D0" w:rsidRDefault="00CE57D0" w:rsidP="00475CD5">
      <w:pPr>
        <w:pStyle w:val="Commentaire"/>
      </w:pPr>
      <w:r>
        <w:rPr>
          <w:rStyle w:val="Marquedecommentaire"/>
        </w:rPr>
        <w:annotationRef/>
      </w:r>
      <w:proofErr w:type="gramStart"/>
      <w:r>
        <w:t>placé</w:t>
      </w:r>
      <w:proofErr w:type="gramEnd"/>
      <w:r>
        <w:t xml:space="preserve"> sur quel disque ?</w:t>
      </w:r>
    </w:p>
  </w:comment>
  <w:comment w:id="1141" w:author="Amine Hassini" w:date="2019-01-14T19:14:00Z" w:initials="HM">
    <w:p w14:paraId="752D4834" w14:textId="77777777" w:rsidR="00CE57D0" w:rsidRDefault="00CE57D0" w:rsidP="007F4EA4">
      <w:pPr>
        <w:pStyle w:val="Commentaire"/>
      </w:pPr>
      <w:r>
        <w:rPr>
          <w:rStyle w:val="Marquedecommentaire"/>
        </w:rPr>
        <w:annotationRef/>
      </w:r>
      <w:r>
        <w:t>Pour le modèle linéaire, est ce que tu as ajouté la position d’équilibre du rotor ?</w:t>
      </w:r>
    </w:p>
  </w:comment>
  <w:comment w:id="1140" w:author="Amine Hassini" w:date="2019-01-14T19:16:00Z" w:initials="HM">
    <w:p w14:paraId="6537EFA5" w14:textId="77777777" w:rsidR="00CE57D0" w:rsidRDefault="00CE57D0" w:rsidP="007F4EA4">
      <w:pPr>
        <w:pStyle w:val="Commentaire"/>
      </w:pPr>
      <w:r>
        <w:rPr>
          <w:rStyle w:val="Marquedecommentaire"/>
        </w:rPr>
        <w:annotationRef/>
      </w:r>
      <w:r>
        <w:t>C’est prématuré de dire ça ici. Utilise la comparaison avec l’expérimental</w:t>
      </w:r>
    </w:p>
  </w:comment>
  <w:comment w:id="1139" w:author="ZHANG Silun" w:date="2019-01-17T15:54:00Z" w:initials="ZS">
    <w:p w14:paraId="647BD758" w14:textId="39525D0B" w:rsidR="00CE57D0" w:rsidRDefault="00CE57D0">
      <w:pPr>
        <w:pStyle w:val="Commentaire"/>
      </w:pPr>
      <w:r>
        <w:rPr>
          <w:rStyle w:val="Marquedecommentaire"/>
        </w:rPr>
        <w:annotationRef/>
      </w:r>
      <w:r>
        <w:t>A revoir cette commentaire sur les résultats.</w:t>
      </w:r>
    </w:p>
  </w:comment>
  <w:comment w:id="1147" w:author="Amine Hassini" w:date="2019-01-15T15:51:00Z" w:initials="HM">
    <w:p w14:paraId="4E393E2B" w14:textId="77777777" w:rsidR="00CE57D0" w:rsidRDefault="00CE57D0" w:rsidP="00D671B5">
      <w:pPr>
        <w:pStyle w:val="Commentaire"/>
      </w:pPr>
      <w:r>
        <w:rPr>
          <w:rStyle w:val="Marquedecommentaire"/>
        </w:rPr>
        <w:annotationRef/>
      </w:r>
      <w:r>
        <w:t xml:space="preserve">C’est une contrainte forte que tu as </w:t>
      </w:r>
      <w:proofErr w:type="gramStart"/>
      <w:r>
        <w:t>utilisé</w:t>
      </w:r>
      <w:proofErr w:type="gramEnd"/>
      <w:r>
        <w:t xml:space="preserve"> et c’est pas bon. Il faut refaire les calculs avec </w:t>
      </w:r>
      <w:proofErr w:type="gramStart"/>
      <w:r>
        <w:t>les coefficients dynamique</w:t>
      </w:r>
      <w:proofErr w:type="gramEnd"/>
    </w:p>
  </w:comment>
  <w:comment w:id="1146" w:author="ZHANG Silun" w:date="2019-01-17T14:04:00Z" w:initials="ZS">
    <w:p w14:paraId="38077D0A" w14:textId="14F2A84B" w:rsidR="00CE57D0" w:rsidRDefault="00CE57D0">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48B248" w15:done="0"/>
  <w15:commentEx w15:paraId="3E5CCD5D" w15:done="1"/>
  <w15:commentEx w15:paraId="50EAD1FD" w15:done="0"/>
  <w15:commentEx w15:paraId="1BFE3A0F" w15:done="0"/>
  <w15:commentEx w15:paraId="6E47D39B" w15:paraIdParent="1BFE3A0F" w15:done="0"/>
  <w15:commentEx w15:paraId="41307583" w15:done="1"/>
  <w15:commentEx w15:paraId="09E64AA2" w15:paraIdParent="41307583" w15:done="1"/>
  <w15:commentEx w15:paraId="5CFAA9BE" w15:done="1"/>
  <w15:commentEx w15:paraId="5CDC7A4C" w15:done="0"/>
  <w15:commentEx w15:paraId="14A104BC" w15:done="0"/>
  <w15:commentEx w15:paraId="59017A30" w15:paraIdParent="14A104BC" w15:done="0"/>
  <w15:commentEx w15:paraId="469DB1FC" w15:done="0"/>
  <w15:commentEx w15:paraId="22E85AB4" w15:done="0"/>
  <w15:commentEx w15:paraId="5FFC4635" w15:done="0"/>
  <w15:commentEx w15:paraId="6768D1CB" w15:done="0"/>
  <w15:commentEx w15:paraId="6E900996" w15:done="0"/>
  <w15:commentEx w15:paraId="074710D4" w15:paraIdParent="6E900996" w15:done="0"/>
  <w15:commentEx w15:paraId="12D9DEA1" w15:done="0"/>
  <w15:commentEx w15:paraId="3DA03771" w15:paraIdParent="12D9DEA1"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6953A535" w15:done="0"/>
  <w15:commentEx w15:paraId="48F5D305" w15:paraIdParent="6953A535" w15:done="0"/>
  <w15:commentEx w15:paraId="5B6CC99E" w15:done="0"/>
  <w15:commentEx w15:paraId="6EBC7EBD" w15:paraIdParent="5B6CC99E" w15:done="0"/>
  <w15:commentEx w15:paraId="59A02815" w15:done="0"/>
  <w15:commentEx w15:paraId="1C382C99" w15:paraIdParent="59A02815" w15:done="0"/>
  <w15:commentEx w15:paraId="1A08C97E" w15:done="0"/>
  <w15:commentEx w15:paraId="7E6F9D97" w15:paraIdParent="1A08C97E" w15:done="0"/>
  <w15:commentEx w15:paraId="11309418" w15:done="0"/>
  <w15:commentEx w15:paraId="11B90741" w15:done="0"/>
  <w15:commentEx w15:paraId="0D4F8B61" w15:done="0"/>
  <w15:commentEx w15:paraId="2CDF3794" w15:done="0"/>
  <w15:commentEx w15:paraId="5D4161BC" w15:done="0"/>
  <w15:commentEx w15:paraId="2A030F8F" w15:paraIdParent="5D4161BC" w15:done="0"/>
  <w15:commentEx w15:paraId="644AB22C" w15:done="0"/>
  <w15:commentEx w15:paraId="6766289A" w15:paraIdParent="644AB22C" w15:done="0"/>
  <w15:commentEx w15:paraId="2B1D522B" w15:done="0"/>
  <w15:commentEx w15:paraId="3C925744" w15:done="0"/>
  <w15:commentEx w15:paraId="289AC214" w15:done="0"/>
  <w15:commentEx w15:paraId="54143A3A" w15:done="0"/>
  <w15:commentEx w15:paraId="4473183A" w15:done="0"/>
  <w15:commentEx w15:paraId="400E24C4" w15:done="0"/>
  <w15:commentEx w15:paraId="1E78C6BF" w15:done="0"/>
  <w15:commentEx w15:paraId="1B36B9ED" w15:done="0"/>
  <w15:commentEx w15:paraId="330BE106" w15:done="0"/>
  <w15:commentEx w15:paraId="1114FD5D" w15:done="1"/>
  <w15:commentEx w15:paraId="752D4834" w15:done="1"/>
  <w15:commentEx w15:paraId="6537EFA5" w15:done="0"/>
  <w15:commentEx w15:paraId="647BD758" w15:done="0"/>
  <w15:commentEx w15:paraId="4E393E2B" w15:done="0"/>
  <w15:commentEx w15:paraId="38077D0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EE176D" w14:textId="77777777" w:rsidR="00F20D4B" w:rsidRDefault="00F20D4B" w:rsidP="00263793">
      <w:r>
        <w:separator/>
      </w:r>
    </w:p>
  </w:endnote>
  <w:endnote w:type="continuationSeparator" w:id="0">
    <w:p w14:paraId="69DEADDF" w14:textId="77777777" w:rsidR="00F20D4B" w:rsidRDefault="00F20D4B"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8039447"/>
      <w:docPartObj>
        <w:docPartGallery w:val="Page Numbers (Bottom of Page)"/>
        <w:docPartUnique/>
      </w:docPartObj>
    </w:sdtPr>
    <w:sdtContent>
      <w:p w14:paraId="105C9B7A" w14:textId="0C3987E5" w:rsidR="00CE57D0" w:rsidRDefault="00CE57D0">
        <w:pPr>
          <w:pStyle w:val="Pieddepage"/>
          <w:jc w:val="right"/>
        </w:pPr>
        <w:r>
          <w:fldChar w:fldCharType="begin"/>
        </w:r>
        <w:r>
          <w:instrText>PAGE   \* MERGEFORMAT</w:instrText>
        </w:r>
        <w:r>
          <w:fldChar w:fldCharType="separate"/>
        </w:r>
        <w:r w:rsidR="00B81081">
          <w:rPr>
            <w:noProof/>
          </w:rPr>
          <w:t>106</w:t>
        </w:r>
        <w:r>
          <w:fldChar w:fldCharType="end"/>
        </w:r>
      </w:p>
    </w:sdtContent>
  </w:sdt>
  <w:p w14:paraId="6F7FB6C7" w14:textId="77777777" w:rsidR="00CE57D0" w:rsidRDefault="00CE57D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36B233" w14:textId="77777777" w:rsidR="00F20D4B" w:rsidRDefault="00F20D4B" w:rsidP="00263793">
      <w:r>
        <w:separator/>
      </w:r>
    </w:p>
  </w:footnote>
  <w:footnote w:type="continuationSeparator" w:id="0">
    <w:p w14:paraId="3BF302F6" w14:textId="77777777" w:rsidR="00F20D4B" w:rsidRDefault="00F20D4B" w:rsidP="00263793">
      <w:r>
        <w:continuationSeparator/>
      </w:r>
    </w:p>
  </w:footnote>
  <w:footnote w:id="1">
    <w:p w14:paraId="4E1F30BE" w14:textId="55F39D5B" w:rsidR="00CE57D0" w:rsidRDefault="00CE57D0">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CE57D0" w:rsidRDefault="00CE57D0"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CE57D0" w:rsidRPr="00895849" w:rsidRDefault="00CE57D0">
      <w:pPr>
        <w:pStyle w:val="Notedebasdepage"/>
        <w:rPr>
          <w:lang w:val="en-US"/>
        </w:rPr>
      </w:pPr>
      <w:r>
        <w:rPr>
          <w:rStyle w:val="Appelnotedebasdep"/>
        </w:rPr>
        <w:footnoteRef/>
      </w:r>
      <w:r w:rsidRPr="00895849">
        <w:rPr>
          <w:lang w:val="en-US"/>
        </w:rPr>
        <w:t xml:space="preserve"> </w:t>
      </w:r>
      <w:proofErr w:type="spellStart"/>
      <w:r w:rsidRPr="00895849">
        <w:rPr>
          <w:i/>
          <w:lang w:val="en-US"/>
        </w:rPr>
        <w:t>Lobatto</w:t>
      </w:r>
      <w:proofErr w:type="spellEnd"/>
      <w:r w:rsidRPr="00895849">
        <w:rPr>
          <w:i/>
          <w:lang w:val="en-US"/>
        </w:rPr>
        <w:t xml:space="preserve"> Points Collocation Method</w:t>
      </w:r>
      <w:r w:rsidRPr="00895849">
        <w:rPr>
          <w:lang w:val="en-US"/>
        </w:rPr>
        <w:t xml:space="preserve"> (LPCM)</w:t>
      </w:r>
    </w:p>
  </w:footnote>
  <w:footnote w:id="4">
    <w:p w14:paraId="09C1854F" w14:textId="5EF9BCD6" w:rsidR="00CE57D0" w:rsidRDefault="00CE57D0">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CE57D0" w:rsidRPr="00AC3448" w:rsidRDefault="00CE57D0" w:rsidP="00AC3448">
      <w:pPr>
        <w:pStyle w:val="Notedebasdepage"/>
      </w:pPr>
      <w:r>
        <w:rPr>
          <w:rStyle w:val="Appelnotedebasdep"/>
        </w:rPr>
        <w:footnoteRef/>
      </w:r>
      <w:r>
        <w:t xml:space="preserve"> </w:t>
      </w:r>
      <w:proofErr w:type="spellStart"/>
      <w:r w:rsidRPr="00AC3448">
        <w:t>Elrod</w:t>
      </w:r>
      <w:proofErr w:type="spellEnd"/>
      <w:r w:rsidRPr="00AC3448">
        <w:t xml:space="preserve"> [] ou </w:t>
      </w:r>
      <w:proofErr w:type="spellStart"/>
      <w:r w:rsidRPr="00AC3448">
        <w:t>Mahner</w:t>
      </w:r>
      <w:proofErr w:type="spellEnd"/>
      <w:r w:rsidRPr="00AC3448">
        <w:t xml:space="preserve"> et al. [] ont calculé ces coefficients en utilisant soit la méthode de </w:t>
      </w:r>
      <w:proofErr w:type="spellStart"/>
      <w:r w:rsidRPr="00AC3448">
        <w:t>Galerkin</w:t>
      </w:r>
      <w:proofErr w:type="spellEnd"/>
      <w:r w:rsidRPr="00AC3448">
        <w:t xml:space="preserve">, soit par collocation aux points de </w:t>
      </w:r>
      <w:proofErr w:type="spellStart"/>
      <w:r w:rsidRPr="00AC3448">
        <w:t>Lobatto</w:t>
      </w:r>
      <w:proofErr w:type="spellEnd"/>
      <w:r w:rsidRPr="00AC3448">
        <w:t xml:space="preserve">. Ils ont trouvé que la méthode de colocation aux points de </w:t>
      </w:r>
      <w:proofErr w:type="spellStart"/>
      <w:r w:rsidRPr="00AC3448">
        <w:t>Lobatto</w:t>
      </w:r>
      <w:proofErr w:type="spellEnd"/>
      <w:r w:rsidRPr="00AC3448">
        <w:t xml:space="preserve"> est plus précise.</w:t>
      </w:r>
    </w:p>
  </w:footnote>
  <w:footnote w:id="6">
    <w:p w14:paraId="500EC087" w14:textId="14FCAC71" w:rsidR="00CE57D0" w:rsidRDefault="00CE57D0">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CE57D0" w:rsidRDefault="00CE57D0">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7777777" w:rsidR="00CE57D0" w:rsidRDefault="00CE57D0"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 w:id="9">
    <w:p w14:paraId="4027867B" w14:textId="77777777" w:rsidR="00CE57D0" w:rsidRDefault="00CE57D0"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2C32A" w14:textId="2D626D79" w:rsidR="00CE57D0" w:rsidRDefault="00CE57D0">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DD311" w14:textId="5BE97AF7" w:rsidR="00CE57D0" w:rsidRDefault="00CE57D0">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2B61F" w14:textId="6E9F40B8" w:rsidR="00CE57D0" w:rsidRDefault="00CE57D0">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HANG Silun">
    <w15:presenceInfo w15:providerId="AD" w15:userId="S-1-5-21-2415383333-406384120-3540199839-759732"/>
  </w15:person>
  <w15:person w15:author="Mihai ARGHIR">
    <w15:presenceInfo w15:providerId="None" w15:userId="Mihai ARGHIR"/>
  </w15:person>
  <w15:person w15:author="Amine Hassini">
    <w15:presenceInfo w15:providerId="AD" w15:userId="S-1-5-21-2415383333-406384120-3540199839-513244"/>
  </w15:person>
  <w15:person w15:author="ZhangSilun">
    <w15:presenceInfo w15:providerId="None" w15:userId="ZhangSil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29CD"/>
    <w:rsid w:val="000032F9"/>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0A9"/>
    <w:rsid w:val="000122FF"/>
    <w:rsid w:val="0001341A"/>
    <w:rsid w:val="000137C2"/>
    <w:rsid w:val="00014644"/>
    <w:rsid w:val="00015340"/>
    <w:rsid w:val="0001562B"/>
    <w:rsid w:val="00016AEA"/>
    <w:rsid w:val="00016C6B"/>
    <w:rsid w:val="00016F1B"/>
    <w:rsid w:val="00016F99"/>
    <w:rsid w:val="00017237"/>
    <w:rsid w:val="0001732A"/>
    <w:rsid w:val="0001739F"/>
    <w:rsid w:val="00017551"/>
    <w:rsid w:val="00017569"/>
    <w:rsid w:val="000209EE"/>
    <w:rsid w:val="00020FD8"/>
    <w:rsid w:val="00021A17"/>
    <w:rsid w:val="00021CBE"/>
    <w:rsid w:val="00021E4F"/>
    <w:rsid w:val="0002241C"/>
    <w:rsid w:val="00022F87"/>
    <w:rsid w:val="00022F93"/>
    <w:rsid w:val="000232FA"/>
    <w:rsid w:val="000236E0"/>
    <w:rsid w:val="0002394B"/>
    <w:rsid w:val="00023958"/>
    <w:rsid w:val="000240EC"/>
    <w:rsid w:val="000242D9"/>
    <w:rsid w:val="00024307"/>
    <w:rsid w:val="00024BB4"/>
    <w:rsid w:val="00024C56"/>
    <w:rsid w:val="00024FA1"/>
    <w:rsid w:val="0002510D"/>
    <w:rsid w:val="00025998"/>
    <w:rsid w:val="00025A52"/>
    <w:rsid w:val="00025BB0"/>
    <w:rsid w:val="00025C11"/>
    <w:rsid w:val="0002671A"/>
    <w:rsid w:val="00026D7C"/>
    <w:rsid w:val="0002704F"/>
    <w:rsid w:val="00027818"/>
    <w:rsid w:val="00027CB2"/>
    <w:rsid w:val="00030C90"/>
    <w:rsid w:val="00030E6A"/>
    <w:rsid w:val="000325F0"/>
    <w:rsid w:val="00033AEF"/>
    <w:rsid w:val="00033DCC"/>
    <w:rsid w:val="00034021"/>
    <w:rsid w:val="000340E9"/>
    <w:rsid w:val="00034C2B"/>
    <w:rsid w:val="00034C9B"/>
    <w:rsid w:val="00035D3C"/>
    <w:rsid w:val="000363C5"/>
    <w:rsid w:val="000368E2"/>
    <w:rsid w:val="00037082"/>
    <w:rsid w:val="000370E4"/>
    <w:rsid w:val="00040D4A"/>
    <w:rsid w:val="00042399"/>
    <w:rsid w:val="00043012"/>
    <w:rsid w:val="00043857"/>
    <w:rsid w:val="000441BB"/>
    <w:rsid w:val="000444BC"/>
    <w:rsid w:val="00044848"/>
    <w:rsid w:val="00044C03"/>
    <w:rsid w:val="00044F6A"/>
    <w:rsid w:val="00045AD6"/>
    <w:rsid w:val="00045D12"/>
    <w:rsid w:val="000460F2"/>
    <w:rsid w:val="0004614E"/>
    <w:rsid w:val="00046531"/>
    <w:rsid w:val="000467B8"/>
    <w:rsid w:val="00047550"/>
    <w:rsid w:val="00047A61"/>
    <w:rsid w:val="0005066D"/>
    <w:rsid w:val="00051604"/>
    <w:rsid w:val="00051B69"/>
    <w:rsid w:val="00051BC0"/>
    <w:rsid w:val="00051CF9"/>
    <w:rsid w:val="00052D09"/>
    <w:rsid w:val="00052EB3"/>
    <w:rsid w:val="0005325A"/>
    <w:rsid w:val="000532A5"/>
    <w:rsid w:val="00053680"/>
    <w:rsid w:val="00053B30"/>
    <w:rsid w:val="00054277"/>
    <w:rsid w:val="00054D9A"/>
    <w:rsid w:val="00055C12"/>
    <w:rsid w:val="00055FC0"/>
    <w:rsid w:val="00056548"/>
    <w:rsid w:val="00056882"/>
    <w:rsid w:val="00056DC7"/>
    <w:rsid w:val="00056E21"/>
    <w:rsid w:val="00057CA6"/>
    <w:rsid w:val="00060628"/>
    <w:rsid w:val="00061411"/>
    <w:rsid w:val="0006243C"/>
    <w:rsid w:val="00062791"/>
    <w:rsid w:val="00062C04"/>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56EB"/>
    <w:rsid w:val="00075CA5"/>
    <w:rsid w:val="00075D6B"/>
    <w:rsid w:val="00075E8F"/>
    <w:rsid w:val="000764FD"/>
    <w:rsid w:val="00076810"/>
    <w:rsid w:val="00076AC6"/>
    <w:rsid w:val="000770F0"/>
    <w:rsid w:val="000771A1"/>
    <w:rsid w:val="000778A2"/>
    <w:rsid w:val="00077FDA"/>
    <w:rsid w:val="00080049"/>
    <w:rsid w:val="00080161"/>
    <w:rsid w:val="00080993"/>
    <w:rsid w:val="00080BD8"/>
    <w:rsid w:val="000813D8"/>
    <w:rsid w:val="000818B7"/>
    <w:rsid w:val="0008198A"/>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1E2"/>
    <w:rsid w:val="0009163F"/>
    <w:rsid w:val="000916EF"/>
    <w:rsid w:val="000921E4"/>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2520"/>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199A"/>
    <w:rsid w:val="000B2C5B"/>
    <w:rsid w:val="000B316E"/>
    <w:rsid w:val="000B3213"/>
    <w:rsid w:val="000B35C6"/>
    <w:rsid w:val="000B373D"/>
    <w:rsid w:val="000B3A4A"/>
    <w:rsid w:val="000B3C26"/>
    <w:rsid w:val="000B40A6"/>
    <w:rsid w:val="000B40CA"/>
    <w:rsid w:val="000B4536"/>
    <w:rsid w:val="000B460E"/>
    <w:rsid w:val="000B4731"/>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B20"/>
    <w:rsid w:val="000C3798"/>
    <w:rsid w:val="000C3C46"/>
    <w:rsid w:val="000C413A"/>
    <w:rsid w:val="000C4A56"/>
    <w:rsid w:val="000C51FD"/>
    <w:rsid w:val="000C520B"/>
    <w:rsid w:val="000C5B12"/>
    <w:rsid w:val="000C5DBC"/>
    <w:rsid w:val="000C72EA"/>
    <w:rsid w:val="000C7840"/>
    <w:rsid w:val="000C7E22"/>
    <w:rsid w:val="000C7FDE"/>
    <w:rsid w:val="000D057E"/>
    <w:rsid w:val="000D0AD0"/>
    <w:rsid w:val="000D0D13"/>
    <w:rsid w:val="000D1C73"/>
    <w:rsid w:val="000D2218"/>
    <w:rsid w:val="000D2CA3"/>
    <w:rsid w:val="000D2D82"/>
    <w:rsid w:val="000D30F6"/>
    <w:rsid w:val="000D3A07"/>
    <w:rsid w:val="000D3BA2"/>
    <w:rsid w:val="000D3BE1"/>
    <w:rsid w:val="000D3CA8"/>
    <w:rsid w:val="000D411C"/>
    <w:rsid w:val="000D45C4"/>
    <w:rsid w:val="000D48E4"/>
    <w:rsid w:val="000D4BD1"/>
    <w:rsid w:val="000D507C"/>
    <w:rsid w:val="000D65A9"/>
    <w:rsid w:val="000D73C7"/>
    <w:rsid w:val="000D799D"/>
    <w:rsid w:val="000E0427"/>
    <w:rsid w:val="000E07F5"/>
    <w:rsid w:val="000E0C73"/>
    <w:rsid w:val="000E1412"/>
    <w:rsid w:val="000E1CA2"/>
    <w:rsid w:val="000E2001"/>
    <w:rsid w:val="000E26DB"/>
    <w:rsid w:val="000E2FB4"/>
    <w:rsid w:val="000E36BC"/>
    <w:rsid w:val="000E391A"/>
    <w:rsid w:val="000E3C32"/>
    <w:rsid w:val="000E414B"/>
    <w:rsid w:val="000E4B46"/>
    <w:rsid w:val="000E4C36"/>
    <w:rsid w:val="000E5ADD"/>
    <w:rsid w:val="000E682A"/>
    <w:rsid w:val="000E6D74"/>
    <w:rsid w:val="000E7C11"/>
    <w:rsid w:val="000E7CA2"/>
    <w:rsid w:val="000F0E16"/>
    <w:rsid w:val="000F198D"/>
    <w:rsid w:val="000F1A64"/>
    <w:rsid w:val="000F20E6"/>
    <w:rsid w:val="000F5306"/>
    <w:rsid w:val="000F5787"/>
    <w:rsid w:val="000F672C"/>
    <w:rsid w:val="000F674F"/>
    <w:rsid w:val="000F68F9"/>
    <w:rsid w:val="000F715D"/>
    <w:rsid w:val="000F7850"/>
    <w:rsid w:val="001003AE"/>
    <w:rsid w:val="001004DF"/>
    <w:rsid w:val="00100655"/>
    <w:rsid w:val="00100935"/>
    <w:rsid w:val="00102744"/>
    <w:rsid w:val="00102E2F"/>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75"/>
    <w:rsid w:val="001213AD"/>
    <w:rsid w:val="0012178F"/>
    <w:rsid w:val="00122040"/>
    <w:rsid w:val="00122A90"/>
    <w:rsid w:val="00122B6A"/>
    <w:rsid w:val="00122C82"/>
    <w:rsid w:val="00122D7D"/>
    <w:rsid w:val="001239A1"/>
    <w:rsid w:val="001243A8"/>
    <w:rsid w:val="0012472D"/>
    <w:rsid w:val="001248CA"/>
    <w:rsid w:val="00124FD8"/>
    <w:rsid w:val="001257A5"/>
    <w:rsid w:val="001258FE"/>
    <w:rsid w:val="00125CFC"/>
    <w:rsid w:val="00126524"/>
    <w:rsid w:val="0012682C"/>
    <w:rsid w:val="00126CF9"/>
    <w:rsid w:val="00126E07"/>
    <w:rsid w:val="00126E54"/>
    <w:rsid w:val="001270AE"/>
    <w:rsid w:val="001275DD"/>
    <w:rsid w:val="00127A49"/>
    <w:rsid w:val="00127EAE"/>
    <w:rsid w:val="0013030D"/>
    <w:rsid w:val="00131260"/>
    <w:rsid w:val="00132F53"/>
    <w:rsid w:val="001331DF"/>
    <w:rsid w:val="001338D0"/>
    <w:rsid w:val="0013392F"/>
    <w:rsid w:val="0013491F"/>
    <w:rsid w:val="0013506F"/>
    <w:rsid w:val="001368CF"/>
    <w:rsid w:val="00136A5B"/>
    <w:rsid w:val="00136D2E"/>
    <w:rsid w:val="0013716D"/>
    <w:rsid w:val="0014013B"/>
    <w:rsid w:val="00140813"/>
    <w:rsid w:val="00140A51"/>
    <w:rsid w:val="00140E21"/>
    <w:rsid w:val="00140F06"/>
    <w:rsid w:val="001411D5"/>
    <w:rsid w:val="001423A0"/>
    <w:rsid w:val="001429A9"/>
    <w:rsid w:val="00142EA8"/>
    <w:rsid w:val="00142F0F"/>
    <w:rsid w:val="001430EA"/>
    <w:rsid w:val="001446CC"/>
    <w:rsid w:val="001468A5"/>
    <w:rsid w:val="00146EC2"/>
    <w:rsid w:val="001475A8"/>
    <w:rsid w:val="00147E28"/>
    <w:rsid w:val="0015099E"/>
    <w:rsid w:val="001509A4"/>
    <w:rsid w:val="00150BEE"/>
    <w:rsid w:val="0015161B"/>
    <w:rsid w:val="00151B4E"/>
    <w:rsid w:val="00152564"/>
    <w:rsid w:val="001525C3"/>
    <w:rsid w:val="00152A80"/>
    <w:rsid w:val="00152BC4"/>
    <w:rsid w:val="001530A1"/>
    <w:rsid w:val="0015314D"/>
    <w:rsid w:val="001535F9"/>
    <w:rsid w:val="001540C1"/>
    <w:rsid w:val="0015444F"/>
    <w:rsid w:val="001554A6"/>
    <w:rsid w:val="0015590D"/>
    <w:rsid w:val="00155BF1"/>
    <w:rsid w:val="00155D60"/>
    <w:rsid w:val="00156ADE"/>
    <w:rsid w:val="00156D89"/>
    <w:rsid w:val="00156D8F"/>
    <w:rsid w:val="0015720B"/>
    <w:rsid w:val="001577B6"/>
    <w:rsid w:val="00160763"/>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38C"/>
    <w:rsid w:val="00166AD7"/>
    <w:rsid w:val="00166F02"/>
    <w:rsid w:val="00167E15"/>
    <w:rsid w:val="00170C97"/>
    <w:rsid w:val="00170E5B"/>
    <w:rsid w:val="00171F92"/>
    <w:rsid w:val="001734B2"/>
    <w:rsid w:val="001734BE"/>
    <w:rsid w:val="001749B0"/>
    <w:rsid w:val="00174CBF"/>
    <w:rsid w:val="00174F79"/>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1118"/>
    <w:rsid w:val="001912B5"/>
    <w:rsid w:val="00192C39"/>
    <w:rsid w:val="00194260"/>
    <w:rsid w:val="001945A3"/>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6E19"/>
    <w:rsid w:val="001A7513"/>
    <w:rsid w:val="001A76E1"/>
    <w:rsid w:val="001A7936"/>
    <w:rsid w:val="001A7FDC"/>
    <w:rsid w:val="001B0689"/>
    <w:rsid w:val="001B12EC"/>
    <w:rsid w:val="001B15D4"/>
    <w:rsid w:val="001B18AC"/>
    <w:rsid w:val="001B1B96"/>
    <w:rsid w:val="001B1E34"/>
    <w:rsid w:val="001B21DB"/>
    <w:rsid w:val="001B291C"/>
    <w:rsid w:val="001B2E9F"/>
    <w:rsid w:val="001B2FA3"/>
    <w:rsid w:val="001B337E"/>
    <w:rsid w:val="001B37F5"/>
    <w:rsid w:val="001B3D6F"/>
    <w:rsid w:val="001B49F4"/>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B8A"/>
    <w:rsid w:val="001C1F13"/>
    <w:rsid w:val="001C2057"/>
    <w:rsid w:val="001C2D08"/>
    <w:rsid w:val="001C2EA3"/>
    <w:rsid w:val="001C360F"/>
    <w:rsid w:val="001C3DAA"/>
    <w:rsid w:val="001C4698"/>
    <w:rsid w:val="001C4C90"/>
    <w:rsid w:val="001C4CE2"/>
    <w:rsid w:val="001C547C"/>
    <w:rsid w:val="001C5BE6"/>
    <w:rsid w:val="001C5DD8"/>
    <w:rsid w:val="001C647F"/>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7D0"/>
    <w:rsid w:val="001E390A"/>
    <w:rsid w:val="001E3A00"/>
    <w:rsid w:val="001E3B4A"/>
    <w:rsid w:val="001E4EFE"/>
    <w:rsid w:val="001E51D1"/>
    <w:rsid w:val="001E5A4A"/>
    <w:rsid w:val="001E6278"/>
    <w:rsid w:val="001E6292"/>
    <w:rsid w:val="001E63D8"/>
    <w:rsid w:val="001E653F"/>
    <w:rsid w:val="001E6877"/>
    <w:rsid w:val="001E6A32"/>
    <w:rsid w:val="001E76E5"/>
    <w:rsid w:val="001E7BF0"/>
    <w:rsid w:val="001E7E76"/>
    <w:rsid w:val="001F1018"/>
    <w:rsid w:val="001F11E3"/>
    <w:rsid w:val="001F2E20"/>
    <w:rsid w:val="001F302A"/>
    <w:rsid w:val="001F3431"/>
    <w:rsid w:val="001F34E3"/>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0FEE"/>
    <w:rsid w:val="002118E1"/>
    <w:rsid w:val="00212686"/>
    <w:rsid w:val="0021273A"/>
    <w:rsid w:val="00212CCF"/>
    <w:rsid w:val="00212EBA"/>
    <w:rsid w:val="00214024"/>
    <w:rsid w:val="0021574F"/>
    <w:rsid w:val="002157D8"/>
    <w:rsid w:val="0021580C"/>
    <w:rsid w:val="00216BBD"/>
    <w:rsid w:val="002178F0"/>
    <w:rsid w:val="00217CD2"/>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9E1"/>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4CF"/>
    <w:rsid w:val="00234530"/>
    <w:rsid w:val="0023496C"/>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2F3A"/>
    <w:rsid w:val="002437B8"/>
    <w:rsid w:val="002440CE"/>
    <w:rsid w:val="002440F2"/>
    <w:rsid w:val="0024485A"/>
    <w:rsid w:val="0024533A"/>
    <w:rsid w:val="0024544C"/>
    <w:rsid w:val="002458EC"/>
    <w:rsid w:val="00245BA3"/>
    <w:rsid w:val="00245D12"/>
    <w:rsid w:val="0024651B"/>
    <w:rsid w:val="00246FCC"/>
    <w:rsid w:val="00247013"/>
    <w:rsid w:val="0024741A"/>
    <w:rsid w:val="00247633"/>
    <w:rsid w:val="00247A20"/>
    <w:rsid w:val="00250544"/>
    <w:rsid w:val="00250656"/>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8CF"/>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0EC6"/>
    <w:rsid w:val="00271BF0"/>
    <w:rsid w:val="0027222C"/>
    <w:rsid w:val="0027231B"/>
    <w:rsid w:val="00272EB6"/>
    <w:rsid w:val="00272FF2"/>
    <w:rsid w:val="002730F2"/>
    <w:rsid w:val="00273348"/>
    <w:rsid w:val="00273D7D"/>
    <w:rsid w:val="00274285"/>
    <w:rsid w:val="0027486A"/>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972A2"/>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3616"/>
    <w:rsid w:val="002B4429"/>
    <w:rsid w:val="002B5058"/>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F43"/>
    <w:rsid w:val="002C72AE"/>
    <w:rsid w:val="002C7848"/>
    <w:rsid w:val="002D053D"/>
    <w:rsid w:val="002D0FC0"/>
    <w:rsid w:val="002D19D9"/>
    <w:rsid w:val="002D2207"/>
    <w:rsid w:val="002D2F3F"/>
    <w:rsid w:val="002D3458"/>
    <w:rsid w:val="002D3E11"/>
    <w:rsid w:val="002D547C"/>
    <w:rsid w:val="002D5902"/>
    <w:rsid w:val="002D5A51"/>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4511"/>
    <w:rsid w:val="002E5D38"/>
    <w:rsid w:val="002E66BA"/>
    <w:rsid w:val="002E7244"/>
    <w:rsid w:val="002E7996"/>
    <w:rsid w:val="002F056D"/>
    <w:rsid w:val="002F05C2"/>
    <w:rsid w:val="002F0CE0"/>
    <w:rsid w:val="002F0DC6"/>
    <w:rsid w:val="002F13EF"/>
    <w:rsid w:val="002F14AA"/>
    <w:rsid w:val="002F178D"/>
    <w:rsid w:val="002F1BC5"/>
    <w:rsid w:val="002F1F6E"/>
    <w:rsid w:val="002F233A"/>
    <w:rsid w:val="002F23A2"/>
    <w:rsid w:val="002F2E52"/>
    <w:rsid w:val="002F38EC"/>
    <w:rsid w:val="002F3E89"/>
    <w:rsid w:val="002F44B5"/>
    <w:rsid w:val="002F46D6"/>
    <w:rsid w:val="002F5664"/>
    <w:rsid w:val="002F5A24"/>
    <w:rsid w:val="002F5A8C"/>
    <w:rsid w:val="002F5B7F"/>
    <w:rsid w:val="002F5ECA"/>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4CB"/>
    <w:rsid w:val="003065CA"/>
    <w:rsid w:val="00306B7A"/>
    <w:rsid w:val="00306CAE"/>
    <w:rsid w:val="00307425"/>
    <w:rsid w:val="003074D7"/>
    <w:rsid w:val="00307890"/>
    <w:rsid w:val="00307C4F"/>
    <w:rsid w:val="00307EF2"/>
    <w:rsid w:val="00310248"/>
    <w:rsid w:val="003103CD"/>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31D"/>
    <w:rsid w:val="00315D68"/>
    <w:rsid w:val="003162EC"/>
    <w:rsid w:val="00316DE5"/>
    <w:rsid w:val="0031724D"/>
    <w:rsid w:val="00317627"/>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E04"/>
    <w:rsid w:val="00332F0A"/>
    <w:rsid w:val="00333537"/>
    <w:rsid w:val="003336E1"/>
    <w:rsid w:val="003342C7"/>
    <w:rsid w:val="003344EF"/>
    <w:rsid w:val="00334E3C"/>
    <w:rsid w:val="00335447"/>
    <w:rsid w:val="003361EC"/>
    <w:rsid w:val="0033693E"/>
    <w:rsid w:val="003372DC"/>
    <w:rsid w:val="003372DD"/>
    <w:rsid w:val="00337D15"/>
    <w:rsid w:val="00337F79"/>
    <w:rsid w:val="00340B9E"/>
    <w:rsid w:val="00340CCA"/>
    <w:rsid w:val="00340E0E"/>
    <w:rsid w:val="003413E7"/>
    <w:rsid w:val="00341882"/>
    <w:rsid w:val="00341D16"/>
    <w:rsid w:val="003420EF"/>
    <w:rsid w:val="003427F0"/>
    <w:rsid w:val="00343837"/>
    <w:rsid w:val="00343A96"/>
    <w:rsid w:val="003446BC"/>
    <w:rsid w:val="00345252"/>
    <w:rsid w:val="00346652"/>
    <w:rsid w:val="00347334"/>
    <w:rsid w:val="0034739B"/>
    <w:rsid w:val="00347518"/>
    <w:rsid w:val="0034774B"/>
    <w:rsid w:val="00347998"/>
    <w:rsid w:val="00347A77"/>
    <w:rsid w:val="00347C74"/>
    <w:rsid w:val="00350947"/>
    <w:rsid w:val="00350D44"/>
    <w:rsid w:val="00351238"/>
    <w:rsid w:val="003513B9"/>
    <w:rsid w:val="003517AF"/>
    <w:rsid w:val="003519E6"/>
    <w:rsid w:val="00351E93"/>
    <w:rsid w:val="00351ECF"/>
    <w:rsid w:val="0035222C"/>
    <w:rsid w:val="003529A9"/>
    <w:rsid w:val="00352FBE"/>
    <w:rsid w:val="003531F5"/>
    <w:rsid w:val="003537CB"/>
    <w:rsid w:val="003543C0"/>
    <w:rsid w:val="00354C81"/>
    <w:rsid w:val="00355A0F"/>
    <w:rsid w:val="0035608C"/>
    <w:rsid w:val="0035686B"/>
    <w:rsid w:val="00356A58"/>
    <w:rsid w:val="00356E74"/>
    <w:rsid w:val="003618F5"/>
    <w:rsid w:val="00361ACC"/>
    <w:rsid w:val="00362205"/>
    <w:rsid w:val="00363044"/>
    <w:rsid w:val="003657B5"/>
    <w:rsid w:val="00365D33"/>
    <w:rsid w:val="00365D89"/>
    <w:rsid w:val="0036702F"/>
    <w:rsid w:val="00367CD6"/>
    <w:rsid w:val="00367DBA"/>
    <w:rsid w:val="0037051D"/>
    <w:rsid w:val="00370E97"/>
    <w:rsid w:val="00370F76"/>
    <w:rsid w:val="003711EE"/>
    <w:rsid w:val="003719F0"/>
    <w:rsid w:val="0037234E"/>
    <w:rsid w:val="003724EB"/>
    <w:rsid w:val="0037252A"/>
    <w:rsid w:val="003727DA"/>
    <w:rsid w:val="003733EC"/>
    <w:rsid w:val="00373637"/>
    <w:rsid w:val="003737BF"/>
    <w:rsid w:val="003738F2"/>
    <w:rsid w:val="00373C9F"/>
    <w:rsid w:val="00374427"/>
    <w:rsid w:val="00374928"/>
    <w:rsid w:val="00374B06"/>
    <w:rsid w:val="0037590A"/>
    <w:rsid w:val="0037590F"/>
    <w:rsid w:val="00375CD8"/>
    <w:rsid w:val="00375E82"/>
    <w:rsid w:val="0037682F"/>
    <w:rsid w:val="00376882"/>
    <w:rsid w:val="00376C9C"/>
    <w:rsid w:val="00377126"/>
    <w:rsid w:val="003778A2"/>
    <w:rsid w:val="00377B8F"/>
    <w:rsid w:val="00377BFE"/>
    <w:rsid w:val="003807C7"/>
    <w:rsid w:val="003811C2"/>
    <w:rsid w:val="003812D1"/>
    <w:rsid w:val="003812E6"/>
    <w:rsid w:val="0038178C"/>
    <w:rsid w:val="00381E74"/>
    <w:rsid w:val="003823B6"/>
    <w:rsid w:val="003828C7"/>
    <w:rsid w:val="0038296D"/>
    <w:rsid w:val="00382ADB"/>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91949"/>
    <w:rsid w:val="00391ABE"/>
    <w:rsid w:val="00391F3A"/>
    <w:rsid w:val="00391FD6"/>
    <w:rsid w:val="0039232D"/>
    <w:rsid w:val="00392FD3"/>
    <w:rsid w:val="003930BF"/>
    <w:rsid w:val="003934AE"/>
    <w:rsid w:val="00393C05"/>
    <w:rsid w:val="003957B9"/>
    <w:rsid w:val="00395F2C"/>
    <w:rsid w:val="003961D6"/>
    <w:rsid w:val="00396359"/>
    <w:rsid w:val="0039716A"/>
    <w:rsid w:val="003A0138"/>
    <w:rsid w:val="003A0463"/>
    <w:rsid w:val="003A0B6E"/>
    <w:rsid w:val="003A178B"/>
    <w:rsid w:val="003A1B5D"/>
    <w:rsid w:val="003A22A6"/>
    <w:rsid w:val="003A2311"/>
    <w:rsid w:val="003A2742"/>
    <w:rsid w:val="003A2CE1"/>
    <w:rsid w:val="003A3131"/>
    <w:rsid w:val="003A3390"/>
    <w:rsid w:val="003A3B25"/>
    <w:rsid w:val="003A4020"/>
    <w:rsid w:val="003A4ADC"/>
    <w:rsid w:val="003A5260"/>
    <w:rsid w:val="003A532C"/>
    <w:rsid w:val="003A534F"/>
    <w:rsid w:val="003A6536"/>
    <w:rsid w:val="003A6D7A"/>
    <w:rsid w:val="003A6DF7"/>
    <w:rsid w:val="003A74BA"/>
    <w:rsid w:val="003A7568"/>
    <w:rsid w:val="003A76A4"/>
    <w:rsid w:val="003A7CF6"/>
    <w:rsid w:val="003A7D15"/>
    <w:rsid w:val="003B06A8"/>
    <w:rsid w:val="003B0A1B"/>
    <w:rsid w:val="003B0DD4"/>
    <w:rsid w:val="003B16AF"/>
    <w:rsid w:val="003B190B"/>
    <w:rsid w:val="003B22C5"/>
    <w:rsid w:val="003B248D"/>
    <w:rsid w:val="003B2D64"/>
    <w:rsid w:val="003B2FCD"/>
    <w:rsid w:val="003B31AA"/>
    <w:rsid w:val="003B39BB"/>
    <w:rsid w:val="003B3D17"/>
    <w:rsid w:val="003B3F25"/>
    <w:rsid w:val="003B4C14"/>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88"/>
    <w:rsid w:val="003C3AF2"/>
    <w:rsid w:val="003C408B"/>
    <w:rsid w:val="003C49D3"/>
    <w:rsid w:val="003C581B"/>
    <w:rsid w:val="003C5D6B"/>
    <w:rsid w:val="003C6938"/>
    <w:rsid w:val="003C7397"/>
    <w:rsid w:val="003C74C6"/>
    <w:rsid w:val="003C7878"/>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138"/>
    <w:rsid w:val="003E323A"/>
    <w:rsid w:val="003E37EA"/>
    <w:rsid w:val="003E3821"/>
    <w:rsid w:val="003E39F6"/>
    <w:rsid w:val="003E5709"/>
    <w:rsid w:val="003E5A42"/>
    <w:rsid w:val="003E5A6E"/>
    <w:rsid w:val="003E5D75"/>
    <w:rsid w:val="003E5EEF"/>
    <w:rsid w:val="003E5F13"/>
    <w:rsid w:val="003E60DD"/>
    <w:rsid w:val="003E616C"/>
    <w:rsid w:val="003E66AE"/>
    <w:rsid w:val="003E721A"/>
    <w:rsid w:val="003E723B"/>
    <w:rsid w:val="003E7340"/>
    <w:rsid w:val="003E7423"/>
    <w:rsid w:val="003E74EF"/>
    <w:rsid w:val="003E78BA"/>
    <w:rsid w:val="003E7A61"/>
    <w:rsid w:val="003F0315"/>
    <w:rsid w:val="003F1257"/>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52B9"/>
    <w:rsid w:val="003F5A41"/>
    <w:rsid w:val="003F5C5E"/>
    <w:rsid w:val="003F64DF"/>
    <w:rsid w:val="003F6BD0"/>
    <w:rsid w:val="003F6D84"/>
    <w:rsid w:val="003F7060"/>
    <w:rsid w:val="003F7C56"/>
    <w:rsid w:val="003F7EA3"/>
    <w:rsid w:val="0040000A"/>
    <w:rsid w:val="00400579"/>
    <w:rsid w:val="00402893"/>
    <w:rsid w:val="00402A68"/>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CD1"/>
    <w:rsid w:val="00416F67"/>
    <w:rsid w:val="004177F9"/>
    <w:rsid w:val="00420460"/>
    <w:rsid w:val="00420547"/>
    <w:rsid w:val="00420910"/>
    <w:rsid w:val="00420B9B"/>
    <w:rsid w:val="00421E13"/>
    <w:rsid w:val="00422139"/>
    <w:rsid w:val="004227D7"/>
    <w:rsid w:val="00422B24"/>
    <w:rsid w:val="00422CA7"/>
    <w:rsid w:val="00423F34"/>
    <w:rsid w:val="00424209"/>
    <w:rsid w:val="004245B5"/>
    <w:rsid w:val="00424705"/>
    <w:rsid w:val="00424751"/>
    <w:rsid w:val="00424C32"/>
    <w:rsid w:val="00424F4A"/>
    <w:rsid w:val="004252F9"/>
    <w:rsid w:val="004254B5"/>
    <w:rsid w:val="00426E6F"/>
    <w:rsid w:val="0042786D"/>
    <w:rsid w:val="00427BC2"/>
    <w:rsid w:val="00427CCE"/>
    <w:rsid w:val="00427E80"/>
    <w:rsid w:val="004310A2"/>
    <w:rsid w:val="00431111"/>
    <w:rsid w:val="00431D48"/>
    <w:rsid w:val="004321BA"/>
    <w:rsid w:val="004323C6"/>
    <w:rsid w:val="00432D30"/>
    <w:rsid w:val="00433E88"/>
    <w:rsid w:val="0043468C"/>
    <w:rsid w:val="0043492F"/>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1F48"/>
    <w:rsid w:val="0044278E"/>
    <w:rsid w:val="00444379"/>
    <w:rsid w:val="00444A64"/>
    <w:rsid w:val="00444C16"/>
    <w:rsid w:val="00444EB6"/>
    <w:rsid w:val="0044503D"/>
    <w:rsid w:val="0044557F"/>
    <w:rsid w:val="0044575F"/>
    <w:rsid w:val="0044607C"/>
    <w:rsid w:val="004462EA"/>
    <w:rsid w:val="00446795"/>
    <w:rsid w:val="00447183"/>
    <w:rsid w:val="0044773D"/>
    <w:rsid w:val="004479A8"/>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6D7C"/>
    <w:rsid w:val="0045724E"/>
    <w:rsid w:val="00457440"/>
    <w:rsid w:val="0045783B"/>
    <w:rsid w:val="00457A8A"/>
    <w:rsid w:val="004602B8"/>
    <w:rsid w:val="004602BC"/>
    <w:rsid w:val="00460586"/>
    <w:rsid w:val="004606CB"/>
    <w:rsid w:val="00460AD6"/>
    <w:rsid w:val="0046275F"/>
    <w:rsid w:val="004627A9"/>
    <w:rsid w:val="004629B4"/>
    <w:rsid w:val="00462D09"/>
    <w:rsid w:val="004630B6"/>
    <w:rsid w:val="00463345"/>
    <w:rsid w:val="004634BE"/>
    <w:rsid w:val="004638B8"/>
    <w:rsid w:val="004638BF"/>
    <w:rsid w:val="00464C85"/>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CD5"/>
    <w:rsid w:val="00475D95"/>
    <w:rsid w:val="00475F2C"/>
    <w:rsid w:val="00476194"/>
    <w:rsid w:val="00476721"/>
    <w:rsid w:val="004767D2"/>
    <w:rsid w:val="0047715D"/>
    <w:rsid w:val="00477BC7"/>
    <w:rsid w:val="00480248"/>
    <w:rsid w:val="00482367"/>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5C7"/>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FCF"/>
    <w:rsid w:val="004A320E"/>
    <w:rsid w:val="004A32CA"/>
    <w:rsid w:val="004A35D4"/>
    <w:rsid w:val="004A37C6"/>
    <w:rsid w:val="004A387D"/>
    <w:rsid w:val="004A3F09"/>
    <w:rsid w:val="004A4787"/>
    <w:rsid w:val="004A4AAD"/>
    <w:rsid w:val="004A532D"/>
    <w:rsid w:val="004A55D8"/>
    <w:rsid w:val="004A5DAF"/>
    <w:rsid w:val="004A6390"/>
    <w:rsid w:val="004A6992"/>
    <w:rsid w:val="004A7E92"/>
    <w:rsid w:val="004B0AD9"/>
    <w:rsid w:val="004B0B23"/>
    <w:rsid w:val="004B1B0E"/>
    <w:rsid w:val="004B1DDA"/>
    <w:rsid w:val="004B206F"/>
    <w:rsid w:val="004B2447"/>
    <w:rsid w:val="004B2683"/>
    <w:rsid w:val="004B2D9E"/>
    <w:rsid w:val="004B3256"/>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0AF7"/>
    <w:rsid w:val="004C0C02"/>
    <w:rsid w:val="004C17D8"/>
    <w:rsid w:val="004C209D"/>
    <w:rsid w:val="004C2336"/>
    <w:rsid w:val="004C27C7"/>
    <w:rsid w:val="004C2A32"/>
    <w:rsid w:val="004C2CEB"/>
    <w:rsid w:val="004C2DD0"/>
    <w:rsid w:val="004C3D5F"/>
    <w:rsid w:val="004C40F9"/>
    <w:rsid w:val="004C526E"/>
    <w:rsid w:val="004C5715"/>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B28"/>
    <w:rsid w:val="004D3B50"/>
    <w:rsid w:val="004D4DDD"/>
    <w:rsid w:val="004D57BA"/>
    <w:rsid w:val="004D599B"/>
    <w:rsid w:val="004D5F89"/>
    <w:rsid w:val="004D61DA"/>
    <w:rsid w:val="004D6712"/>
    <w:rsid w:val="004D6813"/>
    <w:rsid w:val="004D6FD7"/>
    <w:rsid w:val="004D7A1E"/>
    <w:rsid w:val="004E009C"/>
    <w:rsid w:val="004E01E4"/>
    <w:rsid w:val="004E1106"/>
    <w:rsid w:val="004E126A"/>
    <w:rsid w:val="004E134C"/>
    <w:rsid w:val="004E16A2"/>
    <w:rsid w:val="004E1779"/>
    <w:rsid w:val="004E2186"/>
    <w:rsid w:val="004E23C1"/>
    <w:rsid w:val="004E24E7"/>
    <w:rsid w:val="004E2655"/>
    <w:rsid w:val="004E268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F5C"/>
    <w:rsid w:val="004F50EE"/>
    <w:rsid w:val="004F54AF"/>
    <w:rsid w:val="004F564D"/>
    <w:rsid w:val="004F5838"/>
    <w:rsid w:val="004F6344"/>
    <w:rsid w:val="004F6347"/>
    <w:rsid w:val="004F64E1"/>
    <w:rsid w:val="004F6F8B"/>
    <w:rsid w:val="004F763C"/>
    <w:rsid w:val="004F7900"/>
    <w:rsid w:val="004F7CBE"/>
    <w:rsid w:val="00500A08"/>
    <w:rsid w:val="00500C53"/>
    <w:rsid w:val="005010FC"/>
    <w:rsid w:val="00501C74"/>
    <w:rsid w:val="00502375"/>
    <w:rsid w:val="0050255D"/>
    <w:rsid w:val="005029F4"/>
    <w:rsid w:val="00502BD7"/>
    <w:rsid w:val="00503999"/>
    <w:rsid w:val="00503DEF"/>
    <w:rsid w:val="00504036"/>
    <w:rsid w:val="005040AE"/>
    <w:rsid w:val="00504245"/>
    <w:rsid w:val="00504499"/>
    <w:rsid w:val="00504EEC"/>
    <w:rsid w:val="0050566B"/>
    <w:rsid w:val="0050576D"/>
    <w:rsid w:val="0050581F"/>
    <w:rsid w:val="00506074"/>
    <w:rsid w:val="005062D3"/>
    <w:rsid w:val="0050638E"/>
    <w:rsid w:val="00506912"/>
    <w:rsid w:val="00506BEE"/>
    <w:rsid w:val="00506CB5"/>
    <w:rsid w:val="00507436"/>
    <w:rsid w:val="005074A9"/>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B45"/>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14"/>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63"/>
    <w:rsid w:val="00536EBB"/>
    <w:rsid w:val="00540088"/>
    <w:rsid w:val="0054008C"/>
    <w:rsid w:val="005409FD"/>
    <w:rsid w:val="00541B97"/>
    <w:rsid w:val="00541E89"/>
    <w:rsid w:val="00541F5E"/>
    <w:rsid w:val="0054208F"/>
    <w:rsid w:val="005420CD"/>
    <w:rsid w:val="005430EF"/>
    <w:rsid w:val="005446FA"/>
    <w:rsid w:val="005451ED"/>
    <w:rsid w:val="005458D2"/>
    <w:rsid w:val="00545D82"/>
    <w:rsid w:val="005467D3"/>
    <w:rsid w:val="00546C73"/>
    <w:rsid w:val="00547038"/>
    <w:rsid w:val="00547C51"/>
    <w:rsid w:val="00547EA2"/>
    <w:rsid w:val="005502EE"/>
    <w:rsid w:val="0055099E"/>
    <w:rsid w:val="0055179C"/>
    <w:rsid w:val="00551B2F"/>
    <w:rsid w:val="00551B46"/>
    <w:rsid w:val="00551D34"/>
    <w:rsid w:val="00551F8F"/>
    <w:rsid w:val="00552B5D"/>
    <w:rsid w:val="00552EEE"/>
    <w:rsid w:val="005535CF"/>
    <w:rsid w:val="00553726"/>
    <w:rsid w:val="005539C8"/>
    <w:rsid w:val="00553BAE"/>
    <w:rsid w:val="00553D9B"/>
    <w:rsid w:val="00553F63"/>
    <w:rsid w:val="00554163"/>
    <w:rsid w:val="00554334"/>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5FB"/>
    <w:rsid w:val="005675FD"/>
    <w:rsid w:val="00567625"/>
    <w:rsid w:val="0056763C"/>
    <w:rsid w:val="00567EFB"/>
    <w:rsid w:val="00570109"/>
    <w:rsid w:val="00571BA0"/>
    <w:rsid w:val="00571E13"/>
    <w:rsid w:val="00572601"/>
    <w:rsid w:val="005732AD"/>
    <w:rsid w:val="00573497"/>
    <w:rsid w:val="005735CF"/>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0F"/>
    <w:rsid w:val="0058555A"/>
    <w:rsid w:val="00585A69"/>
    <w:rsid w:val="00585B46"/>
    <w:rsid w:val="00586371"/>
    <w:rsid w:val="0058690E"/>
    <w:rsid w:val="00587619"/>
    <w:rsid w:val="0058775A"/>
    <w:rsid w:val="00587B3B"/>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327"/>
    <w:rsid w:val="005B090A"/>
    <w:rsid w:val="005B0D7A"/>
    <w:rsid w:val="005B115D"/>
    <w:rsid w:val="005B156F"/>
    <w:rsid w:val="005B17DF"/>
    <w:rsid w:val="005B1985"/>
    <w:rsid w:val="005B1D55"/>
    <w:rsid w:val="005B2104"/>
    <w:rsid w:val="005B23C6"/>
    <w:rsid w:val="005B2E1D"/>
    <w:rsid w:val="005B2E54"/>
    <w:rsid w:val="005B2F4D"/>
    <w:rsid w:val="005B3237"/>
    <w:rsid w:val="005B3852"/>
    <w:rsid w:val="005B4551"/>
    <w:rsid w:val="005B4965"/>
    <w:rsid w:val="005B4DF5"/>
    <w:rsid w:val="005B56DE"/>
    <w:rsid w:val="005B62DD"/>
    <w:rsid w:val="005B672F"/>
    <w:rsid w:val="005B6FDA"/>
    <w:rsid w:val="005C10F8"/>
    <w:rsid w:val="005C17BE"/>
    <w:rsid w:val="005C1815"/>
    <w:rsid w:val="005C1BE9"/>
    <w:rsid w:val="005C1F1B"/>
    <w:rsid w:val="005C2433"/>
    <w:rsid w:val="005C261A"/>
    <w:rsid w:val="005C2F8F"/>
    <w:rsid w:val="005C3724"/>
    <w:rsid w:val="005C3EA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C47"/>
    <w:rsid w:val="005D4F8A"/>
    <w:rsid w:val="005D5C8F"/>
    <w:rsid w:val="005D61F3"/>
    <w:rsid w:val="005D6E20"/>
    <w:rsid w:val="005D6E5E"/>
    <w:rsid w:val="005E01C3"/>
    <w:rsid w:val="005E06DA"/>
    <w:rsid w:val="005E0804"/>
    <w:rsid w:val="005E0859"/>
    <w:rsid w:val="005E0DFC"/>
    <w:rsid w:val="005E12B0"/>
    <w:rsid w:val="005E1B90"/>
    <w:rsid w:val="005E1BEF"/>
    <w:rsid w:val="005E2596"/>
    <w:rsid w:val="005E2792"/>
    <w:rsid w:val="005E2DED"/>
    <w:rsid w:val="005E31C8"/>
    <w:rsid w:val="005E3973"/>
    <w:rsid w:val="005E3DF2"/>
    <w:rsid w:val="005E3E6D"/>
    <w:rsid w:val="005E408C"/>
    <w:rsid w:val="005E46C6"/>
    <w:rsid w:val="005E4FDE"/>
    <w:rsid w:val="005E5CB2"/>
    <w:rsid w:val="005E6A84"/>
    <w:rsid w:val="005E7081"/>
    <w:rsid w:val="005E7386"/>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A92"/>
    <w:rsid w:val="00612C9F"/>
    <w:rsid w:val="00612D87"/>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B"/>
    <w:rsid w:val="006206DF"/>
    <w:rsid w:val="00620A32"/>
    <w:rsid w:val="00620A4B"/>
    <w:rsid w:val="00621133"/>
    <w:rsid w:val="00621FFC"/>
    <w:rsid w:val="00623686"/>
    <w:rsid w:val="00623734"/>
    <w:rsid w:val="006244EA"/>
    <w:rsid w:val="0062450E"/>
    <w:rsid w:val="00624E7C"/>
    <w:rsid w:val="00625443"/>
    <w:rsid w:val="00625501"/>
    <w:rsid w:val="00625D2F"/>
    <w:rsid w:val="006266A4"/>
    <w:rsid w:val="006266CC"/>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180"/>
    <w:rsid w:val="00641233"/>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500D5"/>
    <w:rsid w:val="00650390"/>
    <w:rsid w:val="0065054C"/>
    <w:rsid w:val="006506B8"/>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0FF5"/>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7F0"/>
    <w:rsid w:val="00670C09"/>
    <w:rsid w:val="0067206F"/>
    <w:rsid w:val="006726AB"/>
    <w:rsid w:val="00672A5C"/>
    <w:rsid w:val="00672DF8"/>
    <w:rsid w:val="0067333B"/>
    <w:rsid w:val="00673B70"/>
    <w:rsid w:val="00674296"/>
    <w:rsid w:val="0067496C"/>
    <w:rsid w:val="00674DBC"/>
    <w:rsid w:val="0067584F"/>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F7B"/>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8C7"/>
    <w:rsid w:val="00696A53"/>
    <w:rsid w:val="00697AA6"/>
    <w:rsid w:val="00697CA5"/>
    <w:rsid w:val="00697F60"/>
    <w:rsid w:val="006A0B1A"/>
    <w:rsid w:val="006A0BEF"/>
    <w:rsid w:val="006A1673"/>
    <w:rsid w:val="006A1933"/>
    <w:rsid w:val="006A234B"/>
    <w:rsid w:val="006A2569"/>
    <w:rsid w:val="006A27FE"/>
    <w:rsid w:val="006A3610"/>
    <w:rsid w:val="006A3A46"/>
    <w:rsid w:val="006A3D40"/>
    <w:rsid w:val="006A3E53"/>
    <w:rsid w:val="006A442B"/>
    <w:rsid w:val="006A4450"/>
    <w:rsid w:val="006A4CB9"/>
    <w:rsid w:val="006A5209"/>
    <w:rsid w:val="006A5554"/>
    <w:rsid w:val="006A568F"/>
    <w:rsid w:val="006A59CB"/>
    <w:rsid w:val="006A6CA4"/>
    <w:rsid w:val="006A7A20"/>
    <w:rsid w:val="006B093B"/>
    <w:rsid w:val="006B0B4F"/>
    <w:rsid w:val="006B0BA0"/>
    <w:rsid w:val="006B1664"/>
    <w:rsid w:val="006B2378"/>
    <w:rsid w:val="006B2C0D"/>
    <w:rsid w:val="006B34A3"/>
    <w:rsid w:val="006B4075"/>
    <w:rsid w:val="006B41B6"/>
    <w:rsid w:val="006B477F"/>
    <w:rsid w:val="006B47FC"/>
    <w:rsid w:val="006B4AD7"/>
    <w:rsid w:val="006B4B17"/>
    <w:rsid w:val="006B4BDB"/>
    <w:rsid w:val="006B585B"/>
    <w:rsid w:val="006B5A91"/>
    <w:rsid w:val="006B6118"/>
    <w:rsid w:val="006B65BB"/>
    <w:rsid w:val="006B6DD8"/>
    <w:rsid w:val="006B7573"/>
    <w:rsid w:val="006C003B"/>
    <w:rsid w:val="006C0249"/>
    <w:rsid w:val="006C11D9"/>
    <w:rsid w:val="006C1226"/>
    <w:rsid w:val="006C12D3"/>
    <w:rsid w:val="006C17D9"/>
    <w:rsid w:val="006C1A25"/>
    <w:rsid w:val="006C1C95"/>
    <w:rsid w:val="006C23F0"/>
    <w:rsid w:val="006C2BAC"/>
    <w:rsid w:val="006C2D2B"/>
    <w:rsid w:val="006C2EBC"/>
    <w:rsid w:val="006C388A"/>
    <w:rsid w:val="006C434B"/>
    <w:rsid w:val="006C6324"/>
    <w:rsid w:val="006C6C3D"/>
    <w:rsid w:val="006C7370"/>
    <w:rsid w:val="006C75C0"/>
    <w:rsid w:val="006C7638"/>
    <w:rsid w:val="006C7804"/>
    <w:rsid w:val="006C7D47"/>
    <w:rsid w:val="006D063A"/>
    <w:rsid w:val="006D0A7A"/>
    <w:rsid w:val="006D0B4F"/>
    <w:rsid w:val="006D0E9E"/>
    <w:rsid w:val="006D119C"/>
    <w:rsid w:val="006D1268"/>
    <w:rsid w:val="006D1EA7"/>
    <w:rsid w:val="006D1F63"/>
    <w:rsid w:val="006D338D"/>
    <w:rsid w:val="006D429F"/>
    <w:rsid w:val="006D5A8F"/>
    <w:rsid w:val="006D69AF"/>
    <w:rsid w:val="006D6DB2"/>
    <w:rsid w:val="006D718D"/>
    <w:rsid w:val="006D7EFE"/>
    <w:rsid w:val="006E0AF4"/>
    <w:rsid w:val="006E0DE3"/>
    <w:rsid w:val="006E1CA7"/>
    <w:rsid w:val="006E2C1C"/>
    <w:rsid w:val="006E359E"/>
    <w:rsid w:val="006E36C7"/>
    <w:rsid w:val="006E3722"/>
    <w:rsid w:val="006E3ACC"/>
    <w:rsid w:val="006E45DD"/>
    <w:rsid w:val="006E521B"/>
    <w:rsid w:val="006E54F0"/>
    <w:rsid w:val="006E6031"/>
    <w:rsid w:val="006E6157"/>
    <w:rsid w:val="006E63B2"/>
    <w:rsid w:val="006E6942"/>
    <w:rsid w:val="006E7A05"/>
    <w:rsid w:val="006F00BD"/>
    <w:rsid w:val="006F0BE2"/>
    <w:rsid w:val="006F0FF5"/>
    <w:rsid w:val="006F2254"/>
    <w:rsid w:val="006F22D5"/>
    <w:rsid w:val="006F2430"/>
    <w:rsid w:val="006F2813"/>
    <w:rsid w:val="006F285F"/>
    <w:rsid w:val="006F2951"/>
    <w:rsid w:val="006F29E4"/>
    <w:rsid w:val="006F37A3"/>
    <w:rsid w:val="006F3BA3"/>
    <w:rsid w:val="006F4286"/>
    <w:rsid w:val="006F44CC"/>
    <w:rsid w:val="006F4840"/>
    <w:rsid w:val="006F4AC6"/>
    <w:rsid w:val="006F4D86"/>
    <w:rsid w:val="006F5784"/>
    <w:rsid w:val="006F58C4"/>
    <w:rsid w:val="006F59FC"/>
    <w:rsid w:val="006F5F39"/>
    <w:rsid w:val="006F61F9"/>
    <w:rsid w:val="006F6855"/>
    <w:rsid w:val="006F7180"/>
    <w:rsid w:val="006F7A11"/>
    <w:rsid w:val="006F7BD3"/>
    <w:rsid w:val="00700171"/>
    <w:rsid w:val="007003F9"/>
    <w:rsid w:val="007004B3"/>
    <w:rsid w:val="00701CDC"/>
    <w:rsid w:val="00701CE2"/>
    <w:rsid w:val="0070273C"/>
    <w:rsid w:val="007030AF"/>
    <w:rsid w:val="0070371F"/>
    <w:rsid w:val="00703F7B"/>
    <w:rsid w:val="007047FE"/>
    <w:rsid w:val="00705017"/>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5AE"/>
    <w:rsid w:val="00720C0B"/>
    <w:rsid w:val="00720F73"/>
    <w:rsid w:val="00721547"/>
    <w:rsid w:val="00721CEF"/>
    <w:rsid w:val="00722088"/>
    <w:rsid w:val="007228B6"/>
    <w:rsid w:val="00722BBC"/>
    <w:rsid w:val="00722BDF"/>
    <w:rsid w:val="00722D38"/>
    <w:rsid w:val="00723482"/>
    <w:rsid w:val="007234C3"/>
    <w:rsid w:val="00723A88"/>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F4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181"/>
    <w:rsid w:val="007367A9"/>
    <w:rsid w:val="00736967"/>
    <w:rsid w:val="007403F1"/>
    <w:rsid w:val="00741244"/>
    <w:rsid w:val="007416F8"/>
    <w:rsid w:val="00741852"/>
    <w:rsid w:val="00741C40"/>
    <w:rsid w:val="00742401"/>
    <w:rsid w:val="007424C6"/>
    <w:rsid w:val="00742505"/>
    <w:rsid w:val="00742969"/>
    <w:rsid w:val="00742D30"/>
    <w:rsid w:val="00743A3F"/>
    <w:rsid w:val="00743BE7"/>
    <w:rsid w:val="007449B1"/>
    <w:rsid w:val="00746F82"/>
    <w:rsid w:val="0074726A"/>
    <w:rsid w:val="007472E3"/>
    <w:rsid w:val="0074744B"/>
    <w:rsid w:val="00750098"/>
    <w:rsid w:val="0075096B"/>
    <w:rsid w:val="0075195A"/>
    <w:rsid w:val="0075201D"/>
    <w:rsid w:val="00753571"/>
    <w:rsid w:val="00753948"/>
    <w:rsid w:val="00753B32"/>
    <w:rsid w:val="00753FE6"/>
    <w:rsid w:val="007541AA"/>
    <w:rsid w:val="00754AC6"/>
    <w:rsid w:val="00754B46"/>
    <w:rsid w:val="00755791"/>
    <w:rsid w:val="00755900"/>
    <w:rsid w:val="00755B30"/>
    <w:rsid w:val="00756184"/>
    <w:rsid w:val="00756C12"/>
    <w:rsid w:val="00757478"/>
    <w:rsid w:val="007603F3"/>
    <w:rsid w:val="007612E1"/>
    <w:rsid w:val="00761438"/>
    <w:rsid w:val="0076172A"/>
    <w:rsid w:val="00761E97"/>
    <w:rsid w:val="007625B4"/>
    <w:rsid w:val="00762875"/>
    <w:rsid w:val="00762AEE"/>
    <w:rsid w:val="00763131"/>
    <w:rsid w:val="00763E1E"/>
    <w:rsid w:val="0076406C"/>
    <w:rsid w:val="00765DE0"/>
    <w:rsid w:val="0076600D"/>
    <w:rsid w:val="007667BF"/>
    <w:rsid w:val="00770416"/>
    <w:rsid w:val="007705C0"/>
    <w:rsid w:val="00770E75"/>
    <w:rsid w:val="007716FA"/>
    <w:rsid w:val="0077173E"/>
    <w:rsid w:val="00771B56"/>
    <w:rsid w:val="00773113"/>
    <w:rsid w:val="0077354D"/>
    <w:rsid w:val="007735A8"/>
    <w:rsid w:val="007738AB"/>
    <w:rsid w:val="00773DBF"/>
    <w:rsid w:val="00774261"/>
    <w:rsid w:val="00774796"/>
    <w:rsid w:val="00775445"/>
    <w:rsid w:val="007757BC"/>
    <w:rsid w:val="00775DBB"/>
    <w:rsid w:val="0077680C"/>
    <w:rsid w:val="007769E7"/>
    <w:rsid w:val="00776C85"/>
    <w:rsid w:val="00777995"/>
    <w:rsid w:val="00777CA9"/>
    <w:rsid w:val="00777D37"/>
    <w:rsid w:val="0078052B"/>
    <w:rsid w:val="00780885"/>
    <w:rsid w:val="00780E15"/>
    <w:rsid w:val="007811A7"/>
    <w:rsid w:val="007815D8"/>
    <w:rsid w:val="007817AC"/>
    <w:rsid w:val="007819E7"/>
    <w:rsid w:val="00781B3F"/>
    <w:rsid w:val="00782971"/>
    <w:rsid w:val="00782C6C"/>
    <w:rsid w:val="007841C1"/>
    <w:rsid w:val="007843F2"/>
    <w:rsid w:val="00784816"/>
    <w:rsid w:val="00784A9B"/>
    <w:rsid w:val="0078569D"/>
    <w:rsid w:val="0078591C"/>
    <w:rsid w:val="00786559"/>
    <w:rsid w:val="00786B2A"/>
    <w:rsid w:val="00786CAF"/>
    <w:rsid w:val="007878F2"/>
    <w:rsid w:val="00787D09"/>
    <w:rsid w:val="00790131"/>
    <w:rsid w:val="007908A2"/>
    <w:rsid w:val="0079234E"/>
    <w:rsid w:val="00793550"/>
    <w:rsid w:val="0079373C"/>
    <w:rsid w:val="0079396E"/>
    <w:rsid w:val="00794256"/>
    <w:rsid w:val="007942C0"/>
    <w:rsid w:val="0079461D"/>
    <w:rsid w:val="00794826"/>
    <w:rsid w:val="0079545C"/>
    <w:rsid w:val="007956D6"/>
    <w:rsid w:val="007966A8"/>
    <w:rsid w:val="007973C0"/>
    <w:rsid w:val="007A00BB"/>
    <w:rsid w:val="007A017B"/>
    <w:rsid w:val="007A09F1"/>
    <w:rsid w:val="007A14F9"/>
    <w:rsid w:val="007A18BF"/>
    <w:rsid w:val="007A2180"/>
    <w:rsid w:val="007A2A96"/>
    <w:rsid w:val="007A2CFA"/>
    <w:rsid w:val="007A38E9"/>
    <w:rsid w:val="007A459D"/>
    <w:rsid w:val="007A4628"/>
    <w:rsid w:val="007A5AB8"/>
    <w:rsid w:val="007A603A"/>
    <w:rsid w:val="007A6720"/>
    <w:rsid w:val="007A7036"/>
    <w:rsid w:val="007A73E8"/>
    <w:rsid w:val="007B067C"/>
    <w:rsid w:val="007B077F"/>
    <w:rsid w:val="007B179A"/>
    <w:rsid w:val="007B1FBF"/>
    <w:rsid w:val="007B24DA"/>
    <w:rsid w:val="007B2560"/>
    <w:rsid w:val="007B3A06"/>
    <w:rsid w:val="007B51E3"/>
    <w:rsid w:val="007B54E2"/>
    <w:rsid w:val="007B5E96"/>
    <w:rsid w:val="007B6170"/>
    <w:rsid w:val="007B683E"/>
    <w:rsid w:val="007B6E2C"/>
    <w:rsid w:val="007B73B8"/>
    <w:rsid w:val="007B76C4"/>
    <w:rsid w:val="007B7C71"/>
    <w:rsid w:val="007B7E42"/>
    <w:rsid w:val="007C002A"/>
    <w:rsid w:val="007C0371"/>
    <w:rsid w:val="007C07AF"/>
    <w:rsid w:val="007C3176"/>
    <w:rsid w:val="007C32C9"/>
    <w:rsid w:val="007C38A9"/>
    <w:rsid w:val="007C3A40"/>
    <w:rsid w:val="007C3C78"/>
    <w:rsid w:val="007C41F9"/>
    <w:rsid w:val="007C421E"/>
    <w:rsid w:val="007C4DEA"/>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564B"/>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3EFF"/>
    <w:rsid w:val="007E4839"/>
    <w:rsid w:val="007E535E"/>
    <w:rsid w:val="007E66EB"/>
    <w:rsid w:val="007E6AE1"/>
    <w:rsid w:val="007E6C68"/>
    <w:rsid w:val="007E756F"/>
    <w:rsid w:val="007E79B0"/>
    <w:rsid w:val="007F033F"/>
    <w:rsid w:val="007F067D"/>
    <w:rsid w:val="007F0B3C"/>
    <w:rsid w:val="007F0C25"/>
    <w:rsid w:val="007F1649"/>
    <w:rsid w:val="007F17CC"/>
    <w:rsid w:val="007F2B2D"/>
    <w:rsid w:val="007F3145"/>
    <w:rsid w:val="007F3F41"/>
    <w:rsid w:val="007F4DC9"/>
    <w:rsid w:val="007F4EA4"/>
    <w:rsid w:val="007F5E26"/>
    <w:rsid w:val="007F6DA1"/>
    <w:rsid w:val="007F6DF4"/>
    <w:rsid w:val="00800332"/>
    <w:rsid w:val="00800A93"/>
    <w:rsid w:val="00800CFD"/>
    <w:rsid w:val="008010CE"/>
    <w:rsid w:val="008012EE"/>
    <w:rsid w:val="008020F4"/>
    <w:rsid w:val="008029EB"/>
    <w:rsid w:val="008030F3"/>
    <w:rsid w:val="00803155"/>
    <w:rsid w:val="00803206"/>
    <w:rsid w:val="00803985"/>
    <w:rsid w:val="00803B95"/>
    <w:rsid w:val="008040A0"/>
    <w:rsid w:val="00804AE6"/>
    <w:rsid w:val="00804F18"/>
    <w:rsid w:val="00805F7C"/>
    <w:rsid w:val="0080644C"/>
    <w:rsid w:val="0080654B"/>
    <w:rsid w:val="008065E5"/>
    <w:rsid w:val="00806E0D"/>
    <w:rsid w:val="008076F6"/>
    <w:rsid w:val="00807796"/>
    <w:rsid w:val="00807EC5"/>
    <w:rsid w:val="00810399"/>
    <w:rsid w:val="00810924"/>
    <w:rsid w:val="00810AD6"/>
    <w:rsid w:val="008113D2"/>
    <w:rsid w:val="00812374"/>
    <w:rsid w:val="00812E56"/>
    <w:rsid w:val="00813694"/>
    <w:rsid w:val="00813BCB"/>
    <w:rsid w:val="00814540"/>
    <w:rsid w:val="00814672"/>
    <w:rsid w:val="00814CB6"/>
    <w:rsid w:val="00815097"/>
    <w:rsid w:val="008151DA"/>
    <w:rsid w:val="0081570D"/>
    <w:rsid w:val="008157BF"/>
    <w:rsid w:val="00816E66"/>
    <w:rsid w:val="008175F5"/>
    <w:rsid w:val="008177E7"/>
    <w:rsid w:val="0082068D"/>
    <w:rsid w:val="00820742"/>
    <w:rsid w:val="00820D82"/>
    <w:rsid w:val="00820FB3"/>
    <w:rsid w:val="0082159B"/>
    <w:rsid w:val="00821C24"/>
    <w:rsid w:val="00821DF8"/>
    <w:rsid w:val="00821E64"/>
    <w:rsid w:val="00822191"/>
    <w:rsid w:val="00822593"/>
    <w:rsid w:val="008235C1"/>
    <w:rsid w:val="008235E3"/>
    <w:rsid w:val="00823F8C"/>
    <w:rsid w:val="00824459"/>
    <w:rsid w:val="008249C9"/>
    <w:rsid w:val="00824AC4"/>
    <w:rsid w:val="008252AB"/>
    <w:rsid w:val="008254B7"/>
    <w:rsid w:val="008261D9"/>
    <w:rsid w:val="00826603"/>
    <w:rsid w:val="00827062"/>
    <w:rsid w:val="00827508"/>
    <w:rsid w:val="00827D2E"/>
    <w:rsid w:val="00830969"/>
    <w:rsid w:val="00830C0C"/>
    <w:rsid w:val="00830DAA"/>
    <w:rsid w:val="00830F73"/>
    <w:rsid w:val="008310AD"/>
    <w:rsid w:val="008314FA"/>
    <w:rsid w:val="008316A3"/>
    <w:rsid w:val="008321F1"/>
    <w:rsid w:val="00832378"/>
    <w:rsid w:val="008324C1"/>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553"/>
    <w:rsid w:val="008369D7"/>
    <w:rsid w:val="00836AFE"/>
    <w:rsid w:val="0083749B"/>
    <w:rsid w:val="00837A52"/>
    <w:rsid w:val="00837D8F"/>
    <w:rsid w:val="0084046A"/>
    <w:rsid w:val="0084079A"/>
    <w:rsid w:val="00840CA3"/>
    <w:rsid w:val="00841851"/>
    <w:rsid w:val="00841FED"/>
    <w:rsid w:val="00842092"/>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47FB1"/>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A0D"/>
    <w:rsid w:val="008724C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343E"/>
    <w:rsid w:val="0088427B"/>
    <w:rsid w:val="008843CF"/>
    <w:rsid w:val="00884540"/>
    <w:rsid w:val="008849FC"/>
    <w:rsid w:val="00884CF2"/>
    <w:rsid w:val="0088517A"/>
    <w:rsid w:val="0088623C"/>
    <w:rsid w:val="00886A29"/>
    <w:rsid w:val="008870E7"/>
    <w:rsid w:val="00887573"/>
    <w:rsid w:val="00887FE5"/>
    <w:rsid w:val="00890196"/>
    <w:rsid w:val="00890754"/>
    <w:rsid w:val="00890B3B"/>
    <w:rsid w:val="00890B9B"/>
    <w:rsid w:val="00890C92"/>
    <w:rsid w:val="00890E8E"/>
    <w:rsid w:val="00890EC8"/>
    <w:rsid w:val="00890F30"/>
    <w:rsid w:val="008910FE"/>
    <w:rsid w:val="00891526"/>
    <w:rsid w:val="008918C2"/>
    <w:rsid w:val="00891F01"/>
    <w:rsid w:val="008925E6"/>
    <w:rsid w:val="00892860"/>
    <w:rsid w:val="00893194"/>
    <w:rsid w:val="00893590"/>
    <w:rsid w:val="008935BD"/>
    <w:rsid w:val="00893B32"/>
    <w:rsid w:val="00893EDF"/>
    <w:rsid w:val="00893FFB"/>
    <w:rsid w:val="00894945"/>
    <w:rsid w:val="008950DA"/>
    <w:rsid w:val="0089536A"/>
    <w:rsid w:val="008954C4"/>
    <w:rsid w:val="00895849"/>
    <w:rsid w:val="00896E92"/>
    <w:rsid w:val="0089730D"/>
    <w:rsid w:val="00897756"/>
    <w:rsid w:val="008A01D5"/>
    <w:rsid w:val="008A0585"/>
    <w:rsid w:val="008A08A3"/>
    <w:rsid w:val="008A0BB5"/>
    <w:rsid w:val="008A163C"/>
    <w:rsid w:val="008A167E"/>
    <w:rsid w:val="008A19A9"/>
    <w:rsid w:val="008A1AD8"/>
    <w:rsid w:val="008A1F4D"/>
    <w:rsid w:val="008A208C"/>
    <w:rsid w:val="008A20B9"/>
    <w:rsid w:val="008A2498"/>
    <w:rsid w:val="008A2C6C"/>
    <w:rsid w:val="008A385C"/>
    <w:rsid w:val="008A461C"/>
    <w:rsid w:val="008A4958"/>
    <w:rsid w:val="008A49D7"/>
    <w:rsid w:val="008A5566"/>
    <w:rsid w:val="008A5A36"/>
    <w:rsid w:val="008A640B"/>
    <w:rsid w:val="008A646F"/>
    <w:rsid w:val="008A6CE4"/>
    <w:rsid w:val="008A6EE3"/>
    <w:rsid w:val="008B02DB"/>
    <w:rsid w:val="008B06E6"/>
    <w:rsid w:val="008B0F8F"/>
    <w:rsid w:val="008B1429"/>
    <w:rsid w:val="008B257B"/>
    <w:rsid w:val="008B301F"/>
    <w:rsid w:val="008B3DE1"/>
    <w:rsid w:val="008B3E3E"/>
    <w:rsid w:val="008B436D"/>
    <w:rsid w:val="008B49C3"/>
    <w:rsid w:val="008B4EEF"/>
    <w:rsid w:val="008B4F0D"/>
    <w:rsid w:val="008B5008"/>
    <w:rsid w:val="008B5D36"/>
    <w:rsid w:val="008B6688"/>
    <w:rsid w:val="008B67D7"/>
    <w:rsid w:val="008B74C7"/>
    <w:rsid w:val="008B7877"/>
    <w:rsid w:val="008C04D6"/>
    <w:rsid w:val="008C05C8"/>
    <w:rsid w:val="008C07C0"/>
    <w:rsid w:val="008C0A21"/>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155"/>
    <w:rsid w:val="008C6ABC"/>
    <w:rsid w:val="008C6FDD"/>
    <w:rsid w:val="008C7E5C"/>
    <w:rsid w:val="008C7E75"/>
    <w:rsid w:val="008C7ED7"/>
    <w:rsid w:val="008D0B9C"/>
    <w:rsid w:val="008D0FD1"/>
    <w:rsid w:val="008D14ED"/>
    <w:rsid w:val="008D1580"/>
    <w:rsid w:val="008D1588"/>
    <w:rsid w:val="008D16BD"/>
    <w:rsid w:val="008D1794"/>
    <w:rsid w:val="008D1986"/>
    <w:rsid w:val="008D1AF1"/>
    <w:rsid w:val="008D2102"/>
    <w:rsid w:val="008D28DD"/>
    <w:rsid w:val="008D293D"/>
    <w:rsid w:val="008D2A74"/>
    <w:rsid w:val="008D340C"/>
    <w:rsid w:val="008D34F4"/>
    <w:rsid w:val="008D3505"/>
    <w:rsid w:val="008D3ACE"/>
    <w:rsid w:val="008D442F"/>
    <w:rsid w:val="008D4C4D"/>
    <w:rsid w:val="008D57EC"/>
    <w:rsid w:val="008D5CD4"/>
    <w:rsid w:val="008D63BD"/>
    <w:rsid w:val="008D70D4"/>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4D9C"/>
    <w:rsid w:val="008E5916"/>
    <w:rsid w:val="008E59B9"/>
    <w:rsid w:val="008E5F31"/>
    <w:rsid w:val="008E606B"/>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348"/>
    <w:rsid w:val="0090044E"/>
    <w:rsid w:val="00900A47"/>
    <w:rsid w:val="009016B2"/>
    <w:rsid w:val="0090236C"/>
    <w:rsid w:val="009036A4"/>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10631"/>
    <w:rsid w:val="00910663"/>
    <w:rsid w:val="00911525"/>
    <w:rsid w:val="00911984"/>
    <w:rsid w:val="00912BD4"/>
    <w:rsid w:val="00913607"/>
    <w:rsid w:val="00913D77"/>
    <w:rsid w:val="00913FDA"/>
    <w:rsid w:val="00914308"/>
    <w:rsid w:val="00915B36"/>
    <w:rsid w:val="00915EEF"/>
    <w:rsid w:val="0091641E"/>
    <w:rsid w:val="009176F5"/>
    <w:rsid w:val="009176FC"/>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2EE"/>
    <w:rsid w:val="00931338"/>
    <w:rsid w:val="00931D63"/>
    <w:rsid w:val="00931DA3"/>
    <w:rsid w:val="009322D7"/>
    <w:rsid w:val="0093231F"/>
    <w:rsid w:val="00932512"/>
    <w:rsid w:val="0093265D"/>
    <w:rsid w:val="00932663"/>
    <w:rsid w:val="009328CB"/>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6ED0"/>
    <w:rsid w:val="0094708A"/>
    <w:rsid w:val="0094734B"/>
    <w:rsid w:val="00947CA8"/>
    <w:rsid w:val="009511DF"/>
    <w:rsid w:val="00951946"/>
    <w:rsid w:val="00951967"/>
    <w:rsid w:val="009521A5"/>
    <w:rsid w:val="009533F4"/>
    <w:rsid w:val="0095390F"/>
    <w:rsid w:val="00953A9F"/>
    <w:rsid w:val="00954230"/>
    <w:rsid w:val="009546CE"/>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456"/>
    <w:rsid w:val="0096766E"/>
    <w:rsid w:val="009704D0"/>
    <w:rsid w:val="00970B9C"/>
    <w:rsid w:val="009716E4"/>
    <w:rsid w:val="00971A19"/>
    <w:rsid w:val="00971AD0"/>
    <w:rsid w:val="0097211E"/>
    <w:rsid w:val="009725D6"/>
    <w:rsid w:val="00972C96"/>
    <w:rsid w:val="009739F2"/>
    <w:rsid w:val="009746D7"/>
    <w:rsid w:val="0097479E"/>
    <w:rsid w:val="00974B87"/>
    <w:rsid w:val="00975C21"/>
    <w:rsid w:val="00975DCB"/>
    <w:rsid w:val="0097615B"/>
    <w:rsid w:val="0097622D"/>
    <w:rsid w:val="0097660E"/>
    <w:rsid w:val="009767C1"/>
    <w:rsid w:val="0097773A"/>
    <w:rsid w:val="00980206"/>
    <w:rsid w:val="009803F7"/>
    <w:rsid w:val="00981367"/>
    <w:rsid w:val="009817B5"/>
    <w:rsid w:val="00982D48"/>
    <w:rsid w:val="00983A7A"/>
    <w:rsid w:val="00984F7A"/>
    <w:rsid w:val="009851C5"/>
    <w:rsid w:val="00985BCC"/>
    <w:rsid w:val="00985C3E"/>
    <w:rsid w:val="00986177"/>
    <w:rsid w:val="0098627C"/>
    <w:rsid w:val="0098646B"/>
    <w:rsid w:val="00987944"/>
    <w:rsid w:val="0099035A"/>
    <w:rsid w:val="009903B5"/>
    <w:rsid w:val="00990893"/>
    <w:rsid w:val="00990FE4"/>
    <w:rsid w:val="009911BD"/>
    <w:rsid w:val="00991F75"/>
    <w:rsid w:val="009921BA"/>
    <w:rsid w:val="009923BD"/>
    <w:rsid w:val="00993336"/>
    <w:rsid w:val="009960F3"/>
    <w:rsid w:val="009969B9"/>
    <w:rsid w:val="00996BCE"/>
    <w:rsid w:val="00996D5A"/>
    <w:rsid w:val="00996E9F"/>
    <w:rsid w:val="00997B4D"/>
    <w:rsid w:val="00997CA7"/>
    <w:rsid w:val="009A0336"/>
    <w:rsid w:val="009A04FC"/>
    <w:rsid w:val="009A0D08"/>
    <w:rsid w:val="009A1399"/>
    <w:rsid w:val="009A18B2"/>
    <w:rsid w:val="009A1906"/>
    <w:rsid w:val="009A242E"/>
    <w:rsid w:val="009A24D7"/>
    <w:rsid w:val="009A26EF"/>
    <w:rsid w:val="009A2F92"/>
    <w:rsid w:val="009A3834"/>
    <w:rsid w:val="009A3E03"/>
    <w:rsid w:val="009A43D8"/>
    <w:rsid w:val="009A43F9"/>
    <w:rsid w:val="009A4645"/>
    <w:rsid w:val="009A48B4"/>
    <w:rsid w:val="009A4D1B"/>
    <w:rsid w:val="009A556F"/>
    <w:rsid w:val="009A5C90"/>
    <w:rsid w:val="009A5D4D"/>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4252"/>
    <w:rsid w:val="009B549F"/>
    <w:rsid w:val="009B57FF"/>
    <w:rsid w:val="009B596D"/>
    <w:rsid w:val="009B5C92"/>
    <w:rsid w:val="009B602A"/>
    <w:rsid w:val="009B6AD4"/>
    <w:rsid w:val="009B6C10"/>
    <w:rsid w:val="009B7754"/>
    <w:rsid w:val="009B7E2B"/>
    <w:rsid w:val="009C0DCE"/>
    <w:rsid w:val="009C199C"/>
    <w:rsid w:val="009C1BAA"/>
    <w:rsid w:val="009C2CE1"/>
    <w:rsid w:val="009C4968"/>
    <w:rsid w:val="009C5D3B"/>
    <w:rsid w:val="009C5EFA"/>
    <w:rsid w:val="009C68C7"/>
    <w:rsid w:val="009C7165"/>
    <w:rsid w:val="009C733E"/>
    <w:rsid w:val="009D00DB"/>
    <w:rsid w:val="009D1A9C"/>
    <w:rsid w:val="009D1F30"/>
    <w:rsid w:val="009D2CD3"/>
    <w:rsid w:val="009D40A1"/>
    <w:rsid w:val="009D47A3"/>
    <w:rsid w:val="009D60BF"/>
    <w:rsid w:val="009D653D"/>
    <w:rsid w:val="009D7579"/>
    <w:rsid w:val="009D7832"/>
    <w:rsid w:val="009E050C"/>
    <w:rsid w:val="009E097F"/>
    <w:rsid w:val="009E0B7A"/>
    <w:rsid w:val="009E0BDF"/>
    <w:rsid w:val="009E0D01"/>
    <w:rsid w:val="009E1F60"/>
    <w:rsid w:val="009E26F8"/>
    <w:rsid w:val="009E2D8B"/>
    <w:rsid w:val="009E301D"/>
    <w:rsid w:val="009E3623"/>
    <w:rsid w:val="009E406B"/>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3168"/>
    <w:rsid w:val="009F3F4D"/>
    <w:rsid w:val="009F419B"/>
    <w:rsid w:val="009F5CB8"/>
    <w:rsid w:val="009F5D7C"/>
    <w:rsid w:val="009F6825"/>
    <w:rsid w:val="009F6B9F"/>
    <w:rsid w:val="009F7448"/>
    <w:rsid w:val="009F7605"/>
    <w:rsid w:val="00A003BA"/>
    <w:rsid w:val="00A00BE9"/>
    <w:rsid w:val="00A01133"/>
    <w:rsid w:val="00A032ED"/>
    <w:rsid w:val="00A03A7D"/>
    <w:rsid w:val="00A04D57"/>
    <w:rsid w:val="00A05EAE"/>
    <w:rsid w:val="00A06131"/>
    <w:rsid w:val="00A066C4"/>
    <w:rsid w:val="00A06BE2"/>
    <w:rsid w:val="00A0710E"/>
    <w:rsid w:val="00A075D1"/>
    <w:rsid w:val="00A078A1"/>
    <w:rsid w:val="00A079DB"/>
    <w:rsid w:val="00A07FD0"/>
    <w:rsid w:val="00A106C3"/>
    <w:rsid w:val="00A10A35"/>
    <w:rsid w:val="00A10C2B"/>
    <w:rsid w:val="00A10CC4"/>
    <w:rsid w:val="00A11442"/>
    <w:rsid w:val="00A11731"/>
    <w:rsid w:val="00A11F75"/>
    <w:rsid w:val="00A12202"/>
    <w:rsid w:val="00A1373D"/>
    <w:rsid w:val="00A14B67"/>
    <w:rsid w:val="00A1575A"/>
    <w:rsid w:val="00A16167"/>
    <w:rsid w:val="00A16416"/>
    <w:rsid w:val="00A1690D"/>
    <w:rsid w:val="00A16E20"/>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E05"/>
    <w:rsid w:val="00A35EFD"/>
    <w:rsid w:val="00A3627A"/>
    <w:rsid w:val="00A36BF5"/>
    <w:rsid w:val="00A376C6"/>
    <w:rsid w:val="00A37A07"/>
    <w:rsid w:val="00A37EBD"/>
    <w:rsid w:val="00A4008B"/>
    <w:rsid w:val="00A40103"/>
    <w:rsid w:val="00A40E2D"/>
    <w:rsid w:val="00A41AEC"/>
    <w:rsid w:val="00A42408"/>
    <w:rsid w:val="00A4253E"/>
    <w:rsid w:val="00A4275E"/>
    <w:rsid w:val="00A4398E"/>
    <w:rsid w:val="00A4412C"/>
    <w:rsid w:val="00A451A4"/>
    <w:rsid w:val="00A451FF"/>
    <w:rsid w:val="00A45513"/>
    <w:rsid w:val="00A45997"/>
    <w:rsid w:val="00A464AC"/>
    <w:rsid w:val="00A50069"/>
    <w:rsid w:val="00A508A2"/>
    <w:rsid w:val="00A50EB6"/>
    <w:rsid w:val="00A51247"/>
    <w:rsid w:val="00A5135A"/>
    <w:rsid w:val="00A52209"/>
    <w:rsid w:val="00A5248E"/>
    <w:rsid w:val="00A52681"/>
    <w:rsid w:val="00A52F32"/>
    <w:rsid w:val="00A532E1"/>
    <w:rsid w:val="00A53A4C"/>
    <w:rsid w:val="00A53D72"/>
    <w:rsid w:val="00A540FA"/>
    <w:rsid w:val="00A54895"/>
    <w:rsid w:val="00A55044"/>
    <w:rsid w:val="00A555EE"/>
    <w:rsid w:val="00A5576E"/>
    <w:rsid w:val="00A559B2"/>
    <w:rsid w:val="00A55C95"/>
    <w:rsid w:val="00A560F6"/>
    <w:rsid w:val="00A56379"/>
    <w:rsid w:val="00A5646E"/>
    <w:rsid w:val="00A56B5D"/>
    <w:rsid w:val="00A56D9B"/>
    <w:rsid w:val="00A5717D"/>
    <w:rsid w:val="00A57B66"/>
    <w:rsid w:val="00A57DDC"/>
    <w:rsid w:val="00A57DF9"/>
    <w:rsid w:val="00A60B6F"/>
    <w:rsid w:val="00A6138E"/>
    <w:rsid w:val="00A61731"/>
    <w:rsid w:val="00A61859"/>
    <w:rsid w:val="00A61E77"/>
    <w:rsid w:val="00A62F76"/>
    <w:rsid w:val="00A62FC9"/>
    <w:rsid w:val="00A63022"/>
    <w:rsid w:val="00A6319E"/>
    <w:rsid w:val="00A645BD"/>
    <w:rsid w:val="00A64F15"/>
    <w:rsid w:val="00A64FB8"/>
    <w:rsid w:val="00A6537A"/>
    <w:rsid w:val="00A65AED"/>
    <w:rsid w:val="00A66212"/>
    <w:rsid w:val="00A667CE"/>
    <w:rsid w:val="00A66E6C"/>
    <w:rsid w:val="00A66F1A"/>
    <w:rsid w:val="00A67080"/>
    <w:rsid w:val="00A6711A"/>
    <w:rsid w:val="00A70022"/>
    <w:rsid w:val="00A7014E"/>
    <w:rsid w:val="00A70933"/>
    <w:rsid w:val="00A71117"/>
    <w:rsid w:val="00A711DD"/>
    <w:rsid w:val="00A722AB"/>
    <w:rsid w:val="00A72C2E"/>
    <w:rsid w:val="00A72C7C"/>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C8D"/>
    <w:rsid w:val="00A82D24"/>
    <w:rsid w:val="00A833DF"/>
    <w:rsid w:val="00A83567"/>
    <w:rsid w:val="00A83E14"/>
    <w:rsid w:val="00A8455C"/>
    <w:rsid w:val="00A84A0E"/>
    <w:rsid w:val="00A84F42"/>
    <w:rsid w:val="00A85804"/>
    <w:rsid w:val="00A85C3F"/>
    <w:rsid w:val="00A86649"/>
    <w:rsid w:val="00A86C49"/>
    <w:rsid w:val="00A86E8C"/>
    <w:rsid w:val="00A873BA"/>
    <w:rsid w:val="00A875DD"/>
    <w:rsid w:val="00A87EB5"/>
    <w:rsid w:val="00A90D7C"/>
    <w:rsid w:val="00A90FEA"/>
    <w:rsid w:val="00A9100F"/>
    <w:rsid w:val="00A9105F"/>
    <w:rsid w:val="00A91872"/>
    <w:rsid w:val="00A918E4"/>
    <w:rsid w:val="00A92418"/>
    <w:rsid w:val="00A92FFB"/>
    <w:rsid w:val="00A93593"/>
    <w:rsid w:val="00A9369B"/>
    <w:rsid w:val="00A93A29"/>
    <w:rsid w:val="00A945B1"/>
    <w:rsid w:val="00A94B05"/>
    <w:rsid w:val="00A94B11"/>
    <w:rsid w:val="00A94B74"/>
    <w:rsid w:val="00A94BA4"/>
    <w:rsid w:val="00A94F76"/>
    <w:rsid w:val="00A94FF9"/>
    <w:rsid w:val="00A95721"/>
    <w:rsid w:val="00A9593E"/>
    <w:rsid w:val="00A95AF3"/>
    <w:rsid w:val="00A95CBF"/>
    <w:rsid w:val="00A95FB3"/>
    <w:rsid w:val="00A973A1"/>
    <w:rsid w:val="00A97A18"/>
    <w:rsid w:val="00AA0F7F"/>
    <w:rsid w:val="00AA19FB"/>
    <w:rsid w:val="00AA2ACD"/>
    <w:rsid w:val="00AA2CEC"/>
    <w:rsid w:val="00AA2EDA"/>
    <w:rsid w:val="00AA34F8"/>
    <w:rsid w:val="00AA3CF1"/>
    <w:rsid w:val="00AA4CC0"/>
    <w:rsid w:val="00AA4DD9"/>
    <w:rsid w:val="00AA4FF8"/>
    <w:rsid w:val="00AA5134"/>
    <w:rsid w:val="00AA5370"/>
    <w:rsid w:val="00AA5F2F"/>
    <w:rsid w:val="00AA650C"/>
    <w:rsid w:val="00AA659A"/>
    <w:rsid w:val="00AA7631"/>
    <w:rsid w:val="00AA78A3"/>
    <w:rsid w:val="00AA7B0F"/>
    <w:rsid w:val="00AA7D8F"/>
    <w:rsid w:val="00AB1222"/>
    <w:rsid w:val="00AB130D"/>
    <w:rsid w:val="00AB1753"/>
    <w:rsid w:val="00AB182C"/>
    <w:rsid w:val="00AB18AD"/>
    <w:rsid w:val="00AB1E1C"/>
    <w:rsid w:val="00AB1FAC"/>
    <w:rsid w:val="00AB2BDB"/>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1D83"/>
    <w:rsid w:val="00AD2DC8"/>
    <w:rsid w:val="00AD2F9E"/>
    <w:rsid w:val="00AD304A"/>
    <w:rsid w:val="00AD3071"/>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728"/>
    <w:rsid w:val="00AE4ED8"/>
    <w:rsid w:val="00AE4F2B"/>
    <w:rsid w:val="00AE5210"/>
    <w:rsid w:val="00AE5A7C"/>
    <w:rsid w:val="00AE5F1C"/>
    <w:rsid w:val="00AE5F7D"/>
    <w:rsid w:val="00AE5F8C"/>
    <w:rsid w:val="00AE62E0"/>
    <w:rsid w:val="00AE64F3"/>
    <w:rsid w:val="00AE6A7E"/>
    <w:rsid w:val="00AE6CC5"/>
    <w:rsid w:val="00AE78F9"/>
    <w:rsid w:val="00AF0B58"/>
    <w:rsid w:val="00AF0F5A"/>
    <w:rsid w:val="00AF1178"/>
    <w:rsid w:val="00AF12A3"/>
    <w:rsid w:val="00AF1B7D"/>
    <w:rsid w:val="00AF40C1"/>
    <w:rsid w:val="00AF59DA"/>
    <w:rsid w:val="00AF5FF7"/>
    <w:rsid w:val="00AF6740"/>
    <w:rsid w:val="00AF6886"/>
    <w:rsid w:val="00AF70E4"/>
    <w:rsid w:val="00AF7677"/>
    <w:rsid w:val="00AF7F65"/>
    <w:rsid w:val="00B00A33"/>
    <w:rsid w:val="00B012C3"/>
    <w:rsid w:val="00B01964"/>
    <w:rsid w:val="00B0201B"/>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9EE"/>
    <w:rsid w:val="00B1110C"/>
    <w:rsid w:val="00B1189C"/>
    <w:rsid w:val="00B11BAD"/>
    <w:rsid w:val="00B12143"/>
    <w:rsid w:val="00B123D6"/>
    <w:rsid w:val="00B12463"/>
    <w:rsid w:val="00B13E44"/>
    <w:rsid w:val="00B142A5"/>
    <w:rsid w:val="00B14A82"/>
    <w:rsid w:val="00B1509C"/>
    <w:rsid w:val="00B15507"/>
    <w:rsid w:val="00B158BF"/>
    <w:rsid w:val="00B16B4F"/>
    <w:rsid w:val="00B16C1B"/>
    <w:rsid w:val="00B16DE1"/>
    <w:rsid w:val="00B17F30"/>
    <w:rsid w:val="00B20501"/>
    <w:rsid w:val="00B20C1C"/>
    <w:rsid w:val="00B21A37"/>
    <w:rsid w:val="00B21DB3"/>
    <w:rsid w:val="00B21DF0"/>
    <w:rsid w:val="00B21FC6"/>
    <w:rsid w:val="00B232EC"/>
    <w:rsid w:val="00B2343A"/>
    <w:rsid w:val="00B24B85"/>
    <w:rsid w:val="00B251E8"/>
    <w:rsid w:val="00B2551F"/>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978"/>
    <w:rsid w:val="00B33ACF"/>
    <w:rsid w:val="00B343EB"/>
    <w:rsid w:val="00B34573"/>
    <w:rsid w:val="00B346E5"/>
    <w:rsid w:val="00B346F8"/>
    <w:rsid w:val="00B3472A"/>
    <w:rsid w:val="00B3521D"/>
    <w:rsid w:val="00B35391"/>
    <w:rsid w:val="00B357BC"/>
    <w:rsid w:val="00B361D8"/>
    <w:rsid w:val="00B36297"/>
    <w:rsid w:val="00B362CF"/>
    <w:rsid w:val="00B3671F"/>
    <w:rsid w:val="00B36815"/>
    <w:rsid w:val="00B375DD"/>
    <w:rsid w:val="00B37995"/>
    <w:rsid w:val="00B40167"/>
    <w:rsid w:val="00B40580"/>
    <w:rsid w:val="00B40D7B"/>
    <w:rsid w:val="00B4113B"/>
    <w:rsid w:val="00B41569"/>
    <w:rsid w:val="00B41A6D"/>
    <w:rsid w:val="00B41F45"/>
    <w:rsid w:val="00B4241A"/>
    <w:rsid w:val="00B425A3"/>
    <w:rsid w:val="00B429DC"/>
    <w:rsid w:val="00B42C73"/>
    <w:rsid w:val="00B431E6"/>
    <w:rsid w:val="00B43345"/>
    <w:rsid w:val="00B433EF"/>
    <w:rsid w:val="00B43774"/>
    <w:rsid w:val="00B4477D"/>
    <w:rsid w:val="00B45F4D"/>
    <w:rsid w:val="00B461DB"/>
    <w:rsid w:val="00B46355"/>
    <w:rsid w:val="00B46ECE"/>
    <w:rsid w:val="00B50692"/>
    <w:rsid w:val="00B50F44"/>
    <w:rsid w:val="00B512EF"/>
    <w:rsid w:val="00B51886"/>
    <w:rsid w:val="00B51A10"/>
    <w:rsid w:val="00B52292"/>
    <w:rsid w:val="00B5230E"/>
    <w:rsid w:val="00B52F16"/>
    <w:rsid w:val="00B532A9"/>
    <w:rsid w:val="00B535A7"/>
    <w:rsid w:val="00B53734"/>
    <w:rsid w:val="00B53822"/>
    <w:rsid w:val="00B5419B"/>
    <w:rsid w:val="00B545DD"/>
    <w:rsid w:val="00B55045"/>
    <w:rsid w:val="00B5506D"/>
    <w:rsid w:val="00B553FC"/>
    <w:rsid w:val="00B55A12"/>
    <w:rsid w:val="00B5613D"/>
    <w:rsid w:val="00B56811"/>
    <w:rsid w:val="00B60592"/>
    <w:rsid w:val="00B609B2"/>
    <w:rsid w:val="00B60A36"/>
    <w:rsid w:val="00B60EA6"/>
    <w:rsid w:val="00B61987"/>
    <w:rsid w:val="00B62346"/>
    <w:rsid w:val="00B6299E"/>
    <w:rsid w:val="00B62B65"/>
    <w:rsid w:val="00B62E9B"/>
    <w:rsid w:val="00B632B5"/>
    <w:rsid w:val="00B633F3"/>
    <w:rsid w:val="00B6392F"/>
    <w:rsid w:val="00B63BE6"/>
    <w:rsid w:val="00B63E98"/>
    <w:rsid w:val="00B645C8"/>
    <w:rsid w:val="00B64AD9"/>
    <w:rsid w:val="00B64B7F"/>
    <w:rsid w:val="00B64C8D"/>
    <w:rsid w:val="00B652B9"/>
    <w:rsid w:val="00B658D0"/>
    <w:rsid w:val="00B65C3A"/>
    <w:rsid w:val="00B65ED1"/>
    <w:rsid w:val="00B67572"/>
    <w:rsid w:val="00B679BB"/>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946"/>
    <w:rsid w:val="00B73B5B"/>
    <w:rsid w:val="00B73E68"/>
    <w:rsid w:val="00B74996"/>
    <w:rsid w:val="00B77683"/>
    <w:rsid w:val="00B776CC"/>
    <w:rsid w:val="00B8076C"/>
    <w:rsid w:val="00B809BE"/>
    <w:rsid w:val="00B81081"/>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A76"/>
    <w:rsid w:val="00B94278"/>
    <w:rsid w:val="00B943EC"/>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3BD2"/>
    <w:rsid w:val="00BA3D9F"/>
    <w:rsid w:val="00BA3EF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150"/>
    <w:rsid w:val="00BB48E8"/>
    <w:rsid w:val="00BB4F26"/>
    <w:rsid w:val="00BB592A"/>
    <w:rsid w:val="00BB6DBC"/>
    <w:rsid w:val="00BB6E74"/>
    <w:rsid w:val="00BB6F62"/>
    <w:rsid w:val="00BB73FF"/>
    <w:rsid w:val="00BB74F1"/>
    <w:rsid w:val="00BB7576"/>
    <w:rsid w:val="00BB7A46"/>
    <w:rsid w:val="00BB7E43"/>
    <w:rsid w:val="00BC0440"/>
    <w:rsid w:val="00BC0745"/>
    <w:rsid w:val="00BC1050"/>
    <w:rsid w:val="00BC1886"/>
    <w:rsid w:val="00BC416E"/>
    <w:rsid w:val="00BC43EA"/>
    <w:rsid w:val="00BC45C9"/>
    <w:rsid w:val="00BC4CDE"/>
    <w:rsid w:val="00BC5BDF"/>
    <w:rsid w:val="00BC6B06"/>
    <w:rsid w:val="00BC7597"/>
    <w:rsid w:val="00BC7D69"/>
    <w:rsid w:val="00BD001F"/>
    <w:rsid w:val="00BD06A6"/>
    <w:rsid w:val="00BD0C35"/>
    <w:rsid w:val="00BD151B"/>
    <w:rsid w:val="00BD199C"/>
    <w:rsid w:val="00BD1D7A"/>
    <w:rsid w:val="00BD1F8A"/>
    <w:rsid w:val="00BD2B69"/>
    <w:rsid w:val="00BD30D2"/>
    <w:rsid w:val="00BD31DA"/>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2046"/>
    <w:rsid w:val="00BE20B3"/>
    <w:rsid w:val="00BE251B"/>
    <w:rsid w:val="00BE2A1A"/>
    <w:rsid w:val="00BE2E65"/>
    <w:rsid w:val="00BE3EC5"/>
    <w:rsid w:val="00BE4765"/>
    <w:rsid w:val="00BE480F"/>
    <w:rsid w:val="00BE4815"/>
    <w:rsid w:val="00BE48F9"/>
    <w:rsid w:val="00BE49EB"/>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2D7"/>
    <w:rsid w:val="00C053DB"/>
    <w:rsid w:val="00C056C3"/>
    <w:rsid w:val="00C057DB"/>
    <w:rsid w:val="00C0720E"/>
    <w:rsid w:val="00C1003F"/>
    <w:rsid w:val="00C103C9"/>
    <w:rsid w:val="00C103F7"/>
    <w:rsid w:val="00C10B31"/>
    <w:rsid w:val="00C10DB8"/>
    <w:rsid w:val="00C10F01"/>
    <w:rsid w:val="00C1177E"/>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8F1"/>
    <w:rsid w:val="00C22970"/>
    <w:rsid w:val="00C22DF7"/>
    <w:rsid w:val="00C23084"/>
    <w:rsid w:val="00C233F3"/>
    <w:rsid w:val="00C2363A"/>
    <w:rsid w:val="00C238CE"/>
    <w:rsid w:val="00C23E3B"/>
    <w:rsid w:val="00C245A4"/>
    <w:rsid w:val="00C246FF"/>
    <w:rsid w:val="00C24D0B"/>
    <w:rsid w:val="00C250CF"/>
    <w:rsid w:val="00C2510F"/>
    <w:rsid w:val="00C26229"/>
    <w:rsid w:val="00C26602"/>
    <w:rsid w:val="00C26DAC"/>
    <w:rsid w:val="00C273A8"/>
    <w:rsid w:val="00C27941"/>
    <w:rsid w:val="00C27BC7"/>
    <w:rsid w:val="00C301DA"/>
    <w:rsid w:val="00C30E90"/>
    <w:rsid w:val="00C3159C"/>
    <w:rsid w:val="00C3161F"/>
    <w:rsid w:val="00C31667"/>
    <w:rsid w:val="00C31A3A"/>
    <w:rsid w:val="00C31B63"/>
    <w:rsid w:val="00C32622"/>
    <w:rsid w:val="00C32D6F"/>
    <w:rsid w:val="00C32E1E"/>
    <w:rsid w:val="00C330D7"/>
    <w:rsid w:val="00C333A8"/>
    <w:rsid w:val="00C33AD5"/>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F62"/>
    <w:rsid w:val="00C5003F"/>
    <w:rsid w:val="00C503A6"/>
    <w:rsid w:val="00C50BB4"/>
    <w:rsid w:val="00C50FB8"/>
    <w:rsid w:val="00C51F86"/>
    <w:rsid w:val="00C52242"/>
    <w:rsid w:val="00C52709"/>
    <w:rsid w:val="00C532D9"/>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30B1"/>
    <w:rsid w:val="00CA358E"/>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5B91"/>
    <w:rsid w:val="00CB6985"/>
    <w:rsid w:val="00CB719B"/>
    <w:rsid w:val="00CB74D3"/>
    <w:rsid w:val="00CC0389"/>
    <w:rsid w:val="00CC0D30"/>
    <w:rsid w:val="00CC128A"/>
    <w:rsid w:val="00CC1433"/>
    <w:rsid w:val="00CC16DF"/>
    <w:rsid w:val="00CC1921"/>
    <w:rsid w:val="00CC1D10"/>
    <w:rsid w:val="00CC1E06"/>
    <w:rsid w:val="00CC1FCB"/>
    <w:rsid w:val="00CC2371"/>
    <w:rsid w:val="00CC2A23"/>
    <w:rsid w:val="00CC35B5"/>
    <w:rsid w:val="00CC35F7"/>
    <w:rsid w:val="00CC486B"/>
    <w:rsid w:val="00CC4C86"/>
    <w:rsid w:val="00CC4E0C"/>
    <w:rsid w:val="00CC50A5"/>
    <w:rsid w:val="00CC5522"/>
    <w:rsid w:val="00CC5642"/>
    <w:rsid w:val="00CC5F5C"/>
    <w:rsid w:val="00CC750C"/>
    <w:rsid w:val="00CC78B8"/>
    <w:rsid w:val="00CC7CC6"/>
    <w:rsid w:val="00CD0853"/>
    <w:rsid w:val="00CD20E3"/>
    <w:rsid w:val="00CD3DF9"/>
    <w:rsid w:val="00CD3E45"/>
    <w:rsid w:val="00CD43EE"/>
    <w:rsid w:val="00CD496E"/>
    <w:rsid w:val="00CD4A45"/>
    <w:rsid w:val="00CD4A65"/>
    <w:rsid w:val="00CD4FC4"/>
    <w:rsid w:val="00CD4FE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4FD3"/>
    <w:rsid w:val="00CE53A9"/>
    <w:rsid w:val="00CE55B7"/>
    <w:rsid w:val="00CE57D0"/>
    <w:rsid w:val="00CE5CD4"/>
    <w:rsid w:val="00CE6965"/>
    <w:rsid w:val="00CE7140"/>
    <w:rsid w:val="00CE741E"/>
    <w:rsid w:val="00CF03B5"/>
    <w:rsid w:val="00CF0D68"/>
    <w:rsid w:val="00CF0E40"/>
    <w:rsid w:val="00CF142D"/>
    <w:rsid w:val="00CF18C1"/>
    <w:rsid w:val="00CF1BFA"/>
    <w:rsid w:val="00CF49B6"/>
    <w:rsid w:val="00CF4DE0"/>
    <w:rsid w:val="00CF5212"/>
    <w:rsid w:val="00CF53B1"/>
    <w:rsid w:val="00CF5B78"/>
    <w:rsid w:val="00CF75F8"/>
    <w:rsid w:val="00CF7AB9"/>
    <w:rsid w:val="00D001B5"/>
    <w:rsid w:val="00D00559"/>
    <w:rsid w:val="00D00A1D"/>
    <w:rsid w:val="00D00B8F"/>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53E2"/>
    <w:rsid w:val="00D25FB9"/>
    <w:rsid w:val="00D26553"/>
    <w:rsid w:val="00D26599"/>
    <w:rsid w:val="00D26729"/>
    <w:rsid w:val="00D269C0"/>
    <w:rsid w:val="00D27342"/>
    <w:rsid w:val="00D277B2"/>
    <w:rsid w:val="00D3040C"/>
    <w:rsid w:val="00D310D9"/>
    <w:rsid w:val="00D31C28"/>
    <w:rsid w:val="00D32EF5"/>
    <w:rsid w:val="00D33048"/>
    <w:rsid w:val="00D33229"/>
    <w:rsid w:val="00D3389E"/>
    <w:rsid w:val="00D33C52"/>
    <w:rsid w:val="00D33CBD"/>
    <w:rsid w:val="00D3400E"/>
    <w:rsid w:val="00D3436D"/>
    <w:rsid w:val="00D345EC"/>
    <w:rsid w:val="00D34982"/>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1629"/>
    <w:rsid w:val="00D522CC"/>
    <w:rsid w:val="00D52AA9"/>
    <w:rsid w:val="00D53D08"/>
    <w:rsid w:val="00D5495A"/>
    <w:rsid w:val="00D57DAA"/>
    <w:rsid w:val="00D606E0"/>
    <w:rsid w:val="00D61248"/>
    <w:rsid w:val="00D614E8"/>
    <w:rsid w:val="00D61744"/>
    <w:rsid w:val="00D617B4"/>
    <w:rsid w:val="00D61E6C"/>
    <w:rsid w:val="00D6223B"/>
    <w:rsid w:val="00D624C5"/>
    <w:rsid w:val="00D628FC"/>
    <w:rsid w:val="00D64502"/>
    <w:rsid w:val="00D6553C"/>
    <w:rsid w:val="00D6587C"/>
    <w:rsid w:val="00D65C35"/>
    <w:rsid w:val="00D666DB"/>
    <w:rsid w:val="00D671B5"/>
    <w:rsid w:val="00D6757C"/>
    <w:rsid w:val="00D67C6E"/>
    <w:rsid w:val="00D70189"/>
    <w:rsid w:val="00D708FD"/>
    <w:rsid w:val="00D712DC"/>
    <w:rsid w:val="00D72C62"/>
    <w:rsid w:val="00D7333C"/>
    <w:rsid w:val="00D7335B"/>
    <w:rsid w:val="00D733DE"/>
    <w:rsid w:val="00D73E03"/>
    <w:rsid w:val="00D74259"/>
    <w:rsid w:val="00D742A4"/>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C17"/>
    <w:rsid w:val="00D82476"/>
    <w:rsid w:val="00D8281D"/>
    <w:rsid w:val="00D82887"/>
    <w:rsid w:val="00D82BE9"/>
    <w:rsid w:val="00D84615"/>
    <w:rsid w:val="00D85900"/>
    <w:rsid w:val="00D859F3"/>
    <w:rsid w:val="00D85C53"/>
    <w:rsid w:val="00D86544"/>
    <w:rsid w:val="00D86D96"/>
    <w:rsid w:val="00D8728A"/>
    <w:rsid w:val="00D879B2"/>
    <w:rsid w:val="00D87A33"/>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0AE1"/>
    <w:rsid w:val="00DA1175"/>
    <w:rsid w:val="00DA21F3"/>
    <w:rsid w:val="00DA243E"/>
    <w:rsid w:val="00DA2A9B"/>
    <w:rsid w:val="00DA2B66"/>
    <w:rsid w:val="00DA2BAE"/>
    <w:rsid w:val="00DA3269"/>
    <w:rsid w:val="00DA42C8"/>
    <w:rsid w:val="00DA4421"/>
    <w:rsid w:val="00DA4473"/>
    <w:rsid w:val="00DA49CE"/>
    <w:rsid w:val="00DA4B32"/>
    <w:rsid w:val="00DA5A15"/>
    <w:rsid w:val="00DA7597"/>
    <w:rsid w:val="00DA7C83"/>
    <w:rsid w:val="00DA7DAA"/>
    <w:rsid w:val="00DB069B"/>
    <w:rsid w:val="00DB1BE7"/>
    <w:rsid w:val="00DB1EF3"/>
    <w:rsid w:val="00DB235B"/>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2D9"/>
    <w:rsid w:val="00DC494D"/>
    <w:rsid w:val="00DC4C86"/>
    <w:rsid w:val="00DC51B2"/>
    <w:rsid w:val="00DC528A"/>
    <w:rsid w:val="00DC5355"/>
    <w:rsid w:val="00DC55A9"/>
    <w:rsid w:val="00DC5E01"/>
    <w:rsid w:val="00DC738D"/>
    <w:rsid w:val="00DC75F0"/>
    <w:rsid w:val="00DD0321"/>
    <w:rsid w:val="00DD03F3"/>
    <w:rsid w:val="00DD0408"/>
    <w:rsid w:val="00DD0C47"/>
    <w:rsid w:val="00DD13A4"/>
    <w:rsid w:val="00DD20EB"/>
    <w:rsid w:val="00DD22AB"/>
    <w:rsid w:val="00DD28B9"/>
    <w:rsid w:val="00DD2B0C"/>
    <w:rsid w:val="00DD3A1E"/>
    <w:rsid w:val="00DD46E7"/>
    <w:rsid w:val="00DD52BF"/>
    <w:rsid w:val="00DD683B"/>
    <w:rsid w:val="00DD796F"/>
    <w:rsid w:val="00DD7E70"/>
    <w:rsid w:val="00DE07B0"/>
    <w:rsid w:val="00DE169A"/>
    <w:rsid w:val="00DE1BC6"/>
    <w:rsid w:val="00DE2735"/>
    <w:rsid w:val="00DE2BCD"/>
    <w:rsid w:val="00DE357A"/>
    <w:rsid w:val="00DE3635"/>
    <w:rsid w:val="00DE3DE7"/>
    <w:rsid w:val="00DE456D"/>
    <w:rsid w:val="00DE4DB3"/>
    <w:rsid w:val="00DE562E"/>
    <w:rsid w:val="00DE5879"/>
    <w:rsid w:val="00DE6226"/>
    <w:rsid w:val="00DE692D"/>
    <w:rsid w:val="00DE70AB"/>
    <w:rsid w:val="00DE7318"/>
    <w:rsid w:val="00DE7B54"/>
    <w:rsid w:val="00DF010E"/>
    <w:rsid w:val="00DF07E1"/>
    <w:rsid w:val="00DF10DF"/>
    <w:rsid w:val="00DF1D24"/>
    <w:rsid w:val="00DF23FC"/>
    <w:rsid w:val="00DF361D"/>
    <w:rsid w:val="00DF3A15"/>
    <w:rsid w:val="00DF3BD3"/>
    <w:rsid w:val="00DF460B"/>
    <w:rsid w:val="00DF4C5E"/>
    <w:rsid w:val="00DF5761"/>
    <w:rsid w:val="00DF67BC"/>
    <w:rsid w:val="00DF6A69"/>
    <w:rsid w:val="00DF6E9E"/>
    <w:rsid w:val="00DF7BAE"/>
    <w:rsid w:val="00E001D7"/>
    <w:rsid w:val="00E010FB"/>
    <w:rsid w:val="00E012DE"/>
    <w:rsid w:val="00E01A46"/>
    <w:rsid w:val="00E01EF7"/>
    <w:rsid w:val="00E02A52"/>
    <w:rsid w:val="00E030D6"/>
    <w:rsid w:val="00E031B0"/>
    <w:rsid w:val="00E038A0"/>
    <w:rsid w:val="00E03F28"/>
    <w:rsid w:val="00E03FB3"/>
    <w:rsid w:val="00E0409F"/>
    <w:rsid w:val="00E043FD"/>
    <w:rsid w:val="00E0445B"/>
    <w:rsid w:val="00E04AF6"/>
    <w:rsid w:val="00E0500F"/>
    <w:rsid w:val="00E072FF"/>
    <w:rsid w:val="00E0796B"/>
    <w:rsid w:val="00E10900"/>
    <w:rsid w:val="00E1111E"/>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30"/>
    <w:rsid w:val="00E42AF3"/>
    <w:rsid w:val="00E44054"/>
    <w:rsid w:val="00E447B4"/>
    <w:rsid w:val="00E448D1"/>
    <w:rsid w:val="00E44A9D"/>
    <w:rsid w:val="00E463D3"/>
    <w:rsid w:val="00E46775"/>
    <w:rsid w:val="00E46B7B"/>
    <w:rsid w:val="00E477F7"/>
    <w:rsid w:val="00E47BB7"/>
    <w:rsid w:val="00E47E95"/>
    <w:rsid w:val="00E50AA5"/>
    <w:rsid w:val="00E52C97"/>
    <w:rsid w:val="00E52E30"/>
    <w:rsid w:val="00E539B9"/>
    <w:rsid w:val="00E539C2"/>
    <w:rsid w:val="00E53AB1"/>
    <w:rsid w:val="00E53C5C"/>
    <w:rsid w:val="00E540F2"/>
    <w:rsid w:val="00E54692"/>
    <w:rsid w:val="00E54749"/>
    <w:rsid w:val="00E56BB6"/>
    <w:rsid w:val="00E60259"/>
    <w:rsid w:val="00E605F3"/>
    <w:rsid w:val="00E607AB"/>
    <w:rsid w:val="00E60B77"/>
    <w:rsid w:val="00E6115F"/>
    <w:rsid w:val="00E61428"/>
    <w:rsid w:val="00E617EB"/>
    <w:rsid w:val="00E61861"/>
    <w:rsid w:val="00E61EA7"/>
    <w:rsid w:val="00E62042"/>
    <w:rsid w:val="00E632E8"/>
    <w:rsid w:val="00E634AC"/>
    <w:rsid w:val="00E64D3A"/>
    <w:rsid w:val="00E66279"/>
    <w:rsid w:val="00E669A8"/>
    <w:rsid w:val="00E66D22"/>
    <w:rsid w:val="00E671B8"/>
    <w:rsid w:val="00E67354"/>
    <w:rsid w:val="00E676EE"/>
    <w:rsid w:val="00E6772A"/>
    <w:rsid w:val="00E6779F"/>
    <w:rsid w:val="00E708BE"/>
    <w:rsid w:val="00E70BDB"/>
    <w:rsid w:val="00E70BF7"/>
    <w:rsid w:val="00E71760"/>
    <w:rsid w:val="00E730E4"/>
    <w:rsid w:val="00E73D21"/>
    <w:rsid w:val="00E742A6"/>
    <w:rsid w:val="00E745A5"/>
    <w:rsid w:val="00E75151"/>
    <w:rsid w:val="00E7537F"/>
    <w:rsid w:val="00E76E43"/>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66"/>
    <w:rsid w:val="00E878EC"/>
    <w:rsid w:val="00E9024A"/>
    <w:rsid w:val="00E90487"/>
    <w:rsid w:val="00E90614"/>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F4B"/>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30E"/>
    <w:rsid w:val="00EB27AA"/>
    <w:rsid w:val="00EB2910"/>
    <w:rsid w:val="00EB29FD"/>
    <w:rsid w:val="00EB36EA"/>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3A77"/>
    <w:rsid w:val="00EC41F8"/>
    <w:rsid w:val="00EC50D2"/>
    <w:rsid w:val="00EC5250"/>
    <w:rsid w:val="00EC552C"/>
    <w:rsid w:val="00EC5BEA"/>
    <w:rsid w:val="00EC5F4B"/>
    <w:rsid w:val="00EC6239"/>
    <w:rsid w:val="00EC6642"/>
    <w:rsid w:val="00EC6E16"/>
    <w:rsid w:val="00EC7939"/>
    <w:rsid w:val="00EC79FF"/>
    <w:rsid w:val="00ED0DA0"/>
    <w:rsid w:val="00ED12F4"/>
    <w:rsid w:val="00ED1763"/>
    <w:rsid w:val="00ED1954"/>
    <w:rsid w:val="00ED29C8"/>
    <w:rsid w:val="00ED32B1"/>
    <w:rsid w:val="00ED3D61"/>
    <w:rsid w:val="00ED4A7F"/>
    <w:rsid w:val="00ED4BE4"/>
    <w:rsid w:val="00ED53DD"/>
    <w:rsid w:val="00ED54FC"/>
    <w:rsid w:val="00ED55D5"/>
    <w:rsid w:val="00ED5FFC"/>
    <w:rsid w:val="00ED6171"/>
    <w:rsid w:val="00ED66B4"/>
    <w:rsid w:val="00ED708B"/>
    <w:rsid w:val="00ED7852"/>
    <w:rsid w:val="00ED7A5F"/>
    <w:rsid w:val="00ED7CBF"/>
    <w:rsid w:val="00EE00E1"/>
    <w:rsid w:val="00EE0152"/>
    <w:rsid w:val="00EE05D2"/>
    <w:rsid w:val="00EE2973"/>
    <w:rsid w:val="00EE2E94"/>
    <w:rsid w:val="00EE2EE8"/>
    <w:rsid w:val="00EE3412"/>
    <w:rsid w:val="00EE38EC"/>
    <w:rsid w:val="00EE3A6E"/>
    <w:rsid w:val="00EE3EEE"/>
    <w:rsid w:val="00EE4502"/>
    <w:rsid w:val="00EE582F"/>
    <w:rsid w:val="00EE666C"/>
    <w:rsid w:val="00EE6940"/>
    <w:rsid w:val="00EE6B26"/>
    <w:rsid w:val="00EE77A5"/>
    <w:rsid w:val="00EE7AD4"/>
    <w:rsid w:val="00EE7D07"/>
    <w:rsid w:val="00EF0445"/>
    <w:rsid w:val="00EF1DB9"/>
    <w:rsid w:val="00EF1EF5"/>
    <w:rsid w:val="00EF2B2B"/>
    <w:rsid w:val="00EF49BD"/>
    <w:rsid w:val="00EF4A58"/>
    <w:rsid w:val="00EF4C22"/>
    <w:rsid w:val="00EF5DEE"/>
    <w:rsid w:val="00EF7172"/>
    <w:rsid w:val="00EF71EB"/>
    <w:rsid w:val="00EF7622"/>
    <w:rsid w:val="00EF7B34"/>
    <w:rsid w:val="00EF7BB3"/>
    <w:rsid w:val="00F00378"/>
    <w:rsid w:val="00F005A2"/>
    <w:rsid w:val="00F00C47"/>
    <w:rsid w:val="00F00E18"/>
    <w:rsid w:val="00F00F9C"/>
    <w:rsid w:val="00F015B9"/>
    <w:rsid w:val="00F024FD"/>
    <w:rsid w:val="00F026D8"/>
    <w:rsid w:val="00F02EF9"/>
    <w:rsid w:val="00F031B7"/>
    <w:rsid w:val="00F0385A"/>
    <w:rsid w:val="00F03EF0"/>
    <w:rsid w:val="00F04B84"/>
    <w:rsid w:val="00F04CDB"/>
    <w:rsid w:val="00F04E46"/>
    <w:rsid w:val="00F05E58"/>
    <w:rsid w:val="00F06052"/>
    <w:rsid w:val="00F06579"/>
    <w:rsid w:val="00F065EE"/>
    <w:rsid w:val="00F06EF6"/>
    <w:rsid w:val="00F0722C"/>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D4B"/>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B67"/>
    <w:rsid w:val="00F4308B"/>
    <w:rsid w:val="00F435E2"/>
    <w:rsid w:val="00F4365D"/>
    <w:rsid w:val="00F43DE4"/>
    <w:rsid w:val="00F448A5"/>
    <w:rsid w:val="00F45270"/>
    <w:rsid w:val="00F4533B"/>
    <w:rsid w:val="00F45E5C"/>
    <w:rsid w:val="00F46E2A"/>
    <w:rsid w:val="00F46FDA"/>
    <w:rsid w:val="00F47823"/>
    <w:rsid w:val="00F50564"/>
    <w:rsid w:val="00F50C47"/>
    <w:rsid w:val="00F50E1F"/>
    <w:rsid w:val="00F51873"/>
    <w:rsid w:val="00F51BC0"/>
    <w:rsid w:val="00F52200"/>
    <w:rsid w:val="00F52A49"/>
    <w:rsid w:val="00F52D9C"/>
    <w:rsid w:val="00F53B77"/>
    <w:rsid w:val="00F54C44"/>
    <w:rsid w:val="00F54F5F"/>
    <w:rsid w:val="00F551A3"/>
    <w:rsid w:val="00F55561"/>
    <w:rsid w:val="00F55756"/>
    <w:rsid w:val="00F55A65"/>
    <w:rsid w:val="00F55F8D"/>
    <w:rsid w:val="00F56766"/>
    <w:rsid w:val="00F56939"/>
    <w:rsid w:val="00F57B94"/>
    <w:rsid w:val="00F57BB3"/>
    <w:rsid w:val="00F60934"/>
    <w:rsid w:val="00F6157C"/>
    <w:rsid w:val="00F61599"/>
    <w:rsid w:val="00F61C7E"/>
    <w:rsid w:val="00F62454"/>
    <w:rsid w:val="00F62583"/>
    <w:rsid w:val="00F62826"/>
    <w:rsid w:val="00F62DCE"/>
    <w:rsid w:val="00F62E7B"/>
    <w:rsid w:val="00F63027"/>
    <w:rsid w:val="00F63652"/>
    <w:rsid w:val="00F6370B"/>
    <w:rsid w:val="00F63E3E"/>
    <w:rsid w:val="00F6470C"/>
    <w:rsid w:val="00F6474D"/>
    <w:rsid w:val="00F64ABE"/>
    <w:rsid w:val="00F64BB6"/>
    <w:rsid w:val="00F64E0B"/>
    <w:rsid w:val="00F658A5"/>
    <w:rsid w:val="00F661CD"/>
    <w:rsid w:val="00F66511"/>
    <w:rsid w:val="00F67C6F"/>
    <w:rsid w:val="00F72566"/>
    <w:rsid w:val="00F72B48"/>
    <w:rsid w:val="00F72D24"/>
    <w:rsid w:val="00F73F7A"/>
    <w:rsid w:val="00F7479A"/>
    <w:rsid w:val="00F7480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31D7"/>
    <w:rsid w:val="00F83247"/>
    <w:rsid w:val="00F8338B"/>
    <w:rsid w:val="00F833CE"/>
    <w:rsid w:val="00F8385F"/>
    <w:rsid w:val="00F83AC0"/>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3102"/>
    <w:rsid w:val="00FB3243"/>
    <w:rsid w:val="00FB3A1C"/>
    <w:rsid w:val="00FB4453"/>
    <w:rsid w:val="00FB4A6B"/>
    <w:rsid w:val="00FB4CDE"/>
    <w:rsid w:val="00FB4D36"/>
    <w:rsid w:val="00FB51BC"/>
    <w:rsid w:val="00FB5D23"/>
    <w:rsid w:val="00FB6C37"/>
    <w:rsid w:val="00FB72C3"/>
    <w:rsid w:val="00FB7A52"/>
    <w:rsid w:val="00FB7D8A"/>
    <w:rsid w:val="00FC07BF"/>
    <w:rsid w:val="00FC0FCE"/>
    <w:rsid w:val="00FC10BD"/>
    <w:rsid w:val="00FC1D20"/>
    <w:rsid w:val="00FC1EBB"/>
    <w:rsid w:val="00FC297E"/>
    <w:rsid w:val="00FC2D04"/>
    <w:rsid w:val="00FC2D7F"/>
    <w:rsid w:val="00FC2FA0"/>
    <w:rsid w:val="00FC3687"/>
    <w:rsid w:val="00FC38BB"/>
    <w:rsid w:val="00FC3FB5"/>
    <w:rsid w:val="00FC4423"/>
    <w:rsid w:val="00FC46F1"/>
    <w:rsid w:val="00FC486C"/>
    <w:rsid w:val="00FC4E92"/>
    <w:rsid w:val="00FC4F0F"/>
    <w:rsid w:val="00FC5053"/>
    <w:rsid w:val="00FC5504"/>
    <w:rsid w:val="00FC5654"/>
    <w:rsid w:val="00FC5716"/>
    <w:rsid w:val="00FC5A36"/>
    <w:rsid w:val="00FC6485"/>
    <w:rsid w:val="00FC6824"/>
    <w:rsid w:val="00FC6A9A"/>
    <w:rsid w:val="00FC6D1B"/>
    <w:rsid w:val="00FC730E"/>
    <w:rsid w:val="00FD10C3"/>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AF0"/>
    <w:rsid w:val="00FE0F30"/>
    <w:rsid w:val="00FE10D6"/>
    <w:rsid w:val="00FE1458"/>
    <w:rsid w:val="00FE1F2E"/>
    <w:rsid w:val="00FE20CA"/>
    <w:rsid w:val="00FE2DFA"/>
    <w:rsid w:val="00FE474A"/>
    <w:rsid w:val="00FE4B03"/>
    <w:rsid w:val="00FE4EA3"/>
    <w:rsid w:val="00FE61BA"/>
    <w:rsid w:val="00FE6315"/>
    <w:rsid w:val="00FE63E5"/>
    <w:rsid w:val="00FE6993"/>
    <w:rsid w:val="00FE6A37"/>
    <w:rsid w:val="00FE70EA"/>
    <w:rsid w:val="00FE7863"/>
    <w:rsid w:val="00FE78FC"/>
    <w:rsid w:val="00FE7DAB"/>
    <w:rsid w:val="00FF0973"/>
    <w:rsid w:val="00FF0F00"/>
    <w:rsid w:val="00FF1903"/>
    <w:rsid w:val="00FF1A6E"/>
    <w:rsid w:val="00FF2F86"/>
    <w:rsid w:val="00FF35A3"/>
    <w:rsid w:val="00FF3C32"/>
    <w:rsid w:val="00FF4CC1"/>
    <w:rsid w:val="00FF4F52"/>
    <w:rsid w:val="00FF593E"/>
    <w:rsid w:val="00FF5C16"/>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comments" Target="comments.xm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doi.org/10.1016/0043-1648(74)90193-8"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microsoft.com/office/2011/relationships/people" Target="peop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glossaryDocument" Target="glossary/document.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A6"/>
    <w:rsid w:val="0068331F"/>
    <w:rsid w:val="00E76CA6"/>
    <w:rsid w:val="00E87B5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833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A5B9D-0EEB-45AB-B82C-297ADC99A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2679</TotalTime>
  <Pages>140</Pages>
  <Words>37164</Words>
  <Characters>211840</Characters>
  <Application>Microsoft Office Word</Application>
  <DocSecurity>0</DocSecurity>
  <Lines>1765</Lines>
  <Paragraphs>497</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248507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ZhangSilun</cp:lastModifiedBy>
  <cp:revision>690</cp:revision>
  <cp:lastPrinted>2018-12-28T15:28:00Z</cp:lastPrinted>
  <dcterms:created xsi:type="dcterms:W3CDTF">2019-01-10T19:43:00Z</dcterms:created>
  <dcterms:modified xsi:type="dcterms:W3CDTF">2019-01-17T23:58:00Z</dcterms:modified>
</cp:coreProperties>
</file>